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059BBC0E"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22C1C702"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proofErr w:type="spellStart"/>
      <w:ins w:id="6" w:author="Steff Guzmán" w:date="2023-03-24T16:07:00Z">
        <w:r w:rsidR="006E680E" w:rsidRPr="00BD3055">
          <w:rPr>
            <w:rFonts w:cs="Times New Roman"/>
            <w:szCs w:val="24"/>
          </w:rPr>
          <w:t>Andr</w:t>
        </w:r>
      </w:ins>
      <w:r w:rsidR="00B16E69">
        <w:rPr>
          <w:rFonts w:cs="Times New Roman"/>
          <w:szCs w:val="24"/>
        </w:rPr>
        <w:t>e</w:t>
      </w:r>
      <w:ins w:id="7" w:author="Steff Guzmán" w:date="2023-03-24T16:07:00Z">
        <w:r w:rsidR="006E680E" w:rsidRPr="00BD3055">
          <w:rPr>
            <w:rFonts w:cs="Times New Roman"/>
            <w:szCs w:val="24"/>
          </w:rPr>
          <w:t>s</w:t>
        </w:r>
      </w:ins>
      <w:proofErr w:type="spellEnd"/>
      <w:ins w:id="8"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9" w:author="Camilo Andrés Díaz Gómez" w:date="2023-03-15T18:37:00Z">
        <w:r w:rsidR="00996369" w:rsidRPr="00BD3055" w:rsidDel="004D6B6A">
          <w:rPr>
            <w:rFonts w:cs="Times New Roman"/>
            <w:szCs w:val="24"/>
          </w:rPr>
          <w:delText>Gómez</w:delText>
        </w:r>
      </w:del>
      <w:ins w:id="10" w:author="Camilo Andrés Díaz Gómez" w:date="2023-03-15T18:37:00Z">
        <w:del w:id="11"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proofErr w:type="spellStart"/>
      <w:ins w:id="12" w:author="Steff Guzmán" w:date="2023-03-24T16:07:00Z">
        <w:r w:rsidR="006E680E" w:rsidRPr="00BD3055">
          <w:rPr>
            <w:rFonts w:cs="Times New Roman"/>
            <w:szCs w:val="24"/>
          </w:rPr>
          <w:t>G</w:t>
        </w:r>
      </w:ins>
      <w:r w:rsidR="00B21CA9">
        <w:rPr>
          <w:rFonts w:cs="Times New Roman"/>
          <w:szCs w:val="24"/>
        </w:rPr>
        <w:t>o</w:t>
      </w:r>
      <w:ins w:id="13" w:author="Steff Guzmán" w:date="2023-03-24T16:07:00Z">
        <w:r w:rsidR="006E680E" w:rsidRPr="00BD3055">
          <w:rPr>
            <w:rFonts w:cs="Times New Roman"/>
            <w:szCs w:val="24"/>
          </w:rPr>
          <w:t>mez</w:t>
        </w:r>
      </w:ins>
      <w:proofErr w:type="spellEnd"/>
      <w:r w:rsidR="005A029B">
        <w:rPr>
          <w:rFonts w:cs="Times New Roman"/>
          <w:szCs w:val="24"/>
        </w:rPr>
        <w:t xml:space="preserve"> - 30000050164</w:t>
      </w:r>
    </w:p>
    <w:p w14:paraId="6DDBFB63" w14:textId="30A5C67F" w:rsidR="008429A4" w:rsidRPr="00BD3055" w:rsidRDefault="008429A4" w:rsidP="00405EF3">
      <w:pPr>
        <w:jc w:val="center"/>
        <w:rPr>
          <w:rFonts w:cs="Times New Roman"/>
          <w:szCs w:val="24"/>
        </w:rPr>
      </w:pPr>
      <w:r w:rsidRPr="00BD3055">
        <w:rPr>
          <w:rFonts w:cs="Times New Roman"/>
          <w:szCs w:val="24"/>
        </w:rPr>
        <w:t>Juan Esteban Contreras Diaz</w:t>
      </w:r>
      <w:r w:rsidR="005A029B">
        <w:rPr>
          <w:rFonts w:cs="Times New Roman"/>
          <w:szCs w:val="24"/>
        </w:rPr>
        <w:t xml:space="preserve"> - </w:t>
      </w:r>
      <w:r w:rsidR="005A029B" w:rsidRPr="005A029B">
        <w:rPr>
          <w:rFonts w:cs="Times New Roman"/>
          <w:szCs w:val="24"/>
        </w:rPr>
        <w:t>30000048764</w:t>
      </w:r>
    </w:p>
    <w:p w14:paraId="2B47F85B" w14:textId="10135120" w:rsidR="008429A4" w:rsidRPr="00BD3055" w:rsidRDefault="008429A4" w:rsidP="00405EF3">
      <w:pPr>
        <w:jc w:val="center"/>
        <w:rPr>
          <w:rFonts w:cs="Times New Roman"/>
          <w:szCs w:val="24"/>
        </w:rPr>
      </w:pPr>
      <w:r w:rsidRPr="00BD3055">
        <w:rPr>
          <w:rFonts w:cs="Times New Roman"/>
          <w:szCs w:val="24"/>
        </w:rPr>
        <w:t>Jhonatan Mauricio Villarreal Corredor</w:t>
      </w:r>
      <w:r w:rsidR="005A029B">
        <w:rPr>
          <w:rFonts w:cs="Times New Roman"/>
          <w:szCs w:val="24"/>
        </w:rPr>
        <w:t xml:space="preserve"> - </w:t>
      </w:r>
      <w:r w:rsidR="005A029B" w:rsidRPr="005A029B">
        <w:rPr>
          <w:rFonts w:cs="Times New Roman"/>
          <w:szCs w:val="24"/>
        </w:rPr>
        <w:t>30000051809</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w:t>
      </w:r>
      <w:proofErr w:type="spellStart"/>
      <w:r w:rsidRPr="00BD3055">
        <w:t>Nikolay</w:t>
      </w:r>
      <w:proofErr w:type="spellEnd"/>
      <w:r w:rsidRPr="00BD3055">
        <w:t xml:space="preserve"> Lenin Reyes </w:t>
      </w:r>
      <w:proofErr w:type="spellStart"/>
      <w:r w:rsidRPr="00BD3055">
        <w:t>Jalizev</w:t>
      </w:r>
      <w:proofErr w:type="spellEnd"/>
      <w:r w:rsidRPr="00BD3055">
        <w:t xml:space="preserve">,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4"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5"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6"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7"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Simulador de datos climáticos para el desarrollo de proyectos IoT</w:t>
            </w:r>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8"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9"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9"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30"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31" w:author="Camilo Andrés Díaz Gómez" w:date="2023-03-14T21:28:00Z"/>
          <w:rFonts w:cs="Times New Roman"/>
          <w:b/>
          <w:szCs w:val="24"/>
        </w:rPr>
      </w:pPr>
    </w:p>
    <w:p w14:paraId="445F015A" w14:textId="0BC3B7E2" w:rsidR="00AC0534" w:rsidRPr="00BD3055" w:rsidDel="00583F4A" w:rsidRDefault="00AC0534" w:rsidP="002B569F">
      <w:pPr>
        <w:jc w:val="center"/>
        <w:rPr>
          <w:del w:id="32" w:author="Camilo Andrés Díaz Gómez" w:date="2023-03-14T21:28:00Z"/>
          <w:rFonts w:cs="Times New Roman"/>
          <w:b/>
          <w:szCs w:val="24"/>
        </w:rPr>
      </w:pPr>
    </w:p>
    <w:p w14:paraId="6E7218F0" w14:textId="2A33A61A" w:rsidR="00AC0534" w:rsidRPr="00BD3055" w:rsidDel="00583F4A" w:rsidRDefault="00AC0534" w:rsidP="002B569F">
      <w:pPr>
        <w:jc w:val="center"/>
        <w:rPr>
          <w:del w:id="33" w:author="Camilo Andrés Díaz Gómez" w:date="2023-03-14T21:28:00Z"/>
          <w:rFonts w:cs="Times New Roman"/>
          <w:b/>
          <w:szCs w:val="24"/>
        </w:rPr>
      </w:pPr>
    </w:p>
    <w:p w14:paraId="7569243D" w14:textId="5DA01EE3" w:rsidR="00AC67EC" w:rsidRPr="00BD3055" w:rsidDel="00583F4A" w:rsidRDefault="00AC67EC">
      <w:pPr>
        <w:rPr>
          <w:del w:id="34" w:author="Camilo Andrés Díaz Gómez" w:date="2023-03-14T21:28:00Z"/>
          <w:rFonts w:cs="Times New Roman"/>
          <w:b/>
          <w:szCs w:val="24"/>
        </w:rPr>
        <w:pPrChange w:id="35" w:author="Camilo Andrés Díaz Gómez" w:date="2023-03-28T15:25:00Z">
          <w:pPr>
            <w:jc w:val="center"/>
          </w:pPr>
        </w:pPrChange>
      </w:pPr>
    </w:p>
    <w:p w14:paraId="6CA5596D" w14:textId="77777777" w:rsidR="003A3C4F" w:rsidRPr="00BD3055" w:rsidRDefault="003A3C4F">
      <w:pPr>
        <w:rPr>
          <w:rFonts w:cs="Times New Roman"/>
          <w:b/>
          <w:szCs w:val="24"/>
        </w:rPr>
        <w:pPrChange w:id="36" w:author="Camilo Andrés Díaz Gómez" w:date="2023-03-28T15:25:00Z">
          <w:pPr>
            <w:jc w:val="center"/>
          </w:pPr>
        </w:pPrChange>
      </w:pPr>
    </w:p>
    <w:p w14:paraId="47A8B0BF" w14:textId="738D97E7" w:rsidR="008429A4" w:rsidRPr="00A968A5" w:rsidRDefault="007422E2">
      <w:pPr>
        <w:jc w:val="right"/>
        <w:rPr>
          <w:rFonts w:cs="Times New Roman"/>
          <w:szCs w:val="24"/>
        </w:rPr>
        <w:pPrChange w:id="37"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8"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9" w:author="Camilo Andrés Díaz Gómez" w:date="2023-03-28T15:56:00Z"/>
          <w:rFonts w:cs="Times New Roman"/>
          <w:szCs w:val="24"/>
        </w:rPr>
        <w:pPrChange w:id="40" w:author="Camilo Andrés Díaz Gómez" w:date="2023-05-13T21:04:00Z">
          <w:pPr>
            <w:tabs>
              <w:tab w:val="center" w:pos="4702"/>
              <w:tab w:val="right" w:pos="9404"/>
            </w:tabs>
            <w:jc w:val="left"/>
          </w:pPr>
        </w:pPrChange>
      </w:pPr>
      <w:ins w:id="41" w:author="Camilo Andrés Díaz Gómez" w:date="2023-03-28T15:56:00Z">
        <w:r w:rsidRPr="00A968A5">
          <w:rPr>
            <w:rFonts w:cs="Times New Roman"/>
            <w:szCs w:val="24"/>
          </w:rPr>
          <w:t>Dedic</w:t>
        </w:r>
      </w:ins>
      <w:ins w:id="42" w:author="Camilo Andrés Díaz Gómez" w:date="2023-05-13T20:59:00Z">
        <w:r w:rsidR="00162569">
          <w:rPr>
            <w:rFonts w:cs="Times New Roman"/>
            <w:szCs w:val="24"/>
          </w:rPr>
          <w:t xml:space="preserve">amos nuestra tesis </w:t>
        </w:r>
      </w:ins>
      <w:ins w:id="43" w:author="Camilo Andrés Díaz Gómez" w:date="2023-03-28T15:56:00Z">
        <w:r w:rsidRPr="00A968A5">
          <w:rPr>
            <w:rFonts w:cs="Times New Roman"/>
            <w:szCs w:val="24"/>
          </w:rPr>
          <w:t xml:space="preserve">a </w:t>
        </w:r>
      </w:ins>
      <w:ins w:id="44" w:author="Camilo Andrés Díaz Gómez" w:date="2023-05-13T20:59:00Z">
        <w:r w:rsidR="00162569">
          <w:rPr>
            <w:rFonts w:cs="Times New Roman"/>
            <w:szCs w:val="24"/>
          </w:rPr>
          <w:t>nuestros</w:t>
        </w:r>
      </w:ins>
      <w:ins w:id="45" w:author="Camilo Andrés Díaz Gómez" w:date="2023-03-28T15:56:00Z">
        <w:r w:rsidRPr="00A968A5">
          <w:rPr>
            <w:rFonts w:cs="Times New Roman"/>
            <w:szCs w:val="24"/>
          </w:rPr>
          <w:t xml:space="preserve"> padres quienes con su sacrificio y esfuerzo </w:t>
        </w:r>
      </w:ins>
      <w:ins w:id="46" w:author="Camilo Andrés Díaz Gómez" w:date="2023-05-13T20:59:00Z">
        <w:r w:rsidR="00162569">
          <w:rPr>
            <w:rFonts w:cs="Times New Roman"/>
            <w:szCs w:val="24"/>
          </w:rPr>
          <w:t>nos</w:t>
        </w:r>
      </w:ins>
      <w:ins w:id="47" w:author="Camilo Andrés Díaz Gómez" w:date="2023-03-28T15:56:00Z">
        <w:r w:rsidRPr="00A968A5">
          <w:rPr>
            <w:rFonts w:cs="Times New Roman"/>
            <w:szCs w:val="24"/>
          </w:rPr>
          <w:t xml:space="preserve"> dieron la carrera para </w:t>
        </w:r>
      </w:ins>
      <w:ins w:id="48" w:author="Camilo Andrés Díaz Gómez" w:date="2023-05-13T20:59:00Z">
        <w:r w:rsidR="00162569">
          <w:rPr>
            <w:rFonts w:cs="Times New Roman"/>
            <w:szCs w:val="24"/>
          </w:rPr>
          <w:t>nuestro</w:t>
        </w:r>
      </w:ins>
      <w:ins w:id="49" w:author="Camilo Andrés Díaz Gómez" w:date="2023-03-28T15:56:00Z">
        <w:r w:rsidRPr="00A968A5">
          <w:rPr>
            <w:rFonts w:cs="Times New Roman"/>
            <w:szCs w:val="24"/>
          </w:rPr>
          <w:t xml:space="preserve"> futuro</w:t>
        </w:r>
      </w:ins>
      <w:ins w:id="50" w:author="Camilo Andrés Díaz Gómez" w:date="2023-03-28T17:22:00Z">
        <w:r w:rsidR="008F5D5A" w:rsidRPr="00A968A5">
          <w:rPr>
            <w:rFonts w:cs="Times New Roman"/>
            <w:szCs w:val="24"/>
          </w:rPr>
          <w:t xml:space="preserve"> contribuyendo a</w:t>
        </w:r>
      </w:ins>
      <w:ins w:id="51" w:author="Camilo Andrés Díaz Gómez" w:date="2023-05-13T21:00:00Z">
        <w:r w:rsidR="00162569">
          <w:rPr>
            <w:rFonts w:cs="Times New Roman"/>
            <w:szCs w:val="24"/>
          </w:rPr>
          <w:t xml:space="preserve">l </w:t>
        </w:r>
      </w:ins>
      <w:ins w:id="52" w:author="Camilo Andrés Díaz Gómez" w:date="2023-03-28T17:22:00Z">
        <w:r w:rsidR="008F5D5A" w:rsidRPr="00A968A5">
          <w:rPr>
            <w:rFonts w:cs="Times New Roman"/>
            <w:szCs w:val="24"/>
          </w:rPr>
          <w:t xml:space="preserve">desarrollo personal y profesional, </w:t>
        </w:r>
      </w:ins>
      <w:ins w:id="53" w:author="Camilo Andrés Díaz Gómez" w:date="2023-03-28T15:56:00Z">
        <w:r w:rsidRPr="00A968A5">
          <w:rPr>
            <w:rFonts w:cs="Times New Roman"/>
            <w:szCs w:val="24"/>
          </w:rPr>
          <w:t xml:space="preserve">por creer en </w:t>
        </w:r>
      </w:ins>
      <w:ins w:id="54" w:author="Camilo Andrés Díaz Gómez" w:date="2023-05-13T21:00:00Z">
        <w:r w:rsidR="00162569">
          <w:rPr>
            <w:rFonts w:cs="Times New Roman"/>
            <w:szCs w:val="24"/>
          </w:rPr>
          <w:t>nuestra</w:t>
        </w:r>
      </w:ins>
      <w:ins w:id="55" w:author="Camilo Andrés Díaz Gómez" w:date="2023-03-28T15:56:00Z">
        <w:r w:rsidRPr="00A968A5">
          <w:rPr>
            <w:rFonts w:cs="Times New Roman"/>
            <w:szCs w:val="24"/>
          </w:rPr>
          <w:t xml:space="preserve"> capacidad, brindar</w:t>
        </w:r>
      </w:ins>
      <w:ins w:id="56" w:author="Camilo Andrés Díaz Gómez" w:date="2023-05-13T21:00:00Z">
        <w:r w:rsidR="00162569">
          <w:rPr>
            <w:rFonts w:cs="Times New Roman"/>
            <w:szCs w:val="24"/>
          </w:rPr>
          <w:t>nos</w:t>
        </w:r>
      </w:ins>
      <w:ins w:id="57"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60" w:author="Camilo Andrés Díaz Gómez" w:date="2023-03-28T15:56:00Z"/>
          <w:rFonts w:cs="Times New Roman"/>
          <w:szCs w:val="24"/>
        </w:rPr>
        <w:pPrChange w:id="61" w:author="Camilo Andrés Díaz Gómez" w:date="2023-05-13T21:04:00Z">
          <w:pPr>
            <w:tabs>
              <w:tab w:val="center" w:pos="4702"/>
              <w:tab w:val="right" w:pos="9404"/>
            </w:tabs>
            <w:jc w:val="left"/>
          </w:pPr>
        </w:pPrChange>
      </w:pPr>
      <w:ins w:id="62" w:author="Camilo Andrés Díaz Gómez" w:date="2023-03-28T15:56:00Z">
        <w:r w:rsidRPr="00A968A5">
          <w:rPr>
            <w:rFonts w:cs="Times New Roman"/>
            <w:szCs w:val="24"/>
          </w:rPr>
          <w:t xml:space="preserve">De igual manera a </w:t>
        </w:r>
      </w:ins>
      <w:ins w:id="63" w:author="Camilo Andrés Díaz Gómez" w:date="2023-05-13T21:00:00Z">
        <w:r w:rsidR="00162569">
          <w:rPr>
            <w:rFonts w:cs="Times New Roman"/>
            <w:szCs w:val="24"/>
          </w:rPr>
          <w:t>nuestros</w:t>
        </w:r>
      </w:ins>
      <w:ins w:id="64" w:author="Camilo Andrés Díaz Gómez" w:date="2023-03-28T15:56:00Z">
        <w:r w:rsidRPr="00A968A5">
          <w:rPr>
            <w:rFonts w:cs="Times New Roman"/>
            <w:szCs w:val="24"/>
          </w:rPr>
          <w:t xml:space="preserve"> hermanos, quienes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apoyado constantemente y </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han inspirado a superar</w:t>
        </w:r>
      </w:ins>
      <w:ins w:id="69" w:author="Camilo Andrés Díaz Gómez" w:date="2023-05-13T21:00:00Z">
        <w:r w:rsidR="00162569">
          <w:rPr>
            <w:rFonts w:cs="Times New Roman"/>
            <w:szCs w:val="24"/>
          </w:rPr>
          <w:t>nos</w:t>
        </w:r>
      </w:ins>
      <w:ins w:id="70" w:author="Camilo Andrés Díaz Gómez" w:date="2023-03-28T15:56:00Z">
        <w:r w:rsidRPr="00A968A5">
          <w:rPr>
            <w:rFonts w:cs="Times New Roman"/>
            <w:szCs w:val="24"/>
          </w:rPr>
          <w:t xml:space="preserve"> cada día y luchar por </w:t>
        </w:r>
      </w:ins>
      <w:ins w:id="71" w:author="Camilo Andrés Díaz Gómez" w:date="2023-05-13T21:00:00Z">
        <w:r w:rsidR="00162569">
          <w:rPr>
            <w:rFonts w:cs="Times New Roman"/>
            <w:szCs w:val="24"/>
          </w:rPr>
          <w:t>nuestro</w:t>
        </w:r>
      </w:ins>
      <w:ins w:id="72"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3" w:author="Camilo Andrés Díaz Gómez" w:date="2023-03-28T15:56:00Z"/>
          <w:rFonts w:cs="Times New Roman"/>
          <w:szCs w:val="24"/>
        </w:rPr>
        <w:pPrChange w:id="74"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5" w:author="Camilo Andrés Díaz Gómez" w:date="2023-03-28T16:06:00Z"/>
          <w:rFonts w:cs="Times New Roman"/>
          <w:szCs w:val="24"/>
        </w:rPr>
        <w:pPrChange w:id="76" w:author="Camilo Andrés Díaz Gómez" w:date="2023-05-13T21:04:00Z">
          <w:pPr>
            <w:tabs>
              <w:tab w:val="center" w:pos="4702"/>
              <w:tab w:val="right" w:pos="9404"/>
            </w:tabs>
            <w:jc w:val="center"/>
          </w:pPr>
        </w:pPrChange>
      </w:pPr>
      <w:ins w:id="77" w:author="Camilo Andrés Díaz Gómez" w:date="2023-03-28T16:01:00Z">
        <w:r w:rsidRPr="00A968A5">
          <w:rPr>
            <w:rFonts w:cs="Times New Roman"/>
            <w:szCs w:val="24"/>
          </w:rPr>
          <w:t xml:space="preserve">También a </w:t>
        </w:r>
      </w:ins>
      <w:ins w:id="78" w:author="Camilo Andrés Díaz Gómez" w:date="2023-05-13T21:00:00Z">
        <w:r w:rsidR="00162569">
          <w:rPr>
            <w:rFonts w:cs="Times New Roman"/>
            <w:szCs w:val="24"/>
          </w:rPr>
          <w:t>los</w:t>
        </w:r>
      </w:ins>
      <w:ins w:id="79" w:author="Camilo Andrés Díaz Gómez" w:date="2023-03-28T15:56:00Z">
        <w:r w:rsidRPr="00A968A5">
          <w:rPr>
            <w:rFonts w:cs="Times New Roman"/>
            <w:szCs w:val="24"/>
          </w:rPr>
          <w:t xml:space="preserve"> compañeros, tanto de carrera</w:t>
        </w:r>
      </w:ins>
      <w:ins w:id="80" w:author="Camilo Andrés Díaz Gómez" w:date="2023-03-28T15:58:00Z">
        <w:r w:rsidRPr="00A968A5">
          <w:rPr>
            <w:rFonts w:cs="Times New Roman"/>
            <w:szCs w:val="24"/>
          </w:rPr>
          <w:t xml:space="preserve"> y en especial, </w:t>
        </w:r>
      </w:ins>
      <w:ins w:id="81" w:author="Camilo Andrés Díaz Gómez" w:date="2023-05-13T21:00:00Z">
        <w:r w:rsidR="00162569">
          <w:rPr>
            <w:rFonts w:cs="Times New Roman"/>
            <w:szCs w:val="24"/>
          </w:rPr>
          <w:t xml:space="preserve">los integrantes </w:t>
        </w:r>
      </w:ins>
      <w:ins w:id="82" w:author="Camilo Andrés Díaz Gómez" w:date="2023-05-13T21:01:00Z">
        <w:r w:rsidR="00162569">
          <w:rPr>
            <w:rFonts w:cs="Times New Roman"/>
            <w:szCs w:val="24"/>
          </w:rPr>
          <w:t>y autores de esta tesis</w:t>
        </w:r>
      </w:ins>
      <w:ins w:id="83" w:author="Camilo Andrés Díaz Gómez" w:date="2023-03-28T15:56:00Z">
        <w:r w:rsidRPr="00A968A5">
          <w:rPr>
            <w:rFonts w:cs="Times New Roman"/>
            <w:szCs w:val="24"/>
          </w:rPr>
          <w:t xml:space="preserve">, con quienes </w:t>
        </w:r>
      </w:ins>
      <w:ins w:id="84" w:author="Camilo Andrés Díaz Gómez" w:date="2023-05-13T21:01:00Z">
        <w:r w:rsidR="00162569">
          <w:rPr>
            <w:rFonts w:cs="Times New Roman"/>
            <w:szCs w:val="24"/>
          </w:rPr>
          <w:t>hemos</w:t>
        </w:r>
      </w:ins>
      <w:ins w:id="85" w:author="Camilo Andrés Díaz Gómez" w:date="2023-03-28T15:56:00Z">
        <w:r w:rsidRPr="00A968A5">
          <w:rPr>
            <w:rFonts w:cs="Times New Roman"/>
            <w:szCs w:val="24"/>
          </w:rPr>
          <w:t xml:space="preserve"> compartido conocimiento, experiencias, alegrías, tristezas y apoyo que </w:t>
        </w:r>
      </w:ins>
      <w:ins w:id="86" w:author="Camilo Andrés Díaz Gómez" w:date="2023-05-13T21:01:00Z">
        <w:r w:rsidR="00162569">
          <w:rPr>
            <w:rFonts w:cs="Times New Roman"/>
            <w:szCs w:val="24"/>
          </w:rPr>
          <w:t>nos</w:t>
        </w:r>
      </w:ins>
      <w:ins w:id="87"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8" w:author="Camilo Andrés Díaz Gómez" w:date="2023-03-28T15:56:00Z"/>
          <w:rFonts w:cs="Times New Roman"/>
          <w:szCs w:val="24"/>
        </w:rPr>
        <w:pPrChange w:id="89"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90" w:author="Camilo Andrés Díaz Gómez" w:date="2023-03-28T16:06:00Z"/>
          <w:rFonts w:cs="Times New Roman"/>
          <w:szCs w:val="24"/>
        </w:rPr>
        <w:pPrChange w:id="91" w:author="Camilo Andrés Díaz Gómez" w:date="2023-05-13T21:04:00Z">
          <w:pPr>
            <w:tabs>
              <w:tab w:val="center" w:pos="4702"/>
              <w:tab w:val="right" w:pos="9404"/>
            </w:tabs>
          </w:pPr>
        </w:pPrChange>
      </w:pPr>
      <w:ins w:id="92" w:author="Camilo Andrés Díaz Gómez" w:date="2023-03-28T16:06:00Z">
        <w:r w:rsidRPr="00A968A5">
          <w:rPr>
            <w:rFonts w:cs="Times New Roman"/>
            <w:szCs w:val="24"/>
          </w:rPr>
          <w:t xml:space="preserve">De igual modo, a nuestro tutor de tesis, quien nos ha </w:t>
        </w:r>
      </w:ins>
      <w:ins w:id="93" w:author="Camilo Andrés Díaz Gómez" w:date="2023-03-28T17:23:00Z">
        <w:r w:rsidR="008F5D5A" w:rsidRPr="00A968A5">
          <w:rPr>
            <w:rFonts w:cs="Times New Roman"/>
            <w:szCs w:val="24"/>
          </w:rPr>
          <w:t>contribuido con su conocimiento</w:t>
        </w:r>
      </w:ins>
      <w:ins w:id="94" w:author="Camilo Andrés Díaz Gómez" w:date="2023-03-28T16:06:00Z">
        <w:r w:rsidRPr="00A968A5">
          <w:rPr>
            <w:rFonts w:cs="Times New Roman"/>
            <w:szCs w:val="24"/>
          </w:rPr>
          <w:t xml:space="preserve"> en el desarrollo del</w:t>
        </w:r>
      </w:ins>
      <w:ins w:id="95" w:author="Camilo Andrés Díaz Gómez" w:date="2023-03-28T17:23:00Z">
        <w:r w:rsidR="008F5D5A" w:rsidRPr="00A968A5">
          <w:rPr>
            <w:rFonts w:cs="Times New Roman"/>
            <w:szCs w:val="24"/>
          </w:rPr>
          <w:t xml:space="preserve"> y </w:t>
        </w:r>
      </w:ins>
      <w:ins w:id="96" w:author="Camilo Andrés Díaz Gómez" w:date="2023-03-28T17:24:00Z">
        <w:r w:rsidR="008F5D5A" w:rsidRPr="00A968A5">
          <w:rPr>
            <w:rFonts w:cs="Times New Roman"/>
            <w:szCs w:val="24"/>
          </w:rPr>
          <w:t>aportando en el</w:t>
        </w:r>
      </w:ins>
      <w:ins w:id="97"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8" w:author="Camilo Andrés Díaz Gómez" w:date="2023-03-28T16:03:00Z"/>
          <w:rFonts w:cs="Times New Roman"/>
          <w:szCs w:val="24"/>
        </w:rPr>
        <w:pPrChange w:id="99"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100" w:author="Camilo Andrés Díaz Gómez" w:date="2023-03-28T16:06:00Z"/>
          <w:rFonts w:cs="Times New Roman"/>
          <w:szCs w:val="24"/>
        </w:rPr>
        <w:pPrChange w:id="101" w:author="Camilo Andrés Díaz Gómez" w:date="2023-05-13T21:04:00Z">
          <w:pPr>
            <w:tabs>
              <w:tab w:val="center" w:pos="4702"/>
              <w:tab w:val="right" w:pos="9404"/>
            </w:tabs>
          </w:pPr>
        </w:pPrChange>
      </w:pPr>
      <w:ins w:id="102" w:author="Camilo Andrés Díaz Gómez" w:date="2023-03-28T16:06:00Z">
        <w:r w:rsidRPr="00A968A5">
          <w:rPr>
            <w:rFonts w:cs="Times New Roman"/>
            <w:szCs w:val="24"/>
          </w:rPr>
          <w:t xml:space="preserve">Y, por último, pero no menos importante, </w:t>
        </w:r>
      </w:ins>
      <w:ins w:id="103" w:author="Camilo Andrés Díaz Gómez" w:date="2023-03-28T16:04:00Z">
        <w:r w:rsidRPr="00A968A5">
          <w:rPr>
            <w:rFonts w:cs="Times New Roman"/>
            <w:szCs w:val="24"/>
          </w:rPr>
          <w:t xml:space="preserve">a nuestro exprofesor </w:t>
        </w:r>
        <w:proofErr w:type="spellStart"/>
        <w:r w:rsidRPr="00A968A5">
          <w:rPr>
            <w:rFonts w:cs="Times New Roman"/>
            <w:szCs w:val="24"/>
          </w:rPr>
          <w:t>Andres</w:t>
        </w:r>
        <w:proofErr w:type="spellEnd"/>
        <w:r w:rsidRPr="00A968A5">
          <w:rPr>
            <w:rFonts w:cs="Times New Roman"/>
            <w:szCs w:val="24"/>
          </w:rPr>
          <w:t xml:space="preserve"> </w:t>
        </w:r>
      </w:ins>
      <w:ins w:id="104" w:author="Camilo Andrés Díaz Gómez" w:date="2023-03-28T16:05:00Z">
        <w:r w:rsidRPr="00A968A5">
          <w:rPr>
            <w:rFonts w:cs="Times New Roman"/>
            <w:szCs w:val="24"/>
          </w:rPr>
          <w:t xml:space="preserve">Armando </w:t>
        </w:r>
      </w:ins>
      <w:ins w:id="105" w:author="Camilo Andrés Díaz Gómez" w:date="2023-03-28T16:15:00Z">
        <w:r w:rsidR="003653E0" w:rsidRPr="00A968A5">
          <w:rPr>
            <w:rFonts w:cs="Times New Roman"/>
            <w:szCs w:val="24"/>
          </w:rPr>
          <w:t>Sánchez</w:t>
        </w:r>
      </w:ins>
      <w:ins w:id="106" w:author="Camilo Andrés Díaz Gómez" w:date="2023-03-28T16:04:00Z">
        <w:r w:rsidRPr="00A968A5">
          <w:rPr>
            <w:rFonts w:cs="Times New Roman"/>
            <w:szCs w:val="24"/>
          </w:rPr>
          <w:t xml:space="preserve"> Martin</w:t>
        </w:r>
      </w:ins>
      <w:ins w:id="107" w:author="Camilo Andrés Díaz Gómez" w:date="2023-03-28T16:05:00Z">
        <w:r w:rsidRPr="00A968A5">
          <w:rPr>
            <w:rFonts w:cs="Times New Roman"/>
            <w:szCs w:val="24"/>
          </w:rPr>
          <w:t>, quien fue el que nos dio la idea</w:t>
        </w:r>
      </w:ins>
      <w:ins w:id="108" w:author="Camilo Andrés Díaz Gómez" w:date="2023-03-28T17:24:00Z">
        <w:r w:rsidR="008F5D5A" w:rsidRPr="00A968A5">
          <w:rPr>
            <w:rFonts w:cs="Times New Roman"/>
            <w:szCs w:val="24"/>
          </w:rPr>
          <w:t>, contribuyo en el desarrollo de esta</w:t>
        </w:r>
      </w:ins>
      <w:ins w:id="109" w:author="Camilo Andrés Díaz Gómez" w:date="2023-03-28T16:05:00Z">
        <w:r w:rsidRPr="00A968A5">
          <w:rPr>
            <w:rFonts w:cs="Times New Roman"/>
            <w:szCs w:val="24"/>
          </w:rPr>
          <w:t xml:space="preserve"> </w:t>
        </w:r>
      </w:ins>
      <w:ins w:id="110" w:author="Camilo Andrés Díaz Gómez" w:date="2023-03-28T16:06:00Z">
        <w:r w:rsidRPr="00A968A5">
          <w:rPr>
            <w:rFonts w:cs="Times New Roman"/>
            <w:szCs w:val="24"/>
          </w:rPr>
          <w:t>y nos acompañó en gran parte del</w:t>
        </w:r>
      </w:ins>
      <w:ins w:id="111" w:author="Camilo Andrés Díaz Gómez" w:date="2023-03-28T16:05:00Z">
        <w:r w:rsidRPr="00A968A5">
          <w:rPr>
            <w:rFonts w:cs="Times New Roman"/>
            <w:szCs w:val="24"/>
          </w:rPr>
          <w:t xml:space="preserve"> desarrollo del proyecto desde el semillero </w:t>
        </w:r>
      </w:ins>
      <w:ins w:id="112" w:author="Camilo Andrés Díaz Gómez" w:date="2023-03-28T17:24:00Z">
        <w:r w:rsidR="008F5D5A" w:rsidRPr="00A968A5">
          <w:rPr>
            <w:rFonts w:cs="Times New Roman"/>
            <w:szCs w:val="24"/>
          </w:rPr>
          <w:t>Cábalas</w:t>
        </w:r>
      </w:ins>
      <w:ins w:id="113"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4"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5" w:author="Camilo Andrés Díaz Gómez" w:date="2023-03-28T15:58:00Z"/>
          <w:rFonts w:cs="Times New Roman"/>
          <w:b/>
          <w:bCs/>
          <w:szCs w:val="24"/>
          <w:rPrChange w:id="116" w:author="Camilo Andrés Díaz Gómez" w:date="2023-03-28T17:39:00Z">
            <w:rPr>
              <w:ins w:id="117"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8" w:author="Camilo Andrés Díaz Gómez" w:date="2023-03-28T15:56:00Z"/>
          <w:rFonts w:cs="Times New Roman"/>
          <w:szCs w:val="24"/>
        </w:rPr>
        <w:pPrChange w:id="119"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20"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21" w:author="Camilo Andrés Díaz Gómez" w:date="2023-03-28T17:33:00Z"/>
          <w:rFonts w:cs="Times New Roman"/>
          <w:szCs w:val="24"/>
        </w:rPr>
      </w:pPr>
    </w:p>
    <w:p w14:paraId="00B8C232" w14:textId="52EA9D90" w:rsidR="008429A4" w:rsidRPr="00A968A5" w:rsidDel="00B11711" w:rsidRDefault="008429A4" w:rsidP="00405EF3">
      <w:pPr>
        <w:rPr>
          <w:del w:id="122" w:author="Camilo Andrés Díaz Gómez" w:date="2023-03-28T17:33:00Z"/>
          <w:rFonts w:cs="Times New Roman"/>
          <w:szCs w:val="24"/>
        </w:rPr>
      </w:pPr>
    </w:p>
    <w:p w14:paraId="4AFEB993" w14:textId="0DAB7F52" w:rsidR="008429A4" w:rsidRPr="00A968A5" w:rsidDel="00B11711" w:rsidRDefault="008429A4" w:rsidP="00405EF3">
      <w:pPr>
        <w:rPr>
          <w:del w:id="123" w:author="Camilo Andrés Díaz Gómez" w:date="2023-03-28T17:33:00Z"/>
          <w:rFonts w:cs="Times New Roman"/>
          <w:szCs w:val="24"/>
        </w:rPr>
      </w:pPr>
    </w:p>
    <w:p w14:paraId="29222C33" w14:textId="074036BF" w:rsidR="008429A4" w:rsidRPr="00A968A5" w:rsidDel="00B11711" w:rsidRDefault="008429A4" w:rsidP="00405EF3">
      <w:pPr>
        <w:rPr>
          <w:del w:id="124" w:author="Camilo Andrés Díaz Gómez" w:date="2023-03-28T17:33:00Z"/>
          <w:rFonts w:cs="Times New Roman"/>
          <w:szCs w:val="24"/>
        </w:rPr>
      </w:pPr>
    </w:p>
    <w:p w14:paraId="1F065FC5" w14:textId="4580FB94" w:rsidR="008429A4" w:rsidRPr="00A968A5" w:rsidDel="00B11711" w:rsidRDefault="008429A4" w:rsidP="00405EF3">
      <w:pPr>
        <w:rPr>
          <w:del w:id="125"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6" w:author="Camilo Andrés Díaz Gómez" w:date="2023-03-28T17:33:00Z"/>
          <w:rFonts w:cs="Times New Roman"/>
          <w:szCs w:val="24"/>
        </w:rPr>
        <w:pPrChange w:id="127" w:author="Camilo Andrés Díaz Gómez" w:date="2023-05-13T21:03:00Z">
          <w:pPr/>
        </w:pPrChange>
      </w:pPr>
    </w:p>
    <w:p w14:paraId="318DD775" w14:textId="3FC95975" w:rsidR="008429A4" w:rsidRDefault="008429A4">
      <w:pPr>
        <w:spacing w:after="160"/>
        <w:jc w:val="right"/>
        <w:rPr>
          <w:ins w:id="128" w:author="Camilo Andrés Díaz Gómez" w:date="2023-03-28T18:59:00Z"/>
          <w:rFonts w:cs="Times New Roman"/>
          <w:b/>
          <w:szCs w:val="24"/>
        </w:rPr>
        <w:pPrChange w:id="129"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30" w:author="Camilo Andrés Díaz Gómez" w:date="2023-05-13T21:03:00Z">
          <w:pPr>
            <w:spacing w:after="160" w:line="259" w:lineRule="auto"/>
            <w:jc w:val="center"/>
          </w:pPr>
        </w:pPrChange>
      </w:pPr>
    </w:p>
    <w:p w14:paraId="2580DE72" w14:textId="5C12A72B" w:rsidR="00B11711" w:rsidRPr="00A968A5" w:rsidRDefault="00B11711">
      <w:pPr>
        <w:jc w:val="right"/>
        <w:rPr>
          <w:ins w:id="131" w:author="Camilo Andrés Díaz Gómez" w:date="2023-03-28T17:33:00Z"/>
          <w:rFonts w:cs="Times New Roman"/>
          <w:szCs w:val="24"/>
        </w:rPr>
        <w:pPrChange w:id="132" w:author="Camilo Andrés Díaz Gómez" w:date="2023-05-13T21:03:00Z">
          <w:pPr>
            <w:jc w:val="center"/>
          </w:pPr>
        </w:pPrChange>
      </w:pPr>
      <w:ins w:id="133"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4" w:author="Camilo Andrés Díaz Gómez" w:date="2023-03-28T17:34:00Z">
        <w:r w:rsidRPr="00A968A5">
          <w:rPr>
            <w:rFonts w:cs="Times New Roman"/>
            <w:szCs w:val="24"/>
          </w:rPr>
          <w:t xml:space="preserve"> tanto personal como profesional</w:t>
        </w:r>
      </w:ins>
      <w:ins w:id="135"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6" w:author="Camilo Andrés Díaz Gómez" w:date="2023-03-28T17:33:00Z"/>
          <w:rFonts w:cs="Times New Roman"/>
          <w:szCs w:val="24"/>
        </w:rPr>
        <w:pPrChange w:id="137"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8" w:author="Camilo Andrés Díaz Gómez" w:date="2023-05-13T21:03:00Z">
          <w:pPr>
            <w:jc w:val="center"/>
          </w:pPr>
        </w:pPrChange>
      </w:pPr>
      <w:ins w:id="139"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40" w:author="Camilo Andrés Díaz Gómez" w:date="2023-03-28T17:33:00Z"/>
          <w:rFonts w:cs="Times New Roman"/>
          <w:szCs w:val="24"/>
        </w:rPr>
        <w:pPrChange w:id="141" w:author="Camilo Andrés Díaz Gómez" w:date="2023-05-13T21:03:00Z">
          <w:pPr>
            <w:jc w:val="center"/>
          </w:pPr>
        </w:pPrChange>
      </w:pPr>
      <w:del w:id="142"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3" w:author="Camilo Andrés Díaz Gómez" w:date="2023-03-28T17:33:00Z"/>
          <w:rFonts w:cs="Times New Roman"/>
          <w:szCs w:val="24"/>
        </w:rPr>
        <w:pPrChange w:id="144"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5" w:author="Camilo Andrés Díaz Gómez" w:date="2023-03-28T17:33:00Z"/>
          <w:rFonts w:cs="Times New Roman"/>
          <w:b/>
          <w:bCs/>
          <w:szCs w:val="24"/>
        </w:rPr>
      </w:pPr>
      <w:ins w:id="146" w:author="Camilo Andrés Díaz Gómez" w:date="2023-03-28T17:33:00Z">
        <w:r w:rsidRPr="00A968A5">
          <w:rPr>
            <w:rFonts w:cs="Times New Roman"/>
            <w:b/>
            <w:bCs/>
            <w:szCs w:val="24"/>
          </w:rPr>
          <w:t xml:space="preserve">Camilo </w:t>
        </w:r>
        <w:proofErr w:type="spellStart"/>
        <w:r w:rsidRPr="00A968A5">
          <w:rPr>
            <w:rFonts w:cs="Times New Roman"/>
            <w:b/>
            <w:bCs/>
            <w:szCs w:val="24"/>
          </w:rPr>
          <w:t>Andres</w:t>
        </w:r>
        <w:proofErr w:type="spellEnd"/>
        <w:r w:rsidRPr="00A968A5">
          <w:rPr>
            <w:rFonts w:cs="Times New Roman"/>
            <w:b/>
            <w:bCs/>
            <w:szCs w:val="24"/>
          </w:rPr>
          <w:t xml:space="preserve"> Diaz </w:t>
        </w:r>
        <w:proofErr w:type="spellStart"/>
        <w:r w:rsidRPr="00A968A5">
          <w:rPr>
            <w:rFonts w:cs="Times New Roman"/>
            <w:b/>
            <w:bCs/>
            <w:szCs w:val="24"/>
          </w:rPr>
          <w:t>Gomez</w:t>
        </w:r>
        <w:proofErr w:type="spellEnd"/>
        <w:r w:rsidRPr="00A968A5">
          <w:rPr>
            <w:rFonts w:cs="Times New Roman"/>
            <w:b/>
            <w:bCs/>
            <w:szCs w:val="24"/>
          </w:rPr>
          <w:t>.</w:t>
        </w:r>
      </w:ins>
    </w:p>
    <w:p w14:paraId="254BC23D" w14:textId="7B747604" w:rsidR="00B11711" w:rsidRPr="00A968A5" w:rsidDel="00B11711" w:rsidRDefault="00B11711" w:rsidP="00405EF3">
      <w:pPr>
        <w:rPr>
          <w:del w:id="147"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8" w:author="Camilo Andrés Díaz Gómez" w:date="2023-03-14T21:28:00Z"/>
          <w:rFonts w:cs="Times New Roman"/>
        </w:rPr>
        <w:pPrChange w:id="149" w:author="Camilo Andrés Díaz Gómez" w:date="2023-03-28T15:25:00Z">
          <w:pPr>
            <w:spacing w:after="160" w:line="259" w:lineRule="auto"/>
            <w:jc w:val="left"/>
          </w:pPr>
        </w:pPrChange>
      </w:pPr>
      <w:ins w:id="150"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51" w:author="Camilo Andrés Díaz Gómez" w:date="2023-03-14T21:28:00Z"/>
          <w:rFonts w:cs="Times New Roman"/>
        </w:rPr>
      </w:pPr>
    </w:p>
    <w:p w14:paraId="40A6E89E" w14:textId="5B9E245D" w:rsidR="008429A4" w:rsidRPr="002B569F" w:rsidDel="00583F4A" w:rsidRDefault="008429A4" w:rsidP="002B569F">
      <w:pPr>
        <w:jc w:val="center"/>
        <w:rPr>
          <w:del w:id="152" w:author="Camilo Andrés Díaz Gómez" w:date="2023-03-14T21:28:00Z"/>
          <w:rFonts w:cs="Times New Roman"/>
        </w:rPr>
      </w:pPr>
    </w:p>
    <w:p w14:paraId="5E36C80B" w14:textId="321DB45C" w:rsidR="008429A4" w:rsidRPr="002B569F" w:rsidDel="00C91454" w:rsidRDefault="008429A4" w:rsidP="002B569F">
      <w:pPr>
        <w:jc w:val="center"/>
        <w:rPr>
          <w:del w:id="153" w:author="Camilo Andrés Díaz Gómez" w:date="2023-03-14T21:23:00Z"/>
          <w:rFonts w:cs="Times New Roman"/>
        </w:rPr>
      </w:pPr>
    </w:p>
    <w:p w14:paraId="76A5353F" w14:textId="0E579133" w:rsidR="008429A4" w:rsidRPr="002B569F" w:rsidDel="00C91454" w:rsidRDefault="008429A4" w:rsidP="002B569F">
      <w:pPr>
        <w:jc w:val="center"/>
        <w:rPr>
          <w:del w:id="154" w:author="Camilo Andrés Díaz Gómez" w:date="2023-03-14T21:23:00Z"/>
          <w:rFonts w:cs="Times New Roman"/>
        </w:rPr>
      </w:pPr>
    </w:p>
    <w:p w14:paraId="3AF89744" w14:textId="10EC42F4" w:rsidR="008429A4" w:rsidRPr="002B569F" w:rsidDel="00C91454" w:rsidRDefault="008429A4" w:rsidP="002B569F">
      <w:pPr>
        <w:jc w:val="center"/>
        <w:rPr>
          <w:del w:id="155" w:author="Camilo Andrés Díaz Gómez" w:date="2023-03-14T21:23:00Z"/>
          <w:rFonts w:cs="Times New Roman"/>
        </w:rPr>
      </w:pPr>
    </w:p>
    <w:p w14:paraId="09B6570D" w14:textId="7FABC435" w:rsidR="00BB53D7" w:rsidRPr="002B569F" w:rsidDel="00C91454" w:rsidRDefault="00BB53D7" w:rsidP="002B569F">
      <w:pPr>
        <w:jc w:val="center"/>
        <w:rPr>
          <w:del w:id="156" w:author="Camilo Andrés Díaz Gómez" w:date="2023-03-14T21:23:00Z"/>
          <w:rFonts w:cs="Times New Roman"/>
        </w:rPr>
      </w:pPr>
    </w:p>
    <w:p w14:paraId="17218A69" w14:textId="09BEAEA2" w:rsidR="003A3C4F" w:rsidRPr="002B569F" w:rsidDel="00583F4A" w:rsidRDefault="003A3C4F" w:rsidP="002B569F">
      <w:pPr>
        <w:jc w:val="center"/>
        <w:rPr>
          <w:del w:id="157" w:author="Camilo Andrés Díaz Gómez" w:date="2023-03-14T21:28:00Z"/>
          <w:rFonts w:cs="Times New Roman"/>
        </w:rPr>
      </w:pPr>
    </w:p>
    <w:p w14:paraId="12FE8656" w14:textId="147EFE72" w:rsidR="003A3C4F" w:rsidRPr="002B569F" w:rsidDel="00B459BD" w:rsidRDefault="003A3C4F" w:rsidP="002B569F">
      <w:pPr>
        <w:jc w:val="center"/>
        <w:rPr>
          <w:del w:id="158" w:author="Steff Guzmán" w:date="2023-03-13T18:14:00Z"/>
          <w:rFonts w:cs="Times New Roman"/>
        </w:rPr>
      </w:pPr>
    </w:p>
    <w:customXmlInsRangeStart w:id="159"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9"/>
        <w:p w14:paraId="5A2EE186" w14:textId="3320C8E0" w:rsidR="00B459BD" w:rsidRPr="00A968A5" w:rsidRDefault="00B459BD">
          <w:pPr>
            <w:pStyle w:val="TtuloTDC"/>
            <w:spacing w:line="360" w:lineRule="auto"/>
            <w:jc w:val="center"/>
            <w:rPr>
              <w:ins w:id="160" w:author="Steff Guzmán" w:date="2023-03-13T18:14:00Z"/>
              <w:rFonts w:ascii="Times New Roman" w:hAnsi="Times New Roman" w:cs="Times New Roman"/>
              <w:color w:val="auto"/>
              <w:rPrChange w:id="161" w:author="Camilo Andrés Díaz Gómez" w:date="2023-03-28T17:39:00Z">
                <w:rPr>
                  <w:ins w:id="162" w:author="Steff Guzmán" w:date="2023-03-13T18:14:00Z"/>
                </w:rPr>
              </w:rPrChange>
            </w:rPr>
            <w:pPrChange w:id="163" w:author="Camilo Andrés Díaz Gómez" w:date="2023-03-28T15:25:00Z">
              <w:pPr>
                <w:pStyle w:val="TtuloTDC"/>
              </w:pPr>
            </w:pPrChange>
          </w:pPr>
          <w:ins w:id="164" w:author="Steff Guzmán" w:date="2023-03-13T18:14:00Z">
            <w:r w:rsidRPr="00A968A5">
              <w:rPr>
                <w:rFonts w:ascii="Times New Roman" w:hAnsi="Times New Roman" w:cs="Times New Roman"/>
                <w:color w:val="auto"/>
                <w:lang w:val="es-ES"/>
                <w:rPrChange w:id="165" w:author="Camilo Andrés Díaz Gómez" w:date="2023-03-28T17:39:00Z">
                  <w:rPr>
                    <w:lang w:val="es-ES"/>
                  </w:rPr>
                </w:rPrChange>
              </w:rPr>
              <w:t>Tabla de contenido</w:t>
            </w:r>
          </w:ins>
        </w:p>
        <w:p w14:paraId="417E6FA8" w14:textId="490FBF33" w:rsidR="0062064A" w:rsidRPr="0062064A" w:rsidRDefault="00B459BD">
          <w:pPr>
            <w:pStyle w:val="TDC2"/>
            <w:rPr>
              <w:ins w:id="166" w:author="Camilo Andrés Díaz Gómez" w:date="2023-03-28T18:16:00Z"/>
              <w:rFonts w:asciiTheme="minorHAnsi" w:eastAsiaTheme="minorEastAsia" w:hAnsiTheme="minorHAnsi"/>
              <w:noProof/>
              <w:sz w:val="22"/>
              <w:lang w:eastAsia="es-CO"/>
            </w:rPr>
          </w:pPr>
          <w:ins w:id="167"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8"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r w:rsidR="006B5153">
            <w:rPr>
              <w:noProof/>
              <w:webHidden/>
            </w:rPr>
            <w:t>11</w:t>
          </w:r>
          <w:ins w:id="169" w:author="Camilo Andrés Díaz Gómez" w:date="2023-03-28T18:16:00Z">
            <w:r w:rsidR="0062064A" w:rsidRPr="0062064A">
              <w:rPr>
                <w:noProof/>
                <w:webHidden/>
              </w:rPr>
              <w:fldChar w:fldCharType="end"/>
            </w:r>
            <w:r w:rsidR="0062064A" w:rsidRPr="0062064A">
              <w:rPr>
                <w:rStyle w:val="Hipervnculo"/>
                <w:noProof/>
              </w:rPr>
              <w:fldChar w:fldCharType="end"/>
            </w:r>
          </w:ins>
        </w:p>
        <w:p w14:paraId="2A8E4E68" w14:textId="7CF969CA" w:rsidR="0062064A" w:rsidRPr="0062064A" w:rsidRDefault="0062064A">
          <w:pPr>
            <w:pStyle w:val="TDC2"/>
            <w:rPr>
              <w:ins w:id="170" w:author="Camilo Andrés Díaz Gómez" w:date="2023-03-28T18:16:00Z"/>
              <w:rFonts w:asciiTheme="minorHAnsi" w:eastAsiaTheme="minorEastAsia" w:hAnsiTheme="minorHAnsi"/>
              <w:noProof/>
              <w:sz w:val="22"/>
              <w:lang w:eastAsia="es-CO"/>
            </w:rPr>
          </w:pPr>
          <w:ins w:id="17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r w:rsidR="006B5153">
            <w:rPr>
              <w:noProof/>
              <w:webHidden/>
            </w:rPr>
            <w:t>13</w:t>
          </w:r>
          <w:ins w:id="172" w:author="Camilo Andrés Díaz Gómez" w:date="2023-03-28T18:16:00Z">
            <w:r w:rsidRPr="0062064A">
              <w:rPr>
                <w:noProof/>
                <w:webHidden/>
              </w:rPr>
              <w:fldChar w:fldCharType="end"/>
            </w:r>
            <w:r w:rsidRPr="0062064A">
              <w:rPr>
                <w:rStyle w:val="Hipervnculo"/>
                <w:noProof/>
              </w:rPr>
              <w:fldChar w:fldCharType="end"/>
            </w:r>
          </w:ins>
        </w:p>
        <w:p w14:paraId="3062C579" w14:textId="7CCB6CC2" w:rsidR="0062064A" w:rsidRPr="0062064A" w:rsidRDefault="0062064A">
          <w:pPr>
            <w:pStyle w:val="TDC2"/>
            <w:rPr>
              <w:ins w:id="173" w:author="Camilo Andrés Díaz Gómez" w:date="2023-03-28T18:16:00Z"/>
              <w:rFonts w:asciiTheme="minorHAnsi" w:eastAsiaTheme="minorEastAsia" w:hAnsiTheme="minorHAnsi"/>
              <w:noProof/>
              <w:sz w:val="22"/>
              <w:lang w:eastAsia="es-CO"/>
            </w:rPr>
          </w:pPr>
          <w:ins w:id="17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r w:rsidR="006B5153">
            <w:rPr>
              <w:noProof/>
              <w:webHidden/>
            </w:rPr>
            <w:t>15</w:t>
          </w:r>
          <w:ins w:id="175" w:author="Camilo Andrés Díaz Gómez" w:date="2023-03-28T18:16:00Z">
            <w:r w:rsidRPr="0062064A">
              <w:rPr>
                <w:noProof/>
                <w:webHidden/>
              </w:rPr>
              <w:fldChar w:fldCharType="end"/>
            </w:r>
            <w:r w:rsidRPr="0062064A">
              <w:rPr>
                <w:rStyle w:val="Hipervnculo"/>
                <w:noProof/>
              </w:rPr>
              <w:fldChar w:fldCharType="end"/>
            </w:r>
          </w:ins>
        </w:p>
        <w:p w14:paraId="583E76B1" w14:textId="73CEFAB7" w:rsidR="0062064A" w:rsidRPr="0062064A" w:rsidRDefault="0062064A">
          <w:pPr>
            <w:pStyle w:val="TDC2"/>
            <w:rPr>
              <w:ins w:id="176" w:author="Camilo Andrés Díaz Gómez" w:date="2023-03-28T18:16:00Z"/>
              <w:rFonts w:asciiTheme="minorHAnsi" w:eastAsiaTheme="minorEastAsia" w:hAnsiTheme="minorHAnsi"/>
              <w:noProof/>
              <w:sz w:val="22"/>
              <w:lang w:eastAsia="es-CO"/>
            </w:rPr>
          </w:pPr>
          <w:ins w:id="17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r w:rsidR="006B5153">
            <w:rPr>
              <w:noProof/>
              <w:webHidden/>
            </w:rPr>
            <w:t>16</w:t>
          </w:r>
          <w:ins w:id="178" w:author="Camilo Andrés Díaz Gómez" w:date="2023-03-28T18:16:00Z">
            <w:r w:rsidRPr="0062064A">
              <w:rPr>
                <w:noProof/>
                <w:webHidden/>
              </w:rPr>
              <w:fldChar w:fldCharType="end"/>
            </w:r>
            <w:r w:rsidRPr="0062064A">
              <w:rPr>
                <w:rStyle w:val="Hipervnculo"/>
                <w:noProof/>
              </w:rPr>
              <w:fldChar w:fldCharType="end"/>
            </w:r>
          </w:ins>
        </w:p>
        <w:p w14:paraId="6F5C45EE" w14:textId="390CC741" w:rsidR="0062064A" w:rsidRPr="0062064A" w:rsidRDefault="0062064A">
          <w:pPr>
            <w:pStyle w:val="TDC3"/>
            <w:rPr>
              <w:ins w:id="179" w:author="Camilo Andrés Díaz Gómez" w:date="2023-03-28T18:16:00Z"/>
              <w:rFonts w:asciiTheme="minorHAnsi" w:eastAsiaTheme="minorEastAsia" w:hAnsiTheme="minorHAnsi"/>
              <w:noProof/>
              <w:sz w:val="22"/>
              <w:lang w:eastAsia="es-CO"/>
            </w:rPr>
          </w:pPr>
          <w:ins w:id="18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1"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r w:rsidR="006B5153">
            <w:rPr>
              <w:noProof/>
              <w:webHidden/>
            </w:rPr>
            <w:t>17</w:t>
          </w:r>
          <w:ins w:id="182" w:author="Camilo Andrés Díaz Gómez" w:date="2023-03-28T18:16:00Z">
            <w:r w:rsidRPr="0062064A">
              <w:rPr>
                <w:noProof/>
                <w:webHidden/>
              </w:rPr>
              <w:fldChar w:fldCharType="end"/>
            </w:r>
            <w:r w:rsidRPr="0062064A">
              <w:rPr>
                <w:rStyle w:val="Hipervnculo"/>
                <w:noProof/>
              </w:rPr>
              <w:fldChar w:fldCharType="end"/>
            </w:r>
          </w:ins>
        </w:p>
        <w:p w14:paraId="41F3AF4D" w14:textId="7CD90E87" w:rsidR="0062064A" w:rsidRPr="0062064A" w:rsidRDefault="0062064A">
          <w:pPr>
            <w:pStyle w:val="TDC2"/>
            <w:rPr>
              <w:ins w:id="183" w:author="Camilo Andrés Díaz Gómez" w:date="2023-03-28T18:16:00Z"/>
              <w:rFonts w:asciiTheme="minorHAnsi" w:eastAsiaTheme="minorEastAsia" w:hAnsiTheme="minorHAnsi"/>
              <w:noProof/>
              <w:sz w:val="22"/>
              <w:lang w:eastAsia="es-CO"/>
            </w:rPr>
          </w:pPr>
          <w:ins w:id="18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r w:rsidR="006B5153">
            <w:rPr>
              <w:noProof/>
              <w:webHidden/>
            </w:rPr>
            <w:t>21</w:t>
          </w:r>
          <w:ins w:id="185" w:author="Camilo Andrés Díaz Gómez" w:date="2023-03-28T18:16:00Z">
            <w:r w:rsidRPr="0062064A">
              <w:rPr>
                <w:noProof/>
                <w:webHidden/>
              </w:rPr>
              <w:fldChar w:fldCharType="end"/>
            </w:r>
            <w:r w:rsidRPr="0062064A">
              <w:rPr>
                <w:rStyle w:val="Hipervnculo"/>
                <w:noProof/>
              </w:rPr>
              <w:fldChar w:fldCharType="end"/>
            </w:r>
          </w:ins>
        </w:p>
        <w:p w14:paraId="3C98EFEB" w14:textId="1DA10491" w:rsidR="0062064A" w:rsidRPr="0062064A" w:rsidRDefault="0062064A">
          <w:pPr>
            <w:pStyle w:val="TDC2"/>
            <w:rPr>
              <w:ins w:id="186" w:author="Camilo Andrés Díaz Gómez" w:date="2023-03-28T18:16:00Z"/>
              <w:rFonts w:asciiTheme="minorHAnsi" w:eastAsiaTheme="minorEastAsia" w:hAnsiTheme="minorHAnsi"/>
              <w:noProof/>
              <w:sz w:val="22"/>
              <w:lang w:eastAsia="es-CO"/>
            </w:rPr>
          </w:pPr>
          <w:ins w:id="18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r w:rsidR="006B5153">
            <w:rPr>
              <w:noProof/>
              <w:webHidden/>
            </w:rPr>
            <w:t>22</w:t>
          </w:r>
          <w:ins w:id="188" w:author="Camilo Andrés Díaz Gómez" w:date="2023-03-28T18:16:00Z">
            <w:r w:rsidRPr="0062064A">
              <w:rPr>
                <w:noProof/>
                <w:webHidden/>
              </w:rPr>
              <w:fldChar w:fldCharType="end"/>
            </w:r>
            <w:r w:rsidRPr="0062064A">
              <w:rPr>
                <w:rStyle w:val="Hipervnculo"/>
                <w:noProof/>
              </w:rPr>
              <w:fldChar w:fldCharType="end"/>
            </w:r>
          </w:ins>
        </w:p>
        <w:p w14:paraId="5238E722" w14:textId="3736AB11" w:rsidR="0062064A" w:rsidRPr="0062064A" w:rsidRDefault="0062064A">
          <w:pPr>
            <w:pStyle w:val="TDC3"/>
            <w:rPr>
              <w:ins w:id="189" w:author="Camilo Andrés Díaz Gómez" w:date="2023-03-28T18:16:00Z"/>
              <w:rFonts w:asciiTheme="minorHAnsi" w:eastAsiaTheme="minorEastAsia" w:hAnsiTheme="minorHAnsi"/>
              <w:noProof/>
              <w:sz w:val="22"/>
              <w:lang w:eastAsia="es-CO"/>
            </w:rPr>
          </w:pPr>
          <w:ins w:id="19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1"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r w:rsidR="006B5153">
            <w:rPr>
              <w:noProof/>
              <w:webHidden/>
            </w:rPr>
            <w:t>22</w:t>
          </w:r>
          <w:ins w:id="192" w:author="Camilo Andrés Díaz Gómez" w:date="2023-03-28T18:16:00Z">
            <w:r w:rsidRPr="0062064A">
              <w:rPr>
                <w:noProof/>
                <w:webHidden/>
              </w:rPr>
              <w:fldChar w:fldCharType="end"/>
            </w:r>
            <w:r w:rsidRPr="0062064A">
              <w:rPr>
                <w:rStyle w:val="Hipervnculo"/>
                <w:noProof/>
              </w:rPr>
              <w:fldChar w:fldCharType="end"/>
            </w:r>
          </w:ins>
        </w:p>
        <w:p w14:paraId="6C07D83E" w14:textId="02FAA761" w:rsidR="0062064A" w:rsidRPr="0062064A" w:rsidRDefault="0062064A">
          <w:pPr>
            <w:pStyle w:val="TDC3"/>
            <w:rPr>
              <w:ins w:id="193" w:author="Camilo Andrés Díaz Gómez" w:date="2023-03-28T18:16:00Z"/>
              <w:rFonts w:asciiTheme="minorHAnsi" w:eastAsiaTheme="minorEastAsia" w:hAnsiTheme="minorHAnsi"/>
              <w:noProof/>
              <w:sz w:val="22"/>
              <w:lang w:eastAsia="es-CO"/>
            </w:rPr>
          </w:pPr>
          <w:ins w:id="19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5"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r w:rsidR="006B5153">
            <w:rPr>
              <w:noProof/>
              <w:webHidden/>
            </w:rPr>
            <w:t>22</w:t>
          </w:r>
          <w:ins w:id="196" w:author="Camilo Andrés Díaz Gómez" w:date="2023-03-28T18:16:00Z">
            <w:r w:rsidRPr="0062064A">
              <w:rPr>
                <w:noProof/>
                <w:webHidden/>
              </w:rPr>
              <w:fldChar w:fldCharType="end"/>
            </w:r>
            <w:r w:rsidRPr="0062064A">
              <w:rPr>
                <w:rStyle w:val="Hipervnculo"/>
                <w:noProof/>
              </w:rPr>
              <w:fldChar w:fldCharType="end"/>
            </w:r>
          </w:ins>
        </w:p>
        <w:p w14:paraId="03FFBB03" w14:textId="7DF8B309" w:rsidR="0062064A" w:rsidRPr="0062064A" w:rsidRDefault="0062064A">
          <w:pPr>
            <w:pStyle w:val="TDC2"/>
            <w:rPr>
              <w:ins w:id="197" w:author="Camilo Andrés Díaz Gómez" w:date="2023-03-28T18:16:00Z"/>
              <w:rFonts w:asciiTheme="minorHAnsi" w:eastAsiaTheme="minorEastAsia" w:hAnsiTheme="minorHAnsi"/>
              <w:noProof/>
              <w:sz w:val="22"/>
              <w:lang w:eastAsia="es-CO"/>
            </w:rPr>
          </w:pPr>
          <w:ins w:id="19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r w:rsidR="006B5153">
            <w:rPr>
              <w:noProof/>
              <w:webHidden/>
            </w:rPr>
            <w:t>23</w:t>
          </w:r>
          <w:ins w:id="199" w:author="Camilo Andrés Díaz Gómez" w:date="2023-03-28T18:16:00Z">
            <w:r w:rsidRPr="0062064A">
              <w:rPr>
                <w:noProof/>
                <w:webHidden/>
              </w:rPr>
              <w:fldChar w:fldCharType="end"/>
            </w:r>
            <w:r w:rsidRPr="0062064A">
              <w:rPr>
                <w:rStyle w:val="Hipervnculo"/>
                <w:noProof/>
              </w:rPr>
              <w:fldChar w:fldCharType="end"/>
            </w:r>
          </w:ins>
        </w:p>
        <w:p w14:paraId="04B61891" w14:textId="2338C539" w:rsidR="0062064A" w:rsidRPr="0062064A" w:rsidRDefault="0062064A">
          <w:pPr>
            <w:pStyle w:val="TDC3"/>
            <w:rPr>
              <w:ins w:id="200" w:author="Camilo Andrés Díaz Gómez" w:date="2023-03-28T18:16:00Z"/>
              <w:rFonts w:asciiTheme="minorHAnsi" w:eastAsiaTheme="minorEastAsia" w:hAnsiTheme="minorHAnsi"/>
              <w:noProof/>
              <w:sz w:val="22"/>
              <w:lang w:eastAsia="es-CO"/>
            </w:rPr>
          </w:pPr>
          <w:ins w:id="20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2"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r w:rsidR="006B5153">
            <w:rPr>
              <w:noProof/>
              <w:webHidden/>
            </w:rPr>
            <w:t>23</w:t>
          </w:r>
          <w:ins w:id="203" w:author="Camilo Andrés Díaz Gómez" w:date="2023-03-28T18:16:00Z">
            <w:r w:rsidRPr="0062064A">
              <w:rPr>
                <w:noProof/>
                <w:webHidden/>
              </w:rPr>
              <w:fldChar w:fldCharType="end"/>
            </w:r>
            <w:r w:rsidRPr="0062064A">
              <w:rPr>
                <w:rStyle w:val="Hipervnculo"/>
                <w:noProof/>
              </w:rPr>
              <w:fldChar w:fldCharType="end"/>
            </w:r>
          </w:ins>
        </w:p>
        <w:p w14:paraId="58D9282C" w14:textId="25CF2691" w:rsidR="0062064A" w:rsidRPr="0062064A" w:rsidRDefault="0062064A">
          <w:pPr>
            <w:pStyle w:val="TDC3"/>
            <w:rPr>
              <w:ins w:id="204" w:author="Camilo Andrés Díaz Gómez" w:date="2023-03-28T18:16:00Z"/>
              <w:rFonts w:asciiTheme="minorHAnsi" w:eastAsiaTheme="minorEastAsia" w:hAnsiTheme="minorHAnsi"/>
              <w:noProof/>
              <w:sz w:val="22"/>
              <w:lang w:eastAsia="es-CO"/>
            </w:rPr>
          </w:pPr>
          <w:ins w:id="20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6"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r w:rsidR="006B5153">
            <w:rPr>
              <w:noProof/>
              <w:webHidden/>
            </w:rPr>
            <w:t>33</w:t>
          </w:r>
          <w:ins w:id="207" w:author="Camilo Andrés Díaz Gómez" w:date="2023-03-28T18:16:00Z">
            <w:r w:rsidRPr="0062064A">
              <w:rPr>
                <w:noProof/>
                <w:webHidden/>
              </w:rPr>
              <w:fldChar w:fldCharType="end"/>
            </w:r>
            <w:r w:rsidRPr="0062064A">
              <w:rPr>
                <w:rStyle w:val="Hipervnculo"/>
                <w:noProof/>
              </w:rPr>
              <w:fldChar w:fldCharType="end"/>
            </w:r>
          </w:ins>
        </w:p>
        <w:p w14:paraId="1DE7145A" w14:textId="0DAF3DEB" w:rsidR="0062064A" w:rsidRPr="0062064A" w:rsidRDefault="0062064A">
          <w:pPr>
            <w:pStyle w:val="TDC3"/>
            <w:rPr>
              <w:ins w:id="208" w:author="Camilo Andrés Díaz Gómez" w:date="2023-03-28T18:16:00Z"/>
              <w:rFonts w:asciiTheme="minorHAnsi" w:eastAsiaTheme="minorEastAsia" w:hAnsiTheme="minorHAnsi"/>
              <w:noProof/>
              <w:sz w:val="22"/>
              <w:lang w:eastAsia="es-CO"/>
            </w:rPr>
          </w:pPr>
          <w:ins w:id="20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0"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r w:rsidR="006B5153">
            <w:rPr>
              <w:noProof/>
              <w:webHidden/>
            </w:rPr>
            <w:t>40</w:t>
          </w:r>
          <w:ins w:id="211" w:author="Camilo Andrés Díaz Gómez" w:date="2023-03-28T18:16:00Z">
            <w:r w:rsidRPr="0062064A">
              <w:rPr>
                <w:noProof/>
                <w:webHidden/>
              </w:rPr>
              <w:fldChar w:fldCharType="end"/>
            </w:r>
            <w:r w:rsidRPr="0062064A">
              <w:rPr>
                <w:rStyle w:val="Hipervnculo"/>
                <w:noProof/>
              </w:rPr>
              <w:fldChar w:fldCharType="end"/>
            </w:r>
          </w:ins>
        </w:p>
        <w:p w14:paraId="4504778B" w14:textId="610BBECD" w:rsidR="0062064A" w:rsidRPr="0062064A" w:rsidRDefault="0062064A">
          <w:pPr>
            <w:pStyle w:val="TDC3"/>
            <w:rPr>
              <w:ins w:id="212" w:author="Camilo Andrés Díaz Gómez" w:date="2023-03-28T18:16:00Z"/>
              <w:rFonts w:asciiTheme="minorHAnsi" w:eastAsiaTheme="minorEastAsia" w:hAnsiTheme="minorHAnsi"/>
              <w:noProof/>
              <w:sz w:val="22"/>
              <w:lang w:eastAsia="es-CO"/>
            </w:rPr>
          </w:pPr>
          <w:ins w:id="21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4"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r w:rsidR="006B5153">
            <w:rPr>
              <w:b/>
              <w:bCs/>
              <w:noProof/>
              <w:webHidden/>
              <w:lang w:val="es-ES"/>
            </w:rPr>
            <w:t>¡Error! Marcador no definido.</w:t>
          </w:r>
          <w:ins w:id="215" w:author="Camilo Andrés Díaz Gómez" w:date="2023-03-28T18:16:00Z">
            <w:r w:rsidRPr="0062064A">
              <w:rPr>
                <w:noProof/>
                <w:webHidden/>
              </w:rPr>
              <w:fldChar w:fldCharType="end"/>
            </w:r>
            <w:r w:rsidRPr="0062064A">
              <w:rPr>
                <w:rStyle w:val="Hipervnculo"/>
                <w:noProof/>
              </w:rPr>
              <w:fldChar w:fldCharType="end"/>
            </w:r>
          </w:ins>
        </w:p>
        <w:p w14:paraId="576AE7D6" w14:textId="12A974A2" w:rsidR="0062064A" w:rsidRPr="0062064A" w:rsidRDefault="0062064A">
          <w:pPr>
            <w:pStyle w:val="TDC2"/>
            <w:rPr>
              <w:ins w:id="216" w:author="Camilo Andrés Díaz Gómez" w:date="2023-03-28T18:16:00Z"/>
              <w:rFonts w:asciiTheme="minorHAnsi" w:eastAsiaTheme="minorEastAsia" w:hAnsiTheme="minorHAnsi"/>
              <w:noProof/>
              <w:sz w:val="22"/>
              <w:lang w:eastAsia="es-CO"/>
            </w:rPr>
          </w:pPr>
          <w:ins w:id="21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r w:rsidR="006B5153">
            <w:rPr>
              <w:noProof/>
              <w:webHidden/>
            </w:rPr>
            <w:t>52</w:t>
          </w:r>
          <w:ins w:id="218" w:author="Camilo Andrés Díaz Gómez" w:date="2023-03-28T18:16:00Z">
            <w:r w:rsidRPr="0062064A">
              <w:rPr>
                <w:noProof/>
                <w:webHidden/>
              </w:rPr>
              <w:fldChar w:fldCharType="end"/>
            </w:r>
            <w:r w:rsidRPr="0062064A">
              <w:rPr>
                <w:rStyle w:val="Hipervnculo"/>
                <w:noProof/>
              </w:rPr>
              <w:fldChar w:fldCharType="end"/>
            </w:r>
          </w:ins>
        </w:p>
        <w:p w14:paraId="3B4CDC80" w14:textId="4209918D" w:rsidR="0062064A" w:rsidRPr="0062064A" w:rsidRDefault="0062064A">
          <w:pPr>
            <w:pStyle w:val="TDC3"/>
            <w:rPr>
              <w:ins w:id="219" w:author="Camilo Andrés Díaz Gómez" w:date="2023-03-28T18:16:00Z"/>
              <w:rFonts w:asciiTheme="minorHAnsi" w:eastAsiaTheme="minorEastAsia" w:hAnsiTheme="minorHAnsi"/>
              <w:noProof/>
              <w:sz w:val="22"/>
              <w:lang w:eastAsia="es-CO"/>
            </w:rPr>
          </w:pPr>
          <w:ins w:id="22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1"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r w:rsidR="006B5153">
            <w:rPr>
              <w:noProof/>
              <w:webHidden/>
            </w:rPr>
            <w:t>54</w:t>
          </w:r>
          <w:ins w:id="222" w:author="Camilo Andrés Díaz Gómez" w:date="2023-03-28T18:16:00Z">
            <w:r w:rsidRPr="0062064A">
              <w:rPr>
                <w:noProof/>
                <w:webHidden/>
              </w:rPr>
              <w:fldChar w:fldCharType="end"/>
            </w:r>
            <w:r w:rsidRPr="0062064A">
              <w:rPr>
                <w:rStyle w:val="Hipervnculo"/>
                <w:noProof/>
              </w:rPr>
              <w:fldChar w:fldCharType="end"/>
            </w:r>
          </w:ins>
        </w:p>
        <w:p w14:paraId="0EB3F996" w14:textId="18F74DF9" w:rsidR="0062064A" w:rsidRPr="0062064A" w:rsidRDefault="0062064A">
          <w:pPr>
            <w:pStyle w:val="TDC3"/>
            <w:rPr>
              <w:ins w:id="223" w:author="Camilo Andrés Díaz Gómez" w:date="2023-03-28T18:16:00Z"/>
              <w:rFonts w:asciiTheme="minorHAnsi" w:eastAsiaTheme="minorEastAsia" w:hAnsiTheme="minorHAnsi"/>
              <w:noProof/>
              <w:sz w:val="22"/>
              <w:lang w:eastAsia="es-CO"/>
            </w:rPr>
          </w:pPr>
          <w:ins w:id="22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5"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r w:rsidR="006B5153">
            <w:rPr>
              <w:noProof/>
              <w:webHidden/>
            </w:rPr>
            <w:t>57</w:t>
          </w:r>
          <w:ins w:id="226" w:author="Camilo Andrés Díaz Gómez" w:date="2023-03-28T18:16:00Z">
            <w:r w:rsidRPr="0062064A">
              <w:rPr>
                <w:noProof/>
                <w:webHidden/>
              </w:rPr>
              <w:fldChar w:fldCharType="end"/>
            </w:r>
            <w:r w:rsidRPr="0062064A">
              <w:rPr>
                <w:rStyle w:val="Hipervnculo"/>
                <w:noProof/>
              </w:rPr>
              <w:fldChar w:fldCharType="end"/>
            </w:r>
          </w:ins>
        </w:p>
        <w:p w14:paraId="297AB63A" w14:textId="09EEED35" w:rsidR="0062064A" w:rsidRPr="0062064A" w:rsidRDefault="0062064A">
          <w:pPr>
            <w:pStyle w:val="TDC3"/>
            <w:rPr>
              <w:ins w:id="227" w:author="Camilo Andrés Díaz Gómez" w:date="2023-03-28T18:16:00Z"/>
              <w:rFonts w:asciiTheme="minorHAnsi" w:eastAsiaTheme="minorEastAsia" w:hAnsiTheme="minorHAnsi"/>
              <w:noProof/>
              <w:sz w:val="22"/>
              <w:lang w:eastAsia="es-CO"/>
            </w:rPr>
          </w:pPr>
          <w:ins w:id="22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9"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r w:rsidR="006B5153">
            <w:rPr>
              <w:noProof/>
              <w:webHidden/>
            </w:rPr>
            <w:t>57</w:t>
          </w:r>
          <w:ins w:id="230" w:author="Camilo Andrés Díaz Gómez" w:date="2023-03-28T18:16:00Z">
            <w:r w:rsidRPr="0062064A">
              <w:rPr>
                <w:noProof/>
                <w:webHidden/>
              </w:rPr>
              <w:fldChar w:fldCharType="end"/>
            </w:r>
            <w:r w:rsidRPr="0062064A">
              <w:rPr>
                <w:rStyle w:val="Hipervnculo"/>
                <w:noProof/>
              </w:rPr>
              <w:fldChar w:fldCharType="end"/>
            </w:r>
          </w:ins>
        </w:p>
        <w:p w14:paraId="63AD9487" w14:textId="0613064D" w:rsidR="0062064A" w:rsidRPr="0062064A" w:rsidRDefault="0062064A">
          <w:pPr>
            <w:pStyle w:val="TDC3"/>
            <w:rPr>
              <w:ins w:id="231" w:author="Camilo Andrés Díaz Gómez" w:date="2023-03-28T18:16:00Z"/>
              <w:rFonts w:asciiTheme="minorHAnsi" w:eastAsiaTheme="minorEastAsia" w:hAnsiTheme="minorHAnsi"/>
              <w:noProof/>
              <w:sz w:val="22"/>
              <w:lang w:eastAsia="es-CO"/>
            </w:rPr>
          </w:pPr>
          <w:ins w:id="23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3"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r w:rsidR="006B5153">
            <w:rPr>
              <w:noProof/>
              <w:webHidden/>
            </w:rPr>
            <w:t>59</w:t>
          </w:r>
          <w:ins w:id="234" w:author="Camilo Andrés Díaz Gómez" w:date="2023-03-28T18:16:00Z">
            <w:r w:rsidRPr="0062064A">
              <w:rPr>
                <w:noProof/>
                <w:webHidden/>
              </w:rPr>
              <w:fldChar w:fldCharType="end"/>
            </w:r>
            <w:r w:rsidRPr="0062064A">
              <w:rPr>
                <w:rStyle w:val="Hipervnculo"/>
                <w:noProof/>
              </w:rPr>
              <w:fldChar w:fldCharType="end"/>
            </w:r>
          </w:ins>
        </w:p>
        <w:p w14:paraId="1527E77F" w14:textId="54B43F54" w:rsidR="0062064A" w:rsidRPr="0062064A" w:rsidRDefault="0062064A">
          <w:pPr>
            <w:pStyle w:val="TDC3"/>
            <w:rPr>
              <w:ins w:id="235" w:author="Camilo Andrés Díaz Gómez" w:date="2023-03-28T18:16:00Z"/>
              <w:rFonts w:asciiTheme="minorHAnsi" w:eastAsiaTheme="minorEastAsia" w:hAnsiTheme="minorHAnsi"/>
              <w:noProof/>
              <w:sz w:val="22"/>
              <w:lang w:eastAsia="es-CO"/>
            </w:rPr>
          </w:pPr>
          <w:ins w:id="23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7"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r w:rsidR="006B5153">
            <w:rPr>
              <w:noProof/>
              <w:webHidden/>
            </w:rPr>
            <w:t>60</w:t>
          </w:r>
          <w:ins w:id="238" w:author="Camilo Andrés Díaz Gómez" w:date="2023-03-28T18:16:00Z">
            <w:r w:rsidRPr="0062064A">
              <w:rPr>
                <w:noProof/>
                <w:webHidden/>
              </w:rPr>
              <w:fldChar w:fldCharType="end"/>
            </w:r>
            <w:r w:rsidRPr="0062064A">
              <w:rPr>
                <w:rStyle w:val="Hipervnculo"/>
                <w:noProof/>
              </w:rPr>
              <w:fldChar w:fldCharType="end"/>
            </w:r>
          </w:ins>
        </w:p>
        <w:p w14:paraId="36E8AE8E" w14:textId="52DD6F3E" w:rsidR="0062064A" w:rsidRPr="0062064A" w:rsidRDefault="0062064A">
          <w:pPr>
            <w:pStyle w:val="TDC3"/>
            <w:rPr>
              <w:ins w:id="239" w:author="Camilo Andrés Díaz Gómez" w:date="2023-03-28T18:16:00Z"/>
              <w:rFonts w:asciiTheme="minorHAnsi" w:eastAsiaTheme="minorEastAsia" w:hAnsiTheme="minorHAnsi"/>
              <w:noProof/>
              <w:sz w:val="22"/>
              <w:lang w:eastAsia="es-CO"/>
            </w:rPr>
          </w:pPr>
          <w:ins w:id="24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1"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r w:rsidR="006B5153">
            <w:rPr>
              <w:noProof/>
              <w:webHidden/>
            </w:rPr>
            <w:t>61</w:t>
          </w:r>
          <w:ins w:id="242" w:author="Camilo Andrés Díaz Gómez" w:date="2023-03-28T18:16:00Z">
            <w:r w:rsidRPr="0062064A">
              <w:rPr>
                <w:noProof/>
                <w:webHidden/>
              </w:rPr>
              <w:fldChar w:fldCharType="end"/>
            </w:r>
            <w:r w:rsidRPr="0062064A">
              <w:rPr>
                <w:rStyle w:val="Hipervnculo"/>
                <w:noProof/>
              </w:rPr>
              <w:fldChar w:fldCharType="end"/>
            </w:r>
          </w:ins>
        </w:p>
        <w:p w14:paraId="177D5900" w14:textId="1780BA22" w:rsidR="0062064A" w:rsidRPr="0062064A" w:rsidRDefault="0062064A">
          <w:pPr>
            <w:pStyle w:val="TDC2"/>
            <w:rPr>
              <w:ins w:id="243" w:author="Camilo Andrés Díaz Gómez" w:date="2023-03-28T18:16:00Z"/>
              <w:rFonts w:asciiTheme="minorHAnsi" w:eastAsiaTheme="minorEastAsia" w:hAnsiTheme="minorHAnsi"/>
              <w:noProof/>
              <w:sz w:val="22"/>
              <w:lang w:eastAsia="es-CO"/>
            </w:rPr>
          </w:pPr>
          <w:ins w:id="24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r w:rsidR="006B5153">
            <w:rPr>
              <w:noProof/>
              <w:webHidden/>
            </w:rPr>
            <w:t>66</w:t>
          </w:r>
          <w:ins w:id="245" w:author="Camilo Andrés Díaz Gómez" w:date="2023-03-28T18:16:00Z">
            <w:r w:rsidRPr="0062064A">
              <w:rPr>
                <w:noProof/>
                <w:webHidden/>
              </w:rPr>
              <w:fldChar w:fldCharType="end"/>
            </w:r>
            <w:r w:rsidRPr="0062064A">
              <w:rPr>
                <w:rStyle w:val="Hipervnculo"/>
                <w:noProof/>
              </w:rPr>
              <w:fldChar w:fldCharType="end"/>
            </w:r>
          </w:ins>
        </w:p>
        <w:p w14:paraId="3ECC1F8E" w14:textId="5879DC11" w:rsidR="0062064A" w:rsidRPr="0062064A" w:rsidRDefault="0062064A">
          <w:pPr>
            <w:pStyle w:val="TDC3"/>
            <w:rPr>
              <w:ins w:id="246" w:author="Camilo Andrés Díaz Gómez" w:date="2023-03-28T18:16:00Z"/>
              <w:rFonts w:asciiTheme="minorHAnsi" w:eastAsiaTheme="minorEastAsia" w:hAnsiTheme="minorHAnsi"/>
              <w:noProof/>
              <w:sz w:val="22"/>
              <w:lang w:eastAsia="es-CO"/>
            </w:rPr>
          </w:pPr>
          <w:ins w:id="24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8"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9"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r w:rsidR="006B5153">
            <w:rPr>
              <w:noProof/>
              <w:webHidden/>
            </w:rPr>
            <w:t>66</w:t>
          </w:r>
          <w:ins w:id="250" w:author="Camilo Andrés Díaz Gómez" w:date="2023-03-28T18:16:00Z">
            <w:r w:rsidRPr="0062064A">
              <w:rPr>
                <w:noProof/>
                <w:webHidden/>
              </w:rPr>
              <w:fldChar w:fldCharType="end"/>
            </w:r>
            <w:r w:rsidRPr="0062064A">
              <w:rPr>
                <w:rStyle w:val="Hipervnculo"/>
                <w:noProof/>
              </w:rPr>
              <w:fldChar w:fldCharType="end"/>
            </w:r>
          </w:ins>
        </w:p>
        <w:p w14:paraId="37E35A29" w14:textId="4BC6766B" w:rsidR="0062064A" w:rsidRPr="0062064A" w:rsidRDefault="0062064A">
          <w:pPr>
            <w:pStyle w:val="TDC3"/>
            <w:rPr>
              <w:ins w:id="251" w:author="Camilo Andrés Díaz Gómez" w:date="2023-03-28T18:16:00Z"/>
              <w:rFonts w:asciiTheme="minorHAnsi" w:eastAsiaTheme="minorEastAsia" w:hAnsiTheme="minorHAnsi"/>
              <w:noProof/>
              <w:sz w:val="22"/>
              <w:lang w:eastAsia="es-CO"/>
            </w:rPr>
          </w:pPr>
          <w:ins w:id="252"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3"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r w:rsidR="006B5153">
            <w:rPr>
              <w:noProof/>
              <w:webHidden/>
            </w:rPr>
            <w:t>96</w:t>
          </w:r>
          <w:ins w:id="254" w:author="Camilo Andrés Díaz Gómez" w:date="2023-03-28T18:16:00Z">
            <w:r w:rsidRPr="0062064A">
              <w:rPr>
                <w:noProof/>
                <w:webHidden/>
              </w:rPr>
              <w:fldChar w:fldCharType="end"/>
            </w:r>
            <w:r w:rsidRPr="0062064A">
              <w:rPr>
                <w:rStyle w:val="Hipervnculo"/>
                <w:noProof/>
              </w:rPr>
              <w:fldChar w:fldCharType="end"/>
            </w:r>
          </w:ins>
        </w:p>
        <w:p w14:paraId="2806ACFD" w14:textId="4C7ED3A6" w:rsidR="0062064A" w:rsidRPr="0062064A" w:rsidRDefault="0062064A">
          <w:pPr>
            <w:pStyle w:val="TDC2"/>
            <w:rPr>
              <w:ins w:id="255" w:author="Camilo Andrés Díaz Gómez" w:date="2023-03-28T18:16:00Z"/>
              <w:rFonts w:asciiTheme="minorHAnsi" w:eastAsiaTheme="minorEastAsia" w:hAnsiTheme="minorHAnsi"/>
              <w:noProof/>
              <w:sz w:val="22"/>
              <w:lang w:eastAsia="es-CO"/>
            </w:rPr>
          </w:pPr>
          <w:ins w:id="25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r w:rsidR="006B5153">
            <w:rPr>
              <w:noProof/>
              <w:webHidden/>
            </w:rPr>
            <w:t>102</w:t>
          </w:r>
          <w:ins w:id="257" w:author="Camilo Andrés Díaz Gómez" w:date="2023-03-28T18:16:00Z">
            <w:r w:rsidRPr="0062064A">
              <w:rPr>
                <w:noProof/>
                <w:webHidden/>
              </w:rPr>
              <w:fldChar w:fldCharType="end"/>
            </w:r>
            <w:r w:rsidRPr="0062064A">
              <w:rPr>
                <w:rStyle w:val="Hipervnculo"/>
                <w:noProof/>
              </w:rPr>
              <w:fldChar w:fldCharType="end"/>
            </w:r>
          </w:ins>
        </w:p>
        <w:p w14:paraId="23273470" w14:textId="32E835A5" w:rsidR="0062064A" w:rsidRPr="0062064A" w:rsidRDefault="0062064A">
          <w:pPr>
            <w:pStyle w:val="TDC2"/>
            <w:rPr>
              <w:ins w:id="258" w:author="Camilo Andrés Díaz Gómez" w:date="2023-03-28T18:16:00Z"/>
              <w:rFonts w:asciiTheme="minorHAnsi" w:eastAsiaTheme="minorEastAsia" w:hAnsiTheme="minorHAnsi"/>
              <w:noProof/>
              <w:sz w:val="22"/>
              <w:lang w:eastAsia="es-CO"/>
            </w:rPr>
          </w:pPr>
          <w:ins w:id="25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r w:rsidR="006B5153">
            <w:rPr>
              <w:noProof/>
              <w:webHidden/>
            </w:rPr>
            <w:t>104</w:t>
          </w:r>
          <w:ins w:id="260" w:author="Camilo Andrés Díaz Gómez" w:date="2023-03-28T18:16:00Z">
            <w:r w:rsidRPr="0062064A">
              <w:rPr>
                <w:noProof/>
                <w:webHidden/>
              </w:rPr>
              <w:fldChar w:fldCharType="end"/>
            </w:r>
            <w:r w:rsidRPr="0062064A">
              <w:rPr>
                <w:rStyle w:val="Hipervnculo"/>
                <w:noProof/>
              </w:rPr>
              <w:fldChar w:fldCharType="end"/>
            </w:r>
          </w:ins>
        </w:p>
        <w:p w14:paraId="32136DF4" w14:textId="7C556280" w:rsidR="0062064A" w:rsidRPr="0062064A" w:rsidRDefault="0062064A">
          <w:pPr>
            <w:pStyle w:val="TDC2"/>
            <w:rPr>
              <w:ins w:id="261" w:author="Camilo Andrés Díaz Gómez" w:date="2023-03-28T18:16:00Z"/>
              <w:rFonts w:asciiTheme="minorHAnsi" w:eastAsiaTheme="minorEastAsia" w:hAnsiTheme="minorHAnsi"/>
              <w:noProof/>
              <w:sz w:val="22"/>
              <w:lang w:eastAsia="es-CO"/>
            </w:rPr>
          </w:pPr>
          <w:ins w:id="26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r w:rsidR="006B5153">
            <w:rPr>
              <w:noProof/>
              <w:webHidden/>
            </w:rPr>
            <w:t>105</w:t>
          </w:r>
          <w:ins w:id="263" w:author="Camilo Andrés Díaz Gómez" w:date="2023-03-28T18:16:00Z">
            <w:r w:rsidRPr="0062064A">
              <w:rPr>
                <w:noProof/>
                <w:webHidden/>
              </w:rPr>
              <w:fldChar w:fldCharType="end"/>
            </w:r>
            <w:r w:rsidRPr="0062064A">
              <w:rPr>
                <w:rStyle w:val="Hipervnculo"/>
                <w:noProof/>
              </w:rPr>
              <w:fldChar w:fldCharType="end"/>
            </w:r>
          </w:ins>
        </w:p>
        <w:p w14:paraId="2E6DE523" w14:textId="019AC3F4" w:rsidR="0062064A" w:rsidRPr="0062064A" w:rsidRDefault="0062064A">
          <w:pPr>
            <w:pStyle w:val="TDC2"/>
            <w:rPr>
              <w:ins w:id="264" w:author="Camilo Andrés Díaz Gómez" w:date="2023-03-28T18:16:00Z"/>
              <w:rFonts w:asciiTheme="minorHAnsi" w:eastAsiaTheme="minorEastAsia" w:hAnsiTheme="minorHAnsi"/>
              <w:noProof/>
              <w:sz w:val="22"/>
              <w:lang w:eastAsia="es-CO"/>
            </w:rPr>
          </w:pPr>
          <w:ins w:id="26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r w:rsidR="006B5153">
            <w:rPr>
              <w:noProof/>
              <w:webHidden/>
            </w:rPr>
            <w:t>112</w:t>
          </w:r>
          <w:ins w:id="266" w:author="Camilo Andrés Díaz Gómez" w:date="2023-03-28T18:16:00Z">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7" w:author="Camilo Andrés Díaz Gómez" w:date="2023-03-28T18:16:00Z"/>
              <w:rFonts w:eastAsiaTheme="minorEastAsia" w:cs="Times New Roman"/>
              <w:noProof/>
              <w:sz w:val="22"/>
              <w:lang w:eastAsia="es-CO"/>
              <w:rPrChange w:id="268" w:author="Camilo Andrés Díaz Gómez" w:date="2023-03-28T18:16:00Z">
                <w:rPr>
                  <w:del w:id="269" w:author="Camilo Andrés Díaz Gómez" w:date="2023-03-28T18:16:00Z"/>
                  <w:rFonts w:asciiTheme="minorHAnsi" w:eastAsiaTheme="minorEastAsia" w:hAnsiTheme="minorHAnsi"/>
                  <w:noProof/>
                  <w:sz w:val="22"/>
                  <w:lang w:eastAsia="es-CO"/>
                </w:rPr>
              </w:rPrChange>
            </w:rPr>
          </w:pPr>
          <w:del w:id="270"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71" w:author="Camilo Andrés Díaz Gómez" w:date="2023-03-28T18:16:00Z"/>
              <w:rFonts w:eastAsiaTheme="minorEastAsia" w:cs="Times New Roman"/>
              <w:noProof/>
              <w:sz w:val="22"/>
              <w:lang w:eastAsia="es-CO"/>
              <w:rPrChange w:id="272" w:author="Camilo Andrés Díaz Gómez" w:date="2023-03-28T18:16:00Z">
                <w:rPr>
                  <w:del w:id="273" w:author="Camilo Andrés Díaz Gómez" w:date="2023-03-28T18:16:00Z"/>
                  <w:rFonts w:asciiTheme="minorHAnsi" w:eastAsiaTheme="minorEastAsia" w:hAnsiTheme="minorHAnsi"/>
                  <w:noProof/>
                  <w:sz w:val="22"/>
                  <w:lang w:eastAsia="es-CO"/>
                </w:rPr>
              </w:rPrChange>
            </w:rPr>
          </w:pPr>
          <w:del w:id="274"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5" w:author="Camilo Andrés Díaz Gómez" w:date="2023-03-28T18:16:00Z"/>
              <w:rFonts w:eastAsiaTheme="minorEastAsia" w:cs="Times New Roman"/>
              <w:noProof/>
              <w:sz w:val="22"/>
              <w:lang w:eastAsia="es-CO"/>
              <w:rPrChange w:id="276" w:author="Camilo Andrés Díaz Gómez" w:date="2023-03-28T18:16:00Z">
                <w:rPr>
                  <w:del w:id="277" w:author="Camilo Andrés Díaz Gómez" w:date="2023-03-28T18:16:00Z"/>
                  <w:rFonts w:asciiTheme="minorHAnsi" w:eastAsiaTheme="minorEastAsia" w:hAnsiTheme="minorHAnsi"/>
                  <w:noProof/>
                  <w:sz w:val="22"/>
                  <w:lang w:eastAsia="es-CO"/>
                </w:rPr>
              </w:rPrChange>
            </w:rPr>
          </w:pPr>
          <w:del w:id="278"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9" w:author="Camilo Andrés Díaz Gómez" w:date="2023-03-28T18:16:00Z"/>
              <w:rFonts w:eastAsiaTheme="minorEastAsia" w:cs="Times New Roman"/>
              <w:noProof/>
              <w:sz w:val="22"/>
              <w:lang w:eastAsia="es-CO"/>
              <w:rPrChange w:id="280" w:author="Camilo Andrés Díaz Gómez" w:date="2023-03-28T18:16:00Z">
                <w:rPr>
                  <w:del w:id="281" w:author="Camilo Andrés Díaz Gómez" w:date="2023-03-28T18:16:00Z"/>
                  <w:rFonts w:asciiTheme="minorHAnsi" w:eastAsiaTheme="minorEastAsia" w:hAnsiTheme="minorHAnsi"/>
                  <w:noProof/>
                  <w:sz w:val="22"/>
                  <w:lang w:eastAsia="es-CO"/>
                </w:rPr>
              </w:rPrChange>
            </w:rPr>
          </w:pPr>
          <w:del w:id="282"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3" w:author="Camilo Andrés Díaz Gómez" w:date="2023-03-28T18:16:00Z"/>
              <w:rFonts w:eastAsiaTheme="minorEastAsia"/>
              <w:noProof/>
              <w:sz w:val="22"/>
              <w:lang w:eastAsia="es-CO"/>
              <w:rPrChange w:id="284" w:author="Camilo Andrés Díaz Gómez" w:date="2023-03-28T18:16:00Z">
                <w:rPr>
                  <w:del w:id="285" w:author="Camilo Andrés Díaz Gómez" w:date="2023-03-28T18:16:00Z"/>
                  <w:rFonts w:asciiTheme="minorHAnsi" w:eastAsiaTheme="minorEastAsia" w:hAnsiTheme="minorHAnsi"/>
                  <w:noProof/>
                  <w:sz w:val="22"/>
                  <w:lang w:eastAsia="es-CO"/>
                </w:rPr>
              </w:rPrChange>
            </w:rPr>
          </w:pPr>
          <w:del w:id="286" w:author="Camilo Andrés Díaz Gómez" w:date="2023-03-28T18:16:00Z">
            <w:r w:rsidRPr="0062064A" w:rsidDel="0062064A">
              <w:rPr>
                <w:rStyle w:val="Hipervnculo"/>
                <w:rFonts w:cs="Times New Roman"/>
                <w:noProof/>
                <w:color w:val="auto"/>
                <w:rPrChange w:id="287"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8" w:author="Camilo Andrés Díaz Gómez" w:date="2023-03-28T18:16:00Z"/>
              <w:rFonts w:eastAsiaTheme="minorEastAsia" w:cs="Times New Roman"/>
              <w:noProof/>
              <w:sz w:val="22"/>
              <w:lang w:eastAsia="es-CO"/>
              <w:rPrChange w:id="289" w:author="Camilo Andrés Díaz Gómez" w:date="2023-03-28T18:16:00Z">
                <w:rPr>
                  <w:del w:id="290" w:author="Camilo Andrés Díaz Gómez" w:date="2023-03-28T18:16:00Z"/>
                  <w:rFonts w:asciiTheme="minorHAnsi" w:eastAsiaTheme="minorEastAsia" w:hAnsiTheme="minorHAnsi"/>
                  <w:noProof/>
                  <w:sz w:val="22"/>
                  <w:lang w:eastAsia="es-CO"/>
                </w:rPr>
              </w:rPrChange>
            </w:rPr>
          </w:pPr>
          <w:del w:id="291"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2" w:author="Camilo Andrés Díaz Gómez" w:date="2023-03-28T18:16:00Z"/>
              <w:rFonts w:eastAsiaTheme="minorEastAsia" w:cs="Times New Roman"/>
              <w:noProof/>
              <w:sz w:val="22"/>
              <w:lang w:eastAsia="es-CO"/>
              <w:rPrChange w:id="293" w:author="Camilo Andrés Díaz Gómez" w:date="2023-03-28T18:16:00Z">
                <w:rPr>
                  <w:del w:id="294" w:author="Camilo Andrés Díaz Gómez" w:date="2023-03-28T18:16:00Z"/>
                  <w:rFonts w:asciiTheme="minorHAnsi" w:eastAsiaTheme="minorEastAsia" w:hAnsiTheme="minorHAnsi"/>
                  <w:noProof/>
                  <w:sz w:val="22"/>
                  <w:lang w:eastAsia="es-CO"/>
                </w:rPr>
              </w:rPrChange>
            </w:rPr>
          </w:pPr>
          <w:del w:id="295"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6" w:author="Camilo Andrés Díaz Gómez" w:date="2023-03-28T18:16:00Z"/>
              <w:rFonts w:eastAsiaTheme="minorEastAsia"/>
              <w:noProof/>
              <w:sz w:val="22"/>
              <w:lang w:eastAsia="es-CO"/>
              <w:rPrChange w:id="297" w:author="Camilo Andrés Díaz Gómez" w:date="2023-03-28T18:16:00Z">
                <w:rPr>
                  <w:del w:id="298" w:author="Camilo Andrés Díaz Gómez" w:date="2023-03-28T18:16:00Z"/>
                  <w:rFonts w:asciiTheme="minorHAnsi" w:eastAsiaTheme="minorEastAsia" w:hAnsiTheme="minorHAnsi"/>
                  <w:noProof/>
                  <w:sz w:val="22"/>
                  <w:lang w:eastAsia="es-CO"/>
                </w:rPr>
              </w:rPrChange>
            </w:rPr>
          </w:pPr>
          <w:del w:id="299" w:author="Camilo Andrés Díaz Gómez" w:date="2023-03-28T18:16:00Z">
            <w:r w:rsidRPr="0062064A" w:rsidDel="0062064A">
              <w:rPr>
                <w:rStyle w:val="Hipervnculo"/>
                <w:rFonts w:cs="Times New Roman"/>
                <w:noProof/>
                <w:color w:val="auto"/>
                <w:rPrChange w:id="300"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301" w:author="Camilo Andrés Díaz Gómez" w:date="2023-03-28T18:16:00Z"/>
              <w:rFonts w:eastAsiaTheme="minorEastAsia"/>
              <w:noProof/>
              <w:sz w:val="22"/>
              <w:lang w:eastAsia="es-CO"/>
              <w:rPrChange w:id="302" w:author="Camilo Andrés Díaz Gómez" w:date="2023-03-28T18:16:00Z">
                <w:rPr>
                  <w:del w:id="303" w:author="Camilo Andrés Díaz Gómez" w:date="2023-03-28T18:16:00Z"/>
                  <w:rFonts w:asciiTheme="minorHAnsi" w:eastAsiaTheme="minorEastAsia" w:hAnsiTheme="minorHAnsi"/>
                  <w:noProof/>
                  <w:sz w:val="22"/>
                  <w:lang w:eastAsia="es-CO"/>
                </w:rPr>
              </w:rPrChange>
            </w:rPr>
          </w:pPr>
          <w:del w:id="304" w:author="Camilo Andrés Díaz Gómez" w:date="2023-03-28T18:16:00Z">
            <w:r w:rsidRPr="0062064A" w:rsidDel="0062064A">
              <w:rPr>
                <w:rStyle w:val="Hipervnculo"/>
                <w:rFonts w:cs="Times New Roman"/>
                <w:noProof/>
                <w:color w:val="auto"/>
                <w:rPrChange w:id="305"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6" w:author="Camilo Andrés Díaz Gómez" w:date="2023-03-28T18:16:00Z"/>
              <w:rFonts w:eastAsiaTheme="minorEastAsia" w:cs="Times New Roman"/>
              <w:noProof/>
              <w:sz w:val="22"/>
              <w:lang w:eastAsia="es-CO"/>
              <w:rPrChange w:id="307" w:author="Camilo Andrés Díaz Gómez" w:date="2023-03-28T18:16:00Z">
                <w:rPr>
                  <w:del w:id="308" w:author="Camilo Andrés Díaz Gómez" w:date="2023-03-28T18:16:00Z"/>
                  <w:rFonts w:asciiTheme="minorHAnsi" w:eastAsiaTheme="minorEastAsia" w:hAnsiTheme="minorHAnsi"/>
                  <w:noProof/>
                  <w:sz w:val="22"/>
                  <w:lang w:eastAsia="es-CO"/>
                </w:rPr>
              </w:rPrChange>
            </w:rPr>
          </w:pPr>
          <w:del w:id="309"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10" w:author="Camilo Andrés Díaz Gómez" w:date="2023-03-28T18:16:00Z"/>
              <w:rFonts w:eastAsiaTheme="minorEastAsia"/>
              <w:noProof/>
              <w:sz w:val="22"/>
              <w:lang w:eastAsia="es-CO"/>
              <w:rPrChange w:id="311" w:author="Camilo Andrés Díaz Gómez" w:date="2023-03-28T18:16:00Z">
                <w:rPr>
                  <w:del w:id="312" w:author="Camilo Andrés Díaz Gómez" w:date="2023-03-28T18:16:00Z"/>
                  <w:rFonts w:asciiTheme="minorHAnsi" w:eastAsiaTheme="minorEastAsia" w:hAnsiTheme="minorHAnsi"/>
                  <w:noProof/>
                  <w:sz w:val="22"/>
                  <w:lang w:eastAsia="es-CO"/>
                </w:rPr>
              </w:rPrChange>
            </w:rPr>
          </w:pPr>
          <w:del w:id="313" w:author="Camilo Andrés Díaz Gómez" w:date="2023-03-28T18:16:00Z">
            <w:r w:rsidRPr="0062064A" w:rsidDel="0062064A">
              <w:rPr>
                <w:rStyle w:val="Hipervnculo"/>
                <w:rFonts w:cs="Times New Roman"/>
                <w:noProof/>
                <w:color w:val="auto"/>
                <w:rPrChange w:id="314"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5" w:author="Camilo Andrés Díaz Gómez" w:date="2023-03-28T18:16:00Z"/>
              <w:rFonts w:eastAsiaTheme="minorEastAsia"/>
              <w:noProof/>
              <w:sz w:val="22"/>
              <w:lang w:eastAsia="es-CO"/>
              <w:rPrChange w:id="316" w:author="Camilo Andrés Díaz Gómez" w:date="2023-03-28T18:16:00Z">
                <w:rPr>
                  <w:del w:id="317" w:author="Camilo Andrés Díaz Gómez" w:date="2023-03-28T18:16:00Z"/>
                  <w:rFonts w:asciiTheme="minorHAnsi" w:eastAsiaTheme="minorEastAsia" w:hAnsiTheme="minorHAnsi"/>
                  <w:noProof/>
                  <w:sz w:val="22"/>
                  <w:lang w:eastAsia="es-CO"/>
                </w:rPr>
              </w:rPrChange>
            </w:rPr>
          </w:pPr>
          <w:del w:id="318"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9" w:author="Camilo Andrés Díaz Gómez" w:date="2023-03-28T18:16:00Z"/>
              <w:rFonts w:eastAsiaTheme="minorEastAsia"/>
              <w:noProof/>
              <w:sz w:val="22"/>
              <w:lang w:eastAsia="es-CO"/>
              <w:rPrChange w:id="320" w:author="Camilo Andrés Díaz Gómez" w:date="2023-03-28T18:16:00Z">
                <w:rPr>
                  <w:del w:id="321" w:author="Camilo Andrés Díaz Gómez" w:date="2023-03-28T18:16:00Z"/>
                  <w:rFonts w:asciiTheme="minorHAnsi" w:eastAsiaTheme="minorEastAsia" w:hAnsiTheme="minorHAnsi"/>
                  <w:noProof/>
                  <w:sz w:val="22"/>
                  <w:lang w:eastAsia="es-CO"/>
                </w:rPr>
              </w:rPrChange>
            </w:rPr>
          </w:pPr>
          <w:del w:id="322" w:author="Camilo Andrés Díaz Gómez" w:date="2023-03-28T18:16:00Z">
            <w:r w:rsidRPr="0062064A" w:rsidDel="0062064A">
              <w:rPr>
                <w:rStyle w:val="Hipervnculo"/>
                <w:rFonts w:cs="Times New Roman"/>
                <w:noProof/>
                <w:color w:val="auto"/>
                <w:rPrChange w:id="323"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4" w:author="Camilo Andrés Díaz Gómez" w:date="2023-03-28T18:16:00Z"/>
              <w:rFonts w:eastAsiaTheme="minorEastAsia"/>
              <w:noProof/>
              <w:sz w:val="22"/>
              <w:lang w:eastAsia="es-CO"/>
              <w:rPrChange w:id="325" w:author="Camilo Andrés Díaz Gómez" w:date="2023-03-28T18:16:00Z">
                <w:rPr>
                  <w:del w:id="326" w:author="Camilo Andrés Díaz Gómez" w:date="2023-03-28T18:16:00Z"/>
                  <w:rFonts w:asciiTheme="minorHAnsi" w:eastAsiaTheme="minorEastAsia" w:hAnsiTheme="minorHAnsi"/>
                  <w:noProof/>
                  <w:sz w:val="22"/>
                  <w:lang w:eastAsia="es-CO"/>
                </w:rPr>
              </w:rPrChange>
            </w:rPr>
          </w:pPr>
          <w:del w:id="327" w:author="Camilo Andrés Díaz Gómez" w:date="2023-03-28T18:16:00Z">
            <w:r w:rsidRPr="0062064A" w:rsidDel="0062064A">
              <w:rPr>
                <w:rStyle w:val="Hipervnculo"/>
                <w:rFonts w:cs="Times New Roman"/>
                <w:noProof/>
                <w:color w:val="auto"/>
                <w:rPrChange w:id="328"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9" w:author="Camilo Andrés Díaz Gómez" w:date="2023-03-28T18:16:00Z"/>
              <w:rFonts w:eastAsiaTheme="minorEastAsia" w:cs="Times New Roman"/>
              <w:noProof/>
              <w:sz w:val="22"/>
              <w:lang w:eastAsia="es-CO"/>
              <w:rPrChange w:id="330" w:author="Camilo Andrés Díaz Gómez" w:date="2023-03-28T18:16:00Z">
                <w:rPr>
                  <w:del w:id="331" w:author="Camilo Andrés Díaz Gómez" w:date="2023-03-28T18:16:00Z"/>
                  <w:rFonts w:asciiTheme="minorHAnsi" w:eastAsiaTheme="minorEastAsia" w:hAnsiTheme="minorHAnsi"/>
                  <w:noProof/>
                  <w:sz w:val="22"/>
                  <w:lang w:eastAsia="es-CO"/>
                </w:rPr>
              </w:rPrChange>
            </w:rPr>
          </w:pPr>
          <w:del w:id="332"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3" w:author="Camilo Andrés Díaz Gómez" w:date="2023-03-28T18:16:00Z"/>
              <w:rFonts w:eastAsiaTheme="minorEastAsia"/>
              <w:noProof/>
              <w:sz w:val="22"/>
              <w:lang w:eastAsia="es-CO"/>
              <w:rPrChange w:id="334" w:author="Camilo Andrés Díaz Gómez" w:date="2023-03-28T18:16:00Z">
                <w:rPr>
                  <w:del w:id="335" w:author="Camilo Andrés Díaz Gómez" w:date="2023-03-28T18:16:00Z"/>
                  <w:rFonts w:asciiTheme="minorHAnsi" w:eastAsiaTheme="minorEastAsia" w:hAnsiTheme="minorHAnsi"/>
                  <w:noProof/>
                  <w:sz w:val="22"/>
                  <w:lang w:eastAsia="es-CO"/>
                </w:rPr>
              </w:rPrChange>
            </w:rPr>
          </w:pPr>
          <w:del w:id="336" w:author="Camilo Andrés Díaz Gómez" w:date="2023-03-28T18:16:00Z">
            <w:r w:rsidRPr="0062064A" w:rsidDel="0062064A">
              <w:rPr>
                <w:rStyle w:val="Hipervnculo"/>
                <w:rFonts w:cs="Times New Roman"/>
                <w:noProof/>
                <w:color w:val="auto"/>
                <w:rPrChange w:id="337"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8" w:author="Camilo Andrés Díaz Gómez" w:date="2023-03-28T18:16:00Z"/>
              <w:rFonts w:eastAsiaTheme="minorEastAsia"/>
              <w:noProof/>
              <w:sz w:val="22"/>
              <w:lang w:eastAsia="es-CO"/>
              <w:rPrChange w:id="339" w:author="Camilo Andrés Díaz Gómez" w:date="2023-03-28T18:16:00Z">
                <w:rPr>
                  <w:del w:id="340" w:author="Camilo Andrés Díaz Gómez" w:date="2023-03-28T18:16:00Z"/>
                  <w:rFonts w:asciiTheme="minorHAnsi" w:eastAsiaTheme="minorEastAsia" w:hAnsiTheme="minorHAnsi"/>
                  <w:noProof/>
                  <w:sz w:val="22"/>
                  <w:lang w:eastAsia="es-CO"/>
                </w:rPr>
              </w:rPrChange>
            </w:rPr>
          </w:pPr>
          <w:del w:id="341" w:author="Camilo Andrés Díaz Gómez" w:date="2023-03-28T18:16:00Z">
            <w:r w:rsidRPr="0062064A" w:rsidDel="0062064A">
              <w:rPr>
                <w:rStyle w:val="Hipervnculo"/>
                <w:rFonts w:cs="Times New Roman"/>
                <w:noProof/>
                <w:color w:val="auto"/>
                <w:rPrChange w:id="342"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3" w:author="Camilo Andrés Díaz Gómez" w:date="2023-03-28T18:16:00Z"/>
              <w:rFonts w:eastAsiaTheme="minorEastAsia"/>
              <w:noProof/>
              <w:sz w:val="22"/>
              <w:lang w:eastAsia="es-CO"/>
              <w:rPrChange w:id="344" w:author="Camilo Andrés Díaz Gómez" w:date="2023-03-28T18:16:00Z">
                <w:rPr>
                  <w:del w:id="345" w:author="Camilo Andrés Díaz Gómez" w:date="2023-03-28T18:16:00Z"/>
                  <w:rFonts w:asciiTheme="minorHAnsi" w:eastAsiaTheme="minorEastAsia" w:hAnsiTheme="minorHAnsi"/>
                  <w:noProof/>
                  <w:sz w:val="22"/>
                  <w:lang w:eastAsia="es-CO"/>
                </w:rPr>
              </w:rPrChange>
            </w:rPr>
          </w:pPr>
          <w:del w:id="346" w:author="Camilo Andrés Díaz Gómez" w:date="2023-03-28T18:16:00Z">
            <w:r w:rsidRPr="0062064A" w:rsidDel="0062064A">
              <w:rPr>
                <w:rStyle w:val="Hipervnculo"/>
                <w:rFonts w:cs="Times New Roman"/>
                <w:noProof/>
                <w:color w:val="auto"/>
                <w:rPrChange w:id="347"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8" w:author="Camilo Andrés Díaz Gómez" w:date="2023-03-28T18:16:00Z"/>
              <w:rFonts w:eastAsiaTheme="minorEastAsia"/>
              <w:noProof/>
              <w:sz w:val="22"/>
              <w:lang w:eastAsia="es-CO"/>
              <w:rPrChange w:id="349" w:author="Camilo Andrés Díaz Gómez" w:date="2023-03-28T18:16:00Z">
                <w:rPr>
                  <w:del w:id="350" w:author="Camilo Andrés Díaz Gómez" w:date="2023-03-28T18:16:00Z"/>
                  <w:rFonts w:asciiTheme="minorHAnsi" w:eastAsiaTheme="minorEastAsia" w:hAnsiTheme="minorHAnsi"/>
                  <w:noProof/>
                  <w:sz w:val="22"/>
                  <w:lang w:eastAsia="es-CO"/>
                </w:rPr>
              </w:rPrChange>
            </w:rPr>
          </w:pPr>
          <w:del w:id="351" w:author="Camilo Andrés Díaz Gómez" w:date="2023-03-28T18:16:00Z">
            <w:r w:rsidRPr="0062064A" w:rsidDel="0062064A">
              <w:rPr>
                <w:rStyle w:val="Hipervnculo"/>
                <w:rFonts w:cs="Times New Roman"/>
                <w:noProof/>
                <w:color w:val="auto"/>
                <w:rPrChange w:id="352"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3" w:author="Camilo Andrés Díaz Gómez" w:date="2023-03-28T18:16:00Z"/>
              <w:rFonts w:eastAsiaTheme="minorEastAsia"/>
              <w:noProof/>
              <w:sz w:val="22"/>
              <w:lang w:eastAsia="es-CO"/>
              <w:rPrChange w:id="354" w:author="Camilo Andrés Díaz Gómez" w:date="2023-03-28T18:16:00Z">
                <w:rPr>
                  <w:del w:id="355" w:author="Camilo Andrés Díaz Gómez" w:date="2023-03-28T18:16:00Z"/>
                  <w:rFonts w:asciiTheme="minorHAnsi" w:eastAsiaTheme="minorEastAsia" w:hAnsiTheme="minorHAnsi"/>
                  <w:noProof/>
                  <w:sz w:val="22"/>
                  <w:lang w:eastAsia="es-CO"/>
                </w:rPr>
              </w:rPrChange>
            </w:rPr>
          </w:pPr>
          <w:del w:id="356" w:author="Camilo Andrés Díaz Gómez" w:date="2023-03-28T18:16:00Z">
            <w:r w:rsidRPr="0062064A" w:rsidDel="0062064A">
              <w:rPr>
                <w:rStyle w:val="Hipervnculo"/>
                <w:rFonts w:cs="Times New Roman"/>
                <w:noProof/>
                <w:color w:val="auto"/>
                <w:rPrChange w:id="357"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8" w:author="Camilo Andrés Díaz Gómez" w:date="2023-03-28T18:16:00Z"/>
              <w:rFonts w:eastAsiaTheme="minorEastAsia"/>
              <w:noProof/>
              <w:sz w:val="22"/>
              <w:lang w:eastAsia="es-CO"/>
              <w:rPrChange w:id="359" w:author="Camilo Andrés Díaz Gómez" w:date="2023-03-28T18:16:00Z">
                <w:rPr>
                  <w:del w:id="360" w:author="Camilo Andrés Díaz Gómez" w:date="2023-03-28T18:16:00Z"/>
                  <w:rFonts w:asciiTheme="minorHAnsi" w:eastAsiaTheme="minorEastAsia" w:hAnsiTheme="minorHAnsi"/>
                  <w:noProof/>
                  <w:sz w:val="22"/>
                  <w:lang w:eastAsia="es-CO"/>
                </w:rPr>
              </w:rPrChange>
            </w:rPr>
          </w:pPr>
          <w:del w:id="361" w:author="Camilo Andrés Díaz Gómez" w:date="2023-03-28T18:16:00Z">
            <w:r w:rsidRPr="0062064A" w:rsidDel="0062064A">
              <w:rPr>
                <w:rStyle w:val="Hipervnculo"/>
                <w:rFonts w:cs="Times New Roman"/>
                <w:noProof/>
                <w:color w:val="auto"/>
                <w:rPrChange w:id="362"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3" w:author="Camilo Andrés Díaz Gómez" w:date="2023-03-28T18:16:00Z"/>
              <w:rFonts w:eastAsiaTheme="minorEastAsia" w:cs="Times New Roman"/>
              <w:noProof/>
              <w:sz w:val="22"/>
              <w:lang w:eastAsia="es-CO"/>
              <w:rPrChange w:id="364" w:author="Camilo Andrés Díaz Gómez" w:date="2023-03-28T18:16:00Z">
                <w:rPr>
                  <w:del w:id="365" w:author="Camilo Andrés Díaz Gómez" w:date="2023-03-28T18:16:00Z"/>
                  <w:rFonts w:asciiTheme="minorHAnsi" w:eastAsiaTheme="minorEastAsia" w:hAnsiTheme="minorHAnsi"/>
                  <w:noProof/>
                  <w:sz w:val="22"/>
                  <w:lang w:eastAsia="es-CO"/>
                </w:rPr>
              </w:rPrChange>
            </w:rPr>
          </w:pPr>
          <w:del w:id="366"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7" w:author="Camilo Andrés Díaz Gómez" w:date="2023-03-28T18:16:00Z"/>
              <w:rFonts w:eastAsiaTheme="minorEastAsia"/>
              <w:noProof/>
              <w:sz w:val="22"/>
              <w:lang w:eastAsia="es-CO"/>
              <w:rPrChange w:id="368" w:author="Camilo Andrés Díaz Gómez" w:date="2023-03-28T18:16:00Z">
                <w:rPr>
                  <w:del w:id="369" w:author="Camilo Andrés Díaz Gómez" w:date="2023-03-28T18:16:00Z"/>
                  <w:rFonts w:asciiTheme="minorHAnsi" w:eastAsiaTheme="minorEastAsia" w:hAnsiTheme="minorHAnsi"/>
                  <w:noProof/>
                  <w:sz w:val="22"/>
                  <w:lang w:eastAsia="es-CO"/>
                </w:rPr>
              </w:rPrChange>
            </w:rPr>
          </w:pPr>
          <w:del w:id="370" w:author="Camilo Andrés Díaz Gómez" w:date="2023-03-28T18:16:00Z">
            <w:r w:rsidRPr="0062064A" w:rsidDel="0062064A">
              <w:rPr>
                <w:rStyle w:val="Hipervnculo"/>
                <w:rFonts w:cs="Times New Roman"/>
                <w:noProof/>
                <w:color w:val="auto"/>
                <w:rPrChange w:id="371"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2" w:author="Camilo Andrés Díaz Gómez" w:date="2023-03-28T18:16:00Z"/>
              <w:rFonts w:eastAsiaTheme="minorEastAsia"/>
              <w:noProof/>
              <w:sz w:val="22"/>
              <w:lang w:eastAsia="es-CO"/>
              <w:rPrChange w:id="373" w:author="Camilo Andrés Díaz Gómez" w:date="2023-03-28T18:16:00Z">
                <w:rPr>
                  <w:del w:id="374" w:author="Camilo Andrés Díaz Gómez" w:date="2023-03-28T18:16:00Z"/>
                  <w:rFonts w:asciiTheme="minorHAnsi" w:eastAsiaTheme="minorEastAsia" w:hAnsiTheme="minorHAnsi"/>
                  <w:noProof/>
                  <w:sz w:val="22"/>
                  <w:lang w:eastAsia="es-CO"/>
                </w:rPr>
              </w:rPrChange>
            </w:rPr>
          </w:pPr>
          <w:del w:id="375" w:author="Camilo Andrés Díaz Gómez" w:date="2023-03-28T18:16:00Z">
            <w:r w:rsidRPr="0062064A" w:rsidDel="0062064A">
              <w:rPr>
                <w:rStyle w:val="Hipervnculo"/>
                <w:rFonts w:cs="Times New Roman"/>
                <w:noProof/>
                <w:color w:val="auto"/>
                <w:rPrChange w:id="376"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7" w:author="Camilo Andrés Díaz Gómez" w:date="2023-03-28T18:16:00Z"/>
              <w:rFonts w:eastAsiaTheme="minorEastAsia" w:cs="Times New Roman"/>
              <w:noProof/>
              <w:sz w:val="22"/>
              <w:lang w:eastAsia="es-CO"/>
              <w:rPrChange w:id="378" w:author="Camilo Andrés Díaz Gómez" w:date="2023-03-28T18:16:00Z">
                <w:rPr>
                  <w:del w:id="379" w:author="Camilo Andrés Díaz Gómez" w:date="2023-03-28T18:16:00Z"/>
                  <w:rFonts w:asciiTheme="minorHAnsi" w:eastAsiaTheme="minorEastAsia" w:hAnsiTheme="minorHAnsi"/>
                  <w:noProof/>
                  <w:sz w:val="22"/>
                  <w:lang w:eastAsia="es-CO"/>
                </w:rPr>
              </w:rPrChange>
            </w:rPr>
          </w:pPr>
          <w:del w:id="380"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81" w:author="Camilo Andrés Díaz Gómez" w:date="2023-03-28T18:16:00Z"/>
              <w:rFonts w:eastAsiaTheme="minorEastAsia" w:cs="Times New Roman"/>
              <w:noProof/>
              <w:sz w:val="22"/>
              <w:lang w:eastAsia="es-CO"/>
              <w:rPrChange w:id="382" w:author="Camilo Andrés Díaz Gómez" w:date="2023-03-28T18:16:00Z">
                <w:rPr>
                  <w:del w:id="383" w:author="Camilo Andrés Díaz Gómez" w:date="2023-03-28T18:16:00Z"/>
                  <w:rFonts w:asciiTheme="minorHAnsi" w:eastAsiaTheme="minorEastAsia" w:hAnsiTheme="minorHAnsi"/>
                  <w:noProof/>
                  <w:sz w:val="22"/>
                  <w:lang w:eastAsia="es-CO"/>
                </w:rPr>
              </w:rPrChange>
            </w:rPr>
          </w:pPr>
          <w:del w:id="384"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5" w:author="Camilo Andrés Díaz Gómez" w:date="2023-03-28T18:16:00Z"/>
              <w:rFonts w:eastAsiaTheme="minorEastAsia" w:cs="Times New Roman"/>
              <w:noProof/>
              <w:sz w:val="22"/>
              <w:lang w:eastAsia="es-CO"/>
              <w:rPrChange w:id="386" w:author="Camilo Andrés Díaz Gómez" w:date="2023-03-28T18:16:00Z">
                <w:rPr>
                  <w:del w:id="387" w:author="Camilo Andrés Díaz Gómez" w:date="2023-03-28T18:16:00Z"/>
                  <w:rFonts w:asciiTheme="minorHAnsi" w:eastAsiaTheme="minorEastAsia" w:hAnsiTheme="minorHAnsi"/>
                  <w:noProof/>
                  <w:sz w:val="22"/>
                  <w:lang w:eastAsia="es-CO"/>
                </w:rPr>
              </w:rPrChange>
            </w:rPr>
          </w:pPr>
          <w:del w:id="388"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9" w:author="Camilo Andrés Díaz Gómez" w:date="2023-03-28T18:16:00Z"/>
              <w:rFonts w:eastAsiaTheme="minorEastAsia" w:cs="Times New Roman"/>
              <w:noProof/>
              <w:sz w:val="22"/>
              <w:lang w:eastAsia="es-CO"/>
              <w:rPrChange w:id="390" w:author="Camilo Andrés Díaz Gómez" w:date="2023-03-28T18:16:00Z">
                <w:rPr>
                  <w:del w:id="391" w:author="Camilo Andrés Díaz Gómez" w:date="2023-03-28T18:16:00Z"/>
                  <w:rFonts w:asciiTheme="minorHAnsi" w:eastAsiaTheme="minorEastAsia" w:hAnsiTheme="minorHAnsi"/>
                  <w:noProof/>
                  <w:sz w:val="22"/>
                  <w:lang w:eastAsia="es-CO"/>
                </w:rPr>
              </w:rPrChange>
            </w:rPr>
          </w:pPr>
          <w:del w:id="392"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3" w:author="JHONATAN MAURICIO VILLARREAL CORREDOR" w:date="2023-03-24T17:40:00Z"/>
              <w:del w:id="394" w:author="Camilo Andrés Díaz Gómez" w:date="2023-03-28T15:26:00Z"/>
              <w:rFonts w:eastAsiaTheme="minorEastAsia" w:cs="Times New Roman"/>
              <w:noProof/>
              <w:sz w:val="22"/>
              <w:lang w:eastAsia="es-CO"/>
              <w:rPrChange w:id="395" w:author="Camilo Andrés Díaz Gómez" w:date="2023-03-28T18:16:00Z">
                <w:rPr>
                  <w:ins w:id="396" w:author="JHONATAN MAURICIO VILLARREAL CORREDOR" w:date="2023-03-24T17:40:00Z"/>
                  <w:del w:id="397" w:author="Camilo Andrés Díaz Gómez" w:date="2023-03-28T15:26:00Z"/>
                  <w:rFonts w:asciiTheme="minorHAnsi" w:eastAsiaTheme="minorEastAsia" w:hAnsiTheme="minorHAnsi"/>
                  <w:noProof/>
                  <w:sz w:val="22"/>
                  <w:lang w:eastAsia="es-CO"/>
                </w:rPr>
              </w:rPrChange>
            </w:rPr>
          </w:pPr>
          <w:ins w:id="398" w:author="JHONATAN MAURICIO VILLARREAL CORREDOR" w:date="2023-03-24T17:40:00Z">
            <w:del w:id="399"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400" w:author="JHONATAN MAURICIO VILLARREAL CORREDOR" w:date="2023-03-24T17:40:00Z"/>
              <w:del w:id="401" w:author="Camilo Andrés Díaz Gómez" w:date="2023-03-28T15:26:00Z"/>
              <w:rFonts w:eastAsiaTheme="minorEastAsia" w:cs="Times New Roman"/>
              <w:noProof/>
              <w:sz w:val="22"/>
              <w:lang w:eastAsia="es-CO"/>
              <w:rPrChange w:id="402" w:author="Camilo Andrés Díaz Gómez" w:date="2023-03-28T18:16:00Z">
                <w:rPr>
                  <w:ins w:id="403" w:author="JHONATAN MAURICIO VILLARREAL CORREDOR" w:date="2023-03-24T17:40:00Z"/>
                  <w:del w:id="404" w:author="Camilo Andrés Díaz Gómez" w:date="2023-03-28T15:26:00Z"/>
                  <w:rFonts w:asciiTheme="minorHAnsi" w:eastAsiaTheme="minorEastAsia" w:hAnsiTheme="minorHAnsi"/>
                  <w:noProof/>
                  <w:sz w:val="22"/>
                  <w:lang w:eastAsia="es-CO"/>
                </w:rPr>
              </w:rPrChange>
            </w:rPr>
          </w:pPr>
          <w:ins w:id="405" w:author="JHONATAN MAURICIO VILLARREAL CORREDOR" w:date="2023-03-24T17:40:00Z">
            <w:del w:id="406"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7" w:author="JHONATAN MAURICIO VILLARREAL CORREDOR" w:date="2023-03-24T17:40:00Z"/>
              <w:del w:id="408" w:author="Camilo Andrés Díaz Gómez" w:date="2023-03-28T15:26:00Z"/>
              <w:rFonts w:eastAsiaTheme="minorEastAsia" w:cs="Times New Roman"/>
              <w:noProof/>
              <w:sz w:val="22"/>
              <w:lang w:eastAsia="es-CO"/>
              <w:rPrChange w:id="409" w:author="Camilo Andrés Díaz Gómez" w:date="2023-03-28T18:16:00Z">
                <w:rPr>
                  <w:ins w:id="410" w:author="JHONATAN MAURICIO VILLARREAL CORREDOR" w:date="2023-03-24T17:40:00Z"/>
                  <w:del w:id="411" w:author="Camilo Andrés Díaz Gómez" w:date="2023-03-28T15:26:00Z"/>
                  <w:rFonts w:asciiTheme="minorHAnsi" w:eastAsiaTheme="minorEastAsia" w:hAnsiTheme="minorHAnsi"/>
                  <w:noProof/>
                  <w:sz w:val="22"/>
                  <w:lang w:eastAsia="es-CO"/>
                </w:rPr>
              </w:rPrChange>
            </w:rPr>
          </w:pPr>
          <w:ins w:id="412" w:author="JHONATAN MAURICIO VILLARREAL CORREDOR" w:date="2023-03-24T17:40:00Z">
            <w:del w:id="413"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4" w:author="JHONATAN MAURICIO VILLARREAL CORREDOR" w:date="2023-03-24T17:40:00Z"/>
              <w:del w:id="415" w:author="Camilo Andrés Díaz Gómez" w:date="2023-03-28T15:26:00Z"/>
              <w:rFonts w:eastAsiaTheme="minorEastAsia" w:cs="Times New Roman"/>
              <w:noProof/>
              <w:sz w:val="22"/>
              <w:lang w:eastAsia="es-CO"/>
              <w:rPrChange w:id="416" w:author="Camilo Andrés Díaz Gómez" w:date="2023-03-28T18:16:00Z">
                <w:rPr>
                  <w:ins w:id="417" w:author="JHONATAN MAURICIO VILLARREAL CORREDOR" w:date="2023-03-24T17:40:00Z"/>
                  <w:del w:id="418" w:author="Camilo Andrés Díaz Gómez" w:date="2023-03-28T15:26:00Z"/>
                  <w:rFonts w:asciiTheme="minorHAnsi" w:eastAsiaTheme="minorEastAsia" w:hAnsiTheme="minorHAnsi"/>
                  <w:noProof/>
                  <w:sz w:val="22"/>
                  <w:lang w:eastAsia="es-CO"/>
                </w:rPr>
              </w:rPrChange>
            </w:rPr>
          </w:pPr>
          <w:ins w:id="419" w:author="JHONATAN MAURICIO VILLARREAL CORREDOR" w:date="2023-03-24T17:40:00Z">
            <w:del w:id="420"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21" w:author="JHONATAN MAURICIO VILLARREAL CORREDOR" w:date="2023-03-24T17:40:00Z"/>
              <w:del w:id="422" w:author="Camilo Andrés Díaz Gómez" w:date="2023-03-28T15:26:00Z"/>
              <w:rFonts w:eastAsiaTheme="minorEastAsia" w:cs="Times New Roman"/>
              <w:noProof/>
              <w:sz w:val="22"/>
              <w:lang w:eastAsia="es-CO"/>
              <w:rPrChange w:id="423" w:author="Camilo Andrés Díaz Gómez" w:date="2023-03-28T18:16:00Z">
                <w:rPr>
                  <w:ins w:id="424" w:author="JHONATAN MAURICIO VILLARREAL CORREDOR" w:date="2023-03-24T17:40:00Z"/>
                  <w:del w:id="425" w:author="Camilo Andrés Díaz Gómez" w:date="2023-03-28T15:26:00Z"/>
                  <w:rFonts w:asciiTheme="minorHAnsi" w:eastAsiaTheme="minorEastAsia" w:hAnsiTheme="minorHAnsi"/>
                  <w:noProof/>
                  <w:sz w:val="22"/>
                  <w:lang w:eastAsia="es-CO"/>
                </w:rPr>
              </w:rPrChange>
            </w:rPr>
          </w:pPr>
          <w:ins w:id="426" w:author="JHONATAN MAURICIO VILLARREAL CORREDOR" w:date="2023-03-24T17:40:00Z">
            <w:del w:id="427" w:author="Camilo Andrés Díaz Gómez" w:date="2023-03-28T15:26:00Z">
              <w:r w:rsidRPr="0062064A" w:rsidDel="00405EF3">
                <w:rPr>
                  <w:rStyle w:val="Hipervnculo"/>
                  <w:rFonts w:cs="Times New Roman"/>
                  <w:noProof/>
                  <w:color w:val="auto"/>
                  <w:rPrChange w:id="428"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9" w:author="JHONATAN MAURICIO VILLARREAL CORREDOR" w:date="2023-03-24T17:40:00Z"/>
              <w:del w:id="430" w:author="Camilo Andrés Díaz Gómez" w:date="2023-03-28T15:26:00Z"/>
              <w:rFonts w:eastAsiaTheme="minorEastAsia" w:cs="Times New Roman"/>
              <w:noProof/>
              <w:sz w:val="22"/>
              <w:lang w:eastAsia="es-CO"/>
              <w:rPrChange w:id="431" w:author="Camilo Andrés Díaz Gómez" w:date="2023-03-28T18:16:00Z">
                <w:rPr>
                  <w:ins w:id="432" w:author="JHONATAN MAURICIO VILLARREAL CORREDOR" w:date="2023-03-24T17:40:00Z"/>
                  <w:del w:id="433" w:author="Camilo Andrés Díaz Gómez" w:date="2023-03-28T15:26:00Z"/>
                  <w:rFonts w:asciiTheme="minorHAnsi" w:eastAsiaTheme="minorEastAsia" w:hAnsiTheme="minorHAnsi"/>
                  <w:noProof/>
                  <w:sz w:val="22"/>
                  <w:lang w:eastAsia="es-CO"/>
                </w:rPr>
              </w:rPrChange>
            </w:rPr>
          </w:pPr>
          <w:ins w:id="434" w:author="JHONATAN MAURICIO VILLARREAL CORREDOR" w:date="2023-03-24T17:40:00Z">
            <w:del w:id="435"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6" w:author="JHONATAN MAURICIO VILLARREAL CORREDOR" w:date="2023-03-24T17:40:00Z"/>
              <w:del w:id="437" w:author="Camilo Andrés Díaz Gómez" w:date="2023-03-28T15:26:00Z"/>
              <w:rFonts w:eastAsiaTheme="minorEastAsia" w:cs="Times New Roman"/>
              <w:noProof/>
              <w:sz w:val="22"/>
              <w:lang w:eastAsia="es-CO"/>
              <w:rPrChange w:id="438" w:author="Camilo Andrés Díaz Gómez" w:date="2023-03-28T18:16:00Z">
                <w:rPr>
                  <w:ins w:id="439" w:author="JHONATAN MAURICIO VILLARREAL CORREDOR" w:date="2023-03-24T17:40:00Z"/>
                  <w:del w:id="440" w:author="Camilo Andrés Díaz Gómez" w:date="2023-03-28T15:26:00Z"/>
                  <w:rFonts w:asciiTheme="minorHAnsi" w:eastAsiaTheme="minorEastAsia" w:hAnsiTheme="minorHAnsi"/>
                  <w:noProof/>
                  <w:sz w:val="22"/>
                  <w:lang w:eastAsia="es-CO"/>
                </w:rPr>
              </w:rPrChange>
            </w:rPr>
          </w:pPr>
          <w:ins w:id="441" w:author="JHONATAN MAURICIO VILLARREAL CORREDOR" w:date="2023-03-24T17:40:00Z">
            <w:del w:id="442"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3" w:author="JHONATAN MAURICIO VILLARREAL CORREDOR" w:date="2023-03-24T17:40:00Z"/>
              <w:del w:id="444" w:author="Camilo Andrés Díaz Gómez" w:date="2023-03-28T15:26:00Z"/>
              <w:rFonts w:eastAsiaTheme="minorEastAsia" w:cs="Times New Roman"/>
              <w:noProof/>
              <w:sz w:val="22"/>
              <w:lang w:eastAsia="es-CO"/>
              <w:rPrChange w:id="445" w:author="Camilo Andrés Díaz Gómez" w:date="2023-03-28T18:16:00Z">
                <w:rPr>
                  <w:ins w:id="446" w:author="JHONATAN MAURICIO VILLARREAL CORREDOR" w:date="2023-03-24T17:40:00Z"/>
                  <w:del w:id="447" w:author="Camilo Andrés Díaz Gómez" w:date="2023-03-28T15:26:00Z"/>
                  <w:rFonts w:asciiTheme="minorHAnsi" w:eastAsiaTheme="minorEastAsia" w:hAnsiTheme="minorHAnsi"/>
                  <w:noProof/>
                  <w:sz w:val="22"/>
                  <w:lang w:eastAsia="es-CO"/>
                </w:rPr>
              </w:rPrChange>
            </w:rPr>
          </w:pPr>
          <w:ins w:id="448" w:author="JHONATAN MAURICIO VILLARREAL CORREDOR" w:date="2023-03-24T17:40:00Z">
            <w:del w:id="449" w:author="Camilo Andrés Díaz Gómez" w:date="2023-03-28T15:26:00Z">
              <w:r w:rsidRPr="0062064A" w:rsidDel="00405EF3">
                <w:rPr>
                  <w:rStyle w:val="Hipervnculo"/>
                  <w:rFonts w:cs="Times New Roman"/>
                  <w:noProof/>
                  <w:color w:val="auto"/>
                  <w:rPrChange w:id="450"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51" w:author="JHONATAN MAURICIO VILLARREAL CORREDOR" w:date="2023-03-24T17:40:00Z"/>
              <w:del w:id="452" w:author="Camilo Andrés Díaz Gómez" w:date="2023-03-28T15:26:00Z"/>
              <w:rFonts w:eastAsiaTheme="minorEastAsia" w:cs="Times New Roman"/>
              <w:noProof/>
              <w:sz w:val="22"/>
              <w:lang w:eastAsia="es-CO"/>
              <w:rPrChange w:id="453" w:author="Camilo Andrés Díaz Gómez" w:date="2023-03-28T18:16:00Z">
                <w:rPr>
                  <w:ins w:id="454" w:author="JHONATAN MAURICIO VILLARREAL CORREDOR" w:date="2023-03-24T17:40:00Z"/>
                  <w:del w:id="455" w:author="Camilo Andrés Díaz Gómez" w:date="2023-03-28T15:26:00Z"/>
                  <w:rFonts w:asciiTheme="minorHAnsi" w:eastAsiaTheme="minorEastAsia" w:hAnsiTheme="minorHAnsi"/>
                  <w:noProof/>
                  <w:sz w:val="22"/>
                  <w:lang w:eastAsia="es-CO"/>
                </w:rPr>
              </w:rPrChange>
            </w:rPr>
          </w:pPr>
          <w:ins w:id="456" w:author="JHONATAN MAURICIO VILLARREAL CORREDOR" w:date="2023-03-24T17:40:00Z">
            <w:del w:id="457" w:author="Camilo Andrés Díaz Gómez" w:date="2023-03-28T15:26:00Z">
              <w:r w:rsidRPr="0062064A" w:rsidDel="00405EF3">
                <w:rPr>
                  <w:rStyle w:val="Hipervnculo"/>
                  <w:rFonts w:cs="Times New Roman"/>
                  <w:noProof/>
                  <w:color w:val="auto"/>
                  <w:rPrChange w:id="458"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9" w:author="JHONATAN MAURICIO VILLARREAL CORREDOR" w:date="2023-03-24T17:40:00Z"/>
              <w:del w:id="460" w:author="Camilo Andrés Díaz Gómez" w:date="2023-03-28T15:26:00Z"/>
              <w:rFonts w:eastAsiaTheme="minorEastAsia" w:cs="Times New Roman"/>
              <w:noProof/>
              <w:sz w:val="22"/>
              <w:lang w:eastAsia="es-CO"/>
              <w:rPrChange w:id="461" w:author="Camilo Andrés Díaz Gómez" w:date="2023-03-28T18:16:00Z">
                <w:rPr>
                  <w:ins w:id="462" w:author="JHONATAN MAURICIO VILLARREAL CORREDOR" w:date="2023-03-24T17:40:00Z"/>
                  <w:del w:id="463" w:author="Camilo Andrés Díaz Gómez" w:date="2023-03-28T15:26:00Z"/>
                  <w:rFonts w:asciiTheme="minorHAnsi" w:eastAsiaTheme="minorEastAsia" w:hAnsiTheme="minorHAnsi"/>
                  <w:noProof/>
                  <w:sz w:val="22"/>
                  <w:lang w:eastAsia="es-CO"/>
                </w:rPr>
              </w:rPrChange>
            </w:rPr>
          </w:pPr>
          <w:ins w:id="464" w:author="JHONATAN MAURICIO VILLARREAL CORREDOR" w:date="2023-03-24T17:40:00Z">
            <w:del w:id="465"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6" w:author="JHONATAN MAURICIO VILLARREAL CORREDOR" w:date="2023-03-24T17:40:00Z"/>
              <w:del w:id="467" w:author="Camilo Andrés Díaz Gómez" w:date="2023-03-28T15:26:00Z"/>
              <w:rFonts w:eastAsiaTheme="minorEastAsia" w:cs="Times New Roman"/>
              <w:noProof/>
              <w:sz w:val="22"/>
              <w:lang w:eastAsia="es-CO"/>
              <w:rPrChange w:id="468" w:author="Camilo Andrés Díaz Gómez" w:date="2023-03-28T18:16:00Z">
                <w:rPr>
                  <w:ins w:id="469" w:author="JHONATAN MAURICIO VILLARREAL CORREDOR" w:date="2023-03-24T17:40:00Z"/>
                  <w:del w:id="470" w:author="Camilo Andrés Díaz Gómez" w:date="2023-03-28T15:26:00Z"/>
                  <w:rFonts w:asciiTheme="minorHAnsi" w:eastAsiaTheme="minorEastAsia" w:hAnsiTheme="minorHAnsi"/>
                  <w:noProof/>
                  <w:sz w:val="22"/>
                  <w:lang w:eastAsia="es-CO"/>
                </w:rPr>
              </w:rPrChange>
            </w:rPr>
          </w:pPr>
          <w:ins w:id="471" w:author="JHONATAN MAURICIO VILLARREAL CORREDOR" w:date="2023-03-24T17:40:00Z">
            <w:del w:id="472" w:author="Camilo Andrés Díaz Gómez" w:date="2023-03-28T15:26:00Z">
              <w:r w:rsidRPr="0062064A" w:rsidDel="00405EF3">
                <w:rPr>
                  <w:rStyle w:val="Hipervnculo"/>
                  <w:rFonts w:cs="Times New Roman"/>
                  <w:noProof/>
                  <w:color w:val="auto"/>
                  <w:rPrChange w:id="473"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4" w:author="JHONATAN MAURICIO VILLARREAL CORREDOR" w:date="2023-03-24T17:40:00Z"/>
              <w:del w:id="475" w:author="Camilo Andrés Díaz Gómez" w:date="2023-03-28T15:26:00Z"/>
              <w:rFonts w:eastAsiaTheme="minorEastAsia" w:cs="Times New Roman"/>
              <w:noProof/>
              <w:sz w:val="22"/>
              <w:lang w:eastAsia="es-CO"/>
              <w:rPrChange w:id="476" w:author="Camilo Andrés Díaz Gómez" w:date="2023-03-28T18:16:00Z">
                <w:rPr>
                  <w:ins w:id="477" w:author="JHONATAN MAURICIO VILLARREAL CORREDOR" w:date="2023-03-24T17:40:00Z"/>
                  <w:del w:id="478" w:author="Camilo Andrés Díaz Gómez" w:date="2023-03-28T15:26:00Z"/>
                  <w:rFonts w:asciiTheme="minorHAnsi" w:eastAsiaTheme="minorEastAsia" w:hAnsiTheme="minorHAnsi"/>
                  <w:noProof/>
                  <w:sz w:val="22"/>
                  <w:lang w:eastAsia="es-CO"/>
                </w:rPr>
              </w:rPrChange>
            </w:rPr>
          </w:pPr>
          <w:ins w:id="479" w:author="JHONATAN MAURICIO VILLARREAL CORREDOR" w:date="2023-03-24T17:40:00Z">
            <w:del w:id="480" w:author="Camilo Andrés Díaz Gómez" w:date="2023-03-28T15:26:00Z">
              <w:r w:rsidRPr="0062064A" w:rsidDel="00405EF3">
                <w:rPr>
                  <w:rStyle w:val="Hipervnculo"/>
                  <w:rFonts w:cs="Times New Roman"/>
                  <w:noProof/>
                  <w:color w:val="auto"/>
                  <w:rPrChange w:id="481"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2" w:author="JHONATAN MAURICIO VILLARREAL CORREDOR" w:date="2023-03-24T17:40:00Z"/>
              <w:del w:id="483" w:author="Camilo Andrés Díaz Gómez" w:date="2023-03-28T15:26:00Z"/>
              <w:rFonts w:eastAsiaTheme="minorEastAsia" w:cs="Times New Roman"/>
              <w:noProof/>
              <w:sz w:val="22"/>
              <w:lang w:eastAsia="es-CO"/>
              <w:rPrChange w:id="484" w:author="Camilo Andrés Díaz Gómez" w:date="2023-03-28T18:16:00Z">
                <w:rPr>
                  <w:ins w:id="485" w:author="JHONATAN MAURICIO VILLARREAL CORREDOR" w:date="2023-03-24T17:40:00Z"/>
                  <w:del w:id="486" w:author="Camilo Andrés Díaz Gómez" w:date="2023-03-28T15:26:00Z"/>
                  <w:rFonts w:asciiTheme="minorHAnsi" w:eastAsiaTheme="minorEastAsia" w:hAnsiTheme="minorHAnsi"/>
                  <w:noProof/>
                  <w:sz w:val="22"/>
                  <w:lang w:eastAsia="es-CO"/>
                </w:rPr>
              </w:rPrChange>
            </w:rPr>
          </w:pPr>
          <w:ins w:id="487" w:author="JHONATAN MAURICIO VILLARREAL CORREDOR" w:date="2023-03-24T17:40:00Z">
            <w:del w:id="488" w:author="Camilo Andrés Díaz Gómez" w:date="2023-03-28T15:26:00Z">
              <w:r w:rsidRPr="0062064A" w:rsidDel="00405EF3">
                <w:rPr>
                  <w:rStyle w:val="Hipervnculo"/>
                  <w:rFonts w:cs="Times New Roman"/>
                  <w:noProof/>
                  <w:color w:val="auto"/>
                  <w:rPrChange w:id="489"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90" w:author="JHONATAN MAURICIO VILLARREAL CORREDOR" w:date="2023-03-24T17:40:00Z"/>
              <w:del w:id="491" w:author="Camilo Andrés Díaz Gómez" w:date="2023-03-28T15:26:00Z"/>
              <w:rFonts w:eastAsiaTheme="minorEastAsia" w:cs="Times New Roman"/>
              <w:noProof/>
              <w:sz w:val="22"/>
              <w:lang w:eastAsia="es-CO"/>
              <w:rPrChange w:id="492" w:author="Camilo Andrés Díaz Gómez" w:date="2023-03-28T18:16:00Z">
                <w:rPr>
                  <w:ins w:id="493" w:author="JHONATAN MAURICIO VILLARREAL CORREDOR" w:date="2023-03-24T17:40:00Z"/>
                  <w:del w:id="494" w:author="Camilo Andrés Díaz Gómez" w:date="2023-03-28T15:26:00Z"/>
                  <w:rFonts w:asciiTheme="minorHAnsi" w:eastAsiaTheme="minorEastAsia" w:hAnsiTheme="minorHAnsi"/>
                  <w:noProof/>
                  <w:sz w:val="22"/>
                  <w:lang w:eastAsia="es-CO"/>
                </w:rPr>
              </w:rPrChange>
            </w:rPr>
          </w:pPr>
          <w:ins w:id="495" w:author="JHONATAN MAURICIO VILLARREAL CORREDOR" w:date="2023-03-24T17:40:00Z">
            <w:del w:id="496" w:author="Camilo Andrés Díaz Gómez" w:date="2023-03-28T15:26:00Z">
              <w:r w:rsidRPr="0062064A" w:rsidDel="00405EF3">
                <w:rPr>
                  <w:rStyle w:val="Hipervnculo"/>
                  <w:rFonts w:cs="Times New Roman"/>
                  <w:noProof/>
                  <w:color w:val="auto"/>
                  <w:rPrChange w:id="497"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8" w:author="JHONATAN MAURICIO VILLARREAL CORREDOR" w:date="2023-03-24T17:40:00Z"/>
              <w:del w:id="499" w:author="Camilo Andrés Díaz Gómez" w:date="2023-03-28T15:26:00Z"/>
              <w:rFonts w:eastAsiaTheme="minorEastAsia" w:cs="Times New Roman"/>
              <w:noProof/>
              <w:sz w:val="22"/>
              <w:lang w:eastAsia="es-CO"/>
              <w:rPrChange w:id="500" w:author="Camilo Andrés Díaz Gómez" w:date="2023-03-28T18:16:00Z">
                <w:rPr>
                  <w:ins w:id="501" w:author="JHONATAN MAURICIO VILLARREAL CORREDOR" w:date="2023-03-24T17:40:00Z"/>
                  <w:del w:id="502" w:author="Camilo Andrés Díaz Gómez" w:date="2023-03-28T15:26:00Z"/>
                  <w:rFonts w:asciiTheme="minorHAnsi" w:eastAsiaTheme="minorEastAsia" w:hAnsiTheme="minorHAnsi"/>
                  <w:noProof/>
                  <w:sz w:val="22"/>
                  <w:lang w:eastAsia="es-CO"/>
                </w:rPr>
              </w:rPrChange>
            </w:rPr>
          </w:pPr>
          <w:ins w:id="503" w:author="JHONATAN MAURICIO VILLARREAL CORREDOR" w:date="2023-03-24T17:40:00Z">
            <w:del w:id="504"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5" w:author="JHONATAN MAURICIO VILLARREAL CORREDOR" w:date="2023-03-24T17:40:00Z"/>
              <w:del w:id="506" w:author="Camilo Andrés Díaz Gómez" w:date="2023-03-28T15:26:00Z"/>
              <w:rFonts w:eastAsiaTheme="minorEastAsia" w:cs="Times New Roman"/>
              <w:noProof/>
              <w:sz w:val="22"/>
              <w:lang w:eastAsia="es-CO"/>
              <w:rPrChange w:id="507" w:author="Camilo Andrés Díaz Gómez" w:date="2023-03-28T18:16:00Z">
                <w:rPr>
                  <w:ins w:id="508" w:author="JHONATAN MAURICIO VILLARREAL CORREDOR" w:date="2023-03-24T17:40:00Z"/>
                  <w:del w:id="509" w:author="Camilo Andrés Díaz Gómez" w:date="2023-03-28T15:26:00Z"/>
                  <w:rFonts w:asciiTheme="minorHAnsi" w:eastAsiaTheme="minorEastAsia" w:hAnsiTheme="minorHAnsi"/>
                  <w:noProof/>
                  <w:sz w:val="22"/>
                  <w:lang w:eastAsia="es-CO"/>
                </w:rPr>
              </w:rPrChange>
            </w:rPr>
          </w:pPr>
          <w:ins w:id="510" w:author="JHONATAN MAURICIO VILLARREAL CORREDOR" w:date="2023-03-24T17:40:00Z">
            <w:del w:id="511" w:author="Camilo Andrés Díaz Gómez" w:date="2023-03-28T15:26:00Z">
              <w:r w:rsidRPr="0062064A" w:rsidDel="00405EF3">
                <w:rPr>
                  <w:rStyle w:val="Hipervnculo"/>
                  <w:rFonts w:cs="Times New Roman"/>
                  <w:noProof/>
                  <w:color w:val="auto"/>
                  <w:rPrChange w:id="512"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3" w:author="JHONATAN MAURICIO VILLARREAL CORREDOR" w:date="2023-03-24T17:40:00Z"/>
              <w:del w:id="514" w:author="Camilo Andrés Díaz Gómez" w:date="2023-03-28T15:26:00Z"/>
              <w:rFonts w:eastAsiaTheme="minorEastAsia" w:cs="Times New Roman"/>
              <w:noProof/>
              <w:sz w:val="22"/>
              <w:lang w:eastAsia="es-CO"/>
              <w:rPrChange w:id="515" w:author="Camilo Andrés Díaz Gómez" w:date="2023-03-28T18:16:00Z">
                <w:rPr>
                  <w:ins w:id="516" w:author="JHONATAN MAURICIO VILLARREAL CORREDOR" w:date="2023-03-24T17:40:00Z"/>
                  <w:del w:id="517" w:author="Camilo Andrés Díaz Gómez" w:date="2023-03-28T15:26:00Z"/>
                  <w:rFonts w:asciiTheme="minorHAnsi" w:eastAsiaTheme="minorEastAsia" w:hAnsiTheme="minorHAnsi"/>
                  <w:noProof/>
                  <w:sz w:val="22"/>
                  <w:lang w:eastAsia="es-CO"/>
                </w:rPr>
              </w:rPrChange>
            </w:rPr>
          </w:pPr>
          <w:ins w:id="518" w:author="JHONATAN MAURICIO VILLARREAL CORREDOR" w:date="2023-03-24T17:40:00Z">
            <w:del w:id="519" w:author="Camilo Andrés Díaz Gómez" w:date="2023-03-28T15:26:00Z">
              <w:r w:rsidRPr="0062064A" w:rsidDel="00405EF3">
                <w:rPr>
                  <w:rStyle w:val="Hipervnculo"/>
                  <w:rFonts w:cs="Times New Roman"/>
                  <w:noProof/>
                  <w:color w:val="auto"/>
                  <w:rPrChange w:id="520"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21" w:author="JHONATAN MAURICIO VILLARREAL CORREDOR" w:date="2023-03-24T17:40:00Z"/>
              <w:del w:id="522" w:author="Camilo Andrés Díaz Gómez" w:date="2023-03-28T15:26:00Z"/>
              <w:rFonts w:eastAsiaTheme="minorEastAsia" w:cs="Times New Roman"/>
              <w:noProof/>
              <w:sz w:val="22"/>
              <w:lang w:eastAsia="es-CO"/>
              <w:rPrChange w:id="523" w:author="Camilo Andrés Díaz Gómez" w:date="2023-03-28T18:16:00Z">
                <w:rPr>
                  <w:ins w:id="524" w:author="JHONATAN MAURICIO VILLARREAL CORREDOR" w:date="2023-03-24T17:40:00Z"/>
                  <w:del w:id="525" w:author="Camilo Andrés Díaz Gómez" w:date="2023-03-28T15:26:00Z"/>
                  <w:rFonts w:asciiTheme="minorHAnsi" w:eastAsiaTheme="minorEastAsia" w:hAnsiTheme="minorHAnsi"/>
                  <w:noProof/>
                  <w:sz w:val="22"/>
                  <w:lang w:eastAsia="es-CO"/>
                </w:rPr>
              </w:rPrChange>
            </w:rPr>
          </w:pPr>
          <w:ins w:id="526" w:author="JHONATAN MAURICIO VILLARREAL CORREDOR" w:date="2023-03-24T17:40:00Z">
            <w:del w:id="527" w:author="Camilo Andrés Díaz Gómez" w:date="2023-03-28T15:26:00Z">
              <w:r w:rsidRPr="0062064A" w:rsidDel="00405EF3">
                <w:rPr>
                  <w:rStyle w:val="Hipervnculo"/>
                  <w:rFonts w:cs="Times New Roman"/>
                  <w:noProof/>
                  <w:color w:val="auto"/>
                  <w:rPrChange w:id="528"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9" w:author="JHONATAN MAURICIO VILLARREAL CORREDOR" w:date="2023-03-24T17:40:00Z"/>
              <w:del w:id="530" w:author="Camilo Andrés Díaz Gómez" w:date="2023-03-28T15:26:00Z"/>
              <w:rFonts w:eastAsiaTheme="minorEastAsia" w:cs="Times New Roman"/>
              <w:noProof/>
              <w:sz w:val="22"/>
              <w:lang w:eastAsia="es-CO"/>
              <w:rPrChange w:id="531" w:author="Camilo Andrés Díaz Gómez" w:date="2023-03-28T18:16:00Z">
                <w:rPr>
                  <w:ins w:id="532" w:author="JHONATAN MAURICIO VILLARREAL CORREDOR" w:date="2023-03-24T17:40:00Z"/>
                  <w:del w:id="533" w:author="Camilo Andrés Díaz Gómez" w:date="2023-03-28T15:26:00Z"/>
                  <w:rFonts w:asciiTheme="minorHAnsi" w:eastAsiaTheme="minorEastAsia" w:hAnsiTheme="minorHAnsi"/>
                  <w:noProof/>
                  <w:sz w:val="22"/>
                  <w:lang w:eastAsia="es-CO"/>
                </w:rPr>
              </w:rPrChange>
            </w:rPr>
          </w:pPr>
          <w:ins w:id="534" w:author="JHONATAN MAURICIO VILLARREAL CORREDOR" w:date="2023-03-24T17:40:00Z">
            <w:del w:id="535" w:author="Camilo Andrés Díaz Gómez" w:date="2023-03-28T15:26:00Z">
              <w:r w:rsidRPr="0062064A" w:rsidDel="00405EF3">
                <w:rPr>
                  <w:rStyle w:val="Hipervnculo"/>
                  <w:rFonts w:cs="Times New Roman"/>
                  <w:noProof/>
                  <w:color w:val="auto"/>
                  <w:rPrChange w:id="536"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7" w:author="JHONATAN MAURICIO VILLARREAL CORREDOR" w:date="2023-03-24T17:40:00Z"/>
              <w:del w:id="538" w:author="Camilo Andrés Díaz Gómez" w:date="2023-03-28T15:26:00Z"/>
              <w:rFonts w:eastAsiaTheme="minorEastAsia" w:cs="Times New Roman"/>
              <w:noProof/>
              <w:sz w:val="22"/>
              <w:lang w:eastAsia="es-CO"/>
              <w:rPrChange w:id="539" w:author="Camilo Andrés Díaz Gómez" w:date="2023-03-28T18:16:00Z">
                <w:rPr>
                  <w:ins w:id="540" w:author="JHONATAN MAURICIO VILLARREAL CORREDOR" w:date="2023-03-24T17:40:00Z"/>
                  <w:del w:id="541" w:author="Camilo Andrés Díaz Gómez" w:date="2023-03-28T15:26:00Z"/>
                  <w:rFonts w:asciiTheme="minorHAnsi" w:eastAsiaTheme="minorEastAsia" w:hAnsiTheme="minorHAnsi"/>
                  <w:noProof/>
                  <w:sz w:val="22"/>
                  <w:lang w:eastAsia="es-CO"/>
                </w:rPr>
              </w:rPrChange>
            </w:rPr>
          </w:pPr>
          <w:ins w:id="542" w:author="JHONATAN MAURICIO VILLARREAL CORREDOR" w:date="2023-03-24T17:40:00Z">
            <w:del w:id="543" w:author="Camilo Andrés Díaz Gómez" w:date="2023-03-28T15:26:00Z">
              <w:r w:rsidRPr="0062064A" w:rsidDel="00405EF3">
                <w:rPr>
                  <w:rStyle w:val="Hipervnculo"/>
                  <w:rFonts w:cs="Times New Roman"/>
                  <w:noProof/>
                  <w:color w:val="auto"/>
                  <w:rPrChange w:id="544"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5" w:author="JHONATAN MAURICIO VILLARREAL CORREDOR" w:date="2023-03-24T17:40:00Z"/>
              <w:del w:id="546" w:author="Camilo Andrés Díaz Gómez" w:date="2023-03-28T15:26:00Z"/>
              <w:rFonts w:eastAsiaTheme="minorEastAsia" w:cs="Times New Roman"/>
              <w:noProof/>
              <w:sz w:val="22"/>
              <w:lang w:eastAsia="es-CO"/>
              <w:rPrChange w:id="547" w:author="Camilo Andrés Díaz Gómez" w:date="2023-03-28T18:16:00Z">
                <w:rPr>
                  <w:ins w:id="548" w:author="JHONATAN MAURICIO VILLARREAL CORREDOR" w:date="2023-03-24T17:40:00Z"/>
                  <w:del w:id="549" w:author="Camilo Andrés Díaz Gómez" w:date="2023-03-28T15:26:00Z"/>
                  <w:rFonts w:asciiTheme="minorHAnsi" w:eastAsiaTheme="minorEastAsia" w:hAnsiTheme="minorHAnsi"/>
                  <w:noProof/>
                  <w:sz w:val="22"/>
                  <w:lang w:eastAsia="es-CO"/>
                </w:rPr>
              </w:rPrChange>
            </w:rPr>
          </w:pPr>
          <w:ins w:id="550" w:author="JHONATAN MAURICIO VILLARREAL CORREDOR" w:date="2023-03-24T17:40:00Z">
            <w:del w:id="551" w:author="Camilo Andrés Díaz Gómez" w:date="2023-03-28T15:26:00Z">
              <w:r w:rsidRPr="0062064A" w:rsidDel="00405EF3">
                <w:rPr>
                  <w:rStyle w:val="Hipervnculo"/>
                  <w:rFonts w:cs="Times New Roman"/>
                  <w:noProof/>
                  <w:color w:val="auto"/>
                  <w:rPrChange w:id="552"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3" w:author="JHONATAN MAURICIO VILLARREAL CORREDOR" w:date="2023-03-24T17:40:00Z"/>
              <w:del w:id="554" w:author="Camilo Andrés Díaz Gómez" w:date="2023-03-28T15:26:00Z"/>
              <w:rFonts w:eastAsiaTheme="minorEastAsia" w:cs="Times New Roman"/>
              <w:noProof/>
              <w:sz w:val="22"/>
              <w:lang w:eastAsia="es-CO"/>
              <w:rPrChange w:id="555" w:author="Camilo Andrés Díaz Gómez" w:date="2023-03-28T18:16:00Z">
                <w:rPr>
                  <w:ins w:id="556" w:author="JHONATAN MAURICIO VILLARREAL CORREDOR" w:date="2023-03-24T17:40:00Z"/>
                  <w:del w:id="557" w:author="Camilo Andrés Díaz Gómez" w:date="2023-03-28T15:26:00Z"/>
                  <w:rFonts w:asciiTheme="minorHAnsi" w:eastAsiaTheme="minorEastAsia" w:hAnsiTheme="minorHAnsi"/>
                  <w:noProof/>
                  <w:sz w:val="22"/>
                  <w:lang w:eastAsia="es-CO"/>
                </w:rPr>
              </w:rPrChange>
            </w:rPr>
          </w:pPr>
          <w:ins w:id="558" w:author="JHONATAN MAURICIO VILLARREAL CORREDOR" w:date="2023-03-24T17:40:00Z">
            <w:del w:id="559"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60" w:author="JHONATAN MAURICIO VILLARREAL CORREDOR" w:date="2023-03-24T17:40:00Z"/>
              <w:del w:id="561" w:author="Camilo Andrés Díaz Gómez" w:date="2023-03-28T15:26:00Z"/>
              <w:rFonts w:eastAsiaTheme="minorEastAsia" w:cs="Times New Roman"/>
              <w:noProof/>
              <w:sz w:val="22"/>
              <w:lang w:eastAsia="es-CO"/>
              <w:rPrChange w:id="562" w:author="Camilo Andrés Díaz Gómez" w:date="2023-03-28T18:16:00Z">
                <w:rPr>
                  <w:ins w:id="563" w:author="JHONATAN MAURICIO VILLARREAL CORREDOR" w:date="2023-03-24T17:40:00Z"/>
                  <w:del w:id="564" w:author="Camilo Andrés Díaz Gómez" w:date="2023-03-28T15:26:00Z"/>
                  <w:rFonts w:asciiTheme="minorHAnsi" w:eastAsiaTheme="minorEastAsia" w:hAnsiTheme="minorHAnsi"/>
                  <w:noProof/>
                  <w:sz w:val="22"/>
                  <w:lang w:eastAsia="es-CO"/>
                </w:rPr>
              </w:rPrChange>
            </w:rPr>
          </w:pPr>
          <w:ins w:id="565" w:author="JHONATAN MAURICIO VILLARREAL CORREDOR" w:date="2023-03-24T17:40:00Z">
            <w:del w:id="566" w:author="Camilo Andrés Díaz Gómez" w:date="2023-03-28T15:26:00Z">
              <w:r w:rsidRPr="0062064A" w:rsidDel="00405EF3">
                <w:rPr>
                  <w:rStyle w:val="Hipervnculo"/>
                  <w:rFonts w:cs="Times New Roman"/>
                  <w:noProof/>
                  <w:color w:val="auto"/>
                  <w:rPrChange w:id="567"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8" w:author="JHONATAN MAURICIO VILLARREAL CORREDOR" w:date="2023-03-24T17:40:00Z"/>
              <w:del w:id="569" w:author="Camilo Andrés Díaz Gómez" w:date="2023-03-28T15:26:00Z"/>
              <w:rFonts w:eastAsiaTheme="minorEastAsia" w:cs="Times New Roman"/>
              <w:noProof/>
              <w:sz w:val="22"/>
              <w:lang w:eastAsia="es-CO"/>
              <w:rPrChange w:id="570" w:author="Camilo Andrés Díaz Gómez" w:date="2023-03-28T18:16:00Z">
                <w:rPr>
                  <w:ins w:id="571" w:author="JHONATAN MAURICIO VILLARREAL CORREDOR" w:date="2023-03-24T17:40:00Z"/>
                  <w:del w:id="572" w:author="Camilo Andrés Díaz Gómez" w:date="2023-03-28T15:26:00Z"/>
                  <w:rFonts w:asciiTheme="minorHAnsi" w:eastAsiaTheme="minorEastAsia" w:hAnsiTheme="minorHAnsi"/>
                  <w:noProof/>
                  <w:sz w:val="22"/>
                  <w:lang w:eastAsia="es-CO"/>
                </w:rPr>
              </w:rPrChange>
            </w:rPr>
          </w:pPr>
          <w:ins w:id="573" w:author="JHONATAN MAURICIO VILLARREAL CORREDOR" w:date="2023-03-24T17:40:00Z">
            <w:del w:id="574" w:author="Camilo Andrés Díaz Gómez" w:date="2023-03-28T15:26:00Z">
              <w:r w:rsidRPr="0062064A" w:rsidDel="00405EF3">
                <w:rPr>
                  <w:rStyle w:val="Hipervnculo"/>
                  <w:rFonts w:cs="Times New Roman"/>
                  <w:noProof/>
                  <w:color w:val="auto"/>
                  <w:rPrChange w:id="575"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6" w:author="JHONATAN MAURICIO VILLARREAL CORREDOR" w:date="2023-03-24T17:40:00Z"/>
              <w:del w:id="577" w:author="Camilo Andrés Díaz Gómez" w:date="2023-03-28T15:26:00Z"/>
              <w:rFonts w:eastAsiaTheme="minorEastAsia" w:cs="Times New Roman"/>
              <w:noProof/>
              <w:sz w:val="22"/>
              <w:lang w:eastAsia="es-CO"/>
              <w:rPrChange w:id="578" w:author="Camilo Andrés Díaz Gómez" w:date="2023-03-28T18:16:00Z">
                <w:rPr>
                  <w:ins w:id="579" w:author="JHONATAN MAURICIO VILLARREAL CORREDOR" w:date="2023-03-24T17:40:00Z"/>
                  <w:del w:id="580" w:author="Camilo Andrés Díaz Gómez" w:date="2023-03-28T15:26:00Z"/>
                  <w:rFonts w:asciiTheme="minorHAnsi" w:eastAsiaTheme="minorEastAsia" w:hAnsiTheme="minorHAnsi"/>
                  <w:noProof/>
                  <w:sz w:val="22"/>
                  <w:lang w:eastAsia="es-CO"/>
                </w:rPr>
              </w:rPrChange>
            </w:rPr>
          </w:pPr>
          <w:ins w:id="581" w:author="JHONATAN MAURICIO VILLARREAL CORREDOR" w:date="2023-03-24T17:40:00Z">
            <w:del w:id="582"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3" w:author="JHONATAN MAURICIO VILLARREAL CORREDOR" w:date="2023-03-24T17:40:00Z"/>
              <w:del w:id="584" w:author="Camilo Andrés Díaz Gómez" w:date="2023-03-28T15:26:00Z"/>
              <w:rFonts w:eastAsiaTheme="minorEastAsia" w:cs="Times New Roman"/>
              <w:noProof/>
              <w:sz w:val="22"/>
              <w:lang w:eastAsia="es-CO"/>
              <w:rPrChange w:id="585" w:author="Camilo Andrés Díaz Gómez" w:date="2023-03-28T18:16:00Z">
                <w:rPr>
                  <w:ins w:id="586" w:author="JHONATAN MAURICIO VILLARREAL CORREDOR" w:date="2023-03-24T17:40:00Z"/>
                  <w:del w:id="587" w:author="Camilo Andrés Díaz Gómez" w:date="2023-03-28T15:26:00Z"/>
                  <w:rFonts w:asciiTheme="minorHAnsi" w:eastAsiaTheme="minorEastAsia" w:hAnsiTheme="minorHAnsi"/>
                  <w:noProof/>
                  <w:sz w:val="22"/>
                  <w:lang w:eastAsia="es-CO"/>
                </w:rPr>
              </w:rPrChange>
            </w:rPr>
          </w:pPr>
          <w:ins w:id="588" w:author="JHONATAN MAURICIO VILLARREAL CORREDOR" w:date="2023-03-24T17:40:00Z">
            <w:del w:id="589"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90" w:author="JHONATAN MAURICIO VILLARREAL CORREDOR" w:date="2023-03-24T17:40:00Z"/>
              <w:del w:id="591" w:author="Camilo Andrés Díaz Gómez" w:date="2023-03-28T15:26:00Z"/>
              <w:rFonts w:eastAsiaTheme="minorEastAsia" w:cs="Times New Roman"/>
              <w:noProof/>
              <w:sz w:val="22"/>
              <w:lang w:eastAsia="es-CO"/>
              <w:rPrChange w:id="592" w:author="Camilo Andrés Díaz Gómez" w:date="2023-03-28T18:16:00Z">
                <w:rPr>
                  <w:ins w:id="593" w:author="JHONATAN MAURICIO VILLARREAL CORREDOR" w:date="2023-03-24T17:40:00Z"/>
                  <w:del w:id="594" w:author="Camilo Andrés Díaz Gómez" w:date="2023-03-28T15:26:00Z"/>
                  <w:rFonts w:asciiTheme="minorHAnsi" w:eastAsiaTheme="minorEastAsia" w:hAnsiTheme="minorHAnsi"/>
                  <w:noProof/>
                  <w:sz w:val="22"/>
                  <w:lang w:eastAsia="es-CO"/>
                </w:rPr>
              </w:rPrChange>
            </w:rPr>
          </w:pPr>
          <w:ins w:id="595" w:author="JHONATAN MAURICIO VILLARREAL CORREDOR" w:date="2023-03-24T17:40:00Z">
            <w:del w:id="596"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7" w:author="JHONATAN MAURICIO VILLARREAL CORREDOR" w:date="2023-03-24T17:40:00Z"/>
              <w:del w:id="598" w:author="Camilo Andrés Díaz Gómez" w:date="2023-03-28T15:26:00Z"/>
              <w:rFonts w:eastAsiaTheme="minorEastAsia" w:cs="Times New Roman"/>
              <w:noProof/>
              <w:sz w:val="22"/>
              <w:lang w:eastAsia="es-CO"/>
              <w:rPrChange w:id="599" w:author="Camilo Andrés Díaz Gómez" w:date="2023-03-28T18:16:00Z">
                <w:rPr>
                  <w:ins w:id="600" w:author="JHONATAN MAURICIO VILLARREAL CORREDOR" w:date="2023-03-24T17:40:00Z"/>
                  <w:del w:id="601" w:author="Camilo Andrés Díaz Gómez" w:date="2023-03-28T15:26:00Z"/>
                  <w:rFonts w:asciiTheme="minorHAnsi" w:eastAsiaTheme="minorEastAsia" w:hAnsiTheme="minorHAnsi"/>
                  <w:noProof/>
                  <w:sz w:val="22"/>
                  <w:lang w:eastAsia="es-CO"/>
                </w:rPr>
              </w:rPrChange>
            </w:rPr>
          </w:pPr>
          <w:ins w:id="602" w:author="JHONATAN MAURICIO VILLARREAL CORREDOR" w:date="2023-03-24T17:40:00Z">
            <w:del w:id="603"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4" w:author="Steff Guzmán" w:date="2023-03-24T15:54:00Z"/>
              <w:del w:id="605" w:author="Camilo Andrés Díaz Gómez" w:date="2023-03-28T15:26:00Z"/>
              <w:rFonts w:eastAsiaTheme="minorEastAsia" w:cs="Times New Roman"/>
              <w:noProof/>
              <w:sz w:val="22"/>
              <w:lang w:eastAsia="es-CO"/>
              <w:rPrChange w:id="606" w:author="Camilo Andrés Díaz Gómez" w:date="2023-03-28T18:16:00Z">
                <w:rPr>
                  <w:ins w:id="607" w:author="Steff Guzmán" w:date="2023-03-24T15:54:00Z"/>
                  <w:del w:id="608" w:author="Camilo Andrés Díaz Gómez" w:date="2023-03-28T15:26:00Z"/>
                  <w:rFonts w:asciiTheme="minorHAnsi" w:eastAsiaTheme="minorEastAsia" w:hAnsiTheme="minorHAnsi"/>
                  <w:noProof/>
                  <w:sz w:val="22"/>
                  <w:lang w:eastAsia="es-CO"/>
                </w:rPr>
              </w:rPrChange>
            </w:rPr>
          </w:pPr>
          <w:ins w:id="609" w:author="Steff Guzmán" w:date="2023-03-24T15:54:00Z">
            <w:del w:id="610"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11" w:author="Steff Guzmán" w:date="2023-03-24T15:54:00Z"/>
              <w:del w:id="612" w:author="Camilo Andrés Díaz Gómez" w:date="2023-03-28T15:26:00Z"/>
              <w:rFonts w:eastAsiaTheme="minorEastAsia" w:cs="Times New Roman"/>
              <w:noProof/>
              <w:sz w:val="22"/>
              <w:lang w:eastAsia="es-CO"/>
              <w:rPrChange w:id="613" w:author="Camilo Andrés Díaz Gómez" w:date="2023-03-28T18:16:00Z">
                <w:rPr>
                  <w:ins w:id="614" w:author="Steff Guzmán" w:date="2023-03-24T15:54:00Z"/>
                  <w:del w:id="615" w:author="Camilo Andrés Díaz Gómez" w:date="2023-03-28T15:26:00Z"/>
                  <w:rFonts w:asciiTheme="minorHAnsi" w:eastAsiaTheme="minorEastAsia" w:hAnsiTheme="minorHAnsi"/>
                  <w:noProof/>
                  <w:sz w:val="22"/>
                  <w:lang w:eastAsia="es-CO"/>
                </w:rPr>
              </w:rPrChange>
            </w:rPr>
          </w:pPr>
          <w:ins w:id="616" w:author="Steff Guzmán" w:date="2023-03-24T15:54:00Z">
            <w:del w:id="617"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8" w:author="Steff Guzmán" w:date="2023-03-24T15:54:00Z"/>
              <w:del w:id="619" w:author="Camilo Andrés Díaz Gómez" w:date="2023-03-28T15:26:00Z"/>
              <w:rFonts w:eastAsiaTheme="minorEastAsia" w:cs="Times New Roman"/>
              <w:noProof/>
              <w:sz w:val="22"/>
              <w:lang w:eastAsia="es-CO"/>
              <w:rPrChange w:id="620" w:author="Camilo Andrés Díaz Gómez" w:date="2023-03-28T18:16:00Z">
                <w:rPr>
                  <w:ins w:id="621" w:author="Steff Guzmán" w:date="2023-03-24T15:54:00Z"/>
                  <w:del w:id="622" w:author="Camilo Andrés Díaz Gómez" w:date="2023-03-28T15:26:00Z"/>
                  <w:rFonts w:asciiTheme="minorHAnsi" w:eastAsiaTheme="minorEastAsia" w:hAnsiTheme="minorHAnsi"/>
                  <w:noProof/>
                  <w:sz w:val="22"/>
                  <w:lang w:eastAsia="es-CO"/>
                </w:rPr>
              </w:rPrChange>
            </w:rPr>
          </w:pPr>
          <w:ins w:id="623" w:author="Steff Guzmán" w:date="2023-03-24T15:54:00Z">
            <w:del w:id="624"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5" w:author="Steff Guzmán" w:date="2023-03-24T15:54:00Z"/>
              <w:del w:id="626" w:author="Camilo Andrés Díaz Gómez" w:date="2023-03-28T15:26:00Z"/>
              <w:rFonts w:eastAsiaTheme="minorEastAsia" w:cs="Times New Roman"/>
              <w:noProof/>
              <w:sz w:val="22"/>
              <w:lang w:eastAsia="es-CO"/>
              <w:rPrChange w:id="627" w:author="Camilo Andrés Díaz Gómez" w:date="2023-03-28T18:16:00Z">
                <w:rPr>
                  <w:ins w:id="628" w:author="Steff Guzmán" w:date="2023-03-24T15:54:00Z"/>
                  <w:del w:id="629" w:author="Camilo Andrés Díaz Gómez" w:date="2023-03-28T15:26:00Z"/>
                  <w:rFonts w:asciiTheme="minorHAnsi" w:eastAsiaTheme="minorEastAsia" w:hAnsiTheme="minorHAnsi"/>
                  <w:noProof/>
                  <w:sz w:val="22"/>
                  <w:lang w:eastAsia="es-CO"/>
                </w:rPr>
              </w:rPrChange>
            </w:rPr>
          </w:pPr>
          <w:ins w:id="630" w:author="Steff Guzmán" w:date="2023-03-24T15:54:00Z">
            <w:del w:id="631"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2" w:author="Steff Guzmán" w:date="2023-03-24T15:54:00Z"/>
              <w:del w:id="633" w:author="Camilo Andrés Díaz Gómez" w:date="2023-03-28T15:26:00Z"/>
              <w:rFonts w:eastAsiaTheme="minorEastAsia" w:cs="Times New Roman"/>
              <w:noProof/>
              <w:sz w:val="22"/>
              <w:lang w:eastAsia="es-CO"/>
              <w:rPrChange w:id="634" w:author="Camilo Andrés Díaz Gómez" w:date="2023-03-28T18:16:00Z">
                <w:rPr>
                  <w:ins w:id="635" w:author="Steff Guzmán" w:date="2023-03-24T15:54:00Z"/>
                  <w:del w:id="636" w:author="Camilo Andrés Díaz Gómez" w:date="2023-03-28T15:26:00Z"/>
                  <w:rFonts w:asciiTheme="minorHAnsi" w:eastAsiaTheme="minorEastAsia" w:hAnsiTheme="minorHAnsi"/>
                  <w:noProof/>
                  <w:sz w:val="22"/>
                  <w:lang w:eastAsia="es-CO"/>
                </w:rPr>
              </w:rPrChange>
            </w:rPr>
          </w:pPr>
          <w:ins w:id="637" w:author="Steff Guzmán" w:date="2023-03-24T15:54:00Z">
            <w:del w:id="638" w:author="Camilo Andrés Díaz Gómez" w:date="2023-03-28T15:26:00Z">
              <w:r w:rsidRPr="0062064A" w:rsidDel="00405EF3">
                <w:rPr>
                  <w:rStyle w:val="Hipervnculo"/>
                  <w:rFonts w:cs="Times New Roman"/>
                  <w:noProof/>
                  <w:color w:val="auto"/>
                  <w:rPrChange w:id="6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40" w:author="Steff Guzmán" w:date="2023-03-24T15:54:00Z"/>
              <w:del w:id="641" w:author="Camilo Andrés Díaz Gómez" w:date="2023-03-28T15:26:00Z"/>
              <w:rFonts w:eastAsiaTheme="minorEastAsia" w:cs="Times New Roman"/>
              <w:noProof/>
              <w:sz w:val="22"/>
              <w:lang w:eastAsia="es-CO"/>
              <w:rPrChange w:id="642" w:author="Camilo Andrés Díaz Gómez" w:date="2023-03-28T18:16:00Z">
                <w:rPr>
                  <w:ins w:id="643" w:author="Steff Guzmán" w:date="2023-03-24T15:54:00Z"/>
                  <w:del w:id="644" w:author="Camilo Andrés Díaz Gómez" w:date="2023-03-28T15:26:00Z"/>
                  <w:rFonts w:asciiTheme="minorHAnsi" w:eastAsiaTheme="minorEastAsia" w:hAnsiTheme="minorHAnsi"/>
                  <w:noProof/>
                  <w:sz w:val="22"/>
                  <w:lang w:eastAsia="es-CO"/>
                </w:rPr>
              </w:rPrChange>
            </w:rPr>
          </w:pPr>
          <w:ins w:id="645" w:author="Steff Guzmán" w:date="2023-03-24T15:54:00Z">
            <w:del w:id="646"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7" w:author="Steff Guzmán" w:date="2023-03-24T15:54:00Z"/>
              <w:del w:id="648" w:author="Camilo Andrés Díaz Gómez" w:date="2023-03-28T15:26:00Z"/>
              <w:rFonts w:eastAsiaTheme="minorEastAsia" w:cs="Times New Roman"/>
              <w:noProof/>
              <w:sz w:val="22"/>
              <w:lang w:eastAsia="es-CO"/>
              <w:rPrChange w:id="649" w:author="Camilo Andrés Díaz Gómez" w:date="2023-03-28T18:16:00Z">
                <w:rPr>
                  <w:ins w:id="650" w:author="Steff Guzmán" w:date="2023-03-24T15:54:00Z"/>
                  <w:del w:id="651" w:author="Camilo Andrés Díaz Gómez" w:date="2023-03-28T15:26:00Z"/>
                  <w:rFonts w:asciiTheme="minorHAnsi" w:eastAsiaTheme="minorEastAsia" w:hAnsiTheme="minorHAnsi"/>
                  <w:noProof/>
                  <w:sz w:val="22"/>
                  <w:lang w:eastAsia="es-CO"/>
                </w:rPr>
              </w:rPrChange>
            </w:rPr>
          </w:pPr>
          <w:ins w:id="652" w:author="Steff Guzmán" w:date="2023-03-24T15:54:00Z">
            <w:del w:id="653"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4" w:author="Steff Guzmán" w:date="2023-03-24T15:54:00Z"/>
              <w:del w:id="655" w:author="Camilo Andrés Díaz Gómez" w:date="2023-03-28T15:26:00Z"/>
              <w:rFonts w:eastAsiaTheme="minorEastAsia" w:cs="Times New Roman"/>
              <w:noProof/>
              <w:sz w:val="22"/>
              <w:lang w:eastAsia="es-CO"/>
              <w:rPrChange w:id="656" w:author="Camilo Andrés Díaz Gómez" w:date="2023-03-28T18:16:00Z">
                <w:rPr>
                  <w:ins w:id="657" w:author="Steff Guzmán" w:date="2023-03-24T15:54:00Z"/>
                  <w:del w:id="658" w:author="Camilo Andrés Díaz Gómez" w:date="2023-03-28T15:26:00Z"/>
                  <w:rFonts w:asciiTheme="minorHAnsi" w:eastAsiaTheme="minorEastAsia" w:hAnsiTheme="minorHAnsi"/>
                  <w:noProof/>
                  <w:sz w:val="22"/>
                  <w:lang w:eastAsia="es-CO"/>
                </w:rPr>
              </w:rPrChange>
            </w:rPr>
          </w:pPr>
          <w:ins w:id="659" w:author="Steff Guzmán" w:date="2023-03-24T15:54:00Z">
            <w:del w:id="660" w:author="Camilo Andrés Díaz Gómez" w:date="2023-03-28T15:26:00Z">
              <w:r w:rsidRPr="0062064A" w:rsidDel="00405EF3">
                <w:rPr>
                  <w:rStyle w:val="Hipervnculo"/>
                  <w:rFonts w:cs="Times New Roman"/>
                  <w:noProof/>
                  <w:color w:val="auto"/>
                  <w:rPrChange w:id="661"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2" w:author="Steff Guzmán" w:date="2023-03-24T15:54:00Z"/>
              <w:del w:id="663" w:author="Camilo Andrés Díaz Gómez" w:date="2023-03-28T15:26:00Z"/>
              <w:rFonts w:eastAsiaTheme="minorEastAsia" w:cs="Times New Roman"/>
              <w:noProof/>
              <w:sz w:val="22"/>
              <w:lang w:eastAsia="es-CO"/>
              <w:rPrChange w:id="664" w:author="Camilo Andrés Díaz Gómez" w:date="2023-03-28T18:16:00Z">
                <w:rPr>
                  <w:ins w:id="665" w:author="Steff Guzmán" w:date="2023-03-24T15:54:00Z"/>
                  <w:del w:id="666" w:author="Camilo Andrés Díaz Gómez" w:date="2023-03-28T15:26:00Z"/>
                  <w:rFonts w:asciiTheme="minorHAnsi" w:eastAsiaTheme="minorEastAsia" w:hAnsiTheme="minorHAnsi"/>
                  <w:noProof/>
                  <w:sz w:val="22"/>
                  <w:lang w:eastAsia="es-CO"/>
                </w:rPr>
              </w:rPrChange>
            </w:rPr>
          </w:pPr>
          <w:ins w:id="667" w:author="Steff Guzmán" w:date="2023-03-24T15:54:00Z">
            <w:del w:id="668" w:author="Camilo Andrés Díaz Gómez" w:date="2023-03-28T15:26:00Z">
              <w:r w:rsidRPr="0062064A" w:rsidDel="00405EF3">
                <w:rPr>
                  <w:rStyle w:val="Hipervnculo"/>
                  <w:rFonts w:cs="Times New Roman"/>
                  <w:noProof/>
                  <w:color w:val="auto"/>
                  <w:rPrChange w:id="66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70" w:author="Steff Guzmán" w:date="2023-03-24T15:54:00Z"/>
              <w:del w:id="671" w:author="Camilo Andrés Díaz Gómez" w:date="2023-03-28T15:26:00Z"/>
              <w:rFonts w:eastAsiaTheme="minorEastAsia" w:cs="Times New Roman"/>
              <w:noProof/>
              <w:sz w:val="22"/>
              <w:lang w:eastAsia="es-CO"/>
              <w:rPrChange w:id="672" w:author="Camilo Andrés Díaz Gómez" w:date="2023-03-28T18:16:00Z">
                <w:rPr>
                  <w:ins w:id="673" w:author="Steff Guzmán" w:date="2023-03-24T15:54:00Z"/>
                  <w:del w:id="674" w:author="Camilo Andrés Díaz Gómez" w:date="2023-03-28T15:26:00Z"/>
                  <w:rFonts w:asciiTheme="minorHAnsi" w:eastAsiaTheme="minorEastAsia" w:hAnsiTheme="minorHAnsi"/>
                  <w:noProof/>
                  <w:sz w:val="22"/>
                  <w:lang w:eastAsia="es-CO"/>
                </w:rPr>
              </w:rPrChange>
            </w:rPr>
          </w:pPr>
          <w:ins w:id="675" w:author="Steff Guzmán" w:date="2023-03-24T15:54:00Z">
            <w:del w:id="676"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7" w:author="Steff Guzmán" w:date="2023-03-24T15:54:00Z"/>
              <w:del w:id="678" w:author="Camilo Andrés Díaz Gómez" w:date="2023-03-28T15:26:00Z"/>
              <w:rFonts w:eastAsiaTheme="minorEastAsia" w:cs="Times New Roman"/>
              <w:noProof/>
              <w:sz w:val="22"/>
              <w:lang w:eastAsia="es-CO"/>
              <w:rPrChange w:id="679" w:author="Camilo Andrés Díaz Gómez" w:date="2023-03-28T18:16:00Z">
                <w:rPr>
                  <w:ins w:id="680" w:author="Steff Guzmán" w:date="2023-03-24T15:54:00Z"/>
                  <w:del w:id="681" w:author="Camilo Andrés Díaz Gómez" w:date="2023-03-28T15:26:00Z"/>
                  <w:rFonts w:asciiTheme="minorHAnsi" w:eastAsiaTheme="minorEastAsia" w:hAnsiTheme="minorHAnsi"/>
                  <w:noProof/>
                  <w:sz w:val="22"/>
                  <w:lang w:eastAsia="es-CO"/>
                </w:rPr>
              </w:rPrChange>
            </w:rPr>
          </w:pPr>
          <w:ins w:id="682" w:author="Steff Guzmán" w:date="2023-03-24T15:54:00Z">
            <w:del w:id="683" w:author="Camilo Andrés Díaz Gómez" w:date="2023-03-28T15:26:00Z">
              <w:r w:rsidRPr="0062064A" w:rsidDel="00405EF3">
                <w:rPr>
                  <w:rStyle w:val="Hipervnculo"/>
                  <w:rFonts w:cs="Times New Roman"/>
                  <w:noProof/>
                  <w:color w:val="auto"/>
                  <w:rPrChange w:id="684"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5" w:author="Steff Guzmán" w:date="2023-03-24T15:54:00Z"/>
              <w:del w:id="686" w:author="Camilo Andrés Díaz Gómez" w:date="2023-03-28T15:26:00Z"/>
              <w:rFonts w:eastAsiaTheme="minorEastAsia" w:cs="Times New Roman"/>
              <w:noProof/>
              <w:sz w:val="22"/>
              <w:lang w:eastAsia="es-CO"/>
              <w:rPrChange w:id="687" w:author="Camilo Andrés Díaz Gómez" w:date="2023-03-28T18:16:00Z">
                <w:rPr>
                  <w:ins w:id="688" w:author="Steff Guzmán" w:date="2023-03-24T15:54:00Z"/>
                  <w:del w:id="689" w:author="Camilo Andrés Díaz Gómez" w:date="2023-03-28T15:26:00Z"/>
                  <w:rFonts w:asciiTheme="minorHAnsi" w:eastAsiaTheme="minorEastAsia" w:hAnsiTheme="minorHAnsi"/>
                  <w:noProof/>
                  <w:sz w:val="22"/>
                  <w:lang w:eastAsia="es-CO"/>
                </w:rPr>
              </w:rPrChange>
            </w:rPr>
          </w:pPr>
          <w:ins w:id="690" w:author="Steff Guzmán" w:date="2023-03-24T15:54:00Z">
            <w:del w:id="691" w:author="Camilo Andrés Díaz Gómez" w:date="2023-03-28T15:26:00Z">
              <w:r w:rsidRPr="0062064A" w:rsidDel="00405EF3">
                <w:rPr>
                  <w:rStyle w:val="Hipervnculo"/>
                  <w:rFonts w:cs="Times New Roman"/>
                  <w:noProof/>
                  <w:color w:val="auto"/>
                  <w:rPrChange w:id="692"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3" w:author="Steff Guzmán" w:date="2023-03-24T15:54:00Z"/>
              <w:del w:id="694" w:author="Camilo Andrés Díaz Gómez" w:date="2023-03-28T15:26:00Z"/>
              <w:rFonts w:eastAsiaTheme="minorEastAsia" w:cs="Times New Roman"/>
              <w:noProof/>
              <w:sz w:val="22"/>
              <w:lang w:eastAsia="es-CO"/>
              <w:rPrChange w:id="695" w:author="Camilo Andrés Díaz Gómez" w:date="2023-03-28T18:16:00Z">
                <w:rPr>
                  <w:ins w:id="696" w:author="Steff Guzmán" w:date="2023-03-24T15:54:00Z"/>
                  <w:del w:id="697" w:author="Camilo Andrés Díaz Gómez" w:date="2023-03-28T15:26:00Z"/>
                  <w:rFonts w:asciiTheme="minorHAnsi" w:eastAsiaTheme="minorEastAsia" w:hAnsiTheme="minorHAnsi"/>
                  <w:noProof/>
                  <w:sz w:val="22"/>
                  <w:lang w:eastAsia="es-CO"/>
                </w:rPr>
              </w:rPrChange>
            </w:rPr>
          </w:pPr>
          <w:ins w:id="698" w:author="Steff Guzmán" w:date="2023-03-24T15:54:00Z">
            <w:del w:id="699" w:author="Camilo Andrés Díaz Gómez" w:date="2023-03-28T15:26:00Z">
              <w:r w:rsidRPr="0062064A" w:rsidDel="00405EF3">
                <w:rPr>
                  <w:rStyle w:val="Hipervnculo"/>
                  <w:rFonts w:cs="Times New Roman"/>
                  <w:noProof/>
                  <w:color w:val="auto"/>
                  <w:rPrChange w:id="700"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701" w:author="Steff Guzmán" w:date="2023-03-24T15:54:00Z"/>
              <w:del w:id="702" w:author="Camilo Andrés Díaz Gómez" w:date="2023-03-28T15:26:00Z"/>
              <w:rFonts w:eastAsiaTheme="minorEastAsia" w:cs="Times New Roman"/>
              <w:noProof/>
              <w:sz w:val="22"/>
              <w:lang w:eastAsia="es-CO"/>
              <w:rPrChange w:id="703" w:author="Camilo Andrés Díaz Gómez" w:date="2023-03-28T18:16:00Z">
                <w:rPr>
                  <w:ins w:id="704" w:author="Steff Guzmán" w:date="2023-03-24T15:54:00Z"/>
                  <w:del w:id="705" w:author="Camilo Andrés Díaz Gómez" w:date="2023-03-28T15:26:00Z"/>
                  <w:rFonts w:asciiTheme="minorHAnsi" w:eastAsiaTheme="minorEastAsia" w:hAnsiTheme="minorHAnsi"/>
                  <w:noProof/>
                  <w:sz w:val="22"/>
                  <w:lang w:eastAsia="es-CO"/>
                </w:rPr>
              </w:rPrChange>
            </w:rPr>
          </w:pPr>
          <w:ins w:id="706" w:author="Steff Guzmán" w:date="2023-03-24T15:54:00Z">
            <w:del w:id="707" w:author="Camilo Andrés Díaz Gómez" w:date="2023-03-28T15:26:00Z">
              <w:r w:rsidRPr="0062064A" w:rsidDel="00405EF3">
                <w:rPr>
                  <w:rStyle w:val="Hipervnculo"/>
                  <w:rFonts w:cs="Times New Roman"/>
                  <w:noProof/>
                  <w:color w:val="auto"/>
                  <w:rPrChange w:id="708"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9" w:author="Steff Guzmán" w:date="2023-03-24T15:54:00Z"/>
              <w:del w:id="710" w:author="Camilo Andrés Díaz Gómez" w:date="2023-03-28T15:26:00Z"/>
              <w:rFonts w:eastAsiaTheme="minorEastAsia" w:cs="Times New Roman"/>
              <w:noProof/>
              <w:sz w:val="22"/>
              <w:lang w:eastAsia="es-CO"/>
              <w:rPrChange w:id="711" w:author="Camilo Andrés Díaz Gómez" w:date="2023-03-28T18:16:00Z">
                <w:rPr>
                  <w:ins w:id="712" w:author="Steff Guzmán" w:date="2023-03-24T15:54:00Z"/>
                  <w:del w:id="713" w:author="Camilo Andrés Díaz Gómez" w:date="2023-03-28T15:26:00Z"/>
                  <w:rFonts w:asciiTheme="minorHAnsi" w:eastAsiaTheme="minorEastAsia" w:hAnsiTheme="minorHAnsi"/>
                  <w:noProof/>
                  <w:sz w:val="22"/>
                  <w:lang w:eastAsia="es-CO"/>
                </w:rPr>
              </w:rPrChange>
            </w:rPr>
          </w:pPr>
          <w:ins w:id="714" w:author="Steff Guzmán" w:date="2023-03-24T15:54:00Z">
            <w:del w:id="715"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6" w:author="Steff Guzmán" w:date="2023-03-24T15:54:00Z"/>
              <w:del w:id="717" w:author="Camilo Andrés Díaz Gómez" w:date="2023-03-28T15:26:00Z"/>
              <w:rFonts w:eastAsiaTheme="minorEastAsia" w:cs="Times New Roman"/>
              <w:noProof/>
              <w:sz w:val="22"/>
              <w:lang w:eastAsia="es-CO"/>
              <w:rPrChange w:id="718" w:author="Camilo Andrés Díaz Gómez" w:date="2023-03-28T18:16:00Z">
                <w:rPr>
                  <w:ins w:id="719" w:author="Steff Guzmán" w:date="2023-03-24T15:54:00Z"/>
                  <w:del w:id="720" w:author="Camilo Andrés Díaz Gómez" w:date="2023-03-28T15:26:00Z"/>
                  <w:rFonts w:asciiTheme="minorHAnsi" w:eastAsiaTheme="minorEastAsia" w:hAnsiTheme="minorHAnsi"/>
                  <w:noProof/>
                  <w:sz w:val="22"/>
                  <w:lang w:eastAsia="es-CO"/>
                </w:rPr>
              </w:rPrChange>
            </w:rPr>
          </w:pPr>
          <w:ins w:id="721" w:author="Steff Guzmán" w:date="2023-03-24T15:54:00Z">
            <w:del w:id="722" w:author="Camilo Andrés Díaz Gómez" w:date="2023-03-28T15:26:00Z">
              <w:r w:rsidRPr="0062064A" w:rsidDel="00405EF3">
                <w:rPr>
                  <w:rStyle w:val="Hipervnculo"/>
                  <w:rFonts w:cs="Times New Roman"/>
                  <w:noProof/>
                  <w:color w:val="auto"/>
                  <w:rPrChange w:id="723"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4" w:author="Steff Guzmán" w:date="2023-03-24T15:54:00Z"/>
              <w:del w:id="725" w:author="Camilo Andrés Díaz Gómez" w:date="2023-03-28T15:26:00Z"/>
              <w:rFonts w:eastAsiaTheme="minorEastAsia" w:cs="Times New Roman"/>
              <w:noProof/>
              <w:sz w:val="22"/>
              <w:lang w:eastAsia="es-CO"/>
              <w:rPrChange w:id="726" w:author="Camilo Andrés Díaz Gómez" w:date="2023-03-28T18:16:00Z">
                <w:rPr>
                  <w:ins w:id="727" w:author="Steff Guzmán" w:date="2023-03-24T15:54:00Z"/>
                  <w:del w:id="728" w:author="Camilo Andrés Díaz Gómez" w:date="2023-03-28T15:26:00Z"/>
                  <w:rFonts w:asciiTheme="minorHAnsi" w:eastAsiaTheme="minorEastAsia" w:hAnsiTheme="minorHAnsi"/>
                  <w:noProof/>
                  <w:sz w:val="22"/>
                  <w:lang w:eastAsia="es-CO"/>
                </w:rPr>
              </w:rPrChange>
            </w:rPr>
          </w:pPr>
          <w:ins w:id="729" w:author="Steff Guzmán" w:date="2023-03-24T15:54:00Z">
            <w:del w:id="730" w:author="Camilo Andrés Díaz Gómez" w:date="2023-03-28T15:26:00Z">
              <w:r w:rsidRPr="0062064A" w:rsidDel="00405EF3">
                <w:rPr>
                  <w:rStyle w:val="Hipervnculo"/>
                  <w:rFonts w:cs="Times New Roman"/>
                  <w:noProof/>
                  <w:color w:val="auto"/>
                  <w:rPrChange w:id="731"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2" w:author="Steff Guzmán" w:date="2023-03-24T15:54:00Z"/>
              <w:del w:id="733" w:author="Camilo Andrés Díaz Gómez" w:date="2023-03-28T15:26:00Z"/>
              <w:rFonts w:eastAsiaTheme="minorEastAsia" w:cs="Times New Roman"/>
              <w:noProof/>
              <w:sz w:val="22"/>
              <w:lang w:eastAsia="es-CO"/>
              <w:rPrChange w:id="734" w:author="Camilo Andrés Díaz Gómez" w:date="2023-03-28T18:16:00Z">
                <w:rPr>
                  <w:ins w:id="735" w:author="Steff Guzmán" w:date="2023-03-24T15:54:00Z"/>
                  <w:del w:id="736" w:author="Camilo Andrés Díaz Gómez" w:date="2023-03-28T15:26:00Z"/>
                  <w:rFonts w:asciiTheme="minorHAnsi" w:eastAsiaTheme="minorEastAsia" w:hAnsiTheme="minorHAnsi"/>
                  <w:noProof/>
                  <w:sz w:val="22"/>
                  <w:lang w:eastAsia="es-CO"/>
                </w:rPr>
              </w:rPrChange>
            </w:rPr>
          </w:pPr>
          <w:ins w:id="737" w:author="Steff Guzmán" w:date="2023-03-24T15:54:00Z">
            <w:del w:id="738" w:author="Camilo Andrés Díaz Gómez" w:date="2023-03-28T15:26:00Z">
              <w:r w:rsidRPr="0062064A" w:rsidDel="00405EF3">
                <w:rPr>
                  <w:rStyle w:val="Hipervnculo"/>
                  <w:rFonts w:cs="Times New Roman"/>
                  <w:noProof/>
                  <w:color w:val="auto"/>
                  <w:rPrChange w:id="739"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40" w:author="Steff Guzmán" w:date="2023-03-24T15:54:00Z"/>
              <w:del w:id="741" w:author="Camilo Andrés Díaz Gómez" w:date="2023-03-28T15:26:00Z"/>
              <w:rFonts w:eastAsiaTheme="minorEastAsia" w:cs="Times New Roman"/>
              <w:noProof/>
              <w:sz w:val="22"/>
              <w:lang w:eastAsia="es-CO"/>
              <w:rPrChange w:id="742" w:author="Camilo Andrés Díaz Gómez" w:date="2023-03-28T18:16:00Z">
                <w:rPr>
                  <w:ins w:id="743" w:author="Steff Guzmán" w:date="2023-03-24T15:54:00Z"/>
                  <w:del w:id="744" w:author="Camilo Andrés Díaz Gómez" w:date="2023-03-28T15:26:00Z"/>
                  <w:rFonts w:asciiTheme="minorHAnsi" w:eastAsiaTheme="minorEastAsia" w:hAnsiTheme="minorHAnsi"/>
                  <w:noProof/>
                  <w:sz w:val="22"/>
                  <w:lang w:eastAsia="es-CO"/>
                </w:rPr>
              </w:rPrChange>
            </w:rPr>
          </w:pPr>
          <w:ins w:id="745" w:author="Steff Guzmán" w:date="2023-03-24T15:54:00Z">
            <w:del w:id="746" w:author="Camilo Andrés Díaz Gómez" w:date="2023-03-28T15:26:00Z">
              <w:r w:rsidRPr="0062064A" w:rsidDel="00405EF3">
                <w:rPr>
                  <w:rStyle w:val="Hipervnculo"/>
                  <w:rFonts w:cs="Times New Roman"/>
                  <w:noProof/>
                  <w:color w:val="auto"/>
                  <w:rPrChange w:id="747"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8" w:author="Steff Guzmán" w:date="2023-03-24T15:54:00Z"/>
              <w:del w:id="749" w:author="Camilo Andrés Díaz Gómez" w:date="2023-03-28T15:26:00Z"/>
              <w:rFonts w:eastAsiaTheme="minorEastAsia" w:cs="Times New Roman"/>
              <w:noProof/>
              <w:sz w:val="22"/>
              <w:lang w:eastAsia="es-CO"/>
              <w:rPrChange w:id="750" w:author="Camilo Andrés Díaz Gómez" w:date="2023-03-28T18:16:00Z">
                <w:rPr>
                  <w:ins w:id="751" w:author="Steff Guzmán" w:date="2023-03-24T15:54:00Z"/>
                  <w:del w:id="752" w:author="Camilo Andrés Díaz Gómez" w:date="2023-03-28T15:26:00Z"/>
                  <w:rFonts w:asciiTheme="minorHAnsi" w:eastAsiaTheme="minorEastAsia" w:hAnsiTheme="minorHAnsi"/>
                  <w:noProof/>
                  <w:sz w:val="22"/>
                  <w:lang w:eastAsia="es-CO"/>
                </w:rPr>
              </w:rPrChange>
            </w:rPr>
          </w:pPr>
          <w:ins w:id="753" w:author="Steff Guzmán" w:date="2023-03-24T15:54:00Z">
            <w:del w:id="754" w:author="Camilo Andrés Díaz Gómez" w:date="2023-03-28T15:26:00Z">
              <w:r w:rsidRPr="0062064A" w:rsidDel="00405EF3">
                <w:rPr>
                  <w:rStyle w:val="Hipervnculo"/>
                  <w:rFonts w:cs="Times New Roman"/>
                  <w:noProof/>
                  <w:color w:val="auto"/>
                  <w:rPrChange w:id="755"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6" w:author="Steff Guzmán" w:date="2023-03-24T15:54:00Z"/>
              <w:del w:id="757" w:author="Camilo Andrés Díaz Gómez" w:date="2023-03-28T15:26:00Z"/>
              <w:rFonts w:eastAsiaTheme="minorEastAsia" w:cs="Times New Roman"/>
              <w:noProof/>
              <w:sz w:val="22"/>
              <w:lang w:eastAsia="es-CO"/>
              <w:rPrChange w:id="758" w:author="Camilo Andrés Díaz Gómez" w:date="2023-03-28T18:16:00Z">
                <w:rPr>
                  <w:ins w:id="759" w:author="Steff Guzmán" w:date="2023-03-24T15:54:00Z"/>
                  <w:del w:id="760" w:author="Camilo Andrés Díaz Gómez" w:date="2023-03-28T15:26:00Z"/>
                  <w:rFonts w:asciiTheme="minorHAnsi" w:eastAsiaTheme="minorEastAsia" w:hAnsiTheme="minorHAnsi"/>
                  <w:noProof/>
                  <w:sz w:val="22"/>
                  <w:lang w:eastAsia="es-CO"/>
                </w:rPr>
              </w:rPrChange>
            </w:rPr>
          </w:pPr>
          <w:ins w:id="761" w:author="Steff Guzmán" w:date="2023-03-24T15:54:00Z">
            <w:del w:id="762" w:author="Camilo Andrés Díaz Gómez" w:date="2023-03-28T15:26:00Z">
              <w:r w:rsidRPr="0062064A" w:rsidDel="00405EF3">
                <w:rPr>
                  <w:rStyle w:val="Hipervnculo"/>
                  <w:rFonts w:cs="Times New Roman"/>
                  <w:noProof/>
                  <w:color w:val="auto"/>
                  <w:rPrChange w:id="763"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4" w:author="Steff Guzmán" w:date="2023-03-24T15:54:00Z"/>
              <w:del w:id="765" w:author="Camilo Andrés Díaz Gómez" w:date="2023-03-28T15:26:00Z"/>
              <w:rFonts w:eastAsiaTheme="minorEastAsia" w:cs="Times New Roman"/>
              <w:noProof/>
              <w:sz w:val="22"/>
              <w:lang w:eastAsia="es-CO"/>
              <w:rPrChange w:id="766" w:author="Camilo Andrés Díaz Gómez" w:date="2023-03-28T18:16:00Z">
                <w:rPr>
                  <w:ins w:id="767" w:author="Steff Guzmán" w:date="2023-03-24T15:54:00Z"/>
                  <w:del w:id="768" w:author="Camilo Andrés Díaz Gómez" w:date="2023-03-28T15:26:00Z"/>
                  <w:rFonts w:asciiTheme="minorHAnsi" w:eastAsiaTheme="minorEastAsia" w:hAnsiTheme="minorHAnsi"/>
                  <w:noProof/>
                  <w:sz w:val="22"/>
                  <w:lang w:eastAsia="es-CO"/>
                </w:rPr>
              </w:rPrChange>
            </w:rPr>
          </w:pPr>
          <w:ins w:id="769" w:author="Steff Guzmán" w:date="2023-03-24T15:54:00Z">
            <w:del w:id="770"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71" w:author="Steff Guzmán" w:date="2023-03-24T15:54:00Z"/>
              <w:del w:id="772" w:author="Camilo Andrés Díaz Gómez" w:date="2023-03-28T15:26:00Z"/>
              <w:rFonts w:eastAsiaTheme="minorEastAsia" w:cs="Times New Roman"/>
              <w:noProof/>
              <w:sz w:val="22"/>
              <w:lang w:eastAsia="es-CO"/>
              <w:rPrChange w:id="773" w:author="Camilo Andrés Díaz Gómez" w:date="2023-03-28T18:16:00Z">
                <w:rPr>
                  <w:ins w:id="774" w:author="Steff Guzmán" w:date="2023-03-24T15:54:00Z"/>
                  <w:del w:id="775" w:author="Camilo Andrés Díaz Gómez" w:date="2023-03-28T15:26:00Z"/>
                  <w:rFonts w:asciiTheme="minorHAnsi" w:eastAsiaTheme="minorEastAsia" w:hAnsiTheme="minorHAnsi"/>
                  <w:noProof/>
                  <w:sz w:val="22"/>
                  <w:lang w:eastAsia="es-CO"/>
                </w:rPr>
              </w:rPrChange>
            </w:rPr>
          </w:pPr>
          <w:ins w:id="776" w:author="Steff Guzmán" w:date="2023-03-24T15:54:00Z">
            <w:del w:id="777" w:author="Camilo Andrés Díaz Gómez" w:date="2023-03-28T15:26:00Z">
              <w:r w:rsidRPr="0062064A" w:rsidDel="00405EF3">
                <w:rPr>
                  <w:rStyle w:val="Hipervnculo"/>
                  <w:rFonts w:cs="Times New Roman"/>
                  <w:noProof/>
                  <w:color w:val="auto"/>
                  <w:rPrChange w:id="778"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9" w:author="Steff Guzmán" w:date="2023-03-24T15:54:00Z"/>
              <w:del w:id="780" w:author="Camilo Andrés Díaz Gómez" w:date="2023-03-28T15:26:00Z"/>
              <w:rFonts w:eastAsiaTheme="minorEastAsia" w:cs="Times New Roman"/>
              <w:noProof/>
              <w:sz w:val="22"/>
              <w:lang w:eastAsia="es-CO"/>
              <w:rPrChange w:id="781" w:author="Camilo Andrés Díaz Gómez" w:date="2023-03-28T18:16:00Z">
                <w:rPr>
                  <w:ins w:id="782" w:author="Steff Guzmán" w:date="2023-03-24T15:54:00Z"/>
                  <w:del w:id="783" w:author="Camilo Andrés Díaz Gómez" w:date="2023-03-28T15:26:00Z"/>
                  <w:rFonts w:asciiTheme="minorHAnsi" w:eastAsiaTheme="minorEastAsia" w:hAnsiTheme="minorHAnsi"/>
                  <w:noProof/>
                  <w:sz w:val="22"/>
                  <w:lang w:eastAsia="es-CO"/>
                </w:rPr>
              </w:rPrChange>
            </w:rPr>
          </w:pPr>
          <w:ins w:id="784" w:author="Steff Guzmán" w:date="2023-03-24T15:54:00Z">
            <w:del w:id="785" w:author="Camilo Andrés Díaz Gómez" w:date="2023-03-28T15:26:00Z">
              <w:r w:rsidRPr="0062064A" w:rsidDel="00405EF3">
                <w:rPr>
                  <w:rStyle w:val="Hipervnculo"/>
                  <w:rFonts w:cs="Times New Roman"/>
                  <w:noProof/>
                  <w:color w:val="auto"/>
                  <w:rPrChange w:id="786"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7" w:author="Steff Guzmán" w:date="2023-03-24T15:54:00Z"/>
              <w:del w:id="788" w:author="Camilo Andrés Díaz Gómez" w:date="2023-03-28T15:26:00Z"/>
              <w:rFonts w:eastAsiaTheme="minorEastAsia" w:cs="Times New Roman"/>
              <w:noProof/>
              <w:sz w:val="22"/>
              <w:lang w:eastAsia="es-CO"/>
              <w:rPrChange w:id="789" w:author="Camilo Andrés Díaz Gómez" w:date="2023-03-28T18:16:00Z">
                <w:rPr>
                  <w:ins w:id="790" w:author="Steff Guzmán" w:date="2023-03-24T15:54:00Z"/>
                  <w:del w:id="791" w:author="Camilo Andrés Díaz Gómez" w:date="2023-03-28T15:26:00Z"/>
                  <w:rFonts w:asciiTheme="minorHAnsi" w:eastAsiaTheme="minorEastAsia" w:hAnsiTheme="minorHAnsi"/>
                  <w:noProof/>
                  <w:sz w:val="22"/>
                  <w:lang w:eastAsia="es-CO"/>
                </w:rPr>
              </w:rPrChange>
            </w:rPr>
          </w:pPr>
          <w:ins w:id="792" w:author="Steff Guzmán" w:date="2023-03-24T15:54:00Z">
            <w:del w:id="793"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4" w:author="Steff Guzmán" w:date="2023-03-24T15:54:00Z"/>
              <w:del w:id="795" w:author="Camilo Andrés Díaz Gómez" w:date="2023-03-28T15:26:00Z"/>
              <w:rFonts w:eastAsiaTheme="minorEastAsia" w:cs="Times New Roman"/>
              <w:noProof/>
              <w:sz w:val="22"/>
              <w:lang w:eastAsia="es-CO"/>
              <w:rPrChange w:id="796" w:author="Camilo Andrés Díaz Gómez" w:date="2023-03-28T18:16:00Z">
                <w:rPr>
                  <w:ins w:id="797" w:author="Steff Guzmán" w:date="2023-03-24T15:54:00Z"/>
                  <w:del w:id="798" w:author="Camilo Andrés Díaz Gómez" w:date="2023-03-28T15:26:00Z"/>
                  <w:rFonts w:asciiTheme="minorHAnsi" w:eastAsiaTheme="minorEastAsia" w:hAnsiTheme="minorHAnsi"/>
                  <w:noProof/>
                  <w:sz w:val="22"/>
                  <w:lang w:eastAsia="es-CO"/>
                </w:rPr>
              </w:rPrChange>
            </w:rPr>
          </w:pPr>
          <w:ins w:id="799" w:author="Steff Guzmán" w:date="2023-03-24T15:54:00Z">
            <w:del w:id="800"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801" w:author="Steff Guzmán" w:date="2023-03-24T15:54:00Z"/>
              <w:del w:id="802" w:author="Camilo Andrés Díaz Gómez" w:date="2023-03-28T15:26:00Z"/>
              <w:rFonts w:eastAsiaTheme="minorEastAsia" w:cs="Times New Roman"/>
              <w:noProof/>
              <w:sz w:val="22"/>
              <w:lang w:eastAsia="es-CO"/>
              <w:rPrChange w:id="803" w:author="Camilo Andrés Díaz Gómez" w:date="2023-03-28T18:16:00Z">
                <w:rPr>
                  <w:ins w:id="804" w:author="Steff Guzmán" w:date="2023-03-24T15:54:00Z"/>
                  <w:del w:id="805" w:author="Camilo Andrés Díaz Gómez" w:date="2023-03-28T15:26:00Z"/>
                  <w:rFonts w:asciiTheme="minorHAnsi" w:eastAsiaTheme="minorEastAsia" w:hAnsiTheme="minorHAnsi"/>
                  <w:noProof/>
                  <w:sz w:val="22"/>
                  <w:lang w:eastAsia="es-CO"/>
                </w:rPr>
              </w:rPrChange>
            </w:rPr>
          </w:pPr>
          <w:ins w:id="806" w:author="Steff Guzmán" w:date="2023-03-24T15:54:00Z">
            <w:del w:id="807"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8" w:author="Steff Guzmán" w:date="2023-03-24T15:54:00Z"/>
              <w:del w:id="809" w:author="Camilo Andrés Díaz Gómez" w:date="2023-03-28T15:26:00Z"/>
              <w:rFonts w:eastAsiaTheme="minorEastAsia" w:cs="Times New Roman"/>
              <w:noProof/>
              <w:sz w:val="22"/>
              <w:lang w:eastAsia="es-CO"/>
              <w:rPrChange w:id="810" w:author="Camilo Andrés Díaz Gómez" w:date="2023-03-28T18:16:00Z">
                <w:rPr>
                  <w:ins w:id="811" w:author="Steff Guzmán" w:date="2023-03-24T15:54:00Z"/>
                  <w:del w:id="812" w:author="Camilo Andrés Díaz Gómez" w:date="2023-03-28T15:26:00Z"/>
                  <w:rFonts w:asciiTheme="minorHAnsi" w:eastAsiaTheme="minorEastAsia" w:hAnsiTheme="minorHAnsi"/>
                  <w:noProof/>
                  <w:sz w:val="22"/>
                  <w:lang w:eastAsia="es-CO"/>
                </w:rPr>
              </w:rPrChange>
            </w:rPr>
          </w:pPr>
          <w:ins w:id="813" w:author="Steff Guzmán" w:date="2023-03-24T15:54:00Z">
            <w:del w:id="814"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5" w:author="Camilo Andrés Díaz Gómez" w:date="2023-03-28T15:26:00Z"/>
              <w:rFonts w:eastAsiaTheme="minorEastAsia" w:cs="Times New Roman"/>
              <w:noProof/>
              <w:sz w:val="22"/>
              <w:lang w:eastAsia="es-CO"/>
              <w:rPrChange w:id="816" w:author="Camilo Andrés Díaz Gómez" w:date="2023-03-28T18:16:00Z">
                <w:rPr>
                  <w:del w:id="817" w:author="Camilo Andrés Díaz Gómez" w:date="2023-03-28T15:26:00Z"/>
                  <w:rFonts w:asciiTheme="minorHAnsi" w:eastAsiaTheme="minorEastAsia" w:hAnsiTheme="minorHAnsi"/>
                  <w:noProof/>
                  <w:sz w:val="22"/>
                  <w:lang w:eastAsia="es-CO"/>
                </w:rPr>
              </w:rPrChange>
            </w:rPr>
          </w:pPr>
          <w:del w:id="818" w:author="Camilo Andrés Díaz Gómez" w:date="2023-03-28T15:26:00Z">
            <w:r w:rsidRPr="0062064A" w:rsidDel="00405EF3">
              <w:rPr>
                <w:rPrChange w:id="819"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20" w:author="Camilo Andrés Díaz Gómez" w:date="2023-03-28T15:26:00Z"/>
              <w:rFonts w:eastAsiaTheme="minorEastAsia" w:cs="Times New Roman"/>
              <w:noProof/>
              <w:sz w:val="22"/>
              <w:lang w:eastAsia="es-CO"/>
              <w:rPrChange w:id="821" w:author="Camilo Andrés Díaz Gómez" w:date="2023-03-28T18:16:00Z">
                <w:rPr>
                  <w:del w:id="822" w:author="Camilo Andrés Díaz Gómez" w:date="2023-03-28T15:26:00Z"/>
                  <w:rFonts w:asciiTheme="minorHAnsi" w:eastAsiaTheme="minorEastAsia" w:hAnsiTheme="minorHAnsi"/>
                  <w:noProof/>
                  <w:sz w:val="22"/>
                  <w:lang w:eastAsia="es-CO"/>
                </w:rPr>
              </w:rPrChange>
            </w:rPr>
          </w:pPr>
          <w:del w:id="823" w:author="Camilo Andrés Díaz Gómez" w:date="2023-03-28T15:26:00Z">
            <w:r w:rsidRPr="0062064A" w:rsidDel="00405EF3">
              <w:rPr>
                <w:rPrChange w:id="824"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5" w:author="Camilo Andrés Díaz Gómez" w:date="2023-03-28T15:26:00Z"/>
              <w:rFonts w:eastAsiaTheme="minorEastAsia" w:cs="Times New Roman"/>
              <w:noProof/>
              <w:sz w:val="22"/>
              <w:lang w:eastAsia="es-CO"/>
              <w:rPrChange w:id="826" w:author="Camilo Andrés Díaz Gómez" w:date="2023-03-28T18:16:00Z">
                <w:rPr>
                  <w:del w:id="827" w:author="Camilo Andrés Díaz Gómez" w:date="2023-03-28T15:26:00Z"/>
                  <w:rFonts w:asciiTheme="minorHAnsi" w:eastAsiaTheme="minorEastAsia" w:hAnsiTheme="minorHAnsi"/>
                  <w:noProof/>
                  <w:sz w:val="22"/>
                  <w:lang w:eastAsia="es-CO"/>
                </w:rPr>
              </w:rPrChange>
            </w:rPr>
          </w:pPr>
          <w:del w:id="828" w:author="Camilo Andrés Díaz Gómez" w:date="2023-03-28T15:26:00Z">
            <w:r w:rsidRPr="0062064A" w:rsidDel="00405EF3">
              <w:rPr>
                <w:rPrChange w:id="829"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30" w:author="Camilo Andrés Díaz Gómez" w:date="2023-03-28T15:26:00Z"/>
              <w:rFonts w:eastAsiaTheme="minorEastAsia" w:cs="Times New Roman"/>
              <w:noProof/>
              <w:sz w:val="22"/>
              <w:lang w:eastAsia="es-CO"/>
              <w:rPrChange w:id="831" w:author="Camilo Andrés Díaz Gómez" w:date="2023-03-28T18:16:00Z">
                <w:rPr>
                  <w:del w:id="832" w:author="Camilo Andrés Díaz Gómez" w:date="2023-03-28T15:26:00Z"/>
                  <w:rFonts w:asciiTheme="minorHAnsi" w:eastAsiaTheme="minorEastAsia" w:hAnsiTheme="minorHAnsi"/>
                  <w:noProof/>
                  <w:sz w:val="22"/>
                  <w:lang w:eastAsia="es-CO"/>
                </w:rPr>
              </w:rPrChange>
            </w:rPr>
          </w:pPr>
          <w:del w:id="833" w:author="Camilo Andrés Díaz Gómez" w:date="2023-03-28T15:26:00Z">
            <w:r w:rsidRPr="0062064A" w:rsidDel="00405EF3">
              <w:rPr>
                <w:rPrChange w:id="834"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5" w:author="Camilo Andrés Díaz Gómez" w:date="2023-03-28T15:26:00Z"/>
              <w:rFonts w:eastAsiaTheme="minorEastAsia" w:cs="Times New Roman"/>
              <w:noProof/>
              <w:sz w:val="22"/>
              <w:lang w:eastAsia="es-CO"/>
              <w:rPrChange w:id="836" w:author="Camilo Andrés Díaz Gómez" w:date="2023-03-28T18:16:00Z">
                <w:rPr>
                  <w:del w:id="837" w:author="Camilo Andrés Díaz Gómez" w:date="2023-03-28T15:26:00Z"/>
                  <w:rFonts w:asciiTheme="minorHAnsi" w:eastAsiaTheme="minorEastAsia" w:hAnsiTheme="minorHAnsi"/>
                  <w:noProof/>
                  <w:sz w:val="22"/>
                  <w:lang w:eastAsia="es-CO"/>
                </w:rPr>
              </w:rPrChange>
            </w:rPr>
          </w:pPr>
          <w:del w:id="838" w:author="Camilo Andrés Díaz Gómez" w:date="2023-03-28T15:26:00Z">
            <w:r w:rsidRPr="0062064A" w:rsidDel="00405EF3">
              <w:rPr>
                <w:rPrChange w:id="8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40" w:author="Camilo Andrés Díaz Gómez" w:date="2023-03-28T15:26:00Z"/>
              <w:rFonts w:eastAsiaTheme="minorEastAsia" w:cs="Times New Roman"/>
              <w:noProof/>
              <w:sz w:val="22"/>
              <w:lang w:eastAsia="es-CO"/>
              <w:rPrChange w:id="841" w:author="Camilo Andrés Díaz Gómez" w:date="2023-03-28T18:16:00Z">
                <w:rPr>
                  <w:del w:id="842" w:author="Camilo Andrés Díaz Gómez" w:date="2023-03-28T15:26:00Z"/>
                  <w:rFonts w:asciiTheme="minorHAnsi" w:eastAsiaTheme="minorEastAsia" w:hAnsiTheme="minorHAnsi"/>
                  <w:noProof/>
                  <w:sz w:val="22"/>
                  <w:lang w:eastAsia="es-CO"/>
                </w:rPr>
              </w:rPrChange>
            </w:rPr>
          </w:pPr>
          <w:del w:id="843" w:author="Camilo Andrés Díaz Gómez" w:date="2023-03-28T15:26:00Z">
            <w:r w:rsidRPr="0062064A" w:rsidDel="00405EF3">
              <w:rPr>
                <w:rPrChange w:id="844"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5" w:author="Camilo Andrés Díaz Gómez" w:date="2023-03-28T15:26:00Z"/>
              <w:rFonts w:eastAsiaTheme="minorEastAsia" w:cs="Times New Roman"/>
              <w:noProof/>
              <w:sz w:val="22"/>
              <w:lang w:eastAsia="es-CO"/>
              <w:rPrChange w:id="846" w:author="Camilo Andrés Díaz Gómez" w:date="2023-03-28T18:16:00Z">
                <w:rPr>
                  <w:del w:id="847" w:author="Camilo Andrés Díaz Gómez" w:date="2023-03-28T15:26:00Z"/>
                  <w:rFonts w:asciiTheme="minorHAnsi" w:eastAsiaTheme="minorEastAsia" w:hAnsiTheme="minorHAnsi"/>
                  <w:noProof/>
                  <w:sz w:val="22"/>
                  <w:lang w:eastAsia="es-CO"/>
                </w:rPr>
              </w:rPrChange>
            </w:rPr>
          </w:pPr>
          <w:del w:id="848" w:author="Camilo Andrés Díaz Gómez" w:date="2023-03-28T15:26:00Z">
            <w:r w:rsidRPr="0062064A" w:rsidDel="00405EF3">
              <w:rPr>
                <w:rPrChange w:id="849"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50" w:author="Camilo Andrés Díaz Gómez" w:date="2023-03-28T15:26:00Z"/>
              <w:rFonts w:eastAsiaTheme="minorEastAsia" w:cs="Times New Roman"/>
              <w:noProof/>
              <w:sz w:val="22"/>
              <w:lang w:eastAsia="es-CO"/>
              <w:rPrChange w:id="851" w:author="Camilo Andrés Díaz Gómez" w:date="2023-03-28T18:16:00Z">
                <w:rPr>
                  <w:del w:id="852" w:author="Camilo Andrés Díaz Gómez" w:date="2023-03-28T15:26:00Z"/>
                  <w:rFonts w:asciiTheme="minorHAnsi" w:eastAsiaTheme="minorEastAsia" w:hAnsiTheme="minorHAnsi"/>
                  <w:noProof/>
                  <w:sz w:val="22"/>
                  <w:lang w:eastAsia="es-CO"/>
                </w:rPr>
              </w:rPrChange>
            </w:rPr>
          </w:pPr>
          <w:del w:id="853" w:author="Camilo Andrés Díaz Gómez" w:date="2023-03-28T15:26:00Z">
            <w:r w:rsidRPr="0062064A" w:rsidDel="00405EF3">
              <w:rPr>
                <w:rPrChange w:id="854"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5" w:author="Camilo Andrés Díaz Gómez" w:date="2023-03-28T15:26:00Z"/>
              <w:rFonts w:eastAsiaTheme="minorEastAsia" w:cs="Times New Roman"/>
              <w:noProof/>
              <w:sz w:val="22"/>
              <w:lang w:eastAsia="es-CO"/>
              <w:rPrChange w:id="856" w:author="Camilo Andrés Díaz Gómez" w:date="2023-03-28T18:16:00Z">
                <w:rPr>
                  <w:del w:id="857" w:author="Camilo Andrés Díaz Gómez" w:date="2023-03-28T15:26:00Z"/>
                  <w:rFonts w:asciiTheme="minorHAnsi" w:eastAsiaTheme="minorEastAsia" w:hAnsiTheme="minorHAnsi"/>
                  <w:noProof/>
                  <w:sz w:val="22"/>
                  <w:lang w:eastAsia="es-CO"/>
                </w:rPr>
              </w:rPrChange>
            </w:rPr>
          </w:pPr>
          <w:del w:id="858" w:author="Camilo Andrés Díaz Gómez" w:date="2023-03-28T15:26:00Z">
            <w:r w:rsidRPr="0062064A" w:rsidDel="00405EF3">
              <w:rPr>
                <w:rPrChange w:id="85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60" w:author="Camilo Andrés Díaz Gómez" w:date="2023-03-28T15:26:00Z"/>
              <w:rFonts w:eastAsiaTheme="minorEastAsia" w:cs="Times New Roman"/>
              <w:noProof/>
              <w:sz w:val="22"/>
              <w:lang w:eastAsia="es-CO"/>
              <w:rPrChange w:id="861" w:author="Camilo Andrés Díaz Gómez" w:date="2023-03-28T18:16:00Z">
                <w:rPr>
                  <w:del w:id="862" w:author="Camilo Andrés Díaz Gómez" w:date="2023-03-28T15:26:00Z"/>
                  <w:rFonts w:asciiTheme="minorHAnsi" w:eastAsiaTheme="minorEastAsia" w:hAnsiTheme="minorHAnsi"/>
                  <w:noProof/>
                  <w:sz w:val="22"/>
                  <w:lang w:eastAsia="es-CO"/>
                </w:rPr>
              </w:rPrChange>
            </w:rPr>
          </w:pPr>
          <w:del w:id="863" w:author="Camilo Andrés Díaz Gómez" w:date="2023-03-28T15:26:00Z">
            <w:r w:rsidRPr="0062064A" w:rsidDel="00405EF3">
              <w:rPr>
                <w:rPrChange w:id="864"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5" w:author="Camilo Andrés Díaz Gómez" w:date="2023-03-28T15:26:00Z"/>
              <w:rFonts w:eastAsiaTheme="minorEastAsia" w:cs="Times New Roman"/>
              <w:noProof/>
              <w:sz w:val="22"/>
              <w:lang w:eastAsia="es-CO"/>
              <w:rPrChange w:id="866" w:author="Camilo Andrés Díaz Gómez" w:date="2023-03-28T18:16:00Z">
                <w:rPr>
                  <w:del w:id="867" w:author="Camilo Andrés Díaz Gómez" w:date="2023-03-28T15:26:00Z"/>
                  <w:rFonts w:asciiTheme="minorHAnsi" w:eastAsiaTheme="minorEastAsia" w:hAnsiTheme="minorHAnsi"/>
                  <w:noProof/>
                  <w:sz w:val="22"/>
                  <w:lang w:eastAsia="es-CO"/>
                </w:rPr>
              </w:rPrChange>
            </w:rPr>
          </w:pPr>
          <w:del w:id="868" w:author="Camilo Andrés Díaz Gómez" w:date="2023-03-28T15:26:00Z">
            <w:r w:rsidRPr="0062064A" w:rsidDel="00405EF3">
              <w:rPr>
                <w:rPrChange w:id="869"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70" w:author="Camilo Andrés Díaz Gómez" w:date="2023-03-28T15:26:00Z"/>
              <w:rFonts w:eastAsiaTheme="minorEastAsia" w:cs="Times New Roman"/>
              <w:noProof/>
              <w:sz w:val="22"/>
              <w:lang w:eastAsia="es-CO"/>
              <w:rPrChange w:id="871" w:author="Camilo Andrés Díaz Gómez" w:date="2023-03-28T18:16:00Z">
                <w:rPr>
                  <w:del w:id="872" w:author="Camilo Andrés Díaz Gómez" w:date="2023-03-28T15:26:00Z"/>
                  <w:rFonts w:asciiTheme="minorHAnsi" w:eastAsiaTheme="minorEastAsia" w:hAnsiTheme="minorHAnsi"/>
                  <w:noProof/>
                  <w:sz w:val="22"/>
                  <w:lang w:eastAsia="es-CO"/>
                </w:rPr>
              </w:rPrChange>
            </w:rPr>
          </w:pPr>
          <w:del w:id="873" w:author="Camilo Andrés Díaz Gómez" w:date="2023-03-28T15:26:00Z">
            <w:r w:rsidRPr="0062064A" w:rsidDel="00405EF3">
              <w:rPr>
                <w:rPrChange w:id="874"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5" w:author="Camilo Andrés Díaz Gómez" w:date="2023-03-28T15:26:00Z"/>
              <w:rFonts w:eastAsiaTheme="minorEastAsia" w:cs="Times New Roman"/>
              <w:noProof/>
              <w:sz w:val="22"/>
              <w:lang w:eastAsia="es-CO"/>
              <w:rPrChange w:id="876" w:author="Camilo Andrés Díaz Gómez" w:date="2023-03-28T18:16:00Z">
                <w:rPr>
                  <w:del w:id="877" w:author="Camilo Andrés Díaz Gómez" w:date="2023-03-28T15:26:00Z"/>
                  <w:rFonts w:asciiTheme="minorHAnsi" w:eastAsiaTheme="minorEastAsia" w:hAnsiTheme="minorHAnsi"/>
                  <w:noProof/>
                  <w:sz w:val="22"/>
                  <w:lang w:eastAsia="es-CO"/>
                </w:rPr>
              </w:rPrChange>
            </w:rPr>
          </w:pPr>
          <w:del w:id="878" w:author="Camilo Andrés Díaz Gómez" w:date="2023-03-28T15:26:00Z">
            <w:r w:rsidRPr="0062064A" w:rsidDel="00405EF3">
              <w:rPr>
                <w:rPrChange w:id="879"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80" w:author="Camilo Andrés Díaz Gómez" w:date="2023-03-28T15:26:00Z"/>
              <w:rFonts w:eastAsiaTheme="minorEastAsia" w:cs="Times New Roman"/>
              <w:noProof/>
              <w:sz w:val="22"/>
              <w:lang w:eastAsia="es-CO"/>
              <w:rPrChange w:id="881" w:author="Camilo Andrés Díaz Gómez" w:date="2023-03-28T18:16:00Z">
                <w:rPr>
                  <w:del w:id="882" w:author="Camilo Andrés Díaz Gómez" w:date="2023-03-28T15:26:00Z"/>
                  <w:rFonts w:asciiTheme="minorHAnsi" w:eastAsiaTheme="minorEastAsia" w:hAnsiTheme="minorHAnsi"/>
                  <w:noProof/>
                  <w:sz w:val="22"/>
                  <w:lang w:eastAsia="es-CO"/>
                </w:rPr>
              </w:rPrChange>
            </w:rPr>
          </w:pPr>
          <w:del w:id="883" w:author="Camilo Andrés Díaz Gómez" w:date="2023-03-28T15:26:00Z">
            <w:r w:rsidRPr="0062064A" w:rsidDel="00405EF3">
              <w:rPr>
                <w:rPrChange w:id="884"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5" w:author="Camilo Andrés Díaz Gómez" w:date="2023-03-28T15:26:00Z"/>
              <w:rFonts w:eastAsiaTheme="minorEastAsia" w:cs="Times New Roman"/>
              <w:noProof/>
              <w:sz w:val="22"/>
              <w:lang w:eastAsia="es-CO"/>
              <w:rPrChange w:id="886" w:author="Camilo Andrés Díaz Gómez" w:date="2023-03-28T18:16:00Z">
                <w:rPr>
                  <w:del w:id="887" w:author="Camilo Andrés Díaz Gómez" w:date="2023-03-28T15:26:00Z"/>
                  <w:rFonts w:asciiTheme="minorHAnsi" w:eastAsiaTheme="minorEastAsia" w:hAnsiTheme="minorHAnsi"/>
                  <w:noProof/>
                  <w:sz w:val="22"/>
                  <w:lang w:eastAsia="es-CO"/>
                </w:rPr>
              </w:rPrChange>
            </w:rPr>
          </w:pPr>
          <w:del w:id="888" w:author="Camilo Andrés Díaz Gómez" w:date="2023-03-28T15:26:00Z">
            <w:r w:rsidRPr="0062064A" w:rsidDel="00405EF3">
              <w:rPr>
                <w:rPrChange w:id="889"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90" w:author="Camilo Andrés Díaz Gómez" w:date="2023-03-28T15:26:00Z"/>
              <w:rFonts w:eastAsiaTheme="minorEastAsia" w:cs="Times New Roman"/>
              <w:noProof/>
              <w:sz w:val="22"/>
              <w:lang w:eastAsia="es-CO"/>
              <w:rPrChange w:id="891" w:author="Camilo Andrés Díaz Gómez" w:date="2023-03-28T18:16:00Z">
                <w:rPr>
                  <w:del w:id="892" w:author="Camilo Andrés Díaz Gómez" w:date="2023-03-28T15:26:00Z"/>
                  <w:rFonts w:asciiTheme="minorHAnsi" w:eastAsiaTheme="minorEastAsia" w:hAnsiTheme="minorHAnsi"/>
                  <w:noProof/>
                  <w:sz w:val="22"/>
                  <w:lang w:eastAsia="es-CO"/>
                </w:rPr>
              </w:rPrChange>
            </w:rPr>
          </w:pPr>
          <w:del w:id="893" w:author="Camilo Andrés Díaz Gómez" w:date="2023-03-28T15:26:00Z">
            <w:r w:rsidRPr="0062064A" w:rsidDel="00405EF3">
              <w:rPr>
                <w:rPrChange w:id="894"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5" w:author="Steff Guzmán" w:date="2023-03-13T18:14:00Z"/>
              <w:rFonts w:cs="Times New Roman"/>
            </w:rPr>
          </w:pPr>
          <w:ins w:id="896" w:author="Steff Guzmán" w:date="2023-03-13T18:14:00Z">
            <w:r w:rsidRPr="0062064A">
              <w:rPr>
                <w:rFonts w:cs="Times New Roman"/>
                <w:lang w:val="es-ES"/>
                <w:rPrChange w:id="897" w:author="Camilo Andrés Díaz Gómez" w:date="2023-03-28T18:16:00Z">
                  <w:rPr>
                    <w:rFonts w:cs="Times New Roman"/>
                    <w:b/>
                    <w:bCs/>
                    <w:lang w:val="es-ES"/>
                  </w:rPr>
                </w:rPrChange>
              </w:rPr>
              <w:fldChar w:fldCharType="end"/>
            </w:r>
          </w:ins>
        </w:p>
        <w:customXmlInsRangeStart w:id="898" w:author="Steff Guzmán" w:date="2023-03-13T18:14:00Z"/>
      </w:sdtContent>
    </w:sdt>
    <w:customXmlInsRangeEnd w:id="898"/>
    <w:p w14:paraId="42D7BA0E" w14:textId="6F5421DB" w:rsidR="00C513D5" w:rsidRPr="00A968A5" w:rsidRDefault="00C513D5">
      <w:pPr>
        <w:spacing w:after="160"/>
        <w:jc w:val="left"/>
        <w:rPr>
          <w:ins w:id="899" w:author="Camilo Andrés Díaz Gómez" w:date="2023-03-14T19:57:00Z"/>
          <w:rFonts w:cs="Times New Roman"/>
          <w:b/>
          <w:bCs/>
        </w:rPr>
        <w:pPrChange w:id="900" w:author="Camilo Andrés Díaz Gómez" w:date="2023-03-28T15:25:00Z">
          <w:pPr>
            <w:spacing w:after="160" w:line="259" w:lineRule="auto"/>
            <w:jc w:val="left"/>
          </w:pPr>
        </w:pPrChange>
      </w:pPr>
      <w:ins w:id="901" w:author="Camilo Andrés Díaz Gómez" w:date="2023-03-14T19:57:00Z">
        <w:r w:rsidRPr="00A968A5">
          <w:rPr>
            <w:rFonts w:cs="Times New Roman"/>
            <w:b/>
            <w:bCs/>
          </w:rPr>
          <w:br w:type="page"/>
        </w:r>
      </w:ins>
    </w:p>
    <w:p w14:paraId="09A3BFEE" w14:textId="77777777" w:rsidR="00BB53D7" w:rsidRPr="00A968A5" w:rsidDel="00B459BD" w:rsidRDefault="00BB53D7">
      <w:pPr>
        <w:rPr>
          <w:del w:id="902" w:author="Steff Guzmán" w:date="2023-03-13T18:15:00Z"/>
          <w:rFonts w:cs="Times New Roman"/>
          <w:b/>
          <w:bCs/>
        </w:rPr>
        <w:pPrChange w:id="903" w:author="Camilo Andrés Díaz Gómez" w:date="2023-03-28T15:25:00Z">
          <w:pPr>
            <w:jc w:val="center"/>
          </w:pPr>
        </w:pPrChange>
      </w:pPr>
    </w:p>
    <w:p w14:paraId="022967D9" w14:textId="26C981D2" w:rsidR="008429A4" w:rsidRPr="00A968A5" w:rsidDel="00B459BD" w:rsidRDefault="008429A4" w:rsidP="002B569F">
      <w:pPr>
        <w:rPr>
          <w:del w:id="904" w:author="Steff Guzmán" w:date="2023-03-13T18:14:00Z"/>
          <w:rFonts w:cs="Times New Roman"/>
        </w:rPr>
      </w:pPr>
      <w:del w:id="905"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6" w:author="Steff Guzmán" w:date="2023-03-13T18:14:00Z"/>
          <w:rFonts w:cs="Times New Roman"/>
          <w:b/>
          <w:bCs/>
        </w:rPr>
      </w:pPr>
      <w:del w:id="907"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8" w:author="Steff Guzmán" w:date="2023-03-13T18:14:00Z"/>
          <w:rFonts w:cs="Times New Roman"/>
        </w:rPr>
      </w:pPr>
      <w:del w:id="909"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10" w:author="Steff Guzmán" w:date="2023-03-13T18:14:00Z"/>
          <w:rFonts w:cs="Times New Roman"/>
        </w:rPr>
      </w:pPr>
      <w:del w:id="911"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2" w:author="Steff Guzmán" w:date="2023-03-13T18:14:00Z"/>
          <w:rFonts w:cs="Times New Roman"/>
          <w:b/>
          <w:bCs/>
        </w:rPr>
      </w:pPr>
      <w:del w:id="913"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4" w:author="Steff Guzmán" w:date="2023-03-13T18:19:00Z"/>
          <w:rFonts w:cs="Times New Roman"/>
        </w:rPr>
      </w:pPr>
      <w:del w:id="915"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6" w:author="Steff Guzmán" w:date="2023-03-13T18:19:00Z"/>
          <w:del w:id="917" w:author="Camilo Andrés Díaz Gómez" w:date="2023-03-14T19:57:00Z"/>
          <w:rFonts w:cs="Times New Roman"/>
        </w:rPr>
      </w:pPr>
    </w:p>
    <w:p w14:paraId="32A421A5" w14:textId="48E5FBD8"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20" w:author="Steff Guzmán" w:date="2023-03-13T18:19:00Z"/>
          <w:rFonts w:cs="Times New Roman"/>
        </w:rPr>
      </w:pPr>
      <w:del w:id="921"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2" w:author="Steff Guzmán" w:date="2023-03-13T18:19:00Z"/>
          <w:rFonts w:cs="Times New Roman"/>
        </w:rPr>
      </w:pPr>
      <w:del w:id="923"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4" w:author="Steff Guzmán" w:date="2023-03-13T18:19:00Z"/>
          <w:rFonts w:cs="Times New Roman"/>
          <w:b/>
          <w:bCs/>
        </w:rPr>
      </w:pPr>
      <w:del w:id="925"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6" w:author="Steff Guzmán" w:date="2023-03-13T18:19:00Z"/>
          <w:rFonts w:cs="Times New Roman"/>
        </w:rPr>
      </w:pPr>
      <w:del w:id="927"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30" w:author="Steff Guzmán" w:date="2023-03-13T18:19:00Z"/>
          <w:rFonts w:cs="Times New Roman"/>
          <w:b/>
          <w:bCs/>
        </w:rPr>
      </w:pPr>
      <w:del w:id="931"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2" w:author="Steff Guzmán" w:date="2023-03-13T18:19:00Z"/>
          <w:rFonts w:cs="Times New Roman"/>
        </w:rPr>
      </w:pPr>
    </w:p>
    <w:p w14:paraId="2BCBA310" w14:textId="77777777" w:rsidR="008429A4" w:rsidRPr="00A968A5" w:rsidDel="0052249A" w:rsidRDefault="008429A4" w:rsidP="002B569F">
      <w:pPr>
        <w:rPr>
          <w:del w:id="933" w:author="Steff Guzmán" w:date="2023-03-13T18:19:00Z"/>
          <w:rFonts w:cs="Times New Roman"/>
        </w:rPr>
      </w:pPr>
    </w:p>
    <w:p w14:paraId="3E3B74C7" w14:textId="6B77C31B" w:rsidR="008429A4" w:rsidRPr="00A968A5" w:rsidDel="005A4444" w:rsidRDefault="008429A4" w:rsidP="002B569F">
      <w:pPr>
        <w:rPr>
          <w:del w:id="934" w:author="Steff Guzmán" w:date="2023-03-13T19:26:00Z"/>
          <w:rFonts w:cs="Times New Roman"/>
        </w:rPr>
      </w:pPr>
    </w:p>
    <w:p w14:paraId="09FBD994" w14:textId="2C7BBE99" w:rsidR="008429A4" w:rsidRPr="00A968A5" w:rsidDel="0052249A" w:rsidRDefault="008429A4" w:rsidP="002B569F">
      <w:pPr>
        <w:rPr>
          <w:del w:id="935" w:author="Steff Guzmán" w:date="2023-03-13T18:19:00Z"/>
          <w:rFonts w:cs="Times New Roman"/>
        </w:rPr>
      </w:pPr>
    </w:p>
    <w:p w14:paraId="5B49D6E3" w14:textId="0B5DAC83" w:rsidR="00996369" w:rsidRPr="00A968A5" w:rsidDel="0052249A" w:rsidRDefault="00996369" w:rsidP="002B569F">
      <w:pPr>
        <w:rPr>
          <w:del w:id="936" w:author="Steff Guzmán" w:date="2023-03-13T18:19:00Z"/>
          <w:rFonts w:cs="Times New Roman"/>
        </w:rPr>
      </w:pPr>
    </w:p>
    <w:p w14:paraId="4CF58C62" w14:textId="42581330" w:rsidR="00996369" w:rsidRPr="00A968A5" w:rsidDel="0052249A" w:rsidRDefault="00996369" w:rsidP="002B569F">
      <w:pPr>
        <w:rPr>
          <w:del w:id="937" w:author="Steff Guzmán" w:date="2023-03-13T18:19:00Z"/>
          <w:rFonts w:cs="Times New Roman"/>
        </w:rPr>
      </w:pPr>
    </w:p>
    <w:p w14:paraId="33F1ADD8" w14:textId="407E3E38" w:rsidR="00996369" w:rsidRPr="00A968A5" w:rsidDel="0052249A" w:rsidRDefault="00996369" w:rsidP="002B569F">
      <w:pPr>
        <w:rPr>
          <w:del w:id="938" w:author="Steff Guzmán" w:date="2023-03-13T18:18:00Z"/>
          <w:rFonts w:cs="Times New Roman"/>
        </w:rPr>
      </w:pPr>
    </w:p>
    <w:p w14:paraId="77F6FBE4" w14:textId="05DFD5EA" w:rsidR="00996369" w:rsidRPr="00A968A5" w:rsidDel="0052249A" w:rsidRDefault="00996369" w:rsidP="002B569F">
      <w:pPr>
        <w:rPr>
          <w:del w:id="939" w:author="Steff Guzmán" w:date="2023-03-13T18:18:00Z"/>
          <w:rFonts w:cs="Times New Roman"/>
        </w:rPr>
      </w:pPr>
    </w:p>
    <w:p w14:paraId="46BEAE3F" w14:textId="5F39DF48" w:rsidR="00996369" w:rsidRPr="00A968A5" w:rsidDel="0052249A" w:rsidRDefault="00996369" w:rsidP="002B569F">
      <w:pPr>
        <w:rPr>
          <w:del w:id="940" w:author="Steff Guzmán" w:date="2023-03-13T18:18:00Z"/>
          <w:rFonts w:cs="Times New Roman"/>
        </w:rPr>
      </w:pPr>
    </w:p>
    <w:p w14:paraId="6361E8A6" w14:textId="41ADA35F" w:rsidR="00996369" w:rsidRPr="00A968A5" w:rsidDel="0052249A" w:rsidRDefault="00996369" w:rsidP="002B569F">
      <w:pPr>
        <w:rPr>
          <w:del w:id="941" w:author="Steff Guzmán" w:date="2023-03-13T18:19:00Z"/>
          <w:rFonts w:cs="Times New Roman"/>
        </w:rPr>
      </w:pPr>
    </w:p>
    <w:p w14:paraId="7C055A87" w14:textId="584B5979" w:rsidR="00996369" w:rsidRPr="00A968A5" w:rsidDel="0052249A" w:rsidRDefault="00996369" w:rsidP="002B569F">
      <w:pPr>
        <w:rPr>
          <w:del w:id="942" w:author="Steff Guzmán" w:date="2023-03-13T18:19:00Z"/>
          <w:rFonts w:cs="Times New Roman"/>
        </w:rPr>
      </w:pPr>
    </w:p>
    <w:p w14:paraId="7CEA38A9" w14:textId="07DBDAE5" w:rsidR="006D3013" w:rsidRPr="00A968A5" w:rsidDel="0052249A" w:rsidRDefault="006D3013" w:rsidP="002B569F">
      <w:pPr>
        <w:rPr>
          <w:del w:id="943" w:author="Steff Guzmán" w:date="2023-03-13T18:19:00Z"/>
          <w:rFonts w:cs="Times New Roman"/>
        </w:rPr>
      </w:pPr>
    </w:p>
    <w:p w14:paraId="5FFD6B48" w14:textId="5BDAE7B7" w:rsidR="00996369" w:rsidRPr="00A968A5" w:rsidDel="0052249A" w:rsidRDefault="00996369" w:rsidP="002B569F">
      <w:pPr>
        <w:rPr>
          <w:del w:id="944" w:author="Steff Guzmán" w:date="2023-03-13T18:19:00Z"/>
          <w:rFonts w:cs="Times New Roman"/>
        </w:rPr>
      </w:pPr>
    </w:p>
    <w:p w14:paraId="4409933C" w14:textId="6966A32F" w:rsidR="00996369" w:rsidRPr="00A968A5" w:rsidDel="0052249A" w:rsidRDefault="00996369" w:rsidP="002B569F">
      <w:pPr>
        <w:rPr>
          <w:del w:id="945" w:author="Steff Guzmán" w:date="2023-03-13T18:19:00Z"/>
          <w:rFonts w:cs="Times New Roman"/>
        </w:rPr>
      </w:pPr>
    </w:p>
    <w:p w14:paraId="59630C63" w14:textId="6DFBC29C" w:rsidR="00996369" w:rsidRPr="00A968A5" w:rsidDel="0052249A" w:rsidRDefault="00996369" w:rsidP="002B569F">
      <w:pPr>
        <w:rPr>
          <w:del w:id="946" w:author="Steff Guzmán" w:date="2023-03-13T18:19:00Z"/>
          <w:rFonts w:cs="Times New Roman"/>
        </w:rPr>
      </w:pPr>
    </w:p>
    <w:p w14:paraId="5416A106" w14:textId="4EBF24A4" w:rsidR="00996369" w:rsidRPr="00A968A5" w:rsidDel="0052249A" w:rsidRDefault="00996369" w:rsidP="002B569F">
      <w:pPr>
        <w:rPr>
          <w:del w:id="947" w:author="Steff Guzmán" w:date="2023-03-13T18:19:00Z"/>
          <w:rFonts w:cs="Times New Roman"/>
        </w:rPr>
      </w:pPr>
    </w:p>
    <w:p w14:paraId="0B8E6D96" w14:textId="5353FAF8" w:rsidR="00BB53D7" w:rsidRPr="00A968A5" w:rsidDel="0052249A" w:rsidRDefault="00BB53D7" w:rsidP="002B569F">
      <w:pPr>
        <w:jc w:val="center"/>
        <w:rPr>
          <w:del w:id="948"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24D9ADD2" w:rsidR="0062064A" w:rsidRDefault="005A4444">
      <w:pPr>
        <w:pStyle w:val="Tabladeilustraciones"/>
        <w:tabs>
          <w:tab w:val="right" w:leader="dot" w:pos="8828"/>
        </w:tabs>
        <w:rPr>
          <w:ins w:id="949"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50"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r w:rsidR="006B5153">
        <w:rPr>
          <w:noProof/>
          <w:webHidden/>
        </w:rPr>
        <w:t>36</w:t>
      </w:r>
      <w:ins w:id="951" w:author="Camilo Andrés Díaz Gómez" w:date="2023-03-28T18:16:00Z">
        <w:r w:rsidR="0062064A">
          <w:rPr>
            <w:noProof/>
            <w:webHidden/>
          </w:rPr>
          <w:fldChar w:fldCharType="end"/>
        </w:r>
        <w:r w:rsidR="0062064A" w:rsidRPr="00BE5510">
          <w:rPr>
            <w:rStyle w:val="Hipervnculo"/>
            <w:noProof/>
          </w:rPr>
          <w:fldChar w:fldCharType="end"/>
        </w:r>
      </w:ins>
    </w:p>
    <w:p w14:paraId="67122FFB" w14:textId="59D5F7AF" w:rsidR="0062064A" w:rsidRDefault="0062064A">
      <w:pPr>
        <w:pStyle w:val="Tabladeilustraciones"/>
        <w:tabs>
          <w:tab w:val="right" w:leader="dot" w:pos="8828"/>
        </w:tabs>
        <w:rPr>
          <w:ins w:id="952" w:author="Camilo Andrés Díaz Gómez" w:date="2023-03-28T18:16:00Z"/>
          <w:rFonts w:asciiTheme="minorHAnsi" w:eastAsiaTheme="minorEastAsia" w:hAnsiTheme="minorHAnsi"/>
          <w:noProof/>
          <w:sz w:val="22"/>
          <w:lang w:eastAsia="es-CO"/>
        </w:rPr>
      </w:pPr>
      <w:ins w:id="953"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r w:rsidR="006B5153">
        <w:rPr>
          <w:b/>
          <w:bCs/>
          <w:noProof/>
          <w:webHidden/>
          <w:lang w:val="es-ES"/>
        </w:rPr>
        <w:t>¡Error! Marcador no definido.</w:t>
      </w:r>
      <w:ins w:id="954" w:author="Camilo Andrés Díaz Gómez" w:date="2023-03-28T18:16:00Z">
        <w:r>
          <w:rPr>
            <w:noProof/>
            <w:webHidden/>
          </w:rPr>
          <w:fldChar w:fldCharType="end"/>
        </w:r>
        <w:r w:rsidRPr="00BE5510">
          <w:rPr>
            <w:rStyle w:val="Hipervnculo"/>
            <w:noProof/>
          </w:rPr>
          <w:fldChar w:fldCharType="end"/>
        </w:r>
      </w:ins>
    </w:p>
    <w:p w14:paraId="3FC78C92" w14:textId="119C861A" w:rsidR="0062064A" w:rsidRDefault="0062064A">
      <w:pPr>
        <w:pStyle w:val="Tabladeilustraciones"/>
        <w:tabs>
          <w:tab w:val="right" w:leader="dot" w:pos="8828"/>
        </w:tabs>
        <w:rPr>
          <w:ins w:id="955" w:author="Camilo Andrés Díaz Gómez" w:date="2023-03-28T18:16:00Z"/>
          <w:rFonts w:asciiTheme="minorHAnsi" w:eastAsiaTheme="minorEastAsia" w:hAnsiTheme="minorHAnsi"/>
          <w:noProof/>
          <w:sz w:val="22"/>
          <w:lang w:eastAsia="es-CO"/>
        </w:rPr>
      </w:pPr>
      <w:ins w:id="956"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r w:rsidR="006B5153">
        <w:rPr>
          <w:noProof/>
          <w:webHidden/>
        </w:rPr>
        <w:t>98</w:t>
      </w:r>
      <w:ins w:id="957" w:author="Camilo Andrés Díaz Gómez" w:date="2023-03-28T18:16:00Z">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8" w:author="Camilo Andrés Díaz Gómez" w:date="2023-03-28T18:16:00Z"/>
          <w:rFonts w:eastAsiaTheme="minorEastAsia" w:cs="Times New Roman"/>
          <w:noProof/>
          <w:sz w:val="22"/>
          <w:lang w:eastAsia="es-CO"/>
          <w:rPrChange w:id="959" w:author="Camilo Andrés Díaz Gómez" w:date="2023-03-28T17:39:00Z">
            <w:rPr>
              <w:del w:id="960" w:author="Camilo Andrés Díaz Gómez" w:date="2023-03-28T18:16:00Z"/>
              <w:rFonts w:asciiTheme="minorHAnsi" w:eastAsiaTheme="minorEastAsia" w:hAnsiTheme="minorHAnsi"/>
              <w:noProof/>
              <w:sz w:val="22"/>
              <w:lang w:eastAsia="es-CO"/>
            </w:rPr>
          </w:rPrChange>
        </w:rPr>
      </w:pPr>
      <w:del w:id="961" w:author="Camilo Andrés Díaz Gómez" w:date="2023-03-28T18:16:00Z">
        <w:r w:rsidRPr="0062064A" w:rsidDel="0062064A">
          <w:rPr>
            <w:rStyle w:val="Hipervnculo"/>
            <w:rFonts w:cs="Times New Roman"/>
            <w:noProof/>
            <w:color w:val="auto"/>
            <w:rPrChange w:id="962"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3"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4" w:author="Camilo Andrés Díaz Gómez" w:date="2023-03-28T18:16:00Z"/>
          <w:rFonts w:eastAsiaTheme="minorEastAsia" w:cs="Times New Roman"/>
          <w:noProof/>
          <w:sz w:val="22"/>
          <w:lang w:eastAsia="es-CO"/>
          <w:rPrChange w:id="965" w:author="Camilo Andrés Díaz Gómez" w:date="2023-03-28T17:39:00Z">
            <w:rPr>
              <w:del w:id="966" w:author="Camilo Andrés Díaz Gómez" w:date="2023-03-28T18:16:00Z"/>
              <w:rFonts w:asciiTheme="minorHAnsi" w:eastAsiaTheme="minorEastAsia" w:hAnsiTheme="minorHAnsi"/>
              <w:noProof/>
              <w:sz w:val="22"/>
              <w:lang w:eastAsia="es-CO"/>
            </w:rPr>
          </w:rPrChange>
        </w:rPr>
      </w:pPr>
      <w:del w:id="967"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8" w:author="Camilo Andrés Díaz Gómez" w:date="2023-03-28T18:16:00Z"/>
          <w:rFonts w:eastAsiaTheme="minorEastAsia" w:cs="Times New Roman"/>
          <w:noProof/>
          <w:sz w:val="22"/>
          <w:lang w:eastAsia="es-CO"/>
          <w:rPrChange w:id="969" w:author="Camilo Andrés Díaz Gómez" w:date="2023-03-28T17:39:00Z">
            <w:rPr>
              <w:del w:id="970" w:author="Camilo Andrés Díaz Gómez" w:date="2023-03-28T18:16:00Z"/>
              <w:rFonts w:asciiTheme="minorHAnsi" w:eastAsiaTheme="minorEastAsia" w:hAnsiTheme="minorHAnsi"/>
              <w:noProof/>
              <w:sz w:val="22"/>
              <w:lang w:eastAsia="es-CO"/>
            </w:rPr>
          </w:rPrChange>
        </w:rPr>
      </w:pPr>
      <w:del w:id="971" w:author="Camilo Andrés Díaz Gómez" w:date="2023-03-28T18:16:00Z">
        <w:r w:rsidRPr="0062064A" w:rsidDel="0062064A">
          <w:rPr>
            <w:rStyle w:val="Hipervnculo"/>
            <w:rFonts w:cs="Times New Roman"/>
            <w:noProof/>
            <w:color w:val="auto"/>
            <w:rPrChange w:id="972"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3"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4" w:author="Camilo Andrés Díaz Gómez" w:date="2023-03-28T15:26:00Z"/>
          <w:rFonts w:eastAsiaTheme="minorEastAsia" w:cs="Times New Roman"/>
          <w:noProof/>
          <w:sz w:val="22"/>
          <w:lang w:eastAsia="es-CO"/>
          <w:rPrChange w:id="975" w:author="Camilo Andrés Díaz Gómez" w:date="2023-03-28T17:39:00Z">
            <w:rPr>
              <w:del w:id="976" w:author="Camilo Andrés Díaz Gómez" w:date="2023-03-28T15:26:00Z"/>
              <w:rFonts w:asciiTheme="minorHAnsi" w:eastAsiaTheme="minorEastAsia" w:hAnsiTheme="minorHAnsi"/>
              <w:noProof/>
              <w:sz w:val="22"/>
              <w:lang w:eastAsia="es-CO"/>
            </w:rPr>
          </w:rPrChange>
        </w:rPr>
      </w:pPr>
      <w:del w:id="977" w:author="Camilo Andrés Díaz Gómez" w:date="2023-03-28T15:26:00Z">
        <w:r w:rsidRPr="00A968A5" w:rsidDel="00405EF3">
          <w:rPr>
            <w:rStyle w:val="Hipervnculo"/>
            <w:rFonts w:cs="Times New Roman"/>
            <w:noProof/>
            <w:color w:val="auto"/>
            <w:rPrChange w:id="978"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9"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80" w:author="Camilo Andrés Díaz Gómez" w:date="2023-03-28T15:26:00Z"/>
          <w:rFonts w:eastAsiaTheme="minorEastAsia" w:cs="Times New Roman"/>
          <w:noProof/>
          <w:sz w:val="22"/>
          <w:lang w:eastAsia="es-CO"/>
          <w:rPrChange w:id="981" w:author="Camilo Andrés Díaz Gómez" w:date="2023-03-28T17:39:00Z">
            <w:rPr>
              <w:del w:id="982" w:author="Camilo Andrés Díaz Gómez" w:date="2023-03-28T15:26:00Z"/>
              <w:rFonts w:asciiTheme="minorHAnsi" w:eastAsiaTheme="minorEastAsia" w:hAnsiTheme="minorHAnsi"/>
              <w:noProof/>
              <w:sz w:val="22"/>
              <w:lang w:eastAsia="es-CO"/>
            </w:rPr>
          </w:rPrChange>
        </w:rPr>
      </w:pPr>
      <w:del w:id="983" w:author="Camilo Andrés Díaz Gómez" w:date="2023-03-28T15:26:00Z">
        <w:r w:rsidRPr="00A968A5" w:rsidDel="00405EF3">
          <w:rPr>
            <w:rStyle w:val="Hipervnculo"/>
            <w:rFonts w:cs="Times New Roman"/>
            <w:noProof/>
            <w:color w:val="auto"/>
            <w:rPrChange w:id="984"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5"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6" w:author="Camilo Andrés Díaz Gómez" w:date="2023-03-28T15:26:00Z"/>
          <w:rFonts w:eastAsiaTheme="minorEastAsia" w:cs="Times New Roman"/>
          <w:noProof/>
          <w:sz w:val="22"/>
          <w:lang w:eastAsia="es-CO"/>
          <w:rPrChange w:id="987" w:author="Camilo Andrés Díaz Gómez" w:date="2023-03-28T17:39:00Z">
            <w:rPr>
              <w:del w:id="988" w:author="Camilo Andrés Díaz Gómez" w:date="2023-03-28T15:26:00Z"/>
              <w:rFonts w:asciiTheme="minorHAnsi" w:eastAsiaTheme="minorEastAsia" w:hAnsiTheme="minorHAnsi"/>
              <w:noProof/>
              <w:sz w:val="22"/>
              <w:lang w:eastAsia="es-CO"/>
            </w:rPr>
          </w:rPrChange>
        </w:rPr>
      </w:pPr>
      <w:del w:id="989" w:author="Camilo Andrés Díaz Gómez" w:date="2023-03-28T15:26:00Z">
        <w:r w:rsidRPr="00A968A5" w:rsidDel="00405EF3">
          <w:rPr>
            <w:rStyle w:val="Hipervnculo"/>
            <w:rFonts w:cs="Times New Roman"/>
            <w:noProof/>
            <w:color w:val="auto"/>
            <w:rPrChange w:id="990"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91"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2" w:author="Camilo Andrés Díaz Gómez" w:date="2023-03-22T13:23:00Z"/>
          <w:rFonts w:eastAsiaTheme="minorEastAsia" w:cs="Times New Roman"/>
          <w:noProof/>
          <w:sz w:val="22"/>
          <w:lang w:eastAsia="es-CO"/>
          <w:rPrChange w:id="993" w:author="Camilo Andrés Díaz Gómez" w:date="2023-03-28T17:39:00Z">
            <w:rPr>
              <w:del w:id="994" w:author="Camilo Andrés Díaz Gómez" w:date="2023-03-22T13:23:00Z"/>
              <w:rFonts w:asciiTheme="minorHAnsi" w:eastAsiaTheme="minorEastAsia" w:hAnsiTheme="minorHAnsi"/>
              <w:noProof/>
              <w:sz w:val="22"/>
              <w:lang w:eastAsia="es-CO"/>
            </w:rPr>
          </w:rPrChange>
        </w:rPr>
      </w:pPr>
      <w:del w:id="995" w:author="Camilo Andrés Díaz Gómez" w:date="2023-03-22T13:23:00Z">
        <w:r w:rsidRPr="00A968A5" w:rsidDel="00F504C8">
          <w:rPr>
            <w:rStyle w:val="Hipervnculo"/>
            <w:rFonts w:cs="Times New Roman"/>
            <w:noProof/>
            <w:color w:val="auto"/>
            <w:rPrChange w:id="996"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7"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8" w:author="Camilo Andrés Díaz Gómez" w:date="2023-03-22T13:23:00Z"/>
          <w:rFonts w:eastAsiaTheme="minorEastAsia" w:cs="Times New Roman"/>
          <w:noProof/>
          <w:sz w:val="22"/>
          <w:lang w:eastAsia="es-CO"/>
          <w:rPrChange w:id="999" w:author="Camilo Andrés Díaz Gómez" w:date="2023-03-28T17:39:00Z">
            <w:rPr>
              <w:del w:id="1000" w:author="Camilo Andrés Díaz Gómez" w:date="2023-03-22T13:23:00Z"/>
              <w:rFonts w:asciiTheme="minorHAnsi" w:eastAsiaTheme="minorEastAsia" w:hAnsiTheme="minorHAnsi"/>
              <w:noProof/>
              <w:sz w:val="22"/>
              <w:lang w:eastAsia="es-CO"/>
            </w:rPr>
          </w:rPrChange>
        </w:rPr>
      </w:pPr>
      <w:del w:id="1001" w:author="Camilo Andrés Díaz Gómez" w:date="2023-03-22T13:23:00Z">
        <w:r w:rsidRPr="00A968A5" w:rsidDel="00F504C8">
          <w:rPr>
            <w:rStyle w:val="Hipervnculo"/>
            <w:rFonts w:cs="Times New Roman"/>
            <w:noProof/>
            <w:color w:val="auto"/>
            <w:rPrChange w:id="1002"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3" w:author="Camilo Andrés Díaz Gómez" w:date="2023-03-22T13:23:00Z"/>
          <w:rFonts w:eastAsiaTheme="minorEastAsia" w:cs="Times New Roman"/>
          <w:noProof/>
          <w:sz w:val="22"/>
          <w:lang w:eastAsia="es-CO"/>
          <w:rPrChange w:id="1004" w:author="Camilo Andrés Díaz Gómez" w:date="2023-03-28T17:39:00Z">
            <w:rPr>
              <w:del w:id="1005" w:author="Camilo Andrés Díaz Gómez" w:date="2023-03-22T13:23:00Z"/>
              <w:rFonts w:asciiTheme="minorHAnsi" w:eastAsiaTheme="minorEastAsia" w:hAnsiTheme="minorHAnsi"/>
              <w:noProof/>
              <w:sz w:val="22"/>
              <w:lang w:eastAsia="es-CO"/>
            </w:rPr>
          </w:rPrChange>
        </w:rPr>
      </w:pPr>
      <w:del w:id="1006" w:author="Camilo Andrés Díaz Gómez" w:date="2023-03-22T13:23:00Z">
        <w:r w:rsidRPr="00A968A5" w:rsidDel="00F504C8">
          <w:rPr>
            <w:rStyle w:val="Hipervnculo"/>
            <w:rFonts w:cs="Times New Roman"/>
            <w:noProof/>
            <w:color w:val="auto"/>
            <w:rPrChange w:id="1007"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8"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9" w:author="Camilo Andrés Díaz Gómez" w:date="2023-03-22T13:22:00Z"/>
          <w:rFonts w:eastAsiaTheme="minorEastAsia" w:cs="Times New Roman"/>
          <w:noProof/>
          <w:sz w:val="22"/>
          <w:lang w:eastAsia="es-CO"/>
          <w:rPrChange w:id="1010" w:author="Camilo Andrés Díaz Gómez" w:date="2023-03-28T17:39:00Z">
            <w:rPr>
              <w:del w:id="1011" w:author="Camilo Andrés Díaz Gómez" w:date="2023-03-22T13:22:00Z"/>
              <w:rFonts w:asciiTheme="minorHAnsi" w:eastAsiaTheme="minorEastAsia" w:hAnsiTheme="minorHAnsi"/>
              <w:noProof/>
              <w:sz w:val="22"/>
              <w:lang w:eastAsia="es-CO"/>
            </w:rPr>
          </w:rPrChange>
        </w:rPr>
      </w:pPr>
      <w:del w:id="1012" w:author="Camilo Andrés Díaz Gómez" w:date="2023-03-22T13:22:00Z">
        <w:r w:rsidRPr="00A968A5" w:rsidDel="00F504C8">
          <w:rPr>
            <w:rStyle w:val="Hipervnculo"/>
            <w:rFonts w:cs="Times New Roman"/>
            <w:noProof/>
            <w:color w:val="auto"/>
            <w:rPrChange w:id="1013"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4"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5" w:author="Camilo Andrés Díaz Gómez" w:date="2023-03-22T13:22:00Z"/>
          <w:rFonts w:eastAsiaTheme="minorEastAsia" w:cs="Times New Roman"/>
          <w:noProof/>
          <w:sz w:val="22"/>
          <w:lang w:eastAsia="es-CO"/>
          <w:rPrChange w:id="1016" w:author="Camilo Andrés Díaz Gómez" w:date="2023-03-28T17:39:00Z">
            <w:rPr>
              <w:del w:id="1017" w:author="Camilo Andrés Díaz Gómez" w:date="2023-03-22T13:22:00Z"/>
              <w:rFonts w:asciiTheme="minorHAnsi" w:eastAsiaTheme="minorEastAsia" w:hAnsiTheme="minorHAnsi"/>
              <w:noProof/>
              <w:sz w:val="22"/>
              <w:lang w:eastAsia="es-CO"/>
            </w:rPr>
          </w:rPrChange>
        </w:rPr>
      </w:pPr>
      <w:del w:id="1018" w:author="Camilo Andrés Díaz Gómez" w:date="2023-03-22T13:22:00Z">
        <w:r w:rsidRPr="00A968A5" w:rsidDel="00F504C8">
          <w:rPr>
            <w:rStyle w:val="Hipervnculo"/>
            <w:rFonts w:cs="Times New Roman"/>
            <w:noProof/>
            <w:color w:val="auto"/>
            <w:rPrChange w:id="1019"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20" w:author="Camilo Andrés Díaz Gómez" w:date="2023-03-22T13:22:00Z"/>
          <w:rFonts w:eastAsiaTheme="minorEastAsia" w:cs="Times New Roman"/>
          <w:noProof/>
          <w:sz w:val="22"/>
          <w:lang w:eastAsia="es-CO"/>
          <w:rPrChange w:id="1021" w:author="Camilo Andrés Díaz Gómez" w:date="2023-03-28T17:39:00Z">
            <w:rPr>
              <w:del w:id="1022" w:author="Camilo Andrés Díaz Gómez" w:date="2023-03-22T13:22:00Z"/>
              <w:rFonts w:asciiTheme="minorHAnsi" w:eastAsiaTheme="minorEastAsia" w:hAnsiTheme="minorHAnsi"/>
              <w:noProof/>
              <w:sz w:val="22"/>
              <w:lang w:eastAsia="es-CO"/>
            </w:rPr>
          </w:rPrChange>
        </w:rPr>
      </w:pPr>
      <w:del w:id="1023" w:author="Camilo Andrés Díaz Gómez" w:date="2023-03-22T13:22:00Z">
        <w:r w:rsidRPr="00A968A5" w:rsidDel="00F504C8">
          <w:rPr>
            <w:rStyle w:val="Hipervnculo"/>
            <w:rFonts w:cs="Times New Roman"/>
            <w:noProof/>
            <w:color w:val="auto"/>
            <w:rPrChange w:id="1024"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5" w:author="Camilo Andrés Díaz Gómez" w:date="2023-03-22T13:22:00Z"/>
          <w:rFonts w:eastAsiaTheme="minorEastAsia" w:cs="Times New Roman"/>
          <w:noProof/>
          <w:sz w:val="22"/>
          <w:lang w:eastAsia="es-CO"/>
          <w:rPrChange w:id="1026" w:author="Camilo Andrés Díaz Gómez" w:date="2023-03-28T17:39:00Z">
            <w:rPr>
              <w:del w:id="1027" w:author="Camilo Andrés Díaz Gómez" w:date="2023-03-22T13:22:00Z"/>
              <w:rFonts w:asciiTheme="minorHAnsi" w:eastAsiaTheme="minorEastAsia" w:hAnsiTheme="minorHAnsi"/>
              <w:noProof/>
              <w:sz w:val="22"/>
              <w:lang w:eastAsia="es-CO"/>
            </w:rPr>
          </w:rPrChange>
        </w:rPr>
      </w:pPr>
      <w:del w:id="1028" w:author="Camilo Andrés Díaz Gómez" w:date="2023-03-22T13:22:00Z">
        <w:r w:rsidRPr="00A968A5" w:rsidDel="00F504C8">
          <w:rPr>
            <w:rStyle w:val="Hipervnculo"/>
            <w:rFonts w:cs="Times New Roman"/>
            <w:noProof/>
            <w:color w:val="auto"/>
            <w:rPrChange w:id="1029"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30" w:author="Camilo Andrés Díaz Gómez" w:date="2023-03-22T13:22:00Z"/>
          <w:rFonts w:eastAsiaTheme="minorEastAsia" w:cs="Times New Roman"/>
          <w:noProof/>
          <w:sz w:val="22"/>
          <w:lang w:eastAsia="es-CO"/>
          <w:rPrChange w:id="1031" w:author="Camilo Andrés Díaz Gómez" w:date="2023-03-28T17:39:00Z">
            <w:rPr>
              <w:del w:id="1032" w:author="Camilo Andrés Díaz Gómez" w:date="2023-03-22T13:22:00Z"/>
              <w:rFonts w:asciiTheme="minorHAnsi" w:eastAsiaTheme="minorEastAsia" w:hAnsiTheme="minorHAnsi"/>
              <w:noProof/>
              <w:sz w:val="22"/>
              <w:lang w:eastAsia="es-CO"/>
            </w:rPr>
          </w:rPrChange>
        </w:rPr>
      </w:pPr>
      <w:del w:id="1033" w:author="Camilo Andrés Díaz Gómez" w:date="2023-03-22T13:22:00Z">
        <w:r w:rsidRPr="00A968A5" w:rsidDel="00F504C8">
          <w:rPr>
            <w:rStyle w:val="Hipervnculo"/>
            <w:rFonts w:cs="Times New Roman"/>
            <w:noProof/>
            <w:color w:val="auto"/>
            <w:rPrChange w:id="1034"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5" w:author="Camilo Andrés Díaz Gómez" w:date="2023-03-22T13:22:00Z"/>
          <w:rFonts w:eastAsiaTheme="minorEastAsia" w:cs="Times New Roman"/>
          <w:noProof/>
          <w:sz w:val="22"/>
          <w:lang w:eastAsia="es-CO"/>
          <w:rPrChange w:id="1036" w:author="Camilo Andrés Díaz Gómez" w:date="2023-03-28T17:39:00Z">
            <w:rPr>
              <w:del w:id="1037" w:author="Camilo Andrés Díaz Gómez" w:date="2023-03-22T13:22:00Z"/>
              <w:rFonts w:asciiTheme="minorHAnsi" w:eastAsiaTheme="minorEastAsia" w:hAnsiTheme="minorHAnsi"/>
              <w:noProof/>
              <w:sz w:val="22"/>
              <w:lang w:eastAsia="es-CO"/>
            </w:rPr>
          </w:rPrChange>
        </w:rPr>
      </w:pPr>
      <w:del w:id="1038" w:author="Camilo Andrés Díaz Gómez" w:date="2023-03-22T13:22:00Z">
        <w:r w:rsidRPr="00A968A5" w:rsidDel="00F504C8">
          <w:rPr>
            <w:rStyle w:val="Hipervnculo"/>
            <w:rFonts w:cs="Times New Roman"/>
            <w:noProof/>
            <w:color w:val="auto"/>
            <w:rPrChange w:id="1039"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2" w:author="Steff Guzmán" w:date="2023-03-13T18:38:00Z"/>
          <w:rFonts w:cs="Times New Roman"/>
          <w:i/>
          <w:iCs/>
          <w:szCs w:val="24"/>
        </w:rPr>
      </w:pPr>
      <w:del w:id="1043"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4"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5" w:author="Camilo Andrés Díaz Gómez" w:date="2023-03-14T19:51:00Z"/>
          <w:rFonts w:cs="Times New Roman"/>
        </w:rPr>
        <w:pPrChange w:id="1046" w:author="Camilo Andrés Díaz Gómez" w:date="2023-03-28T15:25:00Z">
          <w:pPr>
            <w:spacing w:after="160" w:line="259" w:lineRule="auto"/>
            <w:jc w:val="left"/>
          </w:pPr>
        </w:pPrChange>
      </w:pPr>
      <w:ins w:id="1047"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8" w:author="Camilo Andrés Díaz Gómez" w:date="2023-03-14T19:51:00Z"/>
          <w:rFonts w:cs="Times New Roman"/>
        </w:rPr>
      </w:pPr>
    </w:p>
    <w:p w14:paraId="41D39FF3" w14:textId="3729D499" w:rsidR="00AC0534" w:rsidRPr="00A968A5" w:rsidDel="00BD3055" w:rsidRDefault="00AC0534" w:rsidP="002B569F">
      <w:pPr>
        <w:jc w:val="center"/>
        <w:rPr>
          <w:del w:id="1049" w:author="Camilo Andrés Díaz Gómez" w:date="2023-03-14T19:51:00Z"/>
          <w:rFonts w:cs="Times New Roman"/>
        </w:rPr>
      </w:pPr>
    </w:p>
    <w:p w14:paraId="5ACDC1D4" w14:textId="27012373"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4EF70EAA" w14:textId="3E0D543D" w:rsidR="001023B2" w:rsidRPr="00A968A5" w:rsidDel="005A4444" w:rsidRDefault="001023B2">
      <w:pPr>
        <w:rPr>
          <w:del w:id="1052" w:author="Steff Guzmán" w:date="2023-03-13T19:26:00Z"/>
          <w:rFonts w:cs="Times New Roman"/>
        </w:rPr>
        <w:pPrChange w:id="1053" w:author="Camilo Andrés Díaz Gómez" w:date="2023-03-28T15:25:00Z">
          <w:pPr>
            <w:jc w:val="center"/>
          </w:pPr>
        </w:pPrChange>
      </w:pPr>
    </w:p>
    <w:p w14:paraId="580A390A" w14:textId="1B803EEF" w:rsidR="00AC0534" w:rsidRPr="00A968A5" w:rsidDel="005A4444" w:rsidRDefault="00AC0534">
      <w:pPr>
        <w:rPr>
          <w:del w:id="1054" w:author="Steff Guzmán" w:date="2023-03-13T19:26:00Z"/>
          <w:rFonts w:cs="Times New Roman"/>
        </w:rPr>
        <w:pPrChange w:id="1055" w:author="Camilo Andrés Díaz Gómez" w:date="2023-03-28T15:25:00Z">
          <w:pPr>
            <w:jc w:val="center"/>
          </w:pPr>
        </w:pPrChange>
      </w:pPr>
    </w:p>
    <w:p w14:paraId="1461289D" w14:textId="646737CE" w:rsidR="00A2571A" w:rsidRPr="00A968A5" w:rsidDel="005A4444" w:rsidRDefault="00A2571A">
      <w:pPr>
        <w:rPr>
          <w:del w:id="1056" w:author="Steff Guzmán" w:date="2023-03-13T19:26:00Z"/>
          <w:rFonts w:cs="Times New Roman"/>
        </w:rPr>
        <w:pPrChange w:id="1057" w:author="Camilo Andrés Díaz Gómez" w:date="2023-03-28T15:25:00Z">
          <w:pPr>
            <w:jc w:val="center"/>
          </w:pPr>
        </w:pPrChange>
      </w:pPr>
    </w:p>
    <w:p w14:paraId="51F259DC" w14:textId="577F1D8E" w:rsidR="001023B2" w:rsidRPr="00A968A5" w:rsidDel="005A4444" w:rsidRDefault="001023B2">
      <w:pPr>
        <w:rPr>
          <w:del w:id="1058" w:author="Steff Guzmán" w:date="2023-03-13T19:26:00Z"/>
          <w:rFonts w:cs="Times New Roman"/>
        </w:rPr>
        <w:pPrChange w:id="1059" w:author="Camilo Andrés Díaz Gómez" w:date="2023-03-28T15:25:00Z">
          <w:pPr>
            <w:jc w:val="center"/>
          </w:pPr>
        </w:pPrChange>
      </w:pPr>
    </w:p>
    <w:p w14:paraId="47101A6A" w14:textId="7A4DA7AB" w:rsidR="0052249A" w:rsidRPr="00A968A5" w:rsidDel="00C513D5" w:rsidRDefault="0052249A">
      <w:pPr>
        <w:rPr>
          <w:ins w:id="1060" w:author="Steff Guzmán" w:date="2023-03-13T18:24:00Z"/>
          <w:del w:id="1061" w:author="Camilo Andrés Díaz Gómez" w:date="2023-03-14T19:58:00Z"/>
          <w:rFonts w:cs="Times New Roman"/>
          <w:b/>
          <w:bCs/>
        </w:rPr>
        <w:pPrChange w:id="1062" w:author="Camilo Andrés Díaz Gómez" w:date="2023-03-28T15:25:00Z">
          <w:pPr>
            <w:jc w:val="center"/>
          </w:pPr>
        </w:pPrChange>
      </w:pPr>
    </w:p>
    <w:p w14:paraId="710D5DF2" w14:textId="6E757572" w:rsidR="00996369" w:rsidRPr="00A968A5" w:rsidRDefault="00996369" w:rsidP="00405EF3">
      <w:pPr>
        <w:jc w:val="center"/>
        <w:rPr>
          <w:ins w:id="1063" w:author="Steff Guzmán" w:date="2023-03-13T18:47:00Z"/>
          <w:rFonts w:cs="Times New Roman"/>
          <w:b/>
          <w:bCs/>
        </w:rPr>
      </w:pPr>
      <w:r w:rsidRPr="00A968A5">
        <w:rPr>
          <w:rFonts w:cs="Times New Roman"/>
          <w:b/>
          <w:bCs/>
        </w:rPr>
        <w:t>Lista de Figuras</w:t>
      </w:r>
    </w:p>
    <w:p w14:paraId="27D337D7" w14:textId="43B487BE" w:rsidR="0062064A" w:rsidRDefault="00842F9D">
      <w:pPr>
        <w:pStyle w:val="Tabladeilustraciones"/>
        <w:tabs>
          <w:tab w:val="right" w:leader="dot" w:pos="8828"/>
        </w:tabs>
        <w:rPr>
          <w:rFonts w:asciiTheme="minorHAnsi" w:eastAsiaTheme="minorEastAsia" w:hAnsiTheme="minorHAnsi"/>
          <w:noProof/>
          <w:sz w:val="22"/>
          <w:lang w:eastAsia="es-CO"/>
        </w:rPr>
      </w:pPr>
      <w:ins w:id="1064"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B5153">
          <w:rPr>
            <w:noProof/>
            <w:webHidden/>
          </w:rPr>
          <w:t>21</w:t>
        </w:r>
        <w:r w:rsidR="0062064A">
          <w:rPr>
            <w:noProof/>
            <w:webHidden/>
          </w:rPr>
          <w:fldChar w:fldCharType="end"/>
        </w:r>
      </w:hyperlink>
    </w:p>
    <w:p w14:paraId="6D1206CC" w14:textId="4718BE3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B5153">
          <w:rPr>
            <w:noProof/>
            <w:webHidden/>
          </w:rPr>
          <w:t>27</w:t>
        </w:r>
        <w:r w:rsidR="0062064A">
          <w:rPr>
            <w:noProof/>
            <w:webHidden/>
          </w:rPr>
          <w:fldChar w:fldCharType="end"/>
        </w:r>
      </w:hyperlink>
    </w:p>
    <w:p w14:paraId="679BBC30" w14:textId="424A72C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B5153">
          <w:rPr>
            <w:noProof/>
            <w:webHidden/>
          </w:rPr>
          <w:t>31</w:t>
        </w:r>
        <w:r w:rsidR="0062064A">
          <w:rPr>
            <w:noProof/>
            <w:webHidden/>
          </w:rPr>
          <w:fldChar w:fldCharType="end"/>
        </w:r>
      </w:hyperlink>
    </w:p>
    <w:p w14:paraId="5C8F75D9" w14:textId="45FB907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B5153">
          <w:rPr>
            <w:noProof/>
            <w:webHidden/>
          </w:rPr>
          <w:t>35</w:t>
        </w:r>
        <w:r w:rsidR="0062064A">
          <w:rPr>
            <w:noProof/>
            <w:webHidden/>
          </w:rPr>
          <w:fldChar w:fldCharType="end"/>
        </w:r>
      </w:hyperlink>
    </w:p>
    <w:p w14:paraId="06A8DBB4" w14:textId="77EA298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B5153">
          <w:rPr>
            <w:noProof/>
            <w:webHidden/>
          </w:rPr>
          <w:t>54</w:t>
        </w:r>
        <w:r w:rsidR="0062064A">
          <w:rPr>
            <w:noProof/>
            <w:webHidden/>
          </w:rPr>
          <w:fldChar w:fldCharType="end"/>
        </w:r>
      </w:hyperlink>
    </w:p>
    <w:p w14:paraId="17014203" w14:textId="77B864F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B5153">
          <w:rPr>
            <w:noProof/>
            <w:webHidden/>
          </w:rPr>
          <w:t>67</w:t>
        </w:r>
        <w:r w:rsidR="0062064A">
          <w:rPr>
            <w:noProof/>
            <w:webHidden/>
          </w:rPr>
          <w:fldChar w:fldCharType="end"/>
        </w:r>
      </w:hyperlink>
    </w:p>
    <w:p w14:paraId="264E3AB8" w14:textId="4B81924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B5153">
          <w:rPr>
            <w:noProof/>
            <w:webHidden/>
          </w:rPr>
          <w:t>68</w:t>
        </w:r>
        <w:r w:rsidR="0062064A">
          <w:rPr>
            <w:noProof/>
            <w:webHidden/>
          </w:rPr>
          <w:fldChar w:fldCharType="end"/>
        </w:r>
      </w:hyperlink>
    </w:p>
    <w:p w14:paraId="222F5F37" w14:textId="503112F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B5153">
          <w:rPr>
            <w:noProof/>
            <w:webHidden/>
          </w:rPr>
          <w:t>69</w:t>
        </w:r>
        <w:r w:rsidR="0062064A">
          <w:rPr>
            <w:noProof/>
            <w:webHidden/>
          </w:rPr>
          <w:fldChar w:fldCharType="end"/>
        </w:r>
      </w:hyperlink>
    </w:p>
    <w:p w14:paraId="0E648791" w14:textId="08FD8BB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B5153">
          <w:rPr>
            <w:noProof/>
            <w:webHidden/>
          </w:rPr>
          <w:t>70</w:t>
        </w:r>
        <w:r w:rsidR="0062064A">
          <w:rPr>
            <w:noProof/>
            <w:webHidden/>
          </w:rPr>
          <w:fldChar w:fldCharType="end"/>
        </w:r>
      </w:hyperlink>
    </w:p>
    <w:p w14:paraId="41B17D33" w14:textId="6BE2F20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11CD7DB" w14:textId="2F25D8D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A91CD97" w14:textId="5EB9D7E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2688FC50" w14:textId="328992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70445676" w14:textId="74DC16E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B5153">
          <w:rPr>
            <w:noProof/>
            <w:webHidden/>
          </w:rPr>
          <w:t>73</w:t>
        </w:r>
        <w:r w:rsidR="0062064A">
          <w:rPr>
            <w:noProof/>
            <w:webHidden/>
          </w:rPr>
          <w:fldChar w:fldCharType="end"/>
        </w:r>
      </w:hyperlink>
    </w:p>
    <w:p w14:paraId="08B5DF10" w14:textId="4FB0228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443B1565" w14:textId="68AF408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29B0A074" w14:textId="567CBB3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B5153">
          <w:rPr>
            <w:noProof/>
            <w:webHidden/>
          </w:rPr>
          <w:t>75</w:t>
        </w:r>
        <w:r w:rsidR="0062064A">
          <w:rPr>
            <w:noProof/>
            <w:webHidden/>
          </w:rPr>
          <w:fldChar w:fldCharType="end"/>
        </w:r>
      </w:hyperlink>
    </w:p>
    <w:p w14:paraId="78085708" w14:textId="30EE248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B5153">
          <w:rPr>
            <w:noProof/>
            <w:webHidden/>
          </w:rPr>
          <w:t>76</w:t>
        </w:r>
        <w:r w:rsidR="0062064A">
          <w:rPr>
            <w:noProof/>
            <w:webHidden/>
          </w:rPr>
          <w:fldChar w:fldCharType="end"/>
        </w:r>
      </w:hyperlink>
    </w:p>
    <w:p w14:paraId="72FFC663" w14:textId="1CEF1FA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B5153">
          <w:rPr>
            <w:noProof/>
            <w:webHidden/>
          </w:rPr>
          <w:t>78</w:t>
        </w:r>
        <w:r w:rsidR="0062064A">
          <w:rPr>
            <w:noProof/>
            <w:webHidden/>
          </w:rPr>
          <w:fldChar w:fldCharType="end"/>
        </w:r>
      </w:hyperlink>
    </w:p>
    <w:p w14:paraId="596AC72A" w14:textId="1EBEBA0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B5153">
          <w:rPr>
            <w:noProof/>
            <w:webHidden/>
          </w:rPr>
          <w:t>79</w:t>
        </w:r>
        <w:r w:rsidR="0062064A">
          <w:rPr>
            <w:noProof/>
            <w:webHidden/>
          </w:rPr>
          <w:fldChar w:fldCharType="end"/>
        </w:r>
      </w:hyperlink>
    </w:p>
    <w:p w14:paraId="70677231" w14:textId="39CB28D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B5153">
          <w:rPr>
            <w:noProof/>
            <w:webHidden/>
          </w:rPr>
          <w:t>80</w:t>
        </w:r>
        <w:r w:rsidR="0062064A">
          <w:rPr>
            <w:noProof/>
            <w:webHidden/>
          </w:rPr>
          <w:fldChar w:fldCharType="end"/>
        </w:r>
      </w:hyperlink>
    </w:p>
    <w:p w14:paraId="4B94BD22" w14:textId="6D9CEF4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B5153">
          <w:rPr>
            <w:noProof/>
            <w:webHidden/>
          </w:rPr>
          <w:t>82</w:t>
        </w:r>
        <w:r w:rsidR="0062064A">
          <w:rPr>
            <w:noProof/>
            <w:webHidden/>
          </w:rPr>
          <w:fldChar w:fldCharType="end"/>
        </w:r>
      </w:hyperlink>
    </w:p>
    <w:p w14:paraId="24289A98" w14:textId="1B81910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B5153">
          <w:rPr>
            <w:noProof/>
            <w:webHidden/>
          </w:rPr>
          <w:t>83</w:t>
        </w:r>
        <w:r w:rsidR="0062064A">
          <w:rPr>
            <w:noProof/>
            <w:webHidden/>
          </w:rPr>
          <w:fldChar w:fldCharType="end"/>
        </w:r>
      </w:hyperlink>
    </w:p>
    <w:p w14:paraId="44BF7982" w14:textId="4562E87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B5153">
          <w:rPr>
            <w:noProof/>
            <w:webHidden/>
          </w:rPr>
          <w:t>84</w:t>
        </w:r>
        <w:r w:rsidR="0062064A">
          <w:rPr>
            <w:noProof/>
            <w:webHidden/>
          </w:rPr>
          <w:fldChar w:fldCharType="end"/>
        </w:r>
      </w:hyperlink>
    </w:p>
    <w:p w14:paraId="00A5443A" w14:textId="147C6BA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B5153">
          <w:rPr>
            <w:noProof/>
            <w:webHidden/>
          </w:rPr>
          <w:t>85</w:t>
        </w:r>
        <w:r w:rsidR="0062064A">
          <w:rPr>
            <w:noProof/>
            <w:webHidden/>
          </w:rPr>
          <w:fldChar w:fldCharType="end"/>
        </w:r>
      </w:hyperlink>
    </w:p>
    <w:p w14:paraId="5F3709EF" w14:textId="4E4FD6F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D84FDC0" w14:textId="1BF1C32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2079194" w14:textId="34A50D3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B5153">
          <w:rPr>
            <w:noProof/>
            <w:webHidden/>
          </w:rPr>
          <w:t>88</w:t>
        </w:r>
        <w:r w:rsidR="0062064A">
          <w:rPr>
            <w:noProof/>
            <w:webHidden/>
          </w:rPr>
          <w:fldChar w:fldCharType="end"/>
        </w:r>
      </w:hyperlink>
    </w:p>
    <w:p w14:paraId="0768CB03" w14:textId="13BE486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806C2E">
          <w:rPr>
            <w:rStyle w:val="Hipervnculo"/>
            <w:rFonts w:cs="Times New Roman"/>
            <w:bCs/>
            <w:i/>
            <w:noProof/>
          </w:rPr>
          <w:t>Random Tree</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B5153">
          <w:rPr>
            <w:noProof/>
            <w:webHidden/>
          </w:rPr>
          <w:t>89</w:t>
        </w:r>
        <w:r w:rsidR="0062064A">
          <w:rPr>
            <w:noProof/>
            <w:webHidden/>
          </w:rPr>
          <w:fldChar w:fldCharType="end"/>
        </w:r>
      </w:hyperlink>
    </w:p>
    <w:p w14:paraId="5A40E950" w14:textId="754D10E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074376E3" w14:textId="1261A14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42348741" w14:textId="37E187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B5153">
          <w:rPr>
            <w:noProof/>
            <w:webHidden/>
          </w:rPr>
          <w:t>91</w:t>
        </w:r>
        <w:r w:rsidR="0062064A">
          <w:rPr>
            <w:noProof/>
            <w:webHidden/>
          </w:rPr>
          <w:fldChar w:fldCharType="end"/>
        </w:r>
      </w:hyperlink>
    </w:p>
    <w:p w14:paraId="7435A991" w14:textId="2BAA836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B5153">
          <w:rPr>
            <w:noProof/>
            <w:webHidden/>
          </w:rPr>
          <w:t>94</w:t>
        </w:r>
        <w:r w:rsidR="0062064A">
          <w:rPr>
            <w:noProof/>
            <w:webHidden/>
          </w:rPr>
          <w:fldChar w:fldCharType="end"/>
        </w:r>
      </w:hyperlink>
    </w:p>
    <w:p w14:paraId="49B72187" w14:textId="13EFC5E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B5153">
          <w:rPr>
            <w:noProof/>
            <w:webHidden/>
          </w:rPr>
          <w:t>95</w:t>
        </w:r>
        <w:r w:rsidR="0062064A">
          <w:rPr>
            <w:noProof/>
            <w:webHidden/>
          </w:rPr>
          <w:fldChar w:fldCharType="end"/>
        </w:r>
      </w:hyperlink>
    </w:p>
    <w:p w14:paraId="118E09A5" w14:textId="5245C7B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B5153">
          <w:rPr>
            <w:noProof/>
            <w:webHidden/>
          </w:rPr>
          <w:t>96</w:t>
        </w:r>
        <w:r w:rsidR="0062064A">
          <w:rPr>
            <w:noProof/>
            <w:webHidden/>
          </w:rPr>
          <w:fldChar w:fldCharType="end"/>
        </w:r>
      </w:hyperlink>
    </w:p>
    <w:p w14:paraId="1114AB01" w14:textId="01B45A7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B5153">
          <w:rPr>
            <w:noProof/>
            <w:webHidden/>
          </w:rPr>
          <w:t>99</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5" w:author="Camilo Andrés Díaz Gómez" w:date="2023-03-28T18:17:00Z"/>
          <w:rFonts w:eastAsiaTheme="minorEastAsia" w:cs="Times New Roman"/>
          <w:noProof/>
          <w:sz w:val="22"/>
          <w:lang w:eastAsia="es-CO"/>
          <w:rPrChange w:id="1066" w:author="Camilo Andrés Díaz Gómez" w:date="2023-03-28T17:39:00Z">
            <w:rPr>
              <w:del w:id="1067" w:author="Camilo Andrés Díaz Gómez" w:date="2023-03-28T18:17:00Z"/>
              <w:rFonts w:asciiTheme="minorHAnsi" w:eastAsiaTheme="minorEastAsia" w:hAnsiTheme="minorHAnsi"/>
              <w:noProof/>
              <w:sz w:val="22"/>
              <w:lang w:eastAsia="es-CO"/>
            </w:rPr>
          </w:rPrChange>
        </w:rPr>
      </w:pPr>
      <w:del w:id="1068" w:author="Camilo Andrés Díaz Gómez" w:date="2023-03-28T18:17:00Z">
        <w:r w:rsidRPr="0062064A" w:rsidDel="0062064A">
          <w:rPr>
            <w:rStyle w:val="Hipervnculo"/>
            <w:rFonts w:cs="Times New Roman"/>
            <w:noProof/>
            <w:color w:val="auto"/>
            <w:rPrChange w:id="1069"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70"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71" w:author="Camilo Andrés Díaz Gómez" w:date="2023-03-28T18:17:00Z"/>
          <w:rFonts w:eastAsiaTheme="minorEastAsia" w:cs="Times New Roman"/>
          <w:noProof/>
          <w:sz w:val="22"/>
          <w:lang w:eastAsia="es-CO"/>
          <w:rPrChange w:id="1072" w:author="Camilo Andrés Díaz Gómez" w:date="2023-03-28T17:39:00Z">
            <w:rPr>
              <w:del w:id="1073" w:author="Camilo Andrés Díaz Gómez" w:date="2023-03-28T18:17:00Z"/>
              <w:rFonts w:asciiTheme="minorHAnsi" w:eastAsiaTheme="minorEastAsia" w:hAnsiTheme="minorHAnsi"/>
              <w:noProof/>
              <w:sz w:val="22"/>
              <w:lang w:eastAsia="es-CO"/>
            </w:rPr>
          </w:rPrChange>
        </w:rPr>
      </w:pPr>
      <w:del w:id="1074" w:author="Camilo Andrés Díaz Gómez" w:date="2023-03-28T18:17:00Z">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8"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9" w:author="Camilo Andrés Díaz Gómez" w:date="2023-03-28T18:17:00Z"/>
          <w:rFonts w:eastAsiaTheme="minorEastAsia" w:cs="Times New Roman"/>
          <w:noProof/>
          <w:sz w:val="22"/>
          <w:lang w:eastAsia="es-CO"/>
          <w:rPrChange w:id="1080" w:author="Camilo Andrés Díaz Gómez" w:date="2023-03-28T17:39:00Z">
            <w:rPr>
              <w:del w:id="1081" w:author="Camilo Andrés Díaz Gómez" w:date="2023-03-28T18:17:00Z"/>
              <w:rFonts w:asciiTheme="minorHAnsi" w:eastAsiaTheme="minorEastAsia" w:hAnsiTheme="minorHAnsi"/>
              <w:noProof/>
              <w:sz w:val="22"/>
              <w:lang w:eastAsia="es-CO"/>
            </w:rPr>
          </w:rPrChange>
        </w:rPr>
      </w:pPr>
      <w:del w:id="1082" w:author="Camilo Andrés Díaz Gómez" w:date="2023-03-28T18:17:00Z">
        <w:r w:rsidRPr="0062064A" w:rsidDel="0062064A">
          <w:rPr>
            <w:rStyle w:val="Hipervnculo"/>
            <w:rFonts w:cs="Times New Roman"/>
            <w:noProof/>
            <w:color w:val="auto"/>
            <w:rPrChange w:id="1083"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4"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5" w:author="Camilo Andrés Díaz Gómez" w:date="2023-03-28T18:17:00Z"/>
          <w:rFonts w:eastAsiaTheme="minorEastAsia" w:cs="Times New Roman"/>
          <w:noProof/>
          <w:sz w:val="22"/>
          <w:lang w:eastAsia="es-CO"/>
          <w:rPrChange w:id="1086" w:author="Camilo Andrés Díaz Gómez" w:date="2023-03-28T17:39:00Z">
            <w:rPr>
              <w:del w:id="1087" w:author="Camilo Andrés Díaz Gómez" w:date="2023-03-28T18:17:00Z"/>
              <w:rFonts w:asciiTheme="minorHAnsi" w:eastAsiaTheme="minorEastAsia" w:hAnsiTheme="minorHAnsi"/>
              <w:noProof/>
              <w:sz w:val="22"/>
              <w:lang w:eastAsia="es-CO"/>
            </w:rPr>
          </w:rPrChange>
        </w:rPr>
      </w:pPr>
      <w:del w:id="1088" w:author="Camilo Andrés Díaz Gómez" w:date="2023-03-28T18:17:00Z">
        <w:r w:rsidRPr="0062064A" w:rsidDel="0062064A">
          <w:rPr>
            <w:rStyle w:val="Hipervnculo"/>
            <w:rFonts w:cs="Times New Roman"/>
            <w:noProof/>
            <w:color w:val="auto"/>
            <w:rPrChange w:id="1089"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90"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91" w:author="Camilo Andrés Díaz Gómez" w:date="2023-03-28T18:17:00Z"/>
          <w:rFonts w:eastAsiaTheme="minorEastAsia" w:cs="Times New Roman"/>
          <w:noProof/>
          <w:sz w:val="22"/>
          <w:lang w:eastAsia="es-CO"/>
          <w:rPrChange w:id="1092" w:author="Camilo Andrés Díaz Gómez" w:date="2023-03-28T17:39:00Z">
            <w:rPr>
              <w:del w:id="1093" w:author="Camilo Andrés Díaz Gómez" w:date="2023-03-28T18:17:00Z"/>
              <w:rFonts w:asciiTheme="minorHAnsi" w:eastAsiaTheme="minorEastAsia" w:hAnsiTheme="minorHAnsi"/>
              <w:noProof/>
              <w:sz w:val="22"/>
              <w:lang w:eastAsia="es-CO"/>
            </w:rPr>
          </w:rPrChange>
        </w:rPr>
      </w:pPr>
      <w:del w:id="1094" w:author="Camilo Andrés Díaz Gómez" w:date="2023-03-28T18:17:00Z">
        <w:r w:rsidRPr="0062064A" w:rsidDel="0062064A">
          <w:rPr>
            <w:rStyle w:val="Hipervnculo"/>
            <w:rFonts w:cs="Times New Roman"/>
            <w:noProof/>
            <w:color w:val="auto"/>
            <w:rPrChange w:id="1095"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7"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8"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9" w:author="Camilo Andrés Díaz Gómez" w:date="2023-03-28T18:17:00Z"/>
          <w:rFonts w:eastAsiaTheme="minorEastAsia" w:cs="Times New Roman"/>
          <w:noProof/>
          <w:sz w:val="22"/>
          <w:lang w:eastAsia="es-CO"/>
          <w:rPrChange w:id="1100" w:author="Camilo Andrés Díaz Gómez" w:date="2023-03-28T17:39:00Z">
            <w:rPr>
              <w:del w:id="1101" w:author="Camilo Andrés Díaz Gómez" w:date="2023-03-28T18:17:00Z"/>
              <w:rFonts w:asciiTheme="minorHAnsi" w:eastAsiaTheme="minorEastAsia" w:hAnsiTheme="minorHAnsi"/>
              <w:noProof/>
              <w:sz w:val="22"/>
              <w:lang w:eastAsia="es-CO"/>
            </w:rPr>
          </w:rPrChange>
        </w:rPr>
      </w:pPr>
      <w:del w:id="1102"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3" w:author="Camilo Andrés Díaz Gómez" w:date="2023-03-28T18:17:00Z"/>
          <w:rFonts w:eastAsiaTheme="minorEastAsia" w:cs="Times New Roman"/>
          <w:noProof/>
          <w:sz w:val="22"/>
          <w:lang w:eastAsia="es-CO"/>
          <w:rPrChange w:id="1104" w:author="Camilo Andrés Díaz Gómez" w:date="2023-03-28T17:39:00Z">
            <w:rPr>
              <w:del w:id="1105" w:author="Camilo Andrés Díaz Gómez" w:date="2023-03-28T18:17:00Z"/>
              <w:rFonts w:asciiTheme="minorHAnsi" w:eastAsiaTheme="minorEastAsia" w:hAnsiTheme="minorHAnsi"/>
              <w:noProof/>
              <w:sz w:val="22"/>
              <w:lang w:eastAsia="es-CO"/>
            </w:rPr>
          </w:rPrChange>
        </w:rPr>
      </w:pPr>
      <w:del w:id="1106" w:author="Camilo Andrés Díaz Gómez" w:date="2023-03-28T18:17:00Z">
        <w:r w:rsidRPr="0062064A" w:rsidDel="0062064A">
          <w:rPr>
            <w:rStyle w:val="Hipervnculo"/>
            <w:rFonts w:cs="Times New Roman"/>
            <w:noProof/>
            <w:color w:val="auto"/>
            <w:rPrChange w:id="1107"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8"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9" w:author="Camilo Andrés Díaz Gómez" w:date="2023-03-28T18:17:00Z"/>
          <w:rFonts w:eastAsiaTheme="minorEastAsia" w:cs="Times New Roman"/>
          <w:noProof/>
          <w:sz w:val="22"/>
          <w:lang w:eastAsia="es-CO"/>
          <w:rPrChange w:id="1110" w:author="Camilo Andrés Díaz Gómez" w:date="2023-03-28T17:39:00Z">
            <w:rPr>
              <w:del w:id="1111" w:author="Camilo Andrés Díaz Gómez" w:date="2023-03-28T18:17:00Z"/>
              <w:rFonts w:asciiTheme="minorHAnsi" w:eastAsiaTheme="minorEastAsia" w:hAnsiTheme="minorHAnsi"/>
              <w:noProof/>
              <w:sz w:val="22"/>
              <w:lang w:eastAsia="es-CO"/>
            </w:rPr>
          </w:rPrChange>
        </w:rPr>
      </w:pPr>
      <w:del w:id="1112" w:author="Camilo Andrés Díaz Gómez" w:date="2023-03-28T18:17:00Z">
        <w:r w:rsidRPr="0062064A" w:rsidDel="0062064A">
          <w:rPr>
            <w:rStyle w:val="Hipervnculo"/>
            <w:rFonts w:cs="Times New Roman"/>
            <w:noProof/>
            <w:color w:val="auto"/>
            <w:rPrChange w:id="1113"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4"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5" w:author="Camilo Andrés Díaz Gómez" w:date="2023-03-28T18:17:00Z"/>
          <w:rFonts w:eastAsiaTheme="minorEastAsia" w:cs="Times New Roman"/>
          <w:noProof/>
          <w:sz w:val="22"/>
          <w:lang w:eastAsia="es-CO"/>
          <w:rPrChange w:id="1116" w:author="Camilo Andrés Díaz Gómez" w:date="2023-03-28T17:39:00Z">
            <w:rPr>
              <w:del w:id="1117" w:author="Camilo Andrés Díaz Gómez" w:date="2023-03-28T18:17:00Z"/>
              <w:rFonts w:asciiTheme="minorHAnsi" w:eastAsiaTheme="minorEastAsia" w:hAnsiTheme="minorHAnsi"/>
              <w:noProof/>
              <w:sz w:val="22"/>
              <w:lang w:eastAsia="es-CO"/>
            </w:rPr>
          </w:rPrChange>
        </w:rPr>
      </w:pPr>
      <w:del w:id="1118" w:author="Camilo Andrés Díaz Gómez" w:date="2023-03-28T18:17:00Z">
        <w:r w:rsidRPr="0062064A" w:rsidDel="0062064A">
          <w:rPr>
            <w:rStyle w:val="Hipervnculo"/>
            <w:rFonts w:cs="Times New Roman"/>
            <w:noProof/>
            <w:color w:val="auto"/>
            <w:rPrChange w:id="1119"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20"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21" w:author="Camilo Andrés Díaz Gómez" w:date="2023-03-28T18:17:00Z"/>
          <w:rFonts w:eastAsiaTheme="minorEastAsia" w:cs="Times New Roman"/>
          <w:noProof/>
          <w:sz w:val="22"/>
          <w:lang w:eastAsia="es-CO"/>
          <w:rPrChange w:id="1122" w:author="Camilo Andrés Díaz Gómez" w:date="2023-03-28T17:39:00Z">
            <w:rPr>
              <w:del w:id="1123" w:author="Camilo Andrés Díaz Gómez" w:date="2023-03-28T18:17:00Z"/>
              <w:rFonts w:asciiTheme="minorHAnsi" w:eastAsiaTheme="minorEastAsia" w:hAnsiTheme="minorHAnsi"/>
              <w:noProof/>
              <w:sz w:val="22"/>
              <w:lang w:eastAsia="es-CO"/>
            </w:rPr>
          </w:rPrChange>
        </w:rPr>
      </w:pPr>
      <w:del w:id="1124" w:author="Camilo Andrés Díaz Gómez" w:date="2023-03-28T18:17:00Z">
        <w:r w:rsidRPr="0062064A" w:rsidDel="0062064A">
          <w:rPr>
            <w:rStyle w:val="Hipervnculo"/>
            <w:rFonts w:cs="Times New Roman"/>
            <w:noProof/>
            <w:color w:val="auto"/>
            <w:rPrChange w:id="1125"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6"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7" w:author="Camilo Andrés Díaz Gómez" w:date="2023-03-28T18:17:00Z"/>
          <w:rFonts w:eastAsiaTheme="minorEastAsia" w:cs="Times New Roman"/>
          <w:noProof/>
          <w:sz w:val="22"/>
          <w:lang w:eastAsia="es-CO"/>
          <w:rPrChange w:id="1128" w:author="Camilo Andrés Díaz Gómez" w:date="2023-03-28T17:39:00Z">
            <w:rPr>
              <w:del w:id="1129" w:author="Camilo Andrés Díaz Gómez" w:date="2023-03-28T18:17:00Z"/>
              <w:rFonts w:asciiTheme="minorHAnsi" w:eastAsiaTheme="minorEastAsia" w:hAnsiTheme="minorHAnsi"/>
              <w:noProof/>
              <w:sz w:val="22"/>
              <w:lang w:eastAsia="es-CO"/>
            </w:rPr>
          </w:rPrChange>
        </w:rPr>
      </w:pPr>
      <w:del w:id="1130" w:author="Camilo Andrés Díaz Gómez" w:date="2023-03-28T18:17:00Z">
        <w:r w:rsidRPr="0062064A" w:rsidDel="0062064A">
          <w:rPr>
            <w:rStyle w:val="Hipervnculo"/>
            <w:rFonts w:cs="Times New Roman"/>
            <w:noProof/>
            <w:color w:val="auto"/>
            <w:rPrChange w:id="1131"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2"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3" w:author="Camilo Andrés Díaz Gómez" w:date="2023-03-28T18:17:00Z"/>
          <w:rFonts w:eastAsiaTheme="minorEastAsia" w:cs="Times New Roman"/>
          <w:noProof/>
          <w:sz w:val="22"/>
          <w:lang w:eastAsia="es-CO"/>
          <w:rPrChange w:id="1134" w:author="Camilo Andrés Díaz Gómez" w:date="2023-03-28T17:39:00Z">
            <w:rPr>
              <w:del w:id="1135" w:author="Camilo Andrés Díaz Gómez" w:date="2023-03-28T18:17:00Z"/>
              <w:rFonts w:asciiTheme="minorHAnsi" w:eastAsiaTheme="minorEastAsia" w:hAnsiTheme="minorHAnsi"/>
              <w:noProof/>
              <w:sz w:val="22"/>
              <w:lang w:eastAsia="es-CO"/>
            </w:rPr>
          </w:rPrChange>
        </w:rPr>
      </w:pPr>
      <w:del w:id="1136" w:author="Camilo Andrés Díaz Gómez" w:date="2023-03-28T18:17:00Z">
        <w:r w:rsidRPr="0062064A" w:rsidDel="0062064A">
          <w:rPr>
            <w:rStyle w:val="Hipervnculo"/>
            <w:rFonts w:cs="Times New Roman"/>
            <w:noProof/>
            <w:color w:val="auto"/>
            <w:rPrChange w:id="1137"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8"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9" w:author="Camilo Andrés Díaz Gómez" w:date="2023-03-28T18:17:00Z"/>
          <w:rFonts w:eastAsiaTheme="minorEastAsia" w:cs="Times New Roman"/>
          <w:noProof/>
          <w:sz w:val="22"/>
          <w:lang w:eastAsia="es-CO"/>
          <w:rPrChange w:id="1140" w:author="Camilo Andrés Díaz Gómez" w:date="2023-03-28T17:39:00Z">
            <w:rPr>
              <w:del w:id="1141" w:author="Camilo Andrés Díaz Gómez" w:date="2023-03-28T18:17:00Z"/>
              <w:rFonts w:asciiTheme="minorHAnsi" w:eastAsiaTheme="minorEastAsia" w:hAnsiTheme="minorHAnsi"/>
              <w:noProof/>
              <w:sz w:val="22"/>
              <w:lang w:eastAsia="es-CO"/>
            </w:rPr>
          </w:rPrChange>
        </w:rPr>
      </w:pPr>
      <w:del w:id="1142" w:author="Camilo Andrés Díaz Gómez" w:date="2023-03-28T18:17:00Z">
        <w:r w:rsidRPr="0062064A" w:rsidDel="0062064A">
          <w:rPr>
            <w:rStyle w:val="Hipervnculo"/>
            <w:rFonts w:cs="Times New Roman"/>
            <w:noProof/>
            <w:color w:val="auto"/>
            <w:rPrChange w:id="1143"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4"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5" w:author="Camilo Andrés Díaz Gómez" w:date="2023-03-28T18:17:00Z"/>
          <w:rFonts w:eastAsiaTheme="minorEastAsia" w:cs="Times New Roman"/>
          <w:noProof/>
          <w:sz w:val="22"/>
          <w:lang w:eastAsia="es-CO"/>
          <w:rPrChange w:id="1146" w:author="Camilo Andrés Díaz Gómez" w:date="2023-03-28T17:39:00Z">
            <w:rPr>
              <w:del w:id="1147" w:author="Camilo Andrés Díaz Gómez" w:date="2023-03-28T18:17:00Z"/>
              <w:rFonts w:asciiTheme="minorHAnsi" w:eastAsiaTheme="minorEastAsia" w:hAnsiTheme="minorHAnsi"/>
              <w:noProof/>
              <w:sz w:val="22"/>
              <w:lang w:eastAsia="es-CO"/>
            </w:rPr>
          </w:rPrChange>
        </w:rPr>
      </w:pPr>
      <w:del w:id="1148" w:author="Camilo Andrés Díaz Gómez" w:date="2023-03-28T18:17:00Z">
        <w:r w:rsidRPr="0062064A" w:rsidDel="0062064A">
          <w:rPr>
            <w:rStyle w:val="Hipervnculo"/>
            <w:rFonts w:cs="Times New Roman"/>
            <w:noProof/>
            <w:color w:val="auto"/>
            <w:rPrChange w:id="1149"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50"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51" w:author="Camilo Andrés Díaz Gómez" w:date="2023-03-28T18:17:00Z"/>
          <w:rFonts w:eastAsiaTheme="minorEastAsia" w:cs="Times New Roman"/>
          <w:noProof/>
          <w:sz w:val="22"/>
          <w:lang w:eastAsia="es-CO"/>
          <w:rPrChange w:id="1152" w:author="Camilo Andrés Díaz Gómez" w:date="2023-03-28T17:39:00Z">
            <w:rPr>
              <w:del w:id="1153" w:author="Camilo Andrés Díaz Gómez" w:date="2023-03-28T18:17:00Z"/>
              <w:rFonts w:asciiTheme="minorHAnsi" w:eastAsiaTheme="minorEastAsia" w:hAnsiTheme="minorHAnsi"/>
              <w:noProof/>
              <w:sz w:val="22"/>
              <w:lang w:eastAsia="es-CO"/>
            </w:rPr>
          </w:rPrChange>
        </w:rPr>
      </w:pPr>
      <w:del w:id="1154" w:author="Camilo Andrés Díaz Gómez" w:date="2023-03-28T18:17:00Z">
        <w:r w:rsidRPr="0062064A" w:rsidDel="0062064A">
          <w:rPr>
            <w:rStyle w:val="Hipervnculo"/>
            <w:rFonts w:cs="Times New Roman"/>
            <w:noProof/>
            <w:color w:val="auto"/>
            <w:rPrChange w:id="1155"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6"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7" w:author="Camilo Andrés Díaz Gómez" w:date="2023-03-28T18:17:00Z"/>
          <w:rFonts w:eastAsiaTheme="minorEastAsia" w:cs="Times New Roman"/>
          <w:noProof/>
          <w:sz w:val="22"/>
          <w:lang w:eastAsia="es-CO"/>
          <w:rPrChange w:id="1158" w:author="Camilo Andrés Díaz Gómez" w:date="2023-03-28T17:39:00Z">
            <w:rPr>
              <w:del w:id="1159" w:author="Camilo Andrés Díaz Gómez" w:date="2023-03-28T18:17:00Z"/>
              <w:rFonts w:asciiTheme="minorHAnsi" w:eastAsiaTheme="minorEastAsia" w:hAnsiTheme="minorHAnsi"/>
              <w:noProof/>
              <w:sz w:val="22"/>
              <w:lang w:eastAsia="es-CO"/>
            </w:rPr>
          </w:rPrChange>
        </w:rPr>
      </w:pPr>
      <w:del w:id="1160" w:author="Camilo Andrés Díaz Gómez" w:date="2023-03-28T18:17:00Z">
        <w:r w:rsidRPr="0062064A" w:rsidDel="0062064A">
          <w:rPr>
            <w:rStyle w:val="Hipervnculo"/>
            <w:rFonts w:cs="Times New Roman"/>
            <w:noProof/>
            <w:color w:val="auto"/>
            <w:rPrChange w:id="1161"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2"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3" w:author="Camilo Andrés Díaz Gómez" w:date="2023-03-28T18:17:00Z"/>
          <w:rFonts w:eastAsiaTheme="minorEastAsia" w:cs="Times New Roman"/>
          <w:noProof/>
          <w:sz w:val="22"/>
          <w:lang w:eastAsia="es-CO"/>
          <w:rPrChange w:id="1164" w:author="Camilo Andrés Díaz Gómez" w:date="2023-03-28T17:39:00Z">
            <w:rPr>
              <w:del w:id="1165" w:author="Camilo Andrés Díaz Gómez" w:date="2023-03-28T18:17:00Z"/>
              <w:rFonts w:asciiTheme="minorHAnsi" w:eastAsiaTheme="minorEastAsia" w:hAnsiTheme="minorHAnsi"/>
              <w:noProof/>
              <w:sz w:val="22"/>
              <w:lang w:eastAsia="es-CO"/>
            </w:rPr>
          </w:rPrChange>
        </w:rPr>
      </w:pPr>
      <w:del w:id="1166" w:author="Camilo Andrés Díaz Gómez" w:date="2023-03-28T18:17:00Z">
        <w:r w:rsidRPr="0062064A" w:rsidDel="0062064A">
          <w:rPr>
            <w:rStyle w:val="Hipervnculo"/>
            <w:rFonts w:cs="Times New Roman"/>
            <w:noProof/>
            <w:color w:val="auto"/>
            <w:rPrChange w:id="1167"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8"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9" w:author="Camilo Andrés Díaz Gómez" w:date="2023-03-28T18:17:00Z"/>
          <w:rFonts w:eastAsiaTheme="minorEastAsia" w:cs="Times New Roman"/>
          <w:noProof/>
          <w:sz w:val="22"/>
          <w:lang w:eastAsia="es-CO"/>
          <w:rPrChange w:id="1170" w:author="Camilo Andrés Díaz Gómez" w:date="2023-03-28T17:39:00Z">
            <w:rPr>
              <w:del w:id="1171" w:author="Camilo Andrés Díaz Gómez" w:date="2023-03-28T18:17:00Z"/>
              <w:rFonts w:asciiTheme="minorHAnsi" w:eastAsiaTheme="minorEastAsia" w:hAnsiTheme="minorHAnsi"/>
              <w:noProof/>
              <w:sz w:val="22"/>
              <w:lang w:eastAsia="es-CO"/>
            </w:rPr>
          </w:rPrChange>
        </w:rPr>
      </w:pPr>
      <w:del w:id="1172" w:author="Camilo Andrés Díaz Gómez" w:date="2023-03-28T18:17:00Z">
        <w:r w:rsidRPr="0062064A" w:rsidDel="0062064A">
          <w:rPr>
            <w:rStyle w:val="Hipervnculo"/>
            <w:rFonts w:cs="Times New Roman"/>
            <w:noProof/>
            <w:color w:val="auto"/>
            <w:rPrChange w:id="1173"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4"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5" w:author="Camilo Andrés Díaz Gómez" w:date="2023-03-28T18:17:00Z"/>
          <w:rFonts w:eastAsiaTheme="minorEastAsia" w:cs="Times New Roman"/>
          <w:noProof/>
          <w:sz w:val="22"/>
          <w:lang w:eastAsia="es-CO"/>
          <w:rPrChange w:id="1176" w:author="Camilo Andrés Díaz Gómez" w:date="2023-03-28T17:39:00Z">
            <w:rPr>
              <w:del w:id="1177" w:author="Camilo Andrés Díaz Gómez" w:date="2023-03-28T18:17:00Z"/>
              <w:rFonts w:asciiTheme="minorHAnsi" w:eastAsiaTheme="minorEastAsia" w:hAnsiTheme="minorHAnsi"/>
              <w:noProof/>
              <w:sz w:val="22"/>
              <w:lang w:eastAsia="es-CO"/>
            </w:rPr>
          </w:rPrChange>
        </w:rPr>
      </w:pPr>
      <w:del w:id="1178" w:author="Camilo Andrés Díaz Gómez" w:date="2023-03-28T18:17:00Z">
        <w:r w:rsidRPr="0062064A" w:rsidDel="0062064A">
          <w:rPr>
            <w:rStyle w:val="Hipervnculo"/>
            <w:rFonts w:cs="Times New Roman"/>
            <w:noProof/>
            <w:color w:val="auto"/>
            <w:rPrChange w:id="1179"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80"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81" w:author="Camilo Andrés Díaz Gómez" w:date="2023-03-28T18:17:00Z"/>
          <w:rFonts w:eastAsiaTheme="minorEastAsia" w:cs="Times New Roman"/>
          <w:noProof/>
          <w:sz w:val="22"/>
          <w:lang w:eastAsia="es-CO"/>
          <w:rPrChange w:id="1182" w:author="Camilo Andrés Díaz Gómez" w:date="2023-03-28T17:39:00Z">
            <w:rPr>
              <w:del w:id="1183" w:author="Camilo Andrés Díaz Gómez" w:date="2023-03-28T18:17:00Z"/>
              <w:rFonts w:asciiTheme="minorHAnsi" w:eastAsiaTheme="minorEastAsia" w:hAnsiTheme="minorHAnsi"/>
              <w:noProof/>
              <w:sz w:val="22"/>
              <w:lang w:eastAsia="es-CO"/>
            </w:rPr>
          </w:rPrChange>
        </w:rPr>
      </w:pPr>
      <w:del w:id="1184" w:author="Camilo Andrés Díaz Gómez" w:date="2023-03-28T18:17:00Z">
        <w:r w:rsidRPr="0062064A" w:rsidDel="0062064A">
          <w:rPr>
            <w:rStyle w:val="Hipervnculo"/>
            <w:rFonts w:cs="Times New Roman"/>
            <w:noProof/>
            <w:color w:val="auto"/>
            <w:rPrChange w:id="1185"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6"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7" w:author="Camilo Andrés Díaz Gómez" w:date="2023-03-28T18:17:00Z"/>
          <w:rFonts w:eastAsiaTheme="minorEastAsia" w:cs="Times New Roman"/>
          <w:noProof/>
          <w:sz w:val="22"/>
          <w:lang w:eastAsia="es-CO"/>
          <w:rPrChange w:id="1188" w:author="Camilo Andrés Díaz Gómez" w:date="2023-03-28T17:39:00Z">
            <w:rPr>
              <w:del w:id="1189" w:author="Camilo Andrés Díaz Gómez" w:date="2023-03-28T18:17:00Z"/>
              <w:rFonts w:asciiTheme="minorHAnsi" w:eastAsiaTheme="minorEastAsia" w:hAnsiTheme="minorHAnsi"/>
              <w:noProof/>
              <w:sz w:val="22"/>
              <w:lang w:eastAsia="es-CO"/>
            </w:rPr>
          </w:rPrChange>
        </w:rPr>
      </w:pPr>
      <w:del w:id="1190" w:author="Camilo Andrés Díaz Gómez" w:date="2023-03-28T18:17:00Z">
        <w:r w:rsidRPr="0062064A" w:rsidDel="0062064A">
          <w:rPr>
            <w:rStyle w:val="Hipervnculo"/>
            <w:rFonts w:cs="Times New Roman"/>
            <w:noProof/>
            <w:color w:val="auto"/>
            <w:rPrChange w:id="1191"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2"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3" w:author="Camilo Andrés Díaz Gómez" w:date="2023-03-28T18:17:00Z"/>
          <w:rFonts w:eastAsiaTheme="minorEastAsia" w:cs="Times New Roman"/>
          <w:noProof/>
          <w:sz w:val="22"/>
          <w:lang w:eastAsia="es-CO"/>
          <w:rPrChange w:id="1194" w:author="Camilo Andrés Díaz Gómez" w:date="2023-03-28T17:39:00Z">
            <w:rPr>
              <w:del w:id="1195" w:author="Camilo Andrés Díaz Gómez" w:date="2023-03-28T18:17:00Z"/>
              <w:rFonts w:asciiTheme="minorHAnsi" w:eastAsiaTheme="minorEastAsia" w:hAnsiTheme="minorHAnsi"/>
              <w:noProof/>
              <w:sz w:val="22"/>
              <w:lang w:eastAsia="es-CO"/>
            </w:rPr>
          </w:rPrChange>
        </w:rPr>
      </w:pPr>
      <w:del w:id="1196" w:author="Camilo Andrés Díaz Gómez" w:date="2023-03-28T18:17:00Z">
        <w:r w:rsidRPr="0062064A" w:rsidDel="0062064A">
          <w:rPr>
            <w:rStyle w:val="Hipervnculo"/>
            <w:rFonts w:cs="Times New Roman"/>
            <w:noProof/>
            <w:color w:val="auto"/>
            <w:rPrChange w:id="1197"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8"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9" w:author="Camilo Andrés Díaz Gómez" w:date="2023-03-28T18:17:00Z"/>
          <w:rFonts w:eastAsiaTheme="minorEastAsia" w:cs="Times New Roman"/>
          <w:noProof/>
          <w:sz w:val="22"/>
          <w:lang w:eastAsia="es-CO"/>
          <w:rPrChange w:id="1200" w:author="Camilo Andrés Díaz Gómez" w:date="2023-03-28T17:39:00Z">
            <w:rPr>
              <w:del w:id="1201" w:author="Camilo Andrés Díaz Gómez" w:date="2023-03-28T18:17:00Z"/>
              <w:rFonts w:asciiTheme="minorHAnsi" w:eastAsiaTheme="minorEastAsia" w:hAnsiTheme="minorHAnsi"/>
              <w:noProof/>
              <w:sz w:val="22"/>
              <w:lang w:eastAsia="es-CO"/>
            </w:rPr>
          </w:rPrChange>
        </w:rPr>
      </w:pPr>
      <w:del w:id="1202" w:author="Camilo Andrés Díaz Gómez" w:date="2023-03-28T18:17:00Z">
        <w:r w:rsidRPr="0062064A" w:rsidDel="0062064A">
          <w:rPr>
            <w:rStyle w:val="Hipervnculo"/>
            <w:rFonts w:cs="Times New Roman"/>
            <w:noProof/>
            <w:color w:val="auto"/>
            <w:rPrChange w:id="1203"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4"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5" w:author="Camilo Andrés Díaz Gómez" w:date="2023-03-28T18:17:00Z"/>
          <w:rFonts w:eastAsiaTheme="minorEastAsia" w:cs="Times New Roman"/>
          <w:noProof/>
          <w:sz w:val="22"/>
          <w:lang w:eastAsia="es-CO"/>
          <w:rPrChange w:id="1206" w:author="Camilo Andrés Díaz Gómez" w:date="2023-03-28T17:39:00Z">
            <w:rPr>
              <w:del w:id="1207" w:author="Camilo Andrés Díaz Gómez" w:date="2023-03-28T18:17:00Z"/>
              <w:rFonts w:asciiTheme="minorHAnsi" w:eastAsiaTheme="minorEastAsia" w:hAnsiTheme="minorHAnsi"/>
              <w:noProof/>
              <w:sz w:val="22"/>
              <w:lang w:eastAsia="es-CO"/>
            </w:rPr>
          </w:rPrChange>
        </w:rPr>
      </w:pPr>
      <w:del w:id="1208" w:author="Camilo Andrés Díaz Gómez" w:date="2023-03-28T18:17:00Z">
        <w:r w:rsidRPr="0062064A" w:rsidDel="0062064A">
          <w:rPr>
            <w:rStyle w:val="Hipervnculo"/>
            <w:rFonts w:cs="Times New Roman"/>
            <w:noProof/>
            <w:color w:val="auto"/>
            <w:rPrChange w:id="1209"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10"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11" w:author="Camilo Andrés Díaz Gómez" w:date="2023-03-28T18:17:00Z"/>
          <w:rFonts w:eastAsiaTheme="minorEastAsia" w:cs="Times New Roman"/>
          <w:noProof/>
          <w:sz w:val="22"/>
          <w:lang w:eastAsia="es-CO"/>
          <w:rPrChange w:id="1212" w:author="Camilo Andrés Díaz Gómez" w:date="2023-03-28T17:39:00Z">
            <w:rPr>
              <w:del w:id="1213" w:author="Camilo Andrés Díaz Gómez" w:date="2023-03-28T18:17:00Z"/>
              <w:rFonts w:asciiTheme="minorHAnsi" w:eastAsiaTheme="minorEastAsia" w:hAnsiTheme="minorHAnsi"/>
              <w:noProof/>
              <w:sz w:val="22"/>
              <w:lang w:eastAsia="es-CO"/>
            </w:rPr>
          </w:rPrChange>
        </w:rPr>
      </w:pPr>
      <w:del w:id="1214" w:author="Camilo Andrés Díaz Gómez" w:date="2023-03-28T18:17:00Z">
        <w:r w:rsidRPr="0062064A" w:rsidDel="0062064A">
          <w:rPr>
            <w:rStyle w:val="Hipervnculo"/>
            <w:rFonts w:cs="Times New Roman"/>
            <w:noProof/>
            <w:color w:val="auto"/>
            <w:rPrChange w:id="1215"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6"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7" w:author="Camilo Andrés Díaz Gómez" w:date="2023-03-28T18:17:00Z"/>
          <w:rFonts w:eastAsiaTheme="minorEastAsia" w:cs="Times New Roman"/>
          <w:noProof/>
          <w:sz w:val="22"/>
          <w:lang w:eastAsia="es-CO"/>
          <w:rPrChange w:id="1218" w:author="Camilo Andrés Díaz Gómez" w:date="2023-03-28T17:39:00Z">
            <w:rPr>
              <w:del w:id="1219" w:author="Camilo Andrés Díaz Gómez" w:date="2023-03-28T18:17:00Z"/>
              <w:rFonts w:asciiTheme="minorHAnsi" w:eastAsiaTheme="minorEastAsia" w:hAnsiTheme="minorHAnsi"/>
              <w:noProof/>
              <w:sz w:val="22"/>
              <w:lang w:eastAsia="es-CO"/>
            </w:rPr>
          </w:rPrChange>
        </w:rPr>
      </w:pPr>
      <w:del w:id="1220" w:author="Camilo Andrés Díaz Gómez" w:date="2023-03-28T18:17:00Z">
        <w:r w:rsidRPr="0062064A" w:rsidDel="0062064A">
          <w:rPr>
            <w:rStyle w:val="Hipervnculo"/>
            <w:rFonts w:cs="Times New Roman"/>
            <w:noProof/>
            <w:color w:val="auto"/>
            <w:rPrChange w:id="1221"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2"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3" w:author="Camilo Andrés Díaz Gómez" w:date="2023-03-28T18:17:00Z"/>
          <w:rFonts w:eastAsiaTheme="minorEastAsia" w:cs="Times New Roman"/>
          <w:noProof/>
          <w:sz w:val="22"/>
          <w:lang w:eastAsia="es-CO"/>
          <w:rPrChange w:id="1224" w:author="Camilo Andrés Díaz Gómez" w:date="2023-03-28T17:39:00Z">
            <w:rPr>
              <w:del w:id="1225" w:author="Camilo Andrés Díaz Gómez" w:date="2023-03-28T18:17:00Z"/>
              <w:rFonts w:asciiTheme="minorHAnsi" w:eastAsiaTheme="minorEastAsia" w:hAnsiTheme="minorHAnsi"/>
              <w:noProof/>
              <w:sz w:val="22"/>
              <w:lang w:eastAsia="es-CO"/>
            </w:rPr>
          </w:rPrChange>
        </w:rPr>
      </w:pPr>
      <w:del w:id="1226" w:author="Camilo Andrés Díaz Gómez" w:date="2023-03-28T18:17:00Z">
        <w:r w:rsidRPr="0062064A" w:rsidDel="0062064A">
          <w:rPr>
            <w:rStyle w:val="Hipervnculo"/>
            <w:rFonts w:cs="Times New Roman"/>
            <w:noProof/>
            <w:color w:val="auto"/>
            <w:rPrChange w:id="1227"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8"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9" w:author="Camilo Andrés Díaz Gómez" w:date="2023-03-28T18:17:00Z"/>
          <w:rFonts w:eastAsiaTheme="minorEastAsia" w:cs="Times New Roman"/>
          <w:noProof/>
          <w:sz w:val="22"/>
          <w:lang w:eastAsia="es-CO"/>
          <w:rPrChange w:id="1230" w:author="Camilo Andrés Díaz Gómez" w:date="2023-03-28T17:39:00Z">
            <w:rPr>
              <w:del w:id="1231" w:author="Camilo Andrés Díaz Gómez" w:date="2023-03-28T18:17:00Z"/>
              <w:rFonts w:asciiTheme="minorHAnsi" w:eastAsiaTheme="minorEastAsia" w:hAnsiTheme="minorHAnsi"/>
              <w:noProof/>
              <w:sz w:val="22"/>
              <w:lang w:eastAsia="es-CO"/>
            </w:rPr>
          </w:rPrChange>
        </w:rPr>
      </w:pPr>
      <w:del w:id="1232" w:author="Camilo Andrés Díaz Gómez" w:date="2023-03-28T18:17:00Z">
        <w:r w:rsidRPr="0062064A" w:rsidDel="0062064A">
          <w:rPr>
            <w:rStyle w:val="Hipervnculo"/>
            <w:rFonts w:cs="Times New Roman"/>
            <w:noProof/>
            <w:color w:val="auto"/>
            <w:rPrChange w:id="1233"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4"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5" w:author="Camilo Andrés Díaz Gómez" w:date="2023-03-28T18:17:00Z"/>
          <w:rFonts w:eastAsiaTheme="minorEastAsia" w:cs="Times New Roman"/>
          <w:noProof/>
          <w:sz w:val="22"/>
          <w:lang w:eastAsia="es-CO"/>
          <w:rPrChange w:id="1236" w:author="Camilo Andrés Díaz Gómez" w:date="2023-03-28T17:39:00Z">
            <w:rPr>
              <w:del w:id="1237" w:author="Camilo Andrés Díaz Gómez" w:date="2023-03-28T18:17:00Z"/>
              <w:rFonts w:asciiTheme="minorHAnsi" w:eastAsiaTheme="minorEastAsia" w:hAnsiTheme="minorHAnsi"/>
              <w:noProof/>
              <w:sz w:val="22"/>
              <w:lang w:eastAsia="es-CO"/>
            </w:rPr>
          </w:rPrChange>
        </w:rPr>
      </w:pPr>
      <w:del w:id="1238" w:author="Camilo Andrés Díaz Gómez" w:date="2023-03-28T18:17:00Z">
        <w:r w:rsidRPr="0062064A" w:rsidDel="0062064A">
          <w:rPr>
            <w:rStyle w:val="Hipervnculo"/>
            <w:rFonts w:cs="Times New Roman"/>
            <w:noProof/>
            <w:color w:val="auto"/>
            <w:rPrChange w:id="1239"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40"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41" w:author="Camilo Andrés Díaz Gómez" w:date="2023-03-28T18:17:00Z"/>
          <w:rFonts w:eastAsiaTheme="minorEastAsia" w:cs="Times New Roman"/>
          <w:noProof/>
          <w:sz w:val="22"/>
          <w:lang w:eastAsia="es-CO"/>
          <w:rPrChange w:id="1242" w:author="Camilo Andrés Díaz Gómez" w:date="2023-03-28T17:39:00Z">
            <w:rPr>
              <w:del w:id="1243" w:author="Camilo Andrés Díaz Gómez" w:date="2023-03-28T18:17:00Z"/>
              <w:rFonts w:asciiTheme="minorHAnsi" w:eastAsiaTheme="minorEastAsia" w:hAnsiTheme="minorHAnsi"/>
              <w:noProof/>
              <w:sz w:val="22"/>
              <w:lang w:eastAsia="es-CO"/>
            </w:rPr>
          </w:rPrChange>
        </w:rPr>
      </w:pPr>
      <w:del w:id="1244" w:author="Camilo Andrés Díaz Gómez" w:date="2023-03-28T18:17:00Z">
        <w:r w:rsidRPr="0062064A" w:rsidDel="0062064A">
          <w:rPr>
            <w:rStyle w:val="Hipervnculo"/>
            <w:rFonts w:cs="Times New Roman"/>
            <w:noProof/>
            <w:color w:val="auto"/>
            <w:rPrChange w:id="1245"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6"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7" w:author="Camilo Andrés Díaz Gómez" w:date="2023-03-28T18:17:00Z"/>
          <w:rFonts w:eastAsiaTheme="minorEastAsia" w:cs="Times New Roman"/>
          <w:noProof/>
          <w:sz w:val="22"/>
          <w:lang w:eastAsia="es-CO"/>
          <w:rPrChange w:id="1248" w:author="Camilo Andrés Díaz Gómez" w:date="2023-03-28T17:39:00Z">
            <w:rPr>
              <w:del w:id="1249" w:author="Camilo Andrés Díaz Gómez" w:date="2023-03-28T18:17:00Z"/>
              <w:rFonts w:asciiTheme="minorHAnsi" w:eastAsiaTheme="minorEastAsia" w:hAnsiTheme="minorHAnsi"/>
              <w:noProof/>
              <w:sz w:val="22"/>
              <w:lang w:eastAsia="es-CO"/>
            </w:rPr>
          </w:rPrChange>
        </w:rPr>
      </w:pPr>
      <w:del w:id="1250" w:author="Camilo Andrés Díaz Gómez" w:date="2023-03-28T18:17:00Z">
        <w:r w:rsidRPr="0062064A" w:rsidDel="0062064A">
          <w:rPr>
            <w:rStyle w:val="Hipervnculo"/>
            <w:rFonts w:cs="Times New Roman"/>
            <w:noProof/>
            <w:color w:val="auto"/>
            <w:rPrChange w:id="1251"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2"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3" w:author="Camilo Andrés Díaz Gómez" w:date="2023-03-28T18:17:00Z"/>
          <w:rFonts w:eastAsiaTheme="minorEastAsia" w:cs="Times New Roman"/>
          <w:noProof/>
          <w:sz w:val="22"/>
          <w:lang w:eastAsia="es-CO"/>
          <w:rPrChange w:id="1254" w:author="Camilo Andrés Díaz Gómez" w:date="2023-03-28T17:39:00Z">
            <w:rPr>
              <w:del w:id="1255" w:author="Camilo Andrés Díaz Gómez" w:date="2023-03-28T18:17:00Z"/>
              <w:rFonts w:asciiTheme="minorHAnsi" w:eastAsiaTheme="minorEastAsia" w:hAnsiTheme="minorHAnsi"/>
              <w:noProof/>
              <w:sz w:val="22"/>
              <w:lang w:eastAsia="es-CO"/>
            </w:rPr>
          </w:rPrChange>
        </w:rPr>
      </w:pPr>
      <w:del w:id="1256" w:author="Camilo Andrés Díaz Gómez" w:date="2023-03-28T18:17:00Z">
        <w:r w:rsidRPr="0062064A" w:rsidDel="0062064A">
          <w:rPr>
            <w:rStyle w:val="Hipervnculo"/>
            <w:rFonts w:cs="Times New Roman"/>
            <w:noProof/>
            <w:color w:val="auto"/>
            <w:rPrChange w:id="1257"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8"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9" w:author="Camilo Andrés Díaz Gómez" w:date="2023-03-28T18:17:00Z"/>
          <w:rFonts w:eastAsiaTheme="minorEastAsia" w:cs="Times New Roman"/>
          <w:noProof/>
          <w:sz w:val="22"/>
          <w:lang w:eastAsia="es-CO"/>
          <w:rPrChange w:id="1260" w:author="Camilo Andrés Díaz Gómez" w:date="2023-03-28T17:39:00Z">
            <w:rPr>
              <w:del w:id="1261" w:author="Camilo Andrés Díaz Gómez" w:date="2023-03-28T18:17:00Z"/>
              <w:rFonts w:asciiTheme="minorHAnsi" w:eastAsiaTheme="minorEastAsia" w:hAnsiTheme="minorHAnsi"/>
              <w:noProof/>
              <w:sz w:val="22"/>
              <w:lang w:eastAsia="es-CO"/>
            </w:rPr>
          </w:rPrChange>
        </w:rPr>
      </w:pPr>
      <w:del w:id="1262" w:author="Camilo Andrés Díaz Gómez" w:date="2023-03-28T18:17:00Z">
        <w:r w:rsidRPr="0062064A" w:rsidDel="0062064A">
          <w:rPr>
            <w:rStyle w:val="Hipervnculo"/>
            <w:rFonts w:cs="Times New Roman"/>
            <w:noProof/>
            <w:color w:val="auto"/>
            <w:rPrChange w:id="1263"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4"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5" w:author="Camilo Andrés Díaz Gómez" w:date="2023-03-28T18:17:00Z"/>
          <w:rFonts w:eastAsiaTheme="minorEastAsia" w:cs="Times New Roman"/>
          <w:noProof/>
          <w:sz w:val="22"/>
          <w:lang w:eastAsia="es-CO"/>
          <w:rPrChange w:id="1266" w:author="Camilo Andrés Díaz Gómez" w:date="2023-03-28T17:39:00Z">
            <w:rPr>
              <w:del w:id="1267" w:author="Camilo Andrés Díaz Gómez" w:date="2023-03-28T18:17:00Z"/>
              <w:rFonts w:asciiTheme="minorHAnsi" w:eastAsiaTheme="minorEastAsia" w:hAnsiTheme="minorHAnsi"/>
              <w:noProof/>
              <w:sz w:val="22"/>
              <w:lang w:eastAsia="es-CO"/>
            </w:rPr>
          </w:rPrChange>
        </w:rPr>
      </w:pPr>
      <w:del w:id="1268" w:author="Camilo Andrés Díaz Gómez" w:date="2023-03-28T18:17:00Z">
        <w:r w:rsidRPr="0062064A" w:rsidDel="0062064A">
          <w:rPr>
            <w:rStyle w:val="Hipervnculo"/>
            <w:rFonts w:cs="Times New Roman"/>
            <w:noProof/>
            <w:color w:val="auto"/>
            <w:rPrChange w:id="1269"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70"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71" w:author="Camilo Andrés Díaz Gómez" w:date="2023-03-28T18:17:00Z"/>
          <w:rFonts w:eastAsiaTheme="minorEastAsia" w:cs="Times New Roman"/>
          <w:noProof/>
          <w:sz w:val="22"/>
          <w:lang w:eastAsia="es-CO"/>
          <w:rPrChange w:id="1272" w:author="Camilo Andrés Díaz Gómez" w:date="2023-03-28T17:39:00Z">
            <w:rPr>
              <w:del w:id="1273" w:author="Camilo Andrés Díaz Gómez" w:date="2023-03-28T18:17:00Z"/>
              <w:rFonts w:asciiTheme="minorHAnsi" w:eastAsiaTheme="minorEastAsia" w:hAnsiTheme="minorHAnsi"/>
              <w:noProof/>
              <w:sz w:val="22"/>
              <w:lang w:eastAsia="es-CO"/>
            </w:rPr>
          </w:rPrChange>
        </w:rPr>
      </w:pPr>
      <w:del w:id="1274" w:author="Camilo Andrés Díaz Gómez" w:date="2023-03-28T18:17:00Z">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8"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9" w:author="Camilo Andrés Díaz Gómez" w:date="2023-03-28T18:17:00Z"/>
          <w:rFonts w:eastAsiaTheme="minorEastAsia" w:cs="Times New Roman"/>
          <w:noProof/>
          <w:sz w:val="22"/>
          <w:lang w:eastAsia="es-CO"/>
          <w:rPrChange w:id="1280" w:author="Camilo Andrés Díaz Gómez" w:date="2023-03-28T17:39:00Z">
            <w:rPr>
              <w:del w:id="1281" w:author="Camilo Andrés Díaz Gómez" w:date="2023-03-28T18:17:00Z"/>
              <w:rFonts w:asciiTheme="minorHAnsi" w:eastAsiaTheme="minorEastAsia" w:hAnsiTheme="minorHAnsi"/>
              <w:noProof/>
              <w:sz w:val="22"/>
              <w:lang w:eastAsia="es-CO"/>
            </w:rPr>
          </w:rPrChange>
        </w:rPr>
      </w:pPr>
      <w:del w:id="1282" w:author="Camilo Andrés Díaz Gómez" w:date="2023-03-28T18:17:00Z">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5"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6"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7" w:author="Camilo Andrés Díaz Gómez" w:date="2023-03-28T15:27:00Z"/>
          <w:rFonts w:eastAsiaTheme="minorEastAsia" w:cs="Times New Roman"/>
          <w:noProof/>
          <w:sz w:val="22"/>
          <w:lang w:eastAsia="es-CO"/>
          <w:rPrChange w:id="1288" w:author="Camilo Andrés Díaz Gómez" w:date="2023-03-28T17:39:00Z">
            <w:rPr>
              <w:del w:id="1289" w:author="Camilo Andrés Díaz Gómez" w:date="2023-03-28T15:27:00Z"/>
              <w:rFonts w:asciiTheme="minorHAnsi" w:eastAsiaTheme="minorEastAsia" w:hAnsiTheme="minorHAnsi"/>
              <w:noProof/>
              <w:sz w:val="22"/>
              <w:lang w:eastAsia="es-CO"/>
            </w:rPr>
          </w:rPrChange>
        </w:rPr>
      </w:pPr>
      <w:del w:id="1290" w:author="Camilo Andrés Díaz Gómez" w:date="2023-03-28T15:27:00Z">
        <w:r w:rsidRPr="00A968A5" w:rsidDel="00405EF3">
          <w:rPr>
            <w:rStyle w:val="Hipervnculo"/>
            <w:rFonts w:cs="Times New Roman"/>
            <w:noProof/>
            <w:color w:val="auto"/>
            <w:rPrChange w:id="1291"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2"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3" w:author="Camilo Andrés Díaz Gómez" w:date="2023-03-28T15:27:00Z"/>
          <w:rFonts w:eastAsiaTheme="minorEastAsia" w:cs="Times New Roman"/>
          <w:noProof/>
          <w:sz w:val="22"/>
          <w:lang w:eastAsia="es-CO"/>
          <w:rPrChange w:id="1294" w:author="Camilo Andrés Díaz Gómez" w:date="2023-03-28T17:39:00Z">
            <w:rPr>
              <w:del w:id="1295" w:author="Camilo Andrés Díaz Gómez" w:date="2023-03-28T15:27:00Z"/>
              <w:rFonts w:asciiTheme="minorHAnsi" w:eastAsiaTheme="minorEastAsia" w:hAnsiTheme="minorHAnsi"/>
              <w:noProof/>
              <w:sz w:val="22"/>
              <w:lang w:eastAsia="es-CO"/>
            </w:rPr>
          </w:rPrChange>
        </w:rPr>
      </w:pPr>
      <w:del w:id="1296" w:author="Camilo Andrés Díaz Gómez" w:date="2023-03-28T15:27:00Z">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9"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300"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301" w:author="Camilo Andrés Díaz Gómez" w:date="2023-03-28T15:27:00Z"/>
          <w:rFonts w:eastAsiaTheme="minorEastAsia" w:cs="Times New Roman"/>
          <w:noProof/>
          <w:sz w:val="22"/>
          <w:lang w:eastAsia="es-CO"/>
          <w:rPrChange w:id="1302" w:author="Camilo Andrés Díaz Gómez" w:date="2023-03-28T17:39:00Z">
            <w:rPr>
              <w:del w:id="1303" w:author="Camilo Andrés Díaz Gómez" w:date="2023-03-28T15:27:00Z"/>
              <w:rFonts w:asciiTheme="minorHAnsi" w:eastAsiaTheme="minorEastAsia" w:hAnsiTheme="minorHAnsi"/>
              <w:noProof/>
              <w:sz w:val="22"/>
              <w:lang w:eastAsia="es-CO"/>
            </w:rPr>
          </w:rPrChange>
        </w:rPr>
      </w:pPr>
      <w:del w:id="1304" w:author="Camilo Andrés Díaz Gómez" w:date="2023-03-28T15:27:00Z">
        <w:r w:rsidRPr="00A968A5" w:rsidDel="00405EF3">
          <w:rPr>
            <w:rStyle w:val="Hipervnculo"/>
            <w:rFonts w:cs="Times New Roman"/>
            <w:noProof/>
            <w:color w:val="auto"/>
            <w:rPrChange w:id="1305"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6"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7" w:author="Camilo Andrés Díaz Gómez" w:date="2023-03-28T15:27:00Z"/>
          <w:rFonts w:eastAsiaTheme="minorEastAsia" w:cs="Times New Roman"/>
          <w:noProof/>
          <w:sz w:val="22"/>
          <w:lang w:eastAsia="es-CO"/>
          <w:rPrChange w:id="1308" w:author="Camilo Andrés Díaz Gómez" w:date="2023-03-28T17:39:00Z">
            <w:rPr>
              <w:del w:id="1309" w:author="Camilo Andrés Díaz Gómez" w:date="2023-03-28T15:27:00Z"/>
              <w:rFonts w:asciiTheme="minorHAnsi" w:eastAsiaTheme="minorEastAsia" w:hAnsiTheme="minorHAnsi"/>
              <w:noProof/>
              <w:sz w:val="22"/>
              <w:lang w:eastAsia="es-CO"/>
            </w:rPr>
          </w:rPrChange>
        </w:rPr>
      </w:pPr>
      <w:del w:id="1310" w:author="Camilo Andrés Díaz Gómez" w:date="2023-03-28T15:27:00Z">
        <w:r w:rsidRPr="00A968A5" w:rsidDel="00405EF3">
          <w:rPr>
            <w:rStyle w:val="Hipervnculo"/>
            <w:rFonts w:cs="Times New Roman"/>
            <w:noProof/>
            <w:color w:val="auto"/>
            <w:rPrChange w:id="1311"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3" w:author="Camilo Andrés Díaz Gómez" w:date="2023-03-28T15:27:00Z"/>
          <w:rFonts w:eastAsiaTheme="minorEastAsia" w:cs="Times New Roman"/>
          <w:noProof/>
          <w:sz w:val="22"/>
          <w:lang w:eastAsia="es-CO"/>
          <w:rPrChange w:id="1314" w:author="Camilo Andrés Díaz Gómez" w:date="2023-03-28T17:39:00Z">
            <w:rPr>
              <w:del w:id="1315" w:author="Camilo Andrés Díaz Gómez" w:date="2023-03-28T15:27:00Z"/>
              <w:rFonts w:asciiTheme="minorHAnsi" w:eastAsiaTheme="minorEastAsia" w:hAnsiTheme="minorHAnsi"/>
              <w:noProof/>
              <w:sz w:val="22"/>
              <w:lang w:eastAsia="es-CO"/>
            </w:rPr>
          </w:rPrChange>
        </w:rPr>
      </w:pPr>
      <w:del w:id="1316" w:author="Camilo Andrés Díaz Gómez" w:date="2023-03-28T15:27:00Z">
        <w:r w:rsidRPr="00A968A5" w:rsidDel="00405EF3">
          <w:rPr>
            <w:rStyle w:val="Hipervnculo"/>
            <w:rFonts w:cs="Times New Roman"/>
            <w:noProof/>
            <w:color w:val="auto"/>
            <w:rPrChange w:id="1317"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9"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0"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21" w:author="Camilo Andrés Díaz Gómez" w:date="2023-03-28T15:27:00Z"/>
          <w:rFonts w:eastAsiaTheme="minorEastAsia" w:cs="Times New Roman"/>
          <w:noProof/>
          <w:sz w:val="22"/>
          <w:lang w:eastAsia="es-CO"/>
          <w:rPrChange w:id="1322" w:author="Camilo Andrés Díaz Gómez" w:date="2023-03-28T17:39:00Z">
            <w:rPr>
              <w:del w:id="1323" w:author="Camilo Andrés Díaz Gómez" w:date="2023-03-28T15:27:00Z"/>
              <w:rFonts w:asciiTheme="minorHAnsi" w:eastAsiaTheme="minorEastAsia" w:hAnsiTheme="minorHAnsi"/>
              <w:noProof/>
              <w:sz w:val="22"/>
              <w:lang w:eastAsia="es-CO"/>
            </w:rPr>
          </w:rPrChange>
        </w:rPr>
      </w:pPr>
      <w:del w:id="1324" w:author="Camilo Andrés Díaz Gómez" w:date="2023-03-28T15:27:00Z">
        <w:r w:rsidRPr="00A968A5" w:rsidDel="00405EF3">
          <w:rPr>
            <w:rStyle w:val="Hipervnculo"/>
            <w:rFonts w:cs="Times New Roman"/>
            <w:noProof/>
            <w:color w:val="auto"/>
            <w:rPrChange w:id="1325"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8"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9" w:author="Camilo Andrés Díaz Gómez" w:date="2023-03-28T15:27:00Z"/>
          <w:rFonts w:eastAsiaTheme="minorEastAsia" w:cs="Times New Roman"/>
          <w:noProof/>
          <w:sz w:val="22"/>
          <w:lang w:eastAsia="es-CO"/>
          <w:rPrChange w:id="1330" w:author="Camilo Andrés Díaz Gómez" w:date="2023-03-28T17:39:00Z">
            <w:rPr>
              <w:del w:id="1331" w:author="Camilo Andrés Díaz Gómez" w:date="2023-03-28T15:27:00Z"/>
              <w:rFonts w:asciiTheme="minorHAnsi" w:eastAsiaTheme="minorEastAsia" w:hAnsiTheme="minorHAnsi"/>
              <w:noProof/>
              <w:sz w:val="22"/>
              <w:lang w:eastAsia="es-CO"/>
            </w:rPr>
          </w:rPrChange>
        </w:rPr>
      </w:pPr>
      <w:del w:id="1332" w:author="Camilo Andrés Díaz Gómez" w:date="2023-03-28T15:27:00Z">
        <w:r w:rsidRPr="00A968A5" w:rsidDel="00405EF3">
          <w:rPr>
            <w:rStyle w:val="Hipervnculo"/>
            <w:rFonts w:cs="Times New Roman"/>
            <w:noProof/>
            <w:color w:val="auto"/>
            <w:rPrChange w:id="1333"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4"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5" w:author="Camilo Andrés Díaz Gómez" w:date="2023-03-28T15:27:00Z"/>
          <w:rFonts w:eastAsiaTheme="minorEastAsia" w:cs="Times New Roman"/>
          <w:noProof/>
          <w:sz w:val="22"/>
          <w:lang w:eastAsia="es-CO"/>
          <w:rPrChange w:id="1336" w:author="Camilo Andrés Díaz Gómez" w:date="2023-03-28T17:39:00Z">
            <w:rPr>
              <w:del w:id="1337" w:author="Camilo Andrés Díaz Gómez" w:date="2023-03-28T15:27:00Z"/>
              <w:rFonts w:asciiTheme="minorHAnsi" w:eastAsiaTheme="minorEastAsia" w:hAnsiTheme="minorHAnsi"/>
              <w:noProof/>
              <w:sz w:val="22"/>
              <w:lang w:eastAsia="es-CO"/>
            </w:rPr>
          </w:rPrChange>
        </w:rPr>
      </w:pPr>
      <w:del w:id="1338" w:author="Camilo Andrés Díaz Gómez" w:date="2023-03-28T15:27:00Z">
        <w:r w:rsidRPr="00A968A5" w:rsidDel="00405EF3">
          <w:rPr>
            <w:rStyle w:val="Hipervnculo"/>
            <w:rFonts w:cs="Times New Roman"/>
            <w:noProof/>
            <w:color w:val="auto"/>
            <w:rPrChange w:id="1339"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40"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41" w:author="Camilo Andrés Díaz Gómez" w:date="2023-03-28T15:27:00Z"/>
          <w:rFonts w:eastAsiaTheme="minorEastAsia" w:cs="Times New Roman"/>
          <w:noProof/>
          <w:sz w:val="22"/>
          <w:lang w:eastAsia="es-CO"/>
          <w:rPrChange w:id="1342" w:author="Camilo Andrés Díaz Gómez" w:date="2023-03-28T17:39:00Z">
            <w:rPr>
              <w:del w:id="1343" w:author="Camilo Andrés Díaz Gómez" w:date="2023-03-28T15:27:00Z"/>
              <w:rFonts w:asciiTheme="minorHAnsi" w:eastAsiaTheme="minorEastAsia" w:hAnsiTheme="minorHAnsi"/>
              <w:noProof/>
              <w:sz w:val="22"/>
              <w:lang w:eastAsia="es-CO"/>
            </w:rPr>
          </w:rPrChange>
        </w:rPr>
      </w:pPr>
      <w:del w:id="1344" w:author="Camilo Andrés Díaz Gómez" w:date="2023-03-28T15:27:00Z">
        <w:r w:rsidRPr="00A968A5" w:rsidDel="00405EF3">
          <w:rPr>
            <w:rStyle w:val="Hipervnculo"/>
            <w:rFonts w:cs="Times New Roman"/>
            <w:noProof/>
            <w:color w:val="auto"/>
            <w:rPrChange w:id="1345"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6"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7" w:author="Camilo Andrés Díaz Gómez" w:date="2023-03-28T15:27:00Z"/>
          <w:rFonts w:eastAsiaTheme="minorEastAsia" w:cs="Times New Roman"/>
          <w:noProof/>
          <w:sz w:val="22"/>
          <w:lang w:eastAsia="es-CO"/>
          <w:rPrChange w:id="1348" w:author="Camilo Andrés Díaz Gómez" w:date="2023-03-28T17:39:00Z">
            <w:rPr>
              <w:del w:id="1349" w:author="Camilo Andrés Díaz Gómez" w:date="2023-03-28T15:27:00Z"/>
              <w:rFonts w:asciiTheme="minorHAnsi" w:eastAsiaTheme="minorEastAsia" w:hAnsiTheme="minorHAnsi"/>
              <w:noProof/>
              <w:sz w:val="22"/>
              <w:lang w:eastAsia="es-CO"/>
            </w:rPr>
          </w:rPrChange>
        </w:rPr>
      </w:pPr>
      <w:del w:id="1350" w:author="Camilo Andrés Díaz Gómez" w:date="2023-03-28T15:27:00Z">
        <w:r w:rsidRPr="00A968A5" w:rsidDel="00405EF3">
          <w:rPr>
            <w:rStyle w:val="Hipervnculo"/>
            <w:rFonts w:cs="Times New Roman"/>
            <w:noProof/>
            <w:color w:val="auto"/>
            <w:rPrChange w:id="1351"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2"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3" w:author="Camilo Andrés Díaz Gómez" w:date="2023-03-28T15:27:00Z"/>
          <w:rFonts w:eastAsiaTheme="minorEastAsia" w:cs="Times New Roman"/>
          <w:noProof/>
          <w:sz w:val="22"/>
          <w:lang w:eastAsia="es-CO"/>
          <w:rPrChange w:id="1354" w:author="Camilo Andrés Díaz Gómez" w:date="2023-03-28T17:39:00Z">
            <w:rPr>
              <w:del w:id="1355" w:author="Camilo Andrés Díaz Gómez" w:date="2023-03-28T15:27:00Z"/>
              <w:rFonts w:asciiTheme="minorHAnsi" w:eastAsiaTheme="minorEastAsia" w:hAnsiTheme="minorHAnsi"/>
              <w:noProof/>
              <w:sz w:val="22"/>
              <w:lang w:eastAsia="es-CO"/>
            </w:rPr>
          </w:rPrChange>
        </w:rPr>
      </w:pPr>
      <w:del w:id="1356" w:author="Camilo Andrés Díaz Gómez" w:date="2023-03-28T15:27:00Z">
        <w:r w:rsidRPr="00A968A5" w:rsidDel="00405EF3">
          <w:rPr>
            <w:rStyle w:val="Hipervnculo"/>
            <w:rFonts w:cs="Times New Roman"/>
            <w:noProof/>
            <w:color w:val="auto"/>
            <w:rPrChange w:id="1357"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8"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9" w:author="Camilo Andrés Díaz Gómez" w:date="2023-03-28T15:27:00Z"/>
          <w:rFonts w:eastAsiaTheme="minorEastAsia" w:cs="Times New Roman"/>
          <w:noProof/>
          <w:sz w:val="22"/>
          <w:lang w:eastAsia="es-CO"/>
          <w:rPrChange w:id="1360" w:author="Camilo Andrés Díaz Gómez" w:date="2023-03-28T17:39:00Z">
            <w:rPr>
              <w:del w:id="1361" w:author="Camilo Andrés Díaz Gómez" w:date="2023-03-28T15:27:00Z"/>
              <w:rFonts w:asciiTheme="minorHAnsi" w:eastAsiaTheme="minorEastAsia" w:hAnsiTheme="minorHAnsi"/>
              <w:noProof/>
              <w:sz w:val="22"/>
              <w:lang w:eastAsia="es-CO"/>
            </w:rPr>
          </w:rPrChange>
        </w:rPr>
      </w:pPr>
      <w:del w:id="1362" w:author="Camilo Andrés Díaz Gómez" w:date="2023-03-28T15:27:00Z">
        <w:r w:rsidRPr="00A968A5" w:rsidDel="00405EF3">
          <w:rPr>
            <w:rStyle w:val="Hipervnculo"/>
            <w:rFonts w:cs="Times New Roman"/>
            <w:noProof/>
            <w:color w:val="auto"/>
            <w:rPrChange w:id="1363"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4"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5" w:author="Camilo Andrés Díaz Gómez" w:date="2023-03-28T15:27:00Z"/>
          <w:rFonts w:eastAsiaTheme="minorEastAsia" w:cs="Times New Roman"/>
          <w:noProof/>
          <w:sz w:val="22"/>
          <w:lang w:eastAsia="es-CO"/>
          <w:rPrChange w:id="1366" w:author="Camilo Andrés Díaz Gómez" w:date="2023-03-28T17:39:00Z">
            <w:rPr>
              <w:del w:id="1367" w:author="Camilo Andrés Díaz Gómez" w:date="2023-03-28T15:27:00Z"/>
              <w:rFonts w:asciiTheme="minorHAnsi" w:eastAsiaTheme="minorEastAsia" w:hAnsiTheme="minorHAnsi"/>
              <w:noProof/>
              <w:sz w:val="22"/>
              <w:lang w:eastAsia="es-CO"/>
            </w:rPr>
          </w:rPrChange>
        </w:rPr>
      </w:pPr>
      <w:del w:id="1368" w:author="Camilo Andrés Díaz Gómez" w:date="2023-03-28T15:27:00Z">
        <w:r w:rsidRPr="00A968A5" w:rsidDel="00405EF3">
          <w:rPr>
            <w:rStyle w:val="Hipervnculo"/>
            <w:rFonts w:cs="Times New Roman"/>
            <w:noProof/>
            <w:color w:val="auto"/>
            <w:rPrChange w:id="1369"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70"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71" w:author="Camilo Andrés Díaz Gómez" w:date="2023-03-28T15:27:00Z"/>
          <w:rFonts w:eastAsiaTheme="minorEastAsia" w:cs="Times New Roman"/>
          <w:noProof/>
          <w:sz w:val="22"/>
          <w:lang w:eastAsia="es-CO"/>
          <w:rPrChange w:id="1372" w:author="Camilo Andrés Díaz Gómez" w:date="2023-03-28T17:39:00Z">
            <w:rPr>
              <w:del w:id="1373" w:author="Camilo Andrés Díaz Gómez" w:date="2023-03-28T15:27:00Z"/>
              <w:rFonts w:asciiTheme="minorHAnsi" w:eastAsiaTheme="minorEastAsia" w:hAnsiTheme="minorHAnsi"/>
              <w:noProof/>
              <w:sz w:val="22"/>
              <w:lang w:eastAsia="es-CO"/>
            </w:rPr>
          </w:rPrChange>
        </w:rPr>
      </w:pPr>
      <w:del w:id="1374" w:author="Camilo Andrés Díaz Gómez" w:date="2023-03-28T15:27:00Z">
        <w:r w:rsidRPr="00A968A5" w:rsidDel="00405EF3">
          <w:rPr>
            <w:rStyle w:val="Hipervnculo"/>
            <w:rFonts w:cs="Times New Roman"/>
            <w:noProof/>
            <w:color w:val="auto"/>
            <w:rPrChange w:id="1375"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6"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7" w:author="Camilo Andrés Díaz Gómez" w:date="2023-03-28T15:27:00Z"/>
          <w:rFonts w:eastAsiaTheme="minorEastAsia" w:cs="Times New Roman"/>
          <w:noProof/>
          <w:sz w:val="22"/>
          <w:lang w:eastAsia="es-CO"/>
          <w:rPrChange w:id="1378" w:author="Camilo Andrés Díaz Gómez" w:date="2023-03-28T17:39:00Z">
            <w:rPr>
              <w:del w:id="1379" w:author="Camilo Andrés Díaz Gómez" w:date="2023-03-28T15:27:00Z"/>
              <w:rFonts w:asciiTheme="minorHAnsi" w:eastAsiaTheme="minorEastAsia" w:hAnsiTheme="minorHAnsi"/>
              <w:noProof/>
              <w:sz w:val="22"/>
              <w:lang w:eastAsia="es-CO"/>
            </w:rPr>
          </w:rPrChange>
        </w:rPr>
      </w:pPr>
      <w:del w:id="1380" w:author="Camilo Andrés Díaz Gómez" w:date="2023-03-28T15:27:00Z">
        <w:r w:rsidRPr="00A968A5" w:rsidDel="00405EF3">
          <w:rPr>
            <w:rStyle w:val="Hipervnculo"/>
            <w:rFonts w:cs="Times New Roman"/>
            <w:noProof/>
            <w:color w:val="auto"/>
            <w:rPrChange w:id="1381"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2"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3" w:author="Camilo Andrés Díaz Gómez" w:date="2023-03-28T15:27:00Z"/>
          <w:rFonts w:eastAsiaTheme="minorEastAsia" w:cs="Times New Roman"/>
          <w:noProof/>
          <w:sz w:val="22"/>
          <w:lang w:eastAsia="es-CO"/>
          <w:rPrChange w:id="1384" w:author="Camilo Andrés Díaz Gómez" w:date="2023-03-28T17:39:00Z">
            <w:rPr>
              <w:del w:id="1385" w:author="Camilo Andrés Díaz Gómez" w:date="2023-03-28T15:27:00Z"/>
              <w:rFonts w:asciiTheme="minorHAnsi" w:eastAsiaTheme="minorEastAsia" w:hAnsiTheme="minorHAnsi"/>
              <w:noProof/>
              <w:sz w:val="22"/>
              <w:lang w:eastAsia="es-CO"/>
            </w:rPr>
          </w:rPrChange>
        </w:rPr>
      </w:pPr>
      <w:del w:id="1386" w:author="Camilo Andrés Díaz Gómez" w:date="2023-03-28T15:27:00Z">
        <w:r w:rsidRPr="00A968A5" w:rsidDel="00405EF3">
          <w:rPr>
            <w:rStyle w:val="Hipervnculo"/>
            <w:rFonts w:cs="Times New Roman"/>
            <w:noProof/>
            <w:color w:val="auto"/>
            <w:rPrChange w:id="1387"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8"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9" w:author="Camilo Andrés Díaz Gómez" w:date="2023-03-28T15:27:00Z"/>
          <w:rFonts w:eastAsiaTheme="minorEastAsia" w:cs="Times New Roman"/>
          <w:noProof/>
          <w:sz w:val="22"/>
          <w:lang w:eastAsia="es-CO"/>
          <w:rPrChange w:id="1390" w:author="Camilo Andrés Díaz Gómez" w:date="2023-03-28T17:39:00Z">
            <w:rPr>
              <w:del w:id="1391" w:author="Camilo Andrés Díaz Gómez" w:date="2023-03-28T15:27:00Z"/>
              <w:rFonts w:asciiTheme="minorHAnsi" w:eastAsiaTheme="minorEastAsia" w:hAnsiTheme="minorHAnsi"/>
              <w:noProof/>
              <w:sz w:val="22"/>
              <w:lang w:eastAsia="es-CO"/>
            </w:rPr>
          </w:rPrChange>
        </w:rPr>
      </w:pPr>
      <w:del w:id="1392" w:author="Camilo Andrés Díaz Gómez" w:date="2023-03-28T15:27:00Z">
        <w:r w:rsidRPr="00A968A5" w:rsidDel="00405EF3">
          <w:rPr>
            <w:rStyle w:val="Hipervnculo"/>
            <w:rFonts w:cs="Times New Roman"/>
            <w:noProof/>
            <w:color w:val="auto"/>
            <w:rPrChange w:id="1393"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4"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5" w:author="Camilo Andrés Díaz Gómez" w:date="2023-03-28T15:27:00Z"/>
          <w:rFonts w:eastAsiaTheme="minorEastAsia" w:cs="Times New Roman"/>
          <w:noProof/>
          <w:sz w:val="22"/>
          <w:lang w:eastAsia="es-CO"/>
          <w:rPrChange w:id="1396" w:author="Camilo Andrés Díaz Gómez" w:date="2023-03-28T17:39:00Z">
            <w:rPr>
              <w:del w:id="1397" w:author="Camilo Andrés Díaz Gómez" w:date="2023-03-28T15:27:00Z"/>
              <w:rFonts w:asciiTheme="minorHAnsi" w:eastAsiaTheme="minorEastAsia" w:hAnsiTheme="minorHAnsi"/>
              <w:noProof/>
              <w:sz w:val="22"/>
              <w:lang w:eastAsia="es-CO"/>
            </w:rPr>
          </w:rPrChange>
        </w:rPr>
      </w:pPr>
      <w:del w:id="1398" w:author="Camilo Andrés Díaz Gómez" w:date="2023-03-28T15:27:00Z">
        <w:r w:rsidRPr="00A968A5" w:rsidDel="00405EF3">
          <w:rPr>
            <w:rStyle w:val="Hipervnculo"/>
            <w:rFonts w:cs="Times New Roman"/>
            <w:noProof/>
            <w:color w:val="auto"/>
            <w:rPrChange w:id="1399"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400"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401" w:author="Camilo Andrés Díaz Gómez" w:date="2023-03-28T15:27:00Z"/>
          <w:rFonts w:eastAsiaTheme="minorEastAsia" w:cs="Times New Roman"/>
          <w:noProof/>
          <w:sz w:val="22"/>
          <w:lang w:eastAsia="es-CO"/>
          <w:rPrChange w:id="1402" w:author="Camilo Andrés Díaz Gómez" w:date="2023-03-28T17:39:00Z">
            <w:rPr>
              <w:del w:id="1403" w:author="Camilo Andrés Díaz Gómez" w:date="2023-03-28T15:27:00Z"/>
              <w:rFonts w:asciiTheme="minorHAnsi" w:eastAsiaTheme="minorEastAsia" w:hAnsiTheme="minorHAnsi"/>
              <w:noProof/>
              <w:sz w:val="22"/>
              <w:lang w:eastAsia="es-CO"/>
            </w:rPr>
          </w:rPrChange>
        </w:rPr>
      </w:pPr>
      <w:del w:id="1404" w:author="Camilo Andrés Díaz Gómez" w:date="2023-03-28T15:27:00Z">
        <w:r w:rsidRPr="00A968A5" w:rsidDel="00405EF3">
          <w:rPr>
            <w:rStyle w:val="Hipervnculo"/>
            <w:rFonts w:cs="Times New Roman"/>
            <w:noProof/>
            <w:color w:val="auto"/>
            <w:rPrChange w:id="1405"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6"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7" w:author="Camilo Andrés Díaz Gómez" w:date="2023-03-28T15:27:00Z"/>
          <w:rFonts w:eastAsiaTheme="minorEastAsia" w:cs="Times New Roman"/>
          <w:noProof/>
          <w:sz w:val="22"/>
          <w:lang w:eastAsia="es-CO"/>
          <w:rPrChange w:id="1408" w:author="Camilo Andrés Díaz Gómez" w:date="2023-03-28T17:39:00Z">
            <w:rPr>
              <w:del w:id="1409" w:author="Camilo Andrés Díaz Gómez" w:date="2023-03-28T15:27:00Z"/>
              <w:rFonts w:asciiTheme="minorHAnsi" w:eastAsiaTheme="minorEastAsia" w:hAnsiTheme="minorHAnsi"/>
              <w:noProof/>
              <w:sz w:val="22"/>
              <w:lang w:eastAsia="es-CO"/>
            </w:rPr>
          </w:rPrChange>
        </w:rPr>
      </w:pPr>
      <w:del w:id="1410" w:author="Camilo Andrés Díaz Gómez" w:date="2023-03-28T15:27:00Z">
        <w:r w:rsidRPr="00A968A5" w:rsidDel="00405EF3">
          <w:rPr>
            <w:rStyle w:val="Hipervnculo"/>
            <w:rFonts w:cs="Times New Roman"/>
            <w:noProof/>
            <w:color w:val="auto"/>
            <w:rPrChange w:id="1411"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2"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3" w:author="Camilo Andrés Díaz Gómez" w:date="2023-03-28T15:27:00Z"/>
          <w:rFonts w:eastAsiaTheme="minorEastAsia" w:cs="Times New Roman"/>
          <w:noProof/>
          <w:sz w:val="22"/>
          <w:lang w:eastAsia="es-CO"/>
          <w:rPrChange w:id="1414" w:author="Camilo Andrés Díaz Gómez" w:date="2023-03-28T17:39:00Z">
            <w:rPr>
              <w:del w:id="1415" w:author="Camilo Andrés Díaz Gómez" w:date="2023-03-28T15:27:00Z"/>
              <w:rFonts w:asciiTheme="minorHAnsi" w:eastAsiaTheme="minorEastAsia" w:hAnsiTheme="minorHAnsi"/>
              <w:noProof/>
              <w:sz w:val="22"/>
              <w:lang w:eastAsia="es-CO"/>
            </w:rPr>
          </w:rPrChange>
        </w:rPr>
      </w:pPr>
      <w:del w:id="1416" w:author="Camilo Andrés Díaz Gómez" w:date="2023-03-28T15:27:00Z">
        <w:r w:rsidRPr="00A968A5" w:rsidDel="00405EF3">
          <w:rPr>
            <w:rStyle w:val="Hipervnculo"/>
            <w:rFonts w:cs="Times New Roman"/>
            <w:noProof/>
            <w:color w:val="auto"/>
            <w:rPrChange w:id="1417"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8"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9" w:author="Camilo Andrés Díaz Gómez" w:date="2023-03-28T15:27:00Z"/>
          <w:rFonts w:eastAsiaTheme="minorEastAsia" w:cs="Times New Roman"/>
          <w:noProof/>
          <w:sz w:val="22"/>
          <w:lang w:eastAsia="es-CO"/>
          <w:rPrChange w:id="1420" w:author="Camilo Andrés Díaz Gómez" w:date="2023-03-28T17:39:00Z">
            <w:rPr>
              <w:del w:id="1421" w:author="Camilo Andrés Díaz Gómez" w:date="2023-03-28T15:27:00Z"/>
              <w:rFonts w:asciiTheme="minorHAnsi" w:eastAsiaTheme="minorEastAsia" w:hAnsiTheme="minorHAnsi"/>
              <w:noProof/>
              <w:sz w:val="22"/>
              <w:lang w:eastAsia="es-CO"/>
            </w:rPr>
          </w:rPrChange>
        </w:rPr>
      </w:pPr>
      <w:del w:id="1422" w:author="Camilo Andrés Díaz Gómez" w:date="2023-03-28T15:27:00Z">
        <w:r w:rsidRPr="00A968A5" w:rsidDel="00405EF3">
          <w:rPr>
            <w:rStyle w:val="Hipervnculo"/>
            <w:rFonts w:cs="Times New Roman"/>
            <w:noProof/>
            <w:color w:val="auto"/>
            <w:rPrChange w:id="1423"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4"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5" w:author="Camilo Andrés Díaz Gómez" w:date="2023-03-28T15:27:00Z"/>
          <w:rFonts w:eastAsiaTheme="minorEastAsia" w:cs="Times New Roman"/>
          <w:noProof/>
          <w:sz w:val="22"/>
          <w:lang w:eastAsia="es-CO"/>
          <w:rPrChange w:id="1426" w:author="Camilo Andrés Díaz Gómez" w:date="2023-03-28T17:39:00Z">
            <w:rPr>
              <w:del w:id="1427" w:author="Camilo Andrés Díaz Gómez" w:date="2023-03-28T15:27:00Z"/>
              <w:rFonts w:asciiTheme="minorHAnsi" w:eastAsiaTheme="minorEastAsia" w:hAnsiTheme="minorHAnsi"/>
              <w:noProof/>
              <w:sz w:val="22"/>
              <w:lang w:eastAsia="es-CO"/>
            </w:rPr>
          </w:rPrChange>
        </w:rPr>
      </w:pPr>
      <w:del w:id="1428" w:author="Camilo Andrés Díaz Gómez" w:date="2023-03-28T15:27:00Z">
        <w:r w:rsidRPr="00A968A5" w:rsidDel="00405EF3">
          <w:rPr>
            <w:rStyle w:val="Hipervnculo"/>
            <w:rFonts w:cs="Times New Roman"/>
            <w:noProof/>
            <w:color w:val="auto"/>
            <w:rPrChange w:id="1429"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30"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31" w:author="Camilo Andrés Díaz Gómez" w:date="2023-03-28T15:27:00Z"/>
          <w:rFonts w:eastAsiaTheme="minorEastAsia" w:cs="Times New Roman"/>
          <w:noProof/>
          <w:sz w:val="22"/>
          <w:lang w:eastAsia="es-CO"/>
          <w:rPrChange w:id="1432" w:author="Camilo Andrés Díaz Gómez" w:date="2023-03-28T17:39:00Z">
            <w:rPr>
              <w:del w:id="1433" w:author="Camilo Andrés Díaz Gómez" w:date="2023-03-28T15:27:00Z"/>
              <w:rFonts w:asciiTheme="minorHAnsi" w:eastAsiaTheme="minorEastAsia" w:hAnsiTheme="minorHAnsi"/>
              <w:noProof/>
              <w:sz w:val="22"/>
              <w:lang w:eastAsia="es-CO"/>
            </w:rPr>
          </w:rPrChange>
        </w:rPr>
      </w:pPr>
      <w:del w:id="1434" w:author="Camilo Andrés Díaz Gómez" w:date="2023-03-28T15:27:00Z">
        <w:r w:rsidRPr="00A968A5" w:rsidDel="00405EF3">
          <w:rPr>
            <w:rStyle w:val="Hipervnculo"/>
            <w:rFonts w:cs="Times New Roman"/>
            <w:noProof/>
            <w:color w:val="auto"/>
            <w:rPrChange w:id="1435"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6"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7" w:author="Camilo Andrés Díaz Gómez" w:date="2023-03-28T15:27:00Z"/>
          <w:rFonts w:eastAsiaTheme="minorEastAsia" w:cs="Times New Roman"/>
          <w:noProof/>
          <w:sz w:val="22"/>
          <w:lang w:eastAsia="es-CO"/>
          <w:rPrChange w:id="1438" w:author="Camilo Andrés Díaz Gómez" w:date="2023-03-28T17:39:00Z">
            <w:rPr>
              <w:del w:id="1439" w:author="Camilo Andrés Díaz Gómez" w:date="2023-03-28T15:27:00Z"/>
              <w:rFonts w:asciiTheme="minorHAnsi" w:eastAsiaTheme="minorEastAsia" w:hAnsiTheme="minorHAnsi"/>
              <w:noProof/>
              <w:sz w:val="22"/>
              <w:lang w:eastAsia="es-CO"/>
            </w:rPr>
          </w:rPrChange>
        </w:rPr>
      </w:pPr>
      <w:del w:id="1440" w:author="Camilo Andrés Díaz Gómez" w:date="2023-03-28T15:27:00Z">
        <w:r w:rsidRPr="00A968A5" w:rsidDel="00405EF3">
          <w:rPr>
            <w:rStyle w:val="Hipervnculo"/>
            <w:rFonts w:cs="Times New Roman"/>
            <w:noProof/>
            <w:color w:val="auto"/>
            <w:rPrChange w:id="1441"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2"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3" w:author="Camilo Andrés Díaz Gómez" w:date="2023-03-28T15:27:00Z"/>
          <w:rFonts w:eastAsiaTheme="minorEastAsia" w:cs="Times New Roman"/>
          <w:noProof/>
          <w:sz w:val="22"/>
          <w:lang w:eastAsia="es-CO"/>
          <w:rPrChange w:id="1444" w:author="Camilo Andrés Díaz Gómez" w:date="2023-03-28T17:39:00Z">
            <w:rPr>
              <w:del w:id="1445" w:author="Camilo Andrés Díaz Gómez" w:date="2023-03-28T15:27:00Z"/>
              <w:rFonts w:asciiTheme="minorHAnsi" w:eastAsiaTheme="minorEastAsia" w:hAnsiTheme="minorHAnsi"/>
              <w:noProof/>
              <w:sz w:val="22"/>
              <w:lang w:eastAsia="es-CO"/>
            </w:rPr>
          </w:rPrChange>
        </w:rPr>
      </w:pPr>
      <w:del w:id="1446" w:author="Camilo Andrés Díaz Gómez" w:date="2023-03-28T15:27:00Z">
        <w:r w:rsidRPr="00A968A5" w:rsidDel="00405EF3">
          <w:rPr>
            <w:rStyle w:val="Hipervnculo"/>
            <w:rFonts w:cs="Times New Roman"/>
            <w:noProof/>
            <w:color w:val="auto"/>
            <w:rPrChange w:id="1447"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8"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9" w:author="Camilo Andrés Díaz Gómez" w:date="2023-03-28T15:27:00Z"/>
          <w:rFonts w:eastAsiaTheme="minorEastAsia" w:cs="Times New Roman"/>
          <w:noProof/>
          <w:sz w:val="22"/>
          <w:lang w:eastAsia="es-CO"/>
          <w:rPrChange w:id="1450" w:author="Camilo Andrés Díaz Gómez" w:date="2023-03-28T17:39:00Z">
            <w:rPr>
              <w:del w:id="1451" w:author="Camilo Andrés Díaz Gómez" w:date="2023-03-28T15:27:00Z"/>
              <w:rFonts w:asciiTheme="minorHAnsi" w:eastAsiaTheme="minorEastAsia" w:hAnsiTheme="minorHAnsi"/>
              <w:noProof/>
              <w:sz w:val="22"/>
              <w:lang w:eastAsia="es-CO"/>
            </w:rPr>
          </w:rPrChange>
        </w:rPr>
      </w:pPr>
      <w:del w:id="1452" w:author="Camilo Andrés Díaz Gómez" w:date="2023-03-28T15:27:00Z">
        <w:r w:rsidRPr="00A968A5" w:rsidDel="00405EF3">
          <w:rPr>
            <w:rStyle w:val="Hipervnculo"/>
            <w:rFonts w:cs="Times New Roman"/>
            <w:noProof/>
            <w:color w:val="auto"/>
            <w:rPrChange w:id="1453"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4"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5" w:author="Camilo Andrés Díaz Gómez" w:date="2023-03-28T15:27:00Z"/>
          <w:rFonts w:eastAsiaTheme="minorEastAsia" w:cs="Times New Roman"/>
          <w:noProof/>
          <w:sz w:val="22"/>
          <w:lang w:eastAsia="es-CO"/>
          <w:rPrChange w:id="1456" w:author="Camilo Andrés Díaz Gómez" w:date="2023-03-28T17:39:00Z">
            <w:rPr>
              <w:del w:id="1457" w:author="Camilo Andrés Díaz Gómez" w:date="2023-03-28T15:27:00Z"/>
              <w:rFonts w:asciiTheme="minorHAnsi" w:eastAsiaTheme="minorEastAsia" w:hAnsiTheme="minorHAnsi"/>
              <w:noProof/>
              <w:sz w:val="22"/>
              <w:lang w:eastAsia="es-CO"/>
            </w:rPr>
          </w:rPrChange>
        </w:rPr>
      </w:pPr>
      <w:del w:id="1458" w:author="Camilo Andrés Díaz Gómez" w:date="2023-03-28T15:27:00Z">
        <w:r w:rsidRPr="00A968A5" w:rsidDel="00405EF3">
          <w:rPr>
            <w:rStyle w:val="Hipervnculo"/>
            <w:rFonts w:cs="Times New Roman"/>
            <w:noProof/>
            <w:color w:val="auto"/>
            <w:rPrChange w:id="1459"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60"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61" w:author="Camilo Andrés Díaz Gómez" w:date="2023-03-28T15:27:00Z"/>
          <w:rFonts w:eastAsiaTheme="minorEastAsia" w:cs="Times New Roman"/>
          <w:noProof/>
          <w:sz w:val="22"/>
          <w:lang w:eastAsia="es-CO"/>
          <w:rPrChange w:id="1462" w:author="Camilo Andrés Díaz Gómez" w:date="2023-03-28T17:39:00Z">
            <w:rPr>
              <w:del w:id="1463" w:author="Camilo Andrés Díaz Gómez" w:date="2023-03-28T15:27:00Z"/>
              <w:rFonts w:asciiTheme="minorHAnsi" w:eastAsiaTheme="minorEastAsia" w:hAnsiTheme="minorHAnsi"/>
              <w:noProof/>
              <w:sz w:val="22"/>
              <w:lang w:eastAsia="es-CO"/>
            </w:rPr>
          </w:rPrChange>
        </w:rPr>
      </w:pPr>
      <w:del w:id="1464" w:author="Camilo Andrés Díaz Gómez" w:date="2023-03-28T15:27:00Z">
        <w:r w:rsidRPr="00A968A5" w:rsidDel="00405EF3">
          <w:rPr>
            <w:rStyle w:val="Hipervnculo"/>
            <w:rFonts w:cs="Times New Roman"/>
            <w:noProof/>
            <w:color w:val="auto"/>
            <w:rPrChange w:id="1465"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6"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7" w:author="Camilo Andrés Díaz Gómez" w:date="2023-03-28T15:27:00Z"/>
          <w:rFonts w:eastAsiaTheme="minorEastAsia" w:cs="Times New Roman"/>
          <w:noProof/>
          <w:sz w:val="22"/>
          <w:lang w:eastAsia="es-CO"/>
          <w:rPrChange w:id="1468" w:author="Camilo Andrés Díaz Gómez" w:date="2023-03-28T17:39:00Z">
            <w:rPr>
              <w:del w:id="1469" w:author="Camilo Andrés Díaz Gómez" w:date="2023-03-28T15:27:00Z"/>
              <w:rFonts w:asciiTheme="minorHAnsi" w:eastAsiaTheme="minorEastAsia" w:hAnsiTheme="minorHAnsi"/>
              <w:noProof/>
              <w:sz w:val="22"/>
              <w:lang w:eastAsia="es-CO"/>
            </w:rPr>
          </w:rPrChange>
        </w:rPr>
      </w:pPr>
      <w:del w:id="1470" w:author="Camilo Andrés Díaz Gómez" w:date="2023-03-28T15:27:00Z">
        <w:r w:rsidRPr="00A968A5" w:rsidDel="00405EF3">
          <w:rPr>
            <w:rStyle w:val="Hipervnculo"/>
            <w:rFonts w:cs="Times New Roman"/>
            <w:noProof/>
            <w:color w:val="auto"/>
            <w:rPrChange w:id="1471"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2"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3" w:author="Camilo Andrés Díaz Gómez" w:date="2023-03-28T15:27:00Z"/>
          <w:rFonts w:eastAsiaTheme="minorEastAsia" w:cs="Times New Roman"/>
          <w:noProof/>
          <w:sz w:val="22"/>
          <w:lang w:eastAsia="es-CO"/>
          <w:rPrChange w:id="1474" w:author="Camilo Andrés Díaz Gómez" w:date="2023-03-28T17:39:00Z">
            <w:rPr>
              <w:del w:id="1475" w:author="Camilo Andrés Díaz Gómez" w:date="2023-03-28T15:27:00Z"/>
              <w:rFonts w:asciiTheme="minorHAnsi" w:eastAsiaTheme="minorEastAsia" w:hAnsiTheme="minorHAnsi"/>
              <w:noProof/>
              <w:sz w:val="22"/>
              <w:lang w:eastAsia="es-CO"/>
            </w:rPr>
          </w:rPrChange>
        </w:rPr>
      </w:pPr>
      <w:del w:id="1476" w:author="Camilo Andrés Díaz Gómez" w:date="2023-03-28T15:27:00Z">
        <w:r w:rsidRPr="00A968A5" w:rsidDel="00405EF3">
          <w:rPr>
            <w:rStyle w:val="Hipervnculo"/>
            <w:rFonts w:cs="Times New Roman"/>
            <w:noProof/>
            <w:color w:val="auto"/>
            <w:rPrChange w:id="1477"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8"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9" w:author="Camilo Andrés Díaz Gómez" w:date="2023-03-28T15:27:00Z"/>
          <w:rFonts w:eastAsiaTheme="minorEastAsia" w:cs="Times New Roman"/>
          <w:noProof/>
          <w:sz w:val="22"/>
          <w:lang w:eastAsia="es-CO"/>
          <w:rPrChange w:id="1480" w:author="Camilo Andrés Díaz Gómez" w:date="2023-03-28T17:39:00Z">
            <w:rPr>
              <w:del w:id="1481" w:author="Camilo Andrés Díaz Gómez" w:date="2023-03-28T15:27:00Z"/>
              <w:rFonts w:asciiTheme="minorHAnsi" w:eastAsiaTheme="minorEastAsia" w:hAnsiTheme="minorHAnsi"/>
              <w:noProof/>
              <w:sz w:val="22"/>
              <w:lang w:eastAsia="es-CO"/>
            </w:rPr>
          </w:rPrChange>
        </w:rPr>
      </w:pPr>
      <w:del w:id="1482" w:author="Camilo Andrés Díaz Gómez" w:date="2023-03-28T15:27:00Z">
        <w:r w:rsidRPr="00A968A5" w:rsidDel="00405EF3">
          <w:rPr>
            <w:rStyle w:val="Hipervnculo"/>
            <w:rFonts w:cs="Times New Roman"/>
            <w:noProof/>
            <w:color w:val="auto"/>
            <w:rPrChange w:id="1483"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4"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5" w:author="Camilo Andrés Díaz Gómez" w:date="2023-03-28T15:27:00Z"/>
          <w:rFonts w:eastAsiaTheme="minorEastAsia" w:cs="Times New Roman"/>
          <w:noProof/>
          <w:sz w:val="22"/>
          <w:lang w:eastAsia="es-CO"/>
          <w:rPrChange w:id="1486" w:author="Camilo Andrés Díaz Gómez" w:date="2023-03-28T17:39:00Z">
            <w:rPr>
              <w:del w:id="1487" w:author="Camilo Andrés Díaz Gómez" w:date="2023-03-28T15:27:00Z"/>
              <w:rFonts w:asciiTheme="minorHAnsi" w:eastAsiaTheme="minorEastAsia" w:hAnsiTheme="minorHAnsi"/>
              <w:noProof/>
              <w:sz w:val="22"/>
              <w:lang w:eastAsia="es-CO"/>
            </w:rPr>
          </w:rPrChange>
        </w:rPr>
      </w:pPr>
      <w:del w:id="1488" w:author="Camilo Andrés Díaz Gómez" w:date="2023-03-28T15:27:00Z">
        <w:r w:rsidRPr="00A968A5" w:rsidDel="00405EF3">
          <w:rPr>
            <w:rStyle w:val="Hipervnculo"/>
            <w:rFonts w:cs="Times New Roman"/>
            <w:noProof/>
            <w:color w:val="auto"/>
            <w:rPrChange w:id="1489"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90"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91" w:author="Camilo Andrés Díaz Gómez" w:date="2023-03-28T15:27:00Z"/>
          <w:rFonts w:eastAsiaTheme="minorEastAsia" w:cs="Times New Roman"/>
          <w:noProof/>
          <w:sz w:val="22"/>
          <w:lang w:eastAsia="es-CO"/>
          <w:rPrChange w:id="1492" w:author="Camilo Andrés Díaz Gómez" w:date="2023-03-28T17:39:00Z">
            <w:rPr>
              <w:del w:id="1493" w:author="Camilo Andrés Díaz Gómez" w:date="2023-03-28T15:27:00Z"/>
              <w:rFonts w:asciiTheme="minorHAnsi" w:eastAsiaTheme="minorEastAsia" w:hAnsiTheme="minorHAnsi"/>
              <w:noProof/>
              <w:sz w:val="22"/>
              <w:lang w:eastAsia="es-CO"/>
            </w:rPr>
          </w:rPrChange>
        </w:rPr>
      </w:pPr>
      <w:del w:id="1494" w:author="Camilo Andrés Díaz Gómez" w:date="2023-03-28T15:27:00Z">
        <w:r w:rsidRPr="00A968A5" w:rsidDel="00405EF3">
          <w:rPr>
            <w:rStyle w:val="Hipervnculo"/>
            <w:rFonts w:cs="Times New Roman"/>
            <w:noProof/>
            <w:color w:val="auto"/>
            <w:rPrChange w:id="1495"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6"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7" w:author="Camilo Andrés Díaz Gómez" w:date="2023-03-28T15:27:00Z"/>
          <w:rFonts w:eastAsiaTheme="minorEastAsia" w:cs="Times New Roman"/>
          <w:noProof/>
          <w:sz w:val="22"/>
          <w:lang w:eastAsia="es-CO"/>
          <w:rPrChange w:id="1498" w:author="Camilo Andrés Díaz Gómez" w:date="2023-03-28T17:39:00Z">
            <w:rPr>
              <w:del w:id="1499" w:author="Camilo Andrés Díaz Gómez" w:date="2023-03-28T15:27:00Z"/>
              <w:rFonts w:asciiTheme="minorHAnsi" w:eastAsiaTheme="minorEastAsia" w:hAnsiTheme="minorHAnsi"/>
              <w:noProof/>
              <w:sz w:val="22"/>
              <w:lang w:eastAsia="es-CO"/>
            </w:rPr>
          </w:rPrChange>
        </w:rPr>
      </w:pPr>
      <w:del w:id="1500" w:author="Camilo Andrés Díaz Gómez" w:date="2023-03-28T15:27:00Z">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3"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4"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5" w:author="Camilo Andrés Díaz Gómez" w:date="2023-03-28T15:27:00Z"/>
          <w:rFonts w:eastAsiaTheme="minorEastAsia" w:cs="Times New Roman"/>
          <w:noProof/>
          <w:sz w:val="22"/>
          <w:lang w:eastAsia="es-CO"/>
          <w:rPrChange w:id="1506" w:author="Camilo Andrés Díaz Gómez" w:date="2023-03-28T17:39:00Z">
            <w:rPr>
              <w:del w:id="1507" w:author="Camilo Andrés Díaz Gómez" w:date="2023-03-28T15:27:00Z"/>
              <w:rFonts w:asciiTheme="minorHAnsi" w:eastAsiaTheme="minorEastAsia" w:hAnsiTheme="minorHAnsi"/>
              <w:noProof/>
              <w:sz w:val="22"/>
              <w:lang w:eastAsia="es-CO"/>
            </w:rPr>
          </w:rPrChange>
        </w:rPr>
      </w:pPr>
      <w:del w:id="1508" w:author="Camilo Andrés Díaz Gómez" w:date="2023-03-28T15:27:00Z">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1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1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2"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3" w:author="Steff Guzmán" w:date="2023-03-24T15:15:00Z"/>
          <w:del w:id="1514" w:author="Camilo Andrés Díaz Gómez" w:date="2023-03-28T15:27:00Z"/>
          <w:rFonts w:eastAsiaTheme="minorEastAsia" w:cs="Times New Roman"/>
          <w:noProof/>
          <w:sz w:val="22"/>
          <w:lang w:eastAsia="es-CO"/>
          <w:rPrChange w:id="1515" w:author="Camilo Andrés Díaz Gómez" w:date="2023-03-28T17:39:00Z">
            <w:rPr>
              <w:ins w:id="1516" w:author="Steff Guzmán" w:date="2023-03-24T15:15:00Z"/>
              <w:del w:id="1517" w:author="Camilo Andrés Díaz Gómez" w:date="2023-03-28T15:27:00Z"/>
              <w:rFonts w:asciiTheme="minorHAnsi" w:eastAsiaTheme="minorEastAsia" w:hAnsiTheme="minorHAnsi"/>
              <w:noProof/>
              <w:sz w:val="22"/>
              <w:lang w:eastAsia="es-CO"/>
            </w:rPr>
          </w:rPrChange>
        </w:rPr>
      </w:pPr>
      <w:ins w:id="1518" w:author="Steff Guzmán" w:date="2023-03-24T15:15:00Z">
        <w:del w:id="1519" w:author="Camilo Andrés Díaz Gómez" w:date="2023-03-28T15:27:00Z">
          <w:r w:rsidRPr="00A968A5" w:rsidDel="00405EF3">
            <w:rPr>
              <w:rStyle w:val="Hipervnculo"/>
              <w:rFonts w:cs="Times New Roman"/>
              <w:noProof/>
              <w:color w:val="auto"/>
              <w:rPrChange w:id="1520" w:author="Camilo Andrés Díaz Gómez" w:date="2023-03-28T17:39:00Z">
                <w:rPr>
                  <w:rStyle w:val="Hipervnculo"/>
                  <w:noProof/>
                </w:rPr>
              </w:rPrChange>
            </w:rPr>
            <w:delText>Figura 1</w:delText>
          </w:r>
          <w:r w:rsidRPr="00A968A5" w:rsidDel="00405EF3">
            <w:rPr>
              <w:rStyle w:val="Hipervnculo"/>
              <w:rFonts w:cs="Times New Roman"/>
              <w:noProof/>
              <w:color w:val="auto"/>
              <w:rPrChange w:id="152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2"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3" w:author="Steff Guzmán" w:date="2023-03-24T15:15:00Z"/>
          <w:del w:id="1524" w:author="Camilo Andrés Díaz Gómez" w:date="2023-03-28T15:27:00Z"/>
          <w:rFonts w:eastAsiaTheme="minorEastAsia" w:cs="Times New Roman"/>
          <w:noProof/>
          <w:sz w:val="22"/>
          <w:lang w:eastAsia="es-CO"/>
          <w:rPrChange w:id="1525" w:author="Camilo Andrés Díaz Gómez" w:date="2023-03-28T17:39:00Z">
            <w:rPr>
              <w:ins w:id="1526" w:author="Steff Guzmán" w:date="2023-03-24T15:15:00Z"/>
              <w:del w:id="1527" w:author="Camilo Andrés Díaz Gómez" w:date="2023-03-28T15:27:00Z"/>
              <w:rFonts w:asciiTheme="minorHAnsi" w:eastAsiaTheme="minorEastAsia" w:hAnsiTheme="minorHAnsi"/>
              <w:noProof/>
              <w:sz w:val="22"/>
              <w:lang w:eastAsia="es-CO"/>
            </w:rPr>
          </w:rPrChange>
        </w:rPr>
      </w:pPr>
      <w:ins w:id="1528" w:author="Steff Guzmán" w:date="2023-03-24T15:15:00Z">
        <w:del w:id="1529" w:author="Camilo Andrés Díaz Gómez" w:date="2023-03-28T15:27:00Z">
          <w:r w:rsidRPr="00A968A5" w:rsidDel="00405EF3">
            <w:rPr>
              <w:rStyle w:val="Hipervnculo"/>
              <w:rFonts w:cs="Times New Roman"/>
              <w:noProof/>
              <w:color w:val="auto"/>
              <w:rPrChange w:id="1530"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31"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2"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3"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4" w:author="Steff Guzmán" w:date="2023-03-24T15:15:00Z"/>
          <w:del w:id="1535" w:author="Camilo Andrés Díaz Gómez" w:date="2023-03-28T15:27:00Z"/>
          <w:rFonts w:eastAsiaTheme="minorEastAsia" w:cs="Times New Roman"/>
          <w:noProof/>
          <w:sz w:val="22"/>
          <w:lang w:eastAsia="es-CO"/>
          <w:rPrChange w:id="1536" w:author="Camilo Andrés Díaz Gómez" w:date="2023-03-28T17:39:00Z">
            <w:rPr>
              <w:ins w:id="1537" w:author="Steff Guzmán" w:date="2023-03-24T15:15:00Z"/>
              <w:del w:id="1538" w:author="Camilo Andrés Díaz Gómez" w:date="2023-03-28T15:27:00Z"/>
              <w:rFonts w:asciiTheme="minorHAnsi" w:eastAsiaTheme="minorEastAsia" w:hAnsiTheme="minorHAnsi"/>
              <w:noProof/>
              <w:sz w:val="22"/>
              <w:lang w:eastAsia="es-CO"/>
            </w:rPr>
          </w:rPrChange>
        </w:rPr>
      </w:pPr>
      <w:ins w:id="1539" w:author="Steff Guzmán" w:date="2023-03-24T15:15:00Z">
        <w:del w:id="1540" w:author="Camilo Andrés Díaz Gómez" w:date="2023-03-28T15:27:00Z">
          <w:r w:rsidRPr="00A968A5" w:rsidDel="00405EF3">
            <w:rPr>
              <w:rStyle w:val="Hipervnculo"/>
              <w:rFonts w:cs="Times New Roman"/>
              <w:noProof/>
              <w:color w:val="auto"/>
              <w:rPrChange w:id="1541"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2"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3"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4" w:author="Steff Guzmán" w:date="2023-03-24T15:15:00Z"/>
          <w:del w:id="1545" w:author="Camilo Andrés Díaz Gómez" w:date="2023-03-28T15:27:00Z"/>
          <w:rFonts w:eastAsiaTheme="minorEastAsia" w:cs="Times New Roman"/>
          <w:noProof/>
          <w:sz w:val="22"/>
          <w:lang w:eastAsia="es-CO"/>
          <w:rPrChange w:id="1546" w:author="Camilo Andrés Díaz Gómez" w:date="2023-03-28T17:39:00Z">
            <w:rPr>
              <w:ins w:id="1547" w:author="Steff Guzmán" w:date="2023-03-24T15:15:00Z"/>
              <w:del w:id="1548" w:author="Camilo Andrés Díaz Gómez" w:date="2023-03-28T15:27:00Z"/>
              <w:rFonts w:asciiTheme="minorHAnsi" w:eastAsiaTheme="minorEastAsia" w:hAnsiTheme="minorHAnsi"/>
              <w:noProof/>
              <w:sz w:val="22"/>
              <w:lang w:eastAsia="es-CO"/>
            </w:rPr>
          </w:rPrChange>
        </w:rPr>
      </w:pPr>
      <w:ins w:id="1549" w:author="Steff Guzmán" w:date="2023-03-24T15:15:00Z">
        <w:del w:id="1550" w:author="Camilo Andrés Díaz Gómez" w:date="2023-03-28T15:27:00Z">
          <w:r w:rsidRPr="00A968A5" w:rsidDel="00405EF3">
            <w:rPr>
              <w:rStyle w:val="Hipervnculo"/>
              <w:rFonts w:cs="Times New Roman"/>
              <w:noProof/>
              <w:color w:val="auto"/>
              <w:rPrChange w:id="1551"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2"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3"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4"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5" w:author="Steff Guzmán" w:date="2023-03-24T15:15:00Z"/>
          <w:del w:id="1556" w:author="Camilo Andrés Díaz Gómez" w:date="2023-03-28T15:27:00Z"/>
          <w:rFonts w:eastAsiaTheme="minorEastAsia" w:cs="Times New Roman"/>
          <w:noProof/>
          <w:sz w:val="22"/>
          <w:lang w:eastAsia="es-CO"/>
          <w:rPrChange w:id="1557" w:author="Camilo Andrés Díaz Gómez" w:date="2023-03-28T17:39:00Z">
            <w:rPr>
              <w:ins w:id="1558" w:author="Steff Guzmán" w:date="2023-03-24T15:15:00Z"/>
              <w:del w:id="1559" w:author="Camilo Andrés Díaz Gómez" w:date="2023-03-28T15:27:00Z"/>
              <w:rFonts w:asciiTheme="minorHAnsi" w:eastAsiaTheme="minorEastAsia" w:hAnsiTheme="minorHAnsi"/>
              <w:noProof/>
              <w:sz w:val="22"/>
              <w:lang w:eastAsia="es-CO"/>
            </w:rPr>
          </w:rPrChange>
        </w:rPr>
      </w:pPr>
      <w:ins w:id="1560" w:author="Steff Guzmán" w:date="2023-03-24T15:15:00Z">
        <w:del w:id="1561" w:author="Camilo Andrés Díaz Gómez" w:date="2023-03-28T15:27:00Z">
          <w:r w:rsidRPr="00A968A5" w:rsidDel="00405EF3">
            <w:rPr>
              <w:rStyle w:val="Hipervnculo"/>
              <w:rFonts w:cs="Times New Roman"/>
              <w:noProof/>
              <w:color w:val="auto"/>
              <w:rPrChange w:id="1562"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5" w:author="Steff Guzmán" w:date="2023-03-24T15:15:00Z"/>
          <w:del w:id="1566" w:author="Camilo Andrés Díaz Gómez" w:date="2023-03-28T15:27:00Z"/>
          <w:rFonts w:eastAsiaTheme="minorEastAsia" w:cs="Times New Roman"/>
          <w:noProof/>
          <w:sz w:val="22"/>
          <w:lang w:eastAsia="es-CO"/>
          <w:rPrChange w:id="1567" w:author="Camilo Andrés Díaz Gómez" w:date="2023-03-28T17:39:00Z">
            <w:rPr>
              <w:ins w:id="1568" w:author="Steff Guzmán" w:date="2023-03-24T15:15:00Z"/>
              <w:del w:id="1569" w:author="Camilo Andrés Díaz Gómez" w:date="2023-03-28T15:27:00Z"/>
              <w:rFonts w:asciiTheme="minorHAnsi" w:eastAsiaTheme="minorEastAsia" w:hAnsiTheme="minorHAnsi"/>
              <w:noProof/>
              <w:sz w:val="22"/>
              <w:lang w:eastAsia="es-CO"/>
            </w:rPr>
          </w:rPrChange>
        </w:rPr>
      </w:pPr>
      <w:ins w:id="1570" w:author="Steff Guzmán" w:date="2023-03-24T15:15:00Z">
        <w:del w:id="1571" w:author="Camilo Andrés Díaz Gómez" w:date="2023-03-28T15:27:00Z">
          <w:r w:rsidRPr="00A968A5" w:rsidDel="00405EF3">
            <w:rPr>
              <w:rStyle w:val="Hipervnculo"/>
              <w:rFonts w:cs="Times New Roman"/>
              <w:noProof/>
              <w:color w:val="auto"/>
              <w:rPrChange w:id="1572"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5" w:author="Steff Guzmán" w:date="2023-03-24T15:15:00Z"/>
          <w:del w:id="1576" w:author="Camilo Andrés Díaz Gómez" w:date="2023-03-28T15:27:00Z"/>
          <w:rFonts w:eastAsiaTheme="minorEastAsia" w:cs="Times New Roman"/>
          <w:noProof/>
          <w:sz w:val="22"/>
          <w:lang w:eastAsia="es-CO"/>
          <w:rPrChange w:id="1577" w:author="Camilo Andrés Díaz Gómez" w:date="2023-03-28T17:39:00Z">
            <w:rPr>
              <w:ins w:id="1578" w:author="Steff Guzmán" w:date="2023-03-24T15:15:00Z"/>
              <w:del w:id="1579" w:author="Camilo Andrés Díaz Gómez" w:date="2023-03-28T15:27:00Z"/>
              <w:rFonts w:asciiTheme="minorHAnsi" w:eastAsiaTheme="minorEastAsia" w:hAnsiTheme="minorHAnsi"/>
              <w:noProof/>
              <w:sz w:val="22"/>
              <w:lang w:eastAsia="es-CO"/>
            </w:rPr>
          </w:rPrChange>
        </w:rPr>
      </w:pPr>
      <w:ins w:id="1580" w:author="Steff Guzmán" w:date="2023-03-24T15:15:00Z">
        <w:del w:id="1581" w:author="Camilo Andrés Díaz Gómez" w:date="2023-03-28T15:27:00Z">
          <w:r w:rsidRPr="00A968A5" w:rsidDel="00405EF3">
            <w:rPr>
              <w:rStyle w:val="Hipervnculo"/>
              <w:rFonts w:cs="Times New Roman"/>
              <w:noProof/>
              <w:color w:val="auto"/>
              <w:rPrChange w:id="1582"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3" w:author="Steff Guzmán" w:date="2023-03-24T15:15:00Z"/>
          <w:del w:id="1584" w:author="Camilo Andrés Díaz Gómez" w:date="2023-03-28T15:27:00Z"/>
          <w:rFonts w:eastAsiaTheme="minorEastAsia" w:cs="Times New Roman"/>
          <w:noProof/>
          <w:sz w:val="22"/>
          <w:lang w:eastAsia="es-CO"/>
          <w:rPrChange w:id="1585" w:author="Camilo Andrés Díaz Gómez" w:date="2023-03-28T17:39:00Z">
            <w:rPr>
              <w:ins w:id="1586" w:author="Steff Guzmán" w:date="2023-03-24T15:15:00Z"/>
              <w:del w:id="1587" w:author="Camilo Andrés Díaz Gómez" w:date="2023-03-28T15:27:00Z"/>
              <w:rFonts w:asciiTheme="minorHAnsi" w:eastAsiaTheme="minorEastAsia" w:hAnsiTheme="minorHAnsi"/>
              <w:noProof/>
              <w:sz w:val="22"/>
              <w:lang w:eastAsia="es-CO"/>
            </w:rPr>
          </w:rPrChange>
        </w:rPr>
      </w:pPr>
      <w:ins w:id="1588" w:author="Steff Guzmán" w:date="2023-03-24T15:15:00Z">
        <w:del w:id="1589" w:author="Camilo Andrés Díaz Gómez" w:date="2023-03-28T15:27:00Z">
          <w:r w:rsidRPr="00A968A5" w:rsidDel="00405EF3">
            <w:rPr>
              <w:rStyle w:val="Hipervnculo"/>
              <w:rFonts w:cs="Times New Roman"/>
              <w:noProof/>
              <w:color w:val="auto"/>
              <w:rPrChange w:id="1590"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91" w:author="Steff Guzmán" w:date="2023-03-24T15:15:00Z"/>
          <w:del w:id="1592" w:author="Camilo Andrés Díaz Gómez" w:date="2023-03-28T15:27:00Z"/>
          <w:rFonts w:eastAsiaTheme="minorEastAsia" w:cs="Times New Roman"/>
          <w:noProof/>
          <w:sz w:val="22"/>
          <w:lang w:eastAsia="es-CO"/>
          <w:rPrChange w:id="1593" w:author="Camilo Andrés Díaz Gómez" w:date="2023-03-28T17:39:00Z">
            <w:rPr>
              <w:ins w:id="1594" w:author="Steff Guzmán" w:date="2023-03-24T15:15:00Z"/>
              <w:del w:id="1595" w:author="Camilo Andrés Díaz Gómez" w:date="2023-03-28T15:27:00Z"/>
              <w:rFonts w:asciiTheme="minorHAnsi" w:eastAsiaTheme="minorEastAsia" w:hAnsiTheme="minorHAnsi"/>
              <w:noProof/>
              <w:sz w:val="22"/>
              <w:lang w:eastAsia="es-CO"/>
            </w:rPr>
          </w:rPrChange>
        </w:rPr>
      </w:pPr>
      <w:ins w:id="1596" w:author="Steff Guzmán" w:date="2023-03-24T15:15:00Z">
        <w:del w:id="1597" w:author="Camilo Andrés Díaz Gómez" w:date="2023-03-28T15:27:00Z">
          <w:r w:rsidRPr="00A968A5" w:rsidDel="00405EF3">
            <w:rPr>
              <w:rStyle w:val="Hipervnculo"/>
              <w:rFonts w:cs="Times New Roman"/>
              <w:noProof/>
              <w:color w:val="auto"/>
              <w:rPrChange w:id="1598"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9" w:author="Steff Guzmán" w:date="2023-03-24T15:15:00Z"/>
          <w:del w:id="1600" w:author="Camilo Andrés Díaz Gómez" w:date="2023-03-28T15:27:00Z"/>
          <w:rFonts w:eastAsiaTheme="minorEastAsia" w:cs="Times New Roman"/>
          <w:noProof/>
          <w:sz w:val="22"/>
          <w:lang w:eastAsia="es-CO"/>
          <w:rPrChange w:id="1601" w:author="Camilo Andrés Díaz Gómez" w:date="2023-03-28T17:39:00Z">
            <w:rPr>
              <w:ins w:id="1602" w:author="Steff Guzmán" w:date="2023-03-24T15:15:00Z"/>
              <w:del w:id="1603" w:author="Camilo Andrés Díaz Gómez" w:date="2023-03-28T15:27:00Z"/>
              <w:rFonts w:asciiTheme="minorHAnsi" w:eastAsiaTheme="minorEastAsia" w:hAnsiTheme="minorHAnsi"/>
              <w:noProof/>
              <w:sz w:val="22"/>
              <w:lang w:eastAsia="es-CO"/>
            </w:rPr>
          </w:rPrChange>
        </w:rPr>
      </w:pPr>
      <w:ins w:id="1604" w:author="Steff Guzmán" w:date="2023-03-24T15:15:00Z">
        <w:del w:id="1605" w:author="Camilo Andrés Díaz Gómez" w:date="2023-03-28T15:27:00Z">
          <w:r w:rsidRPr="00A968A5" w:rsidDel="00405EF3">
            <w:rPr>
              <w:rStyle w:val="Hipervnculo"/>
              <w:rFonts w:cs="Times New Roman"/>
              <w:noProof/>
              <w:color w:val="auto"/>
              <w:rPrChange w:id="1606"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7" w:author="Steff Guzmán" w:date="2023-03-24T15:15:00Z"/>
          <w:del w:id="1608" w:author="Camilo Andrés Díaz Gómez" w:date="2023-03-28T15:27:00Z"/>
          <w:rFonts w:eastAsiaTheme="minorEastAsia" w:cs="Times New Roman"/>
          <w:noProof/>
          <w:sz w:val="22"/>
          <w:lang w:eastAsia="es-CO"/>
          <w:rPrChange w:id="1609" w:author="Camilo Andrés Díaz Gómez" w:date="2023-03-28T17:39:00Z">
            <w:rPr>
              <w:ins w:id="1610" w:author="Steff Guzmán" w:date="2023-03-24T15:15:00Z"/>
              <w:del w:id="1611" w:author="Camilo Andrés Díaz Gómez" w:date="2023-03-28T15:27:00Z"/>
              <w:rFonts w:asciiTheme="minorHAnsi" w:eastAsiaTheme="minorEastAsia" w:hAnsiTheme="minorHAnsi"/>
              <w:noProof/>
              <w:sz w:val="22"/>
              <w:lang w:eastAsia="es-CO"/>
            </w:rPr>
          </w:rPrChange>
        </w:rPr>
      </w:pPr>
      <w:ins w:id="1612" w:author="Steff Guzmán" w:date="2023-03-24T15:15:00Z">
        <w:del w:id="1613" w:author="Camilo Andrés Díaz Gómez" w:date="2023-03-28T15:27:00Z">
          <w:r w:rsidRPr="00A968A5" w:rsidDel="00405EF3">
            <w:rPr>
              <w:rStyle w:val="Hipervnculo"/>
              <w:rFonts w:cs="Times New Roman"/>
              <w:noProof/>
              <w:color w:val="auto"/>
              <w:rPrChange w:id="1614"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5" w:author="Steff Guzmán" w:date="2023-03-24T15:15:00Z"/>
          <w:del w:id="1616" w:author="Camilo Andrés Díaz Gómez" w:date="2023-03-28T15:27:00Z"/>
          <w:rFonts w:eastAsiaTheme="minorEastAsia" w:cs="Times New Roman"/>
          <w:noProof/>
          <w:sz w:val="22"/>
          <w:lang w:eastAsia="es-CO"/>
          <w:rPrChange w:id="1617" w:author="Camilo Andrés Díaz Gómez" w:date="2023-03-28T17:39:00Z">
            <w:rPr>
              <w:ins w:id="1618" w:author="Steff Guzmán" w:date="2023-03-24T15:15:00Z"/>
              <w:del w:id="1619" w:author="Camilo Andrés Díaz Gómez" w:date="2023-03-28T15:27:00Z"/>
              <w:rFonts w:asciiTheme="minorHAnsi" w:eastAsiaTheme="minorEastAsia" w:hAnsiTheme="minorHAnsi"/>
              <w:noProof/>
              <w:sz w:val="22"/>
              <w:lang w:eastAsia="es-CO"/>
            </w:rPr>
          </w:rPrChange>
        </w:rPr>
      </w:pPr>
      <w:ins w:id="1620" w:author="Steff Guzmán" w:date="2023-03-24T15:15:00Z">
        <w:del w:id="1621" w:author="Camilo Andrés Díaz Gómez" w:date="2023-03-28T15:27:00Z">
          <w:r w:rsidRPr="00A968A5" w:rsidDel="00405EF3">
            <w:rPr>
              <w:rStyle w:val="Hipervnculo"/>
              <w:rFonts w:cs="Times New Roman"/>
              <w:noProof/>
              <w:color w:val="auto"/>
              <w:rPrChange w:id="1622"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3" w:author="Steff Guzmán" w:date="2023-03-24T15:15:00Z"/>
          <w:del w:id="1624" w:author="Camilo Andrés Díaz Gómez" w:date="2023-03-28T15:27:00Z"/>
          <w:rFonts w:eastAsiaTheme="minorEastAsia" w:cs="Times New Roman"/>
          <w:noProof/>
          <w:sz w:val="22"/>
          <w:lang w:eastAsia="es-CO"/>
          <w:rPrChange w:id="1625" w:author="Camilo Andrés Díaz Gómez" w:date="2023-03-28T17:39:00Z">
            <w:rPr>
              <w:ins w:id="1626" w:author="Steff Guzmán" w:date="2023-03-24T15:15:00Z"/>
              <w:del w:id="1627" w:author="Camilo Andrés Díaz Gómez" w:date="2023-03-28T15:27:00Z"/>
              <w:rFonts w:asciiTheme="minorHAnsi" w:eastAsiaTheme="minorEastAsia" w:hAnsiTheme="minorHAnsi"/>
              <w:noProof/>
              <w:sz w:val="22"/>
              <w:lang w:eastAsia="es-CO"/>
            </w:rPr>
          </w:rPrChange>
        </w:rPr>
      </w:pPr>
      <w:ins w:id="1628" w:author="Steff Guzmán" w:date="2023-03-24T15:15:00Z">
        <w:del w:id="1629" w:author="Camilo Andrés Díaz Gómez" w:date="2023-03-28T15:27:00Z">
          <w:r w:rsidRPr="00A968A5" w:rsidDel="00405EF3">
            <w:rPr>
              <w:rStyle w:val="Hipervnculo"/>
              <w:rFonts w:cs="Times New Roman"/>
              <w:noProof/>
              <w:color w:val="auto"/>
              <w:rPrChange w:id="1630"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31" w:author="Steff Guzmán" w:date="2023-03-24T15:15:00Z"/>
          <w:del w:id="1632" w:author="Camilo Andrés Díaz Gómez" w:date="2023-03-28T15:27:00Z"/>
          <w:rFonts w:eastAsiaTheme="minorEastAsia" w:cs="Times New Roman"/>
          <w:noProof/>
          <w:sz w:val="22"/>
          <w:lang w:eastAsia="es-CO"/>
          <w:rPrChange w:id="1633" w:author="Camilo Andrés Díaz Gómez" w:date="2023-03-28T17:39:00Z">
            <w:rPr>
              <w:ins w:id="1634" w:author="Steff Guzmán" w:date="2023-03-24T15:15:00Z"/>
              <w:del w:id="1635" w:author="Camilo Andrés Díaz Gómez" w:date="2023-03-28T15:27:00Z"/>
              <w:rFonts w:asciiTheme="minorHAnsi" w:eastAsiaTheme="minorEastAsia" w:hAnsiTheme="minorHAnsi"/>
              <w:noProof/>
              <w:sz w:val="22"/>
              <w:lang w:eastAsia="es-CO"/>
            </w:rPr>
          </w:rPrChange>
        </w:rPr>
      </w:pPr>
      <w:ins w:id="1636" w:author="Steff Guzmán" w:date="2023-03-24T15:15:00Z">
        <w:del w:id="1637" w:author="Camilo Andrés Díaz Gómez" w:date="2023-03-28T15:27:00Z">
          <w:r w:rsidRPr="00A968A5" w:rsidDel="00405EF3">
            <w:rPr>
              <w:rStyle w:val="Hipervnculo"/>
              <w:rFonts w:cs="Times New Roman"/>
              <w:noProof/>
              <w:color w:val="auto"/>
              <w:rPrChange w:id="1638"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9" w:author="Steff Guzmán" w:date="2023-03-24T15:15:00Z"/>
          <w:del w:id="1640" w:author="Camilo Andrés Díaz Gómez" w:date="2023-03-28T15:27:00Z"/>
          <w:rFonts w:eastAsiaTheme="minorEastAsia" w:cs="Times New Roman"/>
          <w:noProof/>
          <w:sz w:val="22"/>
          <w:lang w:eastAsia="es-CO"/>
          <w:rPrChange w:id="1641" w:author="Camilo Andrés Díaz Gómez" w:date="2023-03-28T17:39:00Z">
            <w:rPr>
              <w:ins w:id="1642" w:author="Steff Guzmán" w:date="2023-03-24T15:15:00Z"/>
              <w:del w:id="1643" w:author="Camilo Andrés Díaz Gómez" w:date="2023-03-28T15:27:00Z"/>
              <w:rFonts w:asciiTheme="minorHAnsi" w:eastAsiaTheme="minorEastAsia" w:hAnsiTheme="minorHAnsi"/>
              <w:noProof/>
              <w:sz w:val="22"/>
              <w:lang w:eastAsia="es-CO"/>
            </w:rPr>
          </w:rPrChange>
        </w:rPr>
      </w:pPr>
      <w:ins w:id="1644" w:author="Steff Guzmán" w:date="2023-03-24T15:15:00Z">
        <w:del w:id="1645" w:author="Camilo Andrés Díaz Gómez" w:date="2023-03-28T15:27:00Z">
          <w:r w:rsidRPr="00A968A5" w:rsidDel="00405EF3">
            <w:rPr>
              <w:rStyle w:val="Hipervnculo"/>
              <w:rFonts w:cs="Times New Roman"/>
              <w:noProof/>
              <w:color w:val="auto"/>
              <w:rPrChange w:id="1646"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7" w:author="Steff Guzmán" w:date="2023-03-24T15:15:00Z"/>
          <w:del w:id="1648" w:author="Camilo Andrés Díaz Gómez" w:date="2023-03-28T15:27:00Z"/>
          <w:rFonts w:eastAsiaTheme="minorEastAsia" w:cs="Times New Roman"/>
          <w:noProof/>
          <w:sz w:val="22"/>
          <w:lang w:eastAsia="es-CO"/>
          <w:rPrChange w:id="1649" w:author="Camilo Andrés Díaz Gómez" w:date="2023-03-28T17:39:00Z">
            <w:rPr>
              <w:ins w:id="1650" w:author="Steff Guzmán" w:date="2023-03-24T15:15:00Z"/>
              <w:del w:id="1651" w:author="Camilo Andrés Díaz Gómez" w:date="2023-03-28T15:27:00Z"/>
              <w:rFonts w:asciiTheme="minorHAnsi" w:eastAsiaTheme="minorEastAsia" w:hAnsiTheme="minorHAnsi"/>
              <w:noProof/>
              <w:sz w:val="22"/>
              <w:lang w:eastAsia="es-CO"/>
            </w:rPr>
          </w:rPrChange>
        </w:rPr>
      </w:pPr>
      <w:ins w:id="1652" w:author="Steff Guzmán" w:date="2023-03-24T15:15:00Z">
        <w:del w:id="1653" w:author="Camilo Andrés Díaz Gómez" w:date="2023-03-28T15:27:00Z">
          <w:r w:rsidRPr="00A968A5" w:rsidDel="00405EF3">
            <w:rPr>
              <w:rStyle w:val="Hipervnculo"/>
              <w:rFonts w:cs="Times New Roman"/>
              <w:noProof/>
              <w:color w:val="auto"/>
              <w:rPrChange w:id="1654"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5" w:author="Steff Guzmán" w:date="2023-03-24T15:15:00Z"/>
          <w:del w:id="1656" w:author="Camilo Andrés Díaz Gómez" w:date="2023-03-28T15:27:00Z"/>
          <w:rFonts w:eastAsiaTheme="minorEastAsia" w:cs="Times New Roman"/>
          <w:noProof/>
          <w:sz w:val="22"/>
          <w:lang w:eastAsia="es-CO"/>
          <w:rPrChange w:id="1657" w:author="Camilo Andrés Díaz Gómez" w:date="2023-03-28T17:39:00Z">
            <w:rPr>
              <w:ins w:id="1658" w:author="Steff Guzmán" w:date="2023-03-24T15:15:00Z"/>
              <w:del w:id="1659" w:author="Camilo Andrés Díaz Gómez" w:date="2023-03-28T15:27:00Z"/>
              <w:rFonts w:asciiTheme="minorHAnsi" w:eastAsiaTheme="minorEastAsia" w:hAnsiTheme="minorHAnsi"/>
              <w:noProof/>
              <w:sz w:val="22"/>
              <w:lang w:eastAsia="es-CO"/>
            </w:rPr>
          </w:rPrChange>
        </w:rPr>
      </w:pPr>
      <w:ins w:id="1660" w:author="Steff Guzmán" w:date="2023-03-24T15:15:00Z">
        <w:del w:id="1661" w:author="Camilo Andrés Díaz Gómez" w:date="2023-03-28T15:27:00Z">
          <w:r w:rsidRPr="00A968A5" w:rsidDel="00405EF3">
            <w:rPr>
              <w:rStyle w:val="Hipervnculo"/>
              <w:rFonts w:cs="Times New Roman"/>
              <w:noProof/>
              <w:color w:val="auto"/>
              <w:rPrChange w:id="1662"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3" w:author="Steff Guzmán" w:date="2023-03-24T15:15:00Z"/>
          <w:del w:id="1664" w:author="Camilo Andrés Díaz Gómez" w:date="2023-03-28T15:27:00Z"/>
          <w:rFonts w:eastAsiaTheme="minorEastAsia" w:cs="Times New Roman"/>
          <w:noProof/>
          <w:sz w:val="22"/>
          <w:lang w:eastAsia="es-CO"/>
          <w:rPrChange w:id="1665" w:author="Camilo Andrés Díaz Gómez" w:date="2023-03-28T17:39:00Z">
            <w:rPr>
              <w:ins w:id="1666" w:author="Steff Guzmán" w:date="2023-03-24T15:15:00Z"/>
              <w:del w:id="1667" w:author="Camilo Andrés Díaz Gómez" w:date="2023-03-28T15:27:00Z"/>
              <w:rFonts w:asciiTheme="minorHAnsi" w:eastAsiaTheme="minorEastAsia" w:hAnsiTheme="minorHAnsi"/>
              <w:noProof/>
              <w:sz w:val="22"/>
              <w:lang w:eastAsia="es-CO"/>
            </w:rPr>
          </w:rPrChange>
        </w:rPr>
      </w:pPr>
      <w:ins w:id="1668" w:author="Steff Guzmán" w:date="2023-03-24T15:15:00Z">
        <w:del w:id="1669" w:author="Camilo Andrés Díaz Gómez" w:date="2023-03-28T15:27:00Z">
          <w:r w:rsidRPr="00A968A5" w:rsidDel="00405EF3">
            <w:rPr>
              <w:rStyle w:val="Hipervnculo"/>
              <w:rFonts w:cs="Times New Roman"/>
              <w:noProof/>
              <w:color w:val="auto"/>
              <w:rPrChange w:id="1670"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71" w:author="Steff Guzmán" w:date="2023-03-24T15:15:00Z"/>
          <w:del w:id="1672" w:author="Camilo Andrés Díaz Gómez" w:date="2023-03-28T15:27:00Z"/>
          <w:rFonts w:eastAsiaTheme="minorEastAsia" w:cs="Times New Roman"/>
          <w:noProof/>
          <w:sz w:val="22"/>
          <w:lang w:eastAsia="es-CO"/>
          <w:rPrChange w:id="1673" w:author="Camilo Andrés Díaz Gómez" w:date="2023-03-28T17:39:00Z">
            <w:rPr>
              <w:ins w:id="1674" w:author="Steff Guzmán" w:date="2023-03-24T15:15:00Z"/>
              <w:del w:id="1675" w:author="Camilo Andrés Díaz Gómez" w:date="2023-03-28T15:27:00Z"/>
              <w:rFonts w:asciiTheme="minorHAnsi" w:eastAsiaTheme="minorEastAsia" w:hAnsiTheme="minorHAnsi"/>
              <w:noProof/>
              <w:sz w:val="22"/>
              <w:lang w:eastAsia="es-CO"/>
            </w:rPr>
          </w:rPrChange>
        </w:rPr>
      </w:pPr>
      <w:ins w:id="1676" w:author="Steff Guzmán" w:date="2023-03-24T15:15:00Z">
        <w:del w:id="1677" w:author="Camilo Andrés Díaz Gómez" w:date="2023-03-28T15:27:00Z">
          <w:r w:rsidRPr="00A968A5" w:rsidDel="00405EF3">
            <w:rPr>
              <w:rStyle w:val="Hipervnculo"/>
              <w:rFonts w:cs="Times New Roman"/>
              <w:noProof/>
              <w:color w:val="auto"/>
              <w:rPrChange w:id="1678"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9" w:author="Steff Guzmán" w:date="2023-03-24T15:15:00Z"/>
          <w:del w:id="1680" w:author="Camilo Andrés Díaz Gómez" w:date="2023-03-28T15:27:00Z"/>
          <w:rFonts w:eastAsiaTheme="minorEastAsia" w:cs="Times New Roman"/>
          <w:noProof/>
          <w:sz w:val="22"/>
          <w:lang w:eastAsia="es-CO"/>
          <w:rPrChange w:id="1681" w:author="Camilo Andrés Díaz Gómez" w:date="2023-03-28T17:39:00Z">
            <w:rPr>
              <w:ins w:id="1682" w:author="Steff Guzmán" w:date="2023-03-24T15:15:00Z"/>
              <w:del w:id="1683" w:author="Camilo Andrés Díaz Gómez" w:date="2023-03-28T15:27:00Z"/>
              <w:rFonts w:asciiTheme="minorHAnsi" w:eastAsiaTheme="minorEastAsia" w:hAnsiTheme="minorHAnsi"/>
              <w:noProof/>
              <w:sz w:val="22"/>
              <w:lang w:eastAsia="es-CO"/>
            </w:rPr>
          </w:rPrChange>
        </w:rPr>
      </w:pPr>
      <w:ins w:id="1684" w:author="Steff Guzmán" w:date="2023-03-24T15:15:00Z">
        <w:del w:id="1685" w:author="Camilo Andrés Díaz Gómez" w:date="2023-03-28T15:27:00Z">
          <w:r w:rsidRPr="00A968A5" w:rsidDel="00405EF3">
            <w:rPr>
              <w:rStyle w:val="Hipervnculo"/>
              <w:rFonts w:cs="Times New Roman"/>
              <w:noProof/>
              <w:color w:val="auto"/>
              <w:rPrChange w:id="1686"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7" w:author="Steff Guzmán" w:date="2023-03-24T15:15:00Z"/>
          <w:del w:id="1688" w:author="Camilo Andrés Díaz Gómez" w:date="2023-03-28T15:27:00Z"/>
          <w:rFonts w:eastAsiaTheme="minorEastAsia" w:cs="Times New Roman"/>
          <w:noProof/>
          <w:sz w:val="22"/>
          <w:lang w:eastAsia="es-CO"/>
          <w:rPrChange w:id="1689" w:author="Camilo Andrés Díaz Gómez" w:date="2023-03-28T17:39:00Z">
            <w:rPr>
              <w:ins w:id="1690" w:author="Steff Guzmán" w:date="2023-03-24T15:15:00Z"/>
              <w:del w:id="1691" w:author="Camilo Andrés Díaz Gómez" w:date="2023-03-28T15:27:00Z"/>
              <w:rFonts w:asciiTheme="minorHAnsi" w:eastAsiaTheme="minorEastAsia" w:hAnsiTheme="minorHAnsi"/>
              <w:noProof/>
              <w:sz w:val="22"/>
              <w:lang w:eastAsia="es-CO"/>
            </w:rPr>
          </w:rPrChange>
        </w:rPr>
      </w:pPr>
      <w:ins w:id="1692" w:author="Steff Guzmán" w:date="2023-03-24T15:15:00Z">
        <w:del w:id="1693" w:author="Camilo Andrés Díaz Gómez" w:date="2023-03-28T15:27:00Z">
          <w:r w:rsidRPr="00A968A5" w:rsidDel="00405EF3">
            <w:rPr>
              <w:rStyle w:val="Hipervnculo"/>
              <w:rFonts w:cs="Times New Roman"/>
              <w:noProof/>
              <w:color w:val="auto"/>
              <w:rPrChange w:id="1694"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5" w:author="Steff Guzmán" w:date="2023-03-24T15:15:00Z"/>
          <w:del w:id="1696" w:author="Camilo Andrés Díaz Gómez" w:date="2023-03-28T15:27:00Z"/>
          <w:rFonts w:eastAsiaTheme="minorEastAsia" w:cs="Times New Roman"/>
          <w:noProof/>
          <w:sz w:val="22"/>
          <w:lang w:eastAsia="es-CO"/>
          <w:rPrChange w:id="1697" w:author="Camilo Andrés Díaz Gómez" w:date="2023-03-28T17:39:00Z">
            <w:rPr>
              <w:ins w:id="1698" w:author="Steff Guzmán" w:date="2023-03-24T15:15:00Z"/>
              <w:del w:id="1699" w:author="Camilo Andrés Díaz Gómez" w:date="2023-03-28T15:27:00Z"/>
              <w:rFonts w:asciiTheme="minorHAnsi" w:eastAsiaTheme="minorEastAsia" w:hAnsiTheme="minorHAnsi"/>
              <w:noProof/>
              <w:sz w:val="22"/>
              <w:lang w:eastAsia="es-CO"/>
            </w:rPr>
          </w:rPrChange>
        </w:rPr>
      </w:pPr>
      <w:ins w:id="1700" w:author="Steff Guzmán" w:date="2023-03-24T15:15:00Z">
        <w:del w:id="1701" w:author="Camilo Andrés Díaz Gómez" w:date="2023-03-28T15:27:00Z">
          <w:r w:rsidRPr="00A968A5" w:rsidDel="00405EF3">
            <w:rPr>
              <w:rStyle w:val="Hipervnculo"/>
              <w:rFonts w:cs="Times New Roman"/>
              <w:noProof/>
              <w:color w:val="auto"/>
              <w:rPrChange w:id="1702"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3" w:author="Steff Guzmán" w:date="2023-03-24T15:15:00Z"/>
          <w:del w:id="1704" w:author="Camilo Andrés Díaz Gómez" w:date="2023-03-28T15:27:00Z"/>
          <w:rFonts w:eastAsiaTheme="minorEastAsia" w:cs="Times New Roman"/>
          <w:noProof/>
          <w:sz w:val="22"/>
          <w:lang w:eastAsia="es-CO"/>
          <w:rPrChange w:id="1705" w:author="Camilo Andrés Díaz Gómez" w:date="2023-03-28T17:39:00Z">
            <w:rPr>
              <w:ins w:id="1706" w:author="Steff Guzmán" w:date="2023-03-24T15:15:00Z"/>
              <w:del w:id="1707" w:author="Camilo Andrés Díaz Gómez" w:date="2023-03-28T15:27:00Z"/>
              <w:rFonts w:asciiTheme="minorHAnsi" w:eastAsiaTheme="minorEastAsia" w:hAnsiTheme="minorHAnsi"/>
              <w:noProof/>
              <w:sz w:val="22"/>
              <w:lang w:eastAsia="es-CO"/>
            </w:rPr>
          </w:rPrChange>
        </w:rPr>
      </w:pPr>
      <w:ins w:id="1708" w:author="Steff Guzmán" w:date="2023-03-24T15:15:00Z">
        <w:del w:id="1709" w:author="Camilo Andrés Díaz Gómez" w:date="2023-03-28T15:27:00Z">
          <w:r w:rsidRPr="00A968A5" w:rsidDel="00405EF3">
            <w:rPr>
              <w:rStyle w:val="Hipervnculo"/>
              <w:rFonts w:cs="Times New Roman"/>
              <w:noProof/>
              <w:color w:val="auto"/>
              <w:rPrChange w:id="1710"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11" w:author="Steff Guzmán" w:date="2023-03-24T15:15:00Z"/>
          <w:del w:id="1712" w:author="Camilo Andrés Díaz Gómez" w:date="2023-03-28T15:27:00Z"/>
          <w:rFonts w:eastAsiaTheme="minorEastAsia" w:cs="Times New Roman"/>
          <w:noProof/>
          <w:sz w:val="22"/>
          <w:lang w:eastAsia="es-CO"/>
          <w:rPrChange w:id="1713" w:author="Camilo Andrés Díaz Gómez" w:date="2023-03-28T17:39:00Z">
            <w:rPr>
              <w:ins w:id="1714" w:author="Steff Guzmán" w:date="2023-03-24T15:15:00Z"/>
              <w:del w:id="1715" w:author="Camilo Andrés Díaz Gómez" w:date="2023-03-28T15:27:00Z"/>
              <w:rFonts w:asciiTheme="minorHAnsi" w:eastAsiaTheme="minorEastAsia" w:hAnsiTheme="minorHAnsi"/>
              <w:noProof/>
              <w:sz w:val="22"/>
              <w:lang w:eastAsia="es-CO"/>
            </w:rPr>
          </w:rPrChange>
        </w:rPr>
      </w:pPr>
      <w:ins w:id="1716" w:author="Steff Guzmán" w:date="2023-03-24T15:15:00Z">
        <w:del w:id="1717" w:author="Camilo Andrés Díaz Gómez" w:date="2023-03-28T15:27:00Z">
          <w:r w:rsidRPr="00A968A5" w:rsidDel="00405EF3">
            <w:rPr>
              <w:rStyle w:val="Hipervnculo"/>
              <w:rFonts w:cs="Times New Roman"/>
              <w:noProof/>
              <w:color w:val="auto"/>
              <w:rPrChange w:id="1718"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9" w:author="Steff Guzmán" w:date="2023-03-24T15:15:00Z"/>
          <w:del w:id="1720" w:author="Camilo Andrés Díaz Gómez" w:date="2023-03-28T15:27:00Z"/>
          <w:rFonts w:eastAsiaTheme="minorEastAsia" w:cs="Times New Roman"/>
          <w:noProof/>
          <w:sz w:val="22"/>
          <w:lang w:eastAsia="es-CO"/>
          <w:rPrChange w:id="1721" w:author="Camilo Andrés Díaz Gómez" w:date="2023-03-28T17:39:00Z">
            <w:rPr>
              <w:ins w:id="1722" w:author="Steff Guzmán" w:date="2023-03-24T15:15:00Z"/>
              <w:del w:id="1723" w:author="Camilo Andrés Díaz Gómez" w:date="2023-03-28T15:27:00Z"/>
              <w:rFonts w:asciiTheme="minorHAnsi" w:eastAsiaTheme="minorEastAsia" w:hAnsiTheme="minorHAnsi"/>
              <w:noProof/>
              <w:sz w:val="22"/>
              <w:lang w:eastAsia="es-CO"/>
            </w:rPr>
          </w:rPrChange>
        </w:rPr>
      </w:pPr>
      <w:ins w:id="1724" w:author="Steff Guzmán" w:date="2023-03-24T15:15:00Z">
        <w:del w:id="1725" w:author="Camilo Andrés Díaz Gómez" w:date="2023-03-28T15:27:00Z">
          <w:r w:rsidRPr="00A968A5" w:rsidDel="00405EF3">
            <w:rPr>
              <w:rStyle w:val="Hipervnculo"/>
              <w:rFonts w:cs="Times New Roman"/>
              <w:noProof/>
              <w:color w:val="auto"/>
              <w:rPrChange w:id="1726"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7" w:author="Steff Guzmán" w:date="2023-03-24T15:15:00Z"/>
          <w:del w:id="1728" w:author="Camilo Andrés Díaz Gómez" w:date="2023-03-28T15:27:00Z"/>
          <w:rFonts w:eastAsiaTheme="minorEastAsia" w:cs="Times New Roman"/>
          <w:noProof/>
          <w:sz w:val="22"/>
          <w:lang w:eastAsia="es-CO"/>
          <w:rPrChange w:id="1729" w:author="Camilo Andrés Díaz Gómez" w:date="2023-03-28T17:39:00Z">
            <w:rPr>
              <w:ins w:id="1730" w:author="Steff Guzmán" w:date="2023-03-24T15:15:00Z"/>
              <w:del w:id="1731" w:author="Camilo Andrés Díaz Gómez" w:date="2023-03-28T15:27:00Z"/>
              <w:rFonts w:asciiTheme="minorHAnsi" w:eastAsiaTheme="minorEastAsia" w:hAnsiTheme="minorHAnsi"/>
              <w:noProof/>
              <w:sz w:val="22"/>
              <w:lang w:eastAsia="es-CO"/>
            </w:rPr>
          </w:rPrChange>
        </w:rPr>
      </w:pPr>
      <w:ins w:id="1732" w:author="Steff Guzmán" w:date="2023-03-24T15:15:00Z">
        <w:del w:id="1733" w:author="Camilo Andrés Díaz Gómez" w:date="2023-03-28T15:27:00Z">
          <w:r w:rsidRPr="00A968A5" w:rsidDel="00405EF3">
            <w:rPr>
              <w:rStyle w:val="Hipervnculo"/>
              <w:rFonts w:cs="Times New Roman"/>
              <w:noProof/>
              <w:color w:val="auto"/>
              <w:rPrChange w:id="1734"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5" w:author="Steff Guzmán" w:date="2023-03-24T15:15:00Z"/>
          <w:del w:id="1736" w:author="Camilo Andrés Díaz Gómez" w:date="2023-03-28T15:27:00Z"/>
          <w:rFonts w:eastAsiaTheme="minorEastAsia" w:cs="Times New Roman"/>
          <w:noProof/>
          <w:sz w:val="22"/>
          <w:lang w:eastAsia="es-CO"/>
          <w:rPrChange w:id="1737" w:author="Camilo Andrés Díaz Gómez" w:date="2023-03-28T17:39:00Z">
            <w:rPr>
              <w:ins w:id="1738" w:author="Steff Guzmán" w:date="2023-03-24T15:15:00Z"/>
              <w:del w:id="1739" w:author="Camilo Andrés Díaz Gómez" w:date="2023-03-28T15:27:00Z"/>
              <w:rFonts w:asciiTheme="minorHAnsi" w:eastAsiaTheme="minorEastAsia" w:hAnsiTheme="minorHAnsi"/>
              <w:noProof/>
              <w:sz w:val="22"/>
              <w:lang w:eastAsia="es-CO"/>
            </w:rPr>
          </w:rPrChange>
        </w:rPr>
      </w:pPr>
      <w:ins w:id="1740" w:author="Steff Guzmán" w:date="2023-03-24T15:15:00Z">
        <w:del w:id="1741" w:author="Camilo Andrés Díaz Gómez" w:date="2023-03-28T15:27:00Z">
          <w:r w:rsidRPr="00A968A5" w:rsidDel="00405EF3">
            <w:rPr>
              <w:rStyle w:val="Hipervnculo"/>
              <w:rFonts w:cs="Times New Roman"/>
              <w:noProof/>
              <w:color w:val="auto"/>
              <w:rPrChange w:id="1742"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3" w:author="Steff Guzmán" w:date="2023-03-24T15:15:00Z"/>
          <w:del w:id="1744" w:author="Camilo Andrés Díaz Gómez" w:date="2023-03-28T15:27:00Z"/>
          <w:rFonts w:eastAsiaTheme="minorEastAsia" w:cs="Times New Roman"/>
          <w:noProof/>
          <w:sz w:val="22"/>
          <w:lang w:eastAsia="es-CO"/>
          <w:rPrChange w:id="1745" w:author="Camilo Andrés Díaz Gómez" w:date="2023-03-28T17:39:00Z">
            <w:rPr>
              <w:ins w:id="1746" w:author="Steff Guzmán" w:date="2023-03-24T15:15:00Z"/>
              <w:del w:id="1747" w:author="Camilo Andrés Díaz Gómez" w:date="2023-03-28T15:27:00Z"/>
              <w:rFonts w:asciiTheme="minorHAnsi" w:eastAsiaTheme="minorEastAsia" w:hAnsiTheme="minorHAnsi"/>
              <w:noProof/>
              <w:sz w:val="22"/>
              <w:lang w:eastAsia="es-CO"/>
            </w:rPr>
          </w:rPrChange>
        </w:rPr>
      </w:pPr>
      <w:ins w:id="1748" w:author="Steff Guzmán" w:date="2023-03-24T15:15:00Z">
        <w:del w:id="1749" w:author="Camilo Andrés Díaz Gómez" w:date="2023-03-28T15:27:00Z">
          <w:r w:rsidRPr="00A968A5" w:rsidDel="00405EF3">
            <w:rPr>
              <w:rStyle w:val="Hipervnculo"/>
              <w:rFonts w:cs="Times New Roman"/>
              <w:noProof/>
              <w:color w:val="auto"/>
              <w:rPrChange w:id="1750"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51" w:author="Steff Guzmán" w:date="2023-03-24T15:15:00Z"/>
          <w:del w:id="1752" w:author="Camilo Andrés Díaz Gómez" w:date="2023-03-28T15:27:00Z"/>
          <w:rFonts w:eastAsiaTheme="minorEastAsia" w:cs="Times New Roman"/>
          <w:noProof/>
          <w:sz w:val="22"/>
          <w:lang w:eastAsia="es-CO"/>
          <w:rPrChange w:id="1753" w:author="Camilo Andrés Díaz Gómez" w:date="2023-03-28T17:39:00Z">
            <w:rPr>
              <w:ins w:id="1754" w:author="Steff Guzmán" w:date="2023-03-24T15:15:00Z"/>
              <w:del w:id="1755" w:author="Camilo Andrés Díaz Gómez" w:date="2023-03-28T15:27:00Z"/>
              <w:rFonts w:asciiTheme="minorHAnsi" w:eastAsiaTheme="minorEastAsia" w:hAnsiTheme="minorHAnsi"/>
              <w:noProof/>
              <w:sz w:val="22"/>
              <w:lang w:eastAsia="es-CO"/>
            </w:rPr>
          </w:rPrChange>
        </w:rPr>
      </w:pPr>
      <w:ins w:id="1756" w:author="Steff Guzmán" w:date="2023-03-24T15:15:00Z">
        <w:del w:id="1757" w:author="Camilo Andrés Díaz Gómez" w:date="2023-03-28T15:27:00Z">
          <w:r w:rsidRPr="00A968A5" w:rsidDel="00405EF3">
            <w:rPr>
              <w:rStyle w:val="Hipervnculo"/>
              <w:rFonts w:cs="Times New Roman"/>
              <w:noProof/>
              <w:color w:val="auto"/>
              <w:rPrChange w:id="1758"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9" w:author="Steff Guzmán" w:date="2023-03-24T15:15:00Z"/>
          <w:del w:id="1760" w:author="Camilo Andrés Díaz Gómez" w:date="2023-03-28T15:27:00Z"/>
          <w:rFonts w:eastAsiaTheme="minorEastAsia" w:cs="Times New Roman"/>
          <w:noProof/>
          <w:sz w:val="22"/>
          <w:lang w:eastAsia="es-CO"/>
          <w:rPrChange w:id="1761" w:author="Camilo Andrés Díaz Gómez" w:date="2023-03-28T17:39:00Z">
            <w:rPr>
              <w:ins w:id="1762" w:author="Steff Guzmán" w:date="2023-03-24T15:15:00Z"/>
              <w:del w:id="1763" w:author="Camilo Andrés Díaz Gómez" w:date="2023-03-28T15:27:00Z"/>
              <w:rFonts w:asciiTheme="minorHAnsi" w:eastAsiaTheme="minorEastAsia" w:hAnsiTheme="minorHAnsi"/>
              <w:noProof/>
              <w:sz w:val="22"/>
              <w:lang w:eastAsia="es-CO"/>
            </w:rPr>
          </w:rPrChange>
        </w:rPr>
      </w:pPr>
      <w:ins w:id="1764" w:author="Steff Guzmán" w:date="2023-03-24T15:15:00Z">
        <w:del w:id="1765" w:author="Camilo Andrés Díaz Gómez" w:date="2023-03-28T15:27:00Z">
          <w:r w:rsidRPr="00A968A5" w:rsidDel="00405EF3">
            <w:rPr>
              <w:rStyle w:val="Hipervnculo"/>
              <w:rFonts w:cs="Times New Roman"/>
              <w:noProof/>
              <w:color w:val="auto"/>
              <w:rPrChange w:id="1766"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7" w:author="Steff Guzmán" w:date="2023-03-24T15:15:00Z"/>
          <w:del w:id="1768" w:author="Camilo Andrés Díaz Gómez" w:date="2023-03-28T15:27:00Z"/>
          <w:rFonts w:eastAsiaTheme="minorEastAsia" w:cs="Times New Roman"/>
          <w:noProof/>
          <w:sz w:val="22"/>
          <w:lang w:eastAsia="es-CO"/>
          <w:rPrChange w:id="1769" w:author="Camilo Andrés Díaz Gómez" w:date="2023-03-28T17:39:00Z">
            <w:rPr>
              <w:ins w:id="1770" w:author="Steff Guzmán" w:date="2023-03-24T15:15:00Z"/>
              <w:del w:id="1771" w:author="Camilo Andrés Díaz Gómez" w:date="2023-03-28T15:27:00Z"/>
              <w:rFonts w:asciiTheme="minorHAnsi" w:eastAsiaTheme="minorEastAsia" w:hAnsiTheme="minorHAnsi"/>
              <w:noProof/>
              <w:sz w:val="22"/>
              <w:lang w:eastAsia="es-CO"/>
            </w:rPr>
          </w:rPrChange>
        </w:rPr>
      </w:pPr>
      <w:ins w:id="1772" w:author="Steff Guzmán" w:date="2023-03-24T15:15:00Z">
        <w:del w:id="1773" w:author="Camilo Andrés Díaz Gómez" w:date="2023-03-28T15:27:00Z">
          <w:r w:rsidRPr="00A968A5" w:rsidDel="00405EF3">
            <w:rPr>
              <w:rStyle w:val="Hipervnculo"/>
              <w:rFonts w:cs="Times New Roman"/>
              <w:noProof/>
              <w:color w:val="auto"/>
              <w:rPrChange w:id="1774"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5" w:author="Steff Guzmán" w:date="2023-03-24T15:15:00Z"/>
          <w:del w:id="1776" w:author="Camilo Andrés Díaz Gómez" w:date="2023-03-28T15:27:00Z"/>
          <w:rFonts w:eastAsiaTheme="minorEastAsia" w:cs="Times New Roman"/>
          <w:noProof/>
          <w:sz w:val="22"/>
          <w:lang w:eastAsia="es-CO"/>
          <w:rPrChange w:id="1777" w:author="Camilo Andrés Díaz Gómez" w:date="2023-03-28T17:39:00Z">
            <w:rPr>
              <w:ins w:id="1778" w:author="Steff Guzmán" w:date="2023-03-24T15:15:00Z"/>
              <w:del w:id="1779" w:author="Camilo Andrés Díaz Gómez" w:date="2023-03-28T15:27:00Z"/>
              <w:rFonts w:asciiTheme="minorHAnsi" w:eastAsiaTheme="minorEastAsia" w:hAnsiTheme="minorHAnsi"/>
              <w:noProof/>
              <w:sz w:val="22"/>
              <w:lang w:eastAsia="es-CO"/>
            </w:rPr>
          </w:rPrChange>
        </w:rPr>
      </w:pPr>
      <w:ins w:id="1780" w:author="Steff Guzmán" w:date="2023-03-24T15:15:00Z">
        <w:del w:id="1781" w:author="Camilo Andrés Díaz Gómez" w:date="2023-03-28T15:27:00Z">
          <w:r w:rsidRPr="00A968A5" w:rsidDel="00405EF3">
            <w:rPr>
              <w:rStyle w:val="Hipervnculo"/>
              <w:rFonts w:cs="Times New Roman"/>
              <w:noProof/>
              <w:color w:val="auto"/>
              <w:rPrChange w:id="1782"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3" w:author="Steff Guzmán" w:date="2023-03-24T15:15:00Z"/>
          <w:del w:id="1784" w:author="Camilo Andrés Díaz Gómez" w:date="2023-03-28T15:27:00Z"/>
          <w:rFonts w:eastAsiaTheme="minorEastAsia" w:cs="Times New Roman"/>
          <w:noProof/>
          <w:sz w:val="22"/>
          <w:lang w:eastAsia="es-CO"/>
          <w:rPrChange w:id="1785" w:author="Camilo Andrés Díaz Gómez" w:date="2023-03-28T17:39:00Z">
            <w:rPr>
              <w:ins w:id="1786" w:author="Steff Guzmán" w:date="2023-03-24T15:15:00Z"/>
              <w:del w:id="1787" w:author="Camilo Andrés Díaz Gómez" w:date="2023-03-28T15:27:00Z"/>
              <w:rFonts w:asciiTheme="minorHAnsi" w:eastAsiaTheme="minorEastAsia" w:hAnsiTheme="minorHAnsi"/>
              <w:noProof/>
              <w:sz w:val="22"/>
              <w:lang w:eastAsia="es-CO"/>
            </w:rPr>
          </w:rPrChange>
        </w:rPr>
      </w:pPr>
      <w:ins w:id="1788" w:author="Steff Guzmán" w:date="2023-03-24T15:15:00Z">
        <w:del w:id="1789" w:author="Camilo Andrés Díaz Gómez" w:date="2023-03-28T15:27:00Z">
          <w:r w:rsidRPr="00A968A5" w:rsidDel="00405EF3">
            <w:rPr>
              <w:rStyle w:val="Hipervnculo"/>
              <w:rFonts w:cs="Times New Roman"/>
              <w:noProof/>
              <w:color w:val="auto"/>
              <w:rPrChange w:id="1790"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91" w:author="Steff Guzmán" w:date="2023-03-24T15:15:00Z"/>
          <w:del w:id="1792" w:author="Camilo Andrés Díaz Gómez" w:date="2023-03-28T15:27:00Z"/>
          <w:rFonts w:eastAsiaTheme="minorEastAsia" w:cs="Times New Roman"/>
          <w:noProof/>
          <w:sz w:val="22"/>
          <w:lang w:eastAsia="es-CO"/>
          <w:rPrChange w:id="1793" w:author="Camilo Andrés Díaz Gómez" w:date="2023-03-28T17:39:00Z">
            <w:rPr>
              <w:ins w:id="1794" w:author="Steff Guzmán" w:date="2023-03-24T15:15:00Z"/>
              <w:del w:id="1795" w:author="Camilo Andrés Díaz Gómez" w:date="2023-03-28T15:27:00Z"/>
              <w:rFonts w:asciiTheme="minorHAnsi" w:eastAsiaTheme="minorEastAsia" w:hAnsiTheme="minorHAnsi"/>
              <w:noProof/>
              <w:sz w:val="22"/>
              <w:lang w:eastAsia="es-CO"/>
            </w:rPr>
          </w:rPrChange>
        </w:rPr>
      </w:pPr>
      <w:ins w:id="1796" w:author="Steff Guzmán" w:date="2023-03-24T15:15:00Z">
        <w:del w:id="1797" w:author="Camilo Andrés Díaz Gómez" w:date="2023-03-28T15:27:00Z">
          <w:r w:rsidRPr="00A968A5" w:rsidDel="00405EF3">
            <w:rPr>
              <w:rStyle w:val="Hipervnculo"/>
              <w:rFonts w:cs="Times New Roman"/>
              <w:noProof/>
              <w:color w:val="auto"/>
              <w:rPrChange w:id="1798"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9" w:author="Steff Guzmán" w:date="2023-03-24T15:15:00Z"/>
          <w:del w:id="1800" w:author="Camilo Andrés Díaz Gómez" w:date="2023-03-28T15:27:00Z"/>
          <w:rFonts w:eastAsiaTheme="minorEastAsia" w:cs="Times New Roman"/>
          <w:noProof/>
          <w:sz w:val="22"/>
          <w:lang w:eastAsia="es-CO"/>
          <w:rPrChange w:id="1801" w:author="Camilo Andrés Díaz Gómez" w:date="2023-03-28T17:39:00Z">
            <w:rPr>
              <w:ins w:id="1802" w:author="Steff Guzmán" w:date="2023-03-24T15:15:00Z"/>
              <w:del w:id="1803" w:author="Camilo Andrés Díaz Gómez" w:date="2023-03-28T15:27:00Z"/>
              <w:rFonts w:asciiTheme="minorHAnsi" w:eastAsiaTheme="minorEastAsia" w:hAnsiTheme="minorHAnsi"/>
              <w:noProof/>
              <w:sz w:val="22"/>
              <w:lang w:eastAsia="es-CO"/>
            </w:rPr>
          </w:rPrChange>
        </w:rPr>
      </w:pPr>
      <w:ins w:id="1804" w:author="Steff Guzmán" w:date="2023-03-24T15:15:00Z">
        <w:del w:id="1805" w:author="Camilo Andrés Díaz Gómez" w:date="2023-03-28T15:27:00Z">
          <w:r w:rsidRPr="00A968A5" w:rsidDel="00405EF3">
            <w:rPr>
              <w:rStyle w:val="Hipervnculo"/>
              <w:rFonts w:cs="Times New Roman"/>
              <w:noProof/>
              <w:color w:val="auto"/>
              <w:rPrChange w:id="1806"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7" w:author="Steff Guzmán" w:date="2023-03-24T15:15:00Z"/>
          <w:del w:id="1808" w:author="Camilo Andrés Díaz Gómez" w:date="2023-03-28T15:27:00Z"/>
          <w:rFonts w:eastAsiaTheme="minorEastAsia" w:cs="Times New Roman"/>
          <w:noProof/>
          <w:sz w:val="22"/>
          <w:lang w:eastAsia="es-CO"/>
          <w:rPrChange w:id="1809" w:author="Camilo Andrés Díaz Gómez" w:date="2023-03-28T17:39:00Z">
            <w:rPr>
              <w:ins w:id="1810" w:author="Steff Guzmán" w:date="2023-03-24T15:15:00Z"/>
              <w:del w:id="1811" w:author="Camilo Andrés Díaz Gómez" w:date="2023-03-28T15:27:00Z"/>
              <w:rFonts w:asciiTheme="minorHAnsi" w:eastAsiaTheme="minorEastAsia" w:hAnsiTheme="minorHAnsi"/>
              <w:noProof/>
              <w:sz w:val="22"/>
              <w:lang w:eastAsia="es-CO"/>
            </w:rPr>
          </w:rPrChange>
        </w:rPr>
      </w:pPr>
      <w:ins w:id="1812" w:author="Steff Guzmán" w:date="2023-03-24T15:15:00Z">
        <w:del w:id="1813" w:author="Camilo Andrés Díaz Gómez" w:date="2023-03-28T15:27:00Z">
          <w:r w:rsidRPr="00A968A5" w:rsidDel="00405EF3">
            <w:rPr>
              <w:rStyle w:val="Hipervnculo"/>
              <w:rFonts w:cs="Times New Roman"/>
              <w:noProof/>
              <w:color w:val="auto"/>
              <w:rPrChange w:id="1814"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5" w:author="Steff Guzmán" w:date="2023-03-24T15:15:00Z"/>
          <w:del w:id="1816" w:author="Camilo Andrés Díaz Gómez" w:date="2023-03-28T15:27:00Z"/>
          <w:rFonts w:eastAsiaTheme="minorEastAsia" w:cs="Times New Roman"/>
          <w:noProof/>
          <w:sz w:val="22"/>
          <w:lang w:eastAsia="es-CO"/>
          <w:rPrChange w:id="1817" w:author="Camilo Andrés Díaz Gómez" w:date="2023-03-28T17:39:00Z">
            <w:rPr>
              <w:ins w:id="1818" w:author="Steff Guzmán" w:date="2023-03-24T15:15:00Z"/>
              <w:del w:id="1819" w:author="Camilo Andrés Díaz Gómez" w:date="2023-03-28T15:27:00Z"/>
              <w:rFonts w:asciiTheme="minorHAnsi" w:eastAsiaTheme="minorEastAsia" w:hAnsiTheme="minorHAnsi"/>
              <w:noProof/>
              <w:sz w:val="22"/>
              <w:lang w:eastAsia="es-CO"/>
            </w:rPr>
          </w:rPrChange>
        </w:rPr>
      </w:pPr>
      <w:ins w:id="1820" w:author="Steff Guzmán" w:date="2023-03-24T15:15:00Z">
        <w:del w:id="1821" w:author="Camilo Andrés Díaz Gómez" w:date="2023-03-28T15:27:00Z">
          <w:r w:rsidRPr="00A968A5" w:rsidDel="00405EF3">
            <w:rPr>
              <w:rStyle w:val="Hipervnculo"/>
              <w:rFonts w:cs="Times New Roman"/>
              <w:noProof/>
              <w:color w:val="auto"/>
              <w:rPrChange w:id="1822"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4"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5"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6" w:author="Camilo Andrés Díaz Gómez" w:date="2023-03-28T17:39:00Z">
            <w:rPr>
              <w:rFonts w:cs="Times New Roman"/>
              <w:b/>
              <w:bCs/>
            </w:rPr>
          </w:rPrChange>
        </w:rPr>
      </w:pPr>
      <w:ins w:id="1827"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8" w:author="Steff Guzmán" w:date="2023-03-13T18:48:00Z"/>
          <w:rFonts w:cs="Times New Roman"/>
        </w:rPr>
        <w:pPrChange w:id="1829" w:author="Camilo Andrés Díaz Gómez" w:date="2023-03-28T15:25:00Z">
          <w:pPr/>
        </w:pPrChange>
      </w:pPr>
      <w:ins w:id="1830" w:author="Camilo Andrés Díaz Gómez" w:date="2023-03-14T19:56:00Z">
        <w:r w:rsidRPr="00A968A5">
          <w:rPr>
            <w:rFonts w:cs="Times New Roman"/>
            <w:rPrChange w:id="1831" w:author="Camilo Andrés Díaz Gómez" w:date="2023-03-28T17:39:00Z">
              <w:rPr>
                <w:rFonts w:cs="Times New Roman"/>
                <w:b/>
                <w:bCs/>
              </w:rPr>
            </w:rPrChange>
          </w:rPr>
          <w:fldChar w:fldCharType="begin"/>
        </w:r>
        <w:r w:rsidRPr="00A968A5">
          <w:rPr>
            <w:rFonts w:cs="Times New Roman"/>
            <w:rPrChange w:id="1832"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3" w:author="Steff Guzmán" w:date="2023-03-13T18:48:00Z">
        <w:r w:rsidR="0087174B" w:rsidRPr="00A968A5" w:rsidDel="00C87243">
          <w:rPr>
            <w:rFonts w:cs="Times New Roman"/>
            <w:rPrChange w:id="1834"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5" w:author="Steff Guzmán" w:date="2023-03-13T18:48:00Z"/>
          <w:rFonts w:cs="Times New Roman"/>
          <w:i/>
        </w:rPr>
        <w:pPrChange w:id="1836" w:author="Camilo Andrés Díaz Gómez" w:date="2023-03-28T15:25:00Z">
          <w:pPr>
            <w:pStyle w:val="Descripcin"/>
          </w:pPr>
        </w:pPrChange>
      </w:pPr>
      <w:del w:id="1837"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8" w:author="Steff Guzmán" w:date="2023-03-13T18:48:00Z"/>
          <w:rFonts w:cs="Times New Roman"/>
          <w:i/>
        </w:rPr>
        <w:pPrChange w:id="1839" w:author="Camilo Andrés Díaz Gómez" w:date="2023-03-28T15:25:00Z">
          <w:pPr>
            <w:pStyle w:val="Descripcin"/>
          </w:pPr>
        </w:pPrChange>
      </w:pPr>
      <w:del w:id="1840"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41" w:author="Steff Guzmán" w:date="2023-03-13T18:48:00Z"/>
          <w:rFonts w:cs="Times New Roman"/>
        </w:rPr>
        <w:pPrChange w:id="1842" w:author="Camilo Andrés Díaz Gómez" w:date="2023-03-28T15:25:00Z">
          <w:pPr/>
        </w:pPrChange>
      </w:pPr>
      <w:del w:id="1843" w:author="Steff Guzmán" w:date="2023-03-13T18:48:00Z">
        <w:r w:rsidRPr="00A968A5" w:rsidDel="00C87243">
          <w:rPr>
            <w:rFonts w:cs="Times New Roman"/>
            <w:rPrChange w:id="1844"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5" w:author="Steff Guzmán" w:date="2023-03-13T18:48:00Z"/>
          <w:rFonts w:cs="Times New Roman"/>
          <w:rPrChange w:id="1846" w:author="Camilo Andrés Díaz Gómez" w:date="2023-03-28T17:39:00Z">
            <w:rPr>
              <w:del w:id="1847" w:author="Steff Guzmán" w:date="2023-03-13T18:48:00Z"/>
              <w:rFonts w:cs="Times New Roman"/>
              <w:b/>
              <w:bCs/>
            </w:rPr>
          </w:rPrChange>
        </w:rPr>
        <w:pPrChange w:id="1848" w:author="Camilo Andrés Díaz Gómez" w:date="2023-03-28T15:25:00Z">
          <w:pPr/>
        </w:pPrChange>
      </w:pPr>
      <w:del w:id="1849" w:author="Steff Guzmán" w:date="2023-03-13T18:48:00Z">
        <w:r w:rsidRPr="00A968A5" w:rsidDel="00C87243">
          <w:rPr>
            <w:rFonts w:cs="Times New Roman"/>
            <w:rPrChange w:id="1850" w:author="Camilo Andrés Díaz Gómez" w:date="2023-03-28T17:39:00Z">
              <w:rPr>
                <w:rFonts w:cs="Times New Roman"/>
                <w:b/>
                <w:bCs/>
              </w:rPr>
            </w:rPrChange>
          </w:rPr>
          <w:delText>Figura</w:delText>
        </w:r>
        <w:r w:rsidR="006D3013" w:rsidRPr="00A968A5" w:rsidDel="00C87243">
          <w:rPr>
            <w:rFonts w:cs="Times New Roman"/>
            <w:rPrChange w:id="1851" w:author="Camilo Andrés Díaz Gómez" w:date="2023-03-28T17:39:00Z">
              <w:rPr>
                <w:rFonts w:cs="Times New Roman"/>
                <w:b/>
                <w:bCs/>
              </w:rPr>
            </w:rPrChange>
          </w:rPr>
          <w:delText xml:space="preserve"> </w:delText>
        </w:r>
        <w:r w:rsidRPr="00A968A5" w:rsidDel="00C87243">
          <w:rPr>
            <w:rFonts w:cs="Times New Roman"/>
            <w:rPrChange w:id="1852" w:author="Camilo Andrés Díaz Gómez" w:date="2023-03-28T17:39:00Z">
              <w:rPr>
                <w:rFonts w:cs="Times New Roman"/>
                <w:b/>
                <w:bCs/>
              </w:rPr>
            </w:rPrChange>
          </w:rPr>
          <w:delText xml:space="preserve">5. </w:delText>
        </w:r>
        <w:r w:rsidRPr="00A968A5" w:rsidDel="00C87243">
          <w:rPr>
            <w:rFonts w:cs="Times New Roman"/>
            <w:i/>
            <w:iCs/>
            <w:rPrChange w:id="1853"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4"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5"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6" w:author="Steff Guzmán" w:date="2023-03-13T18:48:00Z"/>
          <w:rPrChange w:id="1857" w:author="Camilo Andrés Díaz Gómez" w:date="2023-03-28T17:39:00Z">
            <w:rPr>
              <w:del w:id="1858" w:author="Steff Guzmán" w:date="2023-03-13T18:48:00Z"/>
              <w:color w:val="000000" w:themeColor="text1"/>
            </w:rPr>
          </w:rPrChange>
        </w:rPr>
        <w:pPrChange w:id="1859" w:author="Camilo Andrés Díaz Gómez" w:date="2023-03-28T15:25:00Z">
          <w:pPr>
            <w:pStyle w:val="PrrAPA"/>
            <w:ind w:firstLine="0"/>
          </w:pPr>
        </w:pPrChange>
      </w:pPr>
      <w:del w:id="1860" w:author="Steff Guzmán" w:date="2023-03-13T18:48:00Z">
        <w:r w:rsidRPr="00A968A5" w:rsidDel="00C87243">
          <w:rPr>
            <w:rFonts w:cs="Times New Roman"/>
            <w:rPrChange w:id="1861"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2" w:author="Steff Guzmán" w:date="2023-03-13T18:48:00Z"/>
          <w:rFonts w:cs="Times New Roman"/>
          <w:rPrChange w:id="1863" w:author="Camilo Andrés Díaz Gómez" w:date="2023-03-28T17:39:00Z">
            <w:rPr>
              <w:del w:id="1864" w:author="Steff Guzmán" w:date="2023-03-13T18:48:00Z"/>
              <w:rFonts w:cs="Times New Roman"/>
              <w:color w:val="000000" w:themeColor="text1"/>
            </w:rPr>
          </w:rPrChange>
        </w:rPr>
        <w:pPrChange w:id="1865" w:author="Camilo Andrés Díaz Gómez" w:date="2023-03-28T15:25:00Z">
          <w:pPr/>
        </w:pPrChange>
      </w:pPr>
      <w:del w:id="1866" w:author="Steff Guzmán" w:date="2023-03-13T18:48:00Z">
        <w:r w:rsidRPr="00A968A5" w:rsidDel="00C87243">
          <w:rPr>
            <w:rFonts w:cs="Times New Roman"/>
            <w:rPrChange w:id="1867"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8" w:author="Camilo Andrés Díaz Gómez" w:date="2023-03-28T17:39:00Z">
            <w:rPr>
              <w:rFonts w:cs="Times New Roman"/>
              <w:b/>
              <w:bCs/>
            </w:rPr>
          </w:rPrChange>
        </w:rPr>
        <w:pPrChange w:id="1869" w:author="Camilo Andrés Díaz Gómez" w:date="2023-03-28T15:25:00Z">
          <w:pPr/>
        </w:pPrChange>
      </w:pPr>
    </w:p>
    <w:p w14:paraId="0D823285" w14:textId="77777777" w:rsidR="0087174B" w:rsidRPr="00A968A5" w:rsidRDefault="0087174B" w:rsidP="00405EF3">
      <w:pPr>
        <w:rPr>
          <w:rFonts w:cs="Times New Roman"/>
          <w:rPrChange w:id="1870"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71" w:author="Steff Guzmán" w:date="2023-03-13T19:26:00Z"/>
          <w:rFonts w:cs="Times New Roman"/>
        </w:rPr>
      </w:pPr>
    </w:p>
    <w:p w14:paraId="0A6F569C" w14:textId="64744F63" w:rsidR="005A4444" w:rsidRPr="00A968A5" w:rsidRDefault="005A4444" w:rsidP="00405EF3">
      <w:pPr>
        <w:jc w:val="center"/>
        <w:rPr>
          <w:ins w:id="1872" w:author="Steff Guzmán" w:date="2023-03-13T19:26:00Z"/>
          <w:rFonts w:cs="Times New Roman"/>
        </w:rPr>
      </w:pPr>
    </w:p>
    <w:p w14:paraId="5D1666C6" w14:textId="1C4EBCAC" w:rsidR="005A4444" w:rsidRPr="00A968A5" w:rsidRDefault="005A4444" w:rsidP="00405EF3">
      <w:pPr>
        <w:jc w:val="center"/>
        <w:rPr>
          <w:ins w:id="1873" w:author="Steff Guzmán" w:date="2023-03-13T19:26:00Z"/>
          <w:rFonts w:cs="Times New Roman"/>
        </w:rPr>
      </w:pPr>
    </w:p>
    <w:p w14:paraId="13A8CB5C" w14:textId="0C3A2C75" w:rsidR="005A4444" w:rsidRPr="00A968A5" w:rsidRDefault="005A4444" w:rsidP="00405EF3">
      <w:pPr>
        <w:jc w:val="center"/>
        <w:rPr>
          <w:ins w:id="1874" w:author="Steff Guzmán" w:date="2023-03-13T19:26:00Z"/>
          <w:rFonts w:cs="Times New Roman"/>
        </w:rPr>
      </w:pPr>
    </w:p>
    <w:p w14:paraId="2EC84458" w14:textId="217BF2F6" w:rsidR="005A4444" w:rsidRPr="00A968A5" w:rsidRDefault="005A4444" w:rsidP="00405EF3">
      <w:pPr>
        <w:jc w:val="center"/>
        <w:rPr>
          <w:ins w:id="1875" w:author="Steff Guzmán" w:date="2023-03-13T19:26:00Z"/>
          <w:rFonts w:cs="Times New Roman"/>
        </w:rPr>
      </w:pPr>
    </w:p>
    <w:p w14:paraId="2B24803D" w14:textId="0C4F07F6" w:rsidR="005A4444" w:rsidRPr="00A968A5" w:rsidRDefault="005A4444" w:rsidP="00405EF3">
      <w:pPr>
        <w:jc w:val="center"/>
        <w:rPr>
          <w:ins w:id="1876" w:author="Steff Guzmán" w:date="2023-03-13T19:26:00Z"/>
          <w:rFonts w:cs="Times New Roman"/>
        </w:rPr>
      </w:pPr>
    </w:p>
    <w:p w14:paraId="4EF1182C" w14:textId="7A029946" w:rsidR="005A4444" w:rsidRPr="00A968A5" w:rsidRDefault="005A4444" w:rsidP="00405EF3">
      <w:pPr>
        <w:jc w:val="center"/>
        <w:rPr>
          <w:ins w:id="1877" w:author="Steff Guzmán" w:date="2023-03-13T19:26:00Z"/>
          <w:rFonts w:cs="Times New Roman"/>
        </w:rPr>
      </w:pPr>
    </w:p>
    <w:p w14:paraId="50BF0A2A" w14:textId="2B65B48A" w:rsidR="005A4444" w:rsidRPr="00A968A5" w:rsidRDefault="005A4444" w:rsidP="00405EF3">
      <w:pPr>
        <w:jc w:val="center"/>
        <w:rPr>
          <w:ins w:id="1878" w:author="Steff Guzmán" w:date="2023-03-13T19:26:00Z"/>
          <w:rFonts w:cs="Times New Roman"/>
        </w:rPr>
      </w:pPr>
    </w:p>
    <w:p w14:paraId="77CBE4A0" w14:textId="7CB0027A" w:rsidR="005A4444" w:rsidRPr="00A968A5" w:rsidRDefault="005A4444" w:rsidP="00405EF3">
      <w:pPr>
        <w:jc w:val="center"/>
        <w:rPr>
          <w:ins w:id="1879" w:author="Steff Guzmán" w:date="2023-03-13T19:26:00Z"/>
          <w:rFonts w:cs="Times New Roman"/>
        </w:rPr>
      </w:pPr>
    </w:p>
    <w:p w14:paraId="075C0B85" w14:textId="78B9AD73" w:rsidR="00C513D5" w:rsidRPr="00A968A5" w:rsidRDefault="00C513D5">
      <w:pPr>
        <w:spacing w:after="160"/>
        <w:jc w:val="left"/>
        <w:rPr>
          <w:ins w:id="1880" w:author="Camilo Andrés Díaz Gómez" w:date="2023-03-14T19:58:00Z"/>
          <w:rFonts w:cs="Times New Roman"/>
        </w:rPr>
        <w:pPrChange w:id="1881" w:author="Camilo Andrés Díaz Gómez" w:date="2023-03-28T15:25:00Z">
          <w:pPr>
            <w:spacing w:after="160" w:line="259" w:lineRule="auto"/>
            <w:jc w:val="left"/>
          </w:pPr>
        </w:pPrChange>
      </w:pPr>
      <w:ins w:id="1882"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3" w:author="Steff Guzmán" w:date="2023-03-13T19:26:00Z"/>
          <w:rFonts w:cs="Times New Roman"/>
          <w:b/>
          <w:bCs/>
          <w:rPrChange w:id="1884" w:author="Camilo Andrés Díaz Gómez" w:date="2023-03-28T17:39:00Z">
            <w:rPr>
              <w:del w:id="1885" w:author="Steff Guzmán" w:date="2023-03-13T19:26:00Z"/>
              <w:rFonts w:cs="Times New Roman"/>
            </w:rPr>
          </w:rPrChange>
        </w:rPr>
      </w:pPr>
      <w:ins w:id="1886" w:author="Steff Guzmán" w:date="2023-03-24T15:55:00Z">
        <w:r w:rsidRPr="00A968A5">
          <w:rPr>
            <w:rFonts w:cs="Times New Roman"/>
            <w:b/>
            <w:bCs/>
            <w:rPrChange w:id="1887"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8" w:author="Steff Guzmán" w:date="2023-03-13T18:49:00Z"/>
          <w:rFonts w:cs="Times New Roman"/>
          <w:b/>
          <w:bCs/>
          <w:rPrChange w:id="1889" w:author="Camilo Andrés Díaz Gómez" w:date="2023-03-28T17:39:00Z">
            <w:rPr>
              <w:del w:id="1890" w:author="Steff Guzmán" w:date="2023-03-13T18:49:00Z"/>
              <w:rFonts w:cs="Times New Roman"/>
            </w:rPr>
          </w:rPrChange>
        </w:rPr>
      </w:pPr>
    </w:p>
    <w:p w14:paraId="14156685" w14:textId="377A4275" w:rsidR="00A2571A" w:rsidRPr="00A968A5" w:rsidDel="00104D00" w:rsidRDefault="00A2571A" w:rsidP="002B569F">
      <w:pPr>
        <w:jc w:val="center"/>
        <w:rPr>
          <w:del w:id="1891" w:author="Steff Guzmán" w:date="2023-03-13T18:49:00Z"/>
          <w:rFonts w:cs="Times New Roman"/>
          <w:b/>
          <w:bCs/>
          <w:rPrChange w:id="1892" w:author="Camilo Andrés Díaz Gómez" w:date="2023-03-28T17:39:00Z">
            <w:rPr>
              <w:del w:id="1893" w:author="Steff Guzmán" w:date="2023-03-13T18:49:00Z"/>
              <w:rFonts w:cs="Times New Roman"/>
            </w:rPr>
          </w:rPrChange>
        </w:rPr>
      </w:pPr>
    </w:p>
    <w:p w14:paraId="7A6B4061" w14:textId="491DC67F" w:rsidR="00A2571A" w:rsidRPr="00A968A5" w:rsidDel="00104D00" w:rsidRDefault="00A2571A" w:rsidP="002B569F">
      <w:pPr>
        <w:jc w:val="center"/>
        <w:rPr>
          <w:del w:id="1894" w:author="Steff Guzmán" w:date="2023-03-13T18:49:00Z"/>
          <w:rFonts w:cs="Times New Roman"/>
          <w:b/>
          <w:bCs/>
          <w:rPrChange w:id="1895" w:author="Camilo Andrés Díaz Gómez" w:date="2023-03-28T17:39:00Z">
            <w:rPr>
              <w:del w:id="1896" w:author="Steff Guzmán" w:date="2023-03-13T18:49:00Z"/>
              <w:rFonts w:cs="Times New Roman"/>
            </w:rPr>
          </w:rPrChange>
        </w:rPr>
      </w:pPr>
    </w:p>
    <w:p w14:paraId="15011BC9" w14:textId="3BAFD0A6" w:rsidR="00A2571A" w:rsidRPr="00A968A5" w:rsidDel="00104D00" w:rsidRDefault="00A2571A" w:rsidP="002B569F">
      <w:pPr>
        <w:jc w:val="center"/>
        <w:rPr>
          <w:del w:id="1897" w:author="Steff Guzmán" w:date="2023-03-13T18:49:00Z"/>
          <w:rFonts w:cs="Times New Roman"/>
          <w:b/>
          <w:bCs/>
          <w:rPrChange w:id="1898" w:author="Camilo Andrés Díaz Gómez" w:date="2023-03-28T17:39:00Z">
            <w:rPr>
              <w:del w:id="1899" w:author="Steff Guzmán" w:date="2023-03-13T18:49:00Z"/>
              <w:rFonts w:cs="Times New Roman"/>
            </w:rPr>
          </w:rPrChange>
        </w:rPr>
      </w:pPr>
    </w:p>
    <w:p w14:paraId="4B257A19" w14:textId="28A086FF" w:rsidR="00A2571A" w:rsidRPr="00A968A5" w:rsidDel="00104D00" w:rsidRDefault="00A2571A" w:rsidP="002B569F">
      <w:pPr>
        <w:jc w:val="center"/>
        <w:rPr>
          <w:del w:id="1900" w:author="Steff Guzmán" w:date="2023-03-13T18:49:00Z"/>
          <w:rFonts w:cs="Times New Roman"/>
          <w:b/>
          <w:bCs/>
          <w:rPrChange w:id="1901" w:author="Camilo Andrés Díaz Gómez" w:date="2023-03-28T17:39:00Z">
            <w:rPr>
              <w:del w:id="1902" w:author="Steff Guzmán" w:date="2023-03-13T18:49:00Z"/>
              <w:rFonts w:cs="Times New Roman"/>
            </w:rPr>
          </w:rPrChange>
        </w:rPr>
      </w:pPr>
    </w:p>
    <w:p w14:paraId="19152819" w14:textId="75FF1984" w:rsidR="00A2571A" w:rsidRPr="00A968A5" w:rsidDel="00104D00" w:rsidRDefault="00A2571A" w:rsidP="002B569F">
      <w:pPr>
        <w:jc w:val="center"/>
        <w:rPr>
          <w:del w:id="1903" w:author="Steff Guzmán" w:date="2023-03-13T18:49:00Z"/>
          <w:rFonts w:cs="Times New Roman"/>
          <w:b/>
          <w:bCs/>
          <w:rPrChange w:id="1904" w:author="Camilo Andrés Díaz Gómez" w:date="2023-03-28T17:39:00Z">
            <w:rPr>
              <w:del w:id="1905" w:author="Steff Guzmán" w:date="2023-03-13T18:49:00Z"/>
              <w:rFonts w:cs="Times New Roman"/>
            </w:rPr>
          </w:rPrChange>
        </w:rPr>
      </w:pPr>
    </w:p>
    <w:p w14:paraId="0AA7808E" w14:textId="3992022A" w:rsidR="00A2571A" w:rsidRPr="00A968A5" w:rsidDel="00104D00" w:rsidRDefault="00A2571A" w:rsidP="002B569F">
      <w:pPr>
        <w:jc w:val="center"/>
        <w:rPr>
          <w:del w:id="1906" w:author="Steff Guzmán" w:date="2023-03-13T18:49:00Z"/>
          <w:rFonts w:cs="Times New Roman"/>
          <w:b/>
          <w:bCs/>
          <w:rPrChange w:id="1907" w:author="Camilo Andrés Díaz Gómez" w:date="2023-03-28T17:39:00Z">
            <w:rPr>
              <w:del w:id="1908" w:author="Steff Guzmán" w:date="2023-03-13T18:49:00Z"/>
              <w:rFonts w:cs="Times New Roman"/>
            </w:rPr>
          </w:rPrChange>
        </w:rPr>
      </w:pPr>
    </w:p>
    <w:p w14:paraId="07933329" w14:textId="763AB0F2" w:rsidR="00A2571A" w:rsidRPr="00A968A5" w:rsidDel="00104D00" w:rsidRDefault="00A2571A" w:rsidP="002B569F">
      <w:pPr>
        <w:jc w:val="center"/>
        <w:rPr>
          <w:del w:id="1909" w:author="Steff Guzmán" w:date="2023-03-13T18:49:00Z"/>
          <w:rFonts w:cs="Times New Roman"/>
          <w:b/>
          <w:bCs/>
          <w:rPrChange w:id="1910" w:author="Camilo Andrés Díaz Gómez" w:date="2023-03-28T17:39:00Z">
            <w:rPr>
              <w:del w:id="1911" w:author="Steff Guzmán" w:date="2023-03-13T18:49:00Z"/>
              <w:rFonts w:cs="Times New Roman"/>
            </w:rPr>
          </w:rPrChange>
        </w:rPr>
      </w:pPr>
    </w:p>
    <w:p w14:paraId="6C346F0A" w14:textId="11A9A76B" w:rsidR="00A2571A" w:rsidRPr="00A968A5" w:rsidDel="00104D00" w:rsidRDefault="00A2571A" w:rsidP="002B569F">
      <w:pPr>
        <w:jc w:val="center"/>
        <w:rPr>
          <w:del w:id="1912" w:author="Steff Guzmán" w:date="2023-03-13T18:49:00Z"/>
          <w:rFonts w:cs="Times New Roman"/>
          <w:b/>
          <w:bCs/>
          <w:rPrChange w:id="1913" w:author="Camilo Andrés Díaz Gómez" w:date="2023-03-28T17:39:00Z">
            <w:rPr>
              <w:del w:id="1914" w:author="Steff Guzmán" w:date="2023-03-13T18:49:00Z"/>
              <w:rFonts w:cs="Times New Roman"/>
            </w:rPr>
          </w:rPrChange>
        </w:rPr>
      </w:pPr>
    </w:p>
    <w:p w14:paraId="10470610" w14:textId="53A26E99" w:rsidR="00A2571A" w:rsidRPr="00A968A5" w:rsidDel="00104D00" w:rsidRDefault="00A2571A" w:rsidP="002B569F">
      <w:pPr>
        <w:jc w:val="center"/>
        <w:rPr>
          <w:del w:id="1915" w:author="Steff Guzmán" w:date="2023-03-13T18:49:00Z"/>
          <w:rFonts w:cs="Times New Roman"/>
          <w:b/>
          <w:bCs/>
          <w:rPrChange w:id="1916" w:author="Camilo Andrés Díaz Gómez" w:date="2023-03-28T17:39:00Z">
            <w:rPr>
              <w:del w:id="1917" w:author="Steff Guzmán" w:date="2023-03-13T18:49:00Z"/>
              <w:rFonts w:cs="Times New Roman"/>
            </w:rPr>
          </w:rPrChange>
        </w:rPr>
      </w:pPr>
    </w:p>
    <w:p w14:paraId="3E25E00C" w14:textId="6BE630C3" w:rsidR="0087174B" w:rsidRPr="00A968A5" w:rsidDel="00104D00" w:rsidRDefault="0087174B" w:rsidP="002B569F">
      <w:pPr>
        <w:jc w:val="center"/>
        <w:rPr>
          <w:del w:id="1918" w:author="Steff Guzmán" w:date="2023-03-13T18:49:00Z"/>
          <w:rFonts w:cs="Times New Roman"/>
          <w:b/>
          <w:bCs/>
          <w:rPrChange w:id="1919" w:author="Camilo Andrés Díaz Gómez" w:date="2023-03-28T17:39:00Z">
            <w:rPr>
              <w:del w:id="1920" w:author="Steff Guzmán" w:date="2023-03-13T18:49:00Z"/>
              <w:rFonts w:cs="Times New Roman"/>
            </w:rPr>
          </w:rPrChange>
        </w:rPr>
      </w:pPr>
    </w:p>
    <w:p w14:paraId="353AC875" w14:textId="036CEB13" w:rsidR="00AC0534" w:rsidRPr="00A968A5" w:rsidDel="00104D00" w:rsidRDefault="00AC0534" w:rsidP="002B569F">
      <w:pPr>
        <w:jc w:val="center"/>
        <w:rPr>
          <w:del w:id="1921" w:author="Steff Guzmán" w:date="2023-03-13T18:49:00Z"/>
          <w:rFonts w:cs="Times New Roman"/>
          <w:b/>
          <w:bCs/>
        </w:rPr>
      </w:pPr>
    </w:p>
    <w:p w14:paraId="26AC1C1D" w14:textId="69EC73A5" w:rsidR="00996369" w:rsidRPr="00A968A5" w:rsidDel="00B1585C" w:rsidRDefault="00B1585C" w:rsidP="002B569F">
      <w:pPr>
        <w:jc w:val="center"/>
        <w:rPr>
          <w:del w:id="1922" w:author="Steff Guzmán" w:date="2023-03-24T15:46:00Z"/>
          <w:rFonts w:cs="Times New Roman"/>
          <w:b/>
          <w:bCs/>
        </w:rPr>
      </w:pPr>
      <w:ins w:id="1923" w:author="Steff Guzmán" w:date="2023-03-24T15:46:00Z">
        <w:r w:rsidRPr="00A968A5">
          <w:rPr>
            <w:rFonts w:cs="Times New Roman"/>
            <w:b/>
            <w:bCs/>
          </w:rPr>
          <w:t>Anexos</w:t>
        </w:r>
      </w:ins>
      <w:del w:id="1924"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158681A7"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5" w:author="Camilo Andrés Díaz Gómez" w:date="2023-03-28T18:17:00Z">
            <w:rPr>
              <w:rFonts w:cs="Times New Roman"/>
              <w:b/>
              <w:bCs/>
            </w:rPr>
          </w:rPrChange>
        </w:rPr>
        <w:fldChar w:fldCharType="begin"/>
      </w:r>
      <w:r w:rsidRPr="0062064A">
        <w:rPr>
          <w:rFonts w:cs="Times New Roman"/>
          <w:rPrChange w:id="1926" w:author="Camilo Andrés Díaz Gómez" w:date="2023-03-28T18:17:00Z">
            <w:rPr>
              <w:rFonts w:cs="Times New Roman"/>
              <w:b/>
              <w:bCs/>
            </w:rPr>
          </w:rPrChange>
        </w:rPr>
        <w:instrText xml:space="preserve"> TOC \h \z \c "Anexo" </w:instrText>
      </w:r>
      <w:r w:rsidRPr="0062064A">
        <w:rPr>
          <w:rFonts w:cs="Times New Roman"/>
          <w:rPrChange w:id="1927"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6B5153">
          <w:rPr>
            <w:noProof/>
            <w:webHidden/>
          </w:rPr>
          <w:t>112</w:t>
        </w:r>
        <w:r w:rsidR="00026C3C">
          <w:rPr>
            <w:noProof/>
            <w:webHidden/>
          </w:rPr>
          <w:fldChar w:fldCharType="end"/>
        </w:r>
      </w:hyperlink>
    </w:p>
    <w:p w14:paraId="4950463E" w14:textId="06B95B68"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00026C3C" w:rsidRPr="00F174E9">
          <w:rPr>
            <w:rStyle w:val="Hipervnculo"/>
            <w:rFonts w:cs="Times New Roman"/>
            <w:noProof/>
          </w:rPr>
          <w:t>Anexo 2.</w:t>
        </w:r>
        <w:r w:rsidR="00026C3C">
          <w:rPr>
            <w:noProof/>
            <w:webHidden/>
          </w:rPr>
          <w:tab/>
        </w:r>
        <w:r w:rsidR="00026C3C">
          <w:rPr>
            <w:noProof/>
            <w:webHidden/>
          </w:rPr>
          <w:fldChar w:fldCharType="begin"/>
        </w:r>
        <w:r w:rsidR="00026C3C">
          <w:rPr>
            <w:noProof/>
            <w:webHidden/>
          </w:rPr>
          <w:instrText xml:space="preserve"> PAGEREF _Toc135051114 \h </w:instrText>
        </w:r>
        <w:r w:rsidR="00026C3C">
          <w:rPr>
            <w:noProof/>
            <w:webHidden/>
          </w:rPr>
        </w:r>
        <w:r w:rsidR="00026C3C">
          <w:rPr>
            <w:noProof/>
            <w:webHidden/>
          </w:rPr>
          <w:fldChar w:fldCharType="separate"/>
        </w:r>
        <w:r w:rsidR="006B5153">
          <w:rPr>
            <w:noProof/>
            <w:webHidden/>
          </w:rPr>
          <w:t>114</w:t>
        </w:r>
        <w:r w:rsidR="00026C3C">
          <w:rPr>
            <w:noProof/>
            <w:webHidden/>
          </w:rPr>
          <w:fldChar w:fldCharType="end"/>
        </w:r>
      </w:hyperlink>
    </w:p>
    <w:p w14:paraId="27A38866" w14:textId="2CB9A457"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00026C3C" w:rsidRPr="00F174E9">
          <w:rPr>
            <w:rStyle w:val="Hipervnculo"/>
            <w:rFonts w:cs="Times New Roman"/>
            <w:noProof/>
          </w:rPr>
          <w:t>Anexo 3.</w:t>
        </w:r>
        <w:r w:rsidR="00026C3C">
          <w:rPr>
            <w:noProof/>
            <w:webHidden/>
          </w:rPr>
          <w:tab/>
        </w:r>
        <w:r w:rsidR="00026C3C">
          <w:rPr>
            <w:noProof/>
            <w:webHidden/>
          </w:rPr>
          <w:fldChar w:fldCharType="begin"/>
        </w:r>
        <w:r w:rsidR="00026C3C">
          <w:rPr>
            <w:noProof/>
            <w:webHidden/>
          </w:rPr>
          <w:instrText xml:space="preserve"> PAGEREF _Toc135051115 \h </w:instrText>
        </w:r>
        <w:r w:rsidR="00026C3C">
          <w:rPr>
            <w:noProof/>
            <w:webHidden/>
          </w:rPr>
        </w:r>
        <w:r w:rsidR="00026C3C">
          <w:rPr>
            <w:noProof/>
            <w:webHidden/>
          </w:rPr>
          <w:fldChar w:fldCharType="separate"/>
        </w:r>
        <w:r w:rsidR="006B5153">
          <w:rPr>
            <w:noProof/>
            <w:webHidden/>
          </w:rPr>
          <w:t>118</w:t>
        </w:r>
        <w:r w:rsidR="00026C3C">
          <w:rPr>
            <w:noProof/>
            <w:webHidden/>
          </w:rPr>
          <w:fldChar w:fldCharType="end"/>
        </w:r>
      </w:hyperlink>
    </w:p>
    <w:p w14:paraId="47B47CA8" w14:textId="4EC3137D"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00026C3C" w:rsidRPr="00026C3C">
          <w:rPr>
            <w:rStyle w:val="Hipervnculo"/>
            <w:rFonts w:cs="Times New Roman"/>
            <w:noProof/>
          </w:rPr>
          <w:t>Anexo 4.</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_Toc135051116 \h </w:instrText>
        </w:r>
        <w:r w:rsidR="00026C3C" w:rsidRPr="00026C3C">
          <w:rPr>
            <w:noProof/>
            <w:webHidden/>
          </w:rPr>
        </w:r>
        <w:r w:rsidR="00026C3C" w:rsidRPr="00026C3C">
          <w:rPr>
            <w:noProof/>
            <w:webHidden/>
          </w:rPr>
          <w:fldChar w:fldCharType="separate"/>
        </w:r>
        <w:r w:rsidR="006B5153">
          <w:rPr>
            <w:noProof/>
            <w:webHidden/>
          </w:rPr>
          <w:t>119</w:t>
        </w:r>
        <w:r w:rsidR="00026C3C" w:rsidRPr="00026C3C">
          <w:rPr>
            <w:noProof/>
            <w:webHidden/>
          </w:rPr>
          <w:fldChar w:fldCharType="end"/>
        </w:r>
      </w:hyperlink>
    </w:p>
    <w:p w14:paraId="721F1D6F" w14:textId="2F00F35F"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00026C3C" w:rsidRPr="00026C3C">
          <w:rPr>
            <w:rStyle w:val="Hipervnculo"/>
            <w:rFonts w:cs="Times New Roman"/>
            <w:noProof/>
          </w:rPr>
          <w:t>Anexo 5.</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_Toc135051117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EB91473" w14:textId="5FA06B48" w:rsidR="00026C3C" w:rsidRDefault="00000000">
      <w:pPr>
        <w:pStyle w:val="Tabladeilustraciones"/>
        <w:tabs>
          <w:tab w:val="right" w:leader="dot" w:pos="8828"/>
        </w:tabs>
        <w:rPr>
          <w:rStyle w:val="Hipervnculo"/>
          <w:noProof/>
        </w:rPr>
      </w:pPr>
      <w:hyperlink w:anchor="_Toc135051118" w:history="1">
        <w:r w:rsidR="00026C3C" w:rsidRPr="00026C3C">
          <w:rPr>
            <w:rStyle w:val="Hipervnculo"/>
            <w:rFonts w:cs="Times New Roman"/>
            <w:noProof/>
          </w:rPr>
          <w:t>Anexo 6.</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6C62FB0C" w14:textId="50FC1F22"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7</w:t>
        </w:r>
        <w:r w:rsidR="00026C3C" w:rsidRPr="00026C3C">
          <w:rPr>
            <w:rStyle w:val="Hipervnculo"/>
            <w:rFonts w:cs="Times New Roman"/>
            <w:noProof/>
          </w:rPr>
          <w:t>.</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C45E370" w14:textId="730939BB"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8</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8"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9" w:author="Camilo Andrés Díaz Gómez" w:date="2023-03-28T17:37:00Z"/>
          <w:rFonts w:cs="Times New Roman"/>
          <w:b/>
          <w:bCs/>
        </w:rPr>
      </w:pPr>
    </w:p>
    <w:p w14:paraId="44E21D3B" w14:textId="45471B96" w:rsidR="00104D00" w:rsidRPr="002B569F" w:rsidDel="005E4089" w:rsidRDefault="00104D00">
      <w:pPr>
        <w:rPr>
          <w:del w:id="1930" w:author="Camilo Andrés Díaz Gómez" w:date="2023-03-28T17:36:00Z"/>
          <w:rFonts w:cs="Times New Roman"/>
          <w:b/>
          <w:bCs/>
        </w:rPr>
        <w:pPrChange w:id="1931" w:author="Camilo Andrés Díaz Gómez" w:date="2023-03-28T17:36:00Z">
          <w:pPr>
            <w:jc w:val="center"/>
          </w:pPr>
        </w:pPrChange>
      </w:pPr>
    </w:p>
    <w:p w14:paraId="147B653E" w14:textId="12C637C3" w:rsidR="00104D00" w:rsidRPr="002B569F" w:rsidRDefault="00104D00">
      <w:pPr>
        <w:rPr>
          <w:rFonts w:cs="Times New Roman"/>
          <w:b/>
          <w:bCs/>
        </w:rPr>
        <w:pPrChange w:id="1932" w:author="Camilo Andrés Díaz Gómez" w:date="2023-03-28T17:36:00Z">
          <w:pPr>
            <w:jc w:val="center"/>
          </w:pPr>
        </w:pPrChange>
      </w:pPr>
    </w:p>
    <w:p w14:paraId="5955FC38" w14:textId="2DC8721F" w:rsidR="00104D00" w:rsidRPr="006B5153" w:rsidDel="00BD3055" w:rsidRDefault="00104D00">
      <w:pPr>
        <w:jc w:val="center"/>
        <w:rPr>
          <w:del w:id="1933" w:author="Camilo Andrés Díaz Gómez" w:date="2023-03-14T19:41:00Z"/>
          <w:rFonts w:cs="Times New Roman"/>
          <w:b/>
          <w:bCs/>
          <w:szCs w:val="24"/>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IoT</w:t>
        </w:r>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IoT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Machine Learning</w:t>
      </w:r>
      <w:ins w:id="1987" w:author="Camilo Andrés Díaz Gómez" w:date="2023-03-12T17:52:00Z">
        <w:r w:rsidRPr="002B569F">
          <w:t>)</w:t>
        </w:r>
      </w:ins>
      <w:ins w:id="1988" w:author="Camilo Andrés Díaz Gómez" w:date="2023-03-12T17:53:00Z">
        <w:r w:rsidRPr="002B569F">
          <w:t>, una disciplina de la inteligencia artificial,</w:t>
        </w:r>
      </w:ins>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IoT, ecosistemas tecnológicos, sensores, datos ambientales, modelo de simulación, </w:t>
      </w:r>
      <w:r w:rsidR="00D56345">
        <w:t>Machine Learning</w:t>
      </w:r>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takes into account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w:t>
      </w:r>
      <w:proofErr w:type="spellStart"/>
      <w:r w:rsidRPr="002B569F">
        <w:t>of</w:t>
      </w:r>
      <w:proofErr w:type="spellEnd"/>
      <w:r w:rsidRPr="002B569F">
        <w:t xml:space="preserve"> </w:t>
      </w:r>
      <w:proofErr w:type="spellStart"/>
      <w:r w:rsidRPr="002B569F">
        <w:t>Things</w:t>
      </w:r>
      <w:proofErr w:type="spellEnd"/>
      <w:r w:rsidRPr="002B569F">
        <w:t xml:space="preserve"> (IoT)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364195B5"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IoT “Internet </w:t>
      </w:r>
      <w:proofErr w:type="spellStart"/>
      <w:r w:rsidR="007A5D17" w:rsidRPr="002B569F">
        <w:t>of</w:t>
      </w:r>
      <w:proofErr w:type="spellEnd"/>
      <w:r w:rsidR="007A5D17" w:rsidRPr="002B569F">
        <w:t xml:space="preserve"> </w:t>
      </w:r>
      <w:proofErr w:type="spellStart"/>
      <w:r w:rsidR="007A5D17" w:rsidRPr="002B569F">
        <w:t>Things</w:t>
      </w:r>
      <w:proofErr w:type="spellEnd"/>
      <w:r w:rsidR="007A5D17" w:rsidRPr="002B569F">
        <w:t>”,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105" w:author="DIANA CAROLINA CANDIA HERRERA" w:date="2023-03-07T09:40:00Z">
        <w:r w:rsidRPr="002B569F" w:rsidDel="00843772">
          <w:rPr>
            <w:rPrChange w:id="2106" w:author="Camilo Andrés Díaz Gómez" w:date="2023-03-28T17:42:00Z">
              <w:rPr>
                <w:lang w:eastAsia="es-CO"/>
              </w:rPr>
            </w:rPrChange>
          </w:rPr>
          <w:delText xml:space="preserve">más </w:delText>
        </w:r>
      </w:del>
      <w:r w:rsidRPr="002B569F">
        <w:rPr>
          <w:rPrChange w:id="2107" w:author="Camilo Andrés Díaz Gómez" w:date="2023-03-28T17:42:00Z">
            <w:rPr>
              <w:lang w:eastAsia="es-CO"/>
            </w:rPr>
          </w:rPrChange>
        </w:rPr>
        <w:t xml:space="preserve">recurrentes para la realización de estas conexiones y su posterior análisis es su alto costo económico la </w:t>
      </w:r>
      <w:r w:rsidRPr="002B569F">
        <w:rPr>
          <w:rPrChange w:id="2108"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pPr>
        <w:pStyle w:val="PrrAPA"/>
        <w:pPrChange w:id="2109" w:author="Camilo Andrés Díaz Gómez" w:date="2023-03-28T17:43:00Z">
          <w:pPr>
            <w:pStyle w:val="PrrAPA"/>
            <w:ind w:firstLine="0"/>
          </w:pPr>
        </w:pPrChange>
      </w:pPr>
      <w:del w:id="2110" w:author="Camilo Andrés Díaz Gómez" w:date="2023-03-17T00:36:00Z">
        <w:r w:rsidRPr="002B569F" w:rsidDel="00215A76">
          <w:delText xml:space="preserve">  </w:delText>
        </w:r>
      </w:del>
    </w:p>
    <w:p w14:paraId="0F6C0C63" w14:textId="77777777" w:rsidR="00B048F9" w:rsidRDefault="00B048F9" w:rsidP="002B569F">
      <w:pPr>
        <w:rPr>
          <w:rFonts w:cs="Times New Roman"/>
          <w:b/>
          <w:szCs w:val="24"/>
        </w:rPr>
      </w:pPr>
    </w:p>
    <w:p w14:paraId="2BC57237" w14:textId="36AC4567" w:rsidR="00827C39" w:rsidRDefault="00827C39" w:rsidP="00827C39">
      <w:pPr>
        <w:ind w:firstLine="708"/>
        <w:rPr>
          <w:rFonts w:cs="Times New Roman"/>
          <w:bCs/>
          <w:szCs w:val="24"/>
        </w:rPr>
      </w:pPr>
      <w:r w:rsidRPr="00827C39">
        <w:rPr>
          <w:rFonts w:cs="Times New Roman"/>
          <w:bCs/>
          <w:szCs w:val="24"/>
        </w:rPr>
        <w:t>Por lo tanto, cuando se desea construir e implementar una red IoT, es necesario previamente hacer un diseño óptimo que cumpla con los objetivos para los que será creada. Es importante planificar correctamente los componentes necesarios que conformaran la red, los costos y el tiempo adecuados para la realización del proyecto IoT. Para ello, en la fase de planificación es importante que las pruebas sean adecuadas y apegadas a la realidad, permitiendo así tomar las mejores decisiones para implementar la red IoT adecuada.</w:t>
      </w:r>
    </w:p>
    <w:p w14:paraId="3EF34150" w14:textId="77777777" w:rsidR="00827C39" w:rsidRPr="00827C39" w:rsidRDefault="00827C39" w:rsidP="00827C39">
      <w:pPr>
        <w:ind w:firstLine="708"/>
        <w:rPr>
          <w:rFonts w:cs="Times New Roman"/>
          <w:bCs/>
          <w:szCs w:val="24"/>
        </w:rPr>
      </w:pPr>
    </w:p>
    <w:p w14:paraId="1C19EB2F" w14:textId="6A4020F9" w:rsidR="00B048F9" w:rsidRPr="002B569F" w:rsidRDefault="00B048F9">
      <w:pPr>
        <w:pStyle w:val="Ttulo3"/>
        <w:ind w:firstLine="708"/>
        <w:rPr>
          <w:rFonts w:cs="Times New Roman"/>
          <w:b/>
          <w:bCs/>
          <w:rPrChange w:id="2111" w:author="Camilo Andrés Díaz Gómez" w:date="2023-03-28T17:42:00Z">
            <w:rPr/>
          </w:rPrChange>
        </w:rPr>
        <w:pPrChange w:id="2112" w:author="Camilo Andrés Díaz Gómez" w:date="2023-03-28T17:43:00Z">
          <w:pPr/>
        </w:pPrChange>
      </w:pPr>
      <w:bookmarkStart w:id="2113" w:name="_Toc129623647"/>
      <w:bookmarkStart w:id="2114" w:name="_Toc130919806"/>
      <w:r w:rsidRPr="002B569F">
        <w:rPr>
          <w:rFonts w:ascii="Times New Roman" w:hAnsi="Times New Roman" w:cs="Times New Roman"/>
          <w:b/>
          <w:bCs/>
          <w:color w:val="auto"/>
          <w:rPrChange w:id="2115" w:author="Camilo Andrés Díaz Gómez" w:date="2023-03-28T17:42:00Z">
            <w:rPr/>
          </w:rPrChange>
        </w:rPr>
        <w:t>Antecedentes</w:t>
      </w:r>
      <w:bookmarkEnd w:id="2113"/>
      <w:bookmarkEnd w:id="2114"/>
    </w:p>
    <w:p w14:paraId="27C28B55" w14:textId="77777777" w:rsidR="00215A76" w:rsidRPr="002B569F" w:rsidRDefault="00215A76">
      <w:pPr>
        <w:pStyle w:val="PrrAPA"/>
        <w:rPr>
          <w:ins w:id="2116" w:author="Camilo Andrés Díaz Gómez" w:date="2023-03-17T00:32:00Z"/>
        </w:rPr>
        <w:pPrChange w:id="2117" w:author="Camilo Andrés Díaz Gómez" w:date="2023-03-28T17:43:00Z">
          <w:pPr>
            <w:ind w:firstLine="720"/>
          </w:pPr>
        </w:pPrChange>
      </w:pPr>
    </w:p>
    <w:p w14:paraId="421439F1" w14:textId="2E047F95" w:rsidR="00E30F2C" w:rsidRDefault="00B048F9" w:rsidP="00C030B5">
      <w:pPr>
        <w:pStyle w:val="PrrAPA"/>
        <w:ind w:left="708"/>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w:t>
      </w:r>
      <w:r w:rsidR="00C030B5">
        <w:t xml:space="preserve">. </w:t>
      </w:r>
      <w:r w:rsidR="00C030B5" w:rsidRPr="002B569F">
        <w:t>De igual manera, muchos otros proyectos se encuentran dirigidos al desarrollo o implementación de redes IoT, como lo pueden ser</w:t>
      </w:r>
      <w:r w:rsidR="00C030B5">
        <w:t>:</w:t>
      </w:r>
    </w:p>
    <w:p w14:paraId="628ABBEE" w14:textId="77777777" w:rsidR="00C030B5" w:rsidRPr="002B569F" w:rsidRDefault="00C030B5" w:rsidP="00C030B5">
      <w:pPr>
        <w:pStyle w:val="PrrAPA"/>
        <w:ind w:left="708"/>
      </w:pPr>
    </w:p>
    <w:p w14:paraId="38D39E25" w14:textId="4C4D3D75" w:rsidR="00F91A33" w:rsidRPr="002B569F" w:rsidRDefault="00B048F9" w:rsidP="002B569F">
      <w:pPr>
        <w:pStyle w:val="Ttulo4"/>
        <w:numPr>
          <w:ilvl w:val="0"/>
          <w:numId w:val="25"/>
        </w:numPr>
        <w:rPr>
          <w:ins w:id="2118"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19"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pPr>
        <w:pStyle w:val="PrrAPA"/>
        <w:rPr>
          <w:rPrChange w:id="2120"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21"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22" w:author="Camilo Andrés Díaz Gómez" w:date="2023-03-28T17:47:00Z"/>
          <w:shd w:val="clear" w:color="auto" w:fill="FFFFFF"/>
        </w:rPr>
      </w:pPr>
      <w:r w:rsidRPr="002B569F">
        <w:rPr>
          <w:shd w:val="clear" w:color="auto" w:fill="FFFFFF"/>
          <w:rPrChange w:id="2123"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24" w:author="Camilo Andrés Díaz Gómez" w:date="2023-03-28T17:42:00Z">
            <w:rPr>
              <w:color w:val="212121"/>
              <w:shd w:val="clear" w:color="auto" w:fill="FFFFFF"/>
            </w:rPr>
          </w:rPrChange>
        </w:rPr>
        <w:t xml:space="preserve">Fines Educativos creado por John Paúl Mayorga </w:t>
      </w:r>
      <w:proofErr w:type="spellStart"/>
      <w:r w:rsidRPr="002B569F">
        <w:rPr>
          <w:shd w:val="clear" w:color="auto" w:fill="FFFFFF"/>
          <w:rPrChange w:id="2125" w:author="Camilo Andrés Díaz Gómez" w:date="2023-03-28T17:42:00Z">
            <w:rPr>
              <w:color w:val="212121"/>
              <w:shd w:val="clear" w:color="auto" w:fill="FFFFFF"/>
            </w:rPr>
          </w:rPrChange>
        </w:rPr>
        <w:t>Jines</w:t>
      </w:r>
      <w:proofErr w:type="spellEnd"/>
      <w:r w:rsidRPr="002B569F">
        <w:rPr>
          <w:shd w:val="clear" w:color="auto" w:fill="FFFFFF"/>
          <w:rPrChange w:id="2126" w:author="Camilo Andrés Díaz Gómez" w:date="2023-03-28T17:42:00Z">
            <w:rPr>
              <w:color w:val="212121"/>
              <w:shd w:val="clear" w:color="auto" w:fill="FFFFFF"/>
            </w:rPr>
          </w:rPrChange>
        </w:rPr>
        <w:t xml:space="preserve">. En TFG, el control y la monitorización se realizan en SIMATIC Manager y </w:t>
      </w:r>
      <w:proofErr w:type="spellStart"/>
      <w:r w:rsidRPr="002B569F">
        <w:rPr>
          <w:shd w:val="clear" w:color="auto" w:fill="FFFFFF"/>
          <w:rPrChange w:id="2127" w:author="Camilo Andrés Díaz Gómez" w:date="2023-03-28T17:42:00Z">
            <w:rPr>
              <w:color w:val="212121"/>
              <w:shd w:val="clear" w:color="auto" w:fill="FFFFFF"/>
            </w:rPr>
          </w:rPrChange>
        </w:rPr>
        <w:t>WinCC</w:t>
      </w:r>
      <w:proofErr w:type="spellEnd"/>
      <w:r w:rsidRPr="002B569F">
        <w:rPr>
          <w:shd w:val="clear" w:color="auto" w:fill="FFFFFF"/>
          <w:rPrChange w:id="2128" w:author="Camilo Andrés Díaz Gómez" w:date="2023-03-28T17:42:00Z">
            <w:rPr>
              <w:color w:val="212121"/>
              <w:shd w:val="clear" w:color="auto" w:fill="FFFFFF"/>
            </w:rPr>
          </w:rPrChange>
        </w:rPr>
        <w:t xml:space="preserve"> Flexible 2008.</w:t>
      </w:r>
      <w:r w:rsidRPr="002B569F">
        <w:rPr>
          <w:b/>
          <w:bCs/>
          <w:bdr w:val="none" w:sz="0" w:space="0" w:color="auto" w:frame="1"/>
          <w:shd w:val="clear" w:color="auto" w:fill="FFFFFF"/>
          <w:rPrChange w:id="2129"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130" w:author="Camilo Andrés Díaz Gómez" w:date="2023-03-28T17:42:00Z">
            <w:rPr>
              <w:color w:val="212121"/>
              <w:shd w:val="clear" w:color="auto" w:fill="FFFFFF"/>
            </w:rPr>
          </w:rPrChange>
        </w:rPr>
        <w:t xml:space="preserve">TFG se divide en dos partes: simular el modelo en la simulación SIMIT y subir los datos a la nube por medio de la plataforma IBM Cloud, tanto en la simulación como en el </w:t>
      </w:r>
      <w:r w:rsidRPr="002B569F">
        <w:rPr>
          <w:shd w:val="clear" w:color="auto" w:fill="FFFFFF"/>
          <w:rPrChange w:id="2131" w:author="Camilo Andrés Díaz Gómez" w:date="2023-03-28T17:42:00Z">
            <w:rPr>
              <w:color w:val="212121"/>
              <w:shd w:val="clear" w:color="auto" w:fill="FFFFFF"/>
            </w:rPr>
          </w:rPrChange>
        </w:rPr>
        <w:lastRenderedPageBreak/>
        <w:t>modelo real. Los datos del modelo real se cargan a través de la puerta de enlace IoT2040</w:t>
      </w:r>
      <w:r w:rsidR="00F91A33" w:rsidRPr="002B569F">
        <w:rPr>
          <w:shd w:val="clear" w:color="auto" w:fill="FFFFFF"/>
          <w:rPrChange w:id="2132"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133" w:author="Camilo Andrés Díaz Gómez" w:date="2023-03-28T17:42:00Z">
            <w:rPr>
              <w:color w:val="212121"/>
              <w:shd w:val="clear" w:color="auto" w:fill="FFFFFF"/>
            </w:rPr>
          </w:rPrChange>
        </w:rPr>
        <w:pPrChange w:id="213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13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3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pPr>
        <w:rPr>
          <w:rFonts w:cs="Times New Roman"/>
          <w:szCs w:val="24"/>
          <w:rPrChange w:id="213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38"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139" w:author="Camilo Andrés Díaz Gómez" w:date="2023-03-17T00:38:00Z"/>
        </w:rPr>
        <w:pPrChange w:id="214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14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142" w:author="Camilo Andrés Díaz Gómez" w:date="2023-03-28T17:43:00Z">
          <w:pPr>
            <w:pStyle w:val="NormalWeb"/>
            <w:spacing w:line="360" w:lineRule="auto"/>
            <w:ind w:firstLine="709"/>
            <w:jc w:val="both"/>
          </w:pPr>
        </w:pPrChange>
      </w:pPr>
    </w:p>
    <w:p w14:paraId="01B346F9" w14:textId="55B671EF" w:rsidR="00C030B5" w:rsidRDefault="00B048F9" w:rsidP="00C030B5">
      <w:pPr>
        <w:pStyle w:val="PrrAPA"/>
        <w:ind w:left="708"/>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w:t>
      </w:r>
      <w:proofErr w:type="spellStart"/>
      <w:r w:rsidRPr="002B569F">
        <w:t>LoRaWAN</w:t>
      </w:r>
      <w:proofErr w:type="spellEnd"/>
      <w:r w:rsidRPr="002B569F">
        <w:t>).</w:t>
      </w:r>
    </w:p>
    <w:p w14:paraId="5E48CF38" w14:textId="77777777" w:rsidR="00C030B5" w:rsidRDefault="00C030B5" w:rsidP="00C030B5">
      <w:pPr>
        <w:pStyle w:val="PrrAPA"/>
        <w:ind w:left="708"/>
      </w:pPr>
    </w:p>
    <w:p w14:paraId="558F009F" w14:textId="35188E60" w:rsidR="00C030B5" w:rsidRPr="00DC638E" w:rsidRDefault="00C030B5" w:rsidP="00C030B5">
      <w:pPr>
        <w:pStyle w:val="Ttulo5"/>
        <w:numPr>
          <w:ilvl w:val="0"/>
          <w:numId w:val="25"/>
        </w:numPr>
        <w:rPr>
          <w:rStyle w:val="Ttulo4Car"/>
          <w:rFonts w:ascii="Times New Roman" w:hAnsi="Times New Roman" w:cs="Times New Roman"/>
          <w:b/>
          <w:bCs/>
          <w:color w:val="auto"/>
        </w:rPr>
      </w:pPr>
      <w:r w:rsidRPr="00DC638E">
        <w:rPr>
          <w:rStyle w:val="Ttulo4Car"/>
          <w:rFonts w:ascii="Times New Roman" w:hAnsi="Times New Roman" w:cs="Times New Roman"/>
          <w:b/>
          <w:bCs/>
          <w:color w:val="auto"/>
        </w:rPr>
        <w:t xml:space="preserve">Gestión y análisis de datos de recopilación de dispositivos IoT en cadenas de </w:t>
      </w:r>
      <w:r w:rsidR="00DC638E">
        <w:rPr>
          <w:rStyle w:val="Ttulo4Car"/>
          <w:rFonts w:ascii="Times New Roman" w:hAnsi="Times New Roman" w:cs="Times New Roman"/>
          <w:b/>
          <w:bCs/>
          <w:color w:val="auto"/>
        </w:rPr>
        <w:t>suministros aplicando</w:t>
      </w:r>
      <w:r w:rsidRPr="00DC638E">
        <w:rPr>
          <w:rStyle w:val="Ttulo4Car"/>
          <w:rFonts w:ascii="Times New Roman" w:hAnsi="Times New Roman" w:cs="Times New Roman"/>
          <w:b/>
          <w:bCs/>
          <w:color w:val="auto"/>
        </w:rPr>
        <w:t xml:space="preserve"> </w:t>
      </w:r>
      <w:proofErr w:type="spellStart"/>
      <w:r w:rsidRPr="00DC638E">
        <w:rPr>
          <w:rStyle w:val="Ttulo4Car"/>
          <w:rFonts w:ascii="Times New Roman" w:hAnsi="Times New Roman" w:cs="Times New Roman"/>
          <w:b/>
          <w:bCs/>
          <w:color w:val="auto"/>
        </w:rPr>
        <w:t>Blockchain</w:t>
      </w:r>
      <w:proofErr w:type="spellEnd"/>
      <w:r w:rsidRPr="00DC638E">
        <w:rPr>
          <w:rStyle w:val="Ttulo4Car"/>
          <w:rFonts w:ascii="Times New Roman" w:hAnsi="Times New Roman" w:cs="Times New Roman"/>
          <w:b/>
          <w:bCs/>
          <w:color w:val="auto"/>
        </w:rPr>
        <w:t xml:space="preserve"> y Machine Learning</w:t>
      </w:r>
      <w:r w:rsidRPr="00DC638E">
        <w:rPr>
          <w:rStyle w:val="Ttulo4Car"/>
          <w:rFonts w:ascii="Times New Roman" w:hAnsi="Times New Roman" w:cs="Times New Roman"/>
          <w:color w:val="auto"/>
          <w:rPrChange w:id="2143"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p>
    <w:p w14:paraId="5D17AB65" w14:textId="77777777" w:rsidR="00E775A3" w:rsidRDefault="00E775A3" w:rsidP="00E775A3"/>
    <w:p w14:paraId="142E36D0" w14:textId="456F5E92" w:rsidR="00C030B5" w:rsidRDefault="00E775A3" w:rsidP="00E775A3">
      <w:pPr>
        <w:ind w:left="708" w:firstLine="708"/>
      </w:pPr>
      <w:r w:rsidRPr="00E775A3">
        <w:t>Este trabajo de grado tiene como objetivo recopilar datos en tiempo real sobre el flujo de mercancías a lo largo de una cadena de suministro. El proyecto hace uso de sensores y dispositivos de seguimiento IoT con el fin de aumentar la eficiencia y reducir los costos operativos. Los gerentes de la cadena de suministro pueden utilizar la simulación para probar diferentes planes de distribución, opciones de envío y niveles de inventario, buscando mejorar el rendimiento global</w:t>
      </w:r>
      <w:sdt>
        <w:sdtPr>
          <w:id w:val="1841581368"/>
          <w:citation/>
        </w:sdtPr>
        <w:sdtContent>
          <w:r w:rsidR="00C030B5">
            <w:fldChar w:fldCharType="begin"/>
          </w:r>
          <w:r w:rsidR="00C030B5">
            <w:rPr>
              <w:lang w:val="es-MX"/>
            </w:rPr>
            <w:instrText xml:space="preserve">CITATION Gua22 \y  \l 2058 </w:instrText>
          </w:r>
          <w:r w:rsidR="00C030B5">
            <w:fldChar w:fldCharType="separate"/>
          </w:r>
          <w:r w:rsidR="00C030B5">
            <w:rPr>
              <w:noProof/>
              <w:lang w:val="es-MX"/>
            </w:rPr>
            <w:t xml:space="preserve"> (Guatibonza Solano &amp; Salazar Marin)</w:t>
          </w:r>
          <w:r w:rsidR="00C030B5">
            <w:fldChar w:fldCharType="end"/>
          </w:r>
        </w:sdtContent>
      </w:sdt>
      <w:r>
        <w:t>.</w:t>
      </w:r>
    </w:p>
    <w:p w14:paraId="3FF205E2" w14:textId="77777777" w:rsidR="00DC638E" w:rsidRPr="00C030B5" w:rsidRDefault="00DC638E" w:rsidP="00DC638E">
      <w:pPr>
        <w:ind w:left="851" w:firstLine="565"/>
        <w:rPr>
          <w:ins w:id="2144" w:author="Camilo Andrés Díaz Gómez" w:date="2023-03-17T00:38:00Z"/>
          <w:rPrChange w:id="2145" w:author="Camilo Andrés Díaz Gómez" w:date="2023-03-28T17:46:00Z">
            <w:rPr>
              <w:ins w:id="2146" w:author="Camilo Andrés Díaz Gómez" w:date="2023-03-17T00:38:00Z"/>
              <w:rStyle w:val="Ttulo4Car"/>
              <w:rFonts w:ascii="Times New Roman" w:hAnsi="Times New Roman" w:cs="Times New Roman"/>
              <w:color w:val="auto"/>
              <w:szCs w:val="24"/>
              <w:lang w:eastAsia="es-CO"/>
            </w:rPr>
          </w:rPrChange>
        </w:rPr>
      </w:pPr>
    </w:p>
    <w:p w14:paraId="0735A0CC" w14:textId="6E6EB886" w:rsidR="00DC638E" w:rsidRDefault="00DC638E" w:rsidP="00DC638E">
      <w:pPr>
        <w:pStyle w:val="Ttulo5"/>
        <w:numPr>
          <w:ilvl w:val="0"/>
          <w:numId w:val="25"/>
        </w:numPr>
        <w:rPr>
          <w:rStyle w:val="Ttulo4Car"/>
          <w:rFonts w:ascii="Times New Roman" w:hAnsi="Times New Roman" w:cs="Times New Roman"/>
          <w:b/>
          <w:bCs/>
          <w:color w:val="auto"/>
        </w:rPr>
      </w:pPr>
      <w:r>
        <w:rPr>
          <w:rStyle w:val="Ttulo4Car"/>
          <w:rFonts w:ascii="Times New Roman" w:hAnsi="Times New Roman" w:cs="Times New Roman"/>
          <w:b/>
          <w:bCs/>
          <w:color w:val="auto"/>
        </w:rPr>
        <w:t xml:space="preserve">Estudio de la implantación de IoT en las redes logísticas de la cadena de suministros </w:t>
      </w:r>
    </w:p>
    <w:p w14:paraId="18086F15" w14:textId="77777777" w:rsidR="00DC638E" w:rsidRDefault="00DC638E" w:rsidP="00DC638E"/>
    <w:p w14:paraId="6A47A65B" w14:textId="77777777" w:rsidR="00DC638E" w:rsidRDefault="00DC638E" w:rsidP="00DC638E">
      <w:pPr>
        <w:ind w:left="851" w:firstLine="565"/>
      </w:pPr>
      <w:r w:rsidRPr="00DC638E">
        <w:lastRenderedPageBreak/>
        <w:t>Este trabajo de grado tiene como objetivo mejorar la visibilidad de las redes logísticas mediante la aplicación de la tecnología del Internet de las Cosas (IoT). En la actualidad, la falta de visibilidad de las mercancías en tránsito genera incertidumbre y dificulta la gestión eficiente de la logística.</w:t>
      </w:r>
    </w:p>
    <w:p w14:paraId="17BD206C" w14:textId="77777777" w:rsidR="00DC638E" w:rsidRDefault="00DC638E" w:rsidP="00DC638E">
      <w:pPr>
        <w:ind w:left="851" w:firstLine="565"/>
      </w:pPr>
    </w:p>
    <w:p w14:paraId="34CB8BC6" w14:textId="5838142B" w:rsidR="00DC638E" w:rsidRPr="00DC638E" w:rsidRDefault="00DC638E" w:rsidP="00DC638E">
      <w:pPr>
        <w:ind w:left="851" w:firstLine="565"/>
      </w:pPr>
      <w:r w:rsidRPr="00DC638E">
        <w:t xml:space="preserve"> Mediante la implementación del IoT, se pretende obtener datos en tiempo real sobre el transporte, lo que permitirá mejorar la coordinación, la gestión de inventarios y la seguridad en la cadena de suministro</w:t>
      </w:r>
      <w:r w:rsidR="00E775A3">
        <w:t xml:space="preserve"> </w:t>
      </w:r>
      <w:sdt>
        <w:sdtPr>
          <w:id w:val="-1301612914"/>
          <w:citation/>
        </w:sdtPr>
        <w:sdtContent>
          <w:r>
            <w:fldChar w:fldCharType="begin"/>
          </w:r>
          <w:r>
            <w:rPr>
              <w:lang w:val="es-MX"/>
            </w:rPr>
            <w:instrText xml:space="preserve"> CITATION Ala15 \l 2058 </w:instrText>
          </w:r>
          <w:r>
            <w:fldChar w:fldCharType="separate"/>
          </w:r>
          <w:r>
            <w:rPr>
              <w:noProof/>
              <w:lang w:val="es-MX"/>
            </w:rPr>
            <w:t>(Alandí Pajares, 2015)</w:t>
          </w:r>
          <w:r>
            <w:fldChar w:fldCharType="end"/>
          </w:r>
        </w:sdtContent>
      </w:sdt>
      <w:r w:rsidR="00E775A3">
        <w:t>.</w:t>
      </w:r>
    </w:p>
    <w:p w14:paraId="26E5F881" w14:textId="77777777" w:rsidR="00215A76" w:rsidRPr="002B569F" w:rsidRDefault="00215A76">
      <w:pPr>
        <w:pStyle w:val="PrrAPA"/>
        <w:pPrChange w:id="2147" w:author="Camilo Andrés Díaz Gómez" w:date="2023-03-28T17:43:00Z">
          <w:pPr>
            <w:pStyle w:val="NormalWeb"/>
            <w:spacing w:line="360" w:lineRule="auto"/>
            <w:ind w:firstLine="709"/>
            <w:jc w:val="both"/>
          </w:pPr>
        </w:pPrChange>
      </w:pPr>
    </w:p>
    <w:p w14:paraId="26CF9BDF" w14:textId="51FE3F16" w:rsidR="00F91A33" w:rsidRPr="00E775A3" w:rsidRDefault="00B048F9">
      <w:pPr>
        <w:pStyle w:val="Ttulo5"/>
        <w:numPr>
          <w:ilvl w:val="0"/>
          <w:numId w:val="25"/>
        </w:numPr>
        <w:rPr>
          <w:ins w:id="2148" w:author="Camilo Andrés Díaz Gómez" w:date="2023-03-17T00:38:00Z"/>
          <w:rStyle w:val="Ttulo4Car"/>
          <w:rFonts w:ascii="Times New Roman" w:hAnsi="Times New Roman" w:cs="Times New Roman"/>
          <w:b/>
          <w:bCs/>
          <w:color w:val="auto"/>
          <w:szCs w:val="24"/>
          <w:rPrChange w:id="2149" w:author="Camilo Andrés Díaz Gómez" w:date="2023-03-28T17:46:00Z">
            <w:rPr>
              <w:ins w:id="2150" w:author="Camilo Andrés Díaz Gómez" w:date="2023-03-17T00:38:00Z"/>
              <w:rStyle w:val="Ttulo4Car"/>
              <w:rFonts w:ascii="Times New Roman" w:hAnsi="Times New Roman" w:cs="Times New Roman"/>
              <w:color w:val="auto"/>
              <w:szCs w:val="24"/>
              <w:lang w:eastAsia="es-CO"/>
            </w:rPr>
          </w:rPrChange>
        </w:rPr>
        <w:pPrChange w:id="2151" w:author="Camilo Andrés Díaz Gómez" w:date="2023-03-28T17:43:00Z">
          <w:pPr>
            <w:pStyle w:val="Ttulo5"/>
            <w:ind w:firstLine="708"/>
          </w:pPr>
        </w:pPrChange>
      </w:pPr>
      <w:r w:rsidRPr="00E775A3">
        <w:rPr>
          <w:rStyle w:val="Ttulo4Car"/>
          <w:rFonts w:ascii="Times New Roman" w:hAnsi="Times New Roman" w:cs="Times New Roman"/>
          <w:color w:val="auto"/>
          <w:rPrChange w:id="215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E775A3">
        <w:rPr>
          <w:rStyle w:val="Textoennegrita"/>
          <w:rFonts w:ascii="Times New Roman" w:hAnsi="Times New Roman" w:cs="Times New Roman"/>
          <w:i/>
          <w:iCs/>
          <w:color w:val="auto"/>
          <w:szCs w:val="24"/>
          <w:bdr w:val="none" w:sz="0" w:space="0" w:color="auto" w:frame="1"/>
          <w:shd w:val="clear" w:color="auto" w:fill="FFFFFF"/>
          <w:rPrChange w:id="2153"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E775A3">
        <w:rPr>
          <w:rStyle w:val="Ttulo4Car"/>
          <w:rFonts w:ascii="Times New Roman" w:hAnsi="Times New Roman" w:cs="Times New Roman"/>
          <w:color w:val="auto"/>
          <w:rPrChange w:id="2154"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pPr>
        <w:pStyle w:val="PrrAPA"/>
        <w:rPr>
          <w:rPrChange w:id="215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56" w:author="Camilo Andrés Díaz Gómez" w:date="2023-03-28T17:43:00Z">
          <w:pPr>
            <w:pStyle w:val="NormalWeb"/>
            <w:spacing w:line="360" w:lineRule="auto"/>
            <w:jc w:val="both"/>
          </w:pPr>
        </w:pPrChange>
      </w:pPr>
    </w:p>
    <w:p w14:paraId="69DD861D" w14:textId="77777777" w:rsidR="00E775A3" w:rsidRPr="00E775A3" w:rsidRDefault="00E775A3" w:rsidP="00E775A3">
      <w:pPr>
        <w:pStyle w:val="PrrAPA"/>
        <w:ind w:left="708"/>
        <w:rPr>
          <w:rStyle w:val="Textoennegrita"/>
          <w:b w:val="0"/>
          <w:bCs w:val="0"/>
          <w:bdr w:val="none" w:sz="0" w:space="0" w:color="auto" w:frame="1"/>
          <w:shd w:val="clear" w:color="auto" w:fill="FFFFFF"/>
        </w:rPr>
      </w:pPr>
      <w:r w:rsidRPr="00E775A3">
        <w:rPr>
          <w:rStyle w:val="Textoennegrita"/>
          <w:b w:val="0"/>
          <w:bCs w:val="0"/>
          <w:bdr w:val="none" w:sz="0" w:space="0" w:color="auto" w:frame="1"/>
          <w:shd w:val="clear" w:color="auto" w:fill="FFFFFF"/>
        </w:rPr>
        <w:t>Los dispositivos que forman parte de una red IoT se conocen como nodos, los cuales funcionan con energía eléctrica. Es importante tener en cuenta el consumo energético de una red IoT. Por lo tanto, este proyecto de grado tiene como objetivo simular el consumo de energía de los nodos, tomando como referencia la plataforma hardware Cookies desarrollada en el Centro de Electrónica Industrial de la Universidad Politécnica de Madrid.</w:t>
      </w:r>
    </w:p>
    <w:p w14:paraId="726EEAF0" w14:textId="77777777" w:rsidR="00E775A3" w:rsidRPr="00E775A3" w:rsidRDefault="00E775A3" w:rsidP="00E775A3">
      <w:pPr>
        <w:pStyle w:val="PrrAPA"/>
        <w:ind w:left="708"/>
        <w:rPr>
          <w:rStyle w:val="Textoennegrita"/>
          <w:b w:val="0"/>
          <w:bCs w:val="0"/>
          <w:bdr w:val="none" w:sz="0" w:space="0" w:color="auto" w:frame="1"/>
          <w:shd w:val="clear" w:color="auto" w:fill="FFFFFF"/>
        </w:rPr>
      </w:pPr>
    </w:p>
    <w:p w14:paraId="13BB3298" w14:textId="2437E250" w:rsidR="00E775A3" w:rsidRDefault="00E775A3" w:rsidP="00E775A3">
      <w:pPr>
        <w:pStyle w:val="PrrAPA"/>
        <w:ind w:left="708"/>
        <w:rPr>
          <w:rStyle w:val="Textoennegrita"/>
          <w:b w:val="0"/>
          <w:bCs w:val="0"/>
          <w:bdr w:val="none" w:sz="0" w:space="0" w:color="auto" w:frame="1"/>
          <w:shd w:val="clear" w:color="auto" w:fill="FFFFFF"/>
        </w:rPr>
      </w:pPr>
      <w:r w:rsidRPr="00E775A3">
        <w:rPr>
          <w:rStyle w:val="Textoennegrita"/>
          <w:b w:val="0"/>
          <w:bCs w:val="0"/>
          <w:bdr w:val="none" w:sz="0" w:space="0" w:color="auto" w:frame="1"/>
          <w:shd w:val="clear" w:color="auto" w:fill="FFFFFF"/>
        </w:rPr>
        <w:t>Este proyecto se ha llevado a cabo mediante modelos de consumo parametrizables, lo que permite al usuario ajustar dichos modelos de acuerdo a las especificaciones de una red IoT de manera precisa.</w:t>
      </w:r>
    </w:p>
    <w:p w14:paraId="7FA757F6" w14:textId="77777777" w:rsidR="00E775A3" w:rsidRPr="002B569F" w:rsidRDefault="00E775A3">
      <w:pPr>
        <w:pStyle w:val="PrrAPA"/>
        <w:rPr>
          <w:rStyle w:val="Textoennegrita"/>
          <w:b w:val="0"/>
          <w:bCs w:val="0"/>
          <w:bdr w:val="none" w:sz="0" w:space="0" w:color="auto" w:frame="1"/>
          <w:shd w:val="clear" w:color="auto" w:fill="FFFFFF"/>
        </w:rPr>
        <w:pPrChange w:id="2157"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158" w:author="Camilo Andrés Díaz Gómez" w:date="2023-03-17T00:39:00Z"/>
        </w:rPr>
        <w:pPrChange w:id="2159" w:author="Camilo Andrés Díaz Gómez" w:date="2023-03-28T17:43:00Z">
          <w:pPr>
            <w:pStyle w:val="PrrAPA"/>
            <w:ind w:firstLine="720"/>
          </w:pPr>
        </w:pPrChange>
      </w:pPr>
      <w:r w:rsidRPr="002B569F">
        <w:t xml:space="preserve"> </w:t>
      </w:r>
      <w:del w:id="2160" w:author="Camilo Andrés Díaz Gómez" w:date="2023-03-28T17:48:00Z">
        <w:r w:rsidRPr="002B569F" w:rsidDel="002B569F">
          <w:delText xml:space="preserve"> </w:delText>
        </w:r>
      </w:del>
      <w:del w:id="2161" w:author="Camilo Andrés Díaz Gómez" w:date="2023-03-14T20:24:00Z">
        <w:r w:rsidRPr="002B569F" w:rsidDel="00952EC4">
          <w:delText xml:space="preserve"> </w:delText>
        </w:r>
      </w:del>
      <w:bookmarkStart w:id="2162" w:name="_Hlk127619948"/>
      <w:r w:rsidRPr="002B569F">
        <w:t xml:space="preserve">Con lo anterior, se generó la siguiente pregunta: </w:t>
      </w:r>
    </w:p>
    <w:p w14:paraId="3C91D34D" w14:textId="77777777" w:rsidR="00215A76" w:rsidRPr="002B569F" w:rsidRDefault="00215A76">
      <w:pPr>
        <w:pStyle w:val="PrrAPA"/>
        <w:pPrChange w:id="2163" w:author="Camilo Andrés Díaz Gómez" w:date="2023-03-28T17:43:00Z">
          <w:pPr>
            <w:pStyle w:val="PrrAPA"/>
            <w:ind w:firstLine="284"/>
          </w:pPr>
        </w:pPrChange>
      </w:pPr>
    </w:p>
    <w:p w14:paraId="6F9FE4C2" w14:textId="744D1210" w:rsidR="00682C23" w:rsidRPr="002B569F" w:rsidRDefault="00682C23">
      <w:pPr>
        <w:pStyle w:val="PrrAPA"/>
        <w:rPr>
          <w:ins w:id="2164" w:author="Camilo Andrés Díaz Gómez" w:date="2023-03-12T18:18:00Z"/>
        </w:rPr>
        <w:pPrChange w:id="2165" w:author="Camilo Andrés Díaz Gómez" w:date="2023-03-28T17:43:00Z">
          <w:pPr>
            <w:pStyle w:val="PrrAPA"/>
            <w:ind w:firstLine="284"/>
          </w:pPr>
        </w:pPrChange>
      </w:pPr>
      <w:ins w:id="2166" w:author="Camilo Andrés Díaz Gómez" w:date="2023-03-12T18:18:00Z">
        <w:r w:rsidRPr="002B569F">
          <w:t xml:space="preserve">¿Cómo simular datos ambientales mediante el uso de Analítica de Datos </w:t>
        </w:r>
      </w:ins>
      <w:ins w:id="2167" w:author="Camilo Andrés Díaz Gómez" w:date="2023-03-12T18:19:00Z">
        <w:r w:rsidRPr="002B569F">
          <w:t xml:space="preserve">para </w:t>
        </w:r>
      </w:ins>
      <w:ins w:id="2168" w:author="Camilo Andrés Díaz Gómez" w:date="2023-03-12T18:18:00Z">
        <w:r w:rsidRPr="002B569F">
          <w:t>ayuda</w:t>
        </w:r>
      </w:ins>
      <w:ins w:id="2169" w:author="Camilo Andrés Díaz Gómez" w:date="2023-03-12T18:19:00Z">
        <w:r w:rsidRPr="002B569F">
          <w:t>r</w:t>
        </w:r>
      </w:ins>
      <w:ins w:id="2170" w:author="Camilo Andrés Díaz Gómez" w:date="2023-03-12T18:18:00Z">
        <w:r w:rsidRPr="002B569F">
          <w:t xml:space="preserve"> en la generación de proyectos para modelos IoT?</w:t>
        </w:r>
      </w:ins>
    </w:p>
    <w:p w14:paraId="17489749" w14:textId="32EAAA9C" w:rsidR="00682C23" w:rsidRPr="002B569F" w:rsidRDefault="00AA1CC1">
      <w:pPr>
        <w:pStyle w:val="PrrAPA"/>
        <w:rPr>
          <w:ins w:id="2171" w:author="Camilo Andrés Díaz Gómez" w:date="2023-03-12T18:17:00Z"/>
        </w:rPr>
        <w:pPrChange w:id="2172" w:author="Camilo Andrés Díaz Gómez" w:date="2023-03-28T17:43:00Z">
          <w:pPr>
            <w:spacing w:after="160" w:line="259" w:lineRule="auto"/>
            <w:jc w:val="left"/>
          </w:pPr>
        </w:pPrChange>
      </w:pPr>
      <w:del w:id="2173" w:author="Camilo Andrés Díaz Gómez" w:date="2023-03-12T18:18:00Z">
        <w:r w:rsidRPr="002B569F" w:rsidDel="00682C23">
          <w:delText>¿Cómo simular datos ambientales en un modelo IoT para validar herramientas de analítica de datos?</w:delText>
        </w:r>
      </w:del>
      <w:ins w:id="2174"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175" w:author="DIANA CAROLINA CANDIA HERRERA" w:date="2023-03-07T09:43:00Z"/>
          <w:del w:id="2176" w:author="Camilo Andrés Díaz Gómez" w:date="2023-03-12T18:17:00Z"/>
        </w:rPr>
      </w:pPr>
    </w:p>
    <w:p w14:paraId="7BE85439" w14:textId="02378771" w:rsidR="00956AE0" w:rsidRPr="002B569F" w:rsidDel="00682C23" w:rsidRDefault="00956AE0">
      <w:pPr>
        <w:pStyle w:val="PrrAPA"/>
        <w:ind w:firstLine="284"/>
        <w:rPr>
          <w:del w:id="2177" w:author="Camilo Andrés Díaz Gómez" w:date="2023-03-12T18:17:00Z"/>
        </w:rPr>
      </w:pPr>
      <w:ins w:id="2178" w:author="DIANA CAROLINA CANDIA HERRERA" w:date="2023-03-07T09:44:00Z">
        <w:del w:id="2179" w:author="Camilo Andrés Díaz Gómez" w:date="2023-03-12T18:17:00Z">
          <w:r w:rsidRPr="002B569F" w:rsidDel="00682C23">
            <w:delText>¿Cómo la</w:delText>
          </w:r>
        </w:del>
      </w:ins>
      <w:ins w:id="2180" w:author="DIANA CAROLINA CANDIA HERRERA" w:date="2023-03-07T09:45:00Z">
        <w:del w:id="2181" w:author="Camilo Andrés Díaz Gómez" w:date="2023-03-12T18:17:00Z">
          <w:r w:rsidRPr="002B569F" w:rsidDel="00682C23">
            <w:delText xml:space="preserve"> simulación de datos ambientales</w:delText>
          </w:r>
        </w:del>
      </w:ins>
      <w:ins w:id="2182" w:author="DIANA CAROLINA CANDIA HERRERA" w:date="2023-03-07T09:46:00Z">
        <w:del w:id="2183" w:author="Camilo Andrés Díaz Gómez" w:date="2023-03-12T18:17:00Z">
          <w:r w:rsidRPr="002B569F" w:rsidDel="00682C23">
            <w:delText xml:space="preserve"> mediante el uso de analítica de </w:delText>
          </w:r>
        </w:del>
      </w:ins>
      <w:ins w:id="2184" w:author="DIANA CAROLINA CANDIA HERRERA" w:date="2023-03-07T09:47:00Z">
        <w:del w:id="2185" w:author="Camilo Andrés Díaz Gómez" w:date="2023-03-12T18:17:00Z">
          <w:r w:rsidRPr="002B569F" w:rsidDel="00682C23">
            <w:delText>datos</w:delText>
          </w:r>
        </w:del>
      </w:ins>
      <w:ins w:id="2186" w:author="DIANA CAROLINA CANDIA HERRERA" w:date="2023-03-07T09:45:00Z">
        <w:del w:id="2187" w:author="Camilo Andrés Díaz Gómez" w:date="2023-03-12T18:17:00Z">
          <w:r w:rsidRPr="002B569F" w:rsidDel="00682C23">
            <w:delText xml:space="preserve"> ayuda en la generación de proyectos </w:delText>
          </w:r>
        </w:del>
      </w:ins>
      <w:ins w:id="2188" w:author="DIANA CAROLINA CANDIA HERRERA" w:date="2023-03-07T09:46:00Z">
        <w:del w:id="2189" w:author="Camilo Andrés Díaz Gómez" w:date="2023-03-12T18:17:00Z">
          <w:r w:rsidRPr="002B569F" w:rsidDel="00682C23">
            <w:delText>para modelos IoT?</w:delText>
          </w:r>
        </w:del>
      </w:ins>
    </w:p>
    <w:bookmarkEnd w:id="2162"/>
    <w:p w14:paraId="0C79FEA2" w14:textId="0331C684" w:rsidR="00AA1CC1" w:rsidRPr="002B569F" w:rsidDel="00682C23" w:rsidRDefault="00AA1CC1">
      <w:pPr>
        <w:pStyle w:val="PrrAPA"/>
        <w:ind w:firstLine="284"/>
        <w:rPr>
          <w:del w:id="2190" w:author="Camilo Andrés Díaz Gómez" w:date="2023-03-12T18:17:00Z"/>
          <w:b/>
          <w:bCs/>
          <w:bdr w:val="none" w:sz="0" w:space="0" w:color="auto" w:frame="1"/>
          <w:shd w:val="clear" w:color="auto" w:fill="FFFFFF"/>
          <w:rPrChange w:id="2191" w:author="Camilo Andrés Díaz Gómez" w:date="2023-03-28T17:42:00Z">
            <w:rPr>
              <w:del w:id="2192" w:author="Camilo Andrés Díaz Gómez" w:date="2023-03-12T18:17:00Z"/>
              <w:b/>
              <w:bCs/>
              <w:color w:val="FF0000"/>
              <w:bdr w:val="none" w:sz="0" w:space="0" w:color="auto" w:frame="1"/>
              <w:shd w:val="clear" w:color="auto" w:fill="FFFFFF"/>
            </w:rPr>
          </w:rPrChange>
        </w:rPr>
        <w:pPrChange w:id="2193"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194" w:author="Camilo Andrés Díaz Gómez" w:date="2023-03-12T18:16:00Z"/>
          <w:b/>
          <w:bCs/>
          <w:bdr w:val="none" w:sz="0" w:space="0" w:color="auto" w:frame="1"/>
          <w:shd w:val="clear" w:color="auto" w:fill="FFFFFF"/>
          <w:rPrChange w:id="2195" w:author="Camilo Andrés Díaz Gómez" w:date="2023-03-28T17:42:00Z">
            <w:rPr>
              <w:del w:id="2196"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197" w:author="Camilo Andrés Díaz Gómez" w:date="2023-03-12T18:16:00Z"/>
          <w:b/>
          <w:bCs/>
          <w:bdr w:val="none" w:sz="0" w:space="0" w:color="auto" w:frame="1"/>
          <w:shd w:val="clear" w:color="auto" w:fill="FFFFFF"/>
          <w:rPrChange w:id="2198" w:author="Camilo Andrés Díaz Gómez" w:date="2023-03-28T17:42:00Z">
            <w:rPr>
              <w:del w:id="2199"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00" w:author="Camilo Andrés Díaz Gómez" w:date="2023-03-12T18:16:00Z"/>
          <w:b/>
          <w:bCs/>
          <w:bdr w:val="none" w:sz="0" w:space="0" w:color="auto" w:frame="1"/>
          <w:shd w:val="clear" w:color="auto" w:fill="FFFFFF"/>
          <w:rPrChange w:id="2201" w:author="Camilo Andrés Díaz Gómez" w:date="2023-03-28T17:42:00Z">
            <w:rPr>
              <w:del w:id="2202"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03" w:author="Camilo Andrés Díaz Gómez" w:date="2023-03-12T18:16:00Z"/>
          <w:b/>
          <w:bCs/>
          <w:bdr w:val="none" w:sz="0" w:space="0" w:color="auto" w:frame="1"/>
          <w:shd w:val="clear" w:color="auto" w:fill="FFFFFF"/>
          <w:rPrChange w:id="2204" w:author="Camilo Andrés Díaz Gómez" w:date="2023-03-28T17:42:00Z">
            <w:rPr>
              <w:del w:id="2205" w:author="Camilo Andrés Díaz Gómez" w:date="2023-03-12T18:16:00Z"/>
              <w:b/>
              <w:bCs/>
              <w:color w:val="FF0000"/>
              <w:bdr w:val="none" w:sz="0" w:space="0" w:color="auto" w:frame="1"/>
              <w:shd w:val="clear" w:color="auto" w:fill="FFFFFF"/>
            </w:rPr>
          </w:rPrChange>
        </w:rPr>
        <w:pPrChange w:id="2206"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07" w:author="Camilo Andrés Díaz Gómez" w:date="2023-03-12T18:16:00Z"/>
          <w:b/>
          <w:bCs/>
        </w:rPr>
      </w:pPr>
    </w:p>
    <w:p w14:paraId="531E3163" w14:textId="63E244A0" w:rsidR="00B048F9" w:rsidRPr="002B569F" w:rsidRDefault="00785CED">
      <w:pPr>
        <w:pStyle w:val="Ttulo2"/>
        <w:jc w:val="center"/>
        <w:pPrChange w:id="2208" w:author="Camilo Andrés Díaz Gómez" w:date="2023-03-28T17:43:00Z">
          <w:pPr>
            <w:pStyle w:val="PrrAPA"/>
            <w:ind w:firstLine="284"/>
            <w:jc w:val="center"/>
          </w:pPr>
        </w:pPrChange>
      </w:pPr>
      <w:bookmarkStart w:id="2209" w:name="_Toc129623648"/>
      <w:bookmarkStart w:id="2210" w:name="_Toc130919807"/>
      <w:r w:rsidRPr="002B569F">
        <w:rPr>
          <w:rFonts w:cs="Times New Roman"/>
          <w:szCs w:val="24"/>
        </w:rPr>
        <w:t>Justificación</w:t>
      </w:r>
      <w:bookmarkEnd w:id="2209"/>
      <w:bookmarkEnd w:id="2210"/>
    </w:p>
    <w:p w14:paraId="2AB55D60" w14:textId="77777777" w:rsidR="00215A76" w:rsidRPr="002B569F" w:rsidRDefault="00215A76">
      <w:pPr>
        <w:pStyle w:val="PrrAPA"/>
        <w:rPr>
          <w:ins w:id="2211" w:author="Camilo Andrés Díaz Gómez" w:date="2023-03-17T00:39:00Z"/>
        </w:rPr>
        <w:pPrChange w:id="2212" w:author="Camilo Andrés Díaz Gómez" w:date="2023-03-28T17:43:00Z">
          <w:pPr>
            <w:pStyle w:val="PrrAPA"/>
            <w:ind w:firstLine="720"/>
          </w:pPr>
        </w:pPrChange>
      </w:pPr>
    </w:p>
    <w:p w14:paraId="034F89F3" w14:textId="26B666F1" w:rsidR="007743C4" w:rsidRPr="002B569F" w:rsidDel="00215A76" w:rsidRDefault="006E7BA5">
      <w:pPr>
        <w:pStyle w:val="PrrAPA"/>
        <w:rPr>
          <w:del w:id="2213" w:author="Camilo Andrés Díaz Gómez" w:date="2023-03-17T00:39:00Z"/>
        </w:rPr>
        <w:pPrChange w:id="2214" w:author="Camilo Andrés Díaz Gómez" w:date="2023-03-28T17:43:00Z">
          <w:pPr>
            <w:pStyle w:val="PrrAPA"/>
            <w:ind w:firstLine="720"/>
          </w:pPr>
        </w:pPrChange>
      </w:pPr>
      <w:ins w:id="2215"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16" w:author="Camilo Andrés Díaz Gómez" w:date="2023-03-27T22:26:00Z">
        <w:r w:rsidR="007743C4" w:rsidRPr="002B569F" w:rsidDel="006E7BA5">
          <w:delText>Las redes IoT están compuestas por dispositivos como</w:delText>
        </w:r>
      </w:del>
      <w:ins w:id="2217" w:author="DIANA CAROLINA CANDIA HERRERA" w:date="2023-03-07T09:57:00Z">
        <w:del w:id="2218" w:author="Camilo Andrés Díaz Gómez" w:date="2023-03-27T22:26:00Z">
          <w:r w:rsidR="003D4F76" w:rsidRPr="002B569F" w:rsidDel="006E7BA5">
            <w:delText>:</w:delText>
          </w:r>
        </w:del>
      </w:ins>
      <w:del w:id="2219"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220" w:author="Steff Guzmán" w:date="2023-03-13T18:34:00Z"/>
        </w:rPr>
        <w:pPrChange w:id="2221" w:author="Camilo Andrés Díaz Gómez" w:date="2023-03-28T17:43:00Z">
          <w:pPr/>
        </w:pPrChange>
      </w:pPr>
    </w:p>
    <w:p w14:paraId="281CBE48" w14:textId="14911E3B" w:rsidR="00DB0B24" w:rsidRPr="002B569F" w:rsidRDefault="00DB0B24">
      <w:pPr>
        <w:pStyle w:val="PrrAPA"/>
        <w:rPr>
          <w:ins w:id="2222" w:author="Steff Guzmán" w:date="2023-03-13T19:00:00Z"/>
        </w:rPr>
        <w:pPrChange w:id="2223" w:author="Camilo Andrés Díaz Gómez" w:date="2023-03-28T17:43:00Z">
          <w:pPr>
            <w:pStyle w:val="Descripcin"/>
          </w:pPr>
        </w:pPrChange>
      </w:pPr>
    </w:p>
    <w:p w14:paraId="1E418A3D" w14:textId="407CD756" w:rsidR="00DB0B24" w:rsidRPr="002B569F" w:rsidRDefault="00DB0B24" w:rsidP="002B569F">
      <w:pPr>
        <w:rPr>
          <w:ins w:id="2224" w:author="Steff Guzmán" w:date="2023-03-13T19:00:00Z"/>
          <w:rFonts w:cs="Times New Roman"/>
          <w:szCs w:val="24"/>
        </w:rPr>
      </w:pPr>
    </w:p>
    <w:p w14:paraId="105DD995" w14:textId="45B49FFE" w:rsidR="00DB0B24" w:rsidRPr="002B569F" w:rsidDel="00215A76" w:rsidRDefault="00C038A4">
      <w:pPr>
        <w:rPr>
          <w:ins w:id="2225" w:author="Steff Guzmán" w:date="2023-03-13T19:00:00Z"/>
          <w:del w:id="2226" w:author="Camilo Andrés Díaz Gómez" w:date="2023-03-17T00:39:00Z"/>
          <w:rFonts w:cs="Times New Roman"/>
          <w:szCs w:val="24"/>
        </w:rPr>
      </w:pPr>
      <w:ins w:id="2227" w:author="Camilo Andrés Díaz Gómez" w:date="2023-03-28T15:13:00Z">
        <w:r w:rsidRPr="002B569F">
          <w:rPr>
            <w:rFonts w:cs="Times New Roman"/>
            <w:szCs w:val="24"/>
          </w:rPr>
          <w:tab/>
        </w:r>
      </w:ins>
    </w:p>
    <w:p w14:paraId="3275BE2A" w14:textId="3FB5D8C8" w:rsidR="00DB0B24" w:rsidRPr="002B569F" w:rsidDel="00215A76" w:rsidRDefault="00DB0B24">
      <w:pPr>
        <w:rPr>
          <w:ins w:id="2228" w:author="Steff Guzmán" w:date="2023-03-13T19:00:00Z"/>
          <w:del w:id="2229" w:author="Camilo Andrés Díaz Gómez" w:date="2023-03-17T00:39:00Z"/>
          <w:rFonts w:cs="Times New Roman"/>
          <w:szCs w:val="24"/>
        </w:rPr>
      </w:pPr>
    </w:p>
    <w:p w14:paraId="6F908170" w14:textId="3E4A3A89" w:rsidR="00DB0B24" w:rsidRPr="002B569F" w:rsidDel="00215A76" w:rsidRDefault="00DB0B24">
      <w:pPr>
        <w:rPr>
          <w:ins w:id="2230" w:author="Steff Guzmán" w:date="2023-03-13T19:00:00Z"/>
          <w:del w:id="2231" w:author="Camilo Andrés Díaz Gómez" w:date="2023-03-17T00:39:00Z"/>
          <w:rFonts w:cs="Times New Roman"/>
          <w:szCs w:val="24"/>
        </w:rPr>
      </w:pPr>
    </w:p>
    <w:p w14:paraId="7756DC05" w14:textId="40B4775B" w:rsidR="00DB0B24" w:rsidRPr="002B569F" w:rsidDel="00215A76" w:rsidRDefault="00DB0B24">
      <w:pPr>
        <w:rPr>
          <w:ins w:id="2232" w:author="Steff Guzmán" w:date="2023-03-13T19:00:00Z"/>
          <w:del w:id="2233" w:author="Camilo Andrés Díaz Gómez" w:date="2023-03-17T00:39:00Z"/>
          <w:rFonts w:cs="Times New Roman"/>
          <w:szCs w:val="24"/>
        </w:rPr>
      </w:pPr>
    </w:p>
    <w:p w14:paraId="5E189A51" w14:textId="6653B2E0" w:rsidR="00DB0B24" w:rsidRPr="002B569F" w:rsidDel="00215A76" w:rsidRDefault="00DB0B24">
      <w:pPr>
        <w:rPr>
          <w:ins w:id="2234" w:author="Steff Guzmán" w:date="2023-03-13T19:00:00Z"/>
          <w:del w:id="2235" w:author="Camilo Andrés Díaz Gómez" w:date="2023-03-17T00:39:00Z"/>
          <w:rFonts w:cs="Times New Roman"/>
          <w:szCs w:val="24"/>
        </w:rPr>
      </w:pPr>
    </w:p>
    <w:p w14:paraId="4C59FA0F" w14:textId="34022CE4" w:rsidR="00DB0B24" w:rsidRPr="002B569F" w:rsidDel="00215A76" w:rsidRDefault="00DB0B24">
      <w:pPr>
        <w:rPr>
          <w:ins w:id="2236" w:author="Steff Guzmán" w:date="2023-03-13T19:00:00Z"/>
          <w:del w:id="2237" w:author="Camilo Andrés Díaz Gómez" w:date="2023-03-17T00:39:00Z"/>
          <w:rFonts w:cs="Times New Roman"/>
          <w:szCs w:val="24"/>
        </w:rPr>
      </w:pPr>
    </w:p>
    <w:p w14:paraId="37B11623" w14:textId="528107C9" w:rsidR="00DB0B24" w:rsidRPr="002B569F" w:rsidDel="00215A76" w:rsidRDefault="00DB0B24">
      <w:pPr>
        <w:rPr>
          <w:ins w:id="2238" w:author="Steff Guzmán" w:date="2023-03-13T19:00:00Z"/>
          <w:del w:id="2239" w:author="Camilo Andrés Díaz Gómez" w:date="2023-03-17T00:39:00Z"/>
          <w:rFonts w:cs="Times New Roman"/>
          <w:szCs w:val="24"/>
        </w:rPr>
      </w:pPr>
    </w:p>
    <w:p w14:paraId="6A0C9BD1" w14:textId="3B148582" w:rsidR="00DB0B24" w:rsidRPr="002B569F" w:rsidDel="00215A76" w:rsidRDefault="00DB0B24">
      <w:pPr>
        <w:rPr>
          <w:ins w:id="2240" w:author="Steff Guzmán" w:date="2023-03-13T19:00:00Z"/>
          <w:del w:id="2241" w:author="Camilo Andrés Díaz Gómez" w:date="2023-03-17T00:39:00Z"/>
          <w:rFonts w:cs="Times New Roman"/>
          <w:szCs w:val="24"/>
        </w:rPr>
      </w:pPr>
    </w:p>
    <w:p w14:paraId="179BAC0C" w14:textId="1D529DC0" w:rsidR="00DB0B24" w:rsidRPr="002B569F" w:rsidDel="00215A76" w:rsidRDefault="00DB0B24">
      <w:pPr>
        <w:rPr>
          <w:ins w:id="2242" w:author="Steff Guzmán" w:date="2023-03-13T19:00:00Z"/>
          <w:del w:id="2243" w:author="Camilo Andrés Díaz Gómez" w:date="2023-03-17T00:39:00Z"/>
          <w:rFonts w:cs="Times New Roman"/>
          <w:szCs w:val="24"/>
        </w:rPr>
      </w:pPr>
    </w:p>
    <w:p w14:paraId="363A870F" w14:textId="057A9A35" w:rsidR="00DB0B24" w:rsidRPr="002B569F" w:rsidDel="00215A76" w:rsidRDefault="00DB0B24">
      <w:pPr>
        <w:rPr>
          <w:ins w:id="2244" w:author="Steff Guzmán" w:date="2023-03-13T19:00:00Z"/>
          <w:del w:id="2245" w:author="Camilo Andrés Díaz Gómez" w:date="2023-03-17T00:39:00Z"/>
          <w:rFonts w:cs="Times New Roman"/>
          <w:szCs w:val="24"/>
        </w:rPr>
        <w:pPrChange w:id="2246"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247" w:author="Camilo Andrés Díaz Gómez" w:date="2023-03-17T00:39:00Z"/>
          <w:rFonts w:cs="Times New Roman"/>
          <w:szCs w:val="24"/>
        </w:rPr>
        <w:pPrChange w:id="2248" w:author="Camilo Andrés Díaz Gómez" w:date="2023-03-28T17:43:00Z">
          <w:pPr>
            <w:pStyle w:val="Descripcin"/>
          </w:pPr>
        </w:pPrChange>
      </w:pPr>
      <w:del w:id="2249"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250" w:author="Steff Guzmán" w:date="2023-03-13T18:42:00Z"/>
          <w:del w:id="2251" w:author="Camilo Andrés Díaz Gómez" w:date="2023-03-17T00:39:00Z"/>
          <w:rFonts w:cs="Times New Roman"/>
          <w:szCs w:val="24"/>
        </w:rPr>
      </w:pPr>
    </w:p>
    <w:p w14:paraId="2DFBE2FF" w14:textId="2FB1BAE3" w:rsidR="00C038A4" w:rsidRPr="00162569" w:rsidRDefault="00842F9D">
      <w:pPr>
        <w:pStyle w:val="Descripcin"/>
        <w:spacing w:line="360" w:lineRule="auto"/>
        <w:rPr>
          <w:ins w:id="2252" w:author="Camilo Andrés Díaz Gómez" w:date="2023-03-14T20:02:00Z"/>
          <w:rFonts w:cs="Times New Roman"/>
          <w:bCs/>
          <w:i/>
          <w:szCs w:val="24"/>
        </w:rPr>
        <w:pPrChange w:id="2253" w:author="Camilo Andrés Díaz Gómez" w:date="2023-03-28T17:44:00Z">
          <w:pPr/>
        </w:pPrChange>
      </w:pPr>
      <w:bookmarkStart w:id="2254" w:name="_Toc130919837"/>
      <w:ins w:id="2255"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w:t>
      </w:r>
      <w:ins w:id="2256" w:author="Steff Guzmán" w:date="2023-03-24T15:07:00Z">
        <w:r w:rsidRPr="002B569F">
          <w:rPr>
            <w:rFonts w:cs="Times New Roman"/>
            <w:szCs w:val="24"/>
          </w:rPr>
          <w:fldChar w:fldCharType="end"/>
        </w:r>
      </w:ins>
      <w:ins w:id="2257" w:author="Camilo Andrés Díaz Gómez" w:date="2023-03-14T19:50:00Z">
        <w:r w:rsidR="00BD3055" w:rsidRPr="002B569F">
          <w:rPr>
            <w:rFonts w:cs="Times New Roman"/>
            <w:szCs w:val="24"/>
          </w:rPr>
          <w:t xml:space="preserve"> </w:t>
        </w:r>
      </w:ins>
      <w:ins w:id="2258" w:author="Camilo Andrés Díaz Gómez" w:date="2023-03-14T20:02:00Z">
        <w:r w:rsidR="00A023DA" w:rsidRPr="002B569F">
          <w:rPr>
            <w:rFonts w:cs="Times New Roman"/>
            <w:b w:val="0"/>
            <w:bCs/>
            <w:i/>
            <w:szCs w:val="24"/>
            <w:rPrChange w:id="2259" w:author="Camilo Andrés Díaz Gómez" w:date="2023-03-28T17:42:00Z">
              <w:rPr>
                <w:rFonts w:cs="Times New Roman"/>
                <w:i/>
                <w:iCs/>
              </w:rPr>
            </w:rPrChange>
          </w:rPr>
          <w:t>Árbol de Problema</w:t>
        </w:r>
        <w:bookmarkEnd w:id="2254"/>
      </w:ins>
    </w:p>
    <w:p w14:paraId="24359860" w14:textId="74060346" w:rsidR="00C87243" w:rsidRPr="002B569F" w:rsidDel="00215A76" w:rsidRDefault="00C87243">
      <w:pPr>
        <w:pStyle w:val="Descripcin"/>
        <w:spacing w:line="360" w:lineRule="auto"/>
        <w:rPr>
          <w:ins w:id="2260" w:author="Steff Guzmán" w:date="2023-03-13T18:41:00Z"/>
          <w:del w:id="2261" w:author="Camilo Andrés Díaz Gómez" w:date="2023-03-17T00:39:00Z"/>
          <w:rFonts w:cs="Times New Roman"/>
          <w:szCs w:val="24"/>
        </w:rPr>
        <w:pPrChange w:id="2262" w:author="Camilo Andrés Díaz Gómez" w:date="2023-03-28T17:43:00Z">
          <w:pPr/>
        </w:pPrChange>
      </w:pPr>
    </w:p>
    <w:p w14:paraId="2A5E5576" w14:textId="116F6293" w:rsidR="007743C4" w:rsidRPr="002B569F" w:rsidDel="00A023DA" w:rsidRDefault="007743C4">
      <w:pPr>
        <w:rPr>
          <w:del w:id="2263" w:author="Camilo Andrés Díaz Gómez" w:date="2023-03-14T20:02:00Z"/>
          <w:rFonts w:cs="Times New Roman"/>
          <w:i/>
          <w:iCs/>
          <w:szCs w:val="24"/>
        </w:rPr>
      </w:pPr>
      <w:del w:id="2264"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265"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266" w:author="Camilo Andrés Díaz Gómez" w:date="2023-03-12T18:19:00Z">
        <w:del w:id="2267"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268" w:author="Camilo Andrés Díaz Gómez" w:date="2023-03-28T15:17:00Z"/>
          <w:rFonts w:cs="Times New Roman"/>
          <w:szCs w:val="24"/>
        </w:rPr>
        <w:pPrChange w:id="2269" w:author="Camilo Andrés Díaz Gómez" w:date="2023-03-28T17:43:00Z">
          <w:pPr/>
        </w:pPrChange>
      </w:pPr>
    </w:p>
    <w:p w14:paraId="2CEE942D" w14:textId="77777777" w:rsidR="00DB0B24" w:rsidRPr="002B569F" w:rsidRDefault="00DB0B24">
      <w:pPr>
        <w:jc w:val="center"/>
        <w:rPr>
          <w:ins w:id="2270" w:author="Steff Guzmán" w:date="2023-03-13T19:01:00Z"/>
          <w:rFonts w:cs="Times New Roman"/>
          <w:szCs w:val="24"/>
        </w:rPr>
        <w:pPrChange w:id="2271" w:author="Camilo Andrés Díaz Gómez" w:date="2023-03-28T17:43:00Z">
          <w:pPr/>
        </w:pPrChange>
      </w:pPr>
    </w:p>
    <w:p w14:paraId="422A4609" w14:textId="019C9FF7" w:rsidR="00EF7707" w:rsidRPr="002B569F" w:rsidRDefault="00DB0B24">
      <w:pPr>
        <w:ind w:firstLine="708"/>
        <w:jc w:val="left"/>
        <w:rPr>
          <w:ins w:id="2272" w:author="Camilo Andrés Díaz Gómez" w:date="2023-03-12T18:22:00Z"/>
          <w:rFonts w:cs="Times New Roman"/>
          <w:i/>
          <w:iCs/>
          <w:szCs w:val="24"/>
          <w:rPrChange w:id="2273" w:author="Camilo Andrés Díaz Gómez" w:date="2023-03-28T17:42:00Z">
            <w:rPr>
              <w:ins w:id="2274" w:author="Camilo Andrés Díaz Gómez" w:date="2023-03-12T18:22:00Z"/>
              <w:rFonts w:cs="Times New Roman"/>
              <w:b/>
              <w:bCs/>
              <w:szCs w:val="24"/>
            </w:rPr>
          </w:rPrChange>
        </w:rPr>
        <w:pPrChange w:id="2275" w:author="Camilo Andrés Díaz Gómez" w:date="2023-03-28T17:43:00Z">
          <w:pPr>
            <w:spacing w:after="160" w:line="259" w:lineRule="auto"/>
            <w:jc w:val="left"/>
          </w:pPr>
        </w:pPrChange>
      </w:pPr>
      <w:ins w:id="2276" w:author="Steff Guzmán" w:date="2023-03-13T19:01:00Z">
        <w:r w:rsidRPr="002B569F">
          <w:rPr>
            <w:rFonts w:cs="Times New Roman"/>
            <w:i/>
            <w:iCs/>
            <w:szCs w:val="24"/>
          </w:rPr>
          <w:t xml:space="preserve">Fuente: </w:t>
        </w:r>
      </w:ins>
      <w:ins w:id="2277" w:author="Camilo Andrés Díaz Gómez" w:date="2023-03-12T18:22:00Z">
        <w:r w:rsidR="00EF7707" w:rsidRPr="002B569F">
          <w:rPr>
            <w:rFonts w:cs="Times New Roman"/>
            <w:i/>
            <w:iCs/>
            <w:szCs w:val="24"/>
          </w:rPr>
          <w:t>Elaboración propia</w:t>
        </w:r>
      </w:ins>
      <w:ins w:id="2278" w:author="Camilo Andrés Díaz Gómez" w:date="2023-03-14T20:11:00Z">
        <w:r w:rsidR="00A023DA" w:rsidRPr="002B569F">
          <w:rPr>
            <w:rFonts w:cs="Times New Roman"/>
            <w:i/>
            <w:iCs/>
            <w:szCs w:val="24"/>
          </w:rPr>
          <w:t>.</w:t>
        </w:r>
      </w:ins>
      <w:ins w:id="2279"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280" w:author="Camilo Andrés Díaz Gómez" w:date="2023-03-17T00:39:00Z"/>
          <w:rFonts w:cs="Times New Roman"/>
          <w:szCs w:val="24"/>
        </w:rPr>
      </w:pPr>
      <w:bookmarkStart w:id="2281" w:name="_Toc129623649"/>
      <w:bookmarkStart w:id="2282" w:name="_Toc130919808"/>
      <w:r w:rsidRPr="002B569F">
        <w:rPr>
          <w:rFonts w:cs="Times New Roman"/>
          <w:szCs w:val="24"/>
        </w:rPr>
        <w:lastRenderedPageBreak/>
        <w:t>Objetivos</w:t>
      </w:r>
      <w:bookmarkEnd w:id="2281"/>
      <w:bookmarkEnd w:id="2282"/>
    </w:p>
    <w:p w14:paraId="05F1F273" w14:textId="77777777" w:rsidR="00215A76" w:rsidRPr="002B569F" w:rsidRDefault="00215A76">
      <w:pPr>
        <w:rPr>
          <w:rFonts w:cs="Times New Roman"/>
          <w:szCs w:val="24"/>
        </w:rPr>
        <w:pPrChange w:id="2283" w:author="Camilo Andrés Díaz Gómez" w:date="2023-03-28T17:43:00Z">
          <w:pPr>
            <w:jc w:val="center"/>
          </w:pPr>
        </w:pPrChange>
      </w:pPr>
    </w:p>
    <w:p w14:paraId="2961FEFC" w14:textId="1A6C6E8E" w:rsidR="00996369" w:rsidRPr="002B569F" w:rsidRDefault="00996369" w:rsidP="002B569F">
      <w:pPr>
        <w:pStyle w:val="Ttulo3"/>
        <w:rPr>
          <w:ins w:id="2284" w:author="Camilo Andrés Díaz Gómez" w:date="2023-03-17T00:40:00Z"/>
          <w:rFonts w:ascii="Times New Roman" w:hAnsi="Times New Roman" w:cs="Times New Roman"/>
          <w:b/>
          <w:bCs/>
          <w:color w:val="auto"/>
          <w:rPrChange w:id="2285" w:author="Camilo Andrés Díaz Gómez" w:date="2023-03-28T17:42:00Z">
            <w:rPr>
              <w:ins w:id="2286"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287" w:author="Camilo Andrés Díaz Gómez" w:date="2023-03-28T17:42:00Z">
            <w:rPr>
              <w:rFonts w:ascii="Times New Roman" w:eastAsiaTheme="minorHAnsi" w:hAnsi="Times New Roman" w:cstheme="minorBidi"/>
              <w:color w:val="auto"/>
              <w:szCs w:val="22"/>
            </w:rPr>
          </w:rPrChange>
        </w:rPr>
        <w:t xml:space="preserve"> </w:t>
      </w:r>
      <w:bookmarkStart w:id="2288" w:name="_Toc129623650"/>
      <w:bookmarkStart w:id="2289" w:name="_Toc130919809"/>
      <w:r w:rsidRPr="002B569F">
        <w:rPr>
          <w:rFonts w:ascii="Times New Roman" w:hAnsi="Times New Roman" w:cs="Times New Roman"/>
          <w:b/>
          <w:bCs/>
          <w:color w:val="auto"/>
          <w:rPrChange w:id="2290" w:author="Camilo Andrés Díaz Gómez" w:date="2023-03-28T17:42:00Z">
            <w:rPr>
              <w:rFonts w:ascii="Times New Roman" w:eastAsiaTheme="minorHAnsi" w:hAnsi="Times New Roman" w:cstheme="minorBidi"/>
              <w:color w:val="auto"/>
              <w:szCs w:val="22"/>
            </w:rPr>
          </w:rPrChange>
        </w:rPr>
        <w:t>Objetivo General</w:t>
      </w:r>
      <w:bookmarkEnd w:id="2288"/>
      <w:bookmarkEnd w:id="2289"/>
      <w:r w:rsidRPr="002B569F">
        <w:rPr>
          <w:rFonts w:ascii="Times New Roman" w:hAnsi="Times New Roman" w:cs="Times New Roman"/>
          <w:b/>
          <w:bCs/>
          <w:color w:val="auto"/>
          <w:rPrChange w:id="2291"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292" w:author="Camilo Andrés Díaz Gómez" w:date="2023-03-28T17:43:00Z">
          <w:pPr/>
        </w:pPrChange>
      </w:pPr>
    </w:p>
    <w:p w14:paraId="03F0019A" w14:textId="77777777" w:rsidR="00AC054D" w:rsidRPr="002B569F" w:rsidDel="00682C23" w:rsidRDefault="00AC054D">
      <w:pPr>
        <w:pStyle w:val="PrrAPA"/>
        <w:rPr>
          <w:del w:id="2293" w:author="Camilo Andrés Díaz Gómez" w:date="2023-03-12T18:19:00Z"/>
        </w:rPr>
        <w:pPrChange w:id="2294" w:author="Camilo Andrés Díaz Gómez" w:date="2023-03-28T17:43:00Z">
          <w:pPr>
            <w:ind w:firstLine="720"/>
          </w:pPr>
        </w:pPrChange>
      </w:pPr>
      <w:bookmarkStart w:id="2295" w:name="_Hlk127617368"/>
      <w:r w:rsidRPr="002B569F">
        <w:t>Realizar un modelo para simular datos IoT mediante un lenguaje de programación para la posterior validación de estos y así facilitar pruebas de proyectos IoT para una región de Colombia.</w:t>
      </w:r>
    </w:p>
    <w:bookmarkEnd w:id="2295"/>
    <w:p w14:paraId="094EA077" w14:textId="1AAC08E2" w:rsidR="00682C23" w:rsidRPr="002B569F" w:rsidRDefault="00682C23">
      <w:pPr>
        <w:pStyle w:val="PrrAPA"/>
        <w:rPr>
          <w:ins w:id="2296" w:author="Camilo Andrés Díaz Gómez" w:date="2023-03-12T18:18:00Z"/>
        </w:rPr>
        <w:pPrChange w:id="2297"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298" w:author="DIANA CAROLINA CANDIA HERRERA" w:date="2023-03-07T09:59:00Z"/>
          <w:del w:id="2299" w:author="Camilo Andrés Díaz Gómez" w:date="2023-03-12T18:18:00Z"/>
        </w:rPr>
      </w:pPr>
      <w:ins w:id="2300" w:author="DIANA CAROLINA CANDIA HERRERA" w:date="2023-03-07T09:59:00Z">
        <w:del w:id="2301"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02" w:author="DIANA CAROLINA CANDIA HERRERA" w:date="2023-03-07T09:59:00Z"/>
          <w:del w:id="2303" w:author="Camilo Andrés Díaz Gómez" w:date="2023-03-14T20:25:00Z"/>
        </w:rPr>
        <w:pPrChange w:id="2304" w:author="Camilo Andrés Díaz Gómez" w:date="2023-03-28T17:43:00Z">
          <w:pPr>
            <w:pStyle w:val="PrrAPA"/>
            <w:ind w:firstLine="284"/>
          </w:pPr>
        </w:pPrChange>
      </w:pPr>
      <w:ins w:id="2305" w:author="DIANA CAROLINA CANDIA HERRERA" w:date="2023-03-07T09:59:00Z">
        <w:del w:id="2306"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07" w:author="Camilo Andrés Díaz Gómez" w:date="2023-03-28T17:43:00Z">
          <w:pPr/>
        </w:pPrChange>
      </w:pPr>
    </w:p>
    <w:p w14:paraId="2F7FDB4C" w14:textId="3B3518C3" w:rsidR="00996369" w:rsidRPr="002B569F" w:rsidRDefault="00996369" w:rsidP="002B569F">
      <w:pPr>
        <w:pStyle w:val="Ttulo3"/>
        <w:rPr>
          <w:ins w:id="2308" w:author="Camilo Andrés Díaz Gómez" w:date="2023-03-17T00:40:00Z"/>
          <w:rFonts w:ascii="Times New Roman" w:hAnsi="Times New Roman" w:cs="Times New Roman"/>
          <w:b/>
          <w:bCs/>
          <w:color w:val="auto"/>
          <w:rPrChange w:id="2309" w:author="Camilo Andrés Díaz Gómez" w:date="2023-03-28T17:42:00Z">
            <w:rPr>
              <w:ins w:id="2310" w:author="Camilo Andrés Díaz Gómez" w:date="2023-03-17T00:40:00Z"/>
              <w:rFonts w:ascii="Times New Roman" w:hAnsi="Times New Roman" w:cs="Times New Roman"/>
              <w:b/>
              <w:bCs/>
              <w:color w:val="000000" w:themeColor="text1"/>
            </w:rPr>
          </w:rPrChange>
        </w:rPr>
      </w:pPr>
      <w:bookmarkStart w:id="2311" w:name="_Toc129623651"/>
      <w:bookmarkStart w:id="2312" w:name="_Toc130919810"/>
      <w:r w:rsidRPr="002B569F">
        <w:rPr>
          <w:rFonts w:ascii="Times New Roman" w:hAnsi="Times New Roman" w:cs="Times New Roman"/>
          <w:b/>
          <w:bCs/>
          <w:color w:val="auto"/>
          <w:rPrChange w:id="2313"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14" w:author="Camilo Andrés Díaz Gómez" w:date="2023-03-28T17:42:00Z">
            <w:rPr>
              <w:rFonts w:ascii="Times New Roman" w:eastAsiaTheme="minorHAnsi" w:hAnsi="Times New Roman" w:cstheme="minorBidi"/>
              <w:color w:val="auto"/>
              <w:szCs w:val="22"/>
            </w:rPr>
          </w:rPrChange>
        </w:rPr>
        <w:t>Específicos</w:t>
      </w:r>
      <w:bookmarkEnd w:id="2311"/>
      <w:bookmarkEnd w:id="2312"/>
      <w:r w:rsidRPr="002B569F">
        <w:rPr>
          <w:rFonts w:ascii="Times New Roman" w:hAnsi="Times New Roman" w:cs="Times New Roman"/>
          <w:b/>
          <w:bCs/>
          <w:color w:val="auto"/>
          <w:rPrChange w:id="2315"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16" w:author="Camilo Andrés Díaz Gómez" w:date="2023-03-28T17:43:00Z">
          <w:pPr/>
        </w:pPrChange>
      </w:pPr>
    </w:p>
    <w:p w14:paraId="7AE40E3A" w14:textId="3D562910" w:rsidR="00800E27" w:rsidRPr="002B569F" w:rsidRDefault="00800E27">
      <w:pPr>
        <w:pStyle w:val="PrrAPA"/>
        <w:numPr>
          <w:ilvl w:val="0"/>
          <w:numId w:val="27"/>
        </w:numPr>
        <w:rPr>
          <w:ins w:id="2317" w:author="Camilo Andrés Díaz Gómez" w:date="2023-03-15T20:14:00Z"/>
        </w:rPr>
        <w:pPrChange w:id="2318" w:author="Camilo Andrés Díaz Gómez" w:date="2023-03-28T17:43:00Z">
          <w:pPr>
            <w:pStyle w:val="Prrafodelista"/>
            <w:numPr>
              <w:numId w:val="20"/>
            </w:numPr>
            <w:spacing w:after="160"/>
            <w:ind w:left="720" w:hanging="360"/>
          </w:pPr>
        </w:pPrChange>
      </w:pPr>
      <w:ins w:id="2319" w:author="Camilo Andrés Díaz Gómez" w:date="2023-03-15T20:12:00Z">
        <w:r w:rsidRPr="002B569F">
          <w:t>Diseñar los algoritmos de simulación para l</w:t>
        </w:r>
      </w:ins>
      <w:ins w:id="2320" w:author="Camilo Andrés Díaz Gómez" w:date="2023-03-28T18:52:00Z">
        <w:r w:rsidR="00882EC9">
          <w:t>a</w:t>
        </w:r>
      </w:ins>
      <w:ins w:id="2321" w:author="Camilo Andrés Díaz Gómez" w:date="2023-03-15T20:12:00Z">
        <w:r w:rsidRPr="002B569F">
          <w:t xml:space="preserve">s diferentes </w:t>
        </w:r>
      </w:ins>
      <w:ins w:id="2322" w:author="Camilo Andrés Díaz Gómez" w:date="2023-03-28T18:52:00Z">
        <w:r w:rsidR="00882EC9">
          <w:t xml:space="preserve">variables </w:t>
        </w:r>
      </w:ins>
      <w:ins w:id="2323" w:author="Camilo Andrés Díaz Gómez" w:date="2023-03-28T18:54:00Z">
        <w:r w:rsidR="00730C1C">
          <w:t>climáticas</w:t>
        </w:r>
      </w:ins>
      <w:ins w:id="2324" w:author="Camilo Andrés Díaz Gómez" w:date="2023-03-15T20:12:00Z">
        <w:r w:rsidRPr="002B569F">
          <w:t xml:space="preserve">. </w:t>
        </w:r>
      </w:ins>
    </w:p>
    <w:p w14:paraId="69DDBFBE" w14:textId="77777777" w:rsidR="00800E27" w:rsidRPr="002B569F" w:rsidRDefault="00800E27">
      <w:pPr>
        <w:pStyle w:val="PrrAPA"/>
        <w:rPr>
          <w:ins w:id="2325" w:author="Camilo Andrés Díaz Gómez" w:date="2023-03-15T20:12:00Z"/>
        </w:rPr>
        <w:pPrChange w:id="2326"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327" w:author="Camilo Andrés Díaz Gómez" w:date="2023-03-15T20:14:00Z"/>
        </w:rPr>
        <w:pPrChange w:id="2328" w:author="Camilo Andrés Díaz Gómez" w:date="2023-03-28T17:43:00Z">
          <w:pPr>
            <w:pStyle w:val="Prrafodelista"/>
            <w:numPr>
              <w:numId w:val="20"/>
            </w:numPr>
            <w:spacing w:after="160"/>
            <w:ind w:left="720" w:hanging="360"/>
          </w:pPr>
        </w:pPrChange>
      </w:pPr>
      <w:ins w:id="2329" w:author="Camilo Andrés Díaz Gómez" w:date="2023-03-15T20:12:00Z">
        <w:r w:rsidRPr="002B569F">
          <w:t xml:space="preserve">Desarrollar los modelos de simulación de </w:t>
        </w:r>
      </w:ins>
      <w:ins w:id="2330" w:author="Camilo Andrés Díaz Gómez" w:date="2023-03-28T18:53:00Z">
        <w:r w:rsidR="00882EC9">
          <w:t xml:space="preserve">un entorno </w:t>
        </w:r>
      </w:ins>
      <w:ins w:id="2331" w:author="Camilo Andrés Díaz Gómez" w:date="2023-03-28T18:54:00Z">
        <w:r w:rsidR="00730C1C">
          <w:t>climático</w:t>
        </w:r>
      </w:ins>
      <w:ins w:id="2332"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333" w:author="Camilo Andrés Díaz Gómez" w:date="2023-03-15T20:12:00Z"/>
        </w:rPr>
        <w:pPrChange w:id="2334"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335" w:author="Camilo Andrés Díaz Gómez" w:date="2023-03-15T20:14:00Z"/>
        </w:rPr>
        <w:pPrChange w:id="2336" w:author="Camilo Andrés Díaz Gómez" w:date="2023-03-28T17:43:00Z">
          <w:pPr>
            <w:pStyle w:val="Prrafodelista"/>
            <w:numPr>
              <w:numId w:val="20"/>
            </w:numPr>
            <w:spacing w:after="160"/>
            <w:ind w:left="720" w:hanging="360"/>
          </w:pPr>
        </w:pPrChange>
      </w:pPr>
      <w:ins w:id="2337"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338" w:author="Camilo Andrés Díaz Gómez" w:date="2023-03-15T20:12:00Z"/>
        </w:rPr>
        <w:pPrChange w:id="2339"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340" w:author="Camilo Andrés Díaz Gómez" w:date="2023-03-15T20:12:00Z"/>
        </w:rPr>
        <w:pPrChange w:id="2341" w:author="Camilo Andrés Díaz Gómez" w:date="2023-03-28T17:43:00Z">
          <w:pPr>
            <w:pStyle w:val="Prrafodelista"/>
            <w:numPr>
              <w:numId w:val="20"/>
            </w:numPr>
            <w:spacing w:after="160"/>
            <w:ind w:left="720" w:hanging="360"/>
          </w:pPr>
        </w:pPrChange>
      </w:pPr>
      <w:ins w:id="2342" w:author="Camilo Andrés Díaz Gómez" w:date="2023-03-15T20:12:00Z">
        <w:r w:rsidRPr="002B569F">
          <w:t xml:space="preserve">Realizar pruebas funcionales para comprobar la validez de los datos </w:t>
        </w:r>
      </w:ins>
      <w:ins w:id="2343" w:author="Camilo Andrés Díaz Gómez" w:date="2023-03-28T18:54:00Z">
        <w:r w:rsidR="00730C1C">
          <w:t>obtenido</w:t>
        </w:r>
      </w:ins>
      <w:ins w:id="2344" w:author="Camilo Andrés Díaz Gómez" w:date="2023-03-15T20:12:00Z">
        <w:r w:rsidRPr="002B569F">
          <w:t>s.</w:t>
        </w:r>
      </w:ins>
    </w:p>
    <w:p w14:paraId="2336C530" w14:textId="77911B32" w:rsidR="00AC054D" w:rsidRPr="002B569F" w:rsidDel="00800E27" w:rsidRDefault="00AC054D">
      <w:pPr>
        <w:pStyle w:val="PrrAPA"/>
        <w:rPr>
          <w:del w:id="2345" w:author="Camilo Andrés Díaz Gómez" w:date="2023-03-15T20:12:00Z"/>
        </w:rPr>
        <w:pPrChange w:id="2346" w:author="Camilo Andrés Díaz Gómez" w:date="2023-03-28T17:43:00Z">
          <w:pPr>
            <w:spacing w:after="160"/>
            <w:ind w:firstLine="284"/>
          </w:pPr>
        </w:pPrChange>
      </w:pPr>
      <w:del w:id="2347"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348" w:author="Camilo Andrés Díaz Gómez" w:date="2023-03-15T20:12:00Z"/>
        </w:rPr>
        <w:pPrChange w:id="2349" w:author="Camilo Andrés Díaz Gómez" w:date="2023-03-28T17:43:00Z">
          <w:pPr>
            <w:spacing w:after="160"/>
            <w:ind w:firstLine="284"/>
          </w:pPr>
        </w:pPrChange>
      </w:pPr>
      <w:del w:id="2350"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351" w:author="Camilo Andrés Díaz Gómez" w:date="2023-03-15T20:12:00Z"/>
        </w:rPr>
        <w:pPrChange w:id="2352" w:author="Camilo Andrés Díaz Gómez" w:date="2023-03-28T17:43:00Z">
          <w:pPr>
            <w:spacing w:after="160"/>
            <w:ind w:firstLine="284"/>
          </w:pPr>
        </w:pPrChange>
      </w:pPr>
      <w:del w:id="2353"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354" w:author="Camilo Andrés Díaz Gómez" w:date="2023-03-15T20:12:00Z"/>
        </w:rPr>
        <w:pPrChange w:id="2355" w:author="Camilo Andrés Díaz Gómez" w:date="2023-03-28T17:43:00Z">
          <w:pPr>
            <w:spacing w:after="160"/>
            <w:ind w:firstLine="284"/>
          </w:pPr>
        </w:pPrChange>
      </w:pPr>
      <w:del w:id="2356"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357" w:author="Camilo Andrés Díaz Gómez" w:date="2023-03-15T20:12:00Z"/>
        </w:rPr>
        <w:pPrChange w:id="2358" w:author="Camilo Andrés Díaz Gómez" w:date="2023-03-28T17:43:00Z">
          <w:pPr/>
        </w:pPrChange>
      </w:pPr>
    </w:p>
    <w:p w14:paraId="3D8B6D11" w14:textId="597990B4" w:rsidR="00B048F9" w:rsidRPr="002B569F" w:rsidDel="00800E27" w:rsidRDefault="00B048F9">
      <w:pPr>
        <w:pStyle w:val="PrrAPA"/>
        <w:rPr>
          <w:del w:id="2359" w:author="Camilo Andrés Díaz Gómez" w:date="2023-03-15T20:12:00Z"/>
        </w:rPr>
        <w:pPrChange w:id="2360" w:author="Camilo Andrés Díaz Gómez" w:date="2023-03-28T17:43:00Z">
          <w:pPr/>
        </w:pPrChange>
      </w:pPr>
    </w:p>
    <w:p w14:paraId="50F4F16D" w14:textId="27B1373D" w:rsidR="00B048F9" w:rsidRPr="002B569F" w:rsidDel="00800E27" w:rsidRDefault="00B048F9">
      <w:pPr>
        <w:pStyle w:val="PrrAPA"/>
        <w:rPr>
          <w:del w:id="2361" w:author="Camilo Andrés Díaz Gómez" w:date="2023-03-15T20:12:00Z"/>
        </w:rPr>
        <w:pPrChange w:id="2362" w:author="Camilo Andrés Díaz Gómez" w:date="2023-03-28T17:43:00Z">
          <w:pPr/>
        </w:pPrChange>
      </w:pPr>
    </w:p>
    <w:p w14:paraId="7D9CB59E" w14:textId="54A0DD93" w:rsidR="00B048F9" w:rsidRPr="002B569F" w:rsidDel="00800E27" w:rsidRDefault="00B048F9">
      <w:pPr>
        <w:pStyle w:val="PrrAPA"/>
        <w:rPr>
          <w:del w:id="2363" w:author="Camilo Andrés Díaz Gómez" w:date="2023-03-15T20:12:00Z"/>
        </w:rPr>
        <w:pPrChange w:id="2364" w:author="Camilo Andrés Díaz Gómez" w:date="2023-03-28T17:43:00Z">
          <w:pPr/>
        </w:pPrChange>
      </w:pPr>
    </w:p>
    <w:p w14:paraId="2F08E5C2" w14:textId="3A613601" w:rsidR="00B048F9" w:rsidRPr="002B569F" w:rsidDel="00800E27" w:rsidRDefault="00B048F9">
      <w:pPr>
        <w:pStyle w:val="PrrAPA"/>
        <w:rPr>
          <w:del w:id="2365" w:author="Camilo Andrés Díaz Gómez" w:date="2023-03-15T20:12:00Z"/>
        </w:rPr>
        <w:pPrChange w:id="2366" w:author="Camilo Andrés Díaz Gómez" w:date="2023-03-28T17:43:00Z">
          <w:pPr/>
        </w:pPrChange>
      </w:pPr>
    </w:p>
    <w:p w14:paraId="43E171F0" w14:textId="3E61A9E4" w:rsidR="00B048F9" w:rsidRPr="002B569F" w:rsidDel="00800E27" w:rsidRDefault="00B048F9">
      <w:pPr>
        <w:pStyle w:val="PrrAPA"/>
        <w:rPr>
          <w:del w:id="2367" w:author="Camilo Andrés Díaz Gómez" w:date="2023-03-15T20:12:00Z"/>
        </w:rPr>
        <w:pPrChange w:id="2368" w:author="Camilo Andrés Díaz Gómez" w:date="2023-03-28T17:43:00Z">
          <w:pPr/>
        </w:pPrChange>
      </w:pPr>
    </w:p>
    <w:p w14:paraId="44391B7E" w14:textId="43BF6E63" w:rsidR="00B048F9" w:rsidRPr="002B569F" w:rsidDel="00800E27" w:rsidRDefault="00B048F9">
      <w:pPr>
        <w:pStyle w:val="PrrAPA"/>
        <w:rPr>
          <w:del w:id="2369" w:author="Camilo Andrés Díaz Gómez" w:date="2023-03-15T20:12:00Z"/>
        </w:rPr>
        <w:pPrChange w:id="2370" w:author="Camilo Andrés Díaz Gómez" w:date="2023-03-28T17:43:00Z">
          <w:pPr/>
        </w:pPrChange>
      </w:pPr>
    </w:p>
    <w:p w14:paraId="0C0FA53E" w14:textId="21FAAEA6" w:rsidR="00B048F9" w:rsidRPr="002B569F" w:rsidDel="00800E27" w:rsidRDefault="00B048F9">
      <w:pPr>
        <w:pStyle w:val="PrrAPA"/>
        <w:rPr>
          <w:del w:id="2371" w:author="Camilo Andrés Díaz Gómez" w:date="2023-03-15T20:12:00Z"/>
        </w:rPr>
        <w:pPrChange w:id="2372" w:author="Camilo Andrés Díaz Gómez" w:date="2023-03-28T17:43:00Z">
          <w:pPr/>
        </w:pPrChange>
      </w:pPr>
    </w:p>
    <w:p w14:paraId="56BD9A53" w14:textId="290AD240" w:rsidR="00B048F9" w:rsidRPr="002B569F" w:rsidDel="00800E27" w:rsidRDefault="00B048F9">
      <w:pPr>
        <w:pStyle w:val="PrrAPA"/>
        <w:rPr>
          <w:del w:id="2373" w:author="Camilo Andrés Díaz Gómez" w:date="2023-03-15T20:12:00Z"/>
        </w:rPr>
        <w:pPrChange w:id="2374" w:author="Camilo Andrés Díaz Gómez" w:date="2023-03-28T17:43:00Z">
          <w:pPr/>
        </w:pPrChange>
      </w:pPr>
    </w:p>
    <w:p w14:paraId="320CF6D3" w14:textId="1F30A0B7" w:rsidR="00B048F9" w:rsidRPr="002B569F" w:rsidDel="00800E27" w:rsidRDefault="00B048F9">
      <w:pPr>
        <w:pStyle w:val="PrrAPA"/>
        <w:rPr>
          <w:del w:id="2375" w:author="Camilo Andrés Díaz Gómez" w:date="2023-03-15T20:12:00Z"/>
        </w:rPr>
        <w:pPrChange w:id="2376" w:author="Camilo Andrés Díaz Gómez" w:date="2023-03-28T17:43:00Z">
          <w:pPr/>
        </w:pPrChange>
      </w:pPr>
    </w:p>
    <w:p w14:paraId="77CC2084" w14:textId="2792608D" w:rsidR="00B048F9" w:rsidRPr="002B569F" w:rsidDel="00800E27" w:rsidRDefault="00B048F9">
      <w:pPr>
        <w:pStyle w:val="PrrAPA"/>
        <w:rPr>
          <w:del w:id="2377" w:author="Camilo Andrés Díaz Gómez" w:date="2023-03-15T20:12:00Z"/>
        </w:rPr>
        <w:pPrChange w:id="2378" w:author="Camilo Andrés Díaz Gómez" w:date="2023-03-28T17:43:00Z">
          <w:pPr/>
        </w:pPrChange>
      </w:pPr>
    </w:p>
    <w:p w14:paraId="7714D253" w14:textId="358ED36C" w:rsidR="00B048F9" w:rsidRPr="002B569F" w:rsidDel="00800E27" w:rsidRDefault="00B048F9">
      <w:pPr>
        <w:pStyle w:val="PrrAPA"/>
        <w:rPr>
          <w:del w:id="2379" w:author="Camilo Andrés Díaz Gómez" w:date="2023-03-15T20:12:00Z"/>
        </w:rPr>
        <w:pPrChange w:id="2380" w:author="Camilo Andrés Díaz Gómez" w:date="2023-03-28T17:43:00Z">
          <w:pPr/>
        </w:pPrChange>
      </w:pPr>
    </w:p>
    <w:p w14:paraId="026ACD04" w14:textId="435193AD" w:rsidR="00F91A33" w:rsidRPr="002B569F" w:rsidDel="00800E27" w:rsidRDefault="00F91A33">
      <w:pPr>
        <w:pStyle w:val="PrrAPA"/>
        <w:rPr>
          <w:del w:id="2381" w:author="Camilo Andrés Díaz Gómez" w:date="2023-03-15T20:12:00Z"/>
          <w:b/>
          <w:bCs/>
        </w:rPr>
        <w:pPrChange w:id="2382" w:author="Camilo Andrés Díaz Gómez" w:date="2023-03-28T17:43:00Z">
          <w:pPr>
            <w:jc w:val="center"/>
          </w:pPr>
        </w:pPrChange>
      </w:pPr>
    </w:p>
    <w:p w14:paraId="1A980C1A" w14:textId="2B9B2B97" w:rsidR="00F91A33" w:rsidRPr="002B569F" w:rsidDel="00800E27" w:rsidRDefault="00F91A33">
      <w:pPr>
        <w:pStyle w:val="PrrAPA"/>
        <w:rPr>
          <w:del w:id="2383" w:author="Camilo Andrés Díaz Gómez" w:date="2023-03-15T20:12:00Z"/>
          <w:b/>
          <w:bCs/>
        </w:rPr>
        <w:pPrChange w:id="2384" w:author="Camilo Andrés Díaz Gómez" w:date="2023-03-28T17:43:00Z">
          <w:pPr>
            <w:jc w:val="center"/>
          </w:pPr>
        </w:pPrChange>
      </w:pPr>
    </w:p>
    <w:p w14:paraId="0135032C" w14:textId="5ACFEC92" w:rsidR="00F91A33" w:rsidRPr="002B569F" w:rsidDel="00E30F2C" w:rsidRDefault="00F91A33">
      <w:pPr>
        <w:pStyle w:val="PrrAPA"/>
        <w:rPr>
          <w:del w:id="2385" w:author="Camilo Andrés Díaz Gómez" w:date="2023-03-22T16:28:00Z"/>
          <w:b/>
          <w:bCs/>
        </w:rPr>
        <w:pPrChange w:id="2386" w:author="Camilo Andrés Díaz Gómez" w:date="2023-03-28T17:43:00Z">
          <w:pPr>
            <w:jc w:val="center"/>
          </w:pPr>
        </w:pPrChange>
      </w:pPr>
    </w:p>
    <w:p w14:paraId="75B37E71" w14:textId="77777777" w:rsidR="00AA1CC1" w:rsidRPr="002B569F" w:rsidDel="00E30F2C" w:rsidRDefault="00AA1CC1">
      <w:pPr>
        <w:jc w:val="center"/>
        <w:rPr>
          <w:del w:id="2387" w:author="Camilo Andrés Díaz Gómez" w:date="2023-03-22T16:28:00Z"/>
          <w:rFonts w:cs="Times New Roman"/>
          <w:b/>
          <w:bCs/>
          <w:szCs w:val="24"/>
        </w:rPr>
      </w:pPr>
    </w:p>
    <w:p w14:paraId="20A33FD8" w14:textId="00EF8243" w:rsidR="00BD3055" w:rsidRPr="002B569F" w:rsidRDefault="00BD3055">
      <w:pPr>
        <w:spacing w:after="160"/>
        <w:jc w:val="left"/>
        <w:rPr>
          <w:ins w:id="2388" w:author="Camilo Andrés Díaz Gómez" w:date="2023-03-14T19:49:00Z"/>
          <w:rFonts w:cs="Times New Roman"/>
          <w:b/>
          <w:bCs/>
          <w:szCs w:val="24"/>
        </w:rPr>
        <w:pPrChange w:id="2389"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390" w:author="Camilo Andrés Díaz Gómez" w:date="2023-03-22T16:28:00Z"/>
          <w:rFonts w:eastAsiaTheme="majorEastAsia" w:cs="Times New Roman"/>
          <w:bCs/>
          <w:szCs w:val="24"/>
          <w:rPrChange w:id="2391" w:author="Camilo Andrés Díaz Gómez" w:date="2023-03-28T17:42:00Z">
            <w:rPr>
              <w:ins w:id="2392" w:author="Camilo Andrés Díaz Gómez" w:date="2023-03-22T16:28:00Z"/>
              <w:rFonts w:eastAsiaTheme="majorEastAsia" w:cs="Times New Roman"/>
              <w:bCs/>
              <w:sz w:val="32"/>
              <w:szCs w:val="32"/>
            </w:rPr>
          </w:rPrChange>
        </w:rPr>
        <w:pPrChange w:id="2393" w:author="Camilo Andrés Díaz Gómez" w:date="2023-03-28T17:43:00Z">
          <w:pPr>
            <w:spacing w:after="160" w:line="259" w:lineRule="auto"/>
            <w:jc w:val="left"/>
          </w:pPr>
        </w:pPrChange>
      </w:pPr>
      <w:ins w:id="2394" w:author="Camilo Andrés Díaz Gómez" w:date="2023-03-22T16:28:00Z">
        <w:r w:rsidRPr="002B569F">
          <w:rPr>
            <w:rFonts w:cs="Times New Roman"/>
            <w:b/>
            <w:bCs/>
            <w:szCs w:val="24"/>
            <w:rPrChange w:id="2395"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396" w:author="Camilo Andrés Díaz Gómez" w:date="2023-03-14T19:49:00Z"/>
          <w:rFonts w:cs="Times New Roman"/>
          <w:b/>
          <w:bCs/>
          <w:szCs w:val="24"/>
        </w:rPr>
      </w:pPr>
    </w:p>
    <w:p w14:paraId="05014C57" w14:textId="708C7821" w:rsidR="00215A76" w:rsidRDefault="00996369" w:rsidP="002B569F">
      <w:pPr>
        <w:pStyle w:val="Ttulo2"/>
        <w:jc w:val="center"/>
        <w:rPr>
          <w:ins w:id="2397" w:author="Camilo Andrés Díaz Gómez" w:date="2023-03-28T17:48:00Z"/>
          <w:rFonts w:cs="Times New Roman"/>
          <w:szCs w:val="24"/>
        </w:rPr>
      </w:pPr>
      <w:bookmarkStart w:id="2398" w:name="_Toc129623652"/>
      <w:bookmarkStart w:id="2399" w:name="_Toc130919811"/>
      <w:r w:rsidRPr="002B569F">
        <w:rPr>
          <w:rFonts w:cs="Times New Roman"/>
          <w:szCs w:val="24"/>
          <w:rPrChange w:id="2400" w:author="Camilo Andrés Díaz Gómez" w:date="2023-03-28T17:42:00Z">
            <w:rPr>
              <w:rFonts w:cs="Times New Roman"/>
              <w:lang w:val="en-US"/>
            </w:rPr>
          </w:rPrChange>
        </w:rPr>
        <w:t xml:space="preserve">Marco </w:t>
      </w:r>
      <w:r w:rsidR="001023B2" w:rsidRPr="002B569F">
        <w:rPr>
          <w:rFonts w:cs="Times New Roman"/>
          <w:szCs w:val="24"/>
          <w:rPrChange w:id="2401" w:author="Camilo Andrés Díaz Gómez" w:date="2023-03-28T17:42:00Z">
            <w:rPr>
              <w:rFonts w:cs="Times New Roman"/>
              <w:lang w:val="en-US"/>
            </w:rPr>
          </w:rPrChange>
        </w:rPr>
        <w:t>T</w:t>
      </w:r>
      <w:r w:rsidR="00785CED" w:rsidRPr="002B569F">
        <w:rPr>
          <w:rFonts w:cs="Times New Roman"/>
          <w:szCs w:val="24"/>
          <w:rPrChange w:id="2402" w:author="Camilo Andrés Díaz Gómez" w:date="2023-03-28T17:42:00Z">
            <w:rPr>
              <w:rFonts w:cs="Times New Roman"/>
              <w:lang w:val="en-US"/>
            </w:rPr>
          </w:rPrChange>
        </w:rPr>
        <w:t>e</w:t>
      </w:r>
      <w:r w:rsidR="007A700C" w:rsidRPr="002B569F">
        <w:rPr>
          <w:rFonts w:cs="Times New Roman"/>
          <w:szCs w:val="24"/>
          <w:rPrChange w:id="2403" w:author="Camilo Andrés Díaz Gómez" w:date="2023-03-28T17:42:00Z">
            <w:rPr>
              <w:rFonts w:cs="Times New Roman"/>
              <w:lang w:val="en-US"/>
            </w:rPr>
          </w:rPrChange>
        </w:rPr>
        <w:t>ó</w:t>
      </w:r>
      <w:r w:rsidR="00785CED" w:rsidRPr="002B569F">
        <w:rPr>
          <w:rFonts w:cs="Times New Roman"/>
          <w:szCs w:val="24"/>
          <w:rPrChange w:id="2404" w:author="Camilo Andrés Díaz Gómez" w:date="2023-03-28T17:42:00Z">
            <w:rPr>
              <w:rFonts w:cs="Times New Roman"/>
              <w:lang w:val="en-US"/>
            </w:rPr>
          </w:rPrChange>
        </w:rPr>
        <w:t>rico</w:t>
      </w:r>
      <w:bookmarkEnd w:id="2398"/>
      <w:bookmarkEnd w:id="2399"/>
    </w:p>
    <w:p w14:paraId="57E98A57" w14:textId="77777777" w:rsidR="002B569F" w:rsidRPr="002B569F" w:rsidRDefault="002B569F" w:rsidP="002B569F">
      <w:pPr>
        <w:rPr>
          <w:ins w:id="2405" w:author="Camilo Andrés Díaz Gómez" w:date="2023-03-21T19:40:00Z"/>
        </w:rPr>
      </w:pPr>
    </w:p>
    <w:p w14:paraId="73625B1D" w14:textId="076AD19F" w:rsidR="000717E0" w:rsidRPr="002B569F" w:rsidRDefault="000717E0" w:rsidP="002B569F">
      <w:pPr>
        <w:pStyle w:val="PrrAPA"/>
        <w:rPr>
          <w:ins w:id="2406" w:author="Camilo Andrés Díaz Gómez" w:date="2023-03-28T14:04:00Z"/>
        </w:rPr>
      </w:pPr>
      <w:ins w:id="2407" w:author="Camilo Andrés Díaz Gómez" w:date="2023-03-21T19:40:00Z">
        <w:r w:rsidRPr="002B569F">
          <w:rPr>
            <w:rPrChange w:id="2408"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09" w:author="Camilo Andrés Díaz Gómez" w:date="2023-03-28T14:04:00Z"/>
        </w:rPr>
      </w:pPr>
    </w:p>
    <w:p w14:paraId="7CF44F2F" w14:textId="244998FD" w:rsidR="001D72EC" w:rsidRPr="002B569F" w:rsidRDefault="00D54697" w:rsidP="002B569F">
      <w:pPr>
        <w:pStyle w:val="PrrAPA"/>
        <w:rPr>
          <w:ins w:id="2410" w:author="Camilo Andrés Díaz Gómez" w:date="2023-03-28T14:13:00Z"/>
        </w:rPr>
      </w:pPr>
      <w:ins w:id="2411" w:author="Camilo Andrés Díaz Gómez" w:date="2023-03-28T14:04:00Z">
        <w:r w:rsidRPr="002B569F">
          <w:t>En conjunto con la analítica de datos</w:t>
        </w:r>
      </w:ins>
      <w:ins w:id="2412" w:author="Camilo Andrés Díaz Gómez" w:date="2023-03-28T14:06:00Z">
        <w:r w:rsidRPr="002B569F">
          <w:t xml:space="preserve">, la </w:t>
        </w:r>
      </w:ins>
      <w:ins w:id="2413" w:author="Camilo Andrés Díaz Gómez" w:date="2023-03-28T14:07:00Z">
        <w:r w:rsidRPr="002B569F">
          <w:t>cual</w:t>
        </w:r>
      </w:ins>
      <w:ins w:id="2414" w:author="Camilo Andrés Díaz Gómez" w:date="2023-03-28T14:06:00Z">
        <w:r w:rsidRPr="002B569F">
          <w:t xml:space="preserve"> es la </w:t>
        </w:r>
      </w:ins>
      <w:ins w:id="2415" w:author="Camilo Andrés Díaz Gómez" w:date="2023-03-28T14:07:00Z">
        <w:r w:rsidRPr="002B569F">
          <w:t>disciplina que se encarga de procesar y analizar grandes conjuntos de datos para extraer información relevante y valiosa</w:t>
        </w:r>
      </w:ins>
      <w:ins w:id="2416" w:author="Camilo Andrés Díaz Gómez" w:date="2023-03-28T14:09:00Z">
        <w:r w:rsidR="001D72EC" w:rsidRPr="002B569F">
          <w:t>; es</w:t>
        </w:r>
      </w:ins>
      <w:ins w:id="2417" w:author="Camilo Andrés Díaz Gómez" w:date="2023-03-28T14:10:00Z">
        <w:r w:rsidR="001D72EC" w:rsidRPr="002B569F">
          <w:t>ta es</w:t>
        </w:r>
      </w:ins>
      <w:ins w:id="2418" w:author="Camilo Andrés Díaz Gómez" w:date="2023-03-28T14:09:00Z">
        <w:r w:rsidR="001D72EC" w:rsidRPr="002B569F">
          <w:t xml:space="preserve"> usada para el manejo de </w:t>
        </w:r>
      </w:ins>
      <w:ins w:id="2419" w:author="Camilo Andrés Díaz Gómez" w:date="2023-03-28T14:10:00Z">
        <w:r w:rsidR="001D72EC" w:rsidRPr="002B569F">
          <w:t>la</w:t>
        </w:r>
      </w:ins>
      <w:ins w:id="2420" w:author="Camilo Andrés Díaz Gómez" w:date="2023-03-28T14:09:00Z">
        <w:r w:rsidR="001D72EC" w:rsidRPr="002B569F">
          <w:t xml:space="preserve"> gran cantidad de datos </w:t>
        </w:r>
      </w:ins>
      <w:ins w:id="2421" w:author="Camilo Andrés Díaz Gómez" w:date="2023-03-28T14:10:00Z">
        <w:r w:rsidR="001D72EC" w:rsidRPr="002B569F">
          <w:t>obtenida. L</w:t>
        </w:r>
      </w:ins>
      <w:ins w:id="2422" w:author="Camilo Andrés Díaz Gómez" w:date="2023-03-28T14:04:00Z">
        <w:r w:rsidRPr="002B569F">
          <w:t xml:space="preserve">a simulación </w:t>
        </w:r>
      </w:ins>
      <w:ins w:id="2423" w:author="Camilo Andrés Díaz Gómez" w:date="2023-03-28T14:08:00Z">
        <w:r w:rsidR="001D72EC" w:rsidRPr="002B569F">
          <w:t xml:space="preserve">que es </w:t>
        </w:r>
      </w:ins>
      <w:ins w:id="2424" w:author="Camilo Andrés Díaz Gómez" w:date="2023-03-28T14:07:00Z">
        <w:r w:rsidR="001D72EC" w:rsidRPr="002B569F">
          <w:t>una técnica que se utiliza para reproducir y analizar situaciones complejas en un entorno controlado y seguro</w:t>
        </w:r>
      </w:ins>
      <w:ins w:id="2425" w:author="Camilo Andrés Díaz Gómez" w:date="2023-03-28T14:11:00Z">
        <w:r w:rsidR="001D72EC" w:rsidRPr="002B569F">
          <w:t xml:space="preserve">. </w:t>
        </w:r>
      </w:ins>
      <w:ins w:id="2426" w:author="Camilo Andrés Díaz Gómez" w:date="2023-03-28T14:12:00Z">
        <w:r w:rsidR="001D72EC" w:rsidRPr="002B569F">
          <w:t>Y,</w:t>
        </w:r>
      </w:ins>
      <w:ins w:id="2427" w:author="Camilo Andrés Díaz Gómez" w:date="2023-03-28T14:11:00Z">
        <w:r w:rsidR="001D72EC" w:rsidRPr="002B569F">
          <w:t xml:space="preserve"> por </w:t>
        </w:r>
      </w:ins>
      <w:ins w:id="2428" w:author="Camilo Andrés Díaz Gómez" w:date="2023-03-28T14:12:00Z">
        <w:r w:rsidR="001D72EC" w:rsidRPr="002B569F">
          <w:t xml:space="preserve">último, </w:t>
        </w:r>
      </w:ins>
      <w:r w:rsidR="00D56345">
        <w:t>Machine Learning</w:t>
      </w:r>
      <w:ins w:id="2429" w:author="Camilo Andrés Díaz Gómez" w:date="2023-03-28T14:08:00Z">
        <w:r w:rsidR="001D72EC" w:rsidRPr="002B569F">
          <w:t xml:space="preserve"> que es usado para detección de patrones y generación de datos climáticos</w:t>
        </w:r>
      </w:ins>
      <w:ins w:id="2430" w:author="Camilo Andrés Díaz Gómez" w:date="2023-03-28T14:12:00Z">
        <w:r w:rsidR="001D72EC" w:rsidRPr="002B569F">
          <w:t xml:space="preserve">. </w:t>
        </w:r>
      </w:ins>
    </w:p>
    <w:p w14:paraId="3A3C64D3" w14:textId="77777777" w:rsidR="001D72EC" w:rsidRPr="002B569F" w:rsidRDefault="001D72EC" w:rsidP="002B569F">
      <w:pPr>
        <w:pStyle w:val="PrrAPA"/>
        <w:rPr>
          <w:ins w:id="2431" w:author="Camilo Andrés Díaz Gómez" w:date="2023-03-28T14:13:00Z"/>
        </w:rPr>
      </w:pPr>
    </w:p>
    <w:p w14:paraId="34654C21" w14:textId="5C5E9209" w:rsidR="00D54697" w:rsidRPr="002B569F" w:rsidRDefault="001D72EC">
      <w:pPr>
        <w:pStyle w:val="PrrAPA"/>
        <w:rPr>
          <w:ins w:id="2432" w:author="Camilo Andrés Díaz Gómez" w:date="2023-03-21T19:40:00Z"/>
          <w:rPrChange w:id="2433" w:author="Camilo Andrés Díaz Gómez" w:date="2023-03-28T17:42:00Z">
            <w:rPr>
              <w:ins w:id="2434" w:author="Camilo Andrés Díaz Gómez" w:date="2023-03-21T19:40:00Z"/>
              <w:b/>
              <w:bCs/>
              <w:color w:val="FF0000"/>
            </w:rPr>
          </w:rPrChange>
        </w:rPr>
        <w:pPrChange w:id="2435" w:author="Camilo Andrés Díaz Gómez" w:date="2023-03-28T17:43:00Z">
          <w:pPr/>
        </w:pPrChange>
      </w:pPr>
      <w:ins w:id="2436" w:author="Camilo Andrés Díaz Gómez" w:date="2023-03-28T14:12:00Z">
        <w:r w:rsidRPr="002B569F">
          <w:t xml:space="preserve">De estos temas estará compuesto el siguiente marco </w:t>
        </w:r>
      </w:ins>
      <w:ins w:id="2437" w:author="Camilo Andrés Díaz Gómez" w:date="2023-03-28T14:13:00Z">
        <w:r w:rsidRPr="002B569F">
          <w:t xml:space="preserve">teórico y se busca un entendimiento claro y </w:t>
        </w:r>
      </w:ins>
      <w:ins w:id="2438" w:author="Camilo Andrés Díaz Gómez" w:date="2023-03-28T14:14:00Z">
        <w:r w:rsidRPr="002B569F">
          <w:t>conciso</w:t>
        </w:r>
      </w:ins>
      <w:ins w:id="2439" w:author="Camilo Andrés Díaz Gómez" w:date="2023-03-28T14:13:00Z">
        <w:r w:rsidRPr="002B569F">
          <w:t xml:space="preserve"> para el entendimiento </w:t>
        </w:r>
      </w:ins>
      <w:ins w:id="2440" w:author="Camilo Andrés Díaz Gómez" w:date="2023-03-28T14:14:00Z">
        <w:r w:rsidRPr="002B569F">
          <w:t>de la finalidad final del proyecto</w:t>
        </w:r>
      </w:ins>
      <w:ins w:id="2441" w:author="Camilo Andrés Díaz Gómez" w:date="2023-03-28T14:12:00Z">
        <w:r w:rsidRPr="002B569F">
          <w:t>.</w:t>
        </w:r>
      </w:ins>
    </w:p>
    <w:p w14:paraId="14858D49" w14:textId="77777777" w:rsidR="000717E0" w:rsidRPr="002B569F" w:rsidRDefault="000717E0">
      <w:pPr>
        <w:rPr>
          <w:rFonts w:cs="Times New Roman"/>
          <w:b/>
          <w:bCs/>
          <w:szCs w:val="24"/>
          <w:rPrChange w:id="2442" w:author="Camilo Andrés Díaz Gómez" w:date="2023-03-28T17:42:00Z">
            <w:rPr>
              <w:lang w:val="en-US"/>
            </w:rPr>
          </w:rPrChange>
        </w:rPr>
        <w:pPrChange w:id="2443" w:author="Camilo Andrés Díaz Gómez" w:date="2023-03-28T17:43:00Z">
          <w:pPr>
            <w:jc w:val="center"/>
          </w:pPr>
        </w:pPrChange>
      </w:pPr>
    </w:p>
    <w:p w14:paraId="55BF4BCE" w14:textId="3506A750" w:rsidR="00F91A33" w:rsidRPr="002B569F" w:rsidRDefault="007743C4" w:rsidP="002B569F">
      <w:pPr>
        <w:pStyle w:val="Ttulo3"/>
        <w:rPr>
          <w:ins w:id="2444" w:author="Camilo Andrés Díaz Gómez" w:date="2023-03-17T00:40:00Z"/>
          <w:rFonts w:ascii="Times New Roman" w:hAnsi="Times New Roman" w:cs="Times New Roman"/>
          <w:b/>
          <w:bCs/>
          <w:color w:val="auto"/>
          <w:rPrChange w:id="2445" w:author="Camilo Andrés Díaz Gómez" w:date="2023-03-28T17:42:00Z">
            <w:rPr>
              <w:ins w:id="2446" w:author="Camilo Andrés Díaz Gómez" w:date="2023-03-17T00:40:00Z"/>
              <w:rFonts w:ascii="Times New Roman" w:hAnsi="Times New Roman" w:cs="Times New Roman"/>
              <w:b/>
              <w:bCs/>
              <w:color w:val="auto"/>
              <w:lang w:val="en-US"/>
            </w:rPr>
          </w:rPrChange>
        </w:rPr>
      </w:pPr>
      <w:bookmarkStart w:id="2447" w:name="_Toc130919812"/>
      <w:r w:rsidRPr="002B569F">
        <w:rPr>
          <w:rFonts w:ascii="Times New Roman" w:hAnsi="Times New Roman" w:cs="Times New Roman"/>
          <w:b/>
          <w:bCs/>
          <w:color w:val="auto"/>
          <w:rPrChange w:id="2448" w:author="Camilo Andrés Díaz Gómez" w:date="2023-03-28T17:42:00Z">
            <w:rPr>
              <w:rFonts w:ascii="Times New Roman" w:eastAsiaTheme="minorHAnsi" w:hAnsi="Times New Roman" w:cstheme="minorBidi"/>
              <w:color w:val="auto"/>
              <w:szCs w:val="22"/>
              <w:lang w:val="en-US"/>
            </w:rPr>
          </w:rPrChange>
        </w:rPr>
        <w:t xml:space="preserve">Internet </w:t>
      </w:r>
      <w:proofErr w:type="spellStart"/>
      <w:r w:rsidRPr="002B569F">
        <w:rPr>
          <w:rFonts w:ascii="Times New Roman" w:hAnsi="Times New Roman" w:cs="Times New Roman"/>
          <w:b/>
          <w:bCs/>
          <w:color w:val="auto"/>
          <w:rPrChange w:id="2449" w:author="Camilo Andrés Díaz Gómez" w:date="2023-03-28T17:42:00Z">
            <w:rPr>
              <w:rFonts w:ascii="Times New Roman" w:eastAsiaTheme="minorHAnsi" w:hAnsi="Times New Roman" w:cstheme="minorBidi"/>
              <w:color w:val="auto"/>
              <w:szCs w:val="22"/>
              <w:lang w:val="en-US"/>
            </w:rPr>
          </w:rPrChange>
        </w:rPr>
        <w:t>of</w:t>
      </w:r>
      <w:proofErr w:type="spellEnd"/>
      <w:r w:rsidRPr="002B569F">
        <w:rPr>
          <w:rFonts w:ascii="Times New Roman" w:hAnsi="Times New Roman" w:cs="Times New Roman"/>
          <w:b/>
          <w:bCs/>
          <w:color w:val="auto"/>
          <w:rPrChange w:id="2450" w:author="Camilo Andrés Díaz Gómez" w:date="2023-03-28T17:42:00Z">
            <w:rPr>
              <w:rFonts w:ascii="Times New Roman" w:eastAsiaTheme="minorHAnsi" w:hAnsi="Times New Roman" w:cstheme="minorBidi"/>
              <w:color w:val="auto"/>
              <w:szCs w:val="22"/>
              <w:lang w:val="en-US"/>
            </w:rPr>
          </w:rPrChange>
        </w:rPr>
        <w:t xml:space="preserve"> </w:t>
      </w:r>
      <w:proofErr w:type="spellStart"/>
      <w:r w:rsidRPr="002B569F">
        <w:rPr>
          <w:rFonts w:ascii="Times New Roman" w:hAnsi="Times New Roman" w:cs="Times New Roman"/>
          <w:b/>
          <w:bCs/>
          <w:color w:val="auto"/>
          <w:rPrChange w:id="2451" w:author="Camilo Andrés Díaz Gómez" w:date="2023-03-28T17:42:00Z">
            <w:rPr>
              <w:rFonts w:ascii="Times New Roman" w:eastAsiaTheme="minorHAnsi" w:hAnsi="Times New Roman" w:cstheme="minorBidi"/>
              <w:color w:val="auto"/>
              <w:szCs w:val="22"/>
              <w:lang w:val="en-US"/>
            </w:rPr>
          </w:rPrChange>
        </w:rPr>
        <w:t>Things</w:t>
      </w:r>
      <w:proofErr w:type="spellEnd"/>
      <w:r w:rsidRPr="002B569F">
        <w:rPr>
          <w:rFonts w:ascii="Times New Roman" w:hAnsi="Times New Roman" w:cs="Times New Roman"/>
          <w:b/>
          <w:bCs/>
          <w:color w:val="auto"/>
          <w:rPrChange w:id="2452" w:author="Camilo Andrés Díaz Gómez" w:date="2023-03-28T17:42:00Z">
            <w:rPr>
              <w:rFonts w:ascii="Times New Roman" w:eastAsiaTheme="minorHAnsi" w:hAnsi="Times New Roman" w:cstheme="minorBidi"/>
              <w:color w:val="auto"/>
              <w:szCs w:val="22"/>
              <w:lang w:val="en-US"/>
            </w:rPr>
          </w:rPrChange>
        </w:rPr>
        <w:t xml:space="preserve"> (IoT)</w:t>
      </w:r>
      <w:bookmarkEnd w:id="2447"/>
    </w:p>
    <w:p w14:paraId="20CA4DB9" w14:textId="77777777" w:rsidR="00215A76" w:rsidRPr="002B569F" w:rsidRDefault="00215A76">
      <w:pPr>
        <w:pStyle w:val="PrrAPA"/>
        <w:rPr>
          <w:rPrChange w:id="2453" w:author="Camilo Andrés Díaz Gómez" w:date="2023-03-28T17:42:00Z">
            <w:rPr>
              <w:lang w:val="en-US"/>
            </w:rPr>
          </w:rPrChange>
        </w:rPr>
        <w:pPrChange w:id="2454" w:author="Camilo Andrés Díaz Gómez" w:date="2023-03-28T17:43:00Z">
          <w:pPr/>
        </w:pPrChange>
      </w:pPr>
    </w:p>
    <w:p w14:paraId="56252914" w14:textId="4A18929B" w:rsidR="0052580A" w:rsidRPr="002B569F" w:rsidDel="00A023DA" w:rsidRDefault="00AA1CC1">
      <w:pPr>
        <w:pStyle w:val="PrrAPA"/>
        <w:rPr>
          <w:del w:id="2455" w:author="Steff Guzmán" w:date="2023-03-13T19:38:00Z"/>
        </w:rPr>
        <w:pPrChange w:id="2456" w:author="Camilo Andrés Díaz Gómez" w:date="2023-03-28T17:43:00Z">
          <w:pPr>
            <w:ind w:firstLine="720"/>
          </w:pPr>
        </w:pPrChange>
      </w:pPr>
      <w:r w:rsidRPr="002B569F">
        <w:t xml:space="preserve">Internet </w:t>
      </w:r>
      <w:proofErr w:type="spellStart"/>
      <w:r w:rsidRPr="002B569F">
        <w:t>of</w:t>
      </w:r>
      <w:proofErr w:type="spellEnd"/>
      <w:r w:rsidRPr="002B569F">
        <w:t xml:space="preserve"> </w:t>
      </w:r>
      <w:proofErr w:type="spellStart"/>
      <w:r w:rsidRPr="002B569F">
        <w:t>Things</w:t>
      </w:r>
      <w:proofErr w:type="spellEnd"/>
      <w:r w:rsidRPr="002B569F">
        <w:t xml:space="preserve"> o también conocido como e</w:t>
      </w:r>
      <w:r w:rsidR="007743C4" w:rsidRPr="002B569F">
        <w:t xml:space="preserve">l Internet de las cosas es un nuevo paradigma del mundo moderno el cual es la conexión de varios nodos IoT que contienen </w:t>
      </w:r>
      <w:del w:id="2457" w:author="DIANA CAROLINA CANDIA HERRERA" w:date="2023-03-07T10:03:00Z">
        <w:r w:rsidR="007743C4" w:rsidRPr="002B569F" w:rsidDel="003D4F76">
          <w:delText>integrado sensores</w:delText>
        </w:r>
      </w:del>
      <w:ins w:id="2458"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enlace (</w:t>
      </w:r>
      <w:proofErr w:type="spellStart"/>
      <w:r w:rsidR="007743C4" w:rsidRPr="002B569F">
        <w:t>gateways</w:t>
      </w:r>
      <w:proofErr w:type="spellEnd"/>
      <w:r w:rsidR="007743C4" w:rsidRPr="002B569F">
        <w:t xml:space="preserve">) y de esta manera llegar a las plataformas (software) para su respectivo </w:t>
      </w:r>
      <w:r w:rsidR="007743C4" w:rsidRPr="002B569F">
        <w:lastRenderedPageBreak/>
        <w:t>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459" w:author="Camilo Andrés Díaz Gómez" w:date="2023-03-14T20:04:00Z"/>
        </w:rPr>
        <w:pPrChange w:id="2460" w:author="Camilo Andrés Díaz Gómez" w:date="2023-03-28T17:43:00Z">
          <w:pPr>
            <w:ind w:firstLine="720"/>
          </w:pPr>
        </w:pPrChange>
      </w:pPr>
    </w:p>
    <w:p w14:paraId="0899378E" w14:textId="77777777" w:rsidR="00534D76" w:rsidRPr="002B569F" w:rsidRDefault="00534D76">
      <w:pPr>
        <w:pStyle w:val="PrrAPA"/>
        <w:rPr>
          <w:ins w:id="2461" w:author="Steff Guzmán" w:date="2023-03-13T19:38:00Z"/>
        </w:rPr>
        <w:pPrChange w:id="2462" w:author="Camilo Andrés Díaz Gómez" w:date="2023-03-28T17:43:00Z">
          <w:pPr>
            <w:ind w:firstLine="720"/>
          </w:pPr>
        </w:pPrChange>
      </w:pPr>
    </w:p>
    <w:p w14:paraId="69769667" w14:textId="76A08EF5" w:rsidR="0052580A" w:rsidRPr="002B569F" w:rsidRDefault="0052580A">
      <w:pPr>
        <w:pStyle w:val="PrrAPA"/>
        <w:pPrChange w:id="2463"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464" w:author="Camilo Andrés Díaz Gómez" w:date="2023-03-17T00:41:00Z"/>
          <w:rFonts w:ascii="Times New Roman" w:hAnsi="Times New Roman" w:cs="Times New Roman"/>
          <w:b/>
          <w:bCs/>
          <w:i w:val="0"/>
          <w:iCs w:val="0"/>
          <w:color w:val="auto"/>
          <w:szCs w:val="24"/>
        </w:rPr>
        <w:pPrChange w:id="2465" w:author="Camilo Andrés Díaz Gómez" w:date="2023-03-28T17:43:00Z">
          <w:pPr>
            <w:pStyle w:val="Ttulo4"/>
          </w:pPr>
        </w:pPrChange>
      </w:pPr>
      <w:del w:id="2466" w:author="DIANA CAROLINA CANDIA HERRERA" w:date="2023-03-07T10:03:00Z">
        <w:r w:rsidRPr="002B569F" w:rsidDel="003D4F76">
          <w:rPr>
            <w:rFonts w:ascii="Times New Roman" w:hAnsi="Times New Roman" w:cs="Times New Roman"/>
            <w:b/>
            <w:bCs/>
            <w:i w:val="0"/>
            <w:iCs w:val="0"/>
            <w:color w:val="auto"/>
            <w:szCs w:val="24"/>
            <w:rPrChange w:id="2467" w:author="Camilo Andrés Díaz Gómez" w:date="2023-03-28T17:42:00Z">
              <w:rPr>
                <w:rFonts w:ascii="Times New Roman" w:eastAsiaTheme="minorHAnsi" w:hAnsi="Times New Roman" w:cstheme="minorBidi"/>
                <w:color w:val="auto"/>
              </w:rPr>
            </w:rPrChange>
          </w:rPr>
          <w:delText>Areas</w:delText>
        </w:r>
      </w:del>
      <w:ins w:id="2468" w:author="DIANA CAROLINA CANDIA HERRERA" w:date="2023-03-07T10:03:00Z">
        <w:r w:rsidR="003D4F76" w:rsidRPr="002B569F">
          <w:rPr>
            <w:rFonts w:ascii="Times New Roman" w:hAnsi="Times New Roman" w:cs="Times New Roman"/>
            <w:b/>
            <w:bCs/>
            <w:i w:val="0"/>
            <w:iCs w:val="0"/>
            <w:color w:val="auto"/>
            <w:szCs w:val="24"/>
            <w:rPrChange w:id="2469"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470" w:author="Camilo Andrés Díaz Gómez" w:date="2023-03-28T17:42:00Z">
            <w:rPr>
              <w:rFonts w:ascii="Times New Roman" w:eastAsiaTheme="minorHAnsi" w:hAnsi="Times New Roman" w:cstheme="minorBidi"/>
              <w:color w:val="auto"/>
            </w:rPr>
          </w:rPrChange>
        </w:rPr>
        <w:t xml:space="preserve"> </w:t>
      </w:r>
      <w:del w:id="2471" w:author="Camilo Andrés Díaz Gómez" w:date="2023-03-14T21:26:00Z">
        <w:r w:rsidRPr="002B569F" w:rsidDel="005C4C59">
          <w:rPr>
            <w:rFonts w:ascii="Times New Roman" w:hAnsi="Times New Roman" w:cs="Times New Roman"/>
            <w:b/>
            <w:bCs/>
            <w:i w:val="0"/>
            <w:iCs w:val="0"/>
            <w:color w:val="auto"/>
            <w:szCs w:val="24"/>
            <w:rPrChange w:id="2472" w:author="Camilo Andrés Díaz Gómez" w:date="2023-03-28T17:42:00Z">
              <w:rPr>
                <w:rFonts w:ascii="Times New Roman" w:eastAsiaTheme="minorHAnsi" w:hAnsi="Times New Roman" w:cstheme="minorBidi"/>
                <w:color w:val="auto"/>
              </w:rPr>
            </w:rPrChange>
          </w:rPr>
          <w:delText>De</w:delText>
        </w:r>
      </w:del>
      <w:ins w:id="247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474"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475" w:author="Camilo Andrés Díaz Gómez" w:date="2023-03-28T17:42:00Z">
            <w:rPr>
              <w:i/>
              <w:iCs/>
            </w:rPr>
          </w:rPrChange>
        </w:rPr>
        <w:pPrChange w:id="2476" w:author="Camilo Andrés Díaz Gómez" w:date="2023-03-28T17:43:00Z">
          <w:pPr/>
        </w:pPrChange>
      </w:pPr>
    </w:p>
    <w:p w14:paraId="521FE0DB" w14:textId="5E63BEA1" w:rsidR="0052580A" w:rsidRPr="002B569F" w:rsidRDefault="0052580A">
      <w:pPr>
        <w:pStyle w:val="PrrAPA"/>
        <w:ind w:left="708"/>
        <w:pPrChange w:id="2477" w:author="Camilo Andrés Díaz Gómez" w:date="2023-03-28T17:43:00Z">
          <w:pPr>
            <w:pStyle w:val="PrrAPA"/>
          </w:pPr>
        </w:pPrChange>
      </w:pPr>
      <w:r w:rsidRPr="002B569F">
        <w:t>Las redes IoT tienen una amplia gama de áreas de aplicación en diferentes industrias y dominios, algunas de las cuales incluyen</w:t>
      </w:r>
      <w:ins w:id="2478"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479" w:author="Camilo Andrés Díaz Gómez" w:date="2023-03-28T17:43:00Z">
          <w:pPr/>
        </w:pPrChange>
      </w:pPr>
    </w:p>
    <w:p w14:paraId="456F4C6A" w14:textId="79F0185D" w:rsidR="0052580A" w:rsidRPr="002B569F" w:rsidRDefault="0052580A">
      <w:pPr>
        <w:pStyle w:val="Ttulo5"/>
        <w:ind w:left="1416"/>
        <w:rPr>
          <w:ins w:id="2480" w:author="Camilo Andrés Díaz Gómez" w:date="2023-03-17T00:41:00Z"/>
          <w:rFonts w:ascii="Times New Roman" w:hAnsi="Times New Roman" w:cs="Times New Roman"/>
          <w:b/>
          <w:bCs/>
          <w:color w:val="auto"/>
          <w:szCs w:val="24"/>
          <w:rPrChange w:id="2481" w:author="Camilo Andrés Díaz Gómez" w:date="2023-03-28T17:42:00Z">
            <w:rPr>
              <w:ins w:id="2482" w:author="Camilo Andrés Díaz Gómez" w:date="2023-03-17T00:41:00Z"/>
              <w:rFonts w:ascii="Times New Roman" w:hAnsi="Times New Roman" w:cs="Times New Roman"/>
              <w:b/>
              <w:bCs/>
              <w:i/>
              <w:iCs/>
              <w:color w:val="auto"/>
            </w:rPr>
          </w:rPrChange>
        </w:rPr>
        <w:pPrChange w:id="2483" w:author="Camilo Andrés Díaz Gómez" w:date="2023-03-28T17:43:00Z">
          <w:pPr>
            <w:pStyle w:val="Ttulo5"/>
            <w:ind w:left="708"/>
          </w:pPr>
        </w:pPrChange>
      </w:pPr>
      <w:r w:rsidRPr="002B569F">
        <w:rPr>
          <w:rFonts w:ascii="Times New Roman" w:hAnsi="Times New Roman" w:cs="Times New Roman"/>
          <w:b/>
          <w:bCs/>
          <w:color w:val="auto"/>
          <w:szCs w:val="24"/>
          <w:rPrChange w:id="2484" w:author="Camilo Andrés Díaz Gómez" w:date="2023-03-28T17:42:00Z">
            <w:rPr>
              <w:rFonts w:ascii="Times New Roman" w:eastAsiaTheme="minorHAnsi" w:hAnsi="Times New Roman" w:cs="Times New Roman"/>
              <w:color w:val="auto"/>
              <w:szCs w:val="24"/>
            </w:rPr>
          </w:rPrChange>
        </w:rPr>
        <w:t>Hogares inteligentes</w:t>
      </w:r>
      <w:del w:id="2485" w:author="Camilo Andrés Díaz Gómez" w:date="2023-03-14T20:34:00Z">
        <w:r w:rsidRPr="002B569F" w:rsidDel="00287D6C">
          <w:rPr>
            <w:rFonts w:ascii="Times New Roman" w:hAnsi="Times New Roman" w:cs="Times New Roman"/>
            <w:b/>
            <w:bCs/>
            <w:color w:val="auto"/>
            <w:szCs w:val="24"/>
            <w:rPrChange w:id="2486"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487" w:author="Camilo Andrés Díaz Gómez" w:date="2023-03-28T17:43:00Z">
          <w:pPr>
            <w:pStyle w:val="PrrAPA"/>
          </w:pPr>
        </w:pPrChange>
      </w:pPr>
    </w:p>
    <w:p w14:paraId="59D3605D" w14:textId="03DC7713" w:rsidR="0052580A" w:rsidRPr="002B569F" w:rsidRDefault="0052580A">
      <w:pPr>
        <w:pStyle w:val="PrrAPA"/>
        <w:ind w:left="1416"/>
        <w:rPr>
          <w:rPrChange w:id="2488" w:author="Camilo Andrés Díaz Gómez" w:date="2023-03-28T17:42:00Z">
            <w:rPr>
              <w:color w:val="000000" w:themeColor="text1"/>
            </w:rPr>
          </w:rPrChange>
        </w:rPr>
        <w:pPrChange w:id="2489" w:author="Camilo Andrés Díaz Gómez" w:date="2023-03-28T17:43:00Z">
          <w:pPr>
            <w:pStyle w:val="PrrAPA"/>
          </w:pPr>
        </w:pPrChange>
      </w:pPr>
      <w:del w:id="2490" w:author="Camilo Andrés Díaz Gómez" w:date="2023-03-28T14:16:00Z">
        <w:r w:rsidRPr="002B569F" w:rsidDel="001D72EC">
          <w:rPr>
            <w:rPrChange w:id="2491" w:author="Camilo Andrés Díaz Gómez" w:date="2023-03-28T17:42:00Z">
              <w:rPr>
                <w:color w:val="000000" w:themeColor="text1"/>
              </w:rPr>
            </w:rPrChange>
          </w:rPr>
          <w:delText>Las redes IoT s</w:delText>
        </w:r>
      </w:del>
      <w:ins w:id="2492" w:author="Camilo Andrés Díaz Gómez" w:date="2023-03-28T14:17:00Z">
        <w:r w:rsidR="001D72EC" w:rsidRPr="002B569F">
          <w:t xml:space="preserve"> Son usadas </w:t>
        </w:r>
      </w:ins>
      <w:del w:id="2493" w:author="Camilo Andrés Díaz Gómez" w:date="2023-03-28T14:16:00Z">
        <w:r w:rsidRPr="002B569F" w:rsidDel="001D72EC">
          <w:rPr>
            <w:rPrChange w:id="2494" w:author="Camilo Andrés Díaz Gómez" w:date="2023-03-28T17:42:00Z">
              <w:rPr>
                <w:color w:val="000000" w:themeColor="text1"/>
              </w:rPr>
            </w:rPrChange>
          </w:rPr>
          <w:delText xml:space="preserve">e pueden </w:delText>
        </w:r>
      </w:del>
      <w:del w:id="2495" w:author="Camilo Andrés Díaz Gómez" w:date="2023-03-28T14:17:00Z">
        <w:r w:rsidRPr="002B569F" w:rsidDel="001D72EC">
          <w:rPr>
            <w:rPrChange w:id="2496" w:author="Camilo Andrés Díaz Gómez" w:date="2023-03-28T17:42:00Z">
              <w:rPr>
                <w:color w:val="000000" w:themeColor="text1"/>
              </w:rPr>
            </w:rPrChange>
          </w:rPr>
          <w:delText xml:space="preserve">usar </w:delText>
        </w:r>
      </w:del>
      <w:r w:rsidRPr="002B569F">
        <w:rPr>
          <w:rPrChange w:id="2497" w:author="Camilo Andrés Díaz Gómez" w:date="2023-03-28T17:42:00Z">
            <w:rPr>
              <w:color w:val="000000" w:themeColor="text1"/>
            </w:rPr>
          </w:rPrChange>
        </w:rPr>
        <w:t>para automatizar y controlar electrodomésticos y dispositivos, como termostatos, sistemas de iluminación, cámaras de seguridad</w:t>
      </w:r>
      <w:del w:id="2498" w:author="Camilo Andrés Díaz Gómez" w:date="2023-03-28T14:15:00Z">
        <w:r w:rsidRPr="002B569F" w:rsidDel="001D72EC">
          <w:rPr>
            <w:rPrChange w:id="2499" w:author="Camilo Andrés Díaz Gómez" w:date="2023-03-28T17:42:00Z">
              <w:rPr>
                <w:color w:val="000000" w:themeColor="text1"/>
              </w:rPr>
            </w:rPrChange>
          </w:rPr>
          <w:delText xml:space="preserve"> y</w:delText>
        </w:r>
      </w:del>
      <w:ins w:id="2500" w:author="Camilo Andrés Díaz Gómez" w:date="2023-03-28T14:15:00Z">
        <w:r w:rsidR="001D72EC" w:rsidRPr="002B569F">
          <w:t xml:space="preserve">, </w:t>
        </w:r>
      </w:ins>
      <w:r w:rsidRPr="002B569F">
        <w:rPr>
          <w:rPrChange w:id="2501" w:author="Camilo Andrés Díaz Gómez" w:date="2023-03-28T17:42:00Z">
            <w:rPr>
              <w:color w:val="000000" w:themeColor="text1"/>
            </w:rPr>
          </w:rPrChange>
        </w:rPr>
        <w:t xml:space="preserve"> sistemas de entretenimiento</w:t>
      </w:r>
      <w:ins w:id="2502" w:author="Camilo Andrés Díaz Gómez" w:date="2023-03-28T14:15:00Z">
        <w:r w:rsidR="001D72EC" w:rsidRPr="002B569F">
          <w:t>, entre otros</w:t>
        </w:r>
      </w:ins>
      <w:r w:rsidRPr="002B569F">
        <w:rPr>
          <w:rPrChange w:id="2503"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04" w:author="Camilo Andrés Díaz Gómez" w:date="2023-03-28T17:42:00Z">
            <w:rPr>
              <w:color w:val="000000" w:themeColor="text1"/>
            </w:rPr>
          </w:rPrChange>
        </w:rPr>
        <w:pPrChange w:id="2505" w:author="Camilo Andrés Díaz Gómez" w:date="2023-03-28T17:43:00Z">
          <w:pPr>
            <w:pStyle w:val="PrrAPA"/>
          </w:pPr>
        </w:pPrChange>
      </w:pPr>
    </w:p>
    <w:p w14:paraId="23D3E20E" w14:textId="0901E5BB" w:rsidR="0052580A" w:rsidRPr="002B569F" w:rsidDel="00534D76" w:rsidRDefault="0052580A">
      <w:pPr>
        <w:pStyle w:val="Ttulo5"/>
        <w:ind w:left="1416"/>
        <w:rPr>
          <w:del w:id="2506" w:author="Steff Guzmán" w:date="2023-03-13T19:38:00Z"/>
          <w:b/>
          <w:bCs/>
          <w:i/>
          <w:iCs/>
          <w:rPrChange w:id="2507" w:author="Camilo Andrés Díaz Gómez" w:date="2023-03-28T17:42:00Z">
            <w:rPr>
              <w:del w:id="2508" w:author="Steff Guzmán" w:date="2023-03-13T19:38:00Z"/>
            </w:rPr>
          </w:rPrChange>
        </w:rPr>
        <w:pPrChange w:id="2509" w:author="Camilo Andrés Díaz Gómez" w:date="2023-03-28T17:43:00Z">
          <w:pPr>
            <w:pStyle w:val="PrrAPA"/>
          </w:pPr>
        </w:pPrChange>
      </w:pPr>
    </w:p>
    <w:p w14:paraId="1294030A" w14:textId="25768FFE" w:rsidR="0052580A" w:rsidRPr="002B569F" w:rsidDel="00534D76" w:rsidRDefault="0052580A">
      <w:pPr>
        <w:pStyle w:val="Ttulo5"/>
        <w:ind w:left="1416"/>
        <w:rPr>
          <w:del w:id="2510" w:author="Steff Guzmán" w:date="2023-03-13T19:38:00Z"/>
          <w:b/>
          <w:bCs/>
          <w:i/>
          <w:iCs/>
          <w:rPrChange w:id="2511" w:author="Camilo Andrés Díaz Gómez" w:date="2023-03-28T17:42:00Z">
            <w:rPr>
              <w:del w:id="2512" w:author="Steff Guzmán" w:date="2023-03-13T19:38:00Z"/>
            </w:rPr>
          </w:rPrChange>
        </w:rPr>
        <w:pPrChange w:id="2513" w:author="Camilo Andrés Díaz Gómez" w:date="2023-03-28T17:43:00Z">
          <w:pPr>
            <w:pStyle w:val="PrrAPA"/>
          </w:pPr>
        </w:pPrChange>
      </w:pPr>
    </w:p>
    <w:p w14:paraId="534542D7" w14:textId="700C0825" w:rsidR="0052580A" w:rsidRPr="002B569F" w:rsidRDefault="0052580A">
      <w:pPr>
        <w:pStyle w:val="Ttulo5"/>
        <w:ind w:left="1416"/>
        <w:rPr>
          <w:ins w:id="2514" w:author="Camilo Andrés Díaz Gómez" w:date="2023-03-17T00:41:00Z"/>
          <w:rFonts w:ascii="Times New Roman" w:hAnsi="Times New Roman" w:cs="Times New Roman"/>
          <w:b/>
          <w:bCs/>
          <w:i/>
          <w:iCs/>
          <w:color w:val="auto"/>
          <w:szCs w:val="24"/>
        </w:rPr>
        <w:pPrChange w:id="2515" w:author="Camilo Andrés Díaz Gómez" w:date="2023-03-28T17:43:00Z">
          <w:pPr>
            <w:pStyle w:val="Ttulo5"/>
            <w:ind w:left="708"/>
          </w:pPr>
        </w:pPrChange>
      </w:pPr>
      <w:r w:rsidRPr="002B569F">
        <w:rPr>
          <w:rFonts w:ascii="Times New Roman" w:hAnsi="Times New Roman" w:cs="Times New Roman"/>
          <w:b/>
          <w:bCs/>
          <w:i/>
          <w:iCs/>
          <w:color w:val="auto"/>
          <w:szCs w:val="24"/>
          <w:rPrChange w:id="2516" w:author="Camilo Andrés Díaz Gómez" w:date="2023-03-28T17:42:00Z">
            <w:rPr>
              <w:rFonts w:ascii="Times New Roman" w:eastAsiaTheme="minorHAnsi" w:hAnsi="Times New Roman" w:cs="Times New Roman"/>
              <w:b/>
              <w:bCs/>
              <w:color w:val="auto"/>
              <w:szCs w:val="24"/>
            </w:rPr>
          </w:rPrChange>
        </w:rPr>
        <w:t>Automatización industrial</w:t>
      </w:r>
      <w:del w:id="2517" w:author="Camilo Andrés Díaz Gómez" w:date="2023-03-14T20:34:00Z">
        <w:r w:rsidRPr="002B569F" w:rsidDel="00287D6C">
          <w:rPr>
            <w:rFonts w:ascii="Times New Roman" w:hAnsi="Times New Roman" w:cs="Times New Roman"/>
            <w:b/>
            <w:bCs/>
            <w:i/>
            <w:iCs/>
            <w:color w:val="auto"/>
            <w:szCs w:val="24"/>
            <w:rPrChange w:id="2518"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19" w:author="Camilo Andrés Díaz Gómez" w:date="2023-03-28T17:42:00Z">
            <w:rPr>
              <w:b/>
              <w:bCs/>
            </w:rPr>
          </w:rPrChange>
        </w:rPr>
        <w:pPrChange w:id="2520" w:author="Camilo Andrés Díaz Gómez" w:date="2023-03-28T17:43:00Z">
          <w:pPr>
            <w:pStyle w:val="PrrAPA"/>
          </w:pPr>
        </w:pPrChange>
      </w:pPr>
    </w:p>
    <w:p w14:paraId="23221264" w14:textId="3F0E16E4" w:rsidR="0052580A" w:rsidRPr="002B569F" w:rsidRDefault="0052580A">
      <w:pPr>
        <w:pStyle w:val="PrrAPA"/>
        <w:ind w:left="1416"/>
        <w:rPr>
          <w:rPrChange w:id="2521" w:author="Camilo Andrés Díaz Gómez" w:date="2023-03-28T17:42:00Z">
            <w:rPr>
              <w:color w:val="000000" w:themeColor="text1"/>
            </w:rPr>
          </w:rPrChange>
        </w:rPr>
        <w:pPrChange w:id="2522" w:author="Camilo Andrés Díaz Gómez" w:date="2023-03-28T17:43:00Z">
          <w:pPr>
            <w:pStyle w:val="PrrAPA"/>
          </w:pPr>
        </w:pPrChange>
      </w:pPr>
      <w:del w:id="2523" w:author="Camilo Andrés Díaz Gómez" w:date="2023-03-28T14:16:00Z">
        <w:r w:rsidRPr="002B569F" w:rsidDel="001D72EC">
          <w:rPr>
            <w:rPrChange w:id="2524" w:author="Camilo Andrés Díaz Gómez" w:date="2023-03-28T17:42:00Z">
              <w:rPr>
                <w:color w:val="000000" w:themeColor="text1"/>
              </w:rPr>
            </w:rPrChange>
          </w:rPr>
          <w:delText>Las redes IoT se</w:delText>
        </w:r>
      </w:del>
      <w:ins w:id="2525" w:author="Camilo Andrés Díaz Gómez" w:date="2023-03-28T14:17:00Z">
        <w:r w:rsidR="001D72EC" w:rsidRPr="002B569F">
          <w:t xml:space="preserve"> Son usadas </w:t>
        </w:r>
      </w:ins>
      <w:del w:id="2526" w:author="Camilo Andrés Díaz Gómez" w:date="2023-03-28T14:17:00Z">
        <w:r w:rsidRPr="002B569F" w:rsidDel="001D72EC">
          <w:rPr>
            <w:rPrChange w:id="2527" w:author="Camilo Andrés Díaz Gómez" w:date="2023-03-28T17:42:00Z">
              <w:rPr>
                <w:color w:val="000000" w:themeColor="text1"/>
              </w:rPr>
            </w:rPrChange>
          </w:rPr>
          <w:delText xml:space="preserve"> pueden usar </w:delText>
        </w:r>
      </w:del>
      <w:r w:rsidRPr="002B569F">
        <w:rPr>
          <w:rPrChange w:id="2528" w:author="Camilo Andrés Díaz Gómez" w:date="2023-03-28T17:42:00Z">
            <w:rPr>
              <w:color w:val="000000" w:themeColor="text1"/>
            </w:rPr>
          </w:rPrChange>
        </w:rPr>
        <w:t>para monitorear</w:t>
      </w:r>
      <w:del w:id="2529" w:author="Camilo Andrés Díaz Gómez" w:date="2023-03-28T14:21:00Z">
        <w:r w:rsidRPr="002B569F" w:rsidDel="00DA6908">
          <w:rPr>
            <w:rPrChange w:id="2530" w:author="Camilo Andrés Díaz Gómez" w:date="2023-03-28T17:42:00Z">
              <w:rPr>
                <w:color w:val="000000" w:themeColor="text1"/>
              </w:rPr>
            </w:rPrChange>
          </w:rPr>
          <w:delText xml:space="preserve"> y</w:delText>
        </w:r>
      </w:del>
      <w:ins w:id="2531" w:author="Camilo Andrés Díaz Gómez" w:date="2023-03-28T14:21:00Z">
        <w:r w:rsidR="00DA6908" w:rsidRPr="002B569F">
          <w:t>,</w:t>
        </w:r>
      </w:ins>
      <w:r w:rsidRPr="002B569F">
        <w:rPr>
          <w:rPrChange w:id="2532" w:author="Camilo Andrés Díaz Gómez" w:date="2023-03-28T17:42:00Z">
            <w:rPr>
              <w:color w:val="000000" w:themeColor="text1"/>
            </w:rPr>
          </w:rPrChange>
        </w:rPr>
        <w:t xml:space="preserve"> controlar máquinas y equipos en fábricas, almacenes y </w:t>
      </w:r>
      <w:del w:id="2533" w:author="Camilo Andrés Díaz Gómez" w:date="2023-03-28T14:21:00Z">
        <w:r w:rsidRPr="002B569F" w:rsidDel="00DA6908">
          <w:rPr>
            <w:rPrChange w:id="2534" w:author="Camilo Andrés Díaz Gómez" w:date="2023-03-28T17:42:00Z">
              <w:rPr>
                <w:color w:val="000000" w:themeColor="text1"/>
              </w:rPr>
            </w:rPrChange>
          </w:rPr>
          <w:delText xml:space="preserve">otros </w:delText>
        </w:r>
      </w:del>
      <w:r w:rsidR="00D56345" w:rsidRPr="002B569F">
        <w:t>demás</w:t>
      </w:r>
      <w:ins w:id="2535" w:author="Camilo Andrés Díaz Gómez" w:date="2023-03-28T14:21:00Z">
        <w:r w:rsidR="00DA6908" w:rsidRPr="002B569F">
          <w:rPr>
            <w:rPrChange w:id="2536" w:author="Camilo Andrés Díaz Gómez" w:date="2023-03-28T17:42:00Z">
              <w:rPr>
                <w:color w:val="000000" w:themeColor="text1"/>
              </w:rPr>
            </w:rPrChange>
          </w:rPr>
          <w:t xml:space="preserve"> </w:t>
        </w:r>
      </w:ins>
      <w:r w:rsidRPr="002B569F">
        <w:rPr>
          <w:rPrChange w:id="2537" w:author="Camilo Andrés Díaz Gómez" w:date="2023-03-28T17:42:00Z">
            <w:rPr>
              <w:color w:val="000000" w:themeColor="text1"/>
            </w:rPr>
          </w:rPrChange>
        </w:rPr>
        <w:t>entornos industriales</w:t>
      </w:r>
      <w:del w:id="2538" w:author="Camilo Andrés Díaz Gómez" w:date="2023-03-28T14:16:00Z">
        <w:r w:rsidRPr="002B569F" w:rsidDel="001D72EC">
          <w:rPr>
            <w:rPrChange w:id="2539" w:author="Camilo Andrés Díaz Gómez" w:date="2023-03-28T17:42:00Z">
              <w:rPr>
                <w:color w:val="000000" w:themeColor="text1"/>
              </w:rPr>
            </w:rPrChange>
          </w:rPr>
          <w:delText>, mejorando la eficiencia y reduciendo el tiempo de inactividad</w:delText>
        </w:r>
      </w:del>
      <w:r w:rsidRPr="002B569F">
        <w:rPr>
          <w:rPrChange w:id="2540"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541" w:author="Camilo Andrés Díaz Gómez" w:date="2023-03-28T17:42:00Z">
            <w:rPr>
              <w:b/>
              <w:bCs/>
              <w:color w:val="000000" w:themeColor="text1"/>
            </w:rPr>
          </w:rPrChange>
        </w:rPr>
        <w:pPrChange w:id="2542" w:author="Camilo Andrés Díaz Gómez" w:date="2023-03-28T17:43:00Z">
          <w:pPr>
            <w:pStyle w:val="PrrAPA"/>
          </w:pPr>
        </w:pPrChange>
      </w:pPr>
    </w:p>
    <w:p w14:paraId="3D972A7B" w14:textId="2334F105" w:rsidR="0052580A" w:rsidRPr="002B569F" w:rsidRDefault="0052580A">
      <w:pPr>
        <w:pStyle w:val="Ttulo5"/>
        <w:ind w:left="1416"/>
        <w:rPr>
          <w:ins w:id="2543" w:author="Camilo Andrés Díaz Gómez" w:date="2023-03-17T00:41:00Z"/>
          <w:rFonts w:ascii="Times New Roman" w:hAnsi="Times New Roman" w:cs="Times New Roman"/>
          <w:b/>
          <w:bCs/>
          <w:i/>
          <w:iCs/>
          <w:color w:val="auto"/>
          <w:szCs w:val="24"/>
        </w:rPr>
        <w:pPrChange w:id="2544" w:author="Camilo Andrés Díaz Gómez" w:date="2023-03-28T17:43:00Z">
          <w:pPr>
            <w:pStyle w:val="Ttulo5"/>
            <w:ind w:left="708"/>
          </w:pPr>
        </w:pPrChange>
      </w:pPr>
      <w:r w:rsidRPr="002B569F">
        <w:rPr>
          <w:rFonts w:ascii="Times New Roman" w:hAnsi="Times New Roman" w:cs="Times New Roman"/>
          <w:b/>
          <w:bCs/>
          <w:i/>
          <w:iCs/>
          <w:color w:val="auto"/>
          <w:szCs w:val="24"/>
          <w:rPrChange w:id="2545" w:author="Camilo Andrés Díaz Gómez" w:date="2023-03-28T17:42:00Z">
            <w:rPr>
              <w:rFonts w:ascii="Times New Roman" w:eastAsiaTheme="minorHAnsi" w:hAnsi="Times New Roman" w:cs="Times New Roman"/>
              <w:color w:val="auto"/>
              <w:szCs w:val="24"/>
            </w:rPr>
          </w:rPrChange>
        </w:rPr>
        <w:t>Atención médica</w:t>
      </w:r>
      <w:del w:id="2546" w:author="Camilo Andrés Díaz Gómez" w:date="2023-03-14T20:34:00Z">
        <w:r w:rsidRPr="002B569F" w:rsidDel="00287D6C">
          <w:rPr>
            <w:rFonts w:ascii="Times New Roman" w:hAnsi="Times New Roman" w:cs="Times New Roman"/>
            <w:b/>
            <w:bCs/>
            <w:i/>
            <w:iCs/>
            <w:color w:val="auto"/>
            <w:szCs w:val="24"/>
            <w:rPrChange w:id="2547"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548" w:author="Camilo Andrés Díaz Gómez" w:date="2023-03-28T17:43:00Z">
          <w:pPr>
            <w:pStyle w:val="PrrAPA"/>
          </w:pPr>
        </w:pPrChange>
      </w:pPr>
    </w:p>
    <w:p w14:paraId="6B4578D6" w14:textId="74FE33E8" w:rsidR="0052580A" w:rsidRPr="002B569F" w:rsidRDefault="001D72EC">
      <w:pPr>
        <w:pStyle w:val="PrrAPA"/>
        <w:ind w:left="1416"/>
        <w:rPr>
          <w:rPrChange w:id="2549" w:author="Camilo Andrés Díaz Gómez" w:date="2023-03-28T17:42:00Z">
            <w:rPr>
              <w:b/>
              <w:bCs/>
              <w:color w:val="000000" w:themeColor="text1"/>
            </w:rPr>
          </w:rPrChange>
        </w:rPr>
        <w:pPrChange w:id="2550" w:author="Camilo Andrés Díaz Gómez" w:date="2023-03-28T17:43:00Z">
          <w:pPr>
            <w:pStyle w:val="PrrAPA"/>
          </w:pPr>
        </w:pPrChange>
      </w:pPr>
      <w:ins w:id="2551" w:author="Camilo Andrés Díaz Gómez" w:date="2023-03-28T14:17:00Z">
        <w:r w:rsidRPr="002B569F">
          <w:t xml:space="preserve">Son usadas </w:t>
        </w:r>
      </w:ins>
      <w:del w:id="2552" w:author="Camilo Andrés Díaz Gómez" w:date="2023-03-22T16:29:00Z">
        <w:r w:rsidR="0052580A" w:rsidRPr="002B569F" w:rsidDel="00E30F2C">
          <w:rPr>
            <w:rPrChange w:id="2553" w:author="Camilo Andrés Díaz Gómez" w:date="2023-03-28T17:42:00Z">
              <w:rPr>
                <w:color w:val="000000" w:themeColor="text1"/>
              </w:rPr>
            </w:rPrChange>
          </w:rPr>
          <w:delText>l</w:delText>
        </w:r>
      </w:del>
      <w:del w:id="2554" w:author="Camilo Andrés Díaz Gómez" w:date="2023-03-28T14:17:00Z">
        <w:r w:rsidR="0052580A" w:rsidRPr="002B569F" w:rsidDel="001D72EC">
          <w:rPr>
            <w:rPrChange w:id="2555" w:author="Camilo Andrés Díaz Gómez" w:date="2023-03-28T17:42:00Z">
              <w:rPr>
                <w:color w:val="000000" w:themeColor="text1"/>
              </w:rPr>
            </w:rPrChange>
          </w:rPr>
          <w:delText xml:space="preserve">as redes IoT se pueden usar </w:delText>
        </w:r>
      </w:del>
      <w:r w:rsidR="0052580A" w:rsidRPr="002B569F">
        <w:rPr>
          <w:rPrChange w:id="2556"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557" w:author="Camilo Andrés Díaz Gómez" w:date="2023-03-28T17:42:00Z">
            <w:rPr>
              <w:b/>
              <w:bCs/>
              <w:color w:val="000000" w:themeColor="text1"/>
            </w:rPr>
          </w:rPrChange>
        </w:rPr>
        <w:pPrChange w:id="2558" w:author="Camilo Andrés Díaz Gómez" w:date="2023-03-28T17:43:00Z">
          <w:pPr>
            <w:pStyle w:val="PrrAPA"/>
          </w:pPr>
        </w:pPrChange>
      </w:pPr>
    </w:p>
    <w:p w14:paraId="35C3A00A" w14:textId="25293DF7" w:rsidR="0052580A" w:rsidRPr="002B569F" w:rsidRDefault="0052580A">
      <w:pPr>
        <w:pStyle w:val="Ttulo5"/>
        <w:ind w:left="1416"/>
        <w:rPr>
          <w:ins w:id="2559" w:author="Camilo Andrés Díaz Gómez" w:date="2023-03-17T00:41:00Z"/>
          <w:rFonts w:ascii="Times New Roman" w:hAnsi="Times New Roman" w:cs="Times New Roman"/>
          <w:b/>
          <w:bCs/>
          <w:i/>
          <w:iCs/>
          <w:color w:val="auto"/>
          <w:szCs w:val="24"/>
        </w:rPr>
        <w:pPrChange w:id="2560" w:author="Camilo Andrés Díaz Gómez" w:date="2023-03-28T17:43:00Z">
          <w:pPr>
            <w:pStyle w:val="Ttulo5"/>
            <w:ind w:left="708"/>
          </w:pPr>
        </w:pPrChange>
      </w:pPr>
      <w:r w:rsidRPr="002B569F">
        <w:rPr>
          <w:rFonts w:ascii="Times New Roman" w:hAnsi="Times New Roman" w:cs="Times New Roman"/>
          <w:b/>
          <w:bCs/>
          <w:i/>
          <w:iCs/>
          <w:color w:val="auto"/>
          <w:szCs w:val="24"/>
          <w:rPrChange w:id="2561" w:author="Camilo Andrés Díaz Gómez" w:date="2023-03-28T17:42:00Z">
            <w:rPr>
              <w:rFonts w:ascii="Times New Roman" w:eastAsiaTheme="minorHAnsi" w:hAnsi="Times New Roman" w:cs="Times New Roman"/>
              <w:color w:val="auto"/>
              <w:szCs w:val="24"/>
            </w:rPr>
          </w:rPrChange>
        </w:rPr>
        <w:t>Agricultura</w:t>
      </w:r>
      <w:del w:id="2562" w:author="Camilo Andrés Díaz Gómez" w:date="2023-03-14T20:34:00Z">
        <w:r w:rsidRPr="002B569F" w:rsidDel="00287D6C">
          <w:rPr>
            <w:rFonts w:ascii="Times New Roman" w:hAnsi="Times New Roman" w:cs="Times New Roman"/>
            <w:b/>
            <w:bCs/>
            <w:i/>
            <w:iCs/>
            <w:color w:val="auto"/>
            <w:szCs w:val="24"/>
            <w:rPrChange w:id="2563"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564" w:author="Camilo Andrés Díaz Gómez" w:date="2023-03-28T17:43:00Z">
          <w:pPr>
            <w:pStyle w:val="PrrAPA"/>
          </w:pPr>
        </w:pPrChange>
      </w:pPr>
    </w:p>
    <w:p w14:paraId="2CDF701B" w14:textId="64366FF8" w:rsidR="0052580A" w:rsidRPr="002B569F" w:rsidRDefault="001D72EC">
      <w:pPr>
        <w:pStyle w:val="PrrAPA"/>
        <w:ind w:left="1416"/>
        <w:rPr>
          <w:rPrChange w:id="2565" w:author="Camilo Andrés Díaz Gómez" w:date="2023-03-28T17:42:00Z">
            <w:rPr>
              <w:b/>
              <w:bCs/>
              <w:color w:val="000000" w:themeColor="text1"/>
            </w:rPr>
          </w:rPrChange>
        </w:rPr>
        <w:pPrChange w:id="2566" w:author="Camilo Andrés Díaz Gómez" w:date="2023-03-28T17:43:00Z">
          <w:pPr>
            <w:pStyle w:val="PrrAPA"/>
          </w:pPr>
        </w:pPrChange>
      </w:pPr>
      <w:ins w:id="2567" w:author="Camilo Andrés Díaz Gómez" w:date="2023-03-28T14:17:00Z">
        <w:r w:rsidRPr="002B569F">
          <w:t xml:space="preserve">Son usadas </w:t>
        </w:r>
      </w:ins>
      <w:del w:id="2568" w:author="Camilo Andrés Díaz Gómez" w:date="2023-03-28T14:17:00Z">
        <w:r w:rsidR="0052580A" w:rsidRPr="002B569F" w:rsidDel="001D72EC">
          <w:rPr>
            <w:rPrChange w:id="2569" w:author="Camilo Andrés Díaz Gómez" w:date="2023-03-28T17:42:00Z">
              <w:rPr>
                <w:color w:val="000000" w:themeColor="text1"/>
              </w:rPr>
            </w:rPrChange>
          </w:rPr>
          <w:delText xml:space="preserve">Las redes IoT se pueden usar </w:delText>
        </w:r>
      </w:del>
      <w:r w:rsidR="0052580A" w:rsidRPr="002B569F">
        <w:rPr>
          <w:rPrChange w:id="2570"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571" w:author="Camilo Andrés Díaz Gómez" w:date="2023-03-28T17:42:00Z">
            <w:rPr>
              <w:b/>
              <w:bCs/>
              <w:color w:val="000000" w:themeColor="text1"/>
            </w:rPr>
          </w:rPrChange>
        </w:rPr>
        <w:pPrChange w:id="2572" w:author="Camilo Andrés Díaz Gómez" w:date="2023-03-28T17:43:00Z">
          <w:pPr>
            <w:pStyle w:val="PrrAPA"/>
          </w:pPr>
        </w:pPrChange>
      </w:pPr>
    </w:p>
    <w:p w14:paraId="33DE8D8C" w14:textId="630726B4" w:rsidR="0052580A" w:rsidRPr="002B569F" w:rsidRDefault="0052580A">
      <w:pPr>
        <w:pStyle w:val="Ttulo5"/>
        <w:ind w:left="1416"/>
        <w:rPr>
          <w:ins w:id="2573" w:author="Camilo Andrés Díaz Gómez" w:date="2023-03-17T00:41:00Z"/>
          <w:rFonts w:ascii="Times New Roman" w:hAnsi="Times New Roman" w:cs="Times New Roman"/>
          <w:b/>
          <w:bCs/>
          <w:i/>
          <w:iCs/>
          <w:color w:val="auto"/>
          <w:szCs w:val="24"/>
        </w:rPr>
        <w:pPrChange w:id="2574" w:author="Camilo Andrés Díaz Gómez" w:date="2023-03-28T17:43:00Z">
          <w:pPr>
            <w:pStyle w:val="Ttulo5"/>
            <w:ind w:left="708"/>
          </w:pPr>
        </w:pPrChange>
      </w:pPr>
      <w:r w:rsidRPr="002B569F">
        <w:rPr>
          <w:rFonts w:ascii="Times New Roman" w:hAnsi="Times New Roman" w:cs="Times New Roman"/>
          <w:b/>
          <w:bCs/>
          <w:i/>
          <w:iCs/>
          <w:color w:val="auto"/>
          <w:szCs w:val="24"/>
          <w:rPrChange w:id="2575" w:author="Camilo Andrés Díaz Gómez" w:date="2023-03-28T17:42:00Z">
            <w:rPr>
              <w:rFonts w:ascii="Times New Roman" w:eastAsiaTheme="minorHAnsi" w:hAnsi="Times New Roman" w:cs="Times New Roman"/>
              <w:color w:val="auto"/>
              <w:szCs w:val="24"/>
            </w:rPr>
          </w:rPrChange>
        </w:rPr>
        <w:t>Transporte</w:t>
      </w:r>
      <w:del w:id="2576" w:author="Camilo Andrés Díaz Gómez" w:date="2023-03-14T20:34:00Z">
        <w:r w:rsidRPr="002B569F" w:rsidDel="00287D6C">
          <w:rPr>
            <w:rFonts w:ascii="Times New Roman" w:hAnsi="Times New Roman" w:cs="Times New Roman"/>
            <w:b/>
            <w:bCs/>
            <w:i/>
            <w:iCs/>
            <w:color w:val="auto"/>
            <w:szCs w:val="24"/>
            <w:rPrChange w:id="2577"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578" w:author="Camilo Andrés Díaz Gómez" w:date="2023-03-28T17:43:00Z">
          <w:pPr>
            <w:pStyle w:val="PrrAPA"/>
          </w:pPr>
        </w:pPrChange>
      </w:pPr>
    </w:p>
    <w:p w14:paraId="7BE8F99D" w14:textId="7C67FE27" w:rsidR="0052580A" w:rsidRPr="002B569F" w:rsidRDefault="001D72EC">
      <w:pPr>
        <w:pStyle w:val="PrrAPA"/>
        <w:ind w:left="1416" w:firstLine="720"/>
        <w:rPr>
          <w:rPrChange w:id="2579" w:author="Camilo Andrés Díaz Gómez" w:date="2023-03-28T17:42:00Z">
            <w:rPr>
              <w:color w:val="000000" w:themeColor="text1"/>
            </w:rPr>
          </w:rPrChange>
        </w:rPr>
        <w:pPrChange w:id="2580" w:author="Camilo Andrés Díaz Gómez" w:date="2023-03-28T17:43:00Z">
          <w:pPr>
            <w:pStyle w:val="PrrAPA"/>
          </w:pPr>
        </w:pPrChange>
      </w:pPr>
      <w:ins w:id="2581" w:author="Camilo Andrés Díaz Gómez" w:date="2023-03-28T14:17:00Z">
        <w:r w:rsidRPr="002B569F">
          <w:t xml:space="preserve">Son usadas </w:t>
        </w:r>
      </w:ins>
      <w:del w:id="2582" w:author="Camilo Andrés Díaz Gómez" w:date="2023-03-28T14:17:00Z">
        <w:r w:rsidR="0052580A" w:rsidRPr="002B569F" w:rsidDel="001D72EC">
          <w:rPr>
            <w:rPrChange w:id="2583" w:author="Camilo Andrés Díaz Gómez" w:date="2023-03-28T17:42:00Z">
              <w:rPr>
                <w:color w:val="000000" w:themeColor="text1"/>
              </w:rPr>
            </w:rPrChange>
          </w:rPr>
          <w:delText xml:space="preserve">Las redes IoT se pueden usar </w:delText>
        </w:r>
      </w:del>
      <w:r w:rsidR="0052580A" w:rsidRPr="002B569F">
        <w:rPr>
          <w:rPrChange w:id="2584"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585" w:author="Camilo Andrés Díaz Gómez" w:date="2023-03-28T17:42:00Z">
            <w:rPr>
              <w:color w:val="000000" w:themeColor="text1"/>
            </w:rPr>
          </w:rPrChange>
        </w:rPr>
        <w:pPrChange w:id="2586" w:author="Camilo Andrés Díaz Gómez" w:date="2023-03-28T17:43:00Z">
          <w:pPr>
            <w:pStyle w:val="PrrAPA"/>
          </w:pPr>
        </w:pPrChange>
      </w:pPr>
    </w:p>
    <w:p w14:paraId="74C39ADE" w14:textId="17B9155B" w:rsidR="0052580A" w:rsidRPr="002B569F" w:rsidRDefault="0052580A">
      <w:pPr>
        <w:pStyle w:val="Ttulo5"/>
        <w:ind w:left="1416"/>
        <w:rPr>
          <w:ins w:id="2587" w:author="Camilo Andrés Díaz Gómez" w:date="2023-03-17T00:41:00Z"/>
          <w:rFonts w:ascii="Times New Roman" w:hAnsi="Times New Roman" w:cs="Times New Roman"/>
          <w:b/>
          <w:bCs/>
          <w:i/>
          <w:iCs/>
          <w:color w:val="auto"/>
          <w:szCs w:val="24"/>
        </w:rPr>
        <w:pPrChange w:id="2588" w:author="Camilo Andrés Díaz Gómez" w:date="2023-03-28T17:43:00Z">
          <w:pPr>
            <w:pStyle w:val="Ttulo5"/>
            <w:ind w:left="708"/>
          </w:pPr>
        </w:pPrChange>
      </w:pPr>
      <w:r w:rsidRPr="002B569F">
        <w:rPr>
          <w:rFonts w:ascii="Times New Roman" w:hAnsi="Times New Roman" w:cs="Times New Roman"/>
          <w:b/>
          <w:bCs/>
          <w:i/>
          <w:iCs/>
          <w:color w:val="auto"/>
          <w:szCs w:val="24"/>
          <w:rPrChange w:id="2589" w:author="Camilo Andrés Díaz Gómez" w:date="2023-03-28T17:42:00Z">
            <w:rPr>
              <w:rFonts w:ascii="Times New Roman" w:eastAsiaTheme="minorHAnsi" w:hAnsi="Times New Roman" w:cs="Times New Roman"/>
              <w:color w:val="auto"/>
              <w:szCs w:val="24"/>
            </w:rPr>
          </w:rPrChange>
        </w:rPr>
        <w:t>Ciudades inteligentes</w:t>
      </w:r>
      <w:del w:id="2590" w:author="Camilo Andrés Díaz Gómez" w:date="2023-03-14T20:34:00Z">
        <w:r w:rsidRPr="002B569F" w:rsidDel="00287D6C">
          <w:rPr>
            <w:rFonts w:ascii="Times New Roman" w:hAnsi="Times New Roman" w:cs="Times New Roman"/>
            <w:b/>
            <w:bCs/>
            <w:i/>
            <w:iCs/>
            <w:color w:val="auto"/>
            <w:szCs w:val="24"/>
            <w:rPrChange w:id="2591"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592" w:author="Camilo Andrés Díaz Gómez" w:date="2023-03-28T17:43:00Z">
          <w:pPr>
            <w:pStyle w:val="PrrAPA"/>
          </w:pPr>
        </w:pPrChange>
      </w:pPr>
    </w:p>
    <w:p w14:paraId="0F192180" w14:textId="27B6A261" w:rsidR="0052580A" w:rsidRPr="002B569F" w:rsidRDefault="00DA6908">
      <w:pPr>
        <w:pStyle w:val="PrrAPA"/>
        <w:ind w:left="1416"/>
        <w:rPr>
          <w:rPrChange w:id="2593" w:author="Camilo Andrés Díaz Gómez" w:date="2023-03-28T17:42:00Z">
            <w:rPr>
              <w:color w:val="000000" w:themeColor="text1"/>
            </w:rPr>
          </w:rPrChange>
        </w:rPr>
        <w:pPrChange w:id="2594" w:author="Camilo Andrés Díaz Gómez" w:date="2023-03-28T17:43:00Z">
          <w:pPr>
            <w:pStyle w:val="PrrAPA"/>
          </w:pPr>
        </w:pPrChange>
      </w:pPr>
      <w:ins w:id="2595" w:author="Camilo Andrés Díaz Gómez" w:date="2023-03-28T14:17:00Z">
        <w:r w:rsidRPr="002B569F">
          <w:t xml:space="preserve">Son usadas para </w:t>
        </w:r>
      </w:ins>
      <w:del w:id="2596" w:author="Camilo Andrés Díaz Gómez" w:date="2023-03-28T14:17:00Z">
        <w:r w:rsidR="0052580A" w:rsidRPr="002B569F" w:rsidDel="00DA6908">
          <w:rPr>
            <w:rPrChange w:id="2597" w:author="Camilo Andrés Díaz Gómez" w:date="2023-03-28T17:42:00Z">
              <w:rPr>
                <w:color w:val="000000" w:themeColor="text1"/>
              </w:rPr>
            </w:rPrChange>
          </w:rPr>
          <w:delText xml:space="preserve">Las redes IoT se pueden usar para </w:delText>
        </w:r>
      </w:del>
      <w:r w:rsidR="0052580A" w:rsidRPr="002B569F">
        <w:rPr>
          <w:rPrChange w:id="2598"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599" w:author="Camilo Andrés Díaz Gómez" w:date="2023-03-28T14:17:00Z"/>
          <w:rPrChange w:id="2600" w:author="Camilo Andrés Díaz Gómez" w:date="2023-03-28T17:42:00Z">
            <w:rPr>
              <w:del w:id="2601" w:author="Camilo Andrés Díaz Gómez" w:date="2023-03-28T14:17:00Z"/>
              <w:color w:val="000000" w:themeColor="text1"/>
            </w:rPr>
          </w:rPrChange>
        </w:rPr>
        <w:pPrChange w:id="2602" w:author="Camilo Andrés Díaz Gómez" w:date="2023-03-28T17:43:00Z">
          <w:pPr>
            <w:pStyle w:val="PrrAPA"/>
          </w:pPr>
        </w:pPrChange>
      </w:pPr>
    </w:p>
    <w:p w14:paraId="2FDE76C8" w14:textId="7F888FDE" w:rsidR="00215A76" w:rsidRPr="002B569F" w:rsidDel="00DA6908" w:rsidRDefault="0052580A">
      <w:pPr>
        <w:rPr>
          <w:del w:id="2603" w:author="Camilo Andrés Díaz Gómez" w:date="2023-03-28T14:17:00Z"/>
        </w:rPr>
        <w:pPrChange w:id="2604" w:author="Camilo Andrés Díaz Gómez" w:date="2023-03-28T17:43:00Z">
          <w:pPr>
            <w:pStyle w:val="PrrAPA"/>
          </w:pPr>
        </w:pPrChange>
      </w:pPr>
      <w:del w:id="2605" w:author="Camilo Andrés Díaz Gómez" w:date="2023-03-28T14:17:00Z">
        <w:r w:rsidRPr="002B569F" w:rsidDel="00DA6908">
          <w:rPr>
            <w:rFonts w:eastAsiaTheme="majorEastAsia" w:cs="Times New Roman"/>
            <w:b/>
            <w:bCs/>
            <w:i/>
            <w:iCs/>
            <w:szCs w:val="24"/>
            <w:rPrChange w:id="2606" w:author="Camilo Andrés Díaz Gómez" w:date="2023-03-28T17:42:00Z">
              <w:rPr/>
            </w:rPrChange>
          </w:rPr>
          <w:delText>Gestión de energía</w:delText>
        </w:r>
      </w:del>
      <w:del w:id="2607" w:author="Camilo Andrés Díaz Gómez" w:date="2023-03-14T20:34:00Z">
        <w:r w:rsidRPr="002B569F" w:rsidDel="00287D6C">
          <w:rPr>
            <w:rFonts w:eastAsiaTheme="majorEastAsia" w:cs="Times New Roman"/>
            <w:b/>
            <w:bCs/>
            <w:i/>
            <w:iCs/>
            <w:szCs w:val="24"/>
            <w:rPrChange w:id="2608" w:author="Camilo Andrés Díaz Gómez" w:date="2023-03-28T17:42:00Z">
              <w:rPr/>
            </w:rPrChange>
          </w:rPr>
          <w:delText>.</w:delText>
        </w:r>
      </w:del>
    </w:p>
    <w:p w14:paraId="72CB27D9" w14:textId="1F05F327" w:rsidR="0052580A" w:rsidRPr="002B569F" w:rsidDel="00DA6908" w:rsidRDefault="0052580A">
      <w:pPr>
        <w:pStyle w:val="PrrAPA"/>
        <w:ind w:firstLine="0"/>
        <w:rPr>
          <w:del w:id="2609" w:author="Camilo Andrés Díaz Gómez" w:date="2023-03-28T14:17:00Z"/>
          <w:rPrChange w:id="2610" w:author="Camilo Andrés Díaz Gómez" w:date="2023-03-28T17:42:00Z">
            <w:rPr>
              <w:del w:id="2611" w:author="Camilo Andrés Díaz Gómez" w:date="2023-03-28T14:17:00Z"/>
              <w:color w:val="000000" w:themeColor="text1"/>
            </w:rPr>
          </w:rPrChange>
        </w:rPr>
        <w:pPrChange w:id="2612" w:author="Camilo Andrés Díaz Gómez" w:date="2023-03-28T17:43:00Z">
          <w:pPr>
            <w:pStyle w:val="PrrAPA"/>
          </w:pPr>
        </w:pPrChange>
      </w:pPr>
      <w:del w:id="2613" w:author="Camilo Andrés Díaz Gómez" w:date="2023-03-28T14:17:00Z">
        <w:r w:rsidRPr="002B569F" w:rsidDel="00DA6908">
          <w:rPr>
            <w:rPrChange w:id="2614"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15" w:author="Camilo Andrés Díaz Gómez" w:date="2023-03-14T20:03:00Z"/>
          <w:rFonts w:cs="Times New Roman"/>
          <w:b/>
          <w:bCs/>
          <w:i/>
          <w:iCs/>
          <w:szCs w:val="24"/>
        </w:rPr>
      </w:pPr>
    </w:p>
    <w:p w14:paraId="16D8AB9C" w14:textId="77777777" w:rsidR="00A023DA" w:rsidRPr="002B569F" w:rsidRDefault="00A023DA">
      <w:pPr>
        <w:pStyle w:val="PrrAPA"/>
        <w:ind w:firstLine="0"/>
        <w:rPr>
          <w:ins w:id="2616" w:author="Camilo Andrés Díaz Gómez" w:date="2023-03-14T20:03:00Z"/>
        </w:rPr>
        <w:pPrChange w:id="2617" w:author="Camilo Andrés Díaz Gómez" w:date="2023-03-28T17:43:00Z">
          <w:pPr>
            <w:pStyle w:val="PrrAPA"/>
            <w:ind w:firstLine="720"/>
          </w:pPr>
        </w:pPrChange>
      </w:pPr>
    </w:p>
    <w:p w14:paraId="7191073A" w14:textId="3F46B69E" w:rsidR="0052580A" w:rsidRPr="002B569F" w:rsidRDefault="0052580A">
      <w:pPr>
        <w:pStyle w:val="PrrAPA"/>
        <w:ind w:left="1416"/>
        <w:pPrChange w:id="2618"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pPr>
        <w:rPr>
          <w:del w:id="2619"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20" w:author="Camilo Andrés Díaz Gómez" w:date="2023-03-28T17:42:00Z">
            <w:rPr>
              <w:i/>
              <w:iCs/>
            </w:rPr>
          </w:rPrChange>
        </w:rPr>
        <w:pPrChange w:id="2621" w:author="Camilo Andrés Díaz Gómez" w:date="2023-03-28T17:43:00Z">
          <w:pPr/>
        </w:pPrChange>
      </w:pPr>
      <w:r w:rsidRPr="002B569F">
        <w:rPr>
          <w:rFonts w:ascii="Times New Roman" w:hAnsi="Times New Roman" w:cs="Times New Roman"/>
          <w:b/>
          <w:bCs/>
          <w:i w:val="0"/>
          <w:iCs w:val="0"/>
          <w:color w:val="auto"/>
          <w:szCs w:val="24"/>
          <w:rPrChange w:id="2622" w:author="Camilo Andrés Díaz Gómez" w:date="2023-03-28T17:42:00Z">
            <w:rPr/>
          </w:rPrChange>
        </w:rPr>
        <w:t xml:space="preserve">Beneficios </w:t>
      </w:r>
    </w:p>
    <w:p w14:paraId="4640E6D7" w14:textId="77777777" w:rsidR="0052580A" w:rsidRPr="002B569F" w:rsidRDefault="0052580A">
      <w:pPr>
        <w:pStyle w:val="PrrAPA"/>
        <w:ind w:left="708"/>
        <w:pPrChange w:id="2623" w:author="Camilo Andrés Díaz Gómez" w:date="2023-03-28T17:43:00Z">
          <w:pPr/>
        </w:pPrChange>
      </w:pPr>
    </w:p>
    <w:p w14:paraId="510C5761" w14:textId="3603E99C" w:rsidR="0052580A" w:rsidRPr="002B569F" w:rsidDel="00A023DA" w:rsidRDefault="0052580A">
      <w:pPr>
        <w:pStyle w:val="PrrAPA"/>
        <w:ind w:left="708"/>
        <w:rPr>
          <w:del w:id="2624" w:author="Steff Guzmán" w:date="2023-03-13T19:40:00Z"/>
        </w:rPr>
        <w:pPrChange w:id="2625"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626" w:author="Camilo Andrés Díaz Gómez" w:date="2023-03-14T20:03:00Z"/>
        </w:rPr>
        <w:pPrChange w:id="2627" w:author="Camilo Andrés Díaz Gómez" w:date="2023-03-28T17:43:00Z">
          <w:pPr>
            <w:pStyle w:val="PrrAPA"/>
            <w:ind w:firstLine="720"/>
          </w:pPr>
        </w:pPrChange>
      </w:pPr>
    </w:p>
    <w:p w14:paraId="7E11B4B6" w14:textId="77777777" w:rsidR="00534D76" w:rsidRPr="002B569F" w:rsidRDefault="00534D76">
      <w:pPr>
        <w:pStyle w:val="PrrAPA"/>
        <w:ind w:left="708"/>
        <w:rPr>
          <w:ins w:id="2628" w:author="Steff Guzmán" w:date="2023-03-13T19:40:00Z"/>
        </w:rPr>
        <w:pPrChange w:id="2629"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630" w:author="Steff Guzmán" w:date="2023-03-13T19:40:00Z"/>
        </w:rPr>
        <w:pPrChange w:id="2631" w:author="Camilo Andrés Díaz Gómez" w:date="2023-03-28T17:43:00Z">
          <w:pPr>
            <w:pStyle w:val="PrrAPA"/>
            <w:ind w:firstLine="720"/>
          </w:pPr>
        </w:pPrChange>
      </w:pPr>
    </w:p>
    <w:p w14:paraId="2FF8B066" w14:textId="5A4A3C3F" w:rsidR="0052580A" w:rsidRPr="002B569F" w:rsidRDefault="0052580A">
      <w:pPr>
        <w:pStyle w:val="PrrAPA"/>
        <w:ind w:left="708"/>
        <w:pPrChange w:id="2632" w:author="Camilo Andrés Díaz Gómez" w:date="2023-03-28T17:43:00Z">
          <w:pPr>
            <w:pStyle w:val="PrrAPA"/>
            <w:ind w:firstLine="720"/>
          </w:pPr>
        </w:pPrChange>
      </w:pPr>
      <w:r w:rsidRPr="002B569F">
        <w:t xml:space="preserve">Por ejemplo, se ha demostrado que la aplicación industrial de IoT minimiza los esfuerzos y los riesgos al tiempo que aumenta la productividad, lo que hace que </w:t>
      </w:r>
      <w:r w:rsidRPr="002B569F">
        <w:lastRenderedPageBreak/>
        <w:t xml:space="preserve">los procesos sean más efectivos y eficientes a través de la gestión y el control remotos de la maquinaria. En el estudio </w:t>
      </w:r>
      <w:proofErr w:type="spellStart"/>
      <w:r w:rsidRPr="002B569F">
        <w:t>Industry</w:t>
      </w:r>
      <w:proofErr w:type="spellEnd"/>
      <w:r w:rsidRPr="002B569F">
        <w:t xml:space="preserve"> 4.0 de Deloitte</w:t>
      </w:r>
      <w:ins w:id="2633"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637" w:author="Camilo Andrés Díaz Gómez" w:date="2023-03-28T17:43:00Z">
          <w:pPr>
            <w:pStyle w:val="PrrAPA"/>
            <w:ind w:firstLine="720"/>
          </w:pPr>
        </w:pPrChange>
      </w:pPr>
    </w:p>
    <w:p w14:paraId="35832E6B" w14:textId="77777777" w:rsidR="0052580A" w:rsidRPr="002B569F" w:rsidRDefault="0052580A">
      <w:pPr>
        <w:pStyle w:val="PrrAPA"/>
        <w:ind w:left="708"/>
        <w:pPrChange w:id="2638" w:author="Camilo Andrés Díaz Gómez" w:date="2023-03-28T17:43:00Z">
          <w:pPr>
            <w:pStyle w:val="PrrAPA"/>
            <w:ind w:firstLine="720"/>
          </w:pPr>
        </w:pPrChange>
      </w:pPr>
      <w:r w:rsidRPr="002B569F">
        <w:t xml:space="preserve">El sector agrícola también se ha beneficiado de la tecnología IoT en forma de Smart </w:t>
      </w:r>
      <w:proofErr w:type="spellStart"/>
      <w:r w:rsidRPr="002B569F">
        <w:t>Agriculture</w:t>
      </w:r>
      <w:proofErr w:type="spellEnd"/>
      <w:r w:rsidRPr="002B569F">
        <w:t>,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pPr>
        <w:pStyle w:val="PrrAPA"/>
        <w:pPrChange w:id="2639" w:author="Camilo Andrés Díaz Gómez" w:date="2023-03-28T17:43:00Z">
          <w:pPr>
            <w:pStyle w:val="PrrAPA"/>
            <w:ind w:firstLine="720"/>
          </w:pPr>
        </w:pPrChange>
      </w:pPr>
    </w:p>
    <w:p w14:paraId="0F3D9EC2" w14:textId="4B141FFF" w:rsidR="00AA1CC1" w:rsidRPr="002B569F" w:rsidRDefault="00AA1CC1">
      <w:pPr>
        <w:pStyle w:val="Ttulo4"/>
        <w:ind w:left="708"/>
        <w:rPr>
          <w:ins w:id="2640" w:author="Camilo Andrés Díaz Gómez" w:date="2023-03-17T00:41:00Z"/>
          <w:rFonts w:ascii="Times New Roman" w:hAnsi="Times New Roman" w:cs="Times New Roman"/>
          <w:b/>
          <w:bCs/>
          <w:i w:val="0"/>
          <w:iCs w:val="0"/>
          <w:color w:val="auto"/>
          <w:szCs w:val="24"/>
        </w:rPr>
        <w:pPrChange w:id="2641" w:author="Camilo Andrés Díaz Gómez" w:date="2023-03-28T17:43:00Z">
          <w:pPr>
            <w:pStyle w:val="Ttulo4"/>
          </w:pPr>
        </w:pPrChange>
      </w:pPr>
      <w:r w:rsidRPr="002B569F">
        <w:rPr>
          <w:rFonts w:ascii="Times New Roman" w:hAnsi="Times New Roman" w:cs="Times New Roman"/>
          <w:b/>
          <w:bCs/>
          <w:i w:val="0"/>
          <w:iCs w:val="0"/>
          <w:color w:val="auto"/>
          <w:szCs w:val="24"/>
          <w:rPrChange w:id="2642" w:author="Camilo Andrés Díaz Gómez" w:date="2023-03-28T17:42:00Z">
            <w:rPr>
              <w:rFonts w:ascii="Times New Roman" w:eastAsiaTheme="minorHAnsi" w:hAnsi="Times New Roman" w:cstheme="minorBidi"/>
              <w:color w:val="auto"/>
            </w:rPr>
          </w:rPrChange>
        </w:rPr>
        <w:t xml:space="preserve">Modelos </w:t>
      </w:r>
      <w:del w:id="2643" w:author="Camilo Andrés Díaz Gómez" w:date="2023-03-14T21:26:00Z">
        <w:r w:rsidRPr="002B569F" w:rsidDel="005C4C59">
          <w:rPr>
            <w:rFonts w:ascii="Times New Roman" w:hAnsi="Times New Roman" w:cs="Times New Roman"/>
            <w:b/>
            <w:bCs/>
            <w:i w:val="0"/>
            <w:iCs w:val="0"/>
            <w:color w:val="auto"/>
            <w:szCs w:val="24"/>
            <w:rPrChange w:id="2644" w:author="Camilo Andrés Díaz Gómez" w:date="2023-03-28T17:42:00Z">
              <w:rPr>
                <w:rFonts w:ascii="Times New Roman" w:eastAsiaTheme="minorHAnsi" w:hAnsi="Times New Roman" w:cstheme="minorBidi"/>
                <w:color w:val="auto"/>
              </w:rPr>
            </w:rPrChange>
          </w:rPr>
          <w:delText>De</w:delText>
        </w:r>
      </w:del>
      <w:ins w:id="264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646"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647" w:author="Camilo Andrés Díaz Gómez" w:date="2023-03-28T17:42:00Z">
            <w:rPr>
              <w:i/>
              <w:iCs/>
            </w:rPr>
          </w:rPrChange>
        </w:rPr>
        <w:pPrChange w:id="2648" w:author="Camilo Andrés Díaz Gómez" w:date="2023-03-28T17:43:00Z">
          <w:pPr/>
        </w:pPrChange>
      </w:pPr>
    </w:p>
    <w:p w14:paraId="29369D59" w14:textId="77777777" w:rsidR="00DA6908" w:rsidRPr="002B569F" w:rsidRDefault="00AA1CC1" w:rsidP="002B569F">
      <w:pPr>
        <w:pStyle w:val="PrrAPA"/>
        <w:ind w:left="708"/>
        <w:rPr>
          <w:ins w:id="2649" w:author="Camilo Andrés Díaz Gómez" w:date="2023-03-28T14:22:00Z"/>
        </w:rPr>
      </w:pPr>
      <w:r w:rsidRPr="002B569F">
        <w:t xml:space="preserve">En </w:t>
      </w:r>
      <w:del w:id="2650" w:author="DIANA CAROLINA CANDIA HERRERA" w:date="2023-03-07T10:04:00Z">
        <w:r w:rsidRPr="002B569F" w:rsidDel="003D4F76">
          <w:delText>el  Modelo</w:delText>
        </w:r>
      </w:del>
      <w:ins w:id="2651" w:author="DIANA CAROLINA CANDIA HERRERA" w:date="2023-03-07T10:04:00Z">
        <w:r w:rsidR="003D4F76" w:rsidRPr="002B569F">
          <w:t>el Modelo</w:t>
        </w:r>
      </w:ins>
      <w:r w:rsidRPr="002B569F">
        <w:t xml:space="preserve"> general de la arquitectura de una red IoT </w:t>
      </w:r>
      <w:del w:id="2652" w:author="Camilo Andrés Díaz Gómez" w:date="2023-03-17T00:41:00Z">
        <w:r w:rsidRPr="002B569F" w:rsidDel="00EE67FE">
          <w:delText>( Ver</w:delText>
        </w:r>
      </w:del>
      <w:ins w:id="2653"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654" w:author="Camilo Andrés Díaz Gómez" w:date="2023-03-28T14:22:00Z"/>
        </w:rPr>
      </w:pPr>
    </w:p>
    <w:p w14:paraId="4EFA2B34" w14:textId="77777777" w:rsidR="00DA6908" w:rsidRPr="002B569F" w:rsidRDefault="00AA1CC1" w:rsidP="002B569F">
      <w:pPr>
        <w:pStyle w:val="PrrAPA"/>
        <w:ind w:left="708"/>
        <w:rPr>
          <w:ins w:id="2655"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656" w:author="Camilo Andrés Díaz Gómez" w:date="2023-03-28T14:22:00Z"/>
        </w:rPr>
      </w:pPr>
    </w:p>
    <w:p w14:paraId="2738CA52" w14:textId="77777777" w:rsidR="00DA6908" w:rsidRPr="002B569F" w:rsidRDefault="00AA1CC1" w:rsidP="002B569F">
      <w:pPr>
        <w:pStyle w:val="PrrAPA"/>
        <w:ind w:left="708"/>
        <w:rPr>
          <w:ins w:id="2657" w:author="Camilo Andrés Díaz Gómez" w:date="2023-03-28T14:22:00Z"/>
        </w:rPr>
      </w:pPr>
      <w:r w:rsidRPr="002B569F">
        <w:t xml:space="preserve">Gracias a la percepción esta información se envía a la red o nube, la cual, es la segunda capa, por medio de los </w:t>
      </w:r>
      <w:proofErr w:type="spellStart"/>
      <w:r w:rsidRPr="002B569F">
        <w:t>gateways</w:t>
      </w:r>
      <w:proofErr w:type="spellEnd"/>
      <w:r w:rsidRPr="002B569F">
        <w:t xml:space="preserve"> que son los encargados de transmitir, con toda la seguridad necesaria, los datos obtenidos entre las dos capas.</w:t>
      </w:r>
    </w:p>
    <w:p w14:paraId="53BE4EAF" w14:textId="77777777" w:rsidR="00DA6908" w:rsidRPr="002B569F" w:rsidRDefault="00DA6908" w:rsidP="002B569F">
      <w:pPr>
        <w:pStyle w:val="PrrAPA"/>
        <w:ind w:left="708"/>
        <w:rPr>
          <w:ins w:id="2658" w:author="Camilo Andrés Díaz Gómez" w:date="2023-03-28T14:22:00Z"/>
        </w:rPr>
      </w:pPr>
    </w:p>
    <w:p w14:paraId="50EA3CAA" w14:textId="484AE85E" w:rsidR="005814B4" w:rsidRPr="002B569F" w:rsidDel="00C87243" w:rsidRDefault="00AA1CC1">
      <w:pPr>
        <w:pStyle w:val="PrrAPA"/>
        <w:ind w:left="708"/>
        <w:rPr>
          <w:del w:id="2659" w:author="Steff Guzmán" w:date="2023-03-13T18:33:00Z"/>
        </w:rPr>
        <w:pPrChange w:id="2660" w:author="Camilo Andrés Díaz Gómez" w:date="2023-03-28T17:43:00Z">
          <w:pPr>
            <w:pStyle w:val="PrrAPA"/>
            <w:ind w:firstLine="0"/>
          </w:pPr>
        </w:pPrChange>
      </w:pPr>
      <w:del w:id="2661" w:author="Camilo Andrés Díaz Gómez" w:date="2023-03-28T14:22:00Z">
        <w:r w:rsidRPr="002B569F" w:rsidDel="00DA6908">
          <w:lastRenderedPageBreak/>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662" w:author="Steff Guzmán" w:date="2023-03-13T18:41:00Z"/>
        </w:rPr>
        <w:pPrChange w:id="2663"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664" w:author="Steff Guzmán" w:date="2023-03-13T18:29:00Z"/>
        </w:rPr>
        <w:pPrChange w:id="2665"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666" w:author="Steff Guzmán" w:date="2023-03-13T19:40:00Z"/>
          <w:del w:id="2667" w:author="Camilo Andrés Díaz Gómez" w:date="2023-03-17T00:41:00Z"/>
        </w:rPr>
      </w:pPr>
    </w:p>
    <w:p w14:paraId="672A75E1" w14:textId="77777777" w:rsidR="00C87243" w:rsidRPr="002B569F" w:rsidRDefault="00C87243" w:rsidP="002B569F">
      <w:pPr>
        <w:pStyle w:val="PrrAPA"/>
        <w:ind w:firstLine="0"/>
        <w:rPr>
          <w:ins w:id="2668" w:author="Steff Guzmán" w:date="2023-03-13T18:45:00Z"/>
          <w:bCs/>
        </w:rPr>
      </w:pPr>
    </w:p>
    <w:p w14:paraId="2A16DB1C" w14:textId="56742775" w:rsidR="00A023DA" w:rsidRPr="002B569F" w:rsidRDefault="00842F9D">
      <w:pPr>
        <w:pStyle w:val="Descripcin"/>
        <w:spacing w:line="360" w:lineRule="auto"/>
        <w:ind w:firstLine="708"/>
        <w:rPr>
          <w:ins w:id="2669" w:author="Camilo Andrés Díaz Gómez" w:date="2023-03-28T15:17:00Z"/>
          <w:rFonts w:cs="Times New Roman"/>
          <w:b w:val="0"/>
          <w:bCs/>
          <w:i/>
          <w:szCs w:val="24"/>
        </w:rPr>
        <w:pPrChange w:id="2670" w:author="Camilo Andrés Díaz Gómez" w:date="2023-03-28T17:43:00Z">
          <w:pPr>
            <w:pStyle w:val="Descripcin"/>
            <w:ind w:firstLine="708"/>
          </w:pPr>
        </w:pPrChange>
      </w:pPr>
      <w:bookmarkStart w:id="2671" w:name="_Toc130919838"/>
      <w:ins w:id="2672"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w:t>
      </w:r>
      <w:ins w:id="2673" w:author="Steff Guzmán" w:date="2023-03-24T15:08:00Z">
        <w:r w:rsidRPr="002B569F">
          <w:rPr>
            <w:rFonts w:cs="Times New Roman"/>
            <w:szCs w:val="24"/>
          </w:rPr>
          <w:fldChar w:fldCharType="end"/>
        </w:r>
      </w:ins>
      <w:ins w:id="2674" w:author="Steff Guzmán" w:date="2023-03-13T18:45:00Z">
        <w:r w:rsidR="00C87243" w:rsidRPr="002B569F">
          <w:rPr>
            <w:rFonts w:cs="Times New Roman"/>
            <w:bCs/>
            <w:szCs w:val="24"/>
          </w:rPr>
          <w:t xml:space="preserve"> </w:t>
        </w:r>
      </w:ins>
      <w:ins w:id="2675"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676" w:author="Camilo Andrés Díaz Gómez" w:date="2023-03-28T17:42:00Z">
              <w:rPr>
                <w:rFonts w:cs="Times New Roman"/>
                <w:i/>
                <w:iCs w:val="0"/>
                <w:szCs w:val="24"/>
              </w:rPr>
            </w:rPrChange>
          </w:rPr>
          <w:t>Modelo general de la arquitectura de una red IoT</w:t>
        </w:r>
      </w:ins>
      <w:bookmarkEnd w:id="2671"/>
    </w:p>
    <w:p w14:paraId="5E837107" w14:textId="77777777" w:rsidR="00C038A4" w:rsidRPr="002B569F" w:rsidRDefault="00C038A4">
      <w:pPr>
        <w:rPr>
          <w:ins w:id="2677" w:author="Camilo Andrés Díaz Gómez" w:date="2023-03-14T20:05:00Z"/>
          <w:rPrChange w:id="2678" w:author="Camilo Andrés Díaz Gómez" w:date="2023-03-28T17:42:00Z">
            <w:rPr>
              <w:ins w:id="2679" w:author="Camilo Andrés Díaz Gómez" w:date="2023-03-14T20:05:00Z"/>
              <w:i/>
            </w:rPr>
          </w:rPrChange>
        </w:rPr>
        <w:pPrChange w:id="2680"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681" w:author="Steff Guzmán" w:date="2023-03-13T18:29:00Z"/>
          <w:del w:id="2682" w:author="Camilo Andrés Díaz Gómez" w:date="2023-03-14T20:05:00Z"/>
          <w:bCs/>
        </w:rPr>
        <w:pPrChange w:id="2683" w:author="Camilo Andrés Díaz Gómez" w:date="2023-03-28T17:43:00Z">
          <w:pPr>
            <w:pStyle w:val="PrrAPA"/>
            <w:ind w:firstLine="0"/>
          </w:pPr>
        </w:pPrChange>
      </w:pPr>
      <w:ins w:id="2684" w:author="Camilo Andrés Díaz Gómez" w:date="2023-03-17T00:41:00Z">
        <w:r w:rsidRPr="002B569F">
          <w:rPr>
            <w:rFonts w:cs="Times New Roman"/>
            <w:b w:val="0"/>
            <w:iCs w:val="0"/>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685" w:author="Camilo Andrés Díaz Gómez" w:date="2023-03-17T00:41:00Z">
        <w:r w:rsidR="00A023DA" w:rsidRPr="002B569F" w:rsidDel="00EE67FE">
          <w:rPr>
            <w:rFonts w:cs="Times New Roman"/>
            <w:b w:val="0"/>
            <w:iCs w:val="0"/>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686" w:author="Steff Guzmán" w:date="2023-03-13T18:31:00Z"/>
          <w:b/>
          <w:bCs/>
          <w:i/>
          <w:iCs/>
          <w:rPrChange w:id="2687" w:author="Camilo Andrés Díaz Gómez" w:date="2023-03-28T17:42:00Z">
            <w:rPr>
              <w:del w:id="2688" w:author="Steff Guzmán" w:date="2023-03-13T18:31:00Z"/>
              <w:b/>
              <w:bCs/>
            </w:rPr>
          </w:rPrChange>
        </w:rPr>
        <w:pPrChange w:id="2689" w:author="Camilo Andrés Díaz Gómez" w:date="2023-03-28T17:43:00Z">
          <w:pPr>
            <w:pStyle w:val="PrrAPA"/>
            <w:ind w:firstLine="0"/>
          </w:pPr>
        </w:pPrChange>
      </w:pPr>
      <w:del w:id="2690" w:author="Steff Guzmán" w:date="2023-03-13T18:31:00Z">
        <w:r w:rsidRPr="002B569F" w:rsidDel="00244CE1">
          <w:rPr>
            <w:b/>
            <w:bCs/>
            <w:i/>
            <w:iCs/>
            <w:rPrChange w:id="2691"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692" w:author="Camilo Andrés Díaz Gómez" w:date="2023-03-14T20:05:00Z"/>
          <w:i/>
          <w:rPrChange w:id="2693" w:author="Camilo Andrés Díaz Gómez" w:date="2023-03-28T17:42:00Z">
            <w:rPr>
              <w:del w:id="2694" w:author="Camilo Andrés Díaz Gómez" w:date="2023-03-14T20:05:00Z"/>
              <w:rFonts w:cs="Times New Roman"/>
            </w:rPr>
          </w:rPrChange>
        </w:rPr>
        <w:pPrChange w:id="2695" w:author="Camilo Andrés Díaz Gómez" w:date="2023-03-28T17:43:00Z">
          <w:pPr>
            <w:pStyle w:val="Descripcin"/>
          </w:pPr>
        </w:pPrChange>
      </w:pPr>
      <w:del w:id="2696" w:author="Camilo Andrés Díaz Gómez" w:date="2023-03-14T20:05:00Z">
        <w:r w:rsidRPr="002B569F" w:rsidDel="00A023DA">
          <w:rPr>
            <w:i/>
            <w:iCs/>
            <w:rPrChange w:id="2697" w:author="Camilo Andrés Díaz Gómez" w:date="2023-03-28T17:42:00Z">
              <w:rPr>
                <w:b w:val="0"/>
                <w:iCs w:val="0"/>
              </w:rPr>
            </w:rPrChange>
          </w:rPr>
          <w:delText>Modelo general de la arquitectura de una red IoT</w:delText>
        </w:r>
      </w:del>
    </w:p>
    <w:p w14:paraId="4BA85806" w14:textId="330870D8" w:rsidR="005814B4" w:rsidRPr="002B569F" w:rsidRDefault="00DB0B24">
      <w:pPr>
        <w:ind w:left="708"/>
        <w:jc w:val="center"/>
        <w:rPr>
          <w:ins w:id="2698" w:author="Camilo Andrés Díaz Gómez" w:date="2023-03-12T18:23:00Z"/>
          <w:rFonts w:cs="Times New Roman"/>
          <w:szCs w:val="24"/>
        </w:rPr>
        <w:pPrChange w:id="2699" w:author="Camilo Andrés Díaz Gómez" w:date="2023-03-28T17:43:00Z">
          <w:pPr/>
        </w:pPrChange>
      </w:pPr>
      <w:ins w:id="2700" w:author="Steff Guzmán" w:date="2023-03-13T19:01:00Z">
        <w:del w:id="2701"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02" w:author="Camilo Andrés Díaz Gómez" w:date="2023-03-28T15:17:00Z"/>
          <w:rFonts w:cs="Times New Roman"/>
          <w:i/>
          <w:iCs/>
          <w:szCs w:val="24"/>
        </w:rPr>
      </w:pPr>
    </w:p>
    <w:p w14:paraId="6E13BA55" w14:textId="6D2636FF" w:rsidR="00EF7707" w:rsidRPr="002B569F" w:rsidDel="00EE67FE" w:rsidRDefault="00DB0B24">
      <w:pPr>
        <w:ind w:firstLine="708"/>
        <w:rPr>
          <w:del w:id="2703" w:author="Camilo Andrés Díaz Gómez" w:date="2023-03-14T20:06:00Z"/>
          <w:rFonts w:cs="Times New Roman"/>
          <w:i/>
          <w:iCs/>
          <w:szCs w:val="24"/>
        </w:rPr>
        <w:pPrChange w:id="2704" w:author="Camilo Andrés Díaz Gómez" w:date="2023-03-28T17:43:00Z">
          <w:pPr/>
        </w:pPrChange>
      </w:pPr>
      <w:ins w:id="2705" w:author="Steff Guzmán" w:date="2023-03-13T19:01:00Z">
        <w:del w:id="2706" w:author="Camilo Andrés Díaz Gómez" w:date="2023-03-14T20:05:00Z">
          <w:r w:rsidRPr="002B569F" w:rsidDel="00A023DA">
            <w:rPr>
              <w:rFonts w:cs="Times New Roman"/>
              <w:i/>
              <w:iCs/>
              <w:szCs w:val="24"/>
            </w:rPr>
            <w:delText xml:space="preserve">Fuente: </w:delText>
          </w:r>
        </w:del>
      </w:ins>
      <w:ins w:id="2707" w:author="Camilo Andrés Díaz Gómez" w:date="2023-03-14T20:05:00Z">
        <w:r w:rsidR="00A023DA" w:rsidRPr="002B569F">
          <w:rPr>
            <w:rFonts w:cs="Times New Roman"/>
            <w:i/>
            <w:iCs/>
            <w:szCs w:val="24"/>
          </w:rPr>
          <w:t xml:space="preserve">Fuente: </w:t>
        </w:r>
      </w:ins>
      <w:ins w:id="2708" w:author="Camilo Andrés Díaz Gómez" w:date="2023-03-12T18:23:00Z">
        <w:r w:rsidR="00EF7707" w:rsidRPr="002B569F">
          <w:rPr>
            <w:rFonts w:cs="Times New Roman"/>
            <w:i/>
            <w:iCs/>
            <w:szCs w:val="24"/>
          </w:rPr>
          <w:t>Elaboración propia</w:t>
        </w:r>
      </w:ins>
      <w:ins w:id="2709"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10" w:author="Camilo Andrés Díaz Gómez" w:date="2023-03-17T00:42:00Z"/>
          <w:rFonts w:cs="Times New Roman"/>
          <w:i/>
          <w:iCs/>
          <w:szCs w:val="24"/>
          <w:rPrChange w:id="2711" w:author="Camilo Andrés Díaz Gómez" w:date="2023-03-28T17:42:00Z">
            <w:rPr>
              <w:ins w:id="2712" w:author="Camilo Andrés Díaz Gómez" w:date="2023-03-17T00:42:00Z"/>
              <w:rFonts w:cs="Times New Roman"/>
            </w:rPr>
          </w:rPrChange>
        </w:rPr>
        <w:pPrChange w:id="2713" w:author="Camilo Andrés Díaz Gómez" w:date="2023-03-28T17:43:00Z">
          <w:pPr/>
        </w:pPrChange>
      </w:pPr>
    </w:p>
    <w:p w14:paraId="2983E38D" w14:textId="77777777" w:rsidR="005814B4" w:rsidRPr="002B569F" w:rsidRDefault="005814B4">
      <w:pPr>
        <w:ind w:left="708"/>
        <w:rPr>
          <w:b/>
          <w:bCs/>
          <w:i/>
          <w:iCs/>
        </w:rPr>
        <w:pPrChange w:id="2714" w:author="Camilo Andrés Díaz Gómez" w:date="2023-03-28T17:43:00Z">
          <w:pPr>
            <w:pStyle w:val="PrrAPA"/>
            <w:ind w:firstLine="0"/>
          </w:pPr>
        </w:pPrChange>
      </w:pPr>
    </w:p>
    <w:p w14:paraId="29FE5940" w14:textId="6CF4CEA8" w:rsidR="00B048F9" w:rsidRPr="002B569F" w:rsidRDefault="005814B4">
      <w:pPr>
        <w:pStyle w:val="Ttulo4"/>
        <w:ind w:left="708"/>
        <w:rPr>
          <w:ins w:id="2715" w:author="Camilo Andrés Díaz Gómez" w:date="2023-03-17T00:42:00Z"/>
          <w:rFonts w:ascii="Times New Roman" w:hAnsi="Times New Roman" w:cs="Times New Roman"/>
          <w:b/>
          <w:bCs/>
          <w:i w:val="0"/>
          <w:iCs w:val="0"/>
          <w:color w:val="auto"/>
          <w:szCs w:val="24"/>
        </w:rPr>
        <w:pPrChange w:id="2716" w:author="Camilo Andrés Díaz Gómez" w:date="2023-03-28T17:43:00Z">
          <w:pPr>
            <w:pStyle w:val="Ttulo4"/>
          </w:pPr>
        </w:pPrChange>
      </w:pPr>
      <w:r w:rsidRPr="002B569F">
        <w:rPr>
          <w:rFonts w:ascii="Times New Roman" w:hAnsi="Times New Roman" w:cs="Times New Roman"/>
          <w:b/>
          <w:bCs/>
          <w:i w:val="0"/>
          <w:iCs w:val="0"/>
          <w:color w:val="auto"/>
          <w:szCs w:val="24"/>
          <w:rPrChange w:id="2717"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18" w:author="Camilo Andrés Díaz Gómez" w:date="2023-03-28T17:42:00Z">
            <w:rPr>
              <w:i/>
              <w:iCs/>
            </w:rPr>
          </w:rPrChange>
        </w:rPr>
        <w:pPrChange w:id="2719" w:author="Camilo Andrés Díaz Gómez" w:date="2023-03-28T17:43:00Z">
          <w:pPr/>
        </w:pPrChange>
      </w:pPr>
    </w:p>
    <w:p w14:paraId="7B8327F2" w14:textId="5243FA6A" w:rsidR="005814B4" w:rsidRPr="002B569F" w:rsidRDefault="005814B4">
      <w:pPr>
        <w:pStyle w:val="PrrAPA"/>
        <w:ind w:left="708"/>
        <w:pPrChange w:id="2720" w:author="Camilo Andrés Díaz Gómez" w:date="2023-03-28T17:43:00Z">
          <w:pPr>
            <w:pStyle w:val="PrrAPA"/>
          </w:pPr>
        </w:pPrChange>
      </w:pPr>
      <w:r w:rsidRPr="002B569F">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721" w:author="Camilo Andrés Díaz Gómez" w:date="2023-03-14T20:06:00Z"/>
        </w:rPr>
        <w:pPrChange w:id="2722"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723" w:author="Camilo Andrés Díaz Gómez" w:date="2023-03-28T17:43:00Z">
          <w:pPr>
            <w:ind w:firstLine="720"/>
          </w:pPr>
        </w:pPrChange>
      </w:pPr>
    </w:p>
    <w:p w14:paraId="4631DCA8" w14:textId="549FEE5C" w:rsidR="005814B4" w:rsidRPr="002B569F" w:rsidRDefault="005814B4">
      <w:pPr>
        <w:pStyle w:val="Ttulo5"/>
        <w:ind w:left="708" w:firstLine="708"/>
        <w:rPr>
          <w:ins w:id="2724" w:author="Camilo Andrés Díaz Gómez" w:date="2023-03-17T00:42:00Z"/>
          <w:rFonts w:ascii="Times New Roman" w:hAnsi="Times New Roman" w:cs="Times New Roman"/>
          <w:b/>
          <w:bCs/>
          <w:color w:val="auto"/>
          <w:szCs w:val="24"/>
        </w:rPr>
        <w:pPrChange w:id="2725" w:author="Camilo Andrés Díaz Gómez" w:date="2023-03-28T17:43:00Z">
          <w:pPr>
            <w:pStyle w:val="Ttulo5"/>
            <w:ind w:firstLine="708"/>
          </w:pPr>
        </w:pPrChange>
      </w:pPr>
      <w:r w:rsidRPr="002B569F">
        <w:rPr>
          <w:rFonts w:ascii="Times New Roman" w:hAnsi="Times New Roman" w:cs="Times New Roman"/>
          <w:b/>
          <w:bCs/>
          <w:color w:val="auto"/>
          <w:szCs w:val="24"/>
          <w:rPrChange w:id="2726" w:author="Camilo Andrés Díaz Gómez" w:date="2023-03-28T17:42:00Z">
            <w:rPr>
              <w:rFonts w:ascii="Times New Roman" w:eastAsiaTheme="minorHAnsi" w:hAnsi="Times New Roman" w:cstheme="minorBidi"/>
              <w:color w:val="auto"/>
            </w:rPr>
          </w:rPrChange>
        </w:rPr>
        <w:t>Tipos de Protocolos IoT</w:t>
      </w:r>
      <w:del w:id="2727" w:author="Camilo Andrés Díaz Gómez" w:date="2023-03-14T20:27:00Z">
        <w:r w:rsidRPr="002B569F" w:rsidDel="00287D6C">
          <w:rPr>
            <w:rFonts w:ascii="Times New Roman" w:hAnsi="Times New Roman" w:cs="Times New Roman"/>
            <w:b/>
            <w:bCs/>
            <w:i/>
            <w:iCs/>
            <w:color w:val="auto"/>
            <w:szCs w:val="24"/>
            <w:rPrChange w:id="2728"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729" w:author="Camilo Andrés Díaz Gómez" w:date="2023-03-28T17:42:00Z">
            <w:rPr>
              <w:i/>
              <w:iCs/>
            </w:rPr>
          </w:rPrChange>
        </w:rPr>
        <w:pPrChange w:id="2730" w:author="Camilo Andrés Díaz Gómez" w:date="2023-03-28T17:43:00Z">
          <w:pPr>
            <w:ind w:firstLine="720"/>
          </w:pPr>
        </w:pPrChange>
      </w:pPr>
    </w:p>
    <w:p w14:paraId="7472AC80" w14:textId="77777777" w:rsidR="0052580A" w:rsidRPr="002B569F" w:rsidRDefault="0052580A">
      <w:pPr>
        <w:pStyle w:val="PrrAPA"/>
        <w:ind w:left="1416"/>
        <w:pPrChange w:id="2731"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732" w:author="Camilo Andrés Díaz Gómez" w:date="2023-03-28T17:43:00Z">
          <w:pPr/>
        </w:pPrChange>
      </w:pPr>
    </w:p>
    <w:p w14:paraId="08358F61" w14:textId="2EEA216E" w:rsidR="005814B4" w:rsidRPr="002B569F" w:rsidRDefault="005814B4">
      <w:pPr>
        <w:pStyle w:val="Ttulo6"/>
        <w:ind w:left="1428" w:firstLine="696"/>
        <w:rPr>
          <w:ins w:id="2733" w:author="Camilo Andrés Díaz Gómez" w:date="2023-03-17T00:42:00Z"/>
          <w:rFonts w:ascii="Times New Roman" w:hAnsi="Times New Roman" w:cs="Times New Roman"/>
          <w:b/>
          <w:bCs/>
          <w:i/>
          <w:iCs/>
          <w:color w:val="auto"/>
          <w:szCs w:val="24"/>
        </w:rPr>
        <w:pPrChange w:id="2734"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735" w:author="Camilo Andrés Díaz Gómez" w:date="2023-03-28T17:42:00Z">
            <w:rPr>
              <w:rFonts w:ascii="Times New Roman" w:eastAsiaTheme="minorHAnsi" w:hAnsi="Times New Roman" w:cstheme="minorBidi"/>
              <w:color w:val="auto"/>
            </w:rPr>
          </w:rPrChange>
        </w:rPr>
        <w:t>Protocolos de acceso de red</w:t>
      </w:r>
      <w:del w:id="2736" w:author="Camilo Andrés Díaz Gómez" w:date="2023-03-14T20:27:00Z">
        <w:r w:rsidRPr="002B569F" w:rsidDel="00287D6C">
          <w:rPr>
            <w:rFonts w:ascii="Times New Roman" w:hAnsi="Times New Roman" w:cs="Times New Roman"/>
            <w:b/>
            <w:bCs/>
            <w:i/>
            <w:iCs/>
            <w:color w:val="auto"/>
            <w:szCs w:val="24"/>
            <w:rPrChange w:id="2737"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738" w:author="Camilo Andrés Díaz Gómez" w:date="2023-03-28T17:43:00Z">
          <w:pPr>
            <w:spacing w:after="160"/>
            <w:ind w:firstLine="720"/>
          </w:pPr>
        </w:pPrChange>
      </w:pPr>
    </w:p>
    <w:p w14:paraId="141FB28A" w14:textId="350CD97E" w:rsidR="00A023DA" w:rsidRPr="002B569F" w:rsidRDefault="0052580A">
      <w:pPr>
        <w:pStyle w:val="PrrAPA"/>
        <w:ind w:left="2124"/>
        <w:rPr>
          <w:ins w:id="2739" w:author="Camilo Andrés Díaz Gómez" w:date="2023-03-14T20:06:00Z"/>
        </w:rPr>
        <w:pPrChange w:id="2740" w:author="Camilo Andrés Díaz Gómez" w:date="2023-03-28T17:43:00Z">
          <w:pPr>
            <w:pStyle w:val="PrrAPA"/>
            <w:ind w:firstLine="720"/>
          </w:pPr>
        </w:pPrChange>
      </w:pPr>
      <w:r w:rsidRPr="002B569F">
        <w:rPr>
          <w:rPrChange w:id="2741" w:author="Camilo Andrés Díaz Gómez" w:date="2023-03-28T17:42:00Z">
            <w:rPr>
              <w:color w:val="000000" w:themeColor="text1"/>
            </w:rPr>
          </w:rPrChange>
        </w:rPr>
        <w:t xml:space="preserve">Se utilizan en la capa inferior para permitir la conexión de dispositivos, que se puede realizar a través de </w:t>
      </w:r>
      <w:proofErr w:type="spellStart"/>
      <w:r w:rsidRPr="002B569F">
        <w:rPr>
          <w:rPrChange w:id="2742" w:author="Camilo Andrés Díaz Gómez" w:date="2023-03-28T17:42:00Z">
            <w:rPr>
              <w:color w:val="000000" w:themeColor="text1"/>
            </w:rPr>
          </w:rPrChange>
        </w:rPr>
        <w:t>Wi</w:t>
      </w:r>
      <w:proofErr w:type="spellEnd"/>
      <w:r w:rsidRPr="002B569F">
        <w:rPr>
          <w:rPrChange w:id="2743" w:author="Camilo Andrés Díaz Gómez" w:date="2023-03-28T17:42:00Z">
            <w:rPr>
              <w:color w:val="000000" w:themeColor="text1"/>
            </w:rPr>
          </w:rPrChange>
        </w:rPr>
        <w:t>-Fi, Ethernet, 3G, 4G, 5G, etc</w:t>
      </w:r>
      <w:ins w:id="2744" w:author="Camilo Andrés Díaz Gómez" w:date="2023-03-27T22:34:00Z">
        <w:r w:rsidR="006E7BA5" w:rsidRPr="002B569F">
          <w:t>.</w:t>
        </w:r>
      </w:ins>
      <w:del w:id="2745" w:author="Camilo Andrés Díaz Gómez" w:date="2023-03-27T22:34:00Z">
        <w:r w:rsidRPr="002B569F" w:rsidDel="006E7BA5">
          <w:rPr>
            <w:rPrChange w:id="2746" w:author="Camilo Andrés Díaz Gómez" w:date="2023-03-28T17:42:00Z">
              <w:rPr>
                <w:b/>
                <w:bCs/>
                <w:i/>
                <w:iCs/>
              </w:rPr>
            </w:rPrChange>
          </w:rPr>
          <w:delText xml:space="preserve"> </w:delText>
        </w:r>
      </w:del>
    </w:p>
    <w:p w14:paraId="1F1104F1" w14:textId="77777777" w:rsidR="00A023DA" w:rsidRPr="002B569F" w:rsidRDefault="00A023DA">
      <w:pPr>
        <w:pStyle w:val="PrrAPA"/>
        <w:rPr>
          <w:ins w:id="2747" w:author="Camilo Andrés Díaz Gómez" w:date="2023-03-14T20:06:00Z"/>
        </w:rPr>
        <w:pPrChange w:id="2748" w:author="Camilo Andrés Díaz Gómez" w:date="2023-03-28T17:43:00Z">
          <w:pPr>
            <w:ind w:firstLine="720"/>
          </w:pPr>
        </w:pPrChange>
      </w:pPr>
    </w:p>
    <w:p w14:paraId="396B091D" w14:textId="622B6D12" w:rsidR="00A023DA" w:rsidRPr="002B569F" w:rsidDel="00A023DA" w:rsidRDefault="00287D6C">
      <w:pPr>
        <w:pStyle w:val="Ttulo6"/>
        <w:ind w:left="1428"/>
        <w:rPr>
          <w:del w:id="2749" w:author="Camilo Andrés Díaz Gómez" w:date="2023-03-14T20:06:00Z"/>
          <w:rFonts w:cs="Times New Roman"/>
          <w:b/>
          <w:bCs/>
          <w:i/>
          <w:iCs/>
          <w:szCs w:val="24"/>
          <w:rPrChange w:id="2750" w:author="Camilo Andrés Díaz Gómez" w:date="2023-03-28T17:42:00Z">
            <w:rPr>
              <w:del w:id="2751" w:author="Camilo Andrés Díaz Gómez" w:date="2023-03-14T20:06:00Z"/>
            </w:rPr>
          </w:rPrChange>
        </w:rPr>
        <w:pPrChange w:id="2752" w:author="Camilo Andrés Díaz Gómez" w:date="2023-03-28T17:43:00Z">
          <w:pPr>
            <w:spacing w:after="160"/>
            <w:ind w:firstLine="720"/>
          </w:pPr>
        </w:pPrChange>
      </w:pPr>
      <w:ins w:id="2753" w:author="Camilo Andrés Díaz Gómez" w:date="2023-03-14T20:36:00Z">
        <w:r w:rsidRPr="002B569F">
          <w:rPr>
            <w:rFonts w:cs="Times New Roman"/>
            <w:b/>
            <w:bCs/>
            <w:i/>
            <w:iCs/>
            <w:szCs w:val="24"/>
            <w:rPrChange w:id="2754" w:author="Camilo Andrés Díaz Gómez" w:date="2023-03-28T17:42:00Z">
              <w:rPr/>
            </w:rPrChange>
          </w:rPr>
          <w:tab/>
        </w:r>
      </w:ins>
    </w:p>
    <w:p w14:paraId="51B9CD01" w14:textId="49CC68BA" w:rsidR="005814B4" w:rsidRPr="002B569F" w:rsidRDefault="005814B4">
      <w:pPr>
        <w:pStyle w:val="Ttulo6"/>
        <w:ind w:left="1428"/>
        <w:rPr>
          <w:ins w:id="2755" w:author="Camilo Andrés Díaz Gómez" w:date="2023-03-17T00:42:00Z"/>
          <w:rFonts w:ascii="Times New Roman" w:hAnsi="Times New Roman" w:cs="Times New Roman"/>
          <w:b/>
          <w:bCs/>
          <w:i/>
          <w:iCs/>
          <w:color w:val="auto"/>
          <w:szCs w:val="24"/>
        </w:rPr>
        <w:pPrChange w:id="2756" w:author="Camilo Andrés Díaz Gómez" w:date="2023-03-28T17:43:00Z">
          <w:pPr>
            <w:pStyle w:val="Ttulo6"/>
            <w:ind w:left="720"/>
          </w:pPr>
        </w:pPrChange>
      </w:pPr>
      <w:r w:rsidRPr="002B569F">
        <w:rPr>
          <w:rFonts w:ascii="Times New Roman" w:hAnsi="Times New Roman" w:cs="Times New Roman"/>
          <w:b/>
          <w:bCs/>
          <w:i/>
          <w:iCs/>
          <w:color w:val="auto"/>
          <w:szCs w:val="24"/>
          <w:rPrChange w:id="2757" w:author="Camilo Andrés Díaz Gómez" w:date="2023-03-28T17:42:00Z">
            <w:rPr>
              <w:rFonts w:ascii="Times New Roman" w:eastAsiaTheme="minorHAnsi" w:hAnsi="Times New Roman" w:cstheme="minorBidi"/>
              <w:color w:val="auto"/>
            </w:rPr>
          </w:rPrChange>
        </w:rPr>
        <w:t>Protocolos de transmisión</w:t>
      </w:r>
      <w:del w:id="2758" w:author="Camilo Andrés Díaz Gómez" w:date="2023-03-14T20:27:00Z">
        <w:r w:rsidRPr="002B569F" w:rsidDel="00287D6C">
          <w:rPr>
            <w:rFonts w:ascii="Times New Roman" w:hAnsi="Times New Roman" w:cs="Times New Roman"/>
            <w:b/>
            <w:bCs/>
            <w:i/>
            <w:iCs/>
            <w:color w:val="auto"/>
            <w:szCs w:val="24"/>
            <w:rPrChange w:id="2759"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760" w:author="Camilo Andrés Díaz Gómez" w:date="2023-03-28T17:43:00Z">
          <w:pPr>
            <w:spacing w:after="160"/>
            <w:ind w:firstLine="720"/>
          </w:pPr>
        </w:pPrChange>
      </w:pPr>
    </w:p>
    <w:p w14:paraId="63768F2D" w14:textId="27FF6835" w:rsidR="0052580A" w:rsidRPr="002B569F" w:rsidRDefault="005814B4">
      <w:pPr>
        <w:pStyle w:val="PrrAPA"/>
        <w:ind w:left="2124"/>
        <w:rPr>
          <w:ins w:id="2761" w:author="Camilo Andrés Díaz Gómez" w:date="2023-03-17T00:42:00Z"/>
          <w:rPrChange w:id="2762" w:author="Camilo Andrés Díaz Gómez" w:date="2023-03-28T17:42:00Z">
            <w:rPr>
              <w:ins w:id="2763" w:author="Camilo Andrés Díaz Gómez" w:date="2023-03-17T00:42:00Z"/>
              <w:color w:val="000000" w:themeColor="text1"/>
            </w:rPr>
          </w:rPrChange>
        </w:rPr>
        <w:pPrChange w:id="2764" w:author="Camilo Andrés Díaz Gómez" w:date="2023-03-28T17:43:00Z">
          <w:pPr>
            <w:spacing w:after="160"/>
            <w:ind w:left="708" w:firstLine="720"/>
          </w:pPr>
        </w:pPrChange>
      </w:pPr>
      <w:r w:rsidRPr="002B569F">
        <w:t xml:space="preserve"> </w:t>
      </w:r>
      <w:r w:rsidR="0052580A" w:rsidRPr="002B569F">
        <w:rPr>
          <w:rPrChange w:id="2765"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766" w:author="Camilo Andrés Díaz Gómez" w:date="2023-03-28T17:42:00Z">
            <w:rPr>
              <w:color w:val="000000" w:themeColor="text1"/>
            </w:rPr>
          </w:rPrChange>
        </w:rPr>
        <w:pPrChange w:id="2767" w:author="Camilo Andrés Díaz Gómez" w:date="2023-03-28T17:43:00Z">
          <w:pPr>
            <w:spacing w:after="160"/>
            <w:ind w:firstLine="720"/>
          </w:pPr>
        </w:pPrChange>
      </w:pPr>
    </w:p>
    <w:p w14:paraId="59D63B80" w14:textId="1D2B107F" w:rsidR="00A023DA" w:rsidRPr="002B569F" w:rsidRDefault="0052580A">
      <w:pPr>
        <w:pStyle w:val="PrrAPA"/>
        <w:ind w:left="2124"/>
        <w:rPr>
          <w:ins w:id="2768" w:author="Camilo Andrés Díaz Gómez" w:date="2023-03-14T20:06:00Z"/>
        </w:rPr>
        <w:pPrChange w:id="2769" w:author="Camilo Andrés Díaz Gómez" w:date="2023-03-28T17:43:00Z">
          <w:pPr>
            <w:pStyle w:val="PrrAPA"/>
            <w:ind w:firstLine="720"/>
          </w:pPr>
        </w:pPrChange>
      </w:pPr>
      <w:r w:rsidRPr="002B569F">
        <w:rPr>
          <w:rPrChange w:id="2770" w:author="Camilo Andrés Díaz Gómez" w:date="2023-03-28T17:42:00Z">
            <w:rPr>
              <w:color w:val="000000" w:themeColor="text1"/>
            </w:rPr>
          </w:rPrChange>
        </w:rPr>
        <w:t>Hay que recalcar que la elección del protocolo depende de los requisitos específicos de la red a diseñar, los tipos de datos que se transmiten, la cantidad y tipos de dispositivos en la red y la distancia en la que los dispositivos deben transmitir los datos. Algunos de los protocolos comúnmente utilizados en las redes IoT incluyen</w:t>
      </w:r>
      <w:ins w:id="2771" w:author="Camilo Andrés Díaz Gómez" w:date="2023-03-14T20:06:00Z">
        <w:r w:rsidR="00A023DA" w:rsidRPr="002B569F">
          <w:rPr>
            <w:rPrChange w:id="2772" w:author="Camilo Andrés Díaz Gómez" w:date="2023-03-28T17:42:00Z">
              <w:rPr>
                <w:color w:val="000000" w:themeColor="text1"/>
              </w:rPr>
            </w:rPrChange>
          </w:rPr>
          <w:t>.</w:t>
        </w:r>
      </w:ins>
    </w:p>
    <w:p w14:paraId="0AB57432" w14:textId="77777777" w:rsidR="00A023DA" w:rsidRPr="002B569F" w:rsidRDefault="00A023DA">
      <w:pPr>
        <w:ind w:left="708" w:firstLine="720"/>
        <w:rPr>
          <w:ins w:id="2773" w:author="Camilo Andrés Díaz Gómez" w:date="2023-03-14T20:06:00Z"/>
          <w:rFonts w:cs="Times New Roman"/>
          <w:szCs w:val="24"/>
        </w:rPr>
        <w:pPrChange w:id="2774" w:author="Camilo Andrés Díaz Gómez" w:date="2023-03-28T17:43:00Z">
          <w:pPr>
            <w:ind w:firstLine="720"/>
          </w:pPr>
        </w:pPrChange>
      </w:pPr>
    </w:p>
    <w:p w14:paraId="3FB83EEE" w14:textId="691F7307" w:rsidR="00A023DA" w:rsidRPr="002B569F" w:rsidDel="00A023DA" w:rsidRDefault="00287D6C">
      <w:pPr>
        <w:pStyle w:val="Ttulo6"/>
        <w:ind w:left="1428"/>
        <w:rPr>
          <w:del w:id="2775" w:author="Camilo Andrés Díaz Gómez" w:date="2023-03-14T20:06:00Z"/>
          <w:rFonts w:cs="Times New Roman"/>
          <w:b/>
          <w:bCs/>
          <w:i/>
          <w:iCs/>
          <w:szCs w:val="24"/>
          <w:rPrChange w:id="2776" w:author="Camilo Andrés Díaz Gómez" w:date="2023-03-28T17:42:00Z">
            <w:rPr>
              <w:del w:id="2777" w:author="Camilo Andrés Díaz Gómez" w:date="2023-03-14T20:06:00Z"/>
            </w:rPr>
          </w:rPrChange>
        </w:rPr>
        <w:pPrChange w:id="2778" w:author="Camilo Andrés Díaz Gómez" w:date="2023-03-28T17:43:00Z">
          <w:pPr>
            <w:spacing w:after="160"/>
            <w:ind w:firstLine="720"/>
          </w:pPr>
        </w:pPrChange>
      </w:pPr>
      <w:ins w:id="2779" w:author="Camilo Andrés Díaz Gómez" w:date="2023-03-14T20:36:00Z">
        <w:r w:rsidRPr="002B569F">
          <w:rPr>
            <w:rFonts w:cs="Times New Roman"/>
            <w:b/>
            <w:bCs/>
            <w:i/>
            <w:iCs/>
            <w:szCs w:val="24"/>
            <w:rPrChange w:id="2780" w:author="Camilo Andrés Díaz Gómez" w:date="2023-03-28T17:42:00Z">
              <w:rPr/>
            </w:rPrChange>
          </w:rPr>
          <w:tab/>
        </w:r>
      </w:ins>
    </w:p>
    <w:p w14:paraId="33DF0F1A" w14:textId="3ED336F0" w:rsidR="0052580A" w:rsidRPr="002B569F" w:rsidRDefault="0052580A">
      <w:pPr>
        <w:pStyle w:val="Ttulo6"/>
        <w:ind w:left="1428"/>
        <w:rPr>
          <w:ins w:id="2781" w:author="Camilo Andrés Díaz Gómez" w:date="2023-03-17T00:42:00Z"/>
          <w:rFonts w:ascii="Times New Roman" w:hAnsi="Times New Roman" w:cs="Times New Roman"/>
          <w:b/>
          <w:bCs/>
          <w:i/>
          <w:iCs/>
          <w:color w:val="auto"/>
          <w:szCs w:val="24"/>
        </w:rPr>
        <w:pPrChange w:id="2782" w:author="Camilo Andrés Díaz Gómez" w:date="2023-03-28T17:43:00Z">
          <w:pPr>
            <w:pStyle w:val="Ttulo6"/>
            <w:ind w:left="720"/>
          </w:pPr>
        </w:pPrChange>
      </w:pPr>
      <w:r w:rsidRPr="002B569F">
        <w:rPr>
          <w:rFonts w:ascii="Times New Roman" w:hAnsi="Times New Roman" w:cs="Times New Roman"/>
          <w:b/>
          <w:bCs/>
          <w:i/>
          <w:iCs/>
          <w:color w:val="auto"/>
          <w:szCs w:val="24"/>
          <w:rPrChange w:id="2783" w:author="Camilo Andrés Díaz Gómez" w:date="2023-03-28T17:42:00Z">
            <w:rPr>
              <w:rFonts w:ascii="Times New Roman" w:eastAsiaTheme="minorHAnsi" w:hAnsi="Times New Roman" w:cstheme="minorBidi"/>
              <w:b/>
              <w:bCs/>
              <w:i/>
              <w:iCs/>
              <w:color w:val="auto"/>
            </w:rPr>
          </w:rPrChange>
        </w:rPr>
        <w:t xml:space="preserve">MQTT (Transporte de telemetría de </w:t>
      </w:r>
      <w:proofErr w:type="spellStart"/>
      <w:r w:rsidRPr="002B569F">
        <w:rPr>
          <w:rFonts w:ascii="Times New Roman" w:hAnsi="Times New Roman" w:cs="Times New Roman"/>
          <w:b/>
          <w:bCs/>
          <w:i/>
          <w:iCs/>
          <w:color w:val="auto"/>
          <w:szCs w:val="24"/>
          <w:rPrChange w:id="2784" w:author="Camilo Andrés Díaz Gómez" w:date="2023-03-28T17:42:00Z">
            <w:rPr>
              <w:rFonts w:ascii="Times New Roman" w:eastAsiaTheme="minorHAnsi" w:hAnsi="Times New Roman" w:cstheme="minorBidi"/>
              <w:b/>
              <w:bCs/>
              <w:i/>
              <w:iCs/>
              <w:color w:val="auto"/>
            </w:rPr>
          </w:rPrChange>
        </w:rPr>
        <w:t>Message</w:t>
      </w:r>
      <w:proofErr w:type="spellEnd"/>
      <w:r w:rsidRPr="002B569F">
        <w:rPr>
          <w:rFonts w:ascii="Times New Roman" w:hAnsi="Times New Roman" w:cs="Times New Roman"/>
          <w:b/>
          <w:bCs/>
          <w:i/>
          <w:iCs/>
          <w:color w:val="auto"/>
          <w:szCs w:val="24"/>
          <w:rPrChange w:id="2785" w:author="Camilo Andrés Díaz Gómez" w:date="2023-03-28T17:42:00Z">
            <w:rPr>
              <w:rFonts w:ascii="Times New Roman" w:eastAsiaTheme="minorHAnsi" w:hAnsi="Times New Roman" w:cstheme="minorBidi"/>
              <w:b/>
              <w:bCs/>
              <w:i/>
              <w:iCs/>
              <w:color w:val="auto"/>
            </w:rPr>
          </w:rPrChange>
        </w:rPr>
        <w:t xml:space="preserve"> </w:t>
      </w:r>
      <w:proofErr w:type="spellStart"/>
      <w:r w:rsidRPr="002B569F">
        <w:rPr>
          <w:rFonts w:ascii="Times New Roman" w:hAnsi="Times New Roman" w:cs="Times New Roman"/>
          <w:b/>
          <w:bCs/>
          <w:i/>
          <w:iCs/>
          <w:color w:val="auto"/>
          <w:szCs w:val="24"/>
          <w:rPrChange w:id="2786" w:author="Camilo Andrés Díaz Gómez" w:date="2023-03-28T17:42:00Z">
            <w:rPr>
              <w:rFonts w:ascii="Times New Roman" w:eastAsiaTheme="minorHAnsi" w:hAnsi="Times New Roman" w:cstheme="minorBidi"/>
              <w:b/>
              <w:bCs/>
              <w:i/>
              <w:iCs/>
              <w:color w:val="auto"/>
            </w:rPr>
          </w:rPrChange>
        </w:rPr>
        <w:t>Queue</w:t>
      </w:r>
      <w:proofErr w:type="spellEnd"/>
      <w:r w:rsidRPr="002B569F">
        <w:rPr>
          <w:rFonts w:ascii="Times New Roman" w:hAnsi="Times New Roman" w:cs="Times New Roman"/>
          <w:b/>
          <w:bCs/>
          <w:i/>
          <w:iCs/>
          <w:color w:val="auto"/>
          <w:szCs w:val="24"/>
          <w:rPrChange w:id="2787" w:author="Camilo Andrés Díaz Gómez" w:date="2023-03-28T17:42:00Z">
            <w:rPr>
              <w:rFonts w:ascii="Times New Roman" w:eastAsiaTheme="minorHAnsi" w:hAnsi="Times New Roman" w:cstheme="minorBidi"/>
              <w:b/>
              <w:bCs/>
              <w:i/>
              <w:iCs/>
              <w:color w:val="auto"/>
            </w:rPr>
          </w:rPrChange>
        </w:rPr>
        <w:t xml:space="preserve"> Server)</w:t>
      </w:r>
      <w:del w:id="2788" w:author="Camilo Andrés Díaz Gómez" w:date="2023-03-14T20:27:00Z">
        <w:r w:rsidRPr="002B569F" w:rsidDel="00287D6C">
          <w:rPr>
            <w:rFonts w:ascii="Times New Roman" w:hAnsi="Times New Roman" w:cs="Times New Roman"/>
            <w:b/>
            <w:bCs/>
            <w:i/>
            <w:iCs/>
            <w:color w:val="auto"/>
            <w:szCs w:val="24"/>
            <w:rPrChange w:id="2789"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790" w:author="Camilo Andrés Díaz Gómez" w:date="2023-03-28T17:42:00Z">
            <w:rPr>
              <w:rFonts w:cs="Times New Roman"/>
              <w:b/>
              <w:bCs/>
              <w:i/>
              <w:iCs/>
            </w:rPr>
          </w:rPrChange>
        </w:rPr>
        <w:pPrChange w:id="2791"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792" w:author="Camilo Andrés Díaz Gómez" w:date="2023-03-14T20:06:00Z"/>
          <w:rPrChange w:id="2793" w:author="Camilo Andrés Díaz Gómez" w:date="2023-03-28T17:42:00Z">
            <w:rPr>
              <w:del w:id="2794" w:author="Camilo Andrés Díaz Gómez" w:date="2023-03-14T20:06:00Z"/>
              <w:color w:val="000000" w:themeColor="text1"/>
            </w:rPr>
          </w:rPrChange>
        </w:rPr>
        <w:pPrChange w:id="2795" w:author="Camilo Andrés Díaz Gómez" w:date="2023-03-28T17:43:00Z">
          <w:pPr>
            <w:spacing w:after="160"/>
            <w:ind w:firstLine="720"/>
          </w:pPr>
        </w:pPrChange>
      </w:pPr>
      <w:r w:rsidRPr="002B569F">
        <w:rPr>
          <w:rPrChange w:id="2796" w:author="Camilo Andrés Díaz Gómez" w:date="2023-03-28T17:42:00Z">
            <w:rPr>
              <w:color w:val="000000" w:themeColor="text1"/>
            </w:rPr>
          </w:rPrChange>
        </w:rPr>
        <w:lastRenderedPageBreak/>
        <w:t>E</w:t>
      </w:r>
      <w:r w:rsidR="0052580A" w:rsidRPr="002B569F">
        <w:rPr>
          <w:rPrChange w:id="2797"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798" w:author="Camilo Andrés Díaz Gómez" w:date="2023-03-28T17:42:00Z">
            <w:rPr>
              <w:color w:val="000000" w:themeColor="text1"/>
            </w:rPr>
          </w:rPrChange>
        </w:rPr>
        <w:pPrChange w:id="2799" w:author="Camilo Andrés Díaz Gómez" w:date="2023-03-28T17:43:00Z">
          <w:pPr>
            <w:spacing w:after="160"/>
            <w:ind w:firstLine="720"/>
          </w:pPr>
        </w:pPrChange>
      </w:pPr>
    </w:p>
    <w:p w14:paraId="6A7C4648" w14:textId="77777777" w:rsidR="00A023DA" w:rsidRPr="002B569F" w:rsidRDefault="00A023DA">
      <w:pPr>
        <w:ind w:left="708"/>
        <w:rPr>
          <w:ins w:id="2800" w:author="Camilo Andrés Díaz Gómez" w:date="2023-03-14T20:06:00Z"/>
          <w:rFonts w:cs="Times New Roman"/>
          <w:szCs w:val="24"/>
        </w:rPr>
        <w:pPrChange w:id="2801" w:author="Camilo Andrés Díaz Gómez" w:date="2023-03-28T17:43:00Z">
          <w:pPr>
            <w:ind w:firstLine="720"/>
          </w:pPr>
        </w:pPrChange>
      </w:pPr>
    </w:p>
    <w:p w14:paraId="2FCDDE71" w14:textId="6D6B0CFC" w:rsidR="0052580A" w:rsidRPr="002B569F" w:rsidRDefault="0052580A">
      <w:pPr>
        <w:pStyle w:val="Ttulo6"/>
        <w:ind w:left="1428" w:firstLine="696"/>
        <w:rPr>
          <w:ins w:id="2802" w:author="Camilo Andrés Díaz Gómez" w:date="2023-03-17T00:42:00Z"/>
          <w:rFonts w:ascii="Times New Roman" w:hAnsi="Times New Roman" w:cs="Times New Roman"/>
          <w:b/>
          <w:bCs/>
          <w:i/>
          <w:iCs/>
          <w:color w:val="auto"/>
          <w:szCs w:val="24"/>
        </w:rPr>
        <w:pPrChange w:id="2803"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2804" w:author="Camilo Andrés Díaz Gómez" w:date="2023-03-28T17:42:00Z">
            <w:rPr>
              <w:rFonts w:ascii="Times New Roman" w:eastAsiaTheme="minorHAnsi" w:hAnsi="Times New Roman" w:cstheme="minorBidi"/>
              <w:color w:val="auto"/>
            </w:rPr>
          </w:rPrChange>
        </w:rPr>
        <w:t>CoAP</w:t>
      </w:r>
      <w:proofErr w:type="spellEnd"/>
      <w:r w:rsidRPr="002B569F">
        <w:rPr>
          <w:rFonts w:ascii="Times New Roman" w:hAnsi="Times New Roman" w:cs="Times New Roman"/>
          <w:b/>
          <w:bCs/>
          <w:i/>
          <w:iCs/>
          <w:color w:val="auto"/>
          <w:szCs w:val="24"/>
          <w:rPrChange w:id="2805" w:author="Camilo Andrés Díaz Gómez" w:date="2023-03-28T17:42:00Z">
            <w:rPr>
              <w:rFonts w:ascii="Times New Roman" w:eastAsiaTheme="minorHAnsi" w:hAnsi="Times New Roman" w:cstheme="minorBidi"/>
              <w:color w:val="auto"/>
            </w:rPr>
          </w:rPrChange>
        </w:rPr>
        <w:t xml:space="preserve"> (Protocolo de aplicación restringida)</w:t>
      </w:r>
      <w:del w:id="2806" w:author="Camilo Andrés Díaz Gómez" w:date="2023-03-14T20:27:00Z">
        <w:r w:rsidRPr="002B569F" w:rsidDel="00287D6C">
          <w:rPr>
            <w:rFonts w:ascii="Times New Roman" w:hAnsi="Times New Roman" w:cs="Times New Roman"/>
            <w:b/>
            <w:bCs/>
            <w:i/>
            <w:iCs/>
            <w:color w:val="auto"/>
            <w:szCs w:val="24"/>
            <w:rPrChange w:id="2807"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08"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09" w:author="Camilo Andrés Díaz Gómez" w:date="2023-03-14T20:06:00Z"/>
        </w:rPr>
        <w:pPrChange w:id="2810"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11" w:author="Camilo Andrés Díaz Gómez" w:date="2023-03-14T20:06:00Z"/>
        </w:rPr>
        <w:pPrChange w:id="2812" w:author="Camilo Andrés Díaz Gómez" w:date="2023-03-28T17:43:00Z">
          <w:pPr>
            <w:pStyle w:val="PrrAPA"/>
            <w:ind w:firstLine="720"/>
          </w:pPr>
        </w:pPrChange>
      </w:pPr>
    </w:p>
    <w:p w14:paraId="418165C9" w14:textId="77777777" w:rsidR="00A023DA" w:rsidRPr="002B569F" w:rsidRDefault="00A023DA">
      <w:pPr>
        <w:pStyle w:val="PrrAPA"/>
        <w:rPr>
          <w:ins w:id="2813" w:author="Camilo Andrés Díaz Gómez" w:date="2023-03-14T20:06:00Z"/>
        </w:rPr>
        <w:pPrChange w:id="2814" w:author="Camilo Andrés Díaz Gómez" w:date="2023-03-28T17:43:00Z">
          <w:pPr>
            <w:ind w:firstLine="720"/>
          </w:pPr>
        </w:pPrChange>
      </w:pPr>
    </w:p>
    <w:p w14:paraId="6DA4FD58" w14:textId="7AE8AE83" w:rsidR="0052580A" w:rsidRPr="002B569F" w:rsidRDefault="0052580A">
      <w:pPr>
        <w:pStyle w:val="Ttulo6"/>
        <w:ind w:left="1428" w:firstLine="696"/>
        <w:rPr>
          <w:ins w:id="2815" w:author="Camilo Andrés Díaz Gómez" w:date="2023-03-17T00:42:00Z"/>
          <w:rFonts w:ascii="Times New Roman" w:hAnsi="Times New Roman" w:cs="Times New Roman"/>
          <w:b/>
          <w:bCs/>
          <w:i/>
          <w:iCs/>
          <w:color w:val="auto"/>
          <w:szCs w:val="24"/>
        </w:rPr>
        <w:pPrChange w:id="2816"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17" w:author="Camilo Andrés Díaz Gómez" w:date="2023-03-28T17:42:00Z">
            <w:rPr>
              <w:rFonts w:ascii="Times New Roman" w:eastAsiaTheme="minorHAnsi" w:hAnsi="Times New Roman" w:cstheme="minorBidi"/>
              <w:color w:val="auto"/>
            </w:rPr>
          </w:rPrChange>
        </w:rPr>
        <w:t>HTTP (Protocolo de transferencia de hipertexto)</w:t>
      </w:r>
      <w:del w:id="2818" w:author="Camilo Andrés Díaz Gómez" w:date="2023-03-14T20:27:00Z">
        <w:r w:rsidRPr="002B569F" w:rsidDel="00287D6C">
          <w:rPr>
            <w:rFonts w:ascii="Times New Roman" w:hAnsi="Times New Roman" w:cs="Times New Roman"/>
            <w:b/>
            <w:bCs/>
            <w:i/>
            <w:iCs/>
            <w:color w:val="auto"/>
            <w:szCs w:val="24"/>
            <w:rPrChange w:id="2819"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20" w:author="Camilo Andrés Díaz Gómez" w:date="2023-03-28T17:43:00Z">
          <w:pPr>
            <w:spacing w:after="160"/>
            <w:ind w:firstLine="720"/>
          </w:pPr>
        </w:pPrChange>
      </w:pPr>
    </w:p>
    <w:p w14:paraId="3A3F5566" w14:textId="328D04FF" w:rsidR="0052580A" w:rsidRPr="002B569F" w:rsidRDefault="0052580A">
      <w:pPr>
        <w:pStyle w:val="PrrAPA"/>
        <w:ind w:left="2124"/>
        <w:pPrChange w:id="2821"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pPr>
        <w:spacing w:after="160"/>
        <w:ind w:left="708" w:firstLine="720"/>
        <w:rPr>
          <w:rFonts w:cs="Times New Roman"/>
          <w:szCs w:val="24"/>
          <w:rPrChange w:id="2822" w:author="Camilo Andrés Díaz Gómez" w:date="2023-03-28T17:42:00Z">
            <w:rPr>
              <w:rFonts w:cs="Times New Roman"/>
              <w:color w:val="000000" w:themeColor="text1"/>
              <w:szCs w:val="24"/>
            </w:rPr>
          </w:rPrChange>
        </w:rPr>
        <w:pPrChange w:id="2823"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24" w:author="Camilo Andrés Díaz Gómez" w:date="2023-03-17T00:42:00Z"/>
          <w:rFonts w:ascii="Times New Roman" w:hAnsi="Times New Roman" w:cs="Times New Roman"/>
          <w:b/>
          <w:bCs/>
          <w:i/>
          <w:iCs/>
          <w:color w:val="auto"/>
          <w:szCs w:val="24"/>
        </w:rPr>
        <w:pPrChange w:id="2825"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26" w:author="Camilo Andrés Díaz Gómez" w:date="2023-03-28T17:42:00Z">
            <w:rPr>
              <w:rFonts w:ascii="Times New Roman" w:eastAsiaTheme="minorHAnsi" w:hAnsi="Times New Roman" w:cstheme="minorBidi"/>
              <w:color w:val="auto"/>
            </w:rPr>
          </w:rPrChange>
        </w:rPr>
        <w:t>DDS (servicio de distribución de datos)</w:t>
      </w:r>
      <w:del w:id="2827" w:author="Camilo Andrés Díaz Gómez" w:date="2023-03-14T20:27:00Z">
        <w:r w:rsidRPr="002B569F" w:rsidDel="00287D6C">
          <w:rPr>
            <w:rFonts w:ascii="Times New Roman" w:hAnsi="Times New Roman" w:cs="Times New Roman"/>
            <w:b/>
            <w:bCs/>
            <w:i/>
            <w:iCs/>
            <w:color w:val="auto"/>
            <w:szCs w:val="24"/>
            <w:rPrChange w:id="2828"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829"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830" w:author="Camilo Andrés Díaz Gómez" w:date="2023-03-14T20:07:00Z"/>
          <w:rPrChange w:id="2831" w:author="Camilo Andrés Díaz Gómez" w:date="2023-03-28T17:42:00Z">
            <w:rPr>
              <w:del w:id="2832" w:author="Camilo Andrés Díaz Gómez" w:date="2023-03-14T20:07:00Z"/>
              <w:color w:val="000000" w:themeColor="text1"/>
            </w:rPr>
          </w:rPrChange>
        </w:rPr>
        <w:pPrChange w:id="2833" w:author="Camilo Andrés Díaz Gómez" w:date="2023-03-28T17:43:00Z">
          <w:pPr>
            <w:spacing w:after="160"/>
            <w:ind w:firstLine="720"/>
          </w:pPr>
        </w:pPrChange>
      </w:pPr>
      <w:r w:rsidRPr="002B569F">
        <w:rPr>
          <w:rPrChange w:id="2834"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pPr>
        <w:pStyle w:val="PrrAPA"/>
        <w:ind w:left="2124"/>
        <w:rPr>
          <w:ins w:id="2835" w:author="Camilo Andrés Díaz Gómez" w:date="2023-03-14T20:07:00Z"/>
        </w:rPr>
        <w:pPrChange w:id="2836" w:author="Camilo Andrés Díaz Gómez" w:date="2023-03-28T17:43:00Z">
          <w:pPr>
            <w:pStyle w:val="PrrAPA"/>
            <w:ind w:firstLine="720"/>
          </w:pPr>
        </w:pPrChange>
      </w:pPr>
    </w:p>
    <w:p w14:paraId="2E039362" w14:textId="77777777" w:rsidR="00A023DA" w:rsidRPr="002B569F" w:rsidRDefault="00A023DA">
      <w:pPr>
        <w:ind w:left="708" w:firstLine="720"/>
        <w:rPr>
          <w:ins w:id="2837" w:author="Camilo Andrés Díaz Gómez" w:date="2023-03-14T20:07:00Z"/>
          <w:rFonts w:cs="Times New Roman"/>
          <w:szCs w:val="24"/>
        </w:rPr>
        <w:pPrChange w:id="2838" w:author="Camilo Andrés Díaz Gómez" w:date="2023-03-28T17:43:00Z">
          <w:pPr>
            <w:ind w:firstLine="720"/>
          </w:pPr>
        </w:pPrChange>
      </w:pPr>
    </w:p>
    <w:p w14:paraId="1E55D454" w14:textId="1A26F9DF" w:rsidR="0052580A" w:rsidRPr="002B569F" w:rsidRDefault="0052580A">
      <w:pPr>
        <w:pStyle w:val="Ttulo6"/>
        <w:ind w:left="1428" w:firstLine="696"/>
        <w:rPr>
          <w:ins w:id="2839" w:author="Camilo Andrés Díaz Gómez" w:date="2023-03-17T00:42:00Z"/>
          <w:rFonts w:ascii="Times New Roman" w:hAnsi="Times New Roman" w:cs="Times New Roman"/>
          <w:b/>
          <w:bCs/>
          <w:i/>
          <w:iCs/>
          <w:color w:val="auto"/>
          <w:szCs w:val="24"/>
        </w:rPr>
        <w:pPrChange w:id="2840"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41" w:author="Camilo Andrés Díaz Gómez" w:date="2023-03-28T17:42:00Z">
            <w:rPr>
              <w:rFonts w:ascii="Times New Roman" w:eastAsiaTheme="minorHAnsi" w:hAnsi="Times New Roman" w:cstheme="minorBidi"/>
              <w:color w:val="auto"/>
            </w:rPr>
          </w:rPrChange>
        </w:rPr>
        <w:t>AMQP (Protocolo de cola de mensajes avanzado)</w:t>
      </w:r>
      <w:del w:id="2842" w:author="Camilo Andrés Díaz Gómez" w:date="2023-03-14T20:27:00Z">
        <w:r w:rsidRPr="002B569F" w:rsidDel="00287D6C">
          <w:rPr>
            <w:rFonts w:ascii="Times New Roman" w:hAnsi="Times New Roman" w:cs="Times New Roman"/>
            <w:b/>
            <w:bCs/>
            <w:i/>
            <w:iCs/>
            <w:color w:val="auto"/>
            <w:szCs w:val="24"/>
            <w:rPrChange w:id="2843"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844"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845" w:author="Camilo Andrés Díaz Gómez" w:date="2023-03-14T20:07:00Z"/>
          <w:rPrChange w:id="2846" w:author="Camilo Andrés Díaz Gómez" w:date="2023-03-28T17:42:00Z">
            <w:rPr>
              <w:del w:id="2847" w:author="Camilo Andrés Díaz Gómez" w:date="2023-03-14T20:07:00Z"/>
              <w:color w:val="000000" w:themeColor="text1"/>
            </w:rPr>
          </w:rPrChange>
        </w:rPr>
        <w:pPrChange w:id="2848" w:author="Camilo Andrés Díaz Gómez" w:date="2023-03-28T17:43:00Z">
          <w:pPr>
            <w:spacing w:after="160"/>
            <w:ind w:firstLine="720"/>
          </w:pPr>
        </w:pPrChange>
      </w:pPr>
      <w:r w:rsidRPr="002B569F">
        <w:rPr>
          <w:rPrChange w:id="2849"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850" w:author="Camilo Andrés Díaz Gómez" w:date="2023-03-14T20:07:00Z"/>
        </w:rPr>
        <w:pPrChange w:id="2851" w:author="Camilo Andrés Díaz Gómez" w:date="2023-03-28T17:43:00Z">
          <w:pPr>
            <w:spacing w:after="160"/>
            <w:ind w:firstLine="720"/>
          </w:pPr>
        </w:pPrChange>
      </w:pPr>
    </w:p>
    <w:p w14:paraId="64D98B29" w14:textId="77777777" w:rsidR="00A023DA" w:rsidRPr="002B569F" w:rsidRDefault="00A023DA">
      <w:pPr>
        <w:ind w:left="708" w:firstLine="720"/>
        <w:rPr>
          <w:ins w:id="2852" w:author="Camilo Andrés Díaz Gómez" w:date="2023-03-14T20:07:00Z"/>
          <w:rFonts w:cs="Times New Roman"/>
          <w:szCs w:val="24"/>
        </w:rPr>
        <w:pPrChange w:id="2853" w:author="Camilo Andrés Díaz Gómez" w:date="2023-03-28T17:43:00Z">
          <w:pPr>
            <w:ind w:firstLine="720"/>
          </w:pPr>
        </w:pPrChange>
      </w:pPr>
    </w:p>
    <w:p w14:paraId="0DA5EFB9" w14:textId="15E30976" w:rsidR="00616790" w:rsidRPr="002B569F" w:rsidRDefault="0052580A">
      <w:pPr>
        <w:pStyle w:val="Ttulo6"/>
        <w:ind w:left="1428" w:firstLine="696"/>
        <w:rPr>
          <w:ins w:id="2854" w:author="Camilo Andrés Díaz Gómez" w:date="2023-03-17T00:42:00Z"/>
          <w:rFonts w:ascii="Times New Roman" w:hAnsi="Times New Roman" w:cs="Times New Roman"/>
          <w:b/>
          <w:bCs/>
          <w:i/>
          <w:iCs/>
          <w:color w:val="auto"/>
          <w:szCs w:val="24"/>
        </w:rPr>
        <w:pPrChange w:id="2855"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56" w:author="Camilo Andrés Díaz Gómez" w:date="2023-03-28T17:42:00Z">
            <w:rPr>
              <w:rFonts w:ascii="Times New Roman" w:eastAsiaTheme="minorHAnsi" w:hAnsi="Times New Roman" w:cstheme="minorBidi"/>
              <w:color w:val="auto"/>
            </w:rPr>
          </w:rPrChange>
        </w:rPr>
        <w:t>ZigBee</w:t>
      </w:r>
      <w:del w:id="2857" w:author="Camilo Andrés Díaz Gómez" w:date="2023-03-14T20:27:00Z">
        <w:r w:rsidR="00616790" w:rsidRPr="002B569F" w:rsidDel="00287D6C">
          <w:rPr>
            <w:rFonts w:ascii="Times New Roman" w:hAnsi="Times New Roman" w:cs="Times New Roman"/>
            <w:b/>
            <w:bCs/>
            <w:i/>
            <w:iCs/>
            <w:color w:val="auto"/>
            <w:szCs w:val="24"/>
            <w:rPrChange w:id="2858"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859" w:author="Camilo Andrés Díaz Gómez" w:date="2023-03-28T17:43:00Z">
          <w:pPr>
            <w:spacing w:after="160"/>
            <w:ind w:firstLine="720"/>
          </w:pPr>
        </w:pPrChange>
      </w:pPr>
    </w:p>
    <w:p w14:paraId="601E8F98" w14:textId="5B747DFD" w:rsidR="00616790" w:rsidRPr="002B569F" w:rsidRDefault="00616790">
      <w:pPr>
        <w:pStyle w:val="PrrAPA"/>
        <w:ind w:left="2124"/>
        <w:rPr>
          <w:ins w:id="2860" w:author="Camilo Andrés Díaz Gómez" w:date="2023-03-14T20:07:00Z"/>
          <w:rPrChange w:id="2861" w:author="Camilo Andrés Díaz Gómez" w:date="2023-03-28T17:42:00Z">
            <w:rPr>
              <w:ins w:id="2862" w:author="Camilo Andrés Díaz Gómez" w:date="2023-03-14T20:07:00Z"/>
              <w:color w:val="000000" w:themeColor="text1"/>
            </w:rPr>
          </w:rPrChange>
        </w:rPr>
        <w:pPrChange w:id="2863" w:author="Camilo Andrés Díaz Gómez" w:date="2023-03-28T17:43:00Z">
          <w:pPr>
            <w:spacing w:after="160"/>
            <w:ind w:firstLine="720"/>
          </w:pPr>
        </w:pPrChange>
      </w:pPr>
      <w:r w:rsidRPr="002B569F">
        <w:rPr>
          <w:rPrChange w:id="2864" w:author="Camilo Andrés Díaz Gómez" w:date="2023-03-28T17:42:00Z">
            <w:rPr>
              <w:color w:val="000000" w:themeColor="text1"/>
            </w:rPr>
          </w:rPrChange>
        </w:rPr>
        <w:t>E</w:t>
      </w:r>
      <w:r w:rsidR="0052580A" w:rsidRPr="002B569F">
        <w:rPr>
          <w:rPrChange w:id="2865"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866" w:author="Camilo Andrés Díaz Gómez" w:date="2023-03-28T17:42:00Z">
            <w:rPr>
              <w:rFonts w:cs="Times New Roman"/>
              <w:color w:val="000000" w:themeColor="text1"/>
              <w:szCs w:val="24"/>
            </w:rPr>
          </w:rPrChange>
        </w:rPr>
        <w:pPrChange w:id="2867"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868" w:author="Camilo Andrés Díaz Gómez" w:date="2023-03-17T00:42:00Z"/>
          <w:rFonts w:ascii="Times New Roman" w:hAnsi="Times New Roman" w:cs="Times New Roman"/>
          <w:b/>
          <w:bCs/>
          <w:i/>
          <w:iCs/>
          <w:color w:val="auto"/>
          <w:szCs w:val="24"/>
        </w:rPr>
        <w:pPrChange w:id="2869"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2870" w:author="Camilo Andrés Díaz Gómez" w:date="2023-03-28T17:42:00Z">
            <w:rPr>
              <w:rFonts w:ascii="Times New Roman" w:eastAsiaTheme="minorHAnsi" w:hAnsi="Times New Roman" w:cstheme="minorBidi"/>
              <w:color w:val="auto"/>
            </w:rPr>
          </w:rPrChange>
        </w:rPr>
        <w:t>LoRaWAN</w:t>
      </w:r>
      <w:proofErr w:type="spellEnd"/>
      <w:r w:rsidRPr="002B569F">
        <w:rPr>
          <w:rFonts w:ascii="Times New Roman" w:hAnsi="Times New Roman" w:cs="Times New Roman"/>
          <w:b/>
          <w:bCs/>
          <w:i/>
          <w:iCs/>
          <w:color w:val="auto"/>
          <w:szCs w:val="24"/>
          <w:rPrChange w:id="2871" w:author="Camilo Andrés Díaz Gómez" w:date="2023-03-28T17:42:00Z">
            <w:rPr>
              <w:rFonts w:ascii="Times New Roman" w:eastAsiaTheme="minorHAnsi" w:hAnsi="Times New Roman" w:cstheme="minorBidi"/>
              <w:color w:val="auto"/>
            </w:rPr>
          </w:rPrChange>
        </w:rPr>
        <w:t xml:space="preserve"> (red de área amplia de largo alcance)</w:t>
      </w:r>
      <w:del w:id="2872" w:author="Camilo Andrés Díaz Gómez" w:date="2023-03-14T20:27:00Z">
        <w:r w:rsidR="00616790" w:rsidRPr="002B569F" w:rsidDel="00287D6C">
          <w:rPr>
            <w:rFonts w:ascii="Times New Roman" w:hAnsi="Times New Roman" w:cs="Times New Roman"/>
            <w:b/>
            <w:bCs/>
            <w:i/>
            <w:iCs/>
            <w:color w:val="auto"/>
            <w:szCs w:val="24"/>
            <w:rPrChange w:id="2873"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874" w:author="Camilo Andrés Díaz Gómez" w:date="2023-03-17T00:43:00Z"/>
          <w:rFonts w:cs="Times New Roman"/>
          <w:szCs w:val="24"/>
          <w:rPrChange w:id="2875" w:author="Camilo Andrés Díaz Gómez" w:date="2023-03-28T17:42:00Z">
            <w:rPr>
              <w:del w:id="2876" w:author="Camilo Andrés Díaz Gómez" w:date="2023-03-17T00:43:00Z"/>
              <w:rFonts w:cs="Times New Roman"/>
              <w:color w:val="000000" w:themeColor="text1"/>
              <w:szCs w:val="24"/>
            </w:rPr>
          </w:rPrChange>
        </w:rPr>
        <w:pPrChange w:id="2877" w:author="Camilo Andrés Díaz Gómez" w:date="2023-03-28T17:43:00Z">
          <w:pPr>
            <w:spacing w:after="160"/>
            <w:ind w:left="1416"/>
          </w:pPr>
        </w:pPrChange>
      </w:pPr>
    </w:p>
    <w:p w14:paraId="3A8A455A" w14:textId="77777777" w:rsidR="00EE67FE" w:rsidRPr="002B569F" w:rsidRDefault="00EE67FE">
      <w:pPr>
        <w:pStyle w:val="PrrAPA"/>
        <w:rPr>
          <w:ins w:id="2878" w:author="Camilo Andrés Díaz Gómez" w:date="2023-03-17T00:43:00Z"/>
        </w:rPr>
        <w:pPrChange w:id="2879" w:author="Camilo Andrés Díaz Gómez" w:date="2023-03-28T17:43:00Z">
          <w:pPr>
            <w:spacing w:after="160"/>
          </w:pPr>
        </w:pPrChange>
      </w:pPr>
      <w:ins w:id="2880" w:author="Camilo Andrés Díaz Gómez" w:date="2023-03-17T00:43:00Z">
        <w:r w:rsidRPr="002B569F">
          <w:rPr>
            <w:rPrChange w:id="2881"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882" w:author="Camilo Andrés Díaz Gómez" w:date="2023-03-17T00:43:00Z"/>
          <w:rPrChange w:id="2883" w:author="Camilo Andrés Díaz Gómez" w:date="2023-03-28T17:42:00Z">
            <w:rPr>
              <w:del w:id="2884" w:author="Camilo Andrés Díaz Gómez" w:date="2023-03-17T00:43:00Z"/>
              <w:rFonts w:cs="Times New Roman"/>
              <w:b/>
              <w:bCs/>
              <w:i/>
              <w:iCs/>
              <w:szCs w:val="24"/>
            </w:rPr>
          </w:rPrChange>
        </w:rPr>
        <w:pPrChange w:id="2885" w:author="Camilo Andrés Díaz Gómez" w:date="2023-03-28T17:43:00Z">
          <w:pPr>
            <w:spacing w:after="160"/>
            <w:ind w:left="1416" w:firstLine="720"/>
          </w:pPr>
        </w:pPrChange>
      </w:pPr>
      <w:r w:rsidRPr="002B569F">
        <w:rPr>
          <w:rPrChange w:id="2886" w:author="Camilo Andrés Díaz Gómez" w:date="2023-03-28T17:42:00Z">
            <w:rPr>
              <w:color w:val="000000" w:themeColor="text1"/>
            </w:rPr>
          </w:rPrChange>
        </w:rPr>
        <w:t>E</w:t>
      </w:r>
      <w:r w:rsidR="0052580A" w:rsidRPr="002B569F">
        <w:rPr>
          <w:rPrChange w:id="2887"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pPr>
        <w:pStyle w:val="PrrAPA"/>
        <w:ind w:left="2124"/>
        <w:rPr>
          <w:ins w:id="2888" w:author="Camilo Andrés Díaz Gómez" w:date="2023-03-17T00:43:00Z"/>
          <w:rPrChange w:id="2889" w:author="Camilo Andrés Díaz Gómez" w:date="2023-03-28T17:42:00Z">
            <w:rPr>
              <w:ins w:id="2890" w:author="Camilo Andrés Díaz Gómez" w:date="2023-03-17T00:43:00Z"/>
              <w:color w:val="000000" w:themeColor="text1"/>
            </w:rPr>
          </w:rPrChange>
        </w:rPr>
        <w:pPrChange w:id="2891"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892" w:author="Camilo Andrés Díaz Gómez" w:date="2023-03-28T17:43:00Z">
          <w:pPr>
            <w:spacing w:after="160"/>
          </w:pPr>
        </w:pPrChange>
      </w:pPr>
    </w:p>
    <w:p w14:paraId="74020873" w14:textId="4B037D7D" w:rsidR="005814B4" w:rsidRPr="002B569F" w:rsidRDefault="005814B4">
      <w:pPr>
        <w:pStyle w:val="Ttulo4"/>
        <w:ind w:left="708"/>
        <w:rPr>
          <w:ins w:id="2893" w:author="Camilo Andrés Díaz Gómez" w:date="2023-03-17T00:43:00Z"/>
          <w:rFonts w:ascii="Times New Roman" w:hAnsi="Times New Roman" w:cs="Times New Roman"/>
          <w:b/>
          <w:bCs/>
          <w:i w:val="0"/>
          <w:iCs w:val="0"/>
          <w:color w:val="auto"/>
          <w:szCs w:val="24"/>
        </w:rPr>
        <w:pPrChange w:id="2894" w:author="Camilo Andrés Díaz Gómez" w:date="2023-03-28T17:43:00Z">
          <w:pPr>
            <w:pStyle w:val="Ttulo4"/>
          </w:pPr>
        </w:pPrChange>
      </w:pPr>
      <w:r w:rsidRPr="002B569F">
        <w:rPr>
          <w:rFonts w:ascii="Times New Roman" w:hAnsi="Times New Roman" w:cs="Times New Roman"/>
          <w:b/>
          <w:bCs/>
          <w:i w:val="0"/>
          <w:iCs w:val="0"/>
          <w:color w:val="auto"/>
          <w:szCs w:val="24"/>
          <w:rPrChange w:id="2895"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896" w:author="Camilo Andrés Díaz Gómez" w:date="2023-03-28T17:42:00Z">
            <w:rPr>
              <w:i/>
              <w:iCs/>
            </w:rPr>
          </w:rPrChange>
        </w:rPr>
        <w:pPrChange w:id="2897" w:author="Camilo Andrés Díaz Gómez" w:date="2023-03-28T17:43:00Z">
          <w:pPr>
            <w:spacing w:after="160"/>
          </w:pPr>
        </w:pPrChange>
      </w:pPr>
    </w:p>
    <w:p w14:paraId="07E516C3" w14:textId="77777777" w:rsidR="005814B4" w:rsidRPr="002B569F" w:rsidRDefault="005814B4">
      <w:pPr>
        <w:pStyle w:val="PrrAPA"/>
        <w:ind w:left="708"/>
        <w:pPrChange w:id="2898"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899" w:author="Camilo Andrés Díaz Gómez" w:date="2023-03-28T17:43:00Z">
          <w:pPr>
            <w:spacing w:after="160"/>
          </w:pPr>
        </w:pPrChange>
      </w:pPr>
    </w:p>
    <w:p w14:paraId="6873222D" w14:textId="65789D4A" w:rsidR="005814B4" w:rsidRPr="002B569F" w:rsidRDefault="005814B4">
      <w:pPr>
        <w:pStyle w:val="Ttulo5"/>
        <w:ind w:left="1416"/>
        <w:rPr>
          <w:ins w:id="2900" w:author="Camilo Andrés Díaz Gómez" w:date="2023-03-17T00:43:00Z"/>
          <w:rFonts w:ascii="Times New Roman" w:hAnsi="Times New Roman" w:cs="Times New Roman"/>
          <w:b/>
          <w:bCs/>
          <w:i/>
          <w:iCs/>
          <w:color w:val="auto"/>
          <w:szCs w:val="24"/>
        </w:rPr>
        <w:pPrChange w:id="2901" w:author="Camilo Andrés Díaz Gómez" w:date="2023-03-28T17:43:00Z">
          <w:pPr>
            <w:pStyle w:val="Ttulo5"/>
            <w:ind w:left="708"/>
          </w:pPr>
        </w:pPrChange>
      </w:pPr>
      <w:r w:rsidRPr="002B569F">
        <w:rPr>
          <w:rFonts w:ascii="Times New Roman" w:hAnsi="Times New Roman" w:cs="Times New Roman"/>
          <w:b/>
          <w:bCs/>
          <w:i/>
          <w:iCs/>
          <w:color w:val="auto"/>
          <w:szCs w:val="24"/>
          <w:rPrChange w:id="2902"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03" w:author="Camilo Andrés Díaz Gómez" w:date="2023-03-28T17:43:00Z">
          <w:pPr>
            <w:spacing w:after="160"/>
          </w:pPr>
        </w:pPrChange>
      </w:pPr>
    </w:p>
    <w:p w14:paraId="664A0F65" w14:textId="5866428B" w:rsidR="005814B4" w:rsidRPr="002B569F" w:rsidRDefault="005814B4">
      <w:pPr>
        <w:pStyle w:val="PrrAPA"/>
        <w:ind w:left="1416"/>
        <w:pPrChange w:id="2904"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05" w:author="DIANA CAROLINA CANDIA HERRERA" w:date="2023-03-07T10:05:00Z">
        <w:r w:rsidRPr="002B569F" w:rsidDel="003D4F76">
          <w:delText>gateways</w:delText>
        </w:r>
      </w:del>
      <w:ins w:id="2906"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07" w:author="Camilo Andrés Díaz Gómez" w:date="2023-03-28T17:43:00Z">
          <w:pPr>
            <w:spacing w:after="160"/>
          </w:pPr>
        </w:pPrChange>
      </w:pPr>
    </w:p>
    <w:p w14:paraId="12E3F7CB" w14:textId="6A701A5C" w:rsidR="005814B4" w:rsidRPr="002B569F" w:rsidRDefault="005814B4">
      <w:pPr>
        <w:pStyle w:val="Ttulo5"/>
        <w:ind w:left="1416"/>
        <w:rPr>
          <w:ins w:id="2908" w:author="Camilo Andrés Díaz Gómez" w:date="2023-03-17T00:43:00Z"/>
          <w:rFonts w:ascii="Times New Roman" w:hAnsi="Times New Roman" w:cs="Times New Roman"/>
          <w:b/>
          <w:bCs/>
          <w:i/>
          <w:iCs/>
          <w:color w:val="auto"/>
          <w:szCs w:val="24"/>
        </w:rPr>
        <w:pPrChange w:id="2909" w:author="Camilo Andrés Díaz Gómez" w:date="2023-03-28T17:43:00Z">
          <w:pPr>
            <w:pStyle w:val="Ttulo5"/>
            <w:ind w:left="708"/>
          </w:pPr>
        </w:pPrChange>
      </w:pPr>
      <w:r w:rsidRPr="002B569F">
        <w:rPr>
          <w:rFonts w:ascii="Times New Roman" w:hAnsi="Times New Roman" w:cs="Times New Roman"/>
          <w:b/>
          <w:bCs/>
          <w:i/>
          <w:iCs/>
          <w:color w:val="auto"/>
          <w:szCs w:val="24"/>
          <w:rPrChange w:id="2910"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11" w:author="Camilo Andrés Díaz Gómez" w:date="2023-03-28T17:43:00Z">
          <w:pPr>
            <w:spacing w:after="160"/>
          </w:pPr>
        </w:pPrChange>
      </w:pPr>
    </w:p>
    <w:p w14:paraId="0CEAD1EC" w14:textId="77777777" w:rsidR="005814B4" w:rsidRPr="002B569F" w:rsidRDefault="005814B4">
      <w:pPr>
        <w:pStyle w:val="PrrAPA"/>
        <w:ind w:left="1416"/>
        <w:pPrChange w:id="2912"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medio de los </w:t>
      </w:r>
      <w:proofErr w:type="spellStart"/>
      <w:r w:rsidRPr="002B569F">
        <w:t>gateways</w:t>
      </w:r>
      <w:proofErr w:type="spellEnd"/>
      <w:r w:rsidRPr="002B569F">
        <w:t>,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13" w:author="Camilo Andrés Díaz Gómez" w:date="2023-03-28T17:43:00Z">
          <w:pPr>
            <w:pStyle w:val="PrrAPA"/>
          </w:pPr>
        </w:pPrChange>
      </w:pPr>
    </w:p>
    <w:p w14:paraId="0D0157B3" w14:textId="4345D03B" w:rsidR="005814B4" w:rsidRPr="002B569F" w:rsidDel="002B569F" w:rsidRDefault="005814B4">
      <w:pPr>
        <w:pStyle w:val="PrrAPA"/>
        <w:ind w:left="1416"/>
        <w:rPr>
          <w:del w:id="2914" w:author="Camilo Andrés Díaz Gómez" w:date="2023-03-28T17:45:00Z"/>
        </w:rPr>
        <w:pPrChange w:id="2915" w:author="Camilo Andrés Díaz Gómez" w:date="2023-03-28T17:43:00Z">
          <w:pPr>
            <w:pStyle w:val="PrrAPA"/>
          </w:pPr>
        </w:pPrChange>
      </w:pPr>
      <w:r w:rsidRPr="002B569F">
        <w:lastRenderedPageBreak/>
        <w:t xml:space="preserve">Por ejemplo, como se podrá observar en la </w:t>
      </w:r>
      <w:r w:rsidRPr="002B569F">
        <w:fldChar w:fldCharType="begin"/>
      </w:r>
      <w:r w:rsidRPr="002B569F">
        <w:instrText xml:space="preserve"> REF _Ref101119213 \h  \* MERGEFORMAT </w:instrText>
      </w:r>
      <w:r w:rsidRPr="002B569F">
        <w:fldChar w:fldCharType="separate"/>
      </w:r>
      <w:r w:rsidR="006B5153">
        <w:rPr>
          <w:b/>
          <w:bCs/>
          <w:lang w:val="es-ES"/>
        </w:rPr>
        <w:t>¡Error! No se encuentra el origen de la referencia.</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16" w:author="Camilo Andrés Díaz Gómez" w:date="2023-03-14T20:29:00Z"/>
        </w:rPr>
        <w:pPrChange w:id="2917" w:author="Camilo Andrés Díaz Gómez" w:date="2023-03-28T17:45:00Z">
          <w:pPr>
            <w:pStyle w:val="PrrAPA"/>
          </w:pPr>
        </w:pPrChange>
      </w:pPr>
    </w:p>
    <w:p w14:paraId="36F53094" w14:textId="77777777" w:rsidR="00A83442" w:rsidRPr="002B569F" w:rsidRDefault="00A83442">
      <w:pPr>
        <w:pStyle w:val="PrrAPA"/>
        <w:ind w:left="1416"/>
        <w:rPr>
          <w:ins w:id="2918" w:author="Camilo Andrés Díaz Gómez" w:date="2023-03-14T20:39:00Z"/>
        </w:rPr>
        <w:pPrChange w:id="2919" w:author="Camilo Andrés Díaz Gómez" w:date="2023-03-28T17:45:00Z">
          <w:pPr>
            <w:pStyle w:val="PrrAPA"/>
          </w:pPr>
        </w:pPrChange>
      </w:pPr>
    </w:p>
    <w:p w14:paraId="649441F4" w14:textId="08DC0620" w:rsidR="00704945" w:rsidRPr="002B569F" w:rsidDel="00287D6C" w:rsidRDefault="00704945">
      <w:pPr>
        <w:pStyle w:val="PrrAPA"/>
        <w:ind w:left="708"/>
        <w:rPr>
          <w:del w:id="2920" w:author="Camilo Andrés Díaz Gómez" w:date="2023-03-14T20:29:00Z"/>
        </w:rPr>
        <w:pPrChange w:id="2921" w:author="Camilo Andrés Díaz Gómez" w:date="2023-03-28T17:43:00Z">
          <w:pPr>
            <w:pStyle w:val="PrrAPA"/>
          </w:pPr>
        </w:pPrChange>
      </w:pPr>
    </w:p>
    <w:p w14:paraId="3F327456" w14:textId="56923D7C" w:rsidR="00704945" w:rsidRPr="002B569F" w:rsidDel="00287D6C" w:rsidRDefault="00704945">
      <w:pPr>
        <w:pStyle w:val="PrrAPA"/>
        <w:ind w:left="708"/>
        <w:rPr>
          <w:del w:id="2922" w:author="Camilo Andrés Díaz Gómez" w:date="2023-03-14T20:29:00Z"/>
        </w:rPr>
        <w:pPrChange w:id="2923" w:author="Camilo Andrés Díaz Gómez" w:date="2023-03-28T17:43:00Z">
          <w:pPr>
            <w:pStyle w:val="PrrAPA"/>
          </w:pPr>
        </w:pPrChange>
      </w:pPr>
    </w:p>
    <w:p w14:paraId="2EF53D19" w14:textId="4DECCD9F" w:rsidR="00704945" w:rsidRPr="002B569F" w:rsidDel="00287D6C" w:rsidRDefault="00704945">
      <w:pPr>
        <w:pStyle w:val="PrrAPA"/>
        <w:ind w:left="708"/>
        <w:rPr>
          <w:del w:id="2924" w:author="Camilo Andrés Díaz Gómez" w:date="2023-03-14T20:29:00Z"/>
        </w:rPr>
        <w:pPrChange w:id="2925" w:author="Camilo Andrés Díaz Gómez" w:date="2023-03-28T17:43:00Z">
          <w:pPr>
            <w:pStyle w:val="PrrAPA"/>
          </w:pPr>
        </w:pPrChange>
      </w:pPr>
    </w:p>
    <w:p w14:paraId="524CBB39" w14:textId="07B9D65A" w:rsidR="00704945" w:rsidRPr="002B569F" w:rsidDel="00287D6C" w:rsidRDefault="00704945">
      <w:pPr>
        <w:pStyle w:val="PrrAPA"/>
        <w:ind w:left="708"/>
        <w:rPr>
          <w:del w:id="2926" w:author="Camilo Andrés Díaz Gómez" w:date="2023-03-14T20:29:00Z"/>
        </w:rPr>
        <w:pPrChange w:id="2927" w:author="Camilo Andrés Díaz Gómez" w:date="2023-03-28T17:43:00Z">
          <w:pPr>
            <w:pStyle w:val="PrrAPA"/>
          </w:pPr>
        </w:pPrChange>
      </w:pPr>
    </w:p>
    <w:p w14:paraId="6754FBCE" w14:textId="0F4217FA" w:rsidR="00704945" w:rsidRPr="002B569F" w:rsidDel="00287D6C" w:rsidRDefault="00704945">
      <w:pPr>
        <w:pStyle w:val="PrrAPA"/>
        <w:ind w:left="708"/>
        <w:rPr>
          <w:ins w:id="2928" w:author="Steff Guzmán" w:date="2023-03-13T18:58:00Z"/>
          <w:del w:id="2929" w:author="Camilo Andrés Díaz Gómez" w:date="2023-03-14T20:29:00Z"/>
        </w:rPr>
        <w:pPrChange w:id="2930" w:author="Camilo Andrés Díaz Gómez" w:date="2023-03-28T17:43:00Z">
          <w:pPr>
            <w:pStyle w:val="PrrAPA"/>
          </w:pPr>
        </w:pPrChange>
      </w:pPr>
    </w:p>
    <w:p w14:paraId="160BF238" w14:textId="6D9E1E91" w:rsidR="00104D00" w:rsidRPr="002B569F" w:rsidRDefault="00104D00">
      <w:pPr>
        <w:pStyle w:val="PrrAPA"/>
        <w:ind w:left="708"/>
        <w:rPr>
          <w:ins w:id="2931" w:author="Steff Guzmán" w:date="2023-03-13T18:58:00Z"/>
        </w:rPr>
        <w:pPrChange w:id="2932" w:author="Camilo Andrés Díaz Gómez" w:date="2023-03-28T17:43:00Z">
          <w:pPr>
            <w:pStyle w:val="PrrAPA"/>
          </w:pPr>
        </w:pPrChange>
      </w:pPr>
    </w:p>
    <w:p w14:paraId="660783F4" w14:textId="4F882F8B" w:rsidR="00104D00" w:rsidRPr="002B569F" w:rsidDel="00A023DA" w:rsidRDefault="00C038A4">
      <w:pPr>
        <w:pStyle w:val="PrrAPA"/>
        <w:rPr>
          <w:ins w:id="2933" w:author="Steff Guzmán" w:date="2023-03-13T18:58:00Z"/>
          <w:del w:id="2934" w:author="Camilo Andrés Díaz Gómez" w:date="2023-03-14T20:07:00Z"/>
        </w:rPr>
      </w:pPr>
      <w:ins w:id="2935" w:author="Camilo Andrés Díaz Gómez" w:date="2023-03-28T15:13:00Z">
        <w:r w:rsidRPr="002B569F">
          <w:tab/>
        </w:r>
      </w:ins>
    </w:p>
    <w:p w14:paraId="1658083D" w14:textId="0E9C4EFD" w:rsidR="00104D00" w:rsidRPr="002B569F" w:rsidDel="00A023DA" w:rsidRDefault="00104D00">
      <w:pPr>
        <w:pStyle w:val="PrrAPA"/>
        <w:rPr>
          <w:ins w:id="2936" w:author="Steff Guzmán" w:date="2023-03-13T18:58:00Z"/>
          <w:del w:id="2937" w:author="Camilo Andrés Díaz Gómez" w:date="2023-03-14T20:07:00Z"/>
        </w:rPr>
      </w:pPr>
    </w:p>
    <w:p w14:paraId="7E4B9C51" w14:textId="1D8EF4F6" w:rsidR="00104D00" w:rsidRPr="002B569F" w:rsidDel="00A023DA" w:rsidRDefault="00104D00">
      <w:pPr>
        <w:pStyle w:val="PrrAPA"/>
        <w:rPr>
          <w:del w:id="2938" w:author="Camilo Andrés Díaz Gómez" w:date="2023-03-14T20:07:00Z"/>
        </w:rPr>
      </w:pPr>
    </w:p>
    <w:p w14:paraId="2057305C" w14:textId="10584BED" w:rsidR="00704945" w:rsidRPr="002B569F" w:rsidDel="00A023DA" w:rsidRDefault="00704945">
      <w:pPr>
        <w:pStyle w:val="PrrAPA"/>
        <w:rPr>
          <w:ins w:id="2939" w:author="Steff Guzmán" w:date="2023-03-13T19:03:00Z"/>
          <w:del w:id="2940" w:author="Camilo Andrés Díaz Gómez" w:date="2023-03-14T20:07:00Z"/>
        </w:rPr>
      </w:pPr>
    </w:p>
    <w:p w14:paraId="6F328441" w14:textId="26656C4F" w:rsidR="00DB0B24" w:rsidRPr="002B569F" w:rsidDel="00A023DA" w:rsidRDefault="00DB0B24">
      <w:pPr>
        <w:pStyle w:val="PrrAPA"/>
        <w:rPr>
          <w:ins w:id="2941" w:author="Steff Guzmán" w:date="2023-03-13T19:42:00Z"/>
          <w:del w:id="2942" w:author="Camilo Andrés Díaz Gómez" w:date="2023-03-14T20:07:00Z"/>
        </w:rPr>
      </w:pPr>
    </w:p>
    <w:p w14:paraId="7F08E275" w14:textId="1BF8E8CB" w:rsidR="00D00CDF" w:rsidRPr="002B569F" w:rsidDel="00A023DA" w:rsidRDefault="00D00CDF">
      <w:pPr>
        <w:pStyle w:val="PrrAPA"/>
        <w:rPr>
          <w:ins w:id="2943" w:author="Steff Guzmán" w:date="2023-03-13T19:42:00Z"/>
          <w:del w:id="2944" w:author="Camilo Andrés Díaz Gómez" w:date="2023-03-14T20:07:00Z"/>
        </w:rPr>
      </w:pPr>
    </w:p>
    <w:p w14:paraId="4DCD2B74" w14:textId="37078246" w:rsidR="00D00CDF" w:rsidRPr="002B569F" w:rsidDel="00A023DA" w:rsidRDefault="00D00CDF">
      <w:pPr>
        <w:pStyle w:val="PrrAPA"/>
        <w:rPr>
          <w:ins w:id="2945" w:author="Steff Guzmán" w:date="2023-03-13T19:42:00Z"/>
          <w:del w:id="2946" w:author="Camilo Andrés Díaz Gómez" w:date="2023-03-14T20:07:00Z"/>
        </w:rPr>
      </w:pPr>
    </w:p>
    <w:p w14:paraId="7827CC28" w14:textId="361D78B1" w:rsidR="00D00CDF" w:rsidRPr="002B569F" w:rsidDel="00A023DA" w:rsidRDefault="00D00CDF">
      <w:pPr>
        <w:pStyle w:val="PrrAPA"/>
        <w:rPr>
          <w:ins w:id="2947" w:author="Steff Guzmán" w:date="2023-03-13T19:42:00Z"/>
          <w:del w:id="2948" w:author="Camilo Andrés Díaz Gómez" w:date="2023-03-14T20:07:00Z"/>
        </w:rPr>
      </w:pPr>
    </w:p>
    <w:p w14:paraId="70B9F73C" w14:textId="23B05AC0" w:rsidR="00D00CDF" w:rsidRPr="002B569F" w:rsidDel="00A023DA" w:rsidRDefault="00D00CDF">
      <w:pPr>
        <w:pStyle w:val="PrrAPA"/>
        <w:rPr>
          <w:ins w:id="2949" w:author="Steff Guzmán" w:date="2023-03-13T19:03:00Z"/>
          <w:del w:id="2950" w:author="Camilo Andrés Díaz Gómez" w:date="2023-03-14T20:07:00Z"/>
        </w:rPr>
      </w:pPr>
    </w:p>
    <w:p w14:paraId="080D84FC" w14:textId="16C83C0D" w:rsidR="00DB0B24" w:rsidRPr="002B569F" w:rsidDel="00A023DA" w:rsidRDefault="00DB0B24">
      <w:pPr>
        <w:pStyle w:val="PrrAPA"/>
        <w:rPr>
          <w:del w:id="2951" w:author="Camilo Andrés Díaz Gómez" w:date="2023-03-14T20:07:00Z"/>
        </w:rPr>
      </w:pPr>
    </w:p>
    <w:p w14:paraId="78066399" w14:textId="36B8F831" w:rsidR="00704945" w:rsidRPr="002B569F" w:rsidDel="00A023DA" w:rsidRDefault="00704945">
      <w:pPr>
        <w:pStyle w:val="PrrAPA"/>
        <w:rPr>
          <w:del w:id="2952" w:author="Camilo Andrés Díaz Gómez" w:date="2023-03-14T20:07:00Z"/>
        </w:rPr>
      </w:pPr>
    </w:p>
    <w:p w14:paraId="1DD700E4" w14:textId="4E8F6363" w:rsidR="00704945" w:rsidRPr="002B569F" w:rsidDel="00A023DA" w:rsidRDefault="00842F9D">
      <w:pPr>
        <w:pStyle w:val="Descripcin"/>
        <w:spacing w:line="360" w:lineRule="auto"/>
        <w:rPr>
          <w:del w:id="2953" w:author="Camilo Andrés Díaz Gómez" w:date="2023-03-14T20:09:00Z"/>
          <w:bCs/>
          <w:i/>
          <w:rPrChange w:id="2954" w:author="Camilo Andrés Díaz Gómez" w:date="2023-03-28T17:42:00Z">
            <w:rPr>
              <w:del w:id="2955" w:author="Camilo Andrés Díaz Gómez" w:date="2023-03-14T20:09:00Z"/>
            </w:rPr>
          </w:rPrChange>
        </w:rPr>
        <w:pPrChange w:id="2956" w:author="Camilo Andrés Díaz Gómez" w:date="2023-03-28T17:43:00Z">
          <w:pPr>
            <w:pStyle w:val="PrrAPA"/>
          </w:pPr>
        </w:pPrChange>
      </w:pPr>
      <w:bookmarkStart w:id="2957" w:name="_Toc130919839"/>
      <w:ins w:id="2958"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w:t>
      </w:r>
      <w:ins w:id="2959" w:author="Steff Guzmán" w:date="2023-03-24T15:08:00Z">
        <w:r w:rsidRPr="002B569F">
          <w:rPr>
            <w:rFonts w:cs="Times New Roman"/>
            <w:szCs w:val="24"/>
          </w:rPr>
          <w:fldChar w:fldCharType="end"/>
        </w:r>
      </w:ins>
      <w:ins w:id="2960" w:author="Steff Guzmán" w:date="2023-03-13T18:46:00Z">
        <w:r w:rsidR="00C87243" w:rsidRPr="002B569F">
          <w:rPr>
            <w:rFonts w:cs="Times New Roman"/>
            <w:szCs w:val="24"/>
          </w:rPr>
          <w:t xml:space="preserve"> </w:t>
        </w:r>
      </w:ins>
      <w:ins w:id="2961" w:author="Camilo Andrés Díaz Gómez" w:date="2023-03-14T20:07:00Z">
        <w:r w:rsidR="00A023DA" w:rsidRPr="002B569F">
          <w:rPr>
            <w:rFonts w:cs="Times New Roman"/>
            <w:szCs w:val="24"/>
          </w:rPr>
          <w:t xml:space="preserve"> </w:t>
        </w:r>
        <w:r w:rsidR="00A023DA" w:rsidRPr="00162569">
          <w:rPr>
            <w:rFonts w:cs="Times New Roman"/>
            <w:i/>
            <w:szCs w:val="24"/>
          </w:rPr>
          <w:t>Funcionamiento de actuadores IoT</w:t>
        </w:r>
      </w:ins>
      <w:bookmarkEnd w:id="2957"/>
    </w:p>
    <w:p w14:paraId="18948B81" w14:textId="1A2A11F5" w:rsidR="00704945" w:rsidRPr="002B569F" w:rsidDel="00A023DA" w:rsidRDefault="00704945">
      <w:pPr>
        <w:pStyle w:val="PrrAPA"/>
        <w:jc w:val="center"/>
        <w:rPr>
          <w:del w:id="2962" w:author="Steff Guzmán" w:date="2023-03-13T18:46:00Z"/>
          <w:b/>
          <w:bCs/>
          <w:i/>
        </w:rPr>
      </w:pPr>
    </w:p>
    <w:p w14:paraId="5AFFB60D" w14:textId="77777777" w:rsidR="00A023DA" w:rsidRPr="002B569F" w:rsidRDefault="00A023DA">
      <w:pPr>
        <w:pStyle w:val="Descripcin"/>
        <w:spacing w:line="360" w:lineRule="auto"/>
        <w:rPr>
          <w:ins w:id="2963" w:author="Camilo Andrés Díaz Gómez" w:date="2023-03-14T20:09:00Z"/>
        </w:rPr>
        <w:pPrChange w:id="2964"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2965" w:author="Steff Guzmán" w:date="2023-03-13T18:32:00Z"/>
          <w:b/>
          <w:bCs/>
          <w:i/>
          <w:iCs/>
          <w:szCs w:val="18"/>
        </w:rPr>
      </w:pPr>
    </w:p>
    <w:p w14:paraId="0D564F8F" w14:textId="77777777" w:rsidR="00C038A4" w:rsidRPr="002B569F" w:rsidRDefault="00C038A4">
      <w:pPr>
        <w:pStyle w:val="Descripcin"/>
        <w:spacing w:line="360" w:lineRule="auto"/>
        <w:ind w:left="708"/>
        <w:rPr>
          <w:ins w:id="2966" w:author="Camilo Andrés Díaz Gómez" w:date="2023-03-28T15:18:00Z"/>
          <w:bCs/>
          <w:i/>
          <w:rPrChange w:id="2967" w:author="Camilo Andrés Díaz Gómez" w:date="2023-03-28T17:42:00Z">
            <w:rPr>
              <w:ins w:id="2968" w:author="Camilo Andrés Díaz Gómez" w:date="2023-03-28T15:18:00Z"/>
            </w:rPr>
          </w:rPrChange>
        </w:rPr>
        <w:pPrChange w:id="2969"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2970" w:author="Steff Guzmán" w:date="2023-03-13T18:46:00Z"/>
          <w:bCs/>
          <w:i/>
          <w:rPrChange w:id="2971" w:author="Camilo Andrés Díaz Gómez" w:date="2023-03-28T17:42:00Z">
            <w:rPr>
              <w:del w:id="2972" w:author="Steff Guzmán" w:date="2023-03-13T18:46:00Z"/>
            </w:rPr>
          </w:rPrChange>
        </w:rPr>
        <w:pPrChange w:id="2973" w:author="Camilo Andrés Díaz Gómez" w:date="2023-03-28T17:43:00Z">
          <w:pPr>
            <w:pStyle w:val="PrrAPA"/>
          </w:pPr>
        </w:pPrChange>
      </w:pPr>
    </w:p>
    <w:p w14:paraId="123E8231" w14:textId="41060626" w:rsidR="005814B4" w:rsidRPr="002B569F" w:rsidDel="00C87243" w:rsidRDefault="005814B4">
      <w:pPr>
        <w:pStyle w:val="PrrAPA"/>
        <w:ind w:left="708" w:firstLine="0"/>
        <w:rPr>
          <w:del w:id="2974" w:author="Steff Guzmán" w:date="2023-03-13T18:46:00Z"/>
          <w:b/>
          <w:bCs/>
          <w:i/>
          <w:rPrChange w:id="2975" w:author="Camilo Andrés Díaz Gómez" w:date="2023-03-28T17:42:00Z">
            <w:rPr>
              <w:del w:id="2976" w:author="Steff Guzmán" w:date="2023-03-13T18:46:00Z"/>
              <w:b/>
              <w:bCs/>
            </w:rPr>
          </w:rPrChange>
        </w:rPr>
        <w:pPrChange w:id="2977" w:author="Camilo Andrés Díaz Gómez" w:date="2023-03-28T17:43:00Z">
          <w:pPr>
            <w:pStyle w:val="PrrAPA"/>
            <w:ind w:firstLine="0"/>
          </w:pPr>
        </w:pPrChange>
      </w:pPr>
      <w:del w:id="2978" w:author="Steff Guzmán" w:date="2023-03-13T18:46:00Z">
        <w:r w:rsidRPr="002B569F" w:rsidDel="00C87243">
          <w:rPr>
            <w:b/>
            <w:bCs/>
            <w:i/>
            <w:rPrChange w:id="2979"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2980" w:author="Camilo Andrés Díaz Gómez" w:date="2023-03-14T20:07:00Z"/>
          <w:rFonts w:cs="Times New Roman"/>
          <w:b w:val="0"/>
          <w:bCs/>
          <w:i/>
          <w:iCs w:val="0"/>
          <w:szCs w:val="24"/>
          <w:rPrChange w:id="2981" w:author="Camilo Andrés Díaz Gómez" w:date="2023-03-28T17:42:00Z">
            <w:rPr>
              <w:del w:id="2982" w:author="Camilo Andrés Díaz Gómez" w:date="2023-03-14T20:07:00Z"/>
              <w:rFonts w:cs="Times New Roman"/>
            </w:rPr>
          </w:rPrChange>
        </w:rPr>
        <w:pPrChange w:id="2983" w:author="Camilo Andrés Díaz Gómez" w:date="2023-03-28T17:43:00Z">
          <w:pPr>
            <w:pStyle w:val="Descripcin"/>
          </w:pPr>
        </w:pPrChange>
      </w:pPr>
      <w:del w:id="2984" w:author="Camilo Andrés Díaz Gómez" w:date="2023-03-14T20:07:00Z">
        <w:r w:rsidRPr="002B569F" w:rsidDel="00A023DA">
          <w:rPr>
            <w:rFonts w:cs="Times New Roman"/>
            <w:b w:val="0"/>
            <w:bCs/>
            <w:i/>
            <w:iCs w:val="0"/>
            <w:szCs w:val="24"/>
            <w:rPrChange w:id="2985" w:author="Camilo Andrés Díaz Gómez" w:date="2023-03-28T17:42:00Z">
              <w:rPr>
                <w:rFonts w:cs="Times New Roman"/>
                <w:b w:val="0"/>
                <w:iCs w:val="0"/>
              </w:rPr>
            </w:rPrChange>
          </w:rPr>
          <w:delText>Funcionamiento de actuadores IoT</w:delText>
        </w:r>
      </w:del>
    </w:p>
    <w:p w14:paraId="6747E64D" w14:textId="172EF378" w:rsidR="00A023DA" w:rsidRPr="002B569F" w:rsidRDefault="00787DED">
      <w:pPr>
        <w:pStyle w:val="PrrAPA"/>
        <w:ind w:left="708"/>
        <w:jc w:val="center"/>
        <w:pPrChange w:id="2986"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2987" w:author="Camilo Andrés Díaz Gómez" w:date="2023-03-28T15:18:00Z"/>
          <w:rFonts w:cs="Times New Roman"/>
          <w:i/>
          <w:iCs/>
          <w:szCs w:val="24"/>
        </w:rPr>
      </w:pPr>
    </w:p>
    <w:p w14:paraId="2C96DE65" w14:textId="1B347E58" w:rsidR="00EF7707" w:rsidRPr="002B569F" w:rsidRDefault="00DB0B24">
      <w:pPr>
        <w:ind w:firstLine="708"/>
        <w:rPr>
          <w:ins w:id="2988" w:author="Camilo Andrés Díaz Gómez" w:date="2023-03-12T18:23:00Z"/>
          <w:rFonts w:cs="Times New Roman"/>
          <w:i/>
          <w:iCs/>
          <w:szCs w:val="24"/>
        </w:rPr>
        <w:pPrChange w:id="2989" w:author="Camilo Andrés Díaz Gómez" w:date="2023-03-28T17:43:00Z">
          <w:pPr/>
        </w:pPrChange>
      </w:pPr>
      <w:ins w:id="2990" w:author="Steff Guzmán" w:date="2023-03-13T19:02:00Z">
        <w:r w:rsidRPr="002B569F">
          <w:rPr>
            <w:rFonts w:cs="Times New Roman"/>
            <w:i/>
            <w:iCs/>
            <w:szCs w:val="24"/>
          </w:rPr>
          <w:t xml:space="preserve">Fuente: </w:t>
        </w:r>
      </w:ins>
      <w:ins w:id="2991"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2992" w:author="Camilo Andrés Díaz Gómez" w:date="2023-03-12T18:23:00Z"/>
          <w:rFonts w:cs="Times New Roman"/>
          <w:i/>
          <w:iCs/>
          <w:szCs w:val="24"/>
        </w:rPr>
        <w:pPrChange w:id="2993" w:author="Camilo Andrés Díaz Gómez" w:date="2023-03-28T17:43:00Z">
          <w:pPr/>
        </w:pPrChange>
      </w:pPr>
    </w:p>
    <w:p w14:paraId="1A9E94AD" w14:textId="786B974C" w:rsidR="005814B4" w:rsidRPr="002B569F" w:rsidDel="00EE67FE" w:rsidRDefault="005814B4">
      <w:pPr>
        <w:pStyle w:val="Ttulo5"/>
        <w:ind w:left="708" w:firstLine="708"/>
        <w:rPr>
          <w:del w:id="2994" w:author="Camilo Andrés Díaz Gómez" w:date="2023-03-14T20:08:00Z"/>
          <w:rFonts w:ascii="Times New Roman" w:hAnsi="Times New Roman" w:cs="Times New Roman"/>
          <w:b/>
          <w:bCs/>
          <w:i/>
          <w:iCs/>
          <w:color w:val="auto"/>
          <w:szCs w:val="24"/>
        </w:rPr>
        <w:pPrChange w:id="2995" w:author="Camilo Andrés Díaz Gómez" w:date="2023-03-28T17:43:00Z">
          <w:pPr>
            <w:pStyle w:val="Ttulo5"/>
            <w:ind w:left="708"/>
          </w:pPr>
        </w:pPrChange>
      </w:pPr>
      <w:r w:rsidRPr="002B569F">
        <w:rPr>
          <w:rFonts w:ascii="Times New Roman" w:hAnsi="Times New Roman" w:cs="Times New Roman"/>
          <w:b/>
          <w:bCs/>
          <w:i/>
          <w:iCs/>
          <w:color w:val="auto"/>
          <w:szCs w:val="24"/>
          <w:rPrChange w:id="2996" w:author="Camilo Andrés Díaz Gómez" w:date="2023-03-28T17:42:00Z">
            <w:rPr/>
          </w:rPrChange>
        </w:rPr>
        <w:t>Gateway</w:t>
      </w:r>
    </w:p>
    <w:p w14:paraId="52983DB0" w14:textId="77777777" w:rsidR="00EE67FE" w:rsidRPr="002B569F" w:rsidRDefault="00EE67FE">
      <w:pPr>
        <w:ind w:left="708" w:firstLine="708"/>
        <w:rPr>
          <w:ins w:id="2997" w:author="Camilo Andrés Díaz Gómez" w:date="2023-03-17T00:44:00Z"/>
          <w:rFonts w:cs="Times New Roman"/>
          <w:szCs w:val="24"/>
        </w:rPr>
        <w:pPrChange w:id="2998"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2999" w:author="Camilo Andrés Díaz Gómez" w:date="2023-03-28T17:42:00Z">
            <w:rPr/>
          </w:rPrChange>
        </w:rPr>
        <w:pPrChange w:id="3000" w:author="Camilo Andrés Díaz Gómez" w:date="2023-03-28T17:43:00Z">
          <w:pPr/>
        </w:pPrChange>
      </w:pPr>
    </w:p>
    <w:p w14:paraId="50BA7DA6" w14:textId="7D193EAE" w:rsidR="005814B4" w:rsidRPr="002B569F" w:rsidRDefault="005814B4">
      <w:pPr>
        <w:pStyle w:val="PrrAPA"/>
        <w:ind w:left="1416"/>
        <w:rPr>
          <w:ins w:id="3001" w:author="Camilo Andrés Díaz Gómez" w:date="2023-03-17T00:44:00Z"/>
        </w:rPr>
        <w:pPrChange w:id="3002" w:author="Camilo Andrés Díaz Gómez" w:date="2023-03-28T17:43:00Z">
          <w:pPr>
            <w:pStyle w:val="PrrAPA"/>
          </w:pPr>
        </w:pPrChange>
      </w:pPr>
      <w:r w:rsidRPr="002B569F">
        <w:t xml:space="preserve">Los </w:t>
      </w:r>
      <w:proofErr w:type="spellStart"/>
      <w:r w:rsidRPr="002B569F">
        <w:t>gateways</w:t>
      </w:r>
      <w:proofErr w:type="spellEnd"/>
      <w:r w:rsidRPr="002B569F">
        <w:t xml:space="preserve"> son dispositivos intermediarios entre los sensores, actuadores y la red. Generalmente son físicos o software los cuales son los que 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03"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04" w:author="Camilo Andrés Díaz Gómez" w:date="2023-03-28T17:45:00Z"/>
        </w:rPr>
        <w:pPrChange w:id="3005" w:author="Camilo Andrés Díaz Gómez" w:date="2023-03-28T17:43:00Z">
          <w:pPr>
            <w:pStyle w:val="PrrAPA"/>
          </w:pPr>
        </w:pPrChange>
      </w:pPr>
    </w:p>
    <w:p w14:paraId="6032A8E1" w14:textId="77777777" w:rsidR="00616790" w:rsidRPr="002B569F" w:rsidRDefault="00616790">
      <w:pPr>
        <w:pStyle w:val="PrrAPA"/>
        <w:ind w:firstLine="0"/>
        <w:pPrChange w:id="3006"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07" w:author="Camilo Andrés Díaz Gómez" w:date="2023-03-14T20:08:00Z"/>
          <w:rFonts w:ascii="Times New Roman" w:hAnsi="Times New Roman" w:cs="Times New Roman"/>
          <w:b/>
          <w:bCs/>
          <w:i/>
          <w:iCs/>
          <w:color w:val="auto"/>
          <w:szCs w:val="24"/>
        </w:rPr>
        <w:pPrChange w:id="3008" w:author="Camilo Andrés Díaz Gómez" w:date="2023-03-28T17:43:00Z">
          <w:pPr>
            <w:pStyle w:val="Ttulo5"/>
            <w:ind w:left="708"/>
          </w:pPr>
        </w:pPrChange>
      </w:pPr>
      <w:r w:rsidRPr="002B569F">
        <w:rPr>
          <w:rFonts w:ascii="Times New Roman" w:hAnsi="Times New Roman" w:cs="Times New Roman"/>
          <w:b/>
          <w:bCs/>
          <w:i/>
          <w:iCs/>
          <w:color w:val="auto"/>
          <w:szCs w:val="24"/>
          <w:rPrChange w:id="3009" w:author="Camilo Andrés Díaz Gómez" w:date="2023-03-28T17:42:00Z">
            <w:rPr/>
          </w:rPrChange>
        </w:rPr>
        <w:t xml:space="preserve">Teléfonos inteligentes y </w:t>
      </w:r>
      <w:proofErr w:type="spellStart"/>
      <w:r w:rsidRPr="002B569F">
        <w:rPr>
          <w:rFonts w:ascii="Times New Roman" w:hAnsi="Times New Roman" w:cs="Times New Roman"/>
          <w:b/>
          <w:bCs/>
          <w:i/>
          <w:iCs/>
          <w:color w:val="auto"/>
          <w:szCs w:val="24"/>
          <w:rPrChange w:id="3010" w:author="Camilo Andrés Díaz Gómez" w:date="2023-03-28T17:42:00Z">
            <w:rPr/>
          </w:rPrChange>
        </w:rPr>
        <w:t>tablets</w:t>
      </w:r>
      <w:proofErr w:type="spellEnd"/>
    </w:p>
    <w:p w14:paraId="42592005" w14:textId="77777777" w:rsidR="00EE67FE" w:rsidRPr="002B569F" w:rsidRDefault="00EE67FE">
      <w:pPr>
        <w:ind w:left="708" w:firstLine="708"/>
        <w:rPr>
          <w:ins w:id="3011" w:author="Camilo Andrés Díaz Gómez" w:date="2023-03-17T00:44:00Z"/>
          <w:rFonts w:cs="Times New Roman"/>
          <w:szCs w:val="24"/>
        </w:rPr>
        <w:pPrChange w:id="3012" w:author="Camilo Andrés Díaz Gómez" w:date="2023-03-28T17:43:00Z">
          <w:pPr/>
        </w:pPrChange>
      </w:pPr>
    </w:p>
    <w:p w14:paraId="53974ACA" w14:textId="77777777" w:rsidR="00EE67FE" w:rsidRPr="002B569F" w:rsidRDefault="00EE67FE">
      <w:pPr>
        <w:pStyle w:val="PrrAPA"/>
        <w:ind w:left="1416"/>
        <w:rPr>
          <w:ins w:id="3013" w:author="Camilo Andrés Díaz Gómez" w:date="2023-03-17T00:45:00Z"/>
        </w:rPr>
        <w:pPrChange w:id="3014" w:author="Camilo Andrés Díaz Gómez" w:date="2023-03-28T17:43:00Z">
          <w:pPr/>
        </w:pPrChange>
      </w:pPr>
    </w:p>
    <w:p w14:paraId="2B758806" w14:textId="435CA0F2" w:rsidR="00616790" w:rsidRPr="002B569F" w:rsidDel="00EE67FE" w:rsidRDefault="00616790">
      <w:pPr>
        <w:pStyle w:val="PrrAPA"/>
        <w:ind w:left="1416"/>
        <w:rPr>
          <w:del w:id="3015" w:author="Camilo Andrés Díaz Gómez" w:date="2023-03-17T00:45:00Z"/>
          <w:rFonts w:eastAsiaTheme="majorEastAsia"/>
          <w:b/>
          <w:bCs/>
          <w:i/>
          <w:iCs/>
          <w:rPrChange w:id="3016" w:author="Camilo Andrés Díaz Gómez" w:date="2023-03-28T17:42:00Z">
            <w:rPr>
              <w:del w:id="3017" w:author="Camilo Andrés Díaz Gómez" w:date="2023-03-17T00:45:00Z"/>
            </w:rPr>
          </w:rPrChange>
        </w:rPr>
        <w:pPrChange w:id="3018" w:author="Camilo Andrés Díaz Gómez" w:date="2023-03-28T17:43:00Z">
          <w:pPr/>
        </w:pPrChange>
      </w:pPr>
    </w:p>
    <w:p w14:paraId="5A32BF53" w14:textId="77777777" w:rsidR="00616790" w:rsidRPr="002B569F" w:rsidRDefault="00616790">
      <w:pPr>
        <w:pStyle w:val="PrrAPA"/>
        <w:ind w:left="1416"/>
        <w:pPrChange w:id="3019"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pPr>
        <w:pStyle w:val="PrrAPA"/>
        <w:rPr>
          <w:rPrChange w:id="3020" w:author="Camilo Andrés Díaz Gómez" w:date="2023-03-28T17:42:00Z">
            <w:rPr>
              <w:color w:val="5B9BD5" w:themeColor="accent5"/>
            </w:rPr>
          </w:rPrChange>
        </w:rPr>
        <w:pPrChange w:id="3021" w:author="Camilo Andrés Díaz Gómez" w:date="2023-03-28T17:43:00Z">
          <w:pPr>
            <w:pStyle w:val="PrrAPA"/>
            <w:ind w:left="708"/>
          </w:pPr>
        </w:pPrChange>
      </w:pPr>
    </w:p>
    <w:p w14:paraId="7FC28A8B" w14:textId="54621846" w:rsidR="00616790" w:rsidRPr="002B569F" w:rsidRDefault="00616790">
      <w:pPr>
        <w:pStyle w:val="Ttulo5"/>
        <w:ind w:left="1416"/>
        <w:rPr>
          <w:ins w:id="3022" w:author="Camilo Andrés Díaz Gómez" w:date="2023-03-17T00:45:00Z"/>
          <w:rFonts w:ascii="Times New Roman" w:hAnsi="Times New Roman" w:cs="Times New Roman"/>
          <w:b/>
          <w:bCs/>
          <w:i/>
          <w:iCs/>
          <w:color w:val="auto"/>
          <w:szCs w:val="24"/>
        </w:rPr>
        <w:pPrChange w:id="3023" w:author="Camilo Andrés Díaz Gómez" w:date="2023-03-28T17:43:00Z">
          <w:pPr>
            <w:pStyle w:val="Ttulo5"/>
            <w:ind w:left="708"/>
          </w:pPr>
        </w:pPrChange>
      </w:pPr>
      <w:r w:rsidRPr="002B569F">
        <w:rPr>
          <w:rFonts w:ascii="Times New Roman" w:hAnsi="Times New Roman" w:cs="Times New Roman"/>
          <w:b/>
          <w:bCs/>
          <w:i/>
          <w:iCs/>
          <w:color w:val="auto"/>
          <w:szCs w:val="24"/>
          <w:rPrChange w:id="3024"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025" w:author="Camilo Andrés Díaz Gómez" w:date="2023-03-28T17:43:00Z">
          <w:pPr/>
        </w:pPrChange>
      </w:pPr>
    </w:p>
    <w:p w14:paraId="6549F1E7" w14:textId="77777777" w:rsidR="00616790" w:rsidRPr="002B569F" w:rsidRDefault="00616790">
      <w:pPr>
        <w:pStyle w:val="PrrAPA"/>
        <w:ind w:left="1416"/>
        <w:pPrChange w:id="3026"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27" w:author="Camilo Andrés Díaz Gómez" w:date="2023-03-28T17:42:00Z">
            <w:rPr>
              <w:color w:val="5B9BD5" w:themeColor="accent5"/>
            </w:rPr>
          </w:rPrChange>
        </w:rPr>
        <w:pPrChange w:id="3028" w:author="Camilo Andrés Díaz Gómez" w:date="2023-03-28T17:43:00Z">
          <w:pPr>
            <w:pStyle w:val="PrrAPA"/>
            <w:ind w:left="708"/>
          </w:pPr>
        </w:pPrChange>
      </w:pPr>
    </w:p>
    <w:p w14:paraId="74FECD48" w14:textId="17205363" w:rsidR="00616790" w:rsidRPr="002B569F" w:rsidRDefault="00616790">
      <w:pPr>
        <w:pStyle w:val="Ttulo5"/>
        <w:ind w:left="1416"/>
        <w:rPr>
          <w:ins w:id="3029" w:author="Camilo Andrés Díaz Gómez" w:date="2023-03-17T00:45:00Z"/>
          <w:rFonts w:ascii="Times New Roman" w:hAnsi="Times New Roman" w:cs="Times New Roman"/>
          <w:b/>
          <w:bCs/>
          <w:i/>
          <w:iCs/>
          <w:color w:val="auto"/>
          <w:szCs w:val="24"/>
        </w:rPr>
        <w:pPrChange w:id="3030" w:author="Camilo Andrés Díaz Gómez" w:date="2023-03-28T17:43:00Z">
          <w:pPr>
            <w:pStyle w:val="Ttulo5"/>
            <w:ind w:left="708"/>
          </w:pPr>
        </w:pPrChange>
      </w:pPr>
      <w:r w:rsidRPr="002B569F">
        <w:rPr>
          <w:rFonts w:ascii="Times New Roman" w:hAnsi="Times New Roman" w:cs="Times New Roman"/>
          <w:b/>
          <w:bCs/>
          <w:i/>
          <w:iCs/>
          <w:color w:val="auto"/>
          <w:szCs w:val="24"/>
          <w:rPrChange w:id="3031"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032" w:author="Camilo Andrés Díaz Gómez" w:date="2023-03-28T17:43:00Z">
          <w:pPr/>
        </w:pPrChange>
      </w:pPr>
    </w:p>
    <w:p w14:paraId="6E164202" w14:textId="77777777" w:rsidR="00616790" w:rsidRPr="002B569F" w:rsidRDefault="00616790">
      <w:pPr>
        <w:pStyle w:val="PrrAPA"/>
        <w:ind w:left="1416"/>
        <w:pPrChange w:id="3033"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034" w:author="Camilo Andrés Díaz Gómez" w:date="2023-03-28T17:42:00Z">
            <w:rPr>
              <w:color w:val="5B9BD5" w:themeColor="accent5"/>
            </w:rPr>
          </w:rPrChange>
        </w:rPr>
        <w:pPrChange w:id="3035" w:author="Camilo Andrés Díaz Gómez" w:date="2023-03-28T17:43:00Z">
          <w:pPr>
            <w:pStyle w:val="PrrAPA"/>
            <w:ind w:left="708"/>
          </w:pPr>
        </w:pPrChange>
      </w:pPr>
    </w:p>
    <w:p w14:paraId="01BDCA07" w14:textId="5CB34422" w:rsidR="00616790" w:rsidRPr="002B569F" w:rsidRDefault="00616790">
      <w:pPr>
        <w:pStyle w:val="Ttulo5"/>
        <w:ind w:left="1416"/>
        <w:rPr>
          <w:ins w:id="3036" w:author="Camilo Andrés Díaz Gómez" w:date="2023-03-17T00:45:00Z"/>
          <w:rFonts w:ascii="Times New Roman" w:hAnsi="Times New Roman" w:cs="Times New Roman"/>
          <w:b/>
          <w:bCs/>
          <w:i/>
          <w:iCs/>
          <w:color w:val="auto"/>
          <w:szCs w:val="24"/>
        </w:rPr>
        <w:pPrChange w:id="3037" w:author="Camilo Andrés Díaz Gómez" w:date="2023-03-28T17:43:00Z">
          <w:pPr>
            <w:pStyle w:val="Ttulo5"/>
            <w:ind w:left="708"/>
          </w:pPr>
        </w:pPrChange>
      </w:pPr>
      <w:r w:rsidRPr="002B569F">
        <w:rPr>
          <w:rFonts w:ascii="Times New Roman" w:hAnsi="Times New Roman" w:cs="Times New Roman"/>
          <w:b/>
          <w:bCs/>
          <w:i/>
          <w:iCs/>
          <w:color w:val="auto"/>
          <w:szCs w:val="24"/>
          <w:rPrChange w:id="3038"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039" w:author="Camilo Andrés Díaz Gómez" w:date="2023-03-28T17:43:00Z">
          <w:pPr/>
        </w:pPrChange>
      </w:pPr>
    </w:p>
    <w:p w14:paraId="68FC1282" w14:textId="77777777" w:rsidR="00616790" w:rsidRPr="002B569F" w:rsidDel="00A023DA" w:rsidRDefault="00616790">
      <w:pPr>
        <w:pStyle w:val="PrrAPA"/>
        <w:ind w:left="1416"/>
        <w:rPr>
          <w:del w:id="3040" w:author="Camilo Andrés Díaz Gómez" w:date="2023-03-14T20:08:00Z"/>
        </w:rPr>
        <w:pPrChange w:id="3041"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pPr>
        <w:pStyle w:val="PrrAPA"/>
        <w:ind w:left="1416"/>
        <w:pPrChange w:id="3042"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043" w:author="Camilo Andrés Díaz Gómez" w:date="2023-03-28T17:43:00Z">
          <w:pPr>
            <w:pStyle w:val="PrrAPA"/>
            <w:ind w:firstLine="0"/>
          </w:pPr>
        </w:pPrChange>
      </w:pPr>
    </w:p>
    <w:p w14:paraId="3448187C" w14:textId="7ADF1EEB" w:rsidR="005814B4" w:rsidRPr="002B569F" w:rsidRDefault="00B40FCE">
      <w:pPr>
        <w:pStyle w:val="Ttulo4"/>
        <w:ind w:left="708"/>
        <w:rPr>
          <w:ins w:id="3044" w:author="Camilo Andrés Díaz Gómez" w:date="2023-03-17T00:45:00Z"/>
          <w:rFonts w:ascii="Times New Roman" w:hAnsi="Times New Roman" w:cs="Times New Roman"/>
          <w:b/>
          <w:bCs/>
          <w:i w:val="0"/>
          <w:iCs w:val="0"/>
          <w:color w:val="auto"/>
          <w:szCs w:val="24"/>
        </w:rPr>
        <w:pPrChange w:id="3045" w:author="Camilo Andrés Díaz Gómez" w:date="2023-03-28T17:43:00Z">
          <w:pPr>
            <w:pStyle w:val="Ttulo4"/>
          </w:pPr>
        </w:pPrChange>
      </w:pPr>
      <w:r w:rsidRPr="002B569F">
        <w:rPr>
          <w:rFonts w:ascii="Times New Roman" w:hAnsi="Times New Roman" w:cs="Times New Roman"/>
          <w:b/>
          <w:bCs/>
          <w:i w:val="0"/>
          <w:iCs w:val="0"/>
          <w:color w:val="auto"/>
          <w:szCs w:val="24"/>
          <w:rPrChange w:id="3046"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pPr>
        <w:pStyle w:val="PrrAPA"/>
        <w:ind w:left="708"/>
        <w:pPrChange w:id="3047" w:author="Camilo Andrés Díaz Gómez" w:date="2023-03-28T17:43:00Z">
          <w:pPr>
            <w:pStyle w:val="PrrAPA"/>
            <w:ind w:firstLine="0"/>
          </w:pPr>
        </w:pPrChange>
      </w:pPr>
    </w:p>
    <w:p w14:paraId="39646E27" w14:textId="614976C8" w:rsidR="00B40FCE" w:rsidRPr="002B569F" w:rsidRDefault="00B40FCE">
      <w:pPr>
        <w:pStyle w:val="PrrAPA"/>
        <w:ind w:left="708"/>
        <w:pPrChange w:id="3048"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produce de la mejor manera. Teniendo en cuenta lo anterior, hoy en día en cuanto a plataformas para el monitoreo de estas conexiones existe una gran variedad. De cierto modo, IoT se está convirtiendo en un pilar para la sociedad y por esta razón han </w:t>
      </w:r>
      <w:r w:rsidRPr="002B569F">
        <w:lastRenderedPageBreak/>
        <w:t>desarrollado plataformas nuevas y cada día mejores para el buen uso, desarrollo, gestión y mantenimiento de estas</w:t>
      </w:r>
      <w:del w:id="3049"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050" w:author="Camilo Andrés Díaz Gómez" w:date="2023-03-28T17:42:00Z">
                <w:rPr>
                  <w:noProof/>
                </w:rPr>
              </w:rPrChange>
            </w:rPr>
            <w:t xml:space="preserve">(Quiñones Cuenca, González Jaramillo, Torres, &amp; </w:t>
          </w:r>
          <w:proofErr w:type="gramStart"/>
          <w:r w:rsidRPr="002B569F">
            <w:rPr>
              <w:rPrChange w:id="3051" w:author="Camilo Andrés Díaz Gómez" w:date="2023-03-28T17:42:00Z">
                <w:rPr>
                  <w:noProof/>
                </w:rPr>
              </w:rPrChange>
            </w:rPr>
            <w:t>Miguel ,</w:t>
          </w:r>
          <w:proofErr w:type="gramEnd"/>
          <w:r w:rsidRPr="002B569F">
            <w:rPr>
              <w:rPrChange w:id="3052" w:author="Camilo Andrés Díaz Gómez" w:date="2023-03-28T17:42:00Z">
                <w:rPr>
                  <w:noProof/>
                </w:rPr>
              </w:rPrChange>
            </w:rPr>
            <w:t xml:space="preserve">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053" w:author="Camilo Andrés Díaz Gómez" w:date="2023-03-17T00:45:00Z"/>
          <w:rFonts w:ascii="Times New Roman" w:hAnsi="Times New Roman" w:cs="Times New Roman"/>
          <w:b/>
          <w:bCs/>
          <w:color w:val="auto"/>
        </w:rPr>
      </w:pPr>
      <w:bookmarkStart w:id="3054" w:name="_Toc130919813"/>
      <w:r w:rsidRPr="002B569F">
        <w:rPr>
          <w:rFonts w:ascii="Times New Roman" w:hAnsi="Times New Roman" w:cs="Times New Roman"/>
          <w:b/>
          <w:bCs/>
          <w:color w:val="auto"/>
          <w:rPrChange w:id="3055" w:author="Camilo Andrés Díaz Gómez" w:date="2023-03-28T17:42:00Z">
            <w:rPr>
              <w:rFonts w:ascii="Times New Roman" w:eastAsiaTheme="minorHAnsi" w:hAnsi="Times New Roman" w:cs="Times New Roman"/>
              <w:color w:val="auto"/>
            </w:rPr>
          </w:rPrChange>
        </w:rPr>
        <w:t xml:space="preserve">Analítica </w:t>
      </w:r>
      <w:del w:id="3056" w:author="Camilo Andrés Díaz Gómez" w:date="2023-03-14T21:26:00Z">
        <w:r w:rsidRPr="002B569F" w:rsidDel="005C4C59">
          <w:rPr>
            <w:rFonts w:ascii="Times New Roman" w:hAnsi="Times New Roman" w:cs="Times New Roman"/>
            <w:b/>
            <w:bCs/>
            <w:color w:val="auto"/>
            <w:rPrChange w:id="3057" w:author="Camilo Andrés Díaz Gómez" w:date="2023-03-28T17:42:00Z">
              <w:rPr>
                <w:rFonts w:ascii="Times New Roman" w:eastAsiaTheme="minorHAnsi" w:hAnsi="Times New Roman" w:cs="Times New Roman"/>
                <w:color w:val="auto"/>
              </w:rPr>
            </w:rPrChange>
          </w:rPr>
          <w:delText>De</w:delText>
        </w:r>
      </w:del>
      <w:ins w:id="3058"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059" w:author="Camilo Andrés Díaz Gómez" w:date="2023-03-28T17:42:00Z">
            <w:rPr>
              <w:rFonts w:ascii="Times New Roman" w:eastAsiaTheme="minorHAnsi" w:hAnsi="Times New Roman" w:cs="Times New Roman"/>
              <w:color w:val="auto"/>
            </w:rPr>
          </w:rPrChange>
        </w:rPr>
        <w:t xml:space="preserve"> Datos</w:t>
      </w:r>
      <w:bookmarkEnd w:id="3054"/>
      <w:r w:rsidRPr="002B569F">
        <w:rPr>
          <w:rFonts w:ascii="Times New Roman" w:hAnsi="Times New Roman" w:cs="Times New Roman"/>
          <w:b/>
          <w:bCs/>
          <w:color w:val="auto"/>
          <w:rPrChange w:id="3060"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061" w:author="Camilo Andrés Díaz Gómez" w:date="2023-03-28T17:43:00Z">
          <w:pPr>
            <w:pStyle w:val="PrrAPA"/>
            <w:ind w:firstLine="0"/>
          </w:pPr>
        </w:pPrChange>
      </w:pPr>
    </w:p>
    <w:p w14:paraId="4AE0F26B" w14:textId="77777777" w:rsidR="00B40FCE" w:rsidRPr="002B569F" w:rsidRDefault="00B40FCE">
      <w:pPr>
        <w:pStyle w:val="PrrAPA"/>
        <w:ind w:firstLine="720"/>
        <w:pPrChange w:id="3062"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063"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064"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w:t>
      </w:r>
      <w:proofErr w:type="spellStart"/>
      <w:r w:rsidRPr="002B569F">
        <w:rPr>
          <w:lang w:eastAsia="es-CO"/>
        </w:rPr>
        <w:t>Pusala</w:t>
      </w:r>
      <w:proofErr w:type="spellEnd"/>
      <w:r w:rsidRPr="002B569F">
        <w:rPr>
          <w:lang w:eastAsia="es-CO"/>
        </w:rPr>
        <w:t xml:space="preserve">, </w:t>
      </w:r>
      <w:proofErr w:type="spellStart"/>
      <w:r w:rsidRPr="002B569F">
        <w:rPr>
          <w:lang w:eastAsia="es-CO"/>
        </w:rPr>
        <w:t>Amini</w:t>
      </w:r>
      <w:proofErr w:type="spellEnd"/>
      <w:r w:rsidRPr="002B569F">
        <w:rPr>
          <w:lang w:eastAsia="es-CO"/>
        </w:rPr>
        <w:t xml:space="preserve">, </w:t>
      </w:r>
      <w:proofErr w:type="spellStart"/>
      <w:r w:rsidRPr="002B569F">
        <w:rPr>
          <w:lang w:eastAsia="es-CO"/>
        </w:rPr>
        <w:t>Katukuri</w:t>
      </w:r>
      <w:proofErr w:type="spellEnd"/>
      <w:ins w:id="3065" w:author="Camilo Andrés Díaz Gómez" w:date="2023-03-12T18:20:00Z">
        <w:r w:rsidR="00682C23" w:rsidRPr="002B569F">
          <w:rPr>
            <w:lang w:eastAsia="es-CO"/>
          </w:rPr>
          <w:t xml:space="preserve">, </w:t>
        </w:r>
      </w:ins>
      <w:del w:id="3066"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067" w:author="Camilo Andrés Díaz Gómez" w:date="2023-03-28T17:49:00Z"/>
          <w:b/>
          <w:bCs/>
          <w:i/>
          <w:iCs/>
          <w:lang w:eastAsia="es-CO"/>
        </w:rPr>
      </w:pPr>
      <w:r w:rsidRPr="002B569F">
        <w:rPr>
          <w:b/>
          <w:bCs/>
          <w:i/>
          <w:iCs/>
          <w:lang w:eastAsia="es-CO"/>
        </w:rPr>
        <w:t>La analítica de datos descriptiva</w:t>
      </w:r>
      <w:del w:id="3068"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069"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070"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071"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072" w:author="Camilo Andrés Díaz Gómez" w:date="2023-03-28T17:43:00Z">
          <w:pPr>
            <w:pStyle w:val="PrrAPA"/>
          </w:pPr>
        </w:pPrChange>
      </w:pPr>
    </w:p>
    <w:p w14:paraId="23346461" w14:textId="4CC65786" w:rsidR="00B40FCE" w:rsidRDefault="00B40FCE" w:rsidP="002B569F">
      <w:pPr>
        <w:pStyle w:val="PrrAPA"/>
        <w:ind w:firstLine="720"/>
        <w:rPr>
          <w:ins w:id="3073" w:author="Camilo Andrés Díaz Gómez" w:date="2023-03-28T17:49:00Z"/>
          <w:b/>
          <w:bCs/>
          <w:i/>
          <w:iCs/>
        </w:rPr>
      </w:pPr>
      <w:r w:rsidRPr="002B569F">
        <w:rPr>
          <w:b/>
          <w:bCs/>
          <w:i/>
          <w:iCs/>
        </w:rPr>
        <w:t>La analítica de datos predictiva</w:t>
      </w:r>
      <w:del w:id="3074"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075" w:author="Camilo Andrés Díaz Gómez" w:date="2023-03-28T17:43:00Z">
          <w:pPr>
            <w:pStyle w:val="PrrAPA"/>
          </w:pPr>
        </w:pPrChange>
      </w:pPr>
    </w:p>
    <w:p w14:paraId="404AB2C3" w14:textId="340919F9" w:rsidR="00B40FCE" w:rsidRPr="002B569F" w:rsidRDefault="00B40FCE">
      <w:pPr>
        <w:pStyle w:val="PrrAPA"/>
        <w:ind w:left="708" w:firstLine="720"/>
        <w:rPr>
          <w:ins w:id="3076" w:author="Camilo Andrés Díaz Gómez" w:date="2023-03-14T20:08:00Z"/>
          <w:lang w:eastAsia="es-CO"/>
        </w:rPr>
        <w:pPrChange w:id="3077" w:author="Camilo Andrés Díaz Gómez" w:date="2023-03-28T17:50:00Z">
          <w:pPr>
            <w:pStyle w:val="PrrAPA"/>
            <w:ind w:firstLine="720"/>
          </w:pPr>
        </w:pPrChange>
      </w:pPr>
      <w:r w:rsidRPr="002B569F">
        <w:t xml:space="preserve">Donde las empresas con datos registrados </w:t>
      </w:r>
      <w:del w:id="3078" w:author="DIANA CAROLINA CANDIA HERRERA" w:date="2023-03-07T10:06:00Z">
        <w:r w:rsidRPr="002B569F" w:rsidDel="003D4F76">
          <w:delText>anteriormente  generan</w:delText>
        </w:r>
      </w:del>
      <w:ins w:id="3079"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080" w:author="Camilo Andrés Díaz Gómez" w:date="2023-03-28T17:43:00Z">
          <w:pPr>
            <w:pStyle w:val="PrrAPA"/>
          </w:pPr>
        </w:pPrChange>
      </w:pPr>
    </w:p>
    <w:p w14:paraId="2467E530" w14:textId="7F10455A" w:rsidR="00B40FCE" w:rsidRDefault="00B40FCE" w:rsidP="002B569F">
      <w:pPr>
        <w:pStyle w:val="PrrAPA"/>
        <w:ind w:firstLine="720"/>
        <w:rPr>
          <w:ins w:id="3081" w:author="Camilo Andrés Díaz Gómez" w:date="2023-03-28T17:49:00Z"/>
          <w:b/>
          <w:bCs/>
          <w:i/>
          <w:iCs/>
        </w:rPr>
      </w:pPr>
      <w:r w:rsidRPr="002B569F">
        <w:rPr>
          <w:b/>
          <w:bCs/>
          <w:i/>
          <w:iCs/>
        </w:rPr>
        <w:t>La analítica de datos prescriptiva</w:t>
      </w:r>
      <w:del w:id="3082"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083"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084" w:author="Camilo Andrés Díaz Gómez" w:date="2023-03-28T17:43:00Z">
          <w:pPr>
            <w:pStyle w:val="PrrAPA"/>
          </w:pPr>
        </w:pPrChange>
      </w:pPr>
      <w:r w:rsidRPr="002B569F">
        <w:t xml:space="preserve"> </w:t>
      </w:r>
      <w:ins w:id="3085" w:author="Camilo Andrés Díaz Gómez" w:date="2023-03-28T17:50:00Z">
        <w:r w:rsidR="000D1684">
          <w:tab/>
        </w:r>
      </w:ins>
      <w:r w:rsidRPr="002B569F">
        <w:t>Donde las compañías utilizan modelos de simulación de escenarios, para la optimización de diferentes fuentes de interés</w:t>
      </w:r>
      <w:del w:id="3086"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087"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088"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089" w:author="Camilo Andrés Díaz Gómez" w:date="2023-03-28T17:42:00Z">
            <w:rPr>
              <w:rFonts w:ascii="Times New Roman" w:eastAsiaTheme="minorHAnsi" w:hAnsi="Times New Roman" w:cs="Times New Roman"/>
              <w:i w:val="0"/>
              <w:iCs w:val="0"/>
              <w:color w:val="auto"/>
              <w:szCs w:val="24"/>
              <w:lang w:eastAsia="es-CO"/>
            </w:rPr>
          </w:rPrChange>
        </w:rPr>
        <w:lastRenderedPageBreak/>
        <w:t xml:space="preserve">Áreas </w:t>
      </w:r>
      <w:del w:id="3090" w:author="Camilo Andrés Díaz Gómez" w:date="2023-03-14T21:26:00Z">
        <w:r w:rsidRPr="002B569F" w:rsidDel="005C4C59">
          <w:rPr>
            <w:rFonts w:ascii="Times New Roman" w:hAnsi="Times New Roman" w:cs="Times New Roman"/>
            <w:b/>
            <w:bCs/>
            <w:color w:val="auto"/>
            <w:szCs w:val="24"/>
            <w:lang w:eastAsia="es-CO"/>
            <w:rPrChange w:id="3091"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092" w:author="Camilo Andrés Díaz Gómez" w:date="2023-03-14T21:26:00Z">
        <w:r w:rsidR="005C4C59" w:rsidRPr="002B569F">
          <w:rPr>
            <w:rFonts w:ascii="Times New Roman" w:hAnsi="Times New Roman" w:cs="Times New Roman"/>
            <w:b/>
            <w:bCs/>
            <w:color w:val="auto"/>
            <w:szCs w:val="24"/>
            <w:lang w:eastAsia="es-CO"/>
            <w:rPrChange w:id="3093"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094"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095" w:author="Camilo Andrés Díaz Gómez" w:date="2023-03-14T21:26:00Z">
        <w:r w:rsidRPr="002B569F" w:rsidDel="005C4C59">
          <w:rPr>
            <w:rFonts w:ascii="Times New Roman" w:hAnsi="Times New Roman" w:cs="Times New Roman"/>
            <w:b/>
            <w:bCs/>
            <w:color w:val="auto"/>
            <w:szCs w:val="24"/>
            <w:lang w:eastAsia="es-CO"/>
            <w:rPrChange w:id="3096"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097" w:author="Camilo Andrés Díaz Gómez" w:date="2023-03-14T21:26:00Z">
        <w:r w:rsidR="005C4C59" w:rsidRPr="002B569F">
          <w:rPr>
            <w:rFonts w:ascii="Times New Roman" w:hAnsi="Times New Roman" w:cs="Times New Roman"/>
            <w:b/>
            <w:bCs/>
            <w:color w:val="auto"/>
            <w:szCs w:val="24"/>
            <w:lang w:eastAsia="es-CO"/>
            <w:rPrChange w:id="3098"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099"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100" w:author="Camilo Andrés Díaz Gómez" w:date="2023-03-28T17:49:00Z">
        <w:r w:rsidRPr="002B569F" w:rsidDel="000D1684">
          <w:rPr>
            <w:rFonts w:ascii="Times New Roman" w:hAnsi="Times New Roman" w:cs="Times New Roman"/>
            <w:b/>
            <w:bCs/>
            <w:color w:val="auto"/>
            <w:szCs w:val="24"/>
            <w:lang w:eastAsia="es-CO"/>
            <w:rPrChange w:id="3101"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02" w:author="Camilo Andrés Díaz Gómez" w:date="2023-03-28T17:49:00Z">
          <w:pPr>
            <w:pStyle w:val="PrrAPA"/>
            <w:ind w:firstLine="720"/>
          </w:pPr>
        </w:pPrChange>
      </w:pPr>
    </w:p>
    <w:p w14:paraId="4282F885" w14:textId="609D0CC1" w:rsidR="00B40FCE" w:rsidRPr="002B569F" w:rsidRDefault="00B40FCE">
      <w:pPr>
        <w:pStyle w:val="PrrAPA"/>
        <w:ind w:firstLine="720"/>
        <w:pPrChange w:id="3103"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04"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xml:space="preserve">; muchas de las áreas pueden ser de economía, probabilidad, administración, web, inteligencia artificial </w:t>
      </w:r>
      <w:proofErr w:type="spellStart"/>
      <w:r w:rsidRPr="002B569F">
        <w:t>etc</w:t>
      </w:r>
      <w:proofErr w:type="spellEnd"/>
      <w:del w:id="3105"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0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07" w:author="Camilo Andrés Díaz Gómez" w:date="2023-03-28T17:42:00Z">
            <w:rPr>
              <w:rFonts w:ascii="Times New Roman" w:eastAsiaTheme="minorHAnsi" w:hAnsi="Times New Roman" w:cs="Times New Roman"/>
              <w:color w:val="auto"/>
              <w:szCs w:val="24"/>
            </w:rPr>
          </w:rPrChange>
        </w:rPr>
        <w:t xml:space="preserve">Cadena </w:t>
      </w:r>
      <w:del w:id="3108" w:author="Camilo Andrés Díaz Gómez" w:date="2023-03-14T21:26:00Z">
        <w:r w:rsidRPr="002B569F" w:rsidDel="005C4C59">
          <w:rPr>
            <w:rFonts w:ascii="Times New Roman" w:hAnsi="Times New Roman" w:cs="Times New Roman"/>
            <w:b/>
            <w:bCs/>
            <w:color w:val="auto"/>
            <w:szCs w:val="24"/>
            <w:rPrChange w:id="3109" w:author="Camilo Andrés Díaz Gómez" w:date="2023-03-28T17:42:00Z">
              <w:rPr>
                <w:rFonts w:ascii="Times New Roman" w:eastAsiaTheme="minorHAnsi" w:hAnsi="Times New Roman" w:cs="Times New Roman"/>
                <w:color w:val="auto"/>
                <w:szCs w:val="24"/>
              </w:rPr>
            </w:rPrChange>
          </w:rPr>
          <w:delText>De</w:delText>
        </w:r>
      </w:del>
      <w:ins w:id="3110" w:author="Camilo Andrés Díaz Gómez" w:date="2023-03-14T21:26:00Z">
        <w:r w:rsidR="005C4C59" w:rsidRPr="002B569F">
          <w:rPr>
            <w:rFonts w:ascii="Times New Roman" w:hAnsi="Times New Roman" w:cs="Times New Roman"/>
            <w:b/>
            <w:bCs/>
            <w:color w:val="auto"/>
            <w:szCs w:val="24"/>
            <w:rPrChange w:id="3111"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12" w:author="Camilo Andrés Díaz Gómez" w:date="2023-03-28T17:42:00Z">
            <w:rPr>
              <w:rFonts w:ascii="Times New Roman" w:eastAsiaTheme="minorHAnsi" w:hAnsi="Times New Roman" w:cs="Times New Roman"/>
              <w:color w:val="auto"/>
              <w:szCs w:val="24"/>
            </w:rPr>
          </w:rPrChange>
        </w:rPr>
        <w:t xml:space="preserve"> Valor </w:t>
      </w:r>
      <w:del w:id="3113" w:author="Camilo Andrés Díaz Gómez" w:date="2023-03-14T21:26:00Z">
        <w:r w:rsidRPr="002B569F" w:rsidDel="005C4C59">
          <w:rPr>
            <w:rFonts w:ascii="Times New Roman" w:hAnsi="Times New Roman" w:cs="Times New Roman"/>
            <w:b/>
            <w:bCs/>
            <w:color w:val="auto"/>
            <w:szCs w:val="24"/>
            <w:rPrChange w:id="3114" w:author="Camilo Andrés Díaz Gómez" w:date="2023-03-28T17:42:00Z">
              <w:rPr>
                <w:rFonts w:ascii="Times New Roman" w:eastAsiaTheme="minorHAnsi" w:hAnsi="Times New Roman" w:cs="Times New Roman"/>
                <w:color w:val="auto"/>
                <w:szCs w:val="24"/>
              </w:rPr>
            </w:rPrChange>
          </w:rPr>
          <w:delText>De</w:delText>
        </w:r>
      </w:del>
      <w:ins w:id="3115" w:author="Camilo Andrés Díaz Gómez" w:date="2023-03-14T21:26:00Z">
        <w:r w:rsidR="005C4C59" w:rsidRPr="002B569F">
          <w:rPr>
            <w:rFonts w:ascii="Times New Roman" w:hAnsi="Times New Roman" w:cs="Times New Roman"/>
            <w:b/>
            <w:bCs/>
            <w:color w:val="auto"/>
            <w:szCs w:val="24"/>
            <w:rPrChange w:id="3116"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17"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18" w:author="Camilo Andrés Díaz Gómez" w:date="2023-03-28T17:42:00Z">
            <w:rPr>
              <w:i/>
              <w:iCs/>
            </w:rPr>
          </w:rPrChange>
        </w:rPr>
        <w:pPrChange w:id="3119" w:author="Camilo Andrés Díaz Gómez" w:date="2023-03-28T17:43:00Z">
          <w:pPr>
            <w:pStyle w:val="PrrAPA"/>
            <w:ind w:firstLine="0"/>
          </w:pPr>
        </w:pPrChange>
      </w:pPr>
      <w:r w:rsidRPr="002B569F">
        <w:rPr>
          <w:rFonts w:ascii="Times New Roman" w:hAnsi="Times New Roman" w:cs="Times New Roman"/>
          <w:b/>
          <w:bCs/>
          <w:color w:val="auto"/>
          <w:szCs w:val="24"/>
          <w:rPrChange w:id="3120" w:author="Camilo Andrés Díaz Gómez" w:date="2023-03-28T17:42:00Z">
            <w:rPr/>
          </w:rPrChange>
        </w:rPr>
        <w:t xml:space="preserve"> </w:t>
      </w:r>
    </w:p>
    <w:p w14:paraId="2C00E9A6" w14:textId="77777777" w:rsidR="00D843F5" w:rsidRPr="002B569F" w:rsidRDefault="00D843F5">
      <w:pPr>
        <w:pStyle w:val="PrrAPA"/>
        <w:ind w:firstLine="720"/>
        <w:pPrChange w:id="3121"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22"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23"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24"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25"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26"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27"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28" w:author="Camilo Andrés Díaz Gómez" w:date="2023-03-14T20:42:00Z"/>
          <w:rFonts w:cs="Times New Roman"/>
          <w:szCs w:val="24"/>
        </w:rPr>
      </w:pPr>
      <w:r w:rsidRPr="002B569F">
        <w:rPr>
          <w:rFonts w:cs="Times New Roman"/>
          <w:szCs w:val="24"/>
        </w:rPr>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29"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130" w:author="Camilo Andrés Díaz Gómez" w:date="2023-03-14T20:42:00Z"/>
          <w:rFonts w:cs="Times New Roman"/>
          <w:szCs w:val="24"/>
        </w:rPr>
      </w:pPr>
      <w:r w:rsidRPr="002B569F">
        <w:rPr>
          <w:rFonts w:cs="Times New Roman"/>
          <w:szCs w:val="24"/>
        </w:rPr>
        <w:lastRenderedPageBreak/>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131"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132"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133"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134"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135" w:author="Camilo Andrés Díaz Gómez" w:date="2023-03-14T20:43:00Z">
        <w:r w:rsidRPr="002B569F" w:rsidDel="00A83442">
          <w:delText>planteamiento  de</w:delText>
        </w:r>
      </w:del>
      <w:ins w:id="3136"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137" w:author="Steff Guzmán" w:date="2023-03-13T19:03:00Z"/>
          <w:del w:id="3138" w:author="Camilo Andrés Díaz Gómez" w:date="2023-03-28T14:24:00Z"/>
          <w:rFonts w:cs="Times New Roman"/>
          <w:b/>
          <w:bCs/>
          <w:szCs w:val="24"/>
        </w:rPr>
      </w:pPr>
    </w:p>
    <w:p w14:paraId="71ECC655" w14:textId="7AC26A66" w:rsidR="00DB0B24" w:rsidRPr="002B569F" w:rsidDel="00DA6908" w:rsidRDefault="00DB0B24">
      <w:pPr>
        <w:rPr>
          <w:ins w:id="3139" w:author="Steff Guzmán" w:date="2023-03-13T19:03:00Z"/>
          <w:del w:id="3140" w:author="Camilo Andrés Díaz Gómez" w:date="2023-03-28T14:24:00Z"/>
          <w:rFonts w:cs="Times New Roman"/>
          <w:b/>
          <w:bCs/>
          <w:szCs w:val="24"/>
        </w:rPr>
      </w:pPr>
    </w:p>
    <w:p w14:paraId="00C2471C" w14:textId="0F78BFA5" w:rsidR="00DB0B24" w:rsidRPr="002B569F" w:rsidDel="00DA6908" w:rsidRDefault="00DB0B24">
      <w:pPr>
        <w:rPr>
          <w:ins w:id="3141" w:author="Steff Guzmán" w:date="2023-03-13T19:03:00Z"/>
          <w:del w:id="3142" w:author="Camilo Andrés Díaz Gómez" w:date="2023-03-28T14:24:00Z"/>
          <w:rFonts w:cs="Times New Roman"/>
          <w:b/>
          <w:bCs/>
          <w:szCs w:val="24"/>
        </w:rPr>
      </w:pPr>
    </w:p>
    <w:p w14:paraId="1A580143" w14:textId="13082625" w:rsidR="00DB0B24" w:rsidRPr="002B569F" w:rsidDel="00DA6908" w:rsidRDefault="00DB0B24">
      <w:pPr>
        <w:rPr>
          <w:ins w:id="3143" w:author="Steff Guzmán" w:date="2023-03-13T19:03:00Z"/>
          <w:del w:id="3144" w:author="Camilo Andrés Díaz Gómez" w:date="2023-03-28T14:24:00Z"/>
          <w:rFonts w:cs="Times New Roman"/>
          <w:b/>
          <w:bCs/>
          <w:szCs w:val="24"/>
        </w:rPr>
      </w:pPr>
    </w:p>
    <w:p w14:paraId="3AAC21AC" w14:textId="340D0E1E" w:rsidR="00DB0B24" w:rsidRPr="002B569F" w:rsidRDefault="00DB0B24" w:rsidP="002B569F">
      <w:pPr>
        <w:rPr>
          <w:ins w:id="3145" w:author="Steff Guzmán" w:date="2023-03-13T19:03:00Z"/>
          <w:rFonts w:cs="Times New Roman"/>
          <w:b/>
          <w:bCs/>
          <w:szCs w:val="24"/>
        </w:rPr>
      </w:pPr>
    </w:p>
    <w:p w14:paraId="73E36C56" w14:textId="058B5275" w:rsidR="00DB0B24" w:rsidRPr="002B569F" w:rsidDel="00A83442" w:rsidRDefault="00DB0B24">
      <w:pPr>
        <w:rPr>
          <w:ins w:id="3146" w:author="Steff Guzmán" w:date="2023-03-13T19:03:00Z"/>
          <w:del w:id="3147" w:author="Camilo Andrés Díaz Gómez" w:date="2023-03-14T20:43:00Z"/>
          <w:rFonts w:cs="Times New Roman"/>
          <w:b/>
          <w:bCs/>
          <w:szCs w:val="24"/>
        </w:rPr>
      </w:pPr>
    </w:p>
    <w:p w14:paraId="671EF19C" w14:textId="4CE7096D" w:rsidR="00DB0B24" w:rsidRPr="002B569F" w:rsidDel="00A83442" w:rsidRDefault="00DB0B24">
      <w:pPr>
        <w:rPr>
          <w:ins w:id="3148" w:author="Steff Guzmán" w:date="2023-03-13T19:03:00Z"/>
          <w:del w:id="3149" w:author="Camilo Andrés Díaz Gómez" w:date="2023-03-14T20:43:00Z"/>
          <w:rFonts w:cs="Times New Roman"/>
          <w:b/>
          <w:bCs/>
          <w:szCs w:val="24"/>
        </w:rPr>
      </w:pPr>
    </w:p>
    <w:p w14:paraId="7D698ABC" w14:textId="566179E8" w:rsidR="00DB0B24" w:rsidRPr="002B569F" w:rsidDel="00A83442" w:rsidRDefault="00DB0B24">
      <w:pPr>
        <w:rPr>
          <w:ins w:id="3150" w:author="Steff Guzmán" w:date="2023-03-13T19:03:00Z"/>
          <w:del w:id="3151" w:author="Camilo Andrés Díaz Gómez" w:date="2023-03-14T20:43:00Z"/>
          <w:rFonts w:cs="Times New Roman"/>
          <w:b/>
          <w:bCs/>
          <w:szCs w:val="24"/>
        </w:rPr>
      </w:pPr>
    </w:p>
    <w:p w14:paraId="5588A301" w14:textId="748E94EA" w:rsidR="00DB0B24" w:rsidRPr="002B569F" w:rsidDel="00A83442" w:rsidRDefault="00DB0B24">
      <w:pPr>
        <w:rPr>
          <w:ins w:id="3152" w:author="Steff Guzmán" w:date="2023-03-13T19:03:00Z"/>
          <w:del w:id="3153" w:author="Camilo Andrés Díaz Gómez" w:date="2023-03-14T20:43:00Z"/>
          <w:rFonts w:cs="Times New Roman"/>
          <w:b/>
          <w:bCs/>
          <w:szCs w:val="24"/>
        </w:rPr>
      </w:pPr>
    </w:p>
    <w:p w14:paraId="705CE5AD" w14:textId="1CF3DAD5" w:rsidR="00DB0B24" w:rsidRPr="002B569F" w:rsidDel="00A83442" w:rsidRDefault="00DB0B24">
      <w:pPr>
        <w:rPr>
          <w:ins w:id="3154" w:author="Steff Guzmán" w:date="2023-03-13T19:03:00Z"/>
          <w:del w:id="3155" w:author="Camilo Andrés Díaz Gómez" w:date="2023-03-14T20:43:00Z"/>
          <w:rFonts w:cs="Times New Roman"/>
          <w:b/>
          <w:bCs/>
          <w:szCs w:val="24"/>
        </w:rPr>
      </w:pPr>
    </w:p>
    <w:p w14:paraId="7BE98845" w14:textId="085A2CED" w:rsidR="00DB0B24" w:rsidRPr="002B569F" w:rsidDel="00A83442" w:rsidRDefault="00DB0B24">
      <w:pPr>
        <w:rPr>
          <w:del w:id="3156" w:author="Camilo Andrés Díaz Gómez" w:date="2023-03-14T20:43:00Z"/>
          <w:rFonts w:cs="Times New Roman"/>
          <w:b/>
          <w:bCs/>
          <w:szCs w:val="24"/>
        </w:rPr>
      </w:pPr>
    </w:p>
    <w:p w14:paraId="290455D1" w14:textId="4A272000" w:rsidR="00D843F5" w:rsidRPr="002B569F" w:rsidDel="00C87243" w:rsidRDefault="00D843F5">
      <w:pPr>
        <w:rPr>
          <w:del w:id="3157" w:author="Steff Guzmán" w:date="2023-03-13T18:46:00Z"/>
          <w:rFonts w:cs="Times New Roman"/>
          <w:b/>
          <w:bCs/>
          <w:szCs w:val="24"/>
        </w:rPr>
      </w:pPr>
      <w:del w:id="3158" w:author="Steff Guzmán" w:date="2023-03-13T18:46:00Z">
        <w:r w:rsidRPr="002B569F" w:rsidDel="00C87243">
          <w:rPr>
            <w:rFonts w:cs="Times New Roman"/>
            <w:b/>
            <w:bCs/>
            <w:szCs w:val="24"/>
          </w:rPr>
          <w:delText>Figura 4.</w:delText>
        </w:r>
      </w:del>
    </w:p>
    <w:p w14:paraId="5A038886" w14:textId="775ED1F4" w:rsidR="00C87243" w:rsidRPr="002B569F" w:rsidDel="00C038A4" w:rsidRDefault="00842F9D">
      <w:pPr>
        <w:pStyle w:val="Descripcin"/>
        <w:spacing w:line="360" w:lineRule="auto"/>
        <w:rPr>
          <w:ins w:id="3159" w:author="Steff Guzmán" w:date="2023-03-13T18:46:00Z"/>
          <w:del w:id="3160" w:author="Camilo Andrés Díaz Gómez" w:date="2023-03-28T15:13:00Z"/>
          <w:rFonts w:cs="Times New Roman"/>
          <w:szCs w:val="24"/>
        </w:rPr>
        <w:pPrChange w:id="3161" w:author="Camilo Andrés Díaz Gómez" w:date="2023-03-28T17:43:00Z">
          <w:pPr/>
        </w:pPrChange>
      </w:pPr>
      <w:bookmarkStart w:id="3162" w:name="_Toc130919840"/>
      <w:ins w:id="3163"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4</w:t>
      </w:r>
      <w:ins w:id="3164" w:author="Steff Guzmán" w:date="2023-03-24T15:08:00Z">
        <w:r w:rsidRPr="002B569F">
          <w:rPr>
            <w:rFonts w:cs="Times New Roman"/>
            <w:szCs w:val="24"/>
          </w:rPr>
          <w:fldChar w:fldCharType="end"/>
        </w:r>
      </w:ins>
      <w:ins w:id="3165" w:author="Steff Guzmán" w:date="2023-03-13T18:46:00Z">
        <w:r w:rsidR="00C87243" w:rsidRPr="002B569F">
          <w:rPr>
            <w:rFonts w:cs="Times New Roman"/>
            <w:szCs w:val="24"/>
          </w:rPr>
          <w:t xml:space="preserve"> </w:t>
        </w:r>
      </w:ins>
      <w:ins w:id="3166"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167" w:author="Camilo Andrés Díaz Gómez" w:date="2023-03-28T17:42:00Z">
              <w:rPr>
                <w:rFonts w:cs="Times New Roman"/>
                <w:b/>
                <w:bCs/>
                <w:i/>
                <w:szCs w:val="24"/>
              </w:rPr>
            </w:rPrChange>
          </w:rPr>
          <w:t>Cadena de valor</w:t>
        </w:r>
      </w:ins>
      <w:bookmarkEnd w:id="3162"/>
    </w:p>
    <w:p w14:paraId="655832DB" w14:textId="11F28E4B" w:rsidR="00D843F5" w:rsidRPr="002B569F" w:rsidRDefault="00D843F5">
      <w:pPr>
        <w:pStyle w:val="Descripcin"/>
        <w:spacing w:line="360" w:lineRule="auto"/>
        <w:rPr>
          <w:rFonts w:cs="Times New Roman"/>
        </w:rPr>
        <w:pPrChange w:id="3168" w:author="Camilo Andrés Díaz Gómez" w:date="2023-03-28T17:43:00Z">
          <w:pPr/>
        </w:pPrChange>
      </w:pPr>
      <w:del w:id="3169"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170"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171" w:author="JHONATAN MAURICIO VILLARREAL CORREDOR" w:date="2023-03-13T20:47:00Z">
        <w:del w:id="3172"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173" w:author="Camilo Andrés Díaz Gómez" w:date="2023-03-28T15:14:00Z"/>
          <w:rFonts w:cs="Times New Roman"/>
          <w:i/>
          <w:iCs/>
          <w:szCs w:val="24"/>
        </w:rPr>
      </w:pPr>
    </w:p>
    <w:p w14:paraId="47738C6C" w14:textId="740C73EB" w:rsidR="00C038A4" w:rsidRPr="002B569F" w:rsidRDefault="00C038A4" w:rsidP="002B569F">
      <w:pPr>
        <w:jc w:val="left"/>
        <w:rPr>
          <w:ins w:id="3174" w:author="Camilo Andrés Díaz Gómez" w:date="2023-03-28T15:14:00Z"/>
          <w:rFonts w:cs="Times New Roman"/>
          <w:i/>
          <w:iCs/>
          <w:szCs w:val="24"/>
        </w:rPr>
      </w:pPr>
    </w:p>
    <w:p w14:paraId="1CC7E2A1" w14:textId="09EEB1A1" w:rsidR="00C038A4" w:rsidRPr="002B569F" w:rsidRDefault="00C038A4" w:rsidP="002B569F">
      <w:pPr>
        <w:jc w:val="left"/>
        <w:rPr>
          <w:ins w:id="3175" w:author="Camilo Andrés Díaz Gómez" w:date="2023-03-28T15:14:00Z"/>
          <w:rFonts w:cs="Times New Roman"/>
          <w:i/>
          <w:iCs/>
          <w:szCs w:val="24"/>
        </w:rPr>
      </w:pPr>
    </w:p>
    <w:p w14:paraId="25211CFF" w14:textId="508FCED7" w:rsidR="00C038A4" w:rsidRPr="002B569F" w:rsidRDefault="00C038A4" w:rsidP="002B569F">
      <w:pPr>
        <w:jc w:val="left"/>
        <w:rPr>
          <w:ins w:id="3176" w:author="Camilo Andrés Díaz Gómez" w:date="2023-03-28T15:18:00Z"/>
          <w:rFonts w:cs="Times New Roman"/>
          <w:i/>
          <w:iCs/>
          <w:szCs w:val="24"/>
        </w:rPr>
      </w:pPr>
    </w:p>
    <w:p w14:paraId="37FEE6F9" w14:textId="77777777" w:rsidR="00C038A4" w:rsidRPr="002B569F" w:rsidRDefault="00C038A4" w:rsidP="002B569F">
      <w:pPr>
        <w:jc w:val="left"/>
        <w:rPr>
          <w:ins w:id="3177" w:author="Camilo Andrés Díaz Gómez" w:date="2023-03-28T15:14:00Z"/>
          <w:rFonts w:cs="Times New Roman"/>
          <w:i/>
          <w:iCs/>
          <w:szCs w:val="24"/>
        </w:rPr>
      </w:pPr>
    </w:p>
    <w:p w14:paraId="301BB303" w14:textId="4D5C49A2" w:rsidR="00C038A4" w:rsidRPr="002B569F" w:rsidRDefault="00C038A4" w:rsidP="002B569F">
      <w:pPr>
        <w:jc w:val="left"/>
        <w:rPr>
          <w:ins w:id="3178" w:author="Camilo Andrés Díaz Gómez" w:date="2023-03-28T15:14:00Z"/>
          <w:rFonts w:cs="Times New Roman"/>
          <w:i/>
          <w:iCs/>
          <w:szCs w:val="24"/>
        </w:rPr>
      </w:pPr>
    </w:p>
    <w:p w14:paraId="6881A8FC" w14:textId="4D9F5A0A" w:rsidR="00C038A4" w:rsidRPr="002B569F" w:rsidRDefault="00C038A4" w:rsidP="002B569F">
      <w:pPr>
        <w:jc w:val="left"/>
        <w:rPr>
          <w:ins w:id="3179" w:author="Camilo Andrés Díaz Gómez" w:date="2023-03-28T15:14:00Z"/>
          <w:rFonts w:cs="Times New Roman"/>
          <w:i/>
          <w:iCs/>
          <w:szCs w:val="24"/>
        </w:rPr>
      </w:pPr>
    </w:p>
    <w:p w14:paraId="754E1343" w14:textId="534FD490" w:rsidR="00C038A4" w:rsidRPr="002B569F" w:rsidRDefault="00C038A4" w:rsidP="002B569F">
      <w:pPr>
        <w:jc w:val="left"/>
        <w:rPr>
          <w:ins w:id="3180"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181"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182" w:author="Camilo Andrés Díaz Gómez" w:date="2023-03-28T17:42:00Z">
            <w:rPr>
              <w:rFonts w:cs="Times New Roman"/>
              <w:b/>
              <w:bCs/>
            </w:rPr>
          </w:rPrChange>
        </w:rPr>
        <w:pPrChange w:id="3183" w:author="Camilo Andrés Díaz Gómez" w:date="2023-05-13T20:57:00Z">
          <w:pPr/>
        </w:pPrChange>
      </w:pPr>
      <w:ins w:id="3184" w:author="Steff Guzmán" w:date="2023-03-13T19:03:00Z">
        <w:r w:rsidRPr="00162569">
          <w:rPr>
            <w:rFonts w:cs="Times New Roman"/>
            <w:i/>
            <w:iCs/>
            <w:szCs w:val="24"/>
            <w:rPrChange w:id="3185" w:author="Camilo Andrés Díaz Gómez" w:date="2023-05-13T20:57:00Z">
              <w:rPr>
                <w:rFonts w:cs="Times New Roman"/>
                <w:b/>
                <w:bCs/>
              </w:rPr>
            </w:rPrChange>
          </w:rPr>
          <w:t>Fuente</w:t>
        </w:r>
      </w:ins>
      <w:ins w:id="3186" w:author="Camilo Andrés Díaz Gómez" w:date="2023-05-13T20:57:00Z">
        <w:r w:rsidR="00162569">
          <w:rPr>
            <w:rFonts w:cs="Times New Roman"/>
            <w:i/>
            <w:iCs/>
            <w:szCs w:val="24"/>
          </w:rPr>
          <w:t>:</w:t>
        </w:r>
      </w:ins>
      <w:customXmlInsRangeStart w:id="3187" w:author="JHONATAN MAURICIO VILLARREAL CORREDOR" w:date="2023-03-13T20:55:00Z"/>
      <w:sdt>
        <w:sdtPr>
          <w:rPr>
            <w:rFonts w:cs="Times New Roman"/>
            <w:b/>
            <w:bCs/>
            <w:i/>
            <w:iCs/>
            <w:szCs w:val="24"/>
          </w:rPr>
          <w:id w:val="-1589373561"/>
          <w:citation/>
        </w:sdtPr>
        <w:sdtContent>
          <w:customXmlInsRangeEnd w:id="3187"/>
          <w:ins w:id="3188"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189"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190" w:author="Camilo Andrés Díaz Gómez" w:date="2023-03-28T17:42:00Z">
                  <w:rPr/>
                </w:rPrChange>
              </w:rPr>
              <w:t>(Muñoz, 2019)</w:t>
            </w:r>
            <w:r w:rsidR="00472E02" w:rsidRPr="002B569F">
              <w:rPr>
                <w:rFonts w:cs="Times New Roman"/>
                <w:b/>
                <w:bCs/>
                <w:i/>
                <w:iCs/>
                <w:szCs w:val="24"/>
              </w:rPr>
              <w:fldChar w:fldCharType="end"/>
            </w:r>
          </w:ins>
          <w:customXmlInsRangeStart w:id="3191" w:author="JHONATAN MAURICIO VILLARREAL CORREDOR" w:date="2023-03-13T20:55:00Z"/>
        </w:sdtContent>
      </w:sdt>
      <w:customXmlInsRangeEnd w:id="3191"/>
      <w:ins w:id="3192" w:author="Camilo Andrés Díaz Gómez" w:date="2023-03-14T20:09:00Z">
        <w:r w:rsidR="00A023DA" w:rsidRPr="002B569F">
          <w:rPr>
            <w:rFonts w:cs="Times New Roman"/>
            <w:b/>
            <w:bCs/>
            <w:i/>
            <w:iCs/>
            <w:szCs w:val="24"/>
          </w:rPr>
          <w:t>.</w:t>
        </w:r>
      </w:ins>
      <w:ins w:id="3193" w:author="JHONATAN MAURICIO VILLARREAL CORREDOR" w:date="2023-03-13T20:45:00Z">
        <w:del w:id="3194" w:author="Camilo Andrés Díaz Gómez" w:date="2023-03-14T20:09:00Z">
          <w:r w:rsidR="00D22914" w:rsidRPr="002B569F" w:rsidDel="00A023DA">
            <w:rPr>
              <w:rFonts w:cs="Times New Roman"/>
              <w:b/>
              <w:bCs/>
              <w:i/>
              <w:iCs/>
              <w:szCs w:val="24"/>
            </w:rPr>
            <w:delText xml:space="preserve"> </w:delText>
          </w:r>
        </w:del>
      </w:ins>
      <w:customXmlInsRangeStart w:id="3195" w:author="JHONATAN MAURICIO VILLARREAL CORREDOR" w:date="2023-03-13T20:47:00Z"/>
      <w:customXmlDelRangeStart w:id="3196" w:author="Camilo Andrés Díaz Gómez" w:date="2023-03-14T20:09:00Z"/>
      <w:sdt>
        <w:sdtPr>
          <w:rPr>
            <w:rFonts w:cs="Times New Roman"/>
            <w:b/>
            <w:bCs/>
            <w:i/>
            <w:iCs/>
            <w:szCs w:val="24"/>
          </w:rPr>
          <w:id w:val="-399671665"/>
          <w:citation/>
        </w:sdtPr>
        <w:sdtContent>
          <w:customXmlInsRangeEnd w:id="3195"/>
          <w:customXmlDelRangeEnd w:id="3196"/>
          <w:ins w:id="3197" w:author="JHONATAN MAURICIO VILLARREAL CORREDOR" w:date="2023-03-13T20:47:00Z">
            <w:del w:id="3198"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199" w:author="Camilo Andrés Díaz Gómez" w:date="2023-03-14T20:09:00Z">
            <w:r w:rsidR="00D22914" w:rsidRPr="002B569F" w:rsidDel="00A023DA">
              <w:rPr>
                <w:rFonts w:cs="Times New Roman"/>
                <w:b/>
                <w:bCs/>
                <w:i/>
                <w:iCs/>
                <w:szCs w:val="24"/>
              </w:rPr>
              <w:fldChar w:fldCharType="separate"/>
            </w:r>
          </w:del>
          <w:ins w:id="3200" w:author="JHONATAN MAURICIO VILLARREAL CORREDOR" w:date="2023-03-13T20:47:00Z">
            <w:del w:id="3201" w:author="Camilo Andrés Díaz Gómez" w:date="2023-03-14T20:09:00Z">
              <w:r w:rsidR="00D22914" w:rsidRPr="002B569F" w:rsidDel="00A023DA">
                <w:rPr>
                  <w:rFonts w:cs="Times New Roman"/>
                  <w:i/>
                  <w:iCs/>
                  <w:noProof/>
                  <w:szCs w:val="24"/>
                  <w:rPrChange w:id="3202"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03" w:author="JHONATAN MAURICIO VILLARREAL CORREDOR" w:date="2023-03-13T20:47:00Z"/>
          <w:customXmlDelRangeStart w:id="3204" w:author="Camilo Andrés Díaz Gómez" w:date="2023-03-14T20:09:00Z"/>
        </w:sdtContent>
      </w:sdt>
      <w:customXmlInsRangeEnd w:id="3203"/>
      <w:customXmlDelRangeEnd w:id="3204"/>
    </w:p>
    <w:p w14:paraId="70D8EB73" w14:textId="77777777" w:rsidR="00311749" w:rsidRPr="002B569F" w:rsidRDefault="00311749" w:rsidP="002B569F">
      <w:pPr>
        <w:rPr>
          <w:rFonts w:cs="Times New Roman"/>
          <w:b/>
          <w:bCs/>
          <w:szCs w:val="24"/>
        </w:rPr>
      </w:pPr>
    </w:p>
    <w:p w14:paraId="1C3B738F" w14:textId="41A024B9" w:rsidR="00244CE1" w:rsidRPr="002B569F" w:rsidDel="00C038A4" w:rsidRDefault="00244CE1">
      <w:pPr>
        <w:pStyle w:val="Descripcin"/>
        <w:spacing w:line="360" w:lineRule="auto"/>
        <w:rPr>
          <w:ins w:id="3205" w:author="Steff Guzmán" w:date="2023-03-13T18:35:00Z"/>
          <w:del w:id="3206" w:author="Camilo Andrés Díaz Gómez" w:date="2023-03-28T15:12:00Z"/>
          <w:rFonts w:cs="Times New Roman"/>
          <w:bCs/>
          <w:szCs w:val="24"/>
        </w:rPr>
        <w:pPrChange w:id="3207" w:author="Camilo Andrés Díaz Gómez" w:date="2023-03-28T17:43:00Z">
          <w:pPr/>
        </w:pPrChange>
      </w:pPr>
      <w:bookmarkStart w:id="3208" w:name="_Toc129625217"/>
      <w:bookmarkStart w:id="3209" w:name="_Toc130919830"/>
      <w:ins w:id="3210" w:author="Steff Guzmán" w:date="2023-03-13T18:36: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r w:rsidR="006B5153">
        <w:rPr>
          <w:rFonts w:cs="Times New Roman"/>
          <w:noProof/>
          <w:szCs w:val="24"/>
        </w:rPr>
        <w:t>1</w:t>
      </w:r>
      <w:bookmarkEnd w:id="3208"/>
      <w:ins w:id="3211" w:author="Steff Guzmán" w:date="2023-03-13T18:36:00Z">
        <w:r w:rsidRPr="002B569F">
          <w:rPr>
            <w:rFonts w:cs="Times New Roman"/>
            <w:szCs w:val="24"/>
          </w:rPr>
          <w:fldChar w:fldCharType="end"/>
        </w:r>
      </w:ins>
      <w:ins w:id="3212"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13" w:author="Camilo Andrés Díaz Gómez" w:date="2023-03-28T17:42:00Z">
              <w:rPr>
                <w:rFonts w:cs="Times New Roman"/>
                <w:b/>
                <w:bCs/>
                <w:i/>
                <w:szCs w:val="24"/>
              </w:rPr>
            </w:rPrChange>
          </w:rPr>
          <w:t>Etapas para realizar cadena de valor</w:t>
        </w:r>
      </w:ins>
      <w:bookmarkEnd w:id="3209"/>
    </w:p>
    <w:p w14:paraId="6CBEF70A" w14:textId="50D01BD5" w:rsidR="00D843F5" w:rsidRPr="002B569F" w:rsidDel="00244CE1" w:rsidRDefault="00D5049C">
      <w:pPr>
        <w:rPr>
          <w:del w:id="3214" w:author="Steff Guzmán" w:date="2023-03-13T18:36:00Z"/>
          <w:rFonts w:cs="Times New Roman"/>
          <w:b/>
          <w:bCs/>
          <w:szCs w:val="24"/>
        </w:rPr>
      </w:pPr>
      <w:del w:id="3215"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16" w:author="Camilo Andrés Díaz Gómez" w:date="2023-03-28T17:43:00Z">
          <w:pPr/>
        </w:pPrChange>
      </w:pPr>
      <w:del w:id="3217"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lastRenderedPageBreak/>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18"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19" w:author="Camilo Andrés Díaz Gómez" w:date="2023-03-28T17:42:00Z">
            <w:rPr>
              <w:rFonts w:cs="Times New Roman"/>
              <w:b/>
              <w:bCs/>
              <w:i/>
              <w:iCs/>
            </w:rPr>
          </w:rPrChange>
        </w:rPr>
      </w:pPr>
      <w:ins w:id="3220" w:author="Steff Guzmán" w:date="2023-03-13T19:04:00Z">
        <w:r w:rsidRPr="002B569F">
          <w:rPr>
            <w:rFonts w:cs="Times New Roman"/>
            <w:i/>
            <w:iCs/>
            <w:szCs w:val="24"/>
            <w:rPrChange w:id="3221" w:author="Camilo Andrés Díaz Gómez" w:date="2023-03-28T17:42:00Z">
              <w:rPr>
                <w:rFonts w:cs="Times New Roman"/>
                <w:b/>
                <w:bCs/>
                <w:i/>
                <w:iCs/>
              </w:rPr>
            </w:rPrChange>
          </w:rPr>
          <w:t xml:space="preserve">Fuente: </w:t>
        </w:r>
      </w:ins>
      <w:ins w:id="3222" w:author="Steff Guzmán" w:date="2023-03-13T19:05:00Z">
        <w:r w:rsidRPr="002B569F">
          <w:rPr>
            <w:rFonts w:cs="Times New Roman"/>
            <w:i/>
            <w:iCs/>
            <w:szCs w:val="24"/>
            <w:rPrChange w:id="3223" w:author="Camilo Andrés Díaz Gómez" w:date="2023-03-28T17:42:00Z">
              <w:rPr>
                <w:rFonts w:cs="Times New Roman"/>
                <w:b/>
                <w:bCs/>
                <w:i/>
                <w:iCs/>
              </w:rPr>
            </w:rPrChange>
          </w:rPr>
          <w:t>Elaboración propia</w:t>
        </w:r>
      </w:ins>
      <w:ins w:id="3224"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25" w:author="Steff Guzmán" w:date="2023-03-13T19:05:00Z"/>
          <w:rFonts w:cs="Times New Roman"/>
          <w:b/>
          <w:bCs/>
          <w:szCs w:val="24"/>
        </w:rPr>
      </w:pPr>
    </w:p>
    <w:p w14:paraId="6E23B492" w14:textId="1E282AE7" w:rsidR="00D5049C" w:rsidRDefault="007A700C" w:rsidP="002B569F">
      <w:pPr>
        <w:pStyle w:val="Ttulo4"/>
        <w:rPr>
          <w:ins w:id="3226"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27"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228" w:author="JHONATAN MAURICIO VILLARREAL CORREDOR" w:date="2023-03-24T12:59:00Z"/>
        </w:rPr>
        <w:pPrChange w:id="3229" w:author="Camilo Andrés Díaz Gómez" w:date="2023-03-28T17:43:00Z">
          <w:pPr>
            <w:pStyle w:val="PrrAPA"/>
          </w:pPr>
        </w:pPrChange>
      </w:pPr>
      <w:r w:rsidRPr="002B569F">
        <w:t xml:space="preserve">Representación simbólica de alguna información o </w:t>
      </w:r>
      <w:del w:id="3230" w:author="Camilo Andrés Díaz Gómez" w:date="2023-03-14T20:51:00Z">
        <w:r w:rsidRPr="002B569F" w:rsidDel="00076F39">
          <w:delText xml:space="preserve">procedimiento </w:delText>
        </w:r>
      </w:del>
      <w:ins w:id="3231" w:author="Camilo Andrés Díaz Gómez" w:date="2023-03-14T20:51:00Z">
        <w:r w:rsidR="00076F39" w:rsidRPr="002B569F">
          <w:t xml:space="preserve">procedimiento, </w:t>
        </w:r>
      </w:ins>
      <w:r w:rsidRPr="002B569F">
        <w:t>en la cual</w:t>
      </w:r>
      <w:ins w:id="3232"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233" w:author="Camilo Andrés Díaz Gómez" w:date="2023-03-14T20:52:00Z">
        <w:r w:rsidR="00076F39" w:rsidRPr="002B569F">
          <w:t xml:space="preserve">a toma de decisiones </w:t>
        </w:r>
      </w:ins>
      <w:del w:id="3234" w:author="Camilo Andrés Díaz Gómez" w:date="2023-03-14T20:52:00Z">
        <w:r w:rsidRPr="002B569F" w:rsidDel="00076F39">
          <w:delText xml:space="preserve">a implementación en campañas de publicidad para tomar decisiones </w:delText>
        </w:r>
      </w:del>
      <w:r w:rsidRPr="002B569F">
        <w:t>frente a</w:t>
      </w:r>
      <w:del w:id="3235" w:author="Camilo Andrés Díaz Gómez" w:date="2023-03-14T20:52:00Z">
        <w:r w:rsidRPr="002B569F" w:rsidDel="00076F39">
          <w:delText xml:space="preserve"> e</w:delText>
        </w:r>
      </w:del>
      <w:r w:rsidRPr="002B569F">
        <w:t xml:space="preserve">l mejoramiento de procesos en los diferentes campos </w:t>
      </w:r>
      <w:del w:id="3236" w:author="Camilo Andrés Díaz Gómez" w:date="2023-03-14T20:52:00Z">
        <w:r w:rsidRPr="002B569F" w:rsidDel="00076F39">
          <w:delText xml:space="preserve">o predicciones al futuro </w:delText>
        </w:r>
      </w:del>
      <w:r w:rsidRPr="002B569F">
        <w:t xml:space="preserve">para el </w:t>
      </w:r>
      <w:ins w:id="3237" w:author="Camilo Andrés Díaz Gómez" w:date="2023-03-14T20:52:00Z">
        <w:r w:rsidR="00076F39" w:rsidRPr="002B569F">
          <w:t>obte</w:t>
        </w:r>
      </w:ins>
      <w:ins w:id="3238" w:author="Camilo Andrés Díaz Gómez" w:date="2023-03-14T20:53:00Z">
        <w:r w:rsidR="00076F39" w:rsidRPr="002B569F">
          <w:t>ner mejor desempeño</w:t>
        </w:r>
      </w:ins>
      <w:del w:id="3239"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240" w:author="JHONATAN MAURICIO VILLARREAL CORREDOR" w:date="2023-03-24T12:59:00Z"/>
        </w:rPr>
        <w:pPrChange w:id="3241" w:author="Camilo Andrés Díaz Gómez" w:date="2023-03-28T17:43:00Z">
          <w:pPr>
            <w:pStyle w:val="PrrAPA"/>
          </w:pPr>
        </w:pPrChange>
      </w:pPr>
      <w:ins w:id="3242" w:author="Camilo Andrés Díaz Gómez" w:date="2023-03-14T20:55:00Z">
        <w:del w:id="3243" w:author="JHONATAN MAURICIO VILLARREAL CORREDOR" w:date="2023-03-24T12:59:00Z">
          <w:r w:rsidRPr="002B569F" w:rsidDel="00482888">
            <w:rPr>
              <w:b/>
              <w:bCs/>
              <w:rPrChange w:id="3244" w:author="Camilo Andrés Díaz Gómez" w:date="2023-03-28T17:42:00Z">
                <w:rPr/>
              </w:rPrChange>
            </w:rPr>
            <w:delText>CAMBIAR SENTIDO DE ORACIÖN</w:delText>
          </w:r>
          <w:r w:rsidRPr="002B569F" w:rsidDel="00482888">
            <w:delText xml:space="preserve"> </w:delText>
          </w:r>
        </w:del>
      </w:ins>
      <w:del w:id="3245" w:author="JHONATAN MAURICIO VILLARREAL CORREDOR" w:date="2023-03-24T12:59:00Z">
        <w:r w:rsidR="007A700C" w:rsidRPr="002B569F" w:rsidDel="00482888">
          <w:delText>Toda Información debe estar disponible en todo momento y estos tiene un valor justo</w:delText>
        </w:r>
      </w:del>
      <w:ins w:id="3246" w:author="Camilo Andrés Díaz Gómez" w:date="2023-03-14T20:50:00Z">
        <w:del w:id="3247" w:author="JHONATAN MAURICIO VILLARREAL CORREDOR" w:date="2023-03-24T12:59:00Z">
          <w:r w:rsidRPr="002B569F" w:rsidDel="00482888">
            <w:delText>,</w:delText>
          </w:r>
        </w:del>
      </w:ins>
      <w:del w:id="3248" w:author="JHONATAN MAURICIO VILLARREAL CORREDOR" w:date="2023-03-24T12:59:00Z">
        <w:r w:rsidR="007A700C" w:rsidRPr="002B569F" w:rsidDel="00482888">
          <w:delText xml:space="preserve"> en el cual</w:delText>
        </w:r>
      </w:del>
      <w:ins w:id="3249" w:author="Camilo Andrés Díaz Gómez" w:date="2023-03-14T20:50:00Z">
        <w:del w:id="3250" w:author="JHONATAN MAURICIO VILLARREAL CORREDOR" w:date="2023-03-24T12:59:00Z">
          <w:r w:rsidRPr="002B569F" w:rsidDel="00482888">
            <w:delText>,</w:delText>
          </w:r>
        </w:del>
      </w:ins>
      <w:del w:id="3251" w:author="JHONATAN MAURICIO VILLARREAL CORREDOR" w:date="2023-03-24T12:59:00Z">
        <w:r w:rsidR="007A700C" w:rsidRPr="002B569F" w:rsidDel="00482888">
          <w:delText xml:space="preserve"> los datos deben tener privilegios para poder distribuirlos y reutilizarlos.</w:delText>
        </w:r>
      </w:del>
      <w:customXmlDelRangeStart w:id="3252" w:author="JHONATAN MAURICIO VILLARREAL CORREDOR" w:date="2023-03-24T12:59:00Z"/>
      <w:sdt>
        <w:sdtPr>
          <w:id w:val="1112558567"/>
          <w:citation/>
        </w:sdtPr>
        <w:sdtContent>
          <w:customXmlDelRangeEnd w:id="3252"/>
          <w:del w:id="3253"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254" w:author="JHONATAN MAURICIO VILLARREAL CORREDOR" w:date="2023-03-24T12:59:00Z"/>
        </w:sdtContent>
      </w:sdt>
      <w:customXmlDelRangeEnd w:id="3254"/>
      <w:ins w:id="3255" w:author="Camilo Andrés Díaz Gómez" w:date="2023-03-14T20:19:00Z">
        <w:del w:id="3256"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257" w:author="Camilo Andrés Díaz Gómez" w:date="2023-03-28T17:43:00Z">
          <w:pPr>
            <w:pStyle w:val="PrrAPA"/>
            <w:ind w:firstLine="0"/>
          </w:pPr>
        </w:pPrChange>
      </w:pPr>
    </w:p>
    <w:p w14:paraId="4A0DAB0C" w14:textId="330E091C" w:rsidR="007A700C" w:rsidRPr="002B569F" w:rsidDel="00076F39" w:rsidRDefault="007A700C">
      <w:pPr>
        <w:rPr>
          <w:del w:id="3258" w:author="Camilo Andrés Díaz Gómez" w:date="2023-03-14T20:49:00Z"/>
          <w:rFonts w:cs="Times New Roman"/>
          <w:b/>
          <w:bCs/>
          <w:i/>
          <w:iCs/>
          <w:szCs w:val="24"/>
          <w:rPrChange w:id="3259" w:author="Camilo Andrés Díaz Gómez" w:date="2023-03-28T17:42:00Z">
            <w:rPr>
              <w:del w:id="3260" w:author="Camilo Andrés Díaz Gómez" w:date="2023-03-14T20:49:00Z"/>
              <w:rFonts w:cs="Times New Roman"/>
              <w:b/>
              <w:bCs/>
              <w:i/>
              <w:iCs/>
              <w:color w:val="FF0000"/>
              <w:szCs w:val="24"/>
            </w:rPr>
          </w:rPrChange>
        </w:rPr>
      </w:pPr>
      <w:del w:id="3261"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262" w:author="Camilo Andrés Díaz Gómez" w:date="2023-03-14T20:55:00Z"/>
          <w:rFonts w:cs="Times New Roman"/>
          <w:b/>
          <w:bCs/>
          <w:i/>
          <w:iCs/>
          <w:szCs w:val="24"/>
          <w:rPrChange w:id="3263" w:author="Camilo Andrés Díaz Gómez" w:date="2023-03-28T17:42:00Z">
            <w:rPr>
              <w:ins w:id="3264" w:author="Camilo Andrés Díaz Gómez" w:date="2023-03-14T20:55:00Z"/>
              <w:rFonts w:cs="Times New Roman"/>
              <w:b/>
              <w:bCs/>
              <w:i/>
              <w:iCs/>
              <w:color w:val="FF0000"/>
              <w:szCs w:val="24"/>
            </w:rPr>
          </w:rPrChange>
        </w:rPr>
      </w:pPr>
      <w:ins w:id="3265" w:author="Camilo Andrés Díaz Gómez" w:date="2023-03-14T20:55:00Z">
        <w:r w:rsidRPr="002B569F">
          <w:rPr>
            <w:rFonts w:cs="Times New Roman"/>
            <w:b/>
            <w:bCs/>
            <w:i/>
            <w:iCs/>
            <w:szCs w:val="24"/>
            <w:rPrChange w:id="3266"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267" w:author="JHONATAN MAURICIO VILLARREAL CORREDOR" w:date="2023-03-24T12:59:00Z"/>
          <w:rFonts w:ascii="Times New Roman" w:hAnsi="Times New Roman" w:cs="Times New Roman"/>
          <w:b/>
          <w:bCs/>
          <w:i/>
          <w:iCs/>
          <w:color w:val="auto"/>
          <w:szCs w:val="24"/>
          <w:rPrChange w:id="3268" w:author="Camilo Andrés Díaz Gómez" w:date="2023-03-28T17:42:00Z">
            <w:rPr>
              <w:ins w:id="3269" w:author="JHONATAN MAURICIO VILLARREAL CORREDOR" w:date="2023-03-24T12:59:00Z"/>
              <w:b/>
              <w:bCs/>
              <w:i/>
              <w:iCs/>
              <w:color w:val="auto"/>
            </w:rPr>
          </w:rPrChange>
        </w:rPr>
      </w:pPr>
      <w:ins w:id="3270" w:author="Camilo Andrés Díaz Gómez" w:date="2023-03-14T20:56:00Z">
        <w:r w:rsidRPr="002B569F">
          <w:rPr>
            <w:rFonts w:ascii="Times New Roman" w:hAnsi="Times New Roman" w:cs="Times New Roman"/>
            <w:b/>
            <w:bCs/>
            <w:i/>
            <w:iCs/>
            <w:color w:val="auto"/>
            <w:szCs w:val="24"/>
            <w:rPrChange w:id="3271" w:author="Camilo Andrés Díaz Gómez" w:date="2023-03-28T17:42:00Z">
              <w:rPr>
                <w:b/>
                <w:bCs/>
                <w:i/>
                <w:iCs/>
                <w:color w:val="auto"/>
              </w:rPr>
            </w:rPrChange>
          </w:rPr>
          <w:t>Tipos</w:t>
        </w:r>
      </w:ins>
      <w:ins w:id="3272" w:author="Camilo Andrés Díaz Gómez" w:date="2023-03-14T20:55:00Z">
        <w:r w:rsidRPr="002B569F">
          <w:rPr>
            <w:rFonts w:ascii="Times New Roman" w:hAnsi="Times New Roman" w:cs="Times New Roman"/>
            <w:b/>
            <w:bCs/>
            <w:i/>
            <w:iCs/>
            <w:color w:val="auto"/>
            <w:szCs w:val="24"/>
            <w:rPrChange w:id="3273" w:author="Camilo Andrés Díaz Gómez" w:date="2023-03-28T17:42:00Z">
              <w:rPr/>
            </w:rPrChange>
          </w:rPr>
          <w:t xml:space="preserve"> de datos</w:t>
        </w:r>
      </w:ins>
    </w:p>
    <w:p w14:paraId="1C3F05AF" w14:textId="77777777" w:rsidR="00482888" w:rsidRPr="002B569F" w:rsidRDefault="00482888">
      <w:pPr>
        <w:rPr>
          <w:ins w:id="3274" w:author="Camilo Andrés Díaz Gómez" w:date="2023-03-14T20:55:00Z"/>
          <w:rFonts w:cs="Times New Roman"/>
          <w:szCs w:val="24"/>
        </w:rPr>
        <w:pPrChange w:id="3275" w:author="Camilo Andrés Díaz Gómez" w:date="2023-03-28T17:43:00Z">
          <w:pPr>
            <w:pStyle w:val="Ttulo4"/>
          </w:pPr>
        </w:pPrChange>
      </w:pPr>
    </w:p>
    <w:p w14:paraId="73899681" w14:textId="540B7794" w:rsidR="007A700C" w:rsidRPr="002B569F" w:rsidDel="00482888" w:rsidRDefault="00076F39">
      <w:pPr>
        <w:rPr>
          <w:del w:id="3276" w:author="Camilo Andrés Díaz Gómez" w:date="2023-03-14T20:49:00Z"/>
          <w:rFonts w:cs="Times New Roman"/>
          <w:szCs w:val="24"/>
        </w:rPr>
      </w:pPr>
      <w:ins w:id="3277" w:author="Camilo Andrés Díaz Gómez" w:date="2023-03-14T20:56:00Z">
        <w:del w:id="3278" w:author="JHONATAN MAURICIO VILLARREAL CORREDOR" w:date="2023-03-24T12:59:00Z">
          <w:r w:rsidRPr="002B569F" w:rsidDel="00482888">
            <w:rPr>
              <w:rFonts w:cs="Times New Roman"/>
              <w:b/>
              <w:bCs/>
              <w:szCs w:val="24"/>
              <w:rPrChange w:id="3279" w:author="Camilo Andrés Díaz Gómez" w:date="2023-03-28T17:42:00Z">
                <w:rPr>
                  <w:rFonts w:cs="Times New Roman"/>
                  <w:color w:val="FF0000"/>
                  <w:szCs w:val="24"/>
                </w:rPr>
              </w:rPrChange>
            </w:rPr>
            <w:tab/>
          </w:r>
        </w:del>
      </w:ins>
      <w:ins w:id="3280"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281" w:author="Camilo Andrés Díaz Gómez" w:date="2023-03-14T20:56:00Z">
        <w:del w:id="3282" w:author="JHONATAN MAURICIO VILLARREAL CORREDOR" w:date="2023-03-24T12:59:00Z">
          <w:r w:rsidRPr="002B569F" w:rsidDel="00482888">
            <w:rPr>
              <w:rFonts w:cs="Times New Roman"/>
              <w:b/>
              <w:bCs/>
              <w:szCs w:val="24"/>
              <w:rPrChange w:id="3283" w:author="Camilo Andrés Díaz Gómez" w:date="2023-03-28T17:42:00Z">
                <w:rPr>
                  <w:rFonts w:cs="Times New Roman"/>
                  <w:color w:val="FF0000"/>
                  <w:szCs w:val="24"/>
                </w:rPr>
              </w:rPrChange>
            </w:rPr>
            <w:delText>HACER INTRODUICCION A TIPOS DE DATOS</w:delText>
          </w:r>
        </w:del>
      </w:ins>
      <w:del w:id="3284" w:author="Camilo Andrés Díaz Gómez" w:date="2023-03-14T20:49:00Z">
        <w:r w:rsidR="007A700C" w:rsidRPr="002B569F" w:rsidDel="00076F39">
          <w:rPr>
            <w:rFonts w:cs="Times New Roman"/>
            <w:b/>
            <w:bCs/>
            <w:szCs w:val="24"/>
            <w:rPrChange w:id="3285"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286" w:author="Camilo Andrés Díaz Gómez" w:date="2023-03-14T20:49:00Z"/>
      <w:sdt>
        <w:sdtPr>
          <w:rPr>
            <w:rFonts w:cs="Times New Roman"/>
            <w:b/>
            <w:bCs/>
            <w:szCs w:val="24"/>
          </w:rPr>
          <w:id w:val="548422296"/>
          <w:citation/>
        </w:sdtPr>
        <w:sdtContent>
          <w:customXmlDelRangeEnd w:id="3286"/>
          <w:del w:id="3287" w:author="Camilo Andrés Díaz Gómez" w:date="2023-03-14T20:49:00Z">
            <w:r w:rsidR="007A700C" w:rsidRPr="002B569F" w:rsidDel="00076F39">
              <w:rPr>
                <w:rFonts w:cs="Times New Roman"/>
                <w:b/>
                <w:bCs/>
                <w:szCs w:val="24"/>
                <w:rPrChange w:id="3288" w:author="Camilo Andrés Díaz Gómez" w:date="2023-03-28T17:42:00Z">
                  <w:rPr>
                    <w:rFonts w:cs="Times New Roman"/>
                    <w:szCs w:val="24"/>
                  </w:rPr>
                </w:rPrChange>
              </w:rPr>
              <w:fldChar w:fldCharType="begin"/>
            </w:r>
            <w:r w:rsidR="007A700C" w:rsidRPr="002B569F" w:rsidDel="00076F39">
              <w:rPr>
                <w:rFonts w:cs="Times New Roman"/>
                <w:b/>
                <w:bCs/>
                <w:szCs w:val="24"/>
                <w:rPrChange w:id="3289"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290"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291"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292" w:author="Camilo Andrés Díaz Gómez" w:date="2023-03-28T17:42:00Z">
                  <w:rPr>
                    <w:rFonts w:cs="Times New Roman"/>
                    <w:szCs w:val="24"/>
                  </w:rPr>
                </w:rPrChange>
              </w:rPr>
              <w:fldChar w:fldCharType="end"/>
            </w:r>
          </w:del>
          <w:customXmlDelRangeStart w:id="3293" w:author="Camilo Andrés Díaz Gómez" w:date="2023-03-14T20:49:00Z"/>
        </w:sdtContent>
      </w:sdt>
      <w:customXmlDelRangeEnd w:id="3293"/>
      <w:del w:id="3294" w:author="Camilo Andrés Díaz Gómez" w:date="2023-03-14T20:49:00Z">
        <w:r w:rsidR="007A700C" w:rsidRPr="002B569F" w:rsidDel="00076F39">
          <w:rPr>
            <w:rFonts w:cs="Times New Roman"/>
            <w:b/>
            <w:bCs/>
            <w:szCs w:val="24"/>
            <w:rPrChange w:id="3295"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296" w:author="JHONATAN MAURICIO VILLARREAL CORREDOR" w:date="2023-03-24T12:59:00Z"/>
          <w:b/>
          <w:bCs/>
          <w:rPrChange w:id="3297" w:author="Camilo Andrés Díaz Gómez" w:date="2023-03-28T17:42:00Z">
            <w:rPr>
              <w:ins w:id="3298" w:author="JHONATAN MAURICIO VILLARREAL CORREDOR" w:date="2023-03-24T12:59:00Z"/>
            </w:rPr>
          </w:rPrChange>
        </w:rPr>
        <w:pPrChange w:id="3299" w:author="Camilo Andrés Díaz Gómez" w:date="2023-03-28T17:43:00Z">
          <w:pPr>
            <w:pStyle w:val="PrrAPA"/>
          </w:pPr>
        </w:pPrChange>
      </w:pPr>
    </w:p>
    <w:p w14:paraId="437E54E0" w14:textId="4DFF9631" w:rsidR="007A700C" w:rsidRPr="002B569F" w:rsidDel="00076F39" w:rsidRDefault="007A700C">
      <w:pPr>
        <w:rPr>
          <w:del w:id="3300" w:author="Camilo Andrés Díaz Gómez" w:date="2023-03-14T20:49:00Z"/>
          <w:rFonts w:cs="Times New Roman"/>
          <w:b/>
          <w:bCs/>
          <w:i/>
          <w:iCs/>
          <w:szCs w:val="24"/>
        </w:rPr>
      </w:pPr>
    </w:p>
    <w:p w14:paraId="270389D1" w14:textId="107079AE" w:rsidR="007A700C" w:rsidRPr="002B569F" w:rsidDel="00076F39" w:rsidRDefault="007A700C">
      <w:pPr>
        <w:rPr>
          <w:del w:id="3301" w:author="Camilo Andrés Díaz Gómez" w:date="2023-03-14T20:49:00Z"/>
          <w:rFonts w:cs="Times New Roman"/>
          <w:b/>
          <w:bCs/>
          <w:i/>
          <w:iCs/>
          <w:szCs w:val="24"/>
        </w:rPr>
      </w:pPr>
      <w:del w:id="3302" w:author="Camilo Andrés Díaz Gómez" w:date="2023-03-14T20:49:00Z">
        <w:r w:rsidRPr="002B569F" w:rsidDel="00076F39">
          <w:rPr>
            <w:rFonts w:cs="Times New Roman"/>
            <w:b/>
            <w:bCs/>
            <w:i/>
            <w:iCs/>
            <w:szCs w:val="24"/>
          </w:rPr>
          <w:delText xml:space="preserve">Fuente </w:delText>
        </w:r>
      </w:del>
      <w:del w:id="3303" w:author="Camilo Andrés Díaz Gómez" w:date="2023-03-14T20:46:00Z">
        <w:r w:rsidRPr="002B569F" w:rsidDel="00A83442">
          <w:rPr>
            <w:rFonts w:cs="Times New Roman"/>
            <w:b/>
            <w:bCs/>
            <w:i/>
            <w:iCs/>
            <w:szCs w:val="24"/>
          </w:rPr>
          <w:delText>D</w:delText>
        </w:r>
      </w:del>
      <w:del w:id="3304"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05" w:author="Camilo Andrés Díaz Gómez" w:date="2023-03-14T20:49:00Z"/>
          <w:b/>
          <w:bCs/>
          <w:rPrChange w:id="3306" w:author="Camilo Andrés Díaz Gómez" w:date="2023-03-28T17:42:00Z">
            <w:rPr>
              <w:del w:id="3307" w:author="Camilo Andrés Díaz Gómez" w:date="2023-03-14T20:49:00Z"/>
            </w:rPr>
          </w:rPrChange>
        </w:rPr>
        <w:pPrChange w:id="3308" w:author="Camilo Andrés Díaz Gómez" w:date="2023-03-28T17:43:00Z">
          <w:pPr>
            <w:pStyle w:val="PrrAPA"/>
          </w:pPr>
        </w:pPrChange>
      </w:pPr>
      <w:del w:id="3309" w:author="Camilo Andrés Díaz Gómez" w:date="2023-03-14T20:49:00Z">
        <w:r w:rsidRPr="002B569F" w:rsidDel="00076F39">
          <w:rPr>
            <w:b/>
            <w:bCs/>
            <w:rPrChange w:id="3310"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11" w:author="Camilo Andrés Díaz Gómez" w:date="2023-03-14T20:49:00Z"/>
      <w:sdt>
        <w:sdtPr>
          <w:rPr>
            <w:b/>
            <w:bCs/>
          </w:rPr>
          <w:id w:val="1966473776"/>
          <w:citation/>
        </w:sdtPr>
        <w:sdtContent>
          <w:customXmlDelRangeEnd w:id="3311"/>
          <w:del w:id="3312" w:author="Camilo Andrés Díaz Gómez" w:date="2023-03-14T20:49:00Z">
            <w:r w:rsidRPr="002B569F" w:rsidDel="00076F39">
              <w:rPr>
                <w:b/>
                <w:bCs/>
                <w:rPrChange w:id="3313" w:author="Camilo Andrés Díaz Gómez" w:date="2023-03-28T17:42:00Z">
                  <w:rPr/>
                </w:rPrChange>
              </w:rPr>
              <w:fldChar w:fldCharType="begin"/>
            </w:r>
            <w:r w:rsidRPr="002B569F" w:rsidDel="00076F39">
              <w:rPr>
                <w:b/>
                <w:bCs/>
                <w:rPrChange w:id="3314" w:author="Camilo Andrés Díaz Gómez" w:date="2023-03-28T17:42:00Z">
                  <w:rPr/>
                </w:rPrChange>
              </w:rPr>
              <w:delInstrText xml:space="preserve"> CITATION Dia02 \l 9226 </w:delInstrText>
            </w:r>
            <w:r w:rsidRPr="002B569F" w:rsidDel="00076F39">
              <w:rPr>
                <w:b/>
                <w:bCs/>
                <w:rPrChange w:id="3315" w:author="Camilo Andrés Díaz Gómez" w:date="2023-03-28T17:42:00Z">
                  <w:rPr/>
                </w:rPrChange>
              </w:rPr>
              <w:fldChar w:fldCharType="separate"/>
            </w:r>
            <w:r w:rsidRPr="002B569F" w:rsidDel="00076F39">
              <w:rPr>
                <w:b/>
                <w:bCs/>
                <w:noProof/>
                <w:rPrChange w:id="3316" w:author="Camilo Andrés Díaz Gómez" w:date="2023-03-28T17:42:00Z">
                  <w:rPr>
                    <w:noProof/>
                  </w:rPr>
                </w:rPrChange>
              </w:rPr>
              <w:delText xml:space="preserve"> (Diaz, Escriba, &amp; Murgui, 2002)</w:delText>
            </w:r>
            <w:r w:rsidRPr="002B569F" w:rsidDel="00076F39">
              <w:rPr>
                <w:b/>
                <w:bCs/>
                <w:rPrChange w:id="3317" w:author="Camilo Andrés Díaz Gómez" w:date="2023-03-28T17:42:00Z">
                  <w:rPr/>
                </w:rPrChange>
              </w:rPr>
              <w:fldChar w:fldCharType="end"/>
            </w:r>
          </w:del>
          <w:customXmlDelRangeStart w:id="3318" w:author="Camilo Andrés Díaz Gómez" w:date="2023-03-14T20:49:00Z"/>
        </w:sdtContent>
      </w:sdt>
      <w:customXmlDelRangeEnd w:id="3318"/>
      <w:del w:id="3319" w:author="Camilo Andrés Díaz Gómez" w:date="2023-03-14T20:49:00Z">
        <w:r w:rsidRPr="002B569F" w:rsidDel="00076F39">
          <w:rPr>
            <w:b/>
            <w:bCs/>
            <w:rPrChange w:id="3320"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2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22"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23" w:author="Camilo Andrés Díaz Gómez" w:date="2023-03-28T17:50:00Z"/>
        </w:rPr>
      </w:pPr>
      <w:r w:rsidRPr="002B569F">
        <w:t xml:space="preserve">Son la mayoría de los datos que se pueden encontrar almacenados en una base de </w:t>
      </w:r>
      <w:del w:id="3324" w:author="Camilo Andrés Díaz Gómez" w:date="2023-03-14T20:56:00Z">
        <w:r w:rsidRPr="002B569F" w:rsidDel="00076F39">
          <w:delText>datos;  se</w:delText>
        </w:r>
      </w:del>
      <w:ins w:id="3325"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26" w:author="Camilo Andrés Díaz Gómez" w:date="2023-03-28T17:50:00Z"/>
        </w:rPr>
        <w:pPrChange w:id="3327" w:author="Camilo Andrés Díaz Gómez" w:date="2023-03-28T17:43:00Z">
          <w:pPr>
            <w:pStyle w:val="PrrAPA"/>
          </w:pPr>
        </w:pPrChange>
      </w:pPr>
    </w:p>
    <w:p w14:paraId="37A68021" w14:textId="098E54F9" w:rsidR="007A700C" w:rsidRPr="002B569F" w:rsidRDefault="007A700C">
      <w:pPr>
        <w:pStyle w:val="PrrAPA"/>
        <w:ind w:left="708" w:firstLine="720"/>
        <w:pPrChange w:id="3328" w:author="Camilo Andrés Díaz Gómez" w:date="2023-03-28T17:50:00Z">
          <w:pPr>
            <w:pStyle w:val="PrrAPA"/>
          </w:pPr>
        </w:pPrChange>
      </w:pPr>
    </w:p>
    <w:p w14:paraId="345E85E9" w14:textId="3C6EEE8A" w:rsidR="007A700C" w:rsidRDefault="007A700C" w:rsidP="002B569F">
      <w:pPr>
        <w:pStyle w:val="Ttulo6"/>
        <w:ind w:left="708"/>
        <w:rPr>
          <w:ins w:id="3329"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30" w:author="Camilo Andrés Díaz Gómez" w:date="2023-03-28T17:42:00Z">
            <w:rPr>
              <w:rFonts w:ascii="Times New Roman" w:eastAsiaTheme="minorHAnsi" w:hAnsi="Times New Roman" w:cs="Times New Roman"/>
              <w:color w:val="auto"/>
              <w:szCs w:val="24"/>
            </w:rPr>
          </w:rPrChange>
        </w:rPr>
        <w:lastRenderedPageBreak/>
        <w:t xml:space="preserve">No Estructurados </w:t>
      </w:r>
    </w:p>
    <w:p w14:paraId="06C1F775" w14:textId="77777777" w:rsidR="000D1684" w:rsidRPr="000D1684" w:rsidRDefault="000D1684">
      <w:pPr>
        <w:pPrChange w:id="3331"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332"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333"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334"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335" w:author="Steff Guzmán" w:date="2023-03-13T19:47:00Z"/>
          <w:del w:id="3336" w:author="Camilo Andrés Díaz Gómez" w:date="2023-03-14T20:56:00Z"/>
          <w:b/>
          <w:bCs/>
          <w:i/>
          <w:iCs/>
        </w:rPr>
        <w:pPrChange w:id="3337"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338" w:author="Steff Guzmán" w:date="2023-03-13T19:47:00Z"/>
          <w:b/>
          <w:bCs/>
          <w:i/>
          <w:iCs/>
        </w:rPr>
      </w:pPr>
    </w:p>
    <w:p w14:paraId="4B883BB7" w14:textId="4E6A0EF5" w:rsidR="00D00CDF" w:rsidRPr="002B569F" w:rsidDel="00952EC4" w:rsidRDefault="00D00CDF">
      <w:pPr>
        <w:pStyle w:val="Ttulo6"/>
        <w:ind w:left="708"/>
        <w:rPr>
          <w:ins w:id="3339" w:author="Steff Guzmán" w:date="2023-03-13T19:47:00Z"/>
          <w:del w:id="3340" w:author="Camilo Andrés Díaz Gómez" w:date="2023-03-14T20:14:00Z"/>
          <w:b/>
          <w:bCs/>
          <w:rPrChange w:id="3341" w:author="Camilo Andrés Díaz Gómez" w:date="2023-03-28T17:42:00Z">
            <w:rPr>
              <w:ins w:id="3342" w:author="Steff Guzmán" w:date="2023-03-13T19:47:00Z"/>
              <w:del w:id="3343" w:author="Camilo Andrés Díaz Gómez" w:date="2023-03-14T20:14:00Z"/>
            </w:rPr>
          </w:rPrChange>
        </w:rPr>
        <w:pPrChange w:id="3344"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345" w:author="Camilo Andrés Díaz Gómez" w:date="2023-03-14T20:14:00Z"/>
          <w:b/>
          <w:bCs/>
          <w:rPrChange w:id="3346" w:author="Camilo Andrés Díaz Gómez" w:date="2023-03-28T17:42:00Z">
            <w:rPr>
              <w:del w:id="3347" w:author="Camilo Andrés Díaz Gómez" w:date="2023-03-14T20:14:00Z"/>
            </w:rPr>
          </w:rPrChange>
        </w:rPr>
        <w:pPrChange w:id="3348" w:author="Camilo Andrés Díaz Gómez" w:date="2023-03-28T17:43:00Z">
          <w:pPr>
            <w:pStyle w:val="PrrAPA"/>
            <w:ind w:firstLine="0"/>
          </w:pPr>
        </w:pPrChange>
      </w:pPr>
    </w:p>
    <w:p w14:paraId="2194FC59" w14:textId="2F8EC096" w:rsidR="007A700C" w:rsidRDefault="007A700C" w:rsidP="002B569F">
      <w:pPr>
        <w:pStyle w:val="Ttulo6"/>
        <w:ind w:left="708"/>
        <w:rPr>
          <w:ins w:id="3349"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50"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351" w:author="Camilo Andrés Díaz Gómez" w:date="2023-03-28T17:50:00Z">
          <w:pPr>
            <w:pStyle w:val="PrrAPA"/>
            <w:ind w:firstLine="0"/>
          </w:pPr>
        </w:pPrChange>
      </w:pPr>
    </w:p>
    <w:p w14:paraId="6643C6CE" w14:textId="3B015455" w:rsidR="007A700C" w:rsidRPr="002B569F" w:rsidRDefault="007A700C">
      <w:pPr>
        <w:pStyle w:val="PrrAPA"/>
        <w:ind w:left="708"/>
        <w:pPrChange w:id="3352"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353" w:name="_Toc56811421"/>
      <w:bookmarkStart w:id="3354" w:name="_Toc114686988"/>
      <w:bookmarkStart w:id="3355"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356" w:author="Camilo Andrés Díaz Gómez" w:date="2023-03-14T20:59:00Z"/>
          <w:b/>
          <w:bCs/>
          <w:rPrChange w:id="3357" w:author="Camilo Andrés Díaz Gómez" w:date="2023-03-28T17:42:00Z">
            <w:rPr>
              <w:del w:id="3358" w:author="Camilo Andrés Díaz Gómez" w:date="2023-03-14T20:59:00Z"/>
            </w:rPr>
          </w:rPrChange>
        </w:rPr>
        <w:pPrChange w:id="3359" w:author="Camilo Andrés Díaz Gómez" w:date="2023-03-28T17:43:00Z">
          <w:pPr>
            <w:pStyle w:val="PrrAPA"/>
            <w:ind w:firstLine="0"/>
          </w:pPr>
        </w:pPrChange>
      </w:pPr>
      <w:del w:id="3360" w:author="Camilo Andrés Díaz Gómez" w:date="2023-03-14T20:59:00Z">
        <w:r w:rsidRPr="002B569F" w:rsidDel="00A42751">
          <w:rPr>
            <w:rFonts w:cs="Times New Roman"/>
            <w:b/>
            <w:bCs/>
            <w:szCs w:val="24"/>
            <w:rPrChange w:id="3361" w:author="Camilo Andrés Díaz Gómez" w:date="2023-03-28T17:42:00Z">
              <w:rPr/>
            </w:rPrChange>
          </w:rPr>
          <w:delText>Ciclo de la analítica KDD – Metodologías</w:delText>
        </w:r>
        <w:bookmarkEnd w:id="3353"/>
        <w:bookmarkEnd w:id="3354"/>
        <w:bookmarkEnd w:id="3355"/>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362" w:author="Camilo Andrés Díaz Gómez" w:date="2023-03-28T17:50:00Z"/>
          <w:rFonts w:ascii="Times New Roman" w:hAnsi="Times New Roman" w:cs="Times New Roman"/>
          <w:b/>
          <w:bCs/>
          <w:i w:val="0"/>
          <w:iCs w:val="0"/>
          <w:color w:val="auto"/>
          <w:szCs w:val="24"/>
        </w:rPr>
      </w:pPr>
      <w:del w:id="3363" w:author="Camilo Andrés Díaz Gómez" w:date="2023-03-14T20:46:00Z">
        <w:r w:rsidRPr="002B569F" w:rsidDel="00A83442">
          <w:rPr>
            <w:rFonts w:ascii="Times New Roman" w:hAnsi="Times New Roman" w:cs="Times New Roman"/>
            <w:b/>
            <w:bCs/>
            <w:i w:val="0"/>
            <w:iCs w:val="0"/>
            <w:color w:val="auto"/>
            <w:szCs w:val="24"/>
            <w:rPrChange w:id="3364" w:author="Camilo Andrés Díaz Gómez" w:date="2023-03-28T17:42:00Z">
              <w:rPr>
                <w:rFonts w:ascii="Times New Roman" w:eastAsiaTheme="minorHAnsi" w:hAnsi="Times New Roman" w:cstheme="minorBidi"/>
                <w:color w:val="auto"/>
              </w:rPr>
            </w:rPrChange>
          </w:rPr>
          <w:delText xml:space="preserve"> </w:delText>
        </w:r>
      </w:del>
      <w:bookmarkStart w:id="3365" w:name="_Toc56811422"/>
      <w:bookmarkStart w:id="3366" w:name="_Toc114686989"/>
      <w:bookmarkStart w:id="3367" w:name="_Toc115172927"/>
      <w:r w:rsidRPr="002B569F">
        <w:rPr>
          <w:rFonts w:ascii="Times New Roman" w:hAnsi="Times New Roman" w:cs="Times New Roman"/>
          <w:b/>
          <w:bCs/>
          <w:i w:val="0"/>
          <w:iCs w:val="0"/>
          <w:color w:val="auto"/>
          <w:szCs w:val="24"/>
          <w:rPrChange w:id="3368" w:author="Camilo Andrés Díaz Gómez" w:date="2023-03-28T17:42:00Z">
            <w:rPr>
              <w:rFonts w:ascii="Times New Roman" w:eastAsiaTheme="minorHAnsi" w:hAnsi="Times New Roman" w:cstheme="minorBidi"/>
              <w:color w:val="auto"/>
            </w:rPr>
          </w:rPrChange>
        </w:rPr>
        <w:t>Tipos de analítica</w:t>
      </w:r>
      <w:bookmarkEnd w:id="3365"/>
      <w:bookmarkEnd w:id="3366"/>
      <w:bookmarkEnd w:id="3367"/>
    </w:p>
    <w:p w14:paraId="513508E1" w14:textId="77777777" w:rsidR="000D1684" w:rsidRPr="000D1684" w:rsidRDefault="000D1684" w:rsidP="000D1684">
      <w:pPr>
        <w:rPr>
          <w:rPrChange w:id="3369"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370" w:author="Camilo Andrés Díaz Gómez" w:date="2023-03-28T17:51:00Z">
        <w:r w:rsidRPr="002B569F" w:rsidDel="000D1684">
          <w:rPr>
            <w:rFonts w:cs="Times New Roman"/>
            <w:i/>
            <w:iCs/>
            <w:szCs w:val="24"/>
          </w:rPr>
          <w:delText xml:space="preserve">un </w:delText>
        </w:r>
      </w:del>
      <w:ins w:id="3371"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xml:space="preserve">” (Davenport y </w:t>
      </w:r>
      <w:proofErr w:type="spellStart"/>
      <w:r w:rsidRPr="002B569F">
        <w:rPr>
          <w:rFonts w:cs="Times New Roman"/>
          <w:szCs w:val="24"/>
        </w:rPr>
        <w:t>Harrys</w:t>
      </w:r>
      <w:proofErr w:type="spellEnd"/>
      <w:r w:rsidRPr="002B569F">
        <w:rPr>
          <w:rFonts w:cs="Times New Roman"/>
          <w:szCs w:val="24"/>
        </w:rPr>
        <w:t>,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372" w:author="Camilo Andrés Díaz Gómez" w:date="2023-03-28T17:50:00Z"/>
          <w:rFonts w:ascii="Times New Roman" w:hAnsi="Times New Roman" w:cs="Times New Roman"/>
          <w:b/>
          <w:bCs/>
          <w:i/>
          <w:iCs/>
          <w:color w:val="auto"/>
          <w:szCs w:val="24"/>
        </w:rPr>
      </w:pPr>
      <w:bookmarkStart w:id="3373" w:name="_Toc115172928"/>
      <w:r w:rsidRPr="002B569F">
        <w:rPr>
          <w:rFonts w:ascii="Times New Roman" w:hAnsi="Times New Roman" w:cs="Times New Roman"/>
          <w:b/>
          <w:bCs/>
          <w:i/>
          <w:iCs/>
          <w:color w:val="auto"/>
          <w:szCs w:val="24"/>
          <w:rPrChange w:id="3374" w:author="Camilo Andrés Díaz Gómez" w:date="2023-03-28T17:42:00Z">
            <w:rPr>
              <w:rFonts w:ascii="Times New Roman" w:eastAsiaTheme="minorHAnsi" w:hAnsi="Times New Roman" w:cstheme="minorBidi"/>
              <w:color w:val="auto"/>
            </w:rPr>
          </w:rPrChange>
        </w:rPr>
        <w:t>Descriptiva</w:t>
      </w:r>
      <w:bookmarkEnd w:id="3373"/>
      <w:del w:id="3375" w:author="Camilo Andrés Díaz Gómez" w:date="2023-03-14T20:46:00Z">
        <w:r w:rsidR="004E3955" w:rsidRPr="002B569F" w:rsidDel="00A83442">
          <w:rPr>
            <w:rFonts w:ascii="Times New Roman" w:hAnsi="Times New Roman" w:cs="Times New Roman"/>
            <w:b/>
            <w:bCs/>
            <w:i/>
            <w:iCs/>
            <w:color w:val="auto"/>
            <w:szCs w:val="24"/>
            <w:rPrChange w:id="3376"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377"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378" w:author="Camilo Andrés Díaz Gómez" w:date="2023-03-28T17:51:00Z">
          <w:pPr>
            <w:ind w:firstLine="720"/>
          </w:pPr>
        </w:pPrChange>
      </w:pPr>
      <w:r w:rsidRPr="002B569F">
        <w:rPr>
          <w:rFonts w:cs="Times New Roman"/>
          <w:szCs w:val="24"/>
        </w:rPr>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w:t>
      </w:r>
      <w:r w:rsidRPr="002B569F">
        <w:rPr>
          <w:rFonts w:cs="Times New Roman"/>
          <w:szCs w:val="24"/>
          <w:shd w:val="clear" w:color="auto" w:fill="FFFFFF"/>
        </w:rPr>
        <w:lastRenderedPageBreak/>
        <w:t xml:space="preserve">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379" w:author="Camilo Andrés Díaz Gómez" w:date="2023-03-28T17:43:00Z">
          <w:pPr/>
        </w:pPrChange>
      </w:pPr>
    </w:p>
    <w:p w14:paraId="799C832B" w14:textId="309CC652" w:rsidR="007A700C" w:rsidRDefault="007A700C" w:rsidP="002B569F">
      <w:pPr>
        <w:pStyle w:val="Ttulo5"/>
        <w:ind w:firstLine="708"/>
        <w:rPr>
          <w:ins w:id="3380" w:author="Camilo Andrés Díaz Gómez" w:date="2023-03-28T17:50:00Z"/>
          <w:rFonts w:ascii="Times New Roman" w:hAnsi="Times New Roman" w:cs="Times New Roman"/>
          <w:b/>
          <w:bCs/>
          <w:i/>
          <w:iCs/>
          <w:color w:val="auto"/>
          <w:szCs w:val="24"/>
        </w:rPr>
      </w:pPr>
      <w:bookmarkStart w:id="3381" w:name="_Toc115172929"/>
      <w:r w:rsidRPr="002B569F">
        <w:rPr>
          <w:rFonts w:ascii="Times New Roman" w:hAnsi="Times New Roman" w:cs="Times New Roman"/>
          <w:b/>
          <w:bCs/>
          <w:i/>
          <w:iCs/>
          <w:color w:val="auto"/>
          <w:szCs w:val="24"/>
          <w:rPrChange w:id="3382" w:author="Camilo Andrés Díaz Gómez" w:date="2023-03-28T17:42:00Z">
            <w:rPr>
              <w:rFonts w:ascii="Times New Roman" w:eastAsiaTheme="minorHAnsi" w:hAnsi="Times New Roman" w:cstheme="minorBidi"/>
              <w:color w:val="auto"/>
            </w:rPr>
          </w:rPrChange>
        </w:rPr>
        <w:t>Diagnostica</w:t>
      </w:r>
      <w:bookmarkEnd w:id="3381"/>
      <w:del w:id="3383" w:author="Camilo Andrés Díaz Gómez" w:date="2023-03-14T20:46:00Z">
        <w:r w:rsidR="004E3955" w:rsidRPr="002B569F" w:rsidDel="00A83442">
          <w:rPr>
            <w:rFonts w:ascii="Times New Roman" w:hAnsi="Times New Roman" w:cs="Times New Roman"/>
            <w:b/>
            <w:bCs/>
            <w:i/>
            <w:iCs/>
            <w:color w:val="auto"/>
            <w:szCs w:val="24"/>
            <w:rPrChange w:id="3384"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385"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386"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387" w:author="Camilo Andrés Díaz Gómez" w:date="2023-03-28T17:43:00Z">
          <w:pPr/>
        </w:pPrChange>
      </w:pPr>
    </w:p>
    <w:p w14:paraId="414F1065" w14:textId="5BA4B0D4" w:rsidR="007A700C" w:rsidRDefault="007A700C" w:rsidP="002B569F">
      <w:pPr>
        <w:pStyle w:val="Ttulo5"/>
        <w:ind w:firstLine="708"/>
        <w:rPr>
          <w:ins w:id="3388" w:author="Camilo Andrés Díaz Gómez" w:date="2023-03-28T17:50:00Z"/>
          <w:rFonts w:ascii="Times New Roman" w:hAnsi="Times New Roman" w:cs="Times New Roman"/>
          <w:b/>
          <w:bCs/>
          <w:i/>
          <w:iCs/>
          <w:color w:val="auto"/>
          <w:szCs w:val="24"/>
        </w:rPr>
      </w:pPr>
      <w:bookmarkStart w:id="3389" w:name="_Toc115172930"/>
      <w:r w:rsidRPr="002B569F">
        <w:rPr>
          <w:rFonts w:ascii="Times New Roman" w:hAnsi="Times New Roman" w:cs="Times New Roman"/>
          <w:b/>
          <w:bCs/>
          <w:i/>
          <w:iCs/>
          <w:color w:val="auto"/>
          <w:szCs w:val="24"/>
          <w:rPrChange w:id="3390" w:author="Camilo Andrés Díaz Gómez" w:date="2023-03-28T17:42:00Z">
            <w:rPr>
              <w:rFonts w:ascii="Times New Roman" w:eastAsiaTheme="minorHAnsi" w:hAnsi="Times New Roman" w:cstheme="minorBidi"/>
              <w:color w:val="auto"/>
            </w:rPr>
          </w:rPrChange>
        </w:rPr>
        <w:t>Predictiva</w:t>
      </w:r>
      <w:bookmarkEnd w:id="3389"/>
      <w:del w:id="3391" w:author="Camilo Andrés Díaz Gómez" w:date="2023-03-14T20:46:00Z">
        <w:r w:rsidR="004E3955" w:rsidRPr="002B569F" w:rsidDel="00A83442">
          <w:rPr>
            <w:rFonts w:ascii="Times New Roman" w:hAnsi="Times New Roman" w:cs="Times New Roman"/>
            <w:b/>
            <w:bCs/>
            <w:i/>
            <w:iCs/>
            <w:color w:val="auto"/>
            <w:szCs w:val="24"/>
            <w:rPrChange w:id="3392"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393"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394"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395" w:author="Camilo Andrés Díaz Gómez" w:date="2023-03-28T17:43:00Z">
          <w:pPr/>
        </w:pPrChange>
      </w:pPr>
    </w:p>
    <w:p w14:paraId="1E823A31" w14:textId="5680A600" w:rsidR="007A700C" w:rsidRDefault="007A700C" w:rsidP="002B569F">
      <w:pPr>
        <w:pStyle w:val="Ttulo5"/>
        <w:ind w:firstLine="708"/>
        <w:rPr>
          <w:ins w:id="3396" w:author="Camilo Andrés Díaz Gómez" w:date="2023-03-28T17:50:00Z"/>
          <w:rFonts w:ascii="Times New Roman" w:hAnsi="Times New Roman" w:cs="Times New Roman"/>
          <w:b/>
          <w:bCs/>
          <w:i/>
          <w:iCs/>
          <w:color w:val="auto"/>
          <w:szCs w:val="24"/>
        </w:rPr>
      </w:pPr>
      <w:bookmarkStart w:id="3397" w:name="_Toc115172931"/>
      <w:r w:rsidRPr="002B569F">
        <w:rPr>
          <w:rFonts w:ascii="Times New Roman" w:hAnsi="Times New Roman" w:cs="Times New Roman"/>
          <w:b/>
          <w:bCs/>
          <w:i/>
          <w:iCs/>
          <w:color w:val="auto"/>
          <w:szCs w:val="24"/>
          <w:rPrChange w:id="3398" w:author="Camilo Andrés Díaz Gómez" w:date="2023-03-28T17:42:00Z">
            <w:rPr>
              <w:rFonts w:ascii="Times New Roman" w:eastAsiaTheme="minorHAnsi" w:hAnsi="Times New Roman" w:cstheme="minorBidi"/>
              <w:color w:val="auto"/>
            </w:rPr>
          </w:rPrChange>
        </w:rPr>
        <w:t>Prescriptiva</w:t>
      </w:r>
      <w:bookmarkEnd w:id="3397"/>
      <w:del w:id="3399" w:author="Camilo Andrés Díaz Gómez" w:date="2023-03-14T20:46:00Z">
        <w:r w:rsidR="004E3955" w:rsidRPr="002B569F" w:rsidDel="00A83442">
          <w:rPr>
            <w:rFonts w:ascii="Times New Roman" w:hAnsi="Times New Roman" w:cs="Times New Roman"/>
            <w:b/>
            <w:bCs/>
            <w:i/>
            <w:iCs/>
            <w:color w:val="auto"/>
            <w:szCs w:val="24"/>
            <w:rPrChange w:id="3400"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401"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02" w:author="Camilo Andrés Díaz Gómez" w:date="2023-03-28T17:51:00Z">
          <w:pPr>
            <w:ind w:firstLine="708"/>
          </w:pPr>
        </w:pPrChange>
      </w:pPr>
      <w:r w:rsidRPr="002B569F">
        <w:rPr>
          <w:rFonts w:cs="Times New Roman"/>
          <w:szCs w:val="24"/>
        </w:rPr>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xml:space="preserve">, entendimiento de lo que ha sucedido, </w:t>
      </w:r>
      <w:r w:rsidRPr="002B569F">
        <w:rPr>
          <w:rFonts w:cs="Times New Roman"/>
          <w:szCs w:val="24"/>
        </w:rPr>
        <w:lastRenderedPageBreak/>
        <w:t>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03" w:author="Camilo Andrés Díaz Gómez" w:date="2023-03-28T17:43:00Z">
          <w:pPr/>
        </w:pPrChange>
      </w:pPr>
    </w:p>
    <w:p w14:paraId="41DA403C" w14:textId="01634D87" w:rsidR="007A700C" w:rsidRPr="002B569F" w:rsidRDefault="007A700C">
      <w:pPr>
        <w:pStyle w:val="Ttulo4"/>
        <w:rPr>
          <w:rFonts w:cs="Times New Roman"/>
          <w:b/>
          <w:bCs/>
          <w:szCs w:val="24"/>
          <w:rPrChange w:id="3404" w:author="Camilo Andrés Díaz Gómez" w:date="2023-03-28T17:42:00Z">
            <w:rPr/>
          </w:rPrChange>
        </w:rPr>
        <w:pPrChange w:id="3405" w:author="Camilo Andrés Díaz Gómez" w:date="2023-03-28T17:43:00Z">
          <w:pPr/>
        </w:pPrChange>
      </w:pPr>
      <w:bookmarkStart w:id="3406" w:name="_Toc56811423"/>
      <w:bookmarkStart w:id="3407" w:name="_Toc114686990"/>
      <w:bookmarkStart w:id="3408" w:name="_Toc115172932"/>
      <w:r w:rsidRPr="002B569F">
        <w:rPr>
          <w:rFonts w:ascii="Times New Roman" w:hAnsi="Times New Roman" w:cs="Times New Roman"/>
          <w:b/>
          <w:bCs/>
          <w:i w:val="0"/>
          <w:iCs w:val="0"/>
          <w:color w:val="auto"/>
          <w:szCs w:val="24"/>
          <w:rPrChange w:id="3409" w:author="Camilo Andrés Díaz Gómez" w:date="2023-03-28T17:42:00Z">
            <w:rPr>
              <w:i/>
              <w:iCs/>
            </w:rPr>
          </w:rPrChange>
        </w:rPr>
        <w:t xml:space="preserve">Técnicas </w:t>
      </w:r>
      <w:del w:id="3410" w:author="Camilo Andrés Díaz Gómez" w:date="2023-03-14T21:02:00Z">
        <w:r w:rsidRPr="002B569F" w:rsidDel="00A42751">
          <w:rPr>
            <w:rFonts w:ascii="Times New Roman" w:hAnsi="Times New Roman" w:cs="Times New Roman"/>
            <w:b/>
            <w:bCs/>
            <w:i w:val="0"/>
            <w:iCs w:val="0"/>
            <w:color w:val="auto"/>
            <w:szCs w:val="24"/>
            <w:rPrChange w:id="3411" w:author="Camilo Andrés Díaz Gómez" w:date="2023-03-28T17:42:00Z">
              <w:rPr>
                <w:i/>
                <w:iCs/>
              </w:rPr>
            </w:rPrChange>
          </w:rPr>
          <w:delText xml:space="preserve">De </w:delText>
        </w:r>
      </w:del>
      <w:ins w:id="3412" w:author="Camilo Andrés Díaz Gómez" w:date="2023-03-14T21:02:00Z">
        <w:r w:rsidR="00A42751" w:rsidRPr="002B569F">
          <w:rPr>
            <w:rFonts w:ascii="Times New Roman" w:hAnsi="Times New Roman" w:cs="Times New Roman"/>
            <w:b/>
            <w:bCs/>
            <w:i w:val="0"/>
            <w:iCs w:val="0"/>
            <w:color w:val="auto"/>
            <w:szCs w:val="24"/>
            <w:rPrChange w:id="3413" w:author="Camilo Andrés Díaz Gómez" w:date="2023-03-28T17:42:00Z">
              <w:rPr>
                <w:b/>
                <w:bCs/>
              </w:rPr>
            </w:rPrChange>
          </w:rPr>
          <w:t>d</w:t>
        </w:r>
        <w:r w:rsidR="00A42751" w:rsidRPr="002B569F">
          <w:rPr>
            <w:rFonts w:ascii="Times New Roman" w:hAnsi="Times New Roman" w:cs="Times New Roman"/>
            <w:b/>
            <w:bCs/>
            <w:i w:val="0"/>
            <w:iCs w:val="0"/>
            <w:color w:val="auto"/>
            <w:szCs w:val="24"/>
            <w:rPrChange w:id="3414" w:author="Camilo Andrés Díaz Gómez" w:date="2023-03-28T17:42:00Z">
              <w:rPr>
                <w:i/>
                <w:iCs/>
              </w:rPr>
            </w:rPrChange>
          </w:rPr>
          <w:t xml:space="preserve">e </w:t>
        </w:r>
      </w:ins>
      <w:r w:rsidRPr="002B569F">
        <w:rPr>
          <w:rFonts w:ascii="Times New Roman" w:hAnsi="Times New Roman" w:cs="Times New Roman"/>
          <w:b/>
          <w:bCs/>
          <w:i w:val="0"/>
          <w:iCs w:val="0"/>
          <w:color w:val="auto"/>
          <w:szCs w:val="24"/>
          <w:rPrChange w:id="3415" w:author="Camilo Andrés Díaz Gómez" w:date="2023-03-28T17:42:00Z">
            <w:rPr>
              <w:i/>
              <w:iCs/>
            </w:rPr>
          </w:rPrChange>
        </w:rPr>
        <w:t>Analítica</w:t>
      </w:r>
      <w:bookmarkEnd w:id="3406"/>
      <w:bookmarkEnd w:id="3407"/>
      <w:bookmarkEnd w:id="3408"/>
    </w:p>
    <w:p w14:paraId="6CDF093F" w14:textId="641DDF74" w:rsidR="007A700C" w:rsidRPr="002B569F" w:rsidDel="00482888" w:rsidRDefault="007A700C">
      <w:pPr>
        <w:ind w:firstLine="720"/>
        <w:rPr>
          <w:del w:id="3416" w:author="JHONATAN MAURICIO VILLARREAL CORREDOR" w:date="2023-03-24T13:00:00Z"/>
          <w:rFonts w:cs="Times New Roman"/>
          <w:szCs w:val="24"/>
        </w:rPr>
        <w:pPrChange w:id="3417" w:author="Camilo Andrés Díaz Gómez" w:date="2023-03-28T17:43:00Z">
          <w:pPr>
            <w:ind w:firstLine="708"/>
          </w:pPr>
        </w:pPrChange>
      </w:pPr>
      <w:del w:id="3418"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19" w:author="JHONATAN MAURICIO VILLARREAL CORREDOR" w:date="2023-03-24T13:00:00Z"/>
      <w:sdt>
        <w:sdtPr>
          <w:rPr>
            <w:rFonts w:cs="Times New Roman"/>
            <w:szCs w:val="24"/>
          </w:rPr>
          <w:id w:val="1215243219"/>
          <w:citation/>
        </w:sdtPr>
        <w:sdtContent>
          <w:customXmlDelRangeEnd w:id="3419"/>
          <w:del w:id="3420"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21" w:author="JHONATAN MAURICIO VILLARREAL CORREDOR" w:date="2023-03-24T13:00:00Z"/>
        </w:sdtContent>
      </w:sdt>
      <w:customXmlDelRangeEnd w:id="3421"/>
      <w:del w:id="3422"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23" w:author="Camilo Andrés Díaz Gómez" w:date="2023-03-14T21:05:00Z"/>
          <w:rFonts w:cs="Times New Roman"/>
          <w:szCs w:val="24"/>
        </w:rPr>
      </w:pPr>
    </w:p>
    <w:p w14:paraId="557841BB" w14:textId="77777777" w:rsidR="00482888" w:rsidRPr="002B569F" w:rsidRDefault="00482888" w:rsidP="002B569F">
      <w:pPr>
        <w:ind w:firstLine="720"/>
        <w:rPr>
          <w:ins w:id="3424" w:author="JHONATAN MAURICIO VILLARREAL CORREDOR" w:date="2023-03-24T12:59:00Z"/>
          <w:rFonts w:cs="Times New Roman"/>
          <w:szCs w:val="24"/>
        </w:rPr>
      </w:pPr>
      <w:ins w:id="3425"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26" w:author="JHONATAN MAURICIO VILLARREAL CORREDOR" w:date="2023-03-24T12:59:00Z"/>
      <w:sdt>
        <w:sdtPr>
          <w:rPr>
            <w:rFonts w:cs="Times New Roman"/>
            <w:szCs w:val="24"/>
          </w:rPr>
          <w:id w:val="772210435"/>
          <w:citation/>
        </w:sdtPr>
        <w:sdtContent>
          <w:customXmlInsRangeEnd w:id="3426"/>
          <w:ins w:id="3427"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428" w:author="JHONATAN MAURICIO VILLARREAL CORREDOR" w:date="2023-03-24T12:59:00Z"/>
        </w:sdtContent>
      </w:sdt>
      <w:customXmlInsRangeEnd w:id="3428"/>
      <w:ins w:id="3429"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430" w:author="JHONATAN MAURICIO VILLARREAL CORREDOR" w:date="2023-03-24T12:59:00Z"/>
          <w:rFonts w:cs="Times New Roman"/>
          <w:szCs w:val="24"/>
        </w:rPr>
      </w:pPr>
    </w:p>
    <w:p w14:paraId="6DD01ABA" w14:textId="77777777" w:rsidR="00482888" w:rsidRPr="002B569F" w:rsidRDefault="00482888" w:rsidP="002B569F">
      <w:pPr>
        <w:rPr>
          <w:ins w:id="3431" w:author="JHONATAN MAURICIO VILLARREAL CORREDOR" w:date="2023-03-24T12:59:00Z"/>
          <w:rFonts w:cs="Times New Roman"/>
          <w:szCs w:val="24"/>
          <w:shd w:val="clear" w:color="auto" w:fill="FFFFFF"/>
        </w:rPr>
      </w:pPr>
      <w:ins w:id="3432" w:author="JHONATAN MAURICIO VILLARREAL CORREDOR" w:date="2023-03-24T12:59:00Z">
        <w:r w:rsidRPr="002B569F">
          <w:rPr>
            <w:rFonts w:cs="Times New Roman"/>
            <w:b/>
            <w:bCs/>
            <w:szCs w:val="24"/>
            <w:rPrChange w:id="3433"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434" w:author="JHONATAN MAURICIO VILLARREAL CORREDOR" w:date="2023-03-24T12:59:00Z"/>
      <w:sdt>
        <w:sdtPr>
          <w:rPr>
            <w:rFonts w:eastAsiaTheme="majorEastAsia" w:cs="Times New Roman"/>
            <w:szCs w:val="24"/>
            <w:shd w:val="clear" w:color="auto" w:fill="FFFFFF"/>
          </w:rPr>
          <w:id w:val="-178040963"/>
          <w:citation/>
        </w:sdtPr>
        <w:sdtContent>
          <w:customXmlInsRangeEnd w:id="3434"/>
          <w:ins w:id="3435" w:author="JHONATAN MAURICIO VILLARREAL CORREDOR" w:date="2023-03-24T12:59:00Z">
            <w:r w:rsidRPr="002B569F">
              <w:rPr>
                <w:rFonts w:eastAsiaTheme="majorEastAsia" w:cs="Times New Roman"/>
                <w:szCs w:val="24"/>
                <w:shd w:val="clear" w:color="auto" w:fill="FFFFFF"/>
                <w:rPrChange w:id="3436"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437" w:author="JHONATAN MAURICIO VILLARREAL CORREDOR" w:date="2023-03-24T12:59:00Z"/>
        </w:sdtContent>
      </w:sdt>
      <w:customXmlInsRangeEnd w:id="3437"/>
      <w:ins w:id="3438"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439" w:author="JHONATAN MAURICIO VILLARREAL CORREDOR" w:date="2023-03-24T12:59:00Z"/>
          <w:rFonts w:cs="Times New Roman"/>
          <w:szCs w:val="24"/>
        </w:rPr>
      </w:pPr>
    </w:p>
    <w:p w14:paraId="13F6A1B7" w14:textId="54968180" w:rsidR="00482888" w:rsidRPr="002B569F" w:rsidRDefault="00482888" w:rsidP="002B569F">
      <w:pPr>
        <w:pStyle w:val="Ttulo5"/>
        <w:rPr>
          <w:ins w:id="3440" w:author="Camilo Andrés Díaz Gómez" w:date="2023-03-27T22:41:00Z"/>
          <w:rFonts w:ascii="Times New Roman" w:hAnsi="Times New Roman" w:cs="Times New Roman"/>
          <w:color w:val="auto"/>
          <w:szCs w:val="24"/>
          <w:shd w:val="clear" w:color="auto" w:fill="FFFFFF"/>
          <w:rPrChange w:id="3441" w:author="Camilo Andrés Díaz Gómez" w:date="2023-03-28T17:42:00Z">
            <w:rPr>
              <w:ins w:id="3442" w:author="Camilo Andrés Díaz Gómez" w:date="2023-03-27T22:41:00Z"/>
              <w:rFonts w:ascii="Times New Roman" w:hAnsi="Times New Roman" w:cs="Times New Roman"/>
              <w:color w:val="ED7D31" w:themeColor="accent2"/>
              <w:szCs w:val="24"/>
              <w:shd w:val="clear" w:color="auto" w:fill="FFFFFF"/>
            </w:rPr>
          </w:rPrChange>
        </w:rPr>
      </w:pPr>
      <w:ins w:id="3443" w:author="JHONATAN MAURICIO VILLARREAL CORREDOR" w:date="2023-03-24T12:59:00Z">
        <w:r w:rsidRPr="002B569F">
          <w:rPr>
            <w:rFonts w:ascii="Times New Roman" w:hAnsi="Times New Roman" w:cs="Times New Roman"/>
            <w:color w:val="auto"/>
            <w:szCs w:val="24"/>
            <w:rPrChange w:id="3444"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445"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446" w:author="Camilo Andrés Díaz Gómez" w:date="2023-03-28T17:42:00Z">
              <w:rPr>
                <w:rFonts w:cs="Times New Roman"/>
                <w:shd w:val="clear" w:color="auto" w:fill="FFFFFF"/>
              </w:rPr>
            </w:rPrChange>
          </w:rPr>
          <w:t xml:space="preserve"> </w:t>
        </w:r>
      </w:ins>
      <w:customXmlInsRangeStart w:id="3447"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447"/>
          <w:ins w:id="3448" w:author="JHONATAN MAURICIO VILLARREAL CORREDOR" w:date="2023-03-24T12:59:00Z">
            <w:r w:rsidRPr="002B569F">
              <w:rPr>
                <w:rFonts w:ascii="Times New Roman" w:hAnsi="Times New Roman" w:cs="Times New Roman"/>
                <w:color w:val="auto"/>
                <w:szCs w:val="24"/>
                <w:shd w:val="clear" w:color="auto" w:fill="FFFFFF"/>
                <w:rPrChange w:id="3449"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50" w:author="JHONATAN MAURICIO VILLARREAL CORREDOR" w:date="2023-03-24T12:59:00Z"/>
        </w:sdtContent>
      </w:sdt>
      <w:customXmlInsRangeEnd w:id="3450"/>
      <w:ins w:id="3451"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452" w:author="JHONATAN MAURICIO VILLARREAL CORREDOR" w:date="2023-03-24T12:59:00Z"/>
          <w:rFonts w:cs="Times New Roman"/>
          <w:rPrChange w:id="3453" w:author="Camilo Andrés Díaz Gómez" w:date="2023-03-28T17:42:00Z">
            <w:rPr>
              <w:ins w:id="3454" w:author="JHONATAN MAURICIO VILLARREAL CORREDOR" w:date="2023-03-24T12:59:00Z"/>
              <w:rFonts w:ascii="Times New Roman" w:hAnsi="Times New Roman" w:cs="Times New Roman"/>
              <w:color w:val="auto"/>
              <w:shd w:val="clear" w:color="auto" w:fill="FFFFFF"/>
            </w:rPr>
          </w:rPrChange>
        </w:rPr>
        <w:pPrChange w:id="3455" w:author="Camilo Andrés Díaz Gómez" w:date="2023-03-28T17:43:00Z">
          <w:pPr>
            <w:pStyle w:val="Ttulo5"/>
          </w:pPr>
        </w:pPrChange>
      </w:pPr>
    </w:p>
    <w:p w14:paraId="77A6A891" w14:textId="48546AC5" w:rsidR="00482888" w:rsidRPr="002B569F" w:rsidRDefault="00482888" w:rsidP="002B569F">
      <w:pPr>
        <w:pStyle w:val="Ttulo5"/>
        <w:rPr>
          <w:ins w:id="3456" w:author="Camilo Andrés Díaz Gómez" w:date="2023-03-27T22:42:00Z"/>
          <w:rFonts w:ascii="Times New Roman" w:hAnsi="Times New Roman" w:cs="Times New Roman"/>
          <w:color w:val="auto"/>
          <w:szCs w:val="24"/>
          <w:shd w:val="clear" w:color="auto" w:fill="FFFFFF"/>
          <w:rPrChange w:id="3457" w:author="Camilo Andrés Díaz Gómez" w:date="2023-03-28T17:42:00Z">
            <w:rPr>
              <w:ins w:id="3458" w:author="Camilo Andrés Díaz Gómez" w:date="2023-03-27T22:42:00Z"/>
              <w:rFonts w:ascii="Times New Roman" w:hAnsi="Times New Roman" w:cs="Times New Roman"/>
              <w:color w:val="ED7D31" w:themeColor="accent2"/>
              <w:szCs w:val="24"/>
              <w:shd w:val="clear" w:color="auto" w:fill="FFFFFF"/>
            </w:rPr>
          </w:rPrChange>
        </w:rPr>
      </w:pPr>
      <w:ins w:id="3459" w:author="JHONATAN MAURICIO VILLARREAL CORREDOR" w:date="2023-03-24T12:59:00Z">
        <w:r w:rsidRPr="002B569F">
          <w:rPr>
            <w:rFonts w:ascii="Times New Roman" w:hAnsi="Times New Roman" w:cs="Times New Roman"/>
            <w:color w:val="auto"/>
            <w:szCs w:val="24"/>
            <w:rPrChange w:id="3460"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461" w:author="Camilo Andrés Díaz Gómez" w:date="2023-03-28T17:42:00Z">
              <w:rPr>
                <w:rFonts w:cs="Times New Roman"/>
                <w:shd w:val="clear" w:color="auto" w:fill="FFFFFF"/>
              </w:rPr>
            </w:rPrChange>
          </w:rPr>
          <w:t xml:space="preserve"> </w:t>
        </w:r>
      </w:ins>
      <w:customXmlInsRangeStart w:id="3462"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462"/>
          <w:ins w:id="3463" w:author="JHONATAN MAURICIO VILLARREAL CORREDOR" w:date="2023-03-24T12:59:00Z">
            <w:r w:rsidRPr="002B569F">
              <w:rPr>
                <w:rFonts w:ascii="Times New Roman" w:hAnsi="Times New Roman" w:cs="Times New Roman"/>
                <w:color w:val="auto"/>
                <w:szCs w:val="24"/>
                <w:shd w:val="clear" w:color="auto" w:fill="FFFFFF"/>
                <w:rPrChange w:id="3464"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65" w:author="JHONATAN MAURICIO VILLARREAL CORREDOR" w:date="2023-03-24T12:59:00Z"/>
        </w:sdtContent>
      </w:sdt>
      <w:customXmlInsRangeEnd w:id="3465"/>
      <w:ins w:id="3466"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467" w:author="JHONATAN MAURICIO VILLARREAL CORREDOR" w:date="2023-03-24T12:59:00Z"/>
          <w:rFonts w:cs="Times New Roman"/>
          <w:rPrChange w:id="3468" w:author="Camilo Andrés Díaz Gómez" w:date="2023-03-28T17:42:00Z">
            <w:rPr>
              <w:ins w:id="3469" w:author="JHONATAN MAURICIO VILLARREAL CORREDOR" w:date="2023-03-24T12:59:00Z"/>
              <w:rFonts w:ascii="Times New Roman" w:hAnsi="Times New Roman" w:cs="Times New Roman"/>
              <w:color w:val="auto"/>
              <w:shd w:val="clear" w:color="auto" w:fill="FFFFFF"/>
            </w:rPr>
          </w:rPrChange>
        </w:rPr>
        <w:pPrChange w:id="3470" w:author="Camilo Andrés Díaz Gómez" w:date="2023-03-28T17:43:00Z">
          <w:pPr>
            <w:pStyle w:val="Ttulo5"/>
          </w:pPr>
        </w:pPrChange>
      </w:pPr>
    </w:p>
    <w:p w14:paraId="4F9DC0A1" w14:textId="7A2A0181" w:rsidR="00482888" w:rsidRPr="002B569F" w:rsidRDefault="00482888" w:rsidP="002B569F">
      <w:pPr>
        <w:pStyle w:val="Ttulo5"/>
        <w:rPr>
          <w:ins w:id="3471" w:author="Camilo Andrés Díaz Gómez" w:date="2023-03-27T22:42:00Z"/>
          <w:rFonts w:ascii="Times New Roman" w:hAnsi="Times New Roman" w:cs="Times New Roman"/>
          <w:color w:val="auto"/>
          <w:szCs w:val="24"/>
          <w:shd w:val="clear" w:color="auto" w:fill="FFFFFF"/>
          <w:rPrChange w:id="3472" w:author="Camilo Andrés Díaz Gómez" w:date="2023-03-28T17:42:00Z">
            <w:rPr>
              <w:ins w:id="3473" w:author="Camilo Andrés Díaz Gómez" w:date="2023-03-27T22:42:00Z"/>
              <w:rFonts w:ascii="Times New Roman" w:hAnsi="Times New Roman" w:cs="Times New Roman"/>
              <w:color w:val="ED7D31" w:themeColor="accent2"/>
              <w:szCs w:val="24"/>
              <w:shd w:val="clear" w:color="auto" w:fill="FFFFFF"/>
            </w:rPr>
          </w:rPrChange>
        </w:rPr>
      </w:pPr>
      <w:ins w:id="3474" w:author="JHONATAN MAURICIO VILLARREAL CORREDOR" w:date="2023-03-24T12:59:00Z">
        <w:r w:rsidRPr="002B569F">
          <w:rPr>
            <w:rFonts w:ascii="Times New Roman" w:hAnsi="Times New Roman" w:cs="Times New Roman"/>
            <w:color w:val="auto"/>
            <w:szCs w:val="24"/>
            <w:rPrChange w:id="3475" w:author="Camilo Andrés Díaz Gómez" w:date="2023-03-28T17:42:00Z">
              <w:rPr/>
            </w:rPrChange>
          </w:rPr>
          <w:tab/>
        </w:r>
        <w:r w:rsidRPr="002B569F">
          <w:rPr>
            <w:rFonts w:ascii="Times New Roman" w:hAnsi="Times New Roman" w:cs="Times New Roman"/>
            <w:color w:val="auto"/>
            <w:szCs w:val="24"/>
          </w:rPr>
          <w:t xml:space="preserve">Análisis de </w:t>
        </w:r>
        <w:del w:id="3476" w:author="Camilo Andrés Díaz Gómez" w:date="2023-03-28T14:25:00Z">
          <w:r w:rsidRPr="002B569F" w:rsidDel="00DA6908">
            <w:rPr>
              <w:rFonts w:ascii="Times New Roman" w:hAnsi="Times New Roman" w:cs="Times New Roman"/>
              <w:color w:val="auto"/>
              <w:szCs w:val="24"/>
            </w:rPr>
            <w:delText>cl</w:delText>
          </w:r>
        </w:del>
      </w:ins>
      <w:proofErr w:type="spellStart"/>
      <w:ins w:id="3477" w:author="Camilo Andrés Díaz Gómez" w:date="2023-03-28T14:25:00Z">
        <w:r w:rsidR="00DA6908" w:rsidRPr="002B569F">
          <w:rPr>
            <w:rFonts w:ascii="Times New Roman" w:hAnsi="Times New Roman" w:cs="Times New Roman"/>
            <w:color w:val="auto"/>
            <w:szCs w:val="24"/>
            <w:rPrChange w:id="3478" w:author="Camilo Andrés Díaz Gómez" w:date="2023-03-28T17:42:00Z">
              <w:rPr>
                <w:rFonts w:ascii="Times New Roman" w:hAnsi="Times New Roman" w:cs="Times New Roman"/>
                <w:color w:val="ED7D31" w:themeColor="accent2"/>
                <w:szCs w:val="24"/>
              </w:rPr>
            </w:rPrChange>
          </w:rPr>
          <w:t>Cl</w:t>
        </w:r>
      </w:ins>
      <w:ins w:id="3479" w:author="JHONATAN MAURICIO VILLARREAL CORREDOR" w:date="2023-03-24T12:59:00Z">
        <w:r w:rsidRPr="002B569F">
          <w:rPr>
            <w:rFonts w:ascii="Times New Roman" w:hAnsi="Times New Roman" w:cs="Times New Roman"/>
            <w:color w:val="auto"/>
            <w:szCs w:val="24"/>
          </w:rPr>
          <w:t>ustering</w:t>
        </w:r>
        <w:proofErr w:type="spellEnd"/>
        <w:r w:rsidRPr="002B569F">
          <w:rPr>
            <w:rFonts w:ascii="Times New Roman" w:hAnsi="Times New Roman" w:cs="Times New Roman"/>
            <w:color w:val="auto"/>
            <w:szCs w:val="24"/>
          </w:rPr>
          <w:t>: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480" w:author="Camilo Andrés Díaz Gómez" w:date="2023-03-28T17:42:00Z">
              <w:rPr>
                <w:rFonts w:cs="Times New Roman"/>
                <w:shd w:val="clear" w:color="auto" w:fill="FFFFFF"/>
              </w:rPr>
            </w:rPrChange>
          </w:rPr>
          <w:t xml:space="preserve"> </w:t>
        </w:r>
      </w:ins>
      <w:customXmlInsRangeStart w:id="3481"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481"/>
          <w:ins w:id="3482" w:author="JHONATAN MAURICIO VILLARREAL CORREDOR" w:date="2023-03-24T12:59:00Z">
            <w:r w:rsidRPr="002B569F">
              <w:rPr>
                <w:rFonts w:ascii="Times New Roman" w:hAnsi="Times New Roman" w:cs="Times New Roman"/>
                <w:color w:val="auto"/>
                <w:szCs w:val="24"/>
                <w:shd w:val="clear" w:color="auto" w:fill="FFFFFF"/>
                <w:rPrChange w:id="3483"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84" w:author="JHONATAN MAURICIO VILLARREAL CORREDOR" w:date="2023-03-24T12:59:00Z"/>
        </w:sdtContent>
      </w:sdt>
      <w:customXmlInsRangeEnd w:id="3484"/>
      <w:ins w:id="3485"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486" w:author="JHONATAN MAURICIO VILLARREAL CORREDOR" w:date="2023-03-24T12:59:00Z"/>
          <w:rFonts w:cs="Times New Roman"/>
        </w:rPr>
        <w:pPrChange w:id="3487" w:author="Camilo Andrés Díaz Gómez" w:date="2023-03-28T17:43:00Z">
          <w:pPr>
            <w:pStyle w:val="Ttulo5"/>
          </w:pPr>
        </w:pPrChange>
      </w:pPr>
    </w:p>
    <w:p w14:paraId="71F3C75D" w14:textId="77777777" w:rsidR="00482888" w:rsidRPr="002B569F" w:rsidRDefault="00482888" w:rsidP="002B569F">
      <w:pPr>
        <w:pStyle w:val="Ttulo5"/>
        <w:rPr>
          <w:ins w:id="3488" w:author="JHONATAN MAURICIO VILLARREAL CORREDOR" w:date="2023-03-24T12:59:00Z"/>
          <w:rFonts w:ascii="Times New Roman" w:hAnsi="Times New Roman" w:cs="Times New Roman"/>
          <w:color w:val="auto"/>
          <w:szCs w:val="24"/>
          <w:rPrChange w:id="3489" w:author="Camilo Andrés Díaz Gómez" w:date="2023-03-28T17:42:00Z">
            <w:rPr>
              <w:ins w:id="3490" w:author="JHONATAN MAURICIO VILLARREAL CORREDOR" w:date="2023-03-24T12:59:00Z"/>
              <w:rFonts w:cs="Times New Roman"/>
            </w:rPr>
          </w:rPrChange>
        </w:rPr>
      </w:pPr>
      <w:ins w:id="3491" w:author="JHONATAN MAURICIO VILLARREAL CORREDOR" w:date="2023-03-24T12:59:00Z">
        <w:r w:rsidRPr="002B569F">
          <w:rPr>
            <w:rFonts w:ascii="Times New Roman" w:hAnsi="Times New Roman" w:cs="Times New Roman"/>
            <w:color w:val="auto"/>
            <w:szCs w:val="24"/>
            <w:rPrChange w:id="3492"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493" w:author="Camilo Andrés Díaz Gómez" w:date="2023-03-28T17:42:00Z">
              <w:rPr>
                <w:rFonts w:cs="Times New Roman"/>
                <w:shd w:val="clear" w:color="auto" w:fill="FFFFFF"/>
              </w:rPr>
            </w:rPrChange>
          </w:rPr>
          <w:t xml:space="preserve"> </w:t>
        </w:r>
      </w:ins>
      <w:customXmlInsRangeStart w:id="3494"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494"/>
          <w:ins w:id="3495" w:author="JHONATAN MAURICIO VILLARREAL CORREDOR" w:date="2023-03-24T12:59:00Z">
            <w:r w:rsidRPr="002B569F">
              <w:rPr>
                <w:rFonts w:ascii="Times New Roman" w:hAnsi="Times New Roman" w:cs="Times New Roman"/>
                <w:color w:val="auto"/>
                <w:szCs w:val="24"/>
                <w:shd w:val="clear" w:color="auto" w:fill="FFFFFF"/>
                <w:rPrChange w:id="3496"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97" w:author="JHONATAN MAURICIO VILLARREAL CORREDOR" w:date="2023-03-24T12:59:00Z"/>
        </w:sdtContent>
      </w:sdt>
      <w:customXmlInsRangeEnd w:id="3497"/>
      <w:ins w:id="3498"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499" w:author="Camilo Andrés Díaz Gómez" w:date="2023-03-14T21:05:00Z"/>
          <w:del w:id="3500" w:author="JHONATAN MAURICIO VILLARREAL CORREDOR" w:date="2023-03-24T12:59:00Z"/>
          <w:rFonts w:cs="Times New Roman"/>
          <w:b/>
          <w:bCs/>
          <w:szCs w:val="24"/>
          <w:rPrChange w:id="3501" w:author="Camilo Andrés Díaz Gómez" w:date="2023-03-28T17:42:00Z">
            <w:rPr>
              <w:ins w:id="3502" w:author="Camilo Andrés Díaz Gómez" w:date="2023-03-14T21:05:00Z"/>
              <w:del w:id="3503" w:author="JHONATAN MAURICIO VILLARREAL CORREDOR" w:date="2023-03-24T12:59:00Z"/>
              <w:rFonts w:cs="Times New Roman"/>
              <w:b/>
              <w:bCs/>
              <w:color w:val="FF0000"/>
              <w:szCs w:val="24"/>
            </w:rPr>
          </w:rPrChange>
        </w:rPr>
      </w:pPr>
      <w:ins w:id="3504" w:author="Camilo Andrés Díaz Gómez" w:date="2023-03-14T21:05:00Z">
        <w:del w:id="3505" w:author="JHONATAN MAURICIO VILLARREAL CORREDOR" w:date="2023-03-24T12:59:00Z">
          <w:r w:rsidRPr="002B569F" w:rsidDel="00482888">
            <w:rPr>
              <w:rFonts w:cs="Times New Roman"/>
              <w:b/>
              <w:bCs/>
              <w:szCs w:val="24"/>
              <w:rPrChange w:id="3506"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07" w:author="Camilo Andrés Díaz Gómez" w:date="2023-03-28T17:42:00Z">
            <w:rPr>
              <w:rFonts w:cs="Times New Roman"/>
              <w:szCs w:val="24"/>
            </w:rPr>
          </w:rPrChange>
        </w:rPr>
      </w:pPr>
    </w:p>
    <w:p w14:paraId="6722A298" w14:textId="3DB1820B" w:rsidR="007A700C" w:rsidRDefault="007A700C" w:rsidP="002B569F">
      <w:pPr>
        <w:pStyle w:val="Ttulo3"/>
        <w:rPr>
          <w:ins w:id="3508" w:author="Camilo Andrés Díaz Gómez" w:date="2023-03-28T17:51:00Z"/>
          <w:rFonts w:ascii="Times New Roman" w:hAnsi="Times New Roman" w:cs="Times New Roman"/>
          <w:b/>
          <w:bCs/>
          <w:color w:val="auto"/>
        </w:rPr>
      </w:pPr>
      <w:bookmarkStart w:id="3509" w:name="_Toc56811425"/>
      <w:bookmarkStart w:id="3510" w:name="_Toc101718654"/>
      <w:bookmarkStart w:id="3511" w:name="_Toc115172937"/>
      <w:bookmarkStart w:id="3512" w:name="_Toc130919814"/>
      <w:r w:rsidRPr="002B569F">
        <w:rPr>
          <w:rFonts w:ascii="Times New Roman" w:hAnsi="Times New Roman" w:cs="Times New Roman"/>
          <w:b/>
          <w:bCs/>
          <w:color w:val="auto"/>
          <w:rPrChange w:id="3513" w:author="Camilo Andrés Díaz Gómez" w:date="2023-03-28T17:42:00Z">
            <w:rPr>
              <w:rFonts w:ascii="Times New Roman" w:eastAsiaTheme="minorHAnsi" w:hAnsi="Times New Roman" w:cstheme="minorBidi"/>
              <w:i/>
              <w:iCs/>
              <w:color w:val="auto"/>
              <w:szCs w:val="22"/>
            </w:rPr>
          </w:rPrChange>
        </w:rPr>
        <w:t>Simulación</w:t>
      </w:r>
      <w:bookmarkEnd w:id="3509"/>
      <w:bookmarkEnd w:id="3510"/>
      <w:bookmarkEnd w:id="3511"/>
      <w:bookmarkEnd w:id="3512"/>
      <w:del w:id="3514" w:author="Camilo Andrés Díaz Gómez" w:date="2023-03-14T20:59:00Z">
        <w:r w:rsidR="004E3955" w:rsidRPr="002B569F" w:rsidDel="00A42751">
          <w:rPr>
            <w:rFonts w:ascii="Times New Roman" w:hAnsi="Times New Roman" w:cs="Times New Roman"/>
            <w:b/>
            <w:bCs/>
            <w:color w:val="auto"/>
            <w:rPrChange w:id="3515"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16" w:author="Camilo Andrés Díaz Gómez" w:date="2023-03-28T17:51:00Z">
            <w:rPr>
              <w:i/>
              <w:iCs/>
            </w:rPr>
          </w:rPrChange>
        </w:rPr>
        <w:pPrChange w:id="3517"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18"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19" w:author="Camilo Andrés Díaz Gómez" w:date="2023-03-28T17:43:00Z">
          <w:pPr/>
        </w:pPrChange>
      </w:pPr>
    </w:p>
    <w:p w14:paraId="358DA872" w14:textId="1E2A0311" w:rsidR="007A700C" w:rsidRDefault="007A700C" w:rsidP="002B569F">
      <w:pPr>
        <w:pStyle w:val="Ttulo4"/>
        <w:rPr>
          <w:ins w:id="3520" w:author="Camilo Andrés Díaz Gómez" w:date="2023-03-28T17:51:00Z"/>
          <w:rFonts w:ascii="Times New Roman" w:hAnsi="Times New Roman" w:cs="Times New Roman"/>
          <w:b/>
          <w:bCs/>
          <w:i w:val="0"/>
          <w:iCs w:val="0"/>
          <w:color w:val="auto"/>
          <w:szCs w:val="24"/>
        </w:rPr>
      </w:pPr>
      <w:bookmarkStart w:id="3521" w:name="_Toc56811426"/>
      <w:bookmarkStart w:id="3522" w:name="_Toc115172938"/>
      <w:r w:rsidRPr="002B569F">
        <w:rPr>
          <w:rFonts w:ascii="Times New Roman" w:hAnsi="Times New Roman" w:cs="Times New Roman"/>
          <w:b/>
          <w:bCs/>
          <w:i w:val="0"/>
          <w:iCs w:val="0"/>
          <w:color w:val="auto"/>
          <w:szCs w:val="24"/>
          <w:rPrChange w:id="3523" w:author="Camilo Andrés Díaz Gómez" w:date="2023-03-28T17:42:00Z">
            <w:rPr>
              <w:rFonts w:ascii="Times New Roman" w:eastAsiaTheme="minorHAnsi" w:hAnsi="Times New Roman" w:cstheme="minorBidi"/>
              <w:color w:val="auto"/>
            </w:rPr>
          </w:rPrChange>
        </w:rPr>
        <w:t xml:space="preserve">Tipos </w:t>
      </w:r>
      <w:del w:id="3524" w:author="Camilo Andrés Díaz Gómez" w:date="2023-03-14T21:26:00Z">
        <w:r w:rsidRPr="002B569F" w:rsidDel="005C4C59">
          <w:rPr>
            <w:rFonts w:ascii="Times New Roman" w:hAnsi="Times New Roman" w:cs="Times New Roman"/>
            <w:b/>
            <w:bCs/>
            <w:i w:val="0"/>
            <w:iCs w:val="0"/>
            <w:color w:val="auto"/>
            <w:szCs w:val="24"/>
            <w:rPrChange w:id="3525" w:author="Camilo Andrés Díaz Gómez" w:date="2023-03-28T17:42:00Z">
              <w:rPr>
                <w:rFonts w:ascii="Times New Roman" w:eastAsiaTheme="minorHAnsi" w:hAnsi="Times New Roman" w:cstheme="minorBidi"/>
                <w:color w:val="auto"/>
              </w:rPr>
            </w:rPrChange>
          </w:rPr>
          <w:delText>De</w:delText>
        </w:r>
      </w:del>
      <w:ins w:id="3526"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27" w:author="Camilo Andrés Díaz Gómez" w:date="2023-03-28T17:42:00Z">
            <w:rPr>
              <w:rFonts w:ascii="Times New Roman" w:eastAsiaTheme="minorHAnsi" w:hAnsi="Times New Roman" w:cstheme="minorBidi"/>
              <w:color w:val="auto"/>
            </w:rPr>
          </w:rPrChange>
        </w:rPr>
        <w:t xml:space="preserve"> Simulación</w:t>
      </w:r>
      <w:bookmarkStart w:id="3528" w:name="_Toc115172939"/>
      <w:bookmarkEnd w:id="3521"/>
      <w:bookmarkEnd w:id="3522"/>
      <w:del w:id="3529" w:author="Camilo Andrés Díaz Gómez" w:date="2023-03-14T20:59:00Z">
        <w:r w:rsidRPr="002B569F" w:rsidDel="00A42751">
          <w:rPr>
            <w:rFonts w:ascii="Times New Roman" w:hAnsi="Times New Roman" w:cs="Times New Roman"/>
            <w:b/>
            <w:bCs/>
            <w:i w:val="0"/>
            <w:iCs w:val="0"/>
            <w:color w:val="auto"/>
            <w:szCs w:val="24"/>
            <w:rPrChange w:id="3530"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531" w:author="JUAN ESTEBAN CONTRERAS DIAZ" w:date="2023-03-24T12:18:00Z"/>
          <w:i/>
          <w:iCs/>
          <w:rPrChange w:id="3532" w:author="Camilo Andrés Díaz Gómez" w:date="2023-03-28T17:51:00Z">
            <w:rPr>
              <w:ins w:id="3533" w:author="JUAN ESTEBAN CONTRERAS DIAZ" w:date="2023-03-24T12:18:00Z"/>
              <w:rFonts w:ascii="Times New Roman" w:hAnsi="Times New Roman" w:cs="Times New Roman"/>
              <w:b/>
              <w:bCs/>
              <w:i w:val="0"/>
              <w:iCs w:val="0"/>
              <w:color w:val="auto"/>
              <w:szCs w:val="24"/>
            </w:rPr>
          </w:rPrChange>
        </w:rPr>
        <w:pPrChange w:id="3534" w:author="Camilo Andrés Díaz Gómez" w:date="2023-03-28T17:51:00Z">
          <w:pPr>
            <w:pStyle w:val="Ttulo4"/>
          </w:pPr>
        </w:pPrChange>
      </w:pPr>
    </w:p>
    <w:p w14:paraId="23B3F086" w14:textId="45052155" w:rsidR="00C136C9" w:rsidRDefault="00C136C9" w:rsidP="002B569F">
      <w:pPr>
        <w:ind w:firstLine="720"/>
        <w:rPr>
          <w:ins w:id="3535" w:author="Camilo Andrés Díaz Gómez" w:date="2023-03-28T17:51:00Z"/>
          <w:rFonts w:cs="Times New Roman"/>
          <w:szCs w:val="24"/>
          <w:lang w:eastAsia="es-CO"/>
        </w:rPr>
      </w:pPr>
      <w:ins w:id="3536" w:author="JUAN ESTEBAN CONTRERAS DIAZ" w:date="2023-03-24T12:18:00Z">
        <w:r w:rsidRPr="002B569F">
          <w:rPr>
            <w:rFonts w:cs="Times New Roman"/>
            <w:szCs w:val="24"/>
            <w:lang w:eastAsia="es-CO"/>
            <w:rPrChange w:id="3537"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538" w:author="Camilo Andrés Díaz Gómez" w:date="2023-03-28T17:42:00Z">
            <w:rPr/>
          </w:rPrChange>
        </w:rPr>
        <w:pPrChange w:id="3539" w:author="Camilo Andrés Díaz Gómez" w:date="2023-03-28T17:43:00Z">
          <w:pPr>
            <w:ind w:firstLine="708"/>
          </w:pPr>
        </w:pPrChange>
      </w:pPr>
    </w:p>
    <w:p w14:paraId="107D856E" w14:textId="27103E03" w:rsidR="00A42751" w:rsidRDefault="007A700C" w:rsidP="002B569F">
      <w:pPr>
        <w:pStyle w:val="Ttulo5"/>
        <w:ind w:firstLine="708"/>
        <w:rPr>
          <w:ins w:id="3540"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541"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528"/>
    </w:p>
    <w:p w14:paraId="3527D075" w14:textId="77777777" w:rsidR="000D1684" w:rsidRPr="000D1684" w:rsidRDefault="000D1684">
      <w:pPr>
        <w:rPr>
          <w:ins w:id="3542" w:author="Camilo Andrés Díaz Gómez" w:date="2023-03-14T21:01:00Z"/>
          <w:rPrChange w:id="3543" w:author="Camilo Andrés Díaz Gómez" w:date="2023-03-28T17:51:00Z">
            <w:rPr>
              <w:ins w:id="3544" w:author="Camilo Andrés Díaz Gómez" w:date="2023-03-14T21:01:00Z"/>
              <w:rStyle w:val="Ttulo4Car"/>
              <w:rFonts w:ascii="Times New Roman" w:eastAsiaTheme="minorEastAsia" w:hAnsi="Times New Roman" w:cs="Times New Roman"/>
              <w:i w:val="0"/>
              <w:iCs w:val="0"/>
              <w:szCs w:val="24"/>
            </w:rPr>
          </w:rPrChange>
        </w:rPr>
        <w:pPrChange w:id="3545" w:author="Camilo Andrés Díaz Gómez" w:date="2023-03-28T17:51:00Z">
          <w:pPr>
            <w:ind w:firstLine="720"/>
          </w:pPr>
        </w:pPrChange>
      </w:pPr>
    </w:p>
    <w:p w14:paraId="5202D783" w14:textId="108EE368" w:rsidR="00C136C9" w:rsidRPr="002B569F" w:rsidRDefault="007A700C">
      <w:pPr>
        <w:ind w:firstLine="720"/>
        <w:rPr>
          <w:ins w:id="3546" w:author="JUAN ESTEBAN CONTRERAS DIAZ" w:date="2023-03-24T12:19:00Z"/>
          <w:rFonts w:cs="Times New Roman"/>
          <w:szCs w:val="24"/>
          <w:lang w:eastAsia="es-CO"/>
          <w:rPrChange w:id="3547" w:author="Camilo Andrés Díaz Gómez" w:date="2023-03-28T17:42:00Z">
            <w:rPr>
              <w:ins w:id="3548" w:author="JUAN ESTEBAN CONTRERAS DIAZ" w:date="2023-03-24T12:19:00Z"/>
            </w:rPr>
          </w:rPrChange>
        </w:rPr>
        <w:pPrChange w:id="3549" w:author="Camilo Andrés Díaz Gómez" w:date="2023-03-28T17:43:00Z">
          <w:pPr>
            <w:ind w:firstLine="708"/>
          </w:pPr>
        </w:pPrChange>
      </w:pPr>
      <w:del w:id="3550" w:author="Camilo Andrés Díaz Gómez" w:date="2023-03-14T21:01:00Z">
        <w:r w:rsidRPr="002B569F" w:rsidDel="00A42751">
          <w:rPr>
            <w:lang w:eastAsia="es-CO"/>
            <w:rPrChange w:id="3551"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552" w:author="Camilo Andrés Díaz Gómez" w:date="2023-03-28T17:42:00Z">
            <w:rPr>
              <w:rStyle w:val="Ttulo4Car"/>
              <w:rFonts w:ascii="Times New Roman" w:eastAsiaTheme="minorEastAsia" w:hAnsi="Times New Roman" w:cs="Times New Roman"/>
              <w:szCs w:val="24"/>
            </w:rPr>
          </w:rPrChange>
        </w:rPr>
        <w:t xml:space="preserve"> </w:t>
      </w:r>
      <w:ins w:id="3553" w:author="JUAN ESTEBAN CONTRERAS DIAZ" w:date="2023-03-24T12:19:00Z">
        <w:del w:id="3554" w:author="Camilo Andrés Díaz Gómez" w:date="2023-03-14T21:01:00Z">
          <w:r w:rsidR="00C136C9" w:rsidRPr="002B569F" w:rsidDel="00A42751">
            <w:rPr>
              <w:lang w:eastAsia="es-CO"/>
              <w:rPrChange w:id="3555" w:author="Camilo Andrés Díaz Gómez" w:date="2023-03-28T17:42:00Z">
                <w:rPr>
                  <w:rStyle w:val="Ttulo4Car"/>
                  <w:rFonts w:ascii="Times New Roman" w:eastAsiaTheme="minorEastAsia" w:hAnsi="Times New Roman" w:cs="Times New Roman"/>
                  <w:szCs w:val="24"/>
                </w:rPr>
              </w:rPrChange>
            </w:rPr>
            <w:delText>.</w:delText>
          </w:r>
        </w:del>
      </w:ins>
      <w:ins w:id="3556" w:author="Camilo Andrés Díaz Gómez" w:date="2023-03-28T17:51:00Z">
        <w:r w:rsidR="000D1684">
          <w:rPr>
            <w:rFonts w:cs="Times New Roman"/>
            <w:lang w:eastAsia="es-CO"/>
          </w:rPr>
          <w:tab/>
        </w:r>
      </w:ins>
      <w:ins w:id="3557" w:author="JUAN ESTEBAN CONTRERAS DIAZ" w:date="2023-03-24T12:19:00Z">
        <w:del w:id="3558" w:author="Camilo Andrés Díaz Gómez" w:date="2023-03-28T17:51:00Z">
          <w:r w:rsidR="00C136C9" w:rsidRPr="002B569F" w:rsidDel="000D1684">
            <w:rPr>
              <w:lang w:eastAsia="es-CO"/>
              <w:rPrChange w:id="3559"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560" w:author="Camilo Andrés Díaz Gómez" w:date="2023-03-28T17:42:00Z">
              <w:rPr/>
            </w:rPrChange>
          </w:rPr>
          <w:t>Permite simular una situación física o real y observar su comportamiento, con el fin de extraer información de hechos existentes</w:t>
        </w:r>
      </w:ins>
      <w:customXmlInsRangeStart w:id="3561" w:author="JUAN ESTEBAN CONTRERAS DIAZ" w:date="2023-03-24T12:19:00Z"/>
      <w:sdt>
        <w:sdtPr>
          <w:rPr>
            <w:rFonts w:cs="Times New Roman"/>
            <w:szCs w:val="24"/>
            <w:lang w:eastAsia="es-CO"/>
          </w:rPr>
          <w:id w:val="-678033225"/>
          <w:citation/>
        </w:sdtPr>
        <w:sdtContent>
          <w:customXmlInsRangeEnd w:id="3561"/>
          <w:ins w:id="3562" w:author="JUAN ESTEBAN CONTRERAS DIAZ" w:date="2023-03-24T12:19:00Z">
            <w:r w:rsidR="00C136C9" w:rsidRPr="002B569F">
              <w:rPr>
                <w:rFonts w:cs="Times New Roman"/>
                <w:szCs w:val="24"/>
                <w:lang w:eastAsia="es-CO"/>
                <w:rPrChange w:id="3563" w:author="Camilo Andrés Díaz Gómez" w:date="2023-03-28T17:42:00Z">
                  <w:rPr/>
                </w:rPrChange>
              </w:rPr>
              <w:fldChar w:fldCharType="begin"/>
            </w:r>
            <w:r w:rsidR="00C136C9" w:rsidRPr="002B569F">
              <w:rPr>
                <w:rFonts w:cs="Times New Roman"/>
                <w:szCs w:val="24"/>
                <w:lang w:eastAsia="es-CO"/>
                <w:rPrChange w:id="3564" w:author="Camilo Andrés Díaz Gómez" w:date="2023-03-28T17:42:00Z">
                  <w:rPr/>
                </w:rPrChange>
              </w:rPr>
              <w:instrText xml:space="preserve"> CITATION Cas06 \l 9226 </w:instrText>
            </w:r>
            <w:r w:rsidR="00C136C9" w:rsidRPr="002B569F">
              <w:rPr>
                <w:rFonts w:cs="Times New Roman"/>
                <w:szCs w:val="24"/>
                <w:lang w:eastAsia="es-CO"/>
                <w:rPrChange w:id="3565" w:author="Camilo Andrés Díaz Gómez" w:date="2023-03-28T17:42:00Z">
                  <w:rPr/>
                </w:rPrChange>
              </w:rPr>
              <w:fldChar w:fldCharType="separate"/>
            </w:r>
            <w:r w:rsidR="00C136C9" w:rsidRPr="002B569F">
              <w:rPr>
                <w:rFonts w:cs="Times New Roman"/>
                <w:szCs w:val="24"/>
                <w:lang w:eastAsia="es-CO"/>
                <w:rPrChange w:id="3566" w:author="Camilo Andrés Díaz Gómez" w:date="2023-03-28T17:42:00Z">
                  <w:rPr>
                    <w:noProof/>
                  </w:rPr>
                </w:rPrChange>
              </w:rPr>
              <w:t xml:space="preserve"> (Castellanos Hernández &amp; Chacon Osorio, 2006)</w:t>
            </w:r>
            <w:r w:rsidR="00C136C9" w:rsidRPr="002B569F">
              <w:rPr>
                <w:rFonts w:cs="Times New Roman"/>
                <w:szCs w:val="24"/>
                <w:lang w:eastAsia="es-CO"/>
                <w:rPrChange w:id="3567" w:author="Camilo Andrés Díaz Gómez" w:date="2023-03-28T17:42:00Z">
                  <w:rPr/>
                </w:rPrChange>
              </w:rPr>
              <w:fldChar w:fldCharType="end"/>
            </w:r>
          </w:ins>
          <w:customXmlInsRangeStart w:id="3568" w:author="JUAN ESTEBAN CONTRERAS DIAZ" w:date="2023-03-24T12:19:00Z"/>
        </w:sdtContent>
      </w:sdt>
      <w:customXmlInsRangeEnd w:id="3568"/>
      <w:ins w:id="3569" w:author="JUAN ESTEBAN CONTRERAS DIAZ" w:date="2023-03-24T12:19:00Z">
        <w:r w:rsidR="00C136C9" w:rsidRPr="002B569F">
          <w:rPr>
            <w:rFonts w:cs="Times New Roman"/>
            <w:szCs w:val="24"/>
            <w:lang w:eastAsia="es-CO"/>
            <w:rPrChange w:id="3570" w:author="Camilo Andrés Díaz Gómez" w:date="2023-03-28T17:42:00Z">
              <w:rPr/>
            </w:rPrChange>
          </w:rPr>
          <w:t>.</w:t>
        </w:r>
      </w:ins>
    </w:p>
    <w:p w14:paraId="36E854D8" w14:textId="544511B8" w:rsidR="007A700C" w:rsidRPr="002B569F" w:rsidDel="00C136C9" w:rsidRDefault="007A700C">
      <w:pPr>
        <w:rPr>
          <w:del w:id="3571" w:author="JUAN ESTEBAN CONTRERAS DIAZ" w:date="2023-03-24T12:19:00Z"/>
          <w:rFonts w:cs="Times New Roman"/>
          <w:szCs w:val="24"/>
        </w:rPr>
        <w:pPrChange w:id="3572" w:author="Camilo Andrés Díaz Gómez" w:date="2023-03-28T17:43:00Z">
          <w:pPr>
            <w:ind w:firstLine="708"/>
          </w:pPr>
        </w:pPrChange>
      </w:pPr>
      <w:del w:id="3573" w:author="JUAN ESTEBAN CONTRERAS DIAZ" w:date="2023-03-24T12:19:00Z">
        <w:r w:rsidRPr="002B569F" w:rsidDel="00C136C9">
          <w:rPr>
            <w:rFonts w:cs="Times New Roman"/>
            <w:szCs w:val="24"/>
          </w:rPr>
          <w:delText>Permite simular una situación física o real y observar su comportamiento</w:delText>
        </w:r>
      </w:del>
      <w:customXmlDelRangeStart w:id="3574" w:author="JUAN ESTEBAN CONTRERAS DIAZ" w:date="2023-03-24T12:19:00Z"/>
      <w:sdt>
        <w:sdtPr>
          <w:rPr>
            <w:rFonts w:cs="Times New Roman"/>
            <w:szCs w:val="24"/>
          </w:rPr>
          <w:id w:val="852775565"/>
          <w:citation/>
        </w:sdtPr>
        <w:sdtContent>
          <w:customXmlDelRangeEnd w:id="3574"/>
          <w:del w:id="3575"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576" w:author="JUAN ESTEBAN CONTRERAS DIAZ" w:date="2023-03-24T12:19:00Z"/>
        </w:sdtContent>
      </w:sdt>
      <w:customXmlDelRangeEnd w:id="3576"/>
      <w:del w:id="3577" w:author="JUAN ESTEBAN CONTRERAS DIAZ" w:date="2023-03-24T12:19:00Z">
        <w:r w:rsidRPr="002B569F" w:rsidDel="00C136C9">
          <w:rPr>
            <w:rFonts w:cs="Times New Roman"/>
            <w:szCs w:val="24"/>
          </w:rPr>
          <w:delText>.</w:delText>
        </w:r>
        <w:bookmarkStart w:id="3578" w:name="_Toc115172940"/>
      </w:del>
    </w:p>
    <w:p w14:paraId="0AE26A8D" w14:textId="77777777" w:rsidR="007A700C" w:rsidRPr="002B569F" w:rsidRDefault="007A700C">
      <w:pPr>
        <w:rPr>
          <w:rFonts w:cs="Times New Roman"/>
          <w:szCs w:val="24"/>
        </w:rPr>
        <w:pPrChange w:id="3579" w:author="Camilo Andrés Díaz Gómez" w:date="2023-03-28T17:43:00Z">
          <w:pPr>
            <w:ind w:firstLine="708"/>
          </w:pPr>
        </w:pPrChange>
      </w:pPr>
    </w:p>
    <w:p w14:paraId="5A5A3116" w14:textId="5F07792E" w:rsidR="00A42751" w:rsidRDefault="007A700C" w:rsidP="002B569F">
      <w:pPr>
        <w:pStyle w:val="Ttulo5"/>
        <w:ind w:firstLine="708"/>
        <w:rPr>
          <w:ins w:id="3580"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581"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582" w:author="Camilo Andrés Díaz Gómez" w:date="2023-03-14T21:26:00Z">
        <w:r w:rsidRPr="002B569F" w:rsidDel="005C4C59">
          <w:rPr>
            <w:rStyle w:val="Ttulo4Car"/>
            <w:rFonts w:ascii="Times New Roman" w:hAnsi="Times New Roman" w:cs="Times New Roman"/>
            <w:b/>
            <w:bCs/>
            <w:color w:val="auto"/>
            <w:szCs w:val="24"/>
            <w:rPrChange w:id="3583"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584"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585"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578"/>
    </w:p>
    <w:p w14:paraId="3CC0B280" w14:textId="77777777" w:rsidR="000D1684" w:rsidRPr="000D1684" w:rsidRDefault="000D1684">
      <w:pPr>
        <w:rPr>
          <w:ins w:id="3586" w:author="Camilo Andrés Díaz Gómez" w:date="2023-03-14T21:01:00Z"/>
          <w:rPrChange w:id="3587" w:author="Camilo Andrés Díaz Gómez" w:date="2023-03-28T17:51:00Z">
            <w:rPr>
              <w:ins w:id="3588" w:author="Camilo Andrés Díaz Gómez" w:date="2023-03-14T21:01:00Z"/>
              <w:rStyle w:val="Ttulo4Car"/>
              <w:rFonts w:ascii="Times New Roman" w:eastAsiaTheme="minorEastAsia" w:hAnsi="Times New Roman" w:cs="Times New Roman"/>
              <w:b/>
              <w:bCs/>
              <w:color w:val="000000" w:themeColor="text1"/>
              <w:szCs w:val="24"/>
            </w:rPr>
          </w:rPrChange>
        </w:rPr>
        <w:pPrChange w:id="3589"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590" w:author="Camilo Andrés Díaz Gómez" w:date="2023-03-28T17:43:00Z">
          <w:pPr>
            <w:ind w:firstLine="708"/>
          </w:pPr>
        </w:pPrChange>
      </w:pPr>
      <w:del w:id="3591" w:author="Camilo Andrés Díaz Gómez" w:date="2023-03-14T21:01:00Z">
        <w:r w:rsidRPr="002B569F" w:rsidDel="00A42751">
          <w:rPr>
            <w:rStyle w:val="Ttulo4Car"/>
            <w:rFonts w:ascii="Times New Roman" w:eastAsiaTheme="minorEastAsia" w:hAnsi="Times New Roman" w:cs="Times New Roman"/>
            <w:b/>
            <w:bCs/>
            <w:color w:val="auto"/>
            <w:szCs w:val="24"/>
            <w:rPrChange w:id="3592"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593"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594" w:author="Camilo Andrés Díaz Gómez" w:date="2023-03-28T17:43:00Z">
          <w:pPr/>
        </w:pPrChange>
      </w:pPr>
    </w:p>
    <w:p w14:paraId="3D10AD7E" w14:textId="0F7943BD" w:rsidR="003128E3" w:rsidRDefault="007A700C" w:rsidP="002B569F">
      <w:pPr>
        <w:pStyle w:val="Ttulo4"/>
        <w:rPr>
          <w:ins w:id="3595" w:author="Camilo Andrés Díaz Gómez" w:date="2023-03-28T17:51:00Z"/>
          <w:rFonts w:ascii="Times New Roman" w:hAnsi="Times New Roman" w:cs="Times New Roman"/>
          <w:b/>
          <w:bCs/>
          <w:i w:val="0"/>
          <w:iCs w:val="0"/>
          <w:color w:val="auto"/>
          <w:szCs w:val="24"/>
        </w:rPr>
      </w:pPr>
      <w:bookmarkStart w:id="3596" w:name="_Toc56811427"/>
      <w:bookmarkStart w:id="3597" w:name="_Toc115172941"/>
      <w:r w:rsidRPr="002B569F">
        <w:rPr>
          <w:rFonts w:ascii="Times New Roman" w:hAnsi="Times New Roman" w:cs="Times New Roman"/>
          <w:b/>
          <w:bCs/>
          <w:i w:val="0"/>
          <w:iCs w:val="0"/>
          <w:color w:val="auto"/>
          <w:szCs w:val="24"/>
          <w:rPrChange w:id="3598" w:author="Camilo Andrés Díaz Gómez" w:date="2023-03-28T17:42:00Z">
            <w:rPr>
              <w:rFonts w:ascii="Times New Roman" w:eastAsiaTheme="minorHAnsi" w:hAnsi="Times New Roman" w:cstheme="minorBidi"/>
              <w:color w:val="auto"/>
            </w:rPr>
          </w:rPrChange>
        </w:rPr>
        <w:lastRenderedPageBreak/>
        <w:t xml:space="preserve">Fases </w:t>
      </w:r>
      <w:del w:id="3599" w:author="Camilo Andrés Díaz Gómez" w:date="2023-03-14T21:26:00Z">
        <w:r w:rsidRPr="002B569F" w:rsidDel="005C4C59">
          <w:rPr>
            <w:rFonts w:ascii="Times New Roman" w:hAnsi="Times New Roman" w:cs="Times New Roman"/>
            <w:b/>
            <w:bCs/>
            <w:i w:val="0"/>
            <w:iCs w:val="0"/>
            <w:color w:val="auto"/>
            <w:szCs w:val="24"/>
            <w:rPrChange w:id="3600" w:author="Camilo Andrés Díaz Gómez" w:date="2023-03-28T17:42:00Z">
              <w:rPr>
                <w:rFonts w:ascii="Times New Roman" w:eastAsiaTheme="minorHAnsi" w:hAnsi="Times New Roman" w:cstheme="minorBidi"/>
                <w:color w:val="auto"/>
              </w:rPr>
            </w:rPrChange>
          </w:rPr>
          <w:delText>De</w:delText>
        </w:r>
      </w:del>
      <w:ins w:id="3601"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02" w:author="Camilo Andrés Díaz Gómez" w:date="2023-03-28T17:42:00Z">
            <w:rPr>
              <w:rFonts w:ascii="Times New Roman" w:eastAsiaTheme="minorHAnsi" w:hAnsi="Times New Roman" w:cstheme="minorBidi"/>
              <w:color w:val="auto"/>
            </w:rPr>
          </w:rPrChange>
        </w:rPr>
        <w:t xml:space="preserve"> Estudio </w:t>
      </w:r>
      <w:del w:id="3603" w:author="Camilo Andrés Díaz Gómez" w:date="2023-03-14T21:26:00Z">
        <w:r w:rsidRPr="002B569F" w:rsidDel="005C4C59">
          <w:rPr>
            <w:rFonts w:ascii="Times New Roman" w:hAnsi="Times New Roman" w:cs="Times New Roman"/>
            <w:b/>
            <w:bCs/>
            <w:i w:val="0"/>
            <w:iCs w:val="0"/>
            <w:color w:val="auto"/>
            <w:szCs w:val="24"/>
            <w:rPrChange w:id="3604" w:author="Camilo Andrés Díaz Gómez" w:date="2023-03-28T17:42:00Z">
              <w:rPr>
                <w:rFonts w:ascii="Times New Roman" w:eastAsiaTheme="minorHAnsi" w:hAnsi="Times New Roman" w:cstheme="minorBidi"/>
                <w:color w:val="auto"/>
              </w:rPr>
            </w:rPrChange>
          </w:rPr>
          <w:delText>De</w:delText>
        </w:r>
      </w:del>
      <w:ins w:id="360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06" w:author="Camilo Andrés Díaz Gómez" w:date="2023-03-28T17:42:00Z">
            <w:rPr>
              <w:rFonts w:ascii="Times New Roman" w:eastAsiaTheme="minorHAnsi" w:hAnsi="Times New Roman" w:cstheme="minorBidi"/>
              <w:color w:val="auto"/>
            </w:rPr>
          </w:rPrChange>
        </w:rPr>
        <w:t xml:space="preserve"> Simulación</w:t>
      </w:r>
      <w:bookmarkEnd w:id="3596"/>
      <w:bookmarkEnd w:id="3597"/>
      <w:del w:id="3607" w:author="Camilo Andrés Díaz Gómez" w:date="2023-03-14T21:06:00Z">
        <w:r w:rsidR="003128E3" w:rsidRPr="002B569F" w:rsidDel="00A42751">
          <w:rPr>
            <w:rFonts w:ascii="Times New Roman" w:hAnsi="Times New Roman" w:cs="Times New Roman"/>
            <w:b/>
            <w:bCs/>
            <w:i w:val="0"/>
            <w:iCs w:val="0"/>
            <w:color w:val="auto"/>
            <w:szCs w:val="24"/>
            <w:rPrChange w:id="3608"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09" w:author="JUAN ESTEBAN CONTRERAS DIAZ" w:date="2023-03-24T12:19:00Z"/>
          <w:i/>
          <w:iCs/>
          <w:rPrChange w:id="3610" w:author="Camilo Andrés Díaz Gómez" w:date="2023-03-28T17:51:00Z">
            <w:rPr>
              <w:ins w:id="3611" w:author="JUAN ESTEBAN CONTRERAS DIAZ" w:date="2023-03-24T12:19:00Z"/>
              <w:rFonts w:ascii="Times New Roman" w:hAnsi="Times New Roman" w:cs="Times New Roman"/>
              <w:b/>
              <w:bCs/>
              <w:i w:val="0"/>
              <w:iCs w:val="0"/>
              <w:color w:val="auto"/>
              <w:szCs w:val="24"/>
            </w:rPr>
          </w:rPrChange>
        </w:rPr>
        <w:pPrChange w:id="3612" w:author="Camilo Andrés Díaz Gómez" w:date="2023-03-28T17:51:00Z">
          <w:pPr>
            <w:pStyle w:val="Ttulo4"/>
          </w:pPr>
        </w:pPrChange>
      </w:pPr>
    </w:p>
    <w:p w14:paraId="6D963B68" w14:textId="1AB5E6E9" w:rsidR="00C136C9" w:rsidRPr="002B569F" w:rsidRDefault="00C136C9" w:rsidP="002B569F">
      <w:pPr>
        <w:ind w:firstLine="720"/>
        <w:rPr>
          <w:ins w:id="3613" w:author="Camilo Andrés Díaz Gómez" w:date="2023-03-28T14:25:00Z"/>
          <w:rFonts w:cs="Times New Roman"/>
          <w:szCs w:val="24"/>
        </w:rPr>
      </w:pPr>
      <w:ins w:id="3614"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15" w:author="Camilo Andrés Díaz Gómez" w:date="2023-03-28T17:43:00Z">
          <w:pPr>
            <w:ind w:firstLine="708"/>
          </w:pPr>
        </w:pPrChange>
      </w:pPr>
    </w:p>
    <w:p w14:paraId="069AA1E3" w14:textId="03E7F8C8" w:rsidR="00A42751" w:rsidRDefault="007A700C" w:rsidP="002B569F">
      <w:pPr>
        <w:pStyle w:val="Ttulo5"/>
        <w:ind w:left="708"/>
        <w:rPr>
          <w:ins w:id="3616"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17" w:author="Camilo Andrés Díaz Gómez" w:date="2023-03-28T17:42:00Z">
            <w:rPr>
              <w:rFonts w:ascii="Times New Roman" w:eastAsiaTheme="minorHAnsi" w:hAnsi="Times New Roman" w:cstheme="minorBidi"/>
              <w:color w:val="auto"/>
            </w:rPr>
          </w:rPrChange>
        </w:rPr>
        <w:t>Definición de objetivos</w:t>
      </w:r>
      <w:del w:id="3618" w:author="Camilo Andrés Díaz Gómez" w:date="2023-03-14T21:07:00Z">
        <w:r w:rsidR="003128E3" w:rsidRPr="002B569F" w:rsidDel="00A42751">
          <w:rPr>
            <w:rFonts w:ascii="Times New Roman" w:hAnsi="Times New Roman" w:cs="Times New Roman"/>
            <w:b/>
            <w:bCs/>
            <w:i/>
            <w:iCs/>
            <w:color w:val="auto"/>
            <w:szCs w:val="24"/>
            <w:rPrChange w:id="3619"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20" w:author="Camilo Andrés Díaz Gómez" w:date="2023-03-14T21:07:00Z"/>
        </w:rPr>
        <w:pPrChange w:id="3621"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22"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23" w:author="Camilo Andrés Díaz Gómez" w:date="2023-03-28T17:43:00Z">
          <w:pPr>
            <w:ind w:firstLine="708"/>
          </w:pPr>
        </w:pPrChange>
      </w:pPr>
    </w:p>
    <w:p w14:paraId="48317202" w14:textId="54964AB1" w:rsidR="00A42751" w:rsidRDefault="007A700C" w:rsidP="002B569F">
      <w:pPr>
        <w:pStyle w:val="Ttulo5"/>
        <w:ind w:left="708"/>
        <w:rPr>
          <w:ins w:id="3624"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25"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26" w:author="Camilo Andrés Díaz Gómez" w:date="2023-03-14T21:07:00Z"/>
        </w:rPr>
        <w:pPrChange w:id="3627"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628" w:author="Camilo Andrés Díaz Gómez" w:date="2023-03-28T17:51:00Z">
          <w:pPr>
            <w:ind w:firstLine="708"/>
          </w:pPr>
        </w:pPrChange>
      </w:pPr>
      <w:del w:id="3629"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630" w:author="Camilo Andrés Díaz Gómez" w:date="2023-03-28T17:43:00Z">
          <w:pPr>
            <w:ind w:firstLine="708"/>
          </w:pPr>
        </w:pPrChange>
      </w:pPr>
    </w:p>
    <w:p w14:paraId="38517A28" w14:textId="04B9A9D5" w:rsidR="00A42751" w:rsidRDefault="007A700C" w:rsidP="002B569F">
      <w:pPr>
        <w:pStyle w:val="Ttulo5"/>
        <w:ind w:left="708"/>
        <w:rPr>
          <w:ins w:id="3631"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32" w:author="Camilo Andrés Díaz Gómez" w:date="2023-03-28T17:42:00Z">
            <w:rPr>
              <w:rFonts w:ascii="Times New Roman" w:eastAsiaTheme="minorHAnsi" w:hAnsi="Times New Roman" w:cstheme="minorBidi"/>
              <w:color w:val="auto"/>
            </w:rPr>
          </w:rPrChange>
        </w:rPr>
        <w:t>Elaboración del modelo conceptual</w:t>
      </w:r>
      <w:del w:id="3633" w:author="Camilo Andrés Díaz Gómez" w:date="2023-03-14T21:07:00Z">
        <w:r w:rsidR="003128E3" w:rsidRPr="002B569F" w:rsidDel="00A42751">
          <w:rPr>
            <w:rFonts w:ascii="Times New Roman" w:hAnsi="Times New Roman" w:cs="Times New Roman"/>
            <w:b/>
            <w:bCs/>
            <w:i/>
            <w:iCs/>
            <w:color w:val="auto"/>
            <w:szCs w:val="24"/>
            <w:rPrChange w:id="3634"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635"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636" w:author="Camilo Andrés Díaz Gómez" w:date="2023-03-14T21:07:00Z"/>
        </w:rPr>
        <w:pPrChange w:id="3637"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638"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639" w:author="Camilo Andrés Díaz Gómez" w:date="2023-03-28T17:43:00Z">
          <w:pPr>
            <w:ind w:firstLine="708"/>
          </w:pPr>
        </w:pPrChange>
      </w:pPr>
    </w:p>
    <w:p w14:paraId="6FF1D04E" w14:textId="0C6F5C29" w:rsidR="003128E3" w:rsidRPr="002B569F" w:rsidRDefault="007A700C">
      <w:pPr>
        <w:ind w:left="708" w:firstLine="720"/>
        <w:rPr>
          <w:ins w:id="3640" w:author="Camilo Andrés Díaz Gómez" w:date="2023-03-14T20:16:00Z"/>
          <w:rFonts w:cs="Times New Roman"/>
          <w:szCs w:val="24"/>
        </w:rPr>
        <w:pPrChange w:id="3641"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642" w:author="Camilo Andrés Díaz Gómez" w:date="2023-03-28T17:43:00Z">
          <w:pPr>
            <w:ind w:firstLine="708"/>
          </w:pPr>
        </w:pPrChange>
      </w:pPr>
    </w:p>
    <w:p w14:paraId="35D49C8F" w14:textId="77777777" w:rsidR="00A42751" w:rsidRPr="002B569F" w:rsidRDefault="007A700C">
      <w:pPr>
        <w:pStyle w:val="Ttulo5"/>
        <w:ind w:left="708"/>
        <w:rPr>
          <w:ins w:id="3643" w:author="Camilo Andrés Díaz Gómez" w:date="2023-03-14T21:07:00Z"/>
          <w:rFonts w:cs="Times New Roman"/>
          <w:b/>
          <w:bCs/>
          <w:i/>
          <w:iCs/>
          <w:szCs w:val="24"/>
          <w:rPrChange w:id="3644" w:author="Camilo Andrés Díaz Gómez" w:date="2023-03-28T17:42:00Z">
            <w:rPr>
              <w:ins w:id="3645" w:author="Camilo Andrés Díaz Gómez" w:date="2023-03-14T21:07:00Z"/>
            </w:rPr>
          </w:rPrChange>
        </w:rPr>
        <w:pPrChange w:id="3646" w:author="Camilo Andrés Díaz Gómez" w:date="2023-03-28T17:43:00Z">
          <w:pPr>
            <w:ind w:firstLine="720"/>
          </w:pPr>
        </w:pPrChange>
      </w:pPr>
      <w:r w:rsidRPr="002B569F">
        <w:rPr>
          <w:rFonts w:ascii="Times New Roman" w:hAnsi="Times New Roman" w:cs="Times New Roman"/>
          <w:b/>
          <w:bCs/>
          <w:i/>
          <w:iCs/>
          <w:color w:val="auto"/>
          <w:szCs w:val="24"/>
          <w:rPrChange w:id="3647" w:author="Camilo Andrés Díaz Gómez" w:date="2023-03-28T17:42:00Z">
            <w:rPr/>
          </w:rPrChange>
        </w:rPr>
        <w:t>Elaboración del sistema comunicativo</w:t>
      </w:r>
    </w:p>
    <w:p w14:paraId="3CC954C8" w14:textId="77777777" w:rsidR="000D1684" w:rsidRDefault="000D1684" w:rsidP="000D1684">
      <w:pPr>
        <w:ind w:left="708" w:firstLine="720"/>
        <w:rPr>
          <w:ins w:id="3648"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649" w:author="Camilo Andrés Díaz Gómez" w:date="2023-03-28T17:52:00Z">
          <w:pPr>
            <w:ind w:firstLine="708"/>
          </w:pPr>
        </w:pPrChange>
      </w:pPr>
      <w:del w:id="3650"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w:t>
      </w:r>
      <w:proofErr w:type="spellStart"/>
      <w:r w:rsidR="007A700C" w:rsidRPr="002B569F">
        <w:rPr>
          <w:rFonts w:cs="Times New Roman"/>
          <w:szCs w:val="24"/>
        </w:rPr>
        <w:t>etc</w:t>
      </w:r>
      <w:proofErr w:type="spellEnd"/>
      <w:del w:id="3651"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652" w:author="Camilo Andrés Díaz Gómez" w:date="2023-03-28T17:43:00Z">
          <w:pPr>
            <w:ind w:firstLine="708"/>
          </w:pPr>
        </w:pPrChange>
      </w:pPr>
    </w:p>
    <w:p w14:paraId="1E09CCF6" w14:textId="4D2E43AD" w:rsidR="00A42751" w:rsidRDefault="007A700C" w:rsidP="002B569F">
      <w:pPr>
        <w:pStyle w:val="Ttulo5"/>
        <w:ind w:left="708"/>
        <w:rPr>
          <w:ins w:id="3653"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54"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655" w:author="Camilo Andrés Díaz Gómez" w:date="2023-03-14T21:07:00Z"/>
        </w:rPr>
        <w:pPrChange w:id="3656"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657" w:author="Camilo Andrés Díaz Gómez" w:date="2023-03-28T17:52:00Z">
          <w:pPr>
            <w:ind w:firstLine="708"/>
          </w:pPr>
        </w:pPrChange>
      </w:pPr>
      <w:del w:id="3658"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659" w:author="Camilo Andrés Díaz Gómez" w:date="2023-03-28T17:43:00Z">
          <w:pPr/>
        </w:pPrChange>
      </w:pPr>
    </w:p>
    <w:p w14:paraId="44022BEF" w14:textId="1EFC2C0F" w:rsidR="00A42751" w:rsidRDefault="007A700C" w:rsidP="002B569F">
      <w:pPr>
        <w:pStyle w:val="Ttulo5"/>
        <w:ind w:left="708"/>
        <w:rPr>
          <w:ins w:id="3660"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61" w:author="Camilo Andrés Díaz Gómez" w:date="2023-03-28T17:42:00Z">
            <w:rPr>
              <w:rFonts w:ascii="Times New Roman" w:eastAsiaTheme="minorHAnsi" w:hAnsi="Times New Roman" w:cstheme="minorBidi"/>
              <w:color w:val="auto"/>
            </w:rPr>
          </w:rPrChange>
        </w:rPr>
        <w:t>Validación fina</w:t>
      </w:r>
      <w:ins w:id="3662" w:author="Camilo Andrés Díaz Gómez" w:date="2023-03-14T21:07:00Z">
        <w:r w:rsidR="00A42751" w:rsidRPr="002B569F">
          <w:rPr>
            <w:rFonts w:ascii="Times New Roman" w:hAnsi="Times New Roman" w:cs="Times New Roman"/>
            <w:b/>
            <w:bCs/>
            <w:i/>
            <w:iCs/>
            <w:color w:val="auto"/>
            <w:szCs w:val="24"/>
            <w:rPrChange w:id="3663"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664" w:author="Camilo Andrés Díaz Gómez" w:date="2023-03-14T21:07:00Z"/>
        </w:rPr>
        <w:pPrChange w:id="3665"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666" w:author="Camilo Andrés Díaz Gómez" w:date="2023-03-28T17:52:00Z">
          <w:pPr>
            <w:ind w:firstLine="708"/>
          </w:pPr>
        </w:pPrChange>
      </w:pPr>
      <w:del w:id="3667"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668" w:author="Camilo Andrés Díaz Gómez" w:date="2023-03-28T17:43:00Z">
          <w:pPr/>
        </w:pPrChange>
      </w:pPr>
    </w:p>
    <w:p w14:paraId="22C5F592" w14:textId="002D3A93" w:rsidR="00704945" w:rsidRPr="002B569F" w:rsidRDefault="007A700C">
      <w:pPr>
        <w:pStyle w:val="Ttulo4"/>
        <w:rPr>
          <w:rFonts w:cs="Times New Roman"/>
          <w:b/>
          <w:bCs/>
          <w:szCs w:val="24"/>
          <w:rPrChange w:id="3669" w:author="Camilo Andrés Díaz Gómez" w:date="2023-03-28T17:42:00Z">
            <w:rPr/>
          </w:rPrChange>
        </w:rPr>
        <w:pPrChange w:id="3670" w:author="Camilo Andrés Díaz Gómez" w:date="2023-03-28T17:43:00Z">
          <w:pPr>
            <w:ind w:firstLine="708"/>
          </w:pPr>
        </w:pPrChange>
      </w:pPr>
      <w:bookmarkStart w:id="3671" w:name="_Toc56811428"/>
      <w:bookmarkStart w:id="3672" w:name="_Toc115172942"/>
      <w:r w:rsidRPr="002B569F">
        <w:rPr>
          <w:rFonts w:ascii="Times New Roman" w:hAnsi="Times New Roman" w:cs="Times New Roman"/>
          <w:b/>
          <w:bCs/>
          <w:i w:val="0"/>
          <w:iCs w:val="0"/>
          <w:color w:val="auto"/>
          <w:szCs w:val="24"/>
          <w:rPrChange w:id="3673" w:author="Camilo Andrés Díaz Gómez" w:date="2023-03-28T17:42:00Z">
            <w:rPr>
              <w:i/>
              <w:iCs/>
            </w:rPr>
          </w:rPrChange>
        </w:rPr>
        <w:t>Modelos de simulación</w:t>
      </w:r>
      <w:bookmarkEnd w:id="3671"/>
      <w:bookmarkEnd w:id="3672"/>
      <w:del w:id="3674" w:author="Camilo Andrés Díaz Gómez" w:date="2023-03-14T21:08:00Z">
        <w:r w:rsidR="00E07D42" w:rsidRPr="002B569F" w:rsidDel="00A42751">
          <w:rPr>
            <w:rFonts w:ascii="Times New Roman" w:hAnsi="Times New Roman" w:cs="Times New Roman"/>
            <w:b/>
            <w:bCs/>
            <w:i w:val="0"/>
            <w:iCs w:val="0"/>
            <w:color w:val="auto"/>
            <w:szCs w:val="24"/>
            <w:rPrChange w:id="3675" w:author="Camilo Andrés Díaz Gómez" w:date="2023-03-28T17:42:00Z">
              <w:rPr>
                <w:i/>
                <w:iCs/>
              </w:rPr>
            </w:rPrChange>
          </w:rPr>
          <w:delText>.</w:delText>
        </w:r>
      </w:del>
    </w:p>
    <w:p w14:paraId="59E667C6" w14:textId="77777777" w:rsidR="000D1684" w:rsidRDefault="000D1684" w:rsidP="000D1684">
      <w:pPr>
        <w:ind w:left="708" w:firstLine="720"/>
        <w:rPr>
          <w:ins w:id="3676"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677"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678" w:author="Camilo Andrés Díaz Gómez" w:date="2023-03-28T17:43:00Z">
          <w:pPr/>
        </w:pPrChange>
      </w:pPr>
    </w:p>
    <w:p w14:paraId="194C2F38" w14:textId="113F246E" w:rsidR="00A42751" w:rsidRPr="002B569F" w:rsidRDefault="007A700C">
      <w:pPr>
        <w:pStyle w:val="Ttulo5"/>
        <w:ind w:left="708"/>
        <w:rPr>
          <w:ins w:id="3679" w:author="Camilo Andrés Díaz Gómez" w:date="2023-03-14T21:08:00Z"/>
          <w:rStyle w:val="Ttulo4Car"/>
          <w:rFonts w:ascii="Times New Roman" w:eastAsiaTheme="minorEastAsia" w:hAnsi="Times New Roman" w:cs="Times New Roman"/>
          <w:b/>
          <w:bCs/>
          <w:color w:val="auto"/>
          <w:szCs w:val="24"/>
          <w:rPrChange w:id="3680" w:author="Camilo Andrés Díaz Gómez" w:date="2023-03-28T17:42:00Z">
            <w:rPr>
              <w:ins w:id="3681" w:author="Camilo Andrés Díaz Gómez" w:date="2023-03-14T21:08:00Z"/>
              <w:rStyle w:val="Ttulo4Car"/>
              <w:rFonts w:ascii="Times New Roman" w:eastAsiaTheme="minorEastAsia" w:hAnsi="Times New Roman" w:cs="Times New Roman"/>
              <w:b/>
              <w:bCs/>
              <w:color w:val="000000" w:themeColor="text1"/>
              <w:szCs w:val="24"/>
            </w:rPr>
          </w:rPrChange>
        </w:rPr>
        <w:pPrChange w:id="3682" w:author="Camilo Andrés Díaz Gómez" w:date="2023-03-28T17:43:00Z">
          <w:pPr>
            <w:ind w:firstLine="720"/>
          </w:pPr>
        </w:pPrChange>
      </w:pPr>
      <w:bookmarkStart w:id="3683" w:name="_Toc115172943"/>
      <w:r w:rsidRPr="002B569F">
        <w:rPr>
          <w:rStyle w:val="Ttulo4Car"/>
          <w:rFonts w:ascii="Times New Roman" w:eastAsiaTheme="minorEastAsia" w:hAnsi="Times New Roman" w:cs="Times New Roman"/>
          <w:b/>
          <w:bCs/>
          <w:color w:val="auto"/>
          <w:szCs w:val="24"/>
          <w:rPrChange w:id="3684"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683"/>
      <w:del w:id="3685"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686"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687"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688"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689"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690" w:author="Camilo Andrés Díaz Gómez" w:date="2023-03-28T17:43:00Z">
          <w:pPr>
            <w:ind w:firstLine="708"/>
          </w:pPr>
        </w:pPrChange>
      </w:pPr>
      <w:r w:rsidRPr="002B569F">
        <w:rPr>
          <w:rStyle w:val="normaltextrun"/>
          <w:rFonts w:cs="Times New Roman"/>
          <w:szCs w:val="24"/>
          <w:rPrChange w:id="3691"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692" w:author="Camilo Andrés Díaz Gómez" w:date="2023-03-14T20:19:00Z">
        <w:r w:rsidRPr="002B569F" w:rsidDel="00952EC4">
          <w:rPr>
            <w:rStyle w:val="normaltextrun"/>
            <w:rFonts w:cs="Times New Roman"/>
            <w:szCs w:val="24"/>
            <w:rPrChange w:id="3693"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694" w:author="Camilo Andrés Díaz Gómez" w:date="2023-03-28T17:43:00Z">
          <w:pPr/>
        </w:pPrChange>
      </w:pPr>
    </w:p>
    <w:p w14:paraId="6B3FD267" w14:textId="467C2523" w:rsidR="00A42751" w:rsidRPr="002B569F" w:rsidRDefault="007A700C">
      <w:pPr>
        <w:pStyle w:val="Ttulo5"/>
        <w:ind w:left="708"/>
        <w:rPr>
          <w:ins w:id="3695" w:author="Camilo Andrés Díaz Gómez" w:date="2023-03-14T21:08:00Z"/>
          <w:rStyle w:val="Ttulo4Car"/>
          <w:rFonts w:ascii="Times New Roman" w:eastAsiaTheme="minorEastAsia" w:hAnsi="Times New Roman" w:cs="Times New Roman"/>
          <w:b/>
          <w:bCs/>
          <w:color w:val="auto"/>
          <w:szCs w:val="24"/>
          <w:rPrChange w:id="3696" w:author="Camilo Andrés Díaz Gómez" w:date="2023-03-28T17:42:00Z">
            <w:rPr>
              <w:ins w:id="3697" w:author="Camilo Andrés Díaz Gómez" w:date="2023-03-14T21:08:00Z"/>
              <w:rStyle w:val="Ttulo4Car"/>
              <w:rFonts w:ascii="Times New Roman" w:eastAsiaTheme="minorEastAsia" w:hAnsi="Times New Roman" w:cs="Times New Roman"/>
              <w:b/>
              <w:bCs/>
              <w:color w:val="000000" w:themeColor="text1"/>
              <w:szCs w:val="24"/>
            </w:rPr>
          </w:rPrChange>
        </w:rPr>
        <w:pPrChange w:id="3698" w:author="Camilo Andrés Díaz Gómez" w:date="2023-03-28T17:43:00Z">
          <w:pPr>
            <w:ind w:firstLine="720"/>
          </w:pPr>
        </w:pPrChange>
      </w:pPr>
      <w:bookmarkStart w:id="3699" w:name="_Toc115172944"/>
      <w:r w:rsidRPr="002B569F">
        <w:rPr>
          <w:rStyle w:val="Ttulo4Car"/>
          <w:rFonts w:ascii="Times New Roman" w:eastAsiaTheme="minorEastAsia" w:hAnsi="Times New Roman" w:cs="Times New Roman"/>
          <w:b/>
          <w:bCs/>
          <w:color w:val="auto"/>
          <w:szCs w:val="24"/>
          <w:rPrChange w:id="3700"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699"/>
      <w:del w:id="3701"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02"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03"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04" w:author="Camilo Andrés Díaz Gómez" w:date="2023-03-14T20:16:00Z"/>
          <w:rFonts w:cs="Times New Roman"/>
          <w:szCs w:val="24"/>
        </w:rPr>
        <w:pPrChange w:id="3705" w:author="Camilo Andrés Díaz Gómez" w:date="2023-03-28T17:52:00Z">
          <w:pPr>
            <w:ind w:firstLine="720"/>
          </w:pPr>
        </w:pPrChange>
      </w:pPr>
      <w:del w:id="3706" w:author="Camilo Andrés Díaz Gómez" w:date="2023-03-14T21:08:00Z">
        <w:r w:rsidRPr="002B569F" w:rsidDel="00A42751">
          <w:rPr>
            <w:rStyle w:val="Ttulo4Car"/>
            <w:rFonts w:ascii="Times New Roman" w:eastAsiaTheme="minorEastAsia" w:hAnsi="Times New Roman" w:cs="Times New Roman"/>
            <w:b/>
            <w:bCs/>
            <w:color w:val="auto"/>
            <w:szCs w:val="24"/>
            <w:rPrChange w:id="3707"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08"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09" w:author="Camilo Andrés Díaz Gómez" w:date="2023-03-14T20:19:00Z">
        <w:r w:rsidR="007A700C" w:rsidRPr="002B569F" w:rsidDel="00952EC4">
          <w:rPr>
            <w:rStyle w:val="normaltextrun"/>
            <w:rFonts w:cs="Times New Roman"/>
            <w:szCs w:val="24"/>
            <w:bdr w:val="none" w:sz="0" w:space="0" w:color="auto" w:frame="1"/>
            <w:rPrChange w:id="3710"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11"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12" w:author="Camilo Andrés Díaz Gómez" w:date="2023-03-28T17:43:00Z">
          <w:pPr>
            <w:ind w:firstLine="708"/>
          </w:pPr>
        </w:pPrChange>
      </w:pPr>
    </w:p>
    <w:p w14:paraId="59609774" w14:textId="69BA8F08" w:rsidR="00A42751" w:rsidRPr="002B569F" w:rsidRDefault="007A700C">
      <w:pPr>
        <w:pStyle w:val="Ttulo5"/>
        <w:ind w:left="708"/>
        <w:rPr>
          <w:ins w:id="3713" w:author="Camilo Andrés Díaz Gómez" w:date="2023-03-14T21:08:00Z"/>
          <w:rStyle w:val="Ttulo4Car"/>
          <w:rFonts w:ascii="Times New Roman" w:eastAsiaTheme="minorEastAsia" w:hAnsi="Times New Roman" w:cs="Times New Roman"/>
          <w:b/>
          <w:bCs/>
          <w:color w:val="auto"/>
          <w:szCs w:val="24"/>
          <w:rPrChange w:id="3714" w:author="Camilo Andrés Díaz Gómez" w:date="2023-03-28T17:42:00Z">
            <w:rPr>
              <w:ins w:id="3715" w:author="Camilo Andrés Díaz Gómez" w:date="2023-03-14T21:08:00Z"/>
              <w:rStyle w:val="Ttulo4Car"/>
              <w:rFonts w:ascii="Times New Roman" w:eastAsiaTheme="minorEastAsia" w:hAnsi="Times New Roman" w:cs="Times New Roman"/>
              <w:b/>
              <w:bCs/>
              <w:color w:val="000000" w:themeColor="text1"/>
              <w:szCs w:val="24"/>
            </w:rPr>
          </w:rPrChange>
        </w:rPr>
        <w:pPrChange w:id="3716" w:author="Camilo Andrés Díaz Gómez" w:date="2023-03-28T17:43:00Z">
          <w:pPr>
            <w:ind w:firstLine="720"/>
          </w:pPr>
        </w:pPrChange>
      </w:pPr>
      <w:bookmarkStart w:id="3717" w:name="_Toc115172945"/>
      <w:r w:rsidRPr="002B569F">
        <w:rPr>
          <w:rStyle w:val="Ttulo4Car"/>
          <w:rFonts w:ascii="Times New Roman" w:eastAsiaTheme="minorEastAsia" w:hAnsi="Times New Roman" w:cs="Times New Roman"/>
          <w:b/>
          <w:bCs/>
          <w:color w:val="auto"/>
          <w:szCs w:val="24"/>
          <w:rPrChange w:id="3718"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17"/>
    </w:p>
    <w:p w14:paraId="0D172B50" w14:textId="77777777" w:rsidR="000D1684" w:rsidRDefault="00E07D42" w:rsidP="002B569F">
      <w:pPr>
        <w:ind w:firstLine="720"/>
        <w:rPr>
          <w:ins w:id="3719" w:author="Camilo Andrés Díaz Gómez" w:date="2023-03-28T17:52:00Z"/>
          <w:rStyle w:val="Ttulo4Car"/>
          <w:rFonts w:ascii="Times New Roman" w:eastAsiaTheme="minorEastAsia" w:hAnsi="Times New Roman" w:cs="Times New Roman"/>
          <w:b/>
          <w:bCs/>
          <w:color w:val="auto"/>
          <w:szCs w:val="24"/>
        </w:rPr>
      </w:pPr>
      <w:del w:id="3720" w:author="Camilo Andrés Díaz Gómez" w:date="2023-03-14T21:08:00Z">
        <w:r w:rsidRPr="002B569F" w:rsidDel="00A42751">
          <w:rPr>
            <w:rStyle w:val="Ttulo4Car"/>
            <w:rFonts w:ascii="Times New Roman" w:eastAsiaTheme="minorEastAsia" w:hAnsi="Times New Roman" w:cs="Times New Roman"/>
            <w:b/>
            <w:bCs/>
            <w:color w:val="auto"/>
            <w:szCs w:val="24"/>
            <w:rPrChange w:id="3721"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22"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23"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24" w:author="Camilo Andrés Díaz Gómez" w:date="2023-03-28T17:52:00Z">
          <w:pPr>
            <w:ind w:firstLine="708"/>
          </w:pPr>
        </w:pPrChange>
      </w:pPr>
      <w:r w:rsidRPr="002B569F">
        <w:rPr>
          <w:rStyle w:val="normaltextrun"/>
          <w:rFonts w:cs="Times New Roman"/>
          <w:szCs w:val="24"/>
          <w:rPrChange w:id="3725"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26" w:author="Camilo Andrés Díaz Gómez" w:date="2023-03-14T20:19:00Z">
        <w:r w:rsidRPr="002B569F" w:rsidDel="00952EC4">
          <w:rPr>
            <w:rStyle w:val="normaltextrun"/>
            <w:rFonts w:cs="Times New Roman"/>
            <w:szCs w:val="24"/>
            <w:rPrChange w:id="3727"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728" w:author="Camilo Andrés Díaz Gómez" w:date="2023-03-28T17:43:00Z">
          <w:pPr/>
        </w:pPrChange>
      </w:pPr>
    </w:p>
    <w:p w14:paraId="693C6B2B" w14:textId="47FEAE3D" w:rsidR="00A42751" w:rsidRPr="002B569F" w:rsidRDefault="007A700C">
      <w:pPr>
        <w:pStyle w:val="Ttulo5"/>
        <w:ind w:left="708"/>
        <w:rPr>
          <w:ins w:id="3729" w:author="Camilo Andrés Díaz Gómez" w:date="2023-03-14T21:08:00Z"/>
          <w:rStyle w:val="Ttulo4Car"/>
          <w:rFonts w:ascii="Times New Roman" w:eastAsiaTheme="minorEastAsia" w:hAnsi="Times New Roman" w:cs="Times New Roman"/>
          <w:b/>
          <w:bCs/>
          <w:color w:val="auto"/>
          <w:szCs w:val="24"/>
          <w:rPrChange w:id="3730" w:author="Camilo Andrés Díaz Gómez" w:date="2023-03-28T17:42:00Z">
            <w:rPr>
              <w:ins w:id="3731" w:author="Camilo Andrés Díaz Gómez" w:date="2023-03-14T21:08:00Z"/>
              <w:rStyle w:val="Ttulo4Car"/>
              <w:rFonts w:ascii="Times New Roman" w:eastAsiaTheme="minorEastAsia" w:hAnsi="Times New Roman" w:cs="Times New Roman"/>
              <w:b/>
              <w:bCs/>
              <w:color w:val="000000" w:themeColor="text1"/>
              <w:szCs w:val="24"/>
            </w:rPr>
          </w:rPrChange>
        </w:rPr>
        <w:pPrChange w:id="3732" w:author="Camilo Andrés Díaz Gómez" w:date="2023-03-28T17:43:00Z">
          <w:pPr>
            <w:ind w:firstLine="720"/>
          </w:pPr>
        </w:pPrChange>
      </w:pPr>
      <w:bookmarkStart w:id="3733" w:name="_Toc115172946"/>
      <w:r w:rsidRPr="002B569F">
        <w:rPr>
          <w:rStyle w:val="Ttulo4Car"/>
          <w:rFonts w:ascii="Times New Roman" w:eastAsiaTheme="minorEastAsia" w:hAnsi="Times New Roman" w:cs="Times New Roman"/>
          <w:b/>
          <w:bCs/>
          <w:color w:val="auto"/>
          <w:szCs w:val="24"/>
          <w:rPrChange w:id="3734"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733"/>
    </w:p>
    <w:p w14:paraId="174D4CFD" w14:textId="77777777" w:rsidR="000D1684" w:rsidRDefault="000D1684" w:rsidP="000D1684">
      <w:pPr>
        <w:ind w:left="708" w:firstLine="720"/>
        <w:rPr>
          <w:ins w:id="3735"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736" w:author="Camilo Andrés Díaz Gómez" w:date="2023-03-28T17:52:00Z">
          <w:pPr>
            <w:ind w:firstLine="708"/>
          </w:pPr>
        </w:pPrChange>
      </w:pPr>
      <w:del w:id="3737" w:author="Camilo Andrés Díaz Gómez" w:date="2023-03-14T21:08:00Z">
        <w:r w:rsidRPr="002B569F" w:rsidDel="00A42751">
          <w:rPr>
            <w:rStyle w:val="Ttulo4Car"/>
            <w:rFonts w:ascii="Times New Roman" w:eastAsiaTheme="minorEastAsia" w:hAnsi="Times New Roman" w:cs="Times New Roman"/>
            <w:b/>
            <w:bCs/>
            <w:color w:val="auto"/>
            <w:szCs w:val="24"/>
            <w:rPrChange w:id="3738"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739"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740" w:author="Camilo Andrés Díaz Gómez" w:date="2023-03-28T17:43:00Z">
          <w:pPr/>
        </w:pPrChange>
      </w:pPr>
    </w:p>
    <w:p w14:paraId="7B247DE8" w14:textId="33235FE4" w:rsidR="00A42751" w:rsidRPr="002B569F" w:rsidRDefault="007A700C">
      <w:pPr>
        <w:pStyle w:val="Ttulo5"/>
        <w:ind w:left="708"/>
        <w:rPr>
          <w:ins w:id="3741" w:author="Camilo Andrés Díaz Gómez" w:date="2023-03-14T21:08:00Z"/>
          <w:rStyle w:val="Ttulo4Car"/>
          <w:rFonts w:ascii="Times New Roman" w:eastAsiaTheme="minorEastAsia" w:hAnsi="Times New Roman" w:cs="Times New Roman"/>
          <w:b/>
          <w:bCs/>
          <w:color w:val="auto"/>
          <w:szCs w:val="24"/>
          <w:rPrChange w:id="3742" w:author="Camilo Andrés Díaz Gómez" w:date="2023-03-28T17:42:00Z">
            <w:rPr>
              <w:ins w:id="3743" w:author="Camilo Andrés Díaz Gómez" w:date="2023-03-14T21:08:00Z"/>
              <w:rStyle w:val="Ttulo4Car"/>
              <w:rFonts w:ascii="Times New Roman" w:eastAsiaTheme="minorEastAsia" w:hAnsi="Times New Roman" w:cs="Times New Roman"/>
              <w:b/>
              <w:bCs/>
              <w:color w:val="000000" w:themeColor="text1"/>
              <w:szCs w:val="24"/>
            </w:rPr>
          </w:rPrChange>
        </w:rPr>
        <w:pPrChange w:id="3744" w:author="Camilo Andrés Díaz Gómez" w:date="2023-03-28T17:43:00Z">
          <w:pPr>
            <w:ind w:firstLine="720"/>
          </w:pPr>
        </w:pPrChange>
      </w:pPr>
      <w:bookmarkStart w:id="3745" w:name="_Toc115172947"/>
      <w:r w:rsidRPr="002B569F">
        <w:rPr>
          <w:rStyle w:val="Ttulo4Car"/>
          <w:rFonts w:ascii="Times New Roman" w:eastAsiaTheme="minorEastAsia" w:hAnsi="Times New Roman" w:cs="Times New Roman"/>
          <w:b/>
          <w:bCs/>
          <w:color w:val="auto"/>
          <w:szCs w:val="24"/>
          <w:rPrChange w:id="3746"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745"/>
    </w:p>
    <w:p w14:paraId="1610B58E" w14:textId="77777777" w:rsidR="000D1684" w:rsidRDefault="000D1684" w:rsidP="002B569F">
      <w:pPr>
        <w:ind w:firstLine="720"/>
        <w:rPr>
          <w:ins w:id="3747"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748" w:author="Camilo Andrés Díaz Gómez" w:date="2023-03-28T17:52:00Z">
          <w:pPr>
            <w:ind w:firstLine="708"/>
          </w:pPr>
        </w:pPrChange>
      </w:pPr>
      <w:del w:id="3749" w:author="Camilo Andrés Díaz Gómez" w:date="2023-03-14T21:08:00Z">
        <w:r w:rsidRPr="002B569F" w:rsidDel="00A42751">
          <w:rPr>
            <w:rStyle w:val="Ttulo4Car"/>
            <w:rFonts w:ascii="Times New Roman" w:eastAsiaTheme="minorEastAsia" w:hAnsi="Times New Roman" w:cs="Times New Roman"/>
            <w:b/>
            <w:bCs/>
            <w:color w:val="auto"/>
            <w:szCs w:val="24"/>
            <w:rPrChange w:id="3750"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remitidos a diferentes especialistas y tratamientos según la incidencia que hayan </w:t>
      </w:r>
      <w:r w:rsidR="007A700C" w:rsidRPr="002B569F">
        <w:rPr>
          <w:rFonts w:cs="Times New Roman"/>
          <w:szCs w:val="24"/>
        </w:rPr>
        <w:lastRenderedPageBreak/>
        <w:t>sufrido, por lo que el tiempo y otros factores son alterados con respecto a el tipo de atención que dicho paciente requiera</w:t>
      </w:r>
      <w:del w:id="3751"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752" w:author="Camilo Andrés Díaz Gómez" w:date="2023-03-28T17:43:00Z">
          <w:pPr/>
        </w:pPrChange>
      </w:pPr>
    </w:p>
    <w:p w14:paraId="42832A1C" w14:textId="1AC3A453" w:rsidR="00A42751" w:rsidRPr="002B569F" w:rsidRDefault="007A700C">
      <w:pPr>
        <w:pStyle w:val="Ttulo5"/>
        <w:ind w:left="708"/>
        <w:rPr>
          <w:ins w:id="3753" w:author="Camilo Andrés Díaz Gómez" w:date="2023-03-14T21:08:00Z"/>
          <w:rStyle w:val="Ttulo4Car"/>
          <w:rFonts w:ascii="Times New Roman" w:eastAsiaTheme="minorEastAsia" w:hAnsi="Times New Roman" w:cs="Times New Roman"/>
          <w:b/>
          <w:bCs/>
          <w:color w:val="auto"/>
          <w:szCs w:val="24"/>
          <w:rPrChange w:id="3754" w:author="Camilo Andrés Díaz Gómez" w:date="2023-03-28T17:42:00Z">
            <w:rPr>
              <w:ins w:id="3755" w:author="Camilo Andrés Díaz Gómez" w:date="2023-03-14T21:08:00Z"/>
              <w:rStyle w:val="Ttulo4Car"/>
              <w:rFonts w:ascii="Times New Roman" w:eastAsiaTheme="minorEastAsia" w:hAnsi="Times New Roman" w:cs="Times New Roman"/>
              <w:b/>
              <w:bCs/>
              <w:color w:val="000000" w:themeColor="text1"/>
              <w:szCs w:val="24"/>
            </w:rPr>
          </w:rPrChange>
        </w:rPr>
        <w:pPrChange w:id="3756" w:author="Camilo Andrés Díaz Gómez" w:date="2023-03-28T17:43:00Z">
          <w:pPr>
            <w:ind w:firstLine="720"/>
          </w:pPr>
        </w:pPrChange>
      </w:pPr>
      <w:bookmarkStart w:id="3757" w:name="_Toc115172948"/>
      <w:r w:rsidRPr="002B569F">
        <w:rPr>
          <w:rStyle w:val="Ttulo4Car"/>
          <w:rFonts w:ascii="Times New Roman" w:eastAsiaTheme="minorEastAsia" w:hAnsi="Times New Roman" w:cs="Times New Roman"/>
          <w:b/>
          <w:bCs/>
          <w:color w:val="auto"/>
          <w:szCs w:val="24"/>
          <w:rPrChange w:id="3758"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757"/>
    </w:p>
    <w:p w14:paraId="6FEBD492" w14:textId="77777777" w:rsidR="000D1684" w:rsidRDefault="000D1684" w:rsidP="000D1684">
      <w:pPr>
        <w:ind w:left="708" w:firstLine="720"/>
        <w:rPr>
          <w:ins w:id="3759"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760" w:author="Camilo Andrés Díaz Gómez" w:date="2023-03-28T17:52:00Z">
          <w:pPr>
            <w:ind w:firstLine="708"/>
          </w:pPr>
        </w:pPrChange>
      </w:pPr>
      <w:del w:id="3761" w:author="Camilo Andrés Díaz Gómez" w:date="2023-03-14T21:08:00Z">
        <w:r w:rsidRPr="002B569F" w:rsidDel="00A42751">
          <w:rPr>
            <w:rStyle w:val="Ttulo4Car"/>
            <w:rFonts w:ascii="Times New Roman" w:eastAsiaTheme="minorEastAsia" w:hAnsi="Times New Roman" w:cs="Times New Roman"/>
            <w:b/>
            <w:bCs/>
            <w:color w:val="auto"/>
            <w:szCs w:val="24"/>
            <w:rPrChange w:id="376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763" w:author="Camilo Andrés Díaz Gómez" w:date="2023-03-28T17:43:00Z">
          <w:pPr>
            <w:ind w:firstLine="708"/>
          </w:pPr>
        </w:pPrChange>
      </w:pPr>
    </w:p>
    <w:p w14:paraId="05A92C33" w14:textId="3B74F71E" w:rsidR="00A42751" w:rsidRPr="002B569F" w:rsidRDefault="007A700C">
      <w:pPr>
        <w:pStyle w:val="Ttulo5"/>
        <w:ind w:left="708"/>
        <w:rPr>
          <w:ins w:id="3764" w:author="Camilo Andrés Díaz Gómez" w:date="2023-03-14T21:09:00Z"/>
          <w:rStyle w:val="Ttulo4Car"/>
          <w:rFonts w:ascii="Times New Roman" w:eastAsiaTheme="minorEastAsia" w:hAnsi="Times New Roman" w:cs="Times New Roman"/>
          <w:b/>
          <w:bCs/>
          <w:color w:val="auto"/>
          <w:szCs w:val="24"/>
          <w:rPrChange w:id="3765" w:author="Camilo Andrés Díaz Gómez" w:date="2023-03-28T17:42:00Z">
            <w:rPr>
              <w:ins w:id="3766" w:author="Camilo Andrés Díaz Gómez" w:date="2023-03-14T21:09:00Z"/>
              <w:rStyle w:val="Ttulo4Car"/>
              <w:rFonts w:ascii="Times New Roman" w:eastAsiaTheme="minorEastAsia" w:hAnsi="Times New Roman" w:cs="Times New Roman"/>
              <w:b/>
              <w:bCs/>
              <w:color w:val="000000" w:themeColor="text1"/>
              <w:szCs w:val="24"/>
            </w:rPr>
          </w:rPrChange>
        </w:rPr>
        <w:pPrChange w:id="3767" w:author="Camilo Andrés Díaz Gómez" w:date="2023-03-28T17:43:00Z">
          <w:pPr>
            <w:ind w:firstLine="720"/>
          </w:pPr>
        </w:pPrChange>
      </w:pPr>
      <w:bookmarkStart w:id="3768" w:name="_Toc115172949"/>
      <w:r w:rsidRPr="002B569F">
        <w:rPr>
          <w:rStyle w:val="Ttulo4Car"/>
          <w:rFonts w:ascii="Times New Roman" w:eastAsiaTheme="minorEastAsia" w:hAnsi="Times New Roman" w:cs="Times New Roman"/>
          <w:b/>
          <w:bCs/>
          <w:color w:val="auto"/>
          <w:szCs w:val="24"/>
          <w:rPrChange w:id="3769"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768"/>
    </w:p>
    <w:p w14:paraId="0E1F1E43" w14:textId="77777777" w:rsidR="000D1684" w:rsidRDefault="000D1684" w:rsidP="000D1684">
      <w:pPr>
        <w:ind w:left="708" w:firstLine="720"/>
        <w:rPr>
          <w:ins w:id="3770"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771" w:author="Camilo Andrés Díaz Gómez" w:date="2023-03-28T17:52:00Z">
          <w:pPr>
            <w:ind w:firstLine="708"/>
          </w:pPr>
        </w:pPrChange>
      </w:pPr>
      <w:del w:id="3772" w:author="Camilo Andrés Díaz Gómez" w:date="2023-03-14T21:09:00Z">
        <w:r w:rsidRPr="002B569F" w:rsidDel="00A42751">
          <w:rPr>
            <w:rStyle w:val="Ttulo4Car"/>
            <w:rFonts w:ascii="Times New Roman" w:eastAsiaTheme="minorEastAsia" w:hAnsi="Times New Roman" w:cs="Times New Roman"/>
            <w:b/>
            <w:bCs/>
            <w:color w:val="auto"/>
            <w:szCs w:val="24"/>
            <w:rPrChange w:id="3773"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774" w:author="Camilo Andrés Díaz Gómez" w:date="2023-03-28T17:52:00Z"/>
          <w:rFonts w:ascii="Times New Roman" w:hAnsi="Times New Roman" w:cs="Times New Roman"/>
          <w:b/>
          <w:bCs/>
          <w:i w:val="0"/>
          <w:iCs w:val="0"/>
          <w:color w:val="auto"/>
          <w:szCs w:val="24"/>
        </w:rPr>
      </w:pPr>
      <w:bookmarkStart w:id="3775" w:name="_Toc56811429"/>
      <w:bookmarkStart w:id="3776" w:name="_Toc115172950"/>
      <w:r w:rsidRPr="002B569F">
        <w:rPr>
          <w:rFonts w:ascii="Times New Roman" w:hAnsi="Times New Roman" w:cs="Times New Roman"/>
          <w:b/>
          <w:bCs/>
          <w:i w:val="0"/>
          <w:iCs w:val="0"/>
          <w:color w:val="auto"/>
          <w:szCs w:val="24"/>
          <w:rPrChange w:id="3777"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775"/>
      <w:bookmarkEnd w:id="3776"/>
      <w:r w:rsidRPr="002B569F">
        <w:rPr>
          <w:rFonts w:ascii="Times New Roman" w:hAnsi="Times New Roman" w:cs="Times New Roman"/>
          <w:b/>
          <w:bCs/>
          <w:i w:val="0"/>
          <w:iCs w:val="0"/>
          <w:color w:val="auto"/>
          <w:szCs w:val="24"/>
          <w:rPrChange w:id="3778"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779"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780" w:author="Camilo Andrés Díaz Gómez" w:date="2023-03-28T17:42:00Z">
            <w:rPr>
              <w:rStyle w:val="Hipervnculo"/>
              <w:rFonts w:asciiTheme="majorHAnsi" w:eastAsiaTheme="majorEastAsia" w:hAnsiTheme="majorHAnsi" w:cs="Times New Roman"/>
              <w:i/>
              <w:iCs/>
            </w:rPr>
          </w:rPrChange>
        </w:rPr>
        <w:pPrChange w:id="3781"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782"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783" w:author="Camilo Andrés Díaz Gómez" w:date="2023-03-28T17:42:00Z">
            <w:rPr>
              <w:rStyle w:val="Hipervnculo"/>
              <w:rFonts w:cs="Times New Roman"/>
              <w:szCs w:val="24"/>
            </w:rPr>
          </w:rPrChange>
        </w:rPr>
        <w:pPrChange w:id="3784"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785"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786" w:author="Camilo Andrés Díaz Gómez" w:date="2023-03-28T17:42:00Z">
            <w:rPr>
              <w:rStyle w:val="Hipervnculo"/>
              <w:rFonts w:cs="Times New Roman"/>
              <w:szCs w:val="24"/>
            </w:rPr>
          </w:rPrChange>
        </w:rPr>
        <w:pPrChange w:id="3787"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788"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789"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790" w:author="Camilo Andrés Díaz Gómez" w:date="2023-03-28T17:42:00Z">
            <w:rPr/>
          </w:rPrChange>
        </w:rPr>
        <w:pPrChange w:id="3791" w:author="Camilo Andrés Díaz Gómez" w:date="2023-03-28T17:43:00Z">
          <w:pPr/>
        </w:pPrChange>
      </w:pPr>
      <w:bookmarkStart w:id="3792" w:name="_Toc56811430"/>
      <w:bookmarkStart w:id="3793" w:name="_Toc115172951"/>
      <w:r w:rsidRPr="002B569F">
        <w:rPr>
          <w:rFonts w:ascii="Times New Roman" w:hAnsi="Times New Roman" w:cs="Times New Roman"/>
          <w:b/>
          <w:bCs/>
          <w:i w:val="0"/>
          <w:iCs w:val="0"/>
          <w:color w:val="auto"/>
          <w:szCs w:val="24"/>
          <w:rPrChange w:id="3794" w:author="Camilo Andrés Díaz Gómez" w:date="2023-03-28T17:42:00Z">
            <w:rPr>
              <w:i/>
              <w:iCs/>
              <w:color w:val="0563C1" w:themeColor="hyperlink"/>
              <w:u w:val="single"/>
            </w:rPr>
          </w:rPrChange>
        </w:rPr>
        <w:t>Variables aleatorias</w:t>
      </w:r>
      <w:bookmarkEnd w:id="3792"/>
      <w:bookmarkEnd w:id="3793"/>
    </w:p>
    <w:p w14:paraId="5E0E63A3" w14:textId="77777777" w:rsidR="000D1684" w:rsidRDefault="000D1684" w:rsidP="002B569F">
      <w:pPr>
        <w:ind w:firstLine="720"/>
        <w:rPr>
          <w:ins w:id="3795"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796"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797" w:author="Camilo Andrés Díaz Gómez" w:date="2023-03-28T17:43:00Z">
          <w:pPr/>
        </w:pPrChange>
      </w:pPr>
    </w:p>
    <w:p w14:paraId="00134591" w14:textId="77777777" w:rsidR="007A700C" w:rsidRPr="002B569F" w:rsidRDefault="007A700C">
      <w:pPr>
        <w:ind w:firstLine="720"/>
        <w:rPr>
          <w:rFonts w:cs="Times New Roman"/>
          <w:szCs w:val="24"/>
        </w:rPr>
        <w:pPrChange w:id="3798"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799" w:author="Camilo Andrés Díaz Gómez" w:date="2023-03-28T17:43:00Z">
          <w:pPr/>
        </w:pPrChange>
      </w:pPr>
    </w:p>
    <w:p w14:paraId="5576BE4D" w14:textId="77777777" w:rsidR="007A700C" w:rsidRPr="002B569F" w:rsidRDefault="007A700C">
      <w:pPr>
        <w:ind w:firstLine="720"/>
        <w:rPr>
          <w:rFonts w:cs="Times New Roman"/>
          <w:szCs w:val="24"/>
        </w:rPr>
        <w:pPrChange w:id="3800"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801" w:author="Camilo Andrés Díaz Gómez" w:date="2023-03-28T17:42:00Z">
            <w:rPr/>
          </w:rPrChange>
        </w:rPr>
        <w:pPrChange w:id="3802" w:author="Camilo Andrés Díaz Gómez" w:date="2023-03-28T17:43:00Z">
          <w:pPr/>
        </w:pPrChange>
      </w:pPr>
      <w:bookmarkStart w:id="3803" w:name="_Toc56811431"/>
      <w:bookmarkStart w:id="3804" w:name="_Toc115172952"/>
      <w:r w:rsidRPr="002B569F">
        <w:rPr>
          <w:rFonts w:ascii="Times New Roman" w:hAnsi="Times New Roman" w:cs="Times New Roman"/>
          <w:b/>
          <w:bCs/>
          <w:i w:val="0"/>
          <w:iCs w:val="0"/>
          <w:color w:val="auto"/>
          <w:szCs w:val="24"/>
          <w:rPrChange w:id="3805" w:author="Camilo Andrés Díaz Gómez" w:date="2023-03-28T17:42:00Z">
            <w:rPr>
              <w:i/>
              <w:iCs/>
            </w:rPr>
          </w:rPrChange>
        </w:rPr>
        <w:t>Modelos probabilísticos</w:t>
      </w:r>
      <w:bookmarkEnd w:id="3803"/>
      <w:bookmarkEnd w:id="3804"/>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06"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07" w:author="Camilo Andrés Díaz Gómez" w:date="2023-03-28T17:43:00Z">
          <w:pPr/>
        </w:pPrChange>
      </w:pPr>
    </w:p>
    <w:p w14:paraId="62DAC2BA" w14:textId="77777777" w:rsidR="007A700C" w:rsidRPr="002B569F" w:rsidRDefault="007A700C">
      <w:pPr>
        <w:ind w:firstLine="720"/>
        <w:rPr>
          <w:rFonts w:cs="Times New Roman"/>
          <w:szCs w:val="24"/>
        </w:rPr>
        <w:pPrChange w:id="3808" w:author="Camilo Andrés Díaz Gómez" w:date="2023-03-28T17:43:00Z">
          <w:pPr/>
        </w:pPrChange>
      </w:pPr>
      <w:r w:rsidRPr="002B569F">
        <w:rPr>
          <w:rFonts w:cs="Times New Roman"/>
          <w:szCs w:val="24"/>
        </w:rPr>
        <w:t>Existen varios modelos probabilísticos para variables aleatorias:</w:t>
      </w:r>
    </w:p>
    <w:p w14:paraId="7D6D47DD" w14:textId="38EB7B41" w:rsidR="007A700C" w:rsidRPr="002B569F" w:rsidRDefault="007A700C">
      <w:pPr>
        <w:pStyle w:val="Prrafodelista"/>
        <w:numPr>
          <w:ilvl w:val="0"/>
          <w:numId w:val="19"/>
        </w:numPr>
        <w:rPr>
          <w:rFonts w:cs="Times New Roman"/>
          <w:szCs w:val="24"/>
        </w:rPr>
        <w:pPrChange w:id="3809" w:author="Camilo Andrés Díaz Gómez" w:date="2023-03-28T17:43:00Z">
          <w:pPr>
            <w:ind w:firstLine="720"/>
          </w:pPr>
        </w:pPrChange>
      </w:pPr>
      <w:r w:rsidRPr="002B569F">
        <w:rPr>
          <w:rFonts w:cs="Times New Roman"/>
          <w:szCs w:val="24"/>
        </w:rPr>
        <w:t>Distribución Uniforme</w:t>
      </w:r>
      <w:r w:rsidR="00806C2E">
        <w:rPr>
          <w:rFonts w:cs="Times New Roman"/>
          <w:szCs w:val="24"/>
        </w:rPr>
        <w:t>.</w:t>
      </w:r>
    </w:p>
    <w:p w14:paraId="646AD182" w14:textId="3CE43EE3" w:rsidR="007A700C" w:rsidRPr="002B569F" w:rsidRDefault="007A700C">
      <w:pPr>
        <w:pStyle w:val="Prrafodelista"/>
        <w:numPr>
          <w:ilvl w:val="0"/>
          <w:numId w:val="19"/>
        </w:numPr>
        <w:rPr>
          <w:rFonts w:cs="Times New Roman"/>
          <w:szCs w:val="24"/>
        </w:rPr>
        <w:pPrChange w:id="3810" w:author="Camilo Andrés Díaz Gómez" w:date="2023-03-28T17:43:00Z">
          <w:pPr>
            <w:ind w:firstLine="720"/>
          </w:pPr>
        </w:pPrChange>
      </w:pPr>
      <w:r w:rsidRPr="002B569F">
        <w:rPr>
          <w:rFonts w:cs="Times New Roman"/>
          <w:szCs w:val="24"/>
        </w:rPr>
        <w:t>Distribución Gamma</w:t>
      </w:r>
      <w:r w:rsidR="00806C2E">
        <w:rPr>
          <w:rFonts w:cs="Times New Roman"/>
          <w:szCs w:val="24"/>
        </w:rPr>
        <w:t>.</w:t>
      </w:r>
    </w:p>
    <w:p w14:paraId="70F45B8A" w14:textId="1B4D4EE0" w:rsidR="007A700C" w:rsidRPr="002B569F" w:rsidRDefault="007A700C">
      <w:pPr>
        <w:pStyle w:val="Prrafodelista"/>
        <w:numPr>
          <w:ilvl w:val="0"/>
          <w:numId w:val="19"/>
        </w:numPr>
        <w:rPr>
          <w:rFonts w:cs="Times New Roman"/>
          <w:szCs w:val="24"/>
        </w:rPr>
        <w:pPrChange w:id="3811" w:author="Camilo Andrés Díaz Gómez" w:date="2023-03-28T17:43:00Z">
          <w:pPr>
            <w:ind w:firstLine="720"/>
          </w:pPr>
        </w:pPrChange>
      </w:pPr>
      <w:r w:rsidRPr="002B569F">
        <w:rPr>
          <w:rFonts w:cs="Times New Roman"/>
          <w:szCs w:val="24"/>
        </w:rPr>
        <w:t>Distribución Exponencial</w:t>
      </w:r>
      <w:r w:rsidR="00806C2E">
        <w:rPr>
          <w:rFonts w:cs="Times New Roman"/>
          <w:szCs w:val="24"/>
        </w:rPr>
        <w:t>.</w:t>
      </w:r>
    </w:p>
    <w:p w14:paraId="6968ABE0" w14:textId="7FD7BAFE" w:rsidR="007A700C" w:rsidRPr="002B569F" w:rsidRDefault="007A700C">
      <w:pPr>
        <w:pStyle w:val="Prrafodelista"/>
        <w:numPr>
          <w:ilvl w:val="0"/>
          <w:numId w:val="19"/>
        </w:numPr>
        <w:rPr>
          <w:rFonts w:cs="Times New Roman"/>
          <w:szCs w:val="24"/>
        </w:rPr>
        <w:pPrChange w:id="3812" w:author="Camilo Andrés Díaz Gómez" w:date="2023-03-28T17:43:00Z">
          <w:pPr>
            <w:ind w:firstLine="720"/>
          </w:pPr>
        </w:pPrChange>
      </w:pPr>
      <w:r w:rsidRPr="002B569F">
        <w:rPr>
          <w:rFonts w:cs="Times New Roman"/>
          <w:szCs w:val="24"/>
        </w:rPr>
        <w:t>Distribución Ji-dos</w:t>
      </w:r>
      <w:r w:rsidR="00806C2E">
        <w:rPr>
          <w:rFonts w:cs="Times New Roman"/>
          <w:szCs w:val="24"/>
        </w:rPr>
        <w:t>.</w:t>
      </w:r>
    </w:p>
    <w:p w14:paraId="6F969C32" w14:textId="122D9764" w:rsidR="007A700C" w:rsidRPr="002B569F" w:rsidRDefault="007A700C">
      <w:pPr>
        <w:pStyle w:val="Prrafodelista"/>
        <w:numPr>
          <w:ilvl w:val="0"/>
          <w:numId w:val="19"/>
        </w:numPr>
        <w:rPr>
          <w:rFonts w:cs="Times New Roman"/>
          <w:szCs w:val="24"/>
        </w:rPr>
        <w:pPrChange w:id="3813" w:author="Camilo Andrés Díaz Gómez" w:date="2023-03-28T17:43:00Z">
          <w:pPr>
            <w:ind w:firstLine="720"/>
          </w:pPr>
        </w:pPrChange>
      </w:pPr>
      <w:r w:rsidRPr="002B569F">
        <w:rPr>
          <w:rFonts w:cs="Times New Roman"/>
          <w:szCs w:val="24"/>
        </w:rPr>
        <w:t>Distribución Normal</w:t>
      </w:r>
      <w:r w:rsidR="00806C2E">
        <w:rPr>
          <w:rFonts w:cs="Times New Roman"/>
          <w:szCs w:val="24"/>
        </w:rPr>
        <w:t>.</w:t>
      </w:r>
    </w:p>
    <w:p w14:paraId="7FF3129C" w14:textId="7A158734" w:rsidR="007A700C" w:rsidRPr="002B569F" w:rsidRDefault="007A700C">
      <w:pPr>
        <w:pStyle w:val="Prrafodelista"/>
        <w:numPr>
          <w:ilvl w:val="0"/>
          <w:numId w:val="19"/>
        </w:numPr>
        <w:rPr>
          <w:rFonts w:cs="Times New Roman"/>
          <w:szCs w:val="24"/>
        </w:rPr>
        <w:pPrChange w:id="3814" w:author="Camilo Andrés Díaz Gómez" w:date="2023-03-28T17:43:00Z">
          <w:pPr>
            <w:ind w:firstLine="720"/>
          </w:pPr>
        </w:pPrChange>
      </w:pPr>
      <w:r w:rsidRPr="002B569F">
        <w:rPr>
          <w:rFonts w:cs="Times New Roman"/>
          <w:szCs w:val="24"/>
        </w:rPr>
        <w:t xml:space="preserve">Distribución t </w:t>
      </w:r>
      <w:proofErr w:type="spellStart"/>
      <w:r w:rsidRPr="002B569F">
        <w:rPr>
          <w:rFonts w:cs="Times New Roman"/>
          <w:szCs w:val="24"/>
        </w:rPr>
        <w:t>Student</w:t>
      </w:r>
      <w:proofErr w:type="spellEnd"/>
      <w:r w:rsidR="00806C2E">
        <w:rPr>
          <w:rFonts w:cs="Times New Roman"/>
          <w:szCs w:val="24"/>
        </w:rPr>
        <w:t>.</w:t>
      </w:r>
    </w:p>
    <w:p w14:paraId="2B1DF2F8" w14:textId="26F0D8B8" w:rsidR="007A700C" w:rsidRPr="002B569F" w:rsidRDefault="007A700C">
      <w:pPr>
        <w:pStyle w:val="Prrafodelista"/>
        <w:numPr>
          <w:ilvl w:val="0"/>
          <w:numId w:val="19"/>
        </w:numPr>
        <w:rPr>
          <w:rFonts w:cs="Times New Roman"/>
          <w:szCs w:val="24"/>
        </w:rPr>
        <w:pPrChange w:id="3815" w:author="Camilo Andrés Díaz Gómez" w:date="2023-03-28T17:43:00Z">
          <w:pPr>
            <w:ind w:firstLine="720"/>
          </w:pPr>
        </w:pPrChange>
      </w:pPr>
      <w:r w:rsidRPr="002B569F">
        <w:rPr>
          <w:rFonts w:cs="Times New Roman"/>
          <w:szCs w:val="24"/>
        </w:rPr>
        <w:t xml:space="preserve">Distribución F de </w:t>
      </w:r>
      <w:proofErr w:type="spellStart"/>
      <w:r w:rsidRPr="002B569F">
        <w:rPr>
          <w:rFonts w:cs="Times New Roman"/>
          <w:szCs w:val="24"/>
        </w:rPr>
        <w:t>Sendecos</w:t>
      </w:r>
      <w:proofErr w:type="spellEnd"/>
      <w:r w:rsidR="00806C2E">
        <w:rPr>
          <w:rFonts w:cs="Times New Roman"/>
          <w:szCs w:val="24"/>
        </w:rPr>
        <w:t>.</w:t>
      </w:r>
    </w:p>
    <w:p w14:paraId="36FED728" w14:textId="00B6C405" w:rsidR="007A700C" w:rsidRPr="002B569F" w:rsidRDefault="007A700C">
      <w:pPr>
        <w:pStyle w:val="Prrafodelista"/>
        <w:numPr>
          <w:ilvl w:val="0"/>
          <w:numId w:val="19"/>
        </w:numPr>
        <w:rPr>
          <w:rFonts w:cs="Times New Roman"/>
          <w:szCs w:val="24"/>
        </w:rPr>
        <w:pPrChange w:id="3816" w:author="Camilo Andrés Díaz Gómez" w:date="2023-03-28T17:43:00Z">
          <w:pPr>
            <w:ind w:firstLine="720"/>
          </w:pPr>
        </w:pPrChange>
      </w:pPr>
      <w:r w:rsidRPr="002B569F">
        <w:rPr>
          <w:rFonts w:cs="Times New Roman"/>
          <w:szCs w:val="24"/>
        </w:rPr>
        <w:t>Distribución normal bivariante</w:t>
      </w:r>
      <w:r w:rsidR="00806C2E">
        <w:rPr>
          <w:rFonts w:cs="Times New Roman"/>
          <w:szCs w:val="24"/>
        </w:rPr>
        <w:t>.</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17"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18"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19" w:author="Camilo Andrés Díaz Gómez" w:date="2023-03-28T17:42:00Z">
            <w:rPr>
              <w:i/>
              <w:iCs/>
            </w:rPr>
          </w:rPrChange>
        </w:rPr>
        <w:pPrChange w:id="3820" w:author="Camilo Andrés Díaz Gómez" w:date="2023-03-28T17:43:00Z">
          <w:pPr>
            <w:ind w:firstLine="708"/>
          </w:pPr>
        </w:pPrChange>
      </w:pPr>
      <w:bookmarkStart w:id="3821" w:name="_Toc56811432"/>
      <w:bookmarkStart w:id="3822" w:name="_Toc115172953"/>
      <w:r w:rsidRPr="002B569F">
        <w:rPr>
          <w:rFonts w:ascii="Times New Roman" w:hAnsi="Times New Roman" w:cs="Times New Roman"/>
          <w:b/>
          <w:bCs/>
          <w:i w:val="0"/>
          <w:iCs w:val="0"/>
          <w:color w:val="auto"/>
          <w:szCs w:val="24"/>
          <w:rPrChange w:id="3823" w:author="Camilo Andrés Díaz Gómez" w:date="2023-03-28T17:42:00Z">
            <w:rPr/>
          </w:rPrChange>
        </w:rPr>
        <w:lastRenderedPageBreak/>
        <w:t>Números pseudoaleatorios</w:t>
      </w:r>
      <w:bookmarkEnd w:id="3821"/>
      <w:bookmarkEnd w:id="3822"/>
      <w:del w:id="3824" w:author="Camilo Andrés Díaz Gómez" w:date="2023-03-14T21:11:00Z">
        <w:r w:rsidR="00E07D42" w:rsidRPr="002B569F" w:rsidDel="00C91454">
          <w:rPr>
            <w:rFonts w:ascii="Times New Roman" w:hAnsi="Times New Roman" w:cs="Times New Roman"/>
            <w:b/>
            <w:bCs/>
            <w:i w:val="0"/>
            <w:iCs w:val="0"/>
            <w:color w:val="auto"/>
            <w:szCs w:val="24"/>
            <w:rPrChange w:id="3825" w:author="Camilo Andrés Díaz Gómez" w:date="2023-03-28T17:42:00Z">
              <w:rPr/>
            </w:rPrChange>
          </w:rPr>
          <w:delText>.</w:delText>
        </w:r>
      </w:del>
    </w:p>
    <w:p w14:paraId="21E9883B" w14:textId="77777777" w:rsidR="003128E3" w:rsidRPr="002B569F" w:rsidRDefault="003128E3">
      <w:pPr>
        <w:ind w:firstLine="720"/>
        <w:rPr>
          <w:rFonts w:cs="Times New Roman"/>
          <w:szCs w:val="24"/>
        </w:rPr>
        <w:pPrChange w:id="3826"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27" w:author="Camilo Andrés Díaz Gómez" w:date="2023-03-28T17:43:00Z">
          <w:pPr>
            <w:ind w:firstLine="708"/>
          </w:pPr>
        </w:pPrChange>
      </w:pPr>
      <w:r w:rsidRPr="002B569F">
        <w:rPr>
          <w:rFonts w:cs="Times New Roman"/>
          <w:szCs w:val="24"/>
        </w:rPr>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828"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829" w:author="Camilo Andrés Díaz Gómez" w:date="2023-03-28T17:42:00Z">
            <w:rPr/>
          </w:rPrChange>
        </w:rPr>
        <w:pPrChange w:id="3830" w:author="Camilo Andrés Díaz Gómez" w:date="2023-03-28T17:43:00Z">
          <w:pPr>
            <w:ind w:firstLine="708"/>
          </w:pPr>
        </w:pPrChange>
      </w:pPr>
      <w:bookmarkStart w:id="3831" w:name="_Toc56811433"/>
      <w:bookmarkStart w:id="3832" w:name="_Toc115172954"/>
      <w:r w:rsidRPr="002B569F">
        <w:rPr>
          <w:rFonts w:ascii="Times New Roman" w:hAnsi="Times New Roman" w:cs="Times New Roman"/>
          <w:b/>
          <w:bCs/>
          <w:i/>
          <w:iCs/>
          <w:color w:val="auto"/>
          <w:szCs w:val="24"/>
          <w:rPrChange w:id="3833" w:author="Camilo Andrés Díaz Gómez" w:date="2023-03-28T17:42:00Z">
            <w:rPr/>
          </w:rPrChange>
        </w:rPr>
        <w:t>Generación de números de pseudoaleatorios</w:t>
      </w:r>
      <w:bookmarkEnd w:id="3831"/>
      <w:bookmarkEnd w:id="3832"/>
      <w:del w:id="3834" w:author="Camilo Andrés Díaz Gómez" w:date="2023-03-14T21:20:00Z">
        <w:r w:rsidR="00E07D42" w:rsidRPr="002B569F" w:rsidDel="00C91454">
          <w:rPr>
            <w:rFonts w:ascii="Times New Roman" w:hAnsi="Times New Roman" w:cs="Times New Roman"/>
            <w:b/>
            <w:bCs/>
            <w:i/>
            <w:iCs/>
            <w:color w:val="auto"/>
            <w:szCs w:val="24"/>
            <w:rPrChange w:id="3835"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836"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837"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838" w:author="Camilo Andrés Díaz Gómez" w:date="2023-03-28T17:43:00Z">
          <w:pPr/>
        </w:pPrChange>
      </w:pPr>
    </w:p>
    <w:p w14:paraId="47F9F04F" w14:textId="77777777" w:rsidR="007A700C" w:rsidRPr="002B569F" w:rsidRDefault="007A700C">
      <w:pPr>
        <w:ind w:left="708" w:firstLine="720"/>
        <w:rPr>
          <w:rFonts w:cs="Times New Roman"/>
          <w:szCs w:val="24"/>
        </w:rPr>
        <w:pPrChange w:id="3839"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840" w:author="Camilo Andrés Díaz Gómez" w:date="2023-03-28T17:42:00Z">
            <w:rPr/>
          </w:rPrChange>
        </w:rPr>
        <w:pPrChange w:id="3841" w:author="Camilo Andrés Díaz Gómez" w:date="2023-03-28T17:43:00Z">
          <w:pPr/>
        </w:pPrChange>
      </w:pPr>
      <w:bookmarkStart w:id="3842" w:name="_Toc115172955"/>
      <w:r w:rsidRPr="002B569F">
        <w:rPr>
          <w:rFonts w:ascii="Times New Roman" w:hAnsi="Times New Roman" w:cs="Times New Roman"/>
          <w:b/>
          <w:bCs/>
          <w:i w:val="0"/>
          <w:iCs w:val="0"/>
          <w:color w:val="auto"/>
          <w:szCs w:val="24"/>
          <w:rPrChange w:id="3843" w:author="Camilo Andrés Díaz Gómez" w:date="2023-03-28T17:42:00Z">
            <w:rPr>
              <w:i/>
              <w:iCs/>
            </w:rPr>
          </w:rPrChange>
        </w:rPr>
        <w:t>Ventajas de la simulación</w:t>
      </w:r>
      <w:bookmarkEnd w:id="3842"/>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844"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845" w:author="Camilo Andrés Díaz Gómez" w:date="2023-03-28T17:43:00Z">
          <w:pPr>
            <w:ind w:firstLine="708"/>
          </w:pPr>
        </w:pPrChange>
      </w:pPr>
    </w:p>
    <w:p w14:paraId="4316F329" w14:textId="69AEB156" w:rsidR="007A700C" w:rsidRDefault="007A700C" w:rsidP="002B569F">
      <w:pPr>
        <w:ind w:firstLine="720"/>
        <w:rPr>
          <w:ins w:id="3846"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847" w:author="Camilo Andrés Díaz Gómez" w:date="2023-03-28T17:43:00Z">
          <w:pPr>
            <w:ind w:firstLine="708"/>
          </w:pPr>
        </w:pPrChange>
      </w:pPr>
    </w:p>
    <w:p w14:paraId="627B5637" w14:textId="3ABCE9C4" w:rsidR="007A700C" w:rsidRDefault="007A700C" w:rsidP="002B569F">
      <w:pPr>
        <w:ind w:firstLine="720"/>
        <w:rPr>
          <w:ins w:id="3848"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849" w:author="Camilo Andrés Díaz Gómez" w:date="2023-03-28T17:43:00Z">
          <w:pPr>
            <w:ind w:firstLine="708"/>
          </w:pPr>
        </w:pPrChange>
      </w:pPr>
    </w:p>
    <w:p w14:paraId="30A77285" w14:textId="1A943E42" w:rsidR="007A700C" w:rsidRDefault="007A700C" w:rsidP="002B569F">
      <w:pPr>
        <w:ind w:firstLine="720"/>
        <w:rPr>
          <w:ins w:id="3850"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851" w:author="Camilo Andrés Díaz Gómez" w:date="2023-03-28T17:43:00Z">
          <w:pPr>
            <w:ind w:firstLine="708"/>
          </w:pPr>
        </w:pPrChange>
      </w:pPr>
    </w:p>
    <w:p w14:paraId="22E1196E" w14:textId="77777777" w:rsidR="007A700C" w:rsidRPr="002B569F" w:rsidDel="000D1684" w:rsidRDefault="007A700C">
      <w:pPr>
        <w:ind w:firstLine="720"/>
        <w:rPr>
          <w:del w:id="3852" w:author="Camilo Andrés Díaz Gómez" w:date="2023-03-28T17:53:00Z"/>
          <w:rFonts w:cs="Times New Roman"/>
          <w:szCs w:val="24"/>
        </w:rPr>
        <w:pPrChange w:id="3853"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854" w:author="Camilo Andrés Díaz Gómez" w:date="2023-03-28T17:53:00Z">
          <w:pPr/>
        </w:pPrChange>
      </w:pPr>
    </w:p>
    <w:p w14:paraId="51DB7580" w14:textId="77777777" w:rsidR="003064BF" w:rsidRPr="002B569F" w:rsidRDefault="003064BF" w:rsidP="002B569F">
      <w:pPr>
        <w:rPr>
          <w:rFonts w:cs="Times New Roman"/>
          <w:b/>
          <w:bCs/>
          <w:szCs w:val="24"/>
        </w:rPr>
      </w:pPr>
      <w:bookmarkStart w:id="3855" w:name="_Toc115172956"/>
    </w:p>
    <w:p w14:paraId="07BFF65D" w14:textId="5D20D507" w:rsidR="007A700C" w:rsidRPr="002B569F" w:rsidRDefault="007A700C">
      <w:pPr>
        <w:pStyle w:val="Ttulo4"/>
        <w:rPr>
          <w:rFonts w:cs="Times New Roman"/>
          <w:b/>
          <w:bCs/>
          <w:szCs w:val="24"/>
          <w:rPrChange w:id="3856" w:author="Camilo Andrés Díaz Gómez" w:date="2023-03-28T17:42:00Z">
            <w:rPr/>
          </w:rPrChange>
        </w:rPr>
        <w:pPrChange w:id="3857" w:author="Camilo Andrés Díaz Gómez" w:date="2023-03-28T17:43:00Z">
          <w:pPr/>
        </w:pPrChange>
      </w:pPr>
      <w:r w:rsidRPr="002B569F">
        <w:rPr>
          <w:rFonts w:ascii="Times New Roman" w:hAnsi="Times New Roman" w:cs="Times New Roman"/>
          <w:b/>
          <w:bCs/>
          <w:i w:val="0"/>
          <w:iCs w:val="0"/>
          <w:color w:val="auto"/>
          <w:szCs w:val="24"/>
          <w:rPrChange w:id="3858" w:author="Camilo Andrés Díaz Gómez" w:date="2023-03-28T17:42:00Z">
            <w:rPr>
              <w:i/>
              <w:iCs/>
            </w:rPr>
          </w:rPrChange>
        </w:rPr>
        <w:t>Desventajas de la simulación</w:t>
      </w:r>
      <w:bookmarkEnd w:id="3855"/>
      <w:r w:rsidRPr="002B569F">
        <w:rPr>
          <w:rFonts w:ascii="Times New Roman" w:hAnsi="Times New Roman" w:cs="Times New Roman"/>
          <w:b/>
          <w:bCs/>
          <w:i w:val="0"/>
          <w:iCs w:val="0"/>
          <w:color w:val="auto"/>
          <w:szCs w:val="24"/>
          <w:rPrChange w:id="3859" w:author="Camilo Andrés Díaz Gómez" w:date="2023-03-28T17:42:00Z">
            <w:rPr>
              <w:i/>
              <w:iCs/>
            </w:rPr>
          </w:rPrChange>
        </w:rPr>
        <w:t xml:space="preserve"> </w:t>
      </w:r>
    </w:p>
    <w:p w14:paraId="566F3168" w14:textId="77777777" w:rsidR="000D1684" w:rsidRDefault="000D1684" w:rsidP="002B569F">
      <w:pPr>
        <w:ind w:firstLine="720"/>
        <w:rPr>
          <w:ins w:id="3860" w:author="Camilo Andrés Díaz Gómez" w:date="2023-03-28T17:53:00Z"/>
          <w:rFonts w:cs="Times New Roman"/>
          <w:szCs w:val="24"/>
        </w:rPr>
      </w:pPr>
    </w:p>
    <w:p w14:paraId="6A5B1377" w14:textId="3E94CEAD" w:rsidR="007A700C" w:rsidRDefault="007A700C" w:rsidP="002B569F">
      <w:pPr>
        <w:ind w:firstLine="720"/>
        <w:rPr>
          <w:ins w:id="3861"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862"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863"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864" w:author="Camilo Andrés Díaz Gómez" w:date="2023-03-17T00:45:00Z"/>
          <w:rFonts w:ascii="Times New Roman" w:hAnsi="Times New Roman" w:cs="Times New Roman"/>
          <w:b/>
          <w:bCs/>
          <w:color w:val="auto"/>
        </w:rPr>
      </w:pPr>
      <w:r>
        <w:rPr>
          <w:rFonts w:ascii="Times New Roman" w:hAnsi="Times New Roman" w:cs="Times New Roman"/>
          <w:b/>
          <w:bCs/>
          <w:color w:val="auto"/>
        </w:rPr>
        <w:t>Machine Learning</w:t>
      </w:r>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865" w:author="Camilo Andrés Díaz Gómez" w:date="2023-03-28T17:42:00Z">
            <w:rPr>
              <w:rFonts w:cs="Times New Roman"/>
              <w:color w:val="000000" w:themeColor="text1"/>
              <w:szCs w:val="24"/>
            </w:rPr>
          </w:rPrChange>
        </w:rPr>
        <w:pPrChange w:id="3866" w:author="Camilo Andrés Díaz Gómez" w:date="2023-03-28T17:43:00Z">
          <w:pPr>
            <w:ind w:firstLine="708"/>
          </w:pPr>
        </w:pPrChange>
      </w:pPr>
      <w:r w:rsidRPr="002B569F">
        <w:rPr>
          <w:rFonts w:cs="Times New Roman"/>
          <w:szCs w:val="24"/>
          <w:rPrChange w:id="3867"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868" w:author="Camilo Andrés Díaz Gómez" w:date="2023-03-28T17:42:00Z">
                <w:rPr>
                  <w:rFonts w:cs="Times New Roman"/>
                  <w:color w:val="000000" w:themeColor="text1"/>
                  <w:szCs w:val="24"/>
                </w:rPr>
              </w:rPrChange>
            </w:rPr>
            <w:fldChar w:fldCharType="begin"/>
          </w:r>
          <w:r w:rsidRPr="002B569F">
            <w:rPr>
              <w:rFonts w:cs="Times New Roman"/>
              <w:szCs w:val="24"/>
              <w:rPrChange w:id="3869"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870"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871" w:author="Camilo Andrés Díaz Gómez" w:date="2023-03-28T17:42:00Z">
                <w:rPr>
                  <w:rFonts w:cs="Times New Roman"/>
                  <w:noProof/>
                  <w:color w:val="000000" w:themeColor="text1"/>
                  <w:szCs w:val="24"/>
                </w:rPr>
              </w:rPrChange>
            </w:rPr>
            <w:t>(Oracle, 2022)</w:t>
          </w:r>
          <w:r w:rsidRPr="002B569F">
            <w:rPr>
              <w:rFonts w:cs="Times New Roman"/>
              <w:szCs w:val="24"/>
              <w:rPrChange w:id="3872"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873"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3874" w:author="Camilo Andrés Díaz Gómez" w:date="2023-03-28T17:42:00Z">
            <w:rPr>
              <w:rFonts w:cs="Times New Roman"/>
              <w:color w:val="000000" w:themeColor="text1"/>
              <w:szCs w:val="24"/>
            </w:rPr>
          </w:rPrChange>
        </w:rPr>
        <w:pPrChange w:id="3875"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876" w:author="Camilo Andrés Díaz Gómez" w:date="2023-03-28T17:42:00Z">
            <w:rPr>
              <w:rFonts w:cs="Times New Roman"/>
              <w:color w:val="000000" w:themeColor="text1"/>
              <w:szCs w:val="24"/>
            </w:rPr>
          </w:rPrChange>
        </w:rPr>
        <w:pPrChange w:id="3877" w:author="Camilo Andrés Díaz Gómez" w:date="2023-03-28T17:43:00Z">
          <w:pPr>
            <w:ind w:firstLine="708"/>
          </w:pPr>
        </w:pPrChange>
      </w:pPr>
      <w:r w:rsidRPr="002B569F">
        <w:rPr>
          <w:rFonts w:cs="Times New Roman"/>
          <w:szCs w:val="24"/>
          <w:rPrChange w:id="3878"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879" w:author="Camilo Andrés Díaz Gómez" w:date="2023-03-28T17:42:00Z">
                <w:rPr>
                  <w:rFonts w:cs="Times New Roman"/>
                  <w:color w:val="000000" w:themeColor="text1"/>
                  <w:szCs w:val="24"/>
                </w:rPr>
              </w:rPrChange>
            </w:rPr>
            <w:fldChar w:fldCharType="begin"/>
          </w:r>
          <w:r w:rsidRPr="002B569F">
            <w:rPr>
              <w:rFonts w:cs="Times New Roman"/>
              <w:szCs w:val="24"/>
              <w:rPrChange w:id="3880"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881"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882" w:author="Camilo Andrés Díaz Gómez" w:date="2023-03-28T17:42:00Z">
                <w:rPr>
                  <w:rFonts w:cs="Times New Roman"/>
                  <w:noProof/>
                  <w:color w:val="000000" w:themeColor="text1"/>
                  <w:szCs w:val="24"/>
                </w:rPr>
              </w:rPrChange>
            </w:rPr>
            <w:t>(Carlemany, 2022)</w:t>
          </w:r>
          <w:r w:rsidRPr="002B569F">
            <w:rPr>
              <w:rFonts w:cs="Times New Roman"/>
              <w:szCs w:val="24"/>
              <w:rPrChange w:id="3883"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884"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885" w:name="_Toc115172935"/>
      <w:r w:rsidR="000D40F7" w:rsidRPr="002B569F">
        <w:rPr>
          <w:rFonts w:cs="Times New Roman"/>
          <w:szCs w:val="24"/>
          <w:rPrChange w:id="3886"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Machine Learning</w:t>
      </w:r>
      <w:r w:rsidR="000D40F7" w:rsidRPr="002B569F">
        <w:rPr>
          <w:rFonts w:cs="Times New Roman"/>
          <w:szCs w:val="24"/>
          <w:rPrChange w:id="3887"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888" w:author="Camilo Andrés Díaz Gómez" w:date="2023-03-28T17:42:00Z">
            <w:rPr>
              <w:rFonts w:cs="Times New Roman"/>
              <w:color w:val="000000" w:themeColor="text1"/>
              <w:szCs w:val="24"/>
            </w:rPr>
          </w:rPrChange>
        </w:rPr>
        <w:t>tres</w:t>
      </w:r>
      <w:r w:rsidR="000D40F7" w:rsidRPr="002B569F">
        <w:rPr>
          <w:rFonts w:cs="Times New Roman"/>
          <w:szCs w:val="24"/>
          <w:rPrChange w:id="3889"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890" w:author="Camilo Andrés Díaz Gómez" w:date="2023-03-28T17:42:00Z">
            <w:rPr>
              <w:rFonts w:cs="Times New Roman"/>
              <w:color w:val="000000" w:themeColor="text1"/>
              <w:szCs w:val="24"/>
            </w:rPr>
          </w:rPrChange>
        </w:rPr>
        <w:t>,</w:t>
      </w:r>
      <w:r w:rsidR="000D40F7" w:rsidRPr="002B569F">
        <w:rPr>
          <w:rFonts w:cs="Times New Roman"/>
          <w:szCs w:val="24"/>
          <w:rPrChange w:id="3891"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892"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893"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894"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895"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896" w:author="Camilo Andrés Díaz Gómez" w:date="2023-03-28T17:42:00Z">
            <w:rPr>
              <w:rFonts w:ascii="Times New Roman" w:eastAsiaTheme="minorHAnsi" w:hAnsi="Times New Roman" w:cstheme="minorBidi"/>
              <w:color w:val="auto"/>
            </w:rPr>
          </w:rPrChange>
        </w:rPr>
        <w:t>Supervisados</w:t>
      </w:r>
      <w:bookmarkEnd w:id="3885"/>
    </w:p>
    <w:p w14:paraId="0DD365A9" w14:textId="77777777" w:rsidR="00EE67FE" w:rsidRPr="002B569F" w:rsidRDefault="00EE67FE" w:rsidP="002B569F">
      <w:pPr>
        <w:rPr>
          <w:rFonts w:cs="Times New Roman"/>
          <w:szCs w:val="24"/>
          <w:rPrChange w:id="3897"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898" w:author="Camilo Andrés Díaz Gómez" w:date="2023-03-28T17:42:00Z">
            <w:rPr>
              <w:rFonts w:cs="Times New Roman"/>
              <w:color w:val="000000" w:themeColor="text1"/>
              <w:szCs w:val="24"/>
              <w:shd w:val="clear" w:color="auto" w:fill="FFFFFF"/>
            </w:rPr>
          </w:rPrChange>
        </w:rPr>
        <w:pPrChange w:id="3899" w:author="Camilo Andrés Díaz Gómez" w:date="2023-03-28T17:53:00Z">
          <w:pPr>
            <w:ind w:firstLine="708"/>
          </w:pPr>
        </w:pPrChange>
      </w:pPr>
      <w:r w:rsidRPr="002B569F">
        <w:rPr>
          <w:rFonts w:cs="Times New Roman"/>
          <w:szCs w:val="24"/>
          <w:shd w:val="clear" w:color="auto" w:fill="FFFFFF"/>
          <w:rPrChange w:id="3900"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901"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02"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03"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04"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05"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06"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07"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08" w:author="Camilo Andrés Díaz Gómez" w:date="2023-03-28T17:42:00Z">
            <w:rPr>
              <w:rFonts w:cs="Times New Roman"/>
              <w:color w:val="000000" w:themeColor="text1"/>
              <w:szCs w:val="24"/>
              <w:shd w:val="clear" w:color="auto" w:fill="FFFFFF"/>
            </w:rPr>
          </w:rPrChange>
        </w:rPr>
        <w:pPrChange w:id="3909"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10" w:author="Camilo Andrés Díaz Gómez" w:date="2023-03-28T17:42:00Z">
            <w:rPr>
              <w:rFonts w:cs="Times New Roman"/>
              <w:color w:val="000000" w:themeColor="text1"/>
              <w:szCs w:val="24"/>
              <w:shd w:val="clear" w:color="auto" w:fill="FFFFFF"/>
            </w:rPr>
          </w:rPrChange>
        </w:rPr>
        <w:pPrChange w:id="3911" w:author="Camilo Andrés Díaz Gómez" w:date="2023-03-28T17:43:00Z">
          <w:pPr>
            <w:ind w:firstLine="708"/>
          </w:pPr>
        </w:pPrChange>
      </w:pPr>
      <w:r w:rsidRPr="002B569F">
        <w:rPr>
          <w:rFonts w:cs="Times New Roman"/>
          <w:szCs w:val="24"/>
          <w:shd w:val="clear" w:color="auto" w:fill="FFFFFF"/>
          <w:rPrChange w:id="3912"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13" w:author="Camilo Andrés Díaz Gómez" w:date="2023-03-28T17:42:00Z">
            <w:rPr>
              <w:rFonts w:cs="Times New Roman"/>
              <w:color w:val="000000" w:themeColor="text1"/>
              <w:szCs w:val="24"/>
              <w:shd w:val="clear" w:color="auto" w:fill="FFFFFF"/>
            </w:rPr>
          </w:rPrChange>
        </w:rPr>
        <w:pPrChange w:id="3914" w:author="Camilo Andrés Díaz Gómez" w:date="2023-03-28T17:43:00Z">
          <w:pPr>
            <w:ind w:firstLine="708"/>
          </w:pPr>
        </w:pPrChange>
      </w:pPr>
    </w:p>
    <w:p w14:paraId="180F78D0" w14:textId="4066A845" w:rsidR="00E07D42" w:rsidRPr="002B569F" w:rsidRDefault="007A700C" w:rsidP="002B569F">
      <w:pPr>
        <w:pStyle w:val="Ttulo5"/>
        <w:ind w:left="1416"/>
        <w:rPr>
          <w:ins w:id="3915" w:author="Camilo Andrés Díaz Gómez" w:date="2023-03-17T00:45:00Z"/>
          <w:rFonts w:ascii="Times New Roman" w:hAnsi="Times New Roman" w:cs="Times New Roman"/>
          <w:b/>
          <w:bCs/>
          <w:i/>
          <w:iCs/>
          <w:color w:val="auto"/>
          <w:szCs w:val="24"/>
        </w:rPr>
      </w:pPr>
      <w:bookmarkStart w:id="3916" w:name="_Hlk117295958"/>
      <w:r w:rsidRPr="002B569F">
        <w:rPr>
          <w:rFonts w:ascii="Times New Roman" w:hAnsi="Times New Roman" w:cs="Times New Roman"/>
          <w:b/>
          <w:bCs/>
          <w:i/>
          <w:iCs/>
          <w:color w:val="auto"/>
          <w:szCs w:val="24"/>
          <w:rPrChange w:id="3917" w:author="Camilo Andrés Díaz Gómez" w:date="2023-03-28T17:42:00Z">
            <w:rPr>
              <w:rFonts w:ascii="Times New Roman" w:eastAsiaTheme="minorHAnsi" w:hAnsi="Times New Roman" w:cstheme="minorBidi"/>
              <w:color w:val="auto"/>
            </w:rPr>
          </w:rPrChange>
        </w:rPr>
        <w:t xml:space="preserve">Algoritmo </w:t>
      </w:r>
      <w:del w:id="3918" w:author="Camilo Andrés Díaz Gómez" w:date="2023-03-14T21:26:00Z">
        <w:r w:rsidR="00E07D42" w:rsidRPr="002B569F" w:rsidDel="005C4C59">
          <w:rPr>
            <w:rFonts w:ascii="Times New Roman" w:hAnsi="Times New Roman" w:cs="Times New Roman"/>
            <w:b/>
            <w:bCs/>
            <w:i/>
            <w:iCs/>
            <w:color w:val="auto"/>
            <w:szCs w:val="24"/>
            <w:rPrChange w:id="3919" w:author="Camilo Andrés Díaz Gómez" w:date="2023-03-28T17:42:00Z">
              <w:rPr>
                <w:rFonts w:ascii="Times New Roman" w:eastAsiaTheme="minorHAnsi" w:hAnsi="Times New Roman" w:cstheme="minorBidi"/>
                <w:color w:val="auto"/>
              </w:rPr>
            </w:rPrChange>
          </w:rPr>
          <w:delText>De</w:delText>
        </w:r>
      </w:del>
      <w:ins w:id="3920"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21" w:author="Camilo Andrés Díaz Gómez" w:date="2023-03-28T17:42:00Z">
            <w:rPr>
              <w:rFonts w:ascii="Times New Roman" w:eastAsiaTheme="minorHAnsi" w:hAnsi="Times New Roman" w:cstheme="minorBidi"/>
              <w:color w:val="auto"/>
            </w:rPr>
          </w:rPrChange>
        </w:rPr>
        <w:t xml:space="preserve"> Clasificación</w:t>
      </w:r>
      <w:bookmarkEnd w:id="3916"/>
      <w:del w:id="3922" w:author="Camilo Andrés Díaz Gómez" w:date="2023-03-14T21:13:00Z">
        <w:r w:rsidR="00E07D42" w:rsidRPr="002B569F" w:rsidDel="00C91454">
          <w:rPr>
            <w:rFonts w:ascii="Times New Roman" w:hAnsi="Times New Roman" w:cs="Times New Roman"/>
            <w:b/>
            <w:bCs/>
            <w:i/>
            <w:iCs/>
            <w:color w:val="auto"/>
            <w:szCs w:val="24"/>
            <w:rPrChange w:id="3923"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24" w:author="Camilo Andrés Díaz Gómez" w:date="2023-03-28T17:43:00Z">
          <w:pPr>
            <w:ind w:firstLine="708"/>
          </w:pPr>
        </w:pPrChange>
      </w:pPr>
    </w:p>
    <w:p w14:paraId="669EB8CB" w14:textId="46FCE7DB" w:rsidR="000D40F7" w:rsidRPr="002B569F" w:rsidDel="002E28E0" w:rsidRDefault="000D40F7">
      <w:pPr>
        <w:ind w:left="1416" w:firstLine="708"/>
        <w:rPr>
          <w:del w:id="3925" w:author="Camilo Andrés Díaz Gómez" w:date="2023-03-14T20:17:00Z"/>
          <w:rFonts w:cs="Times New Roman"/>
          <w:szCs w:val="24"/>
          <w:rPrChange w:id="3926" w:author="Camilo Andrés Díaz Gómez" w:date="2023-03-28T17:42:00Z">
            <w:rPr>
              <w:del w:id="3927" w:author="Camilo Andrés Díaz Gómez" w:date="2023-03-14T20:17:00Z"/>
              <w:rFonts w:cs="Times New Roman"/>
              <w:color w:val="000000" w:themeColor="text1"/>
              <w:szCs w:val="24"/>
            </w:rPr>
          </w:rPrChange>
        </w:rPr>
        <w:pPrChange w:id="3928" w:author="Camilo Andrés Díaz Gómez" w:date="2023-03-28T17:53:00Z">
          <w:pPr>
            <w:ind w:left="708" w:firstLine="708"/>
          </w:pPr>
        </w:pPrChange>
      </w:pPr>
      <w:r w:rsidRPr="002B569F">
        <w:rPr>
          <w:rFonts w:cs="Times New Roman"/>
          <w:szCs w:val="24"/>
          <w:rPrChange w:id="3929"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3930" w:author="Camilo Andrés Díaz Gómez" w:date="2023-03-14T20:18:00Z">
        <w:r w:rsidRPr="002B569F" w:rsidDel="00952EC4">
          <w:rPr>
            <w:rFonts w:cs="Times New Roman"/>
            <w:szCs w:val="24"/>
            <w:rPrChange w:id="3931" w:author="Camilo Andrés Díaz Gómez" w:date="2023-03-28T17:42:00Z">
              <w:rPr>
                <w:rFonts w:cs="Times New Roman"/>
                <w:color w:val="000000" w:themeColor="text1"/>
                <w:szCs w:val="24"/>
              </w:rPr>
            </w:rPrChange>
          </w:rPr>
          <w:delText>.</w:delText>
        </w:r>
      </w:del>
      <w:r w:rsidRPr="002B569F">
        <w:rPr>
          <w:rFonts w:cs="Times New Roman"/>
          <w:szCs w:val="24"/>
          <w:rPrChange w:id="3932"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3933" w:author="Camilo Andrés Díaz Gómez" w:date="2023-03-28T17:42:00Z">
                <w:rPr>
                  <w:rFonts w:cs="Times New Roman"/>
                  <w:color w:val="000000" w:themeColor="text1"/>
                  <w:szCs w:val="24"/>
                </w:rPr>
              </w:rPrChange>
            </w:rPr>
            <w:fldChar w:fldCharType="begin"/>
          </w:r>
          <w:r w:rsidRPr="002B569F">
            <w:rPr>
              <w:rFonts w:cs="Times New Roman"/>
              <w:szCs w:val="24"/>
              <w:rPrChange w:id="3934"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3935"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36" w:author="Camilo Andrés Díaz Gómez" w:date="2023-03-28T17:42:00Z">
                <w:rPr>
                  <w:rFonts w:cs="Times New Roman"/>
                  <w:noProof/>
                  <w:color w:val="000000" w:themeColor="text1"/>
                  <w:szCs w:val="24"/>
                </w:rPr>
              </w:rPrChange>
            </w:rPr>
            <w:t>(Sandoval, 2018)</w:t>
          </w:r>
          <w:r w:rsidRPr="002B569F">
            <w:rPr>
              <w:rFonts w:cs="Times New Roman"/>
              <w:szCs w:val="24"/>
              <w:rPrChange w:id="3937" w:author="Camilo Andrés Díaz Gómez" w:date="2023-03-28T17:42:00Z">
                <w:rPr>
                  <w:rFonts w:cs="Times New Roman"/>
                  <w:color w:val="000000" w:themeColor="text1"/>
                  <w:szCs w:val="24"/>
                </w:rPr>
              </w:rPrChange>
            </w:rPr>
            <w:fldChar w:fldCharType="end"/>
          </w:r>
        </w:sdtContent>
      </w:sdt>
      <w:ins w:id="3938" w:author="Camilo Andrés Díaz Gómez" w:date="2023-03-27T22:42:00Z">
        <w:r w:rsidR="002E28E0" w:rsidRPr="002B569F">
          <w:rPr>
            <w:rFonts w:cs="Times New Roman"/>
            <w:szCs w:val="24"/>
            <w:rPrChange w:id="3939"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3940" w:author="Camilo Andrés Díaz Gómez" w:date="2023-03-27T22:42:00Z"/>
          <w:rFonts w:cs="Times New Roman"/>
          <w:szCs w:val="24"/>
          <w:rPrChange w:id="3941" w:author="Camilo Andrés Díaz Gómez" w:date="2023-03-28T17:42:00Z">
            <w:rPr>
              <w:ins w:id="3942" w:author="Camilo Andrés Díaz Gómez" w:date="2023-03-27T22:42:00Z"/>
              <w:rFonts w:cs="Times New Roman"/>
              <w:color w:val="000000" w:themeColor="text1"/>
              <w:szCs w:val="24"/>
            </w:rPr>
          </w:rPrChange>
        </w:rPr>
        <w:pPrChange w:id="3943"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3944" w:author="Camilo Andrés Díaz Gómez" w:date="2023-03-28T17:42:00Z">
            <w:rPr>
              <w:rFonts w:cs="Times New Roman"/>
              <w:color w:val="000000" w:themeColor="text1"/>
              <w:szCs w:val="24"/>
            </w:rPr>
          </w:rPrChange>
        </w:rPr>
        <w:pPrChange w:id="3945" w:author="Camilo Andrés Díaz Gómez" w:date="2023-03-28T17:43:00Z">
          <w:pPr>
            <w:ind w:firstLine="708"/>
          </w:pPr>
        </w:pPrChange>
      </w:pPr>
    </w:p>
    <w:p w14:paraId="0468EDDF" w14:textId="2BAC9983" w:rsidR="007A700C" w:rsidRPr="002B569F" w:rsidRDefault="007A700C" w:rsidP="002B569F">
      <w:pPr>
        <w:pStyle w:val="Ttulo5"/>
        <w:ind w:left="1428"/>
        <w:rPr>
          <w:ins w:id="3946"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47" w:author="Camilo Andrés Díaz Gómez" w:date="2023-03-28T17:42:00Z">
            <w:rPr>
              <w:rFonts w:ascii="Times New Roman" w:eastAsiaTheme="minorHAnsi" w:hAnsi="Times New Roman" w:cstheme="minorBidi"/>
              <w:color w:val="auto"/>
            </w:rPr>
          </w:rPrChange>
        </w:rPr>
        <w:t xml:space="preserve">Algoritmo </w:t>
      </w:r>
      <w:del w:id="3948" w:author="Camilo Andrés Díaz Gómez" w:date="2023-03-14T21:26:00Z">
        <w:r w:rsidR="00E07D42" w:rsidRPr="002B569F" w:rsidDel="005C4C59">
          <w:rPr>
            <w:rFonts w:ascii="Times New Roman" w:hAnsi="Times New Roman" w:cs="Times New Roman"/>
            <w:b/>
            <w:bCs/>
            <w:i/>
            <w:iCs/>
            <w:color w:val="auto"/>
            <w:szCs w:val="24"/>
            <w:rPrChange w:id="3949" w:author="Camilo Andrés Díaz Gómez" w:date="2023-03-28T17:42:00Z">
              <w:rPr>
                <w:rFonts w:ascii="Times New Roman" w:eastAsiaTheme="minorHAnsi" w:hAnsi="Times New Roman" w:cstheme="minorBidi"/>
                <w:color w:val="auto"/>
              </w:rPr>
            </w:rPrChange>
          </w:rPr>
          <w:delText>De</w:delText>
        </w:r>
      </w:del>
      <w:ins w:id="3950"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51" w:author="Camilo Andrés Díaz Gómez" w:date="2023-03-28T17:42:00Z">
            <w:rPr>
              <w:rFonts w:ascii="Times New Roman" w:eastAsiaTheme="minorHAnsi" w:hAnsi="Times New Roman" w:cstheme="minorBidi"/>
              <w:color w:val="auto"/>
            </w:rPr>
          </w:rPrChange>
        </w:rPr>
        <w:t xml:space="preserve"> Regresión</w:t>
      </w:r>
      <w:del w:id="3952" w:author="Camilo Andrés Díaz Gómez" w:date="2023-03-14T21:13:00Z">
        <w:r w:rsidR="00E07D42" w:rsidRPr="002B569F" w:rsidDel="00C91454">
          <w:rPr>
            <w:rFonts w:ascii="Times New Roman" w:hAnsi="Times New Roman" w:cs="Times New Roman"/>
            <w:b/>
            <w:bCs/>
            <w:i/>
            <w:iCs/>
            <w:color w:val="auto"/>
            <w:szCs w:val="24"/>
            <w:rPrChange w:id="3953"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3954" w:author="Camilo Andrés Díaz Gómez" w:date="2023-03-28T17:43:00Z">
          <w:pPr>
            <w:ind w:firstLine="708"/>
          </w:pPr>
        </w:pPrChange>
      </w:pPr>
    </w:p>
    <w:p w14:paraId="20193B5E" w14:textId="063661FE" w:rsidR="000D40F7" w:rsidRPr="002B569F" w:rsidRDefault="000D40F7">
      <w:pPr>
        <w:ind w:left="1416" w:firstLine="720"/>
        <w:rPr>
          <w:ins w:id="3955" w:author="Camilo Andrés Díaz Gómez" w:date="2023-03-14T20:18:00Z"/>
          <w:rFonts w:cs="Times New Roman"/>
          <w:szCs w:val="24"/>
          <w:rPrChange w:id="3956" w:author="Camilo Andrés Díaz Gómez" w:date="2023-03-28T17:42:00Z">
            <w:rPr>
              <w:ins w:id="3957" w:author="Camilo Andrés Díaz Gómez" w:date="2023-03-14T20:18:00Z"/>
              <w:rFonts w:cs="Times New Roman"/>
              <w:color w:val="000000" w:themeColor="text1"/>
              <w:szCs w:val="24"/>
            </w:rPr>
          </w:rPrChange>
        </w:rPr>
        <w:pPrChange w:id="3958" w:author="Camilo Andrés Díaz Gómez" w:date="2023-03-28T17:53:00Z">
          <w:pPr>
            <w:ind w:firstLine="720"/>
          </w:pPr>
        </w:pPrChange>
      </w:pPr>
      <w:r w:rsidRPr="002B569F">
        <w:rPr>
          <w:rFonts w:cs="Times New Roman"/>
          <w:szCs w:val="24"/>
          <w:rPrChange w:id="3959"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3960" w:author="Camilo Andrés Díaz Gómez" w:date="2023-03-14T20:18:00Z">
        <w:r w:rsidRPr="002B569F" w:rsidDel="00952EC4">
          <w:rPr>
            <w:rFonts w:cs="Times New Roman"/>
            <w:szCs w:val="24"/>
            <w:rPrChange w:id="3961" w:author="Camilo Andrés Díaz Gómez" w:date="2023-03-28T17:42:00Z">
              <w:rPr>
                <w:rFonts w:cs="Times New Roman"/>
                <w:color w:val="000000" w:themeColor="text1"/>
                <w:szCs w:val="24"/>
              </w:rPr>
            </w:rPrChange>
          </w:rPr>
          <w:delText>.</w:delText>
        </w:r>
      </w:del>
      <w:r w:rsidRPr="002B569F">
        <w:rPr>
          <w:rFonts w:cs="Times New Roman"/>
          <w:szCs w:val="24"/>
          <w:rPrChange w:id="3962"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3963" w:author="Camilo Andrés Díaz Gómez" w:date="2023-03-28T17:42:00Z">
                <w:rPr>
                  <w:rFonts w:cs="Times New Roman"/>
                  <w:color w:val="000000" w:themeColor="text1"/>
                  <w:szCs w:val="24"/>
                </w:rPr>
              </w:rPrChange>
            </w:rPr>
            <w:fldChar w:fldCharType="begin"/>
          </w:r>
          <w:r w:rsidRPr="002B569F">
            <w:rPr>
              <w:rFonts w:cs="Times New Roman"/>
              <w:szCs w:val="24"/>
              <w:rPrChange w:id="3964"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3965"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66" w:author="Camilo Andrés Díaz Gómez" w:date="2023-03-28T17:42:00Z">
                <w:rPr>
                  <w:rFonts w:cs="Times New Roman"/>
                  <w:noProof/>
                  <w:color w:val="000000" w:themeColor="text1"/>
                  <w:szCs w:val="24"/>
                </w:rPr>
              </w:rPrChange>
            </w:rPr>
            <w:t>(Sandoval, 2018)</w:t>
          </w:r>
          <w:r w:rsidRPr="002B569F">
            <w:rPr>
              <w:rFonts w:cs="Times New Roman"/>
              <w:szCs w:val="24"/>
              <w:rPrChange w:id="3967" w:author="Camilo Andrés Díaz Gómez" w:date="2023-03-28T17:42:00Z">
                <w:rPr>
                  <w:rFonts w:cs="Times New Roman"/>
                  <w:color w:val="000000" w:themeColor="text1"/>
                  <w:szCs w:val="24"/>
                </w:rPr>
              </w:rPrChange>
            </w:rPr>
            <w:fldChar w:fldCharType="end"/>
          </w:r>
        </w:sdtContent>
      </w:sdt>
      <w:bookmarkStart w:id="3968" w:name="_Toc115172936"/>
      <w:ins w:id="3969" w:author="Camilo Andrés Díaz Gómez" w:date="2023-03-14T20:18:00Z">
        <w:r w:rsidR="00952EC4" w:rsidRPr="002B569F">
          <w:rPr>
            <w:rFonts w:cs="Times New Roman"/>
            <w:szCs w:val="24"/>
            <w:rPrChange w:id="3970"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3971" w:author="Camilo Andrés Díaz Gómez" w:date="2023-03-28T17:42:00Z">
            <w:rPr>
              <w:rFonts w:cs="Times New Roman"/>
              <w:color w:val="000000" w:themeColor="text1"/>
              <w:szCs w:val="24"/>
            </w:rPr>
          </w:rPrChange>
        </w:rPr>
        <w:pPrChange w:id="3972" w:author="Camilo Andrés Díaz Gómez" w:date="2023-03-28T17:43:00Z">
          <w:pPr>
            <w:ind w:firstLine="708"/>
          </w:pPr>
        </w:pPrChange>
      </w:pPr>
    </w:p>
    <w:p w14:paraId="12A1543E" w14:textId="64E60AB8" w:rsidR="007A700C" w:rsidRPr="002B569F" w:rsidRDefault="007A700C" w:rsidP="002B569F">
      <w:pPr>
        <w:pStyle w:val="Ttulo4"/>
        <w:ind w:left="708"/>
        <w:rPr>
          <w:ins w:id="3973"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74"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3975" w:author="Camilo Andrés Díaz Gómez" w:date="2023-03-28T17:42:00Z">
            <w:rPr>
              <w:rFonts w:ascii="Times New Roman" w:eastAsiaTheme="minorHAnsi" w:hAnsi="Times New Roman" w:cstheme="minorBidi"/>
              <w:i w:val="0"/>
              <w:iCs w:val="0"/>
              <w:color w:val="auto"/>
            </w:rPr>
          </w:rPrChange>
        </w:rPr>
        <w:t>Supervisados</w:t>
      </w:r>
      <w:bookmarkEnd w:id="3968"/>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3976" w:author="Camilo Andrés Díaz Gómez" w:date="2023-03-28T17:42:00Z">
            <w:rPr>
              <w:rFonts w:cs="Times New Roman"/>
              <w:color w:val="000000" w:themeColor="text1"/>
              <w:szCs w:val="24"/>
              <w:shd w:val="clear" w:color="auto" w:fill="FFFFFF"/>
            </w:rPr>
          </w:rPrChange>
        </w:rPr>
        <w:pPrChange w:id="3977" w:author="Camilo Andrés Díaz Gómez" w:date="2023-03-28T17:53:00Z">
          <w:pPr>
            <w:ind w:firstLine="708"/>
          </w:pPr>
        </w:pPrChange>
      </w:pPr>
      <w:r w:rsidRPr="002B569F">
        <w:rPr>
          <w:rFonts w:cs="Times New Roman"/>
          <w:szCs w:val="24"/>
          <w:shd w:val="clear" w:color="auto" w:fill="FFFFFF"/>
          <w:rPrChange w:id="3978"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3979"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3980"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3981"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3982"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3983"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3984"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85"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3986" w:author="Camilo Andrés Díaz Gómez" w:date="2023-03-28T17:42:00Z">
            <w:rPr>
              <w:rFonts w:cs="Times New Roman"/>
              <w:i/>
              <w:iCs/>
              <w:color w:val="000000" w:themeColor="text1"/>
              <w:szCs w:val="24"/>
              <w:shd w:val="clear" w:color="auto" w:fill="FFFFFF"/>
            </w:rPr>
          </w:rPrChange>
        </w:rPr>
        <w:pPrChange w:id="3987" w:author="Camilo Andrés Díaz Gómez" w:date="2023-03-28T17:43:00Z">
          <w:pPr/>
        </w:pPrChange>
      </w:pPr>
    </w:p>
    <w:p w14:paraId="1D671728" w14:textId="16E09621" w:rsidR="00E07D42" w:rsidRPr="002B569F" w:rsidRDefault="007A700C" w:rsidP="002B569F">
      <w:pPr>
        <w:pStyle w:val="Ttulo5"/>
        <w:ind w:left="1416"/>
        <w:rPr>
          <w:ins w:id="3988"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89" w:author="Camilo Andrés Díaz Gómez" w:date="2023-03-28T17:42:00Z">
            <w:rPr>
              <w:rFonts w:ascii="Times New Roman" w:eastAsiaTheme="minorHAnsi" w:hAnsi="Times New Roman" w:cstheme="minorBidi"/>
              <w:color w:val="auto"/>
            </w:rPr>
          </w:rPrChange>
        </w:rPr>
        <w:lastRenderedPageBreak/>
        <w:t>Agrupamiento</w:t>
      </w:r>
      <w:del w:id="3990" w:author="Camilo Andrés Díaz Gómez" w:date="2023-03-14T21:13:00Z">
        <w:r w:rsidR="00E07D42" w:rsidRPr="002B569F" w:rsidDel="00C91454">
          <w:rPr>
            <w:rFonts w:ascii="Times New Roman" w:hAnsi="Times New Roman" w:cs="Times New Roman"/>
            <w:b/>
            <w:bCs/>
            <w:i/>
            <w:iCs/>
            <w:color w:val="auto"/>
            <w:szCs w:val="24"/>
            <w:rPrChange w:id="3991"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3992"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3993" w:author="Camilo Andrés Díaz Gómez" w:date="2023-03-28T17:42:00Z">
            <w:rPr>
              <w:rFonts w:cs="Times New Roman"/>
              <w:color w:val="000000" w:themeColor="text1"/>
              <w:szCs w:val="24"/>
              <w:shd w:val="clear" w:color="auto" w:fill="FFFFFF"/>
            </w:rPr>
          </w:rPrChange>
        </w:rPr>
        <w:pPrChange w:id="3994" w:author="Camilo Andrés Díaz Gómez" w:date="2023-03-28T17:53:00Z">
          <w:pPr>
            <w:ind w:firstLine="708"/>
          </w:pPr>
        </w:pPrChange>
      </w:pPr>
      <w:r w:rsidRPr="002B569F">
        <w:rPr>
          <w:rFonts w:cs="Times New Roman"/>
          <w:szCs w:val="24"/>
          <w:rPrChange w:id="3995" w:author="Camilo Andrés Díaz Gómez" w:date="2023-03-28T17:42:00Z">
            <w:rPr>
              <w:rFonts w:cs="Times New Roman"/>
              <w:color w:val="000000" w:themeColor="text1"/>
              <w:szCs w:val="24"/>
            </w:rPr>
          </w:rPrChange>
        </w:rPr>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3996" w:author="Camilo Andrés Díaz Gómez" w:date="2023-03-14T20:18:00Z">
        <w:r w:rsidRPr="002B569F" w:rsidDel="00952EC4">
          <w:rPr>
            <w:rFonts w:cs="Times New Roman"/>
            <w:szCs w:val="24"/>
            <w:rPrChange w:id="3997"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3998"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3999"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000"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001"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02" w:author="Camilo Andrés Díaz Gómez" w:date="2023-03-28T17:42:00Z">
                <w:rPr>
                  <w:rFonts w:cs="Times New Roman"/>
                  <w:color w:val="000000" w:themeColor="text1"/>
                  <w:szCs w:val="24"/>
                  <w:shd w:val="clear" w:color="auto" w:fill="FFFFFF"/>
                </w:rPr>
              </w:rPrChange>
            </w:rPr>
            <w:fldChar w:fldCharType="end"/>
          </w:r>
        </w:sdtContent>
      </w:sdt>
      <w:ins w:id="4003" w:author="Camilo Andrés Díaz Gómez" w:date="2023-03-14T20:18:00Z">
        <w:r w:rsidR="00952EC4" w:rsidRPr="002B569F">
          <w:rPr>
            <w:rFonts w:cs="Times New Roman"/>
            <w:szCs w:val="24"/>
            <w:shd w:val="clear" w:color="auto" w:fill="FFFFFF"/>
            <w:rPrChange w:id="4004"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05" w:author="Camilo Andrés Díaz Gómez" w:date="2023-03-28T17:42:00Z">
            <w:rPr>
              <w:rFonts w:cs="Times New Roman"/>
              <w:color w:val="000000" w:themeColor="text1"/>
            </w:rPr>
          </w:rPrChange>
        </w:rPr>
        <w:pPrChange w:id="4006" w:author="Camilo Andrés Díaz Gómez" w:date="2023-03-28T17:43:00Z">
          <w:pPr>
            <w:ind w:firstLine="708"/>
          </w:pPr>
        </w:pPrChange>
      </w:pPr>
    </w:p>
    <w:p w14:paraId="4175D5CD" w14:textId="5632C28E" w:rsidR="00E07D42" w:rsidRPr="002B569F" w:rsidRDefault="007A700C" w:rsidP="002B569F">
      <w:pPr>
        <w:pStyle w:val="Ttulo5"/>
        <w:ind w:left="1428"/>
        <w:rPr>
          <w:ins w:id="4007"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08" w:author="Camilo Andrés Díaz Gómez" w:date="2023-03-28T17:42:00Z">
            <w:rPr>
              <w:rFonts w:ascii="Times New Roman" w:eastAsiaTheme="minorHAnsi" w:hAnsi="Times New Roman" w:cstheme="minorBidi"/>
              <w:color w:val="auto"/>
            </w:rPr>
          </w:rPrChange>
        </w:rPr>
        <w:t>Reducción de la dimensionalidad</w:t>
      </w:r>
      <w:del w:id="4009" w:author="Camilo Andrés Díaz Gómez" w:date="2023-03-14T21:14:00Z">
        <w:r w:rsidR="00E07D42" w:rsidRPr="002B569F" w:rsidDel="00C91454">
          <w:rPr>
            <w:rFonts w:ascii="Times New Roman" w:hAnsi="Times New Roman" w:cs="Times New Roman"/>
            <w:b/>
            <w:bCs/>
            <w:i/>
            <w:iCs/>
            <w:color w:val="auto"/>
            <w:szCs w:val="24"/>
            <w:rPrChange w:id="4010"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11"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12" w:author="Camilo Andrés Díaz Gómez" w:date="2023-03-28T17:42:00Z">
            <w:rPr>
              <w:rFonts w:cs="Times New Roman"/>
              <w:color w:val="000000" w:themeColor="text1"/>
              <w:szCs w:val="24"/>
            </w:rPr>
          </w:rPrChange>
        </w:rPr>
        <w:pPrChange w:id="4013" w:author="Camilo Andrés Díaz Gómez" w:date="2023-03-28T17:53:00Z">
          <w:pPr>
            <w:ind w:firstLine="708"/>
          </w:pPr>
        </w:pPrChange>
      </w:pPr>
      <w:r w:rsidRPr="002B569F">
        <w:rPr>
          <w:rFonts w:cs="Times New Roman"/>
          <w:szCs w:val="24"/>
          <w:rPrChange w:id="4014"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15" w:author="Camilo Andrés Díaz Gómez" w:date="2023-03-14T20:19:00Z">
        <w:r w:rsidRPr="002B569F" w:rsidDel="00952EC4">
          <w:rPr>
            <w:rFonts w:cs="Times New Roman"/>
            <w:szCs w:val="24"/>
            <w:rPrChange w:id="4016"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17"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18"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19"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20"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21"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22" w:author="Camilo Andrés Díaz Gómez" w:date="2023-03-28T17:42:00Z">
                <w:rPr>
                  <w:rFonts w:cs="Times New Roman"/>
                  <w:color w:val="000000" w:themeColor="text1"/>
                  <w:szCs w:val="24"/>
                </w:rPr>
              </w:rPrChange>
            </w:rPr>
            <w:fldChar w:fldCharType="end"/>
          </w:r>
        </w:sdtContent>
      </w:sdt>
      <w:ins w:id="4023" w:author="Camilo Andrés Díaz Gómez" w:date="2023-03-14T20:18:00Z">
        <w:r w:rsidR="00952EC4" w:rsidRPr="002B569F">
          <w:rPr>
            <w:rFonts w:cs="Times New Roman"/>
            <w:szCs w:val="24"/>
            <w:rPrChange w:id="4024"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25" w:author="Camilo Andrés Díaz Gómez" w:date="2023-03-17T00:46:00Z"/>
          <w:b/>
          <w:bCs/>
          <w:i/>
          <w:iCs/>
          <w:rPrChange w:id="4026" w:author="Camilo Andrés Díaz Gómez" w:date="2023-03-28T17:42:00Z">
            <w:rPr>
              <w:del w:id="4027" w:author="Camilo Andrés Díaz Gómez" w:date="2023-03-17T00:46:00Z"/>
              <w:b/>
              <w:bCs/>
              <w:i/>
              <w:iCs/>
              <w:color w:val="000000" w:themeColor="text1"/>
            </w:rPr>
          </w:rPrChange>
        </w:rPr>
        <w:pPrChange w:id="4028"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029"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030"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031"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032" w:author="Camilo Andrés Díaz Gómez" w:date="2023-03-28T17:53:00Z">
          <w:pPr>
            <w:ind w:firstLine="708"/>
          </w:pPr>
        </w:pPrChange>
      </w:pPr>
      <w:r w:rsidRPr="002B569F">
        <w:rPr>
          <w:rFonts w:cs="Times New Roman"/>
          <w:szCs w:val="24"/>
          <w:shd w:val="clear" w:color="auto" w:fill="FFFFFF"/>
          <w:rPrChange w:id="4033" w:author="Camilo Andrés Díaz Gómez" w:date="2023-03-28T17:42:00Z">
            <w:rPr>
              <w:rFonts w:cs="Times New Roman"/>
              <w:color w:val="000000" w:themeColor="text1"/>
              <w:szCs w:val="24"/>
              <w:shd w:val="clear" w:color="auto" w:fill="FFFFFF"/>
            </w:rPr>
          </w:rPrChange>
        </w:rPr>
        <w:t xml:space="preserve">El aprendizaje por esfuerzo (también conocido como aprendizaje activo o aprendizaje </w:t>
      </w:r>
      <w:proofErr w:type="spellStart"/>
      <w:r w:rsidRPr="002B569F">
        <w:rPr>
          <w:rFonts w:cs="Times New Roman"/>
          <w:szCs w:val="24"/>
          <w:shd w:val="clear" w:color="auto" w:fill="FFFFFF"/>
          <w:rPrChange w:id="4034" w:author="Camilo Andrés Díaz Gómez" w:date="2023-03-28T17:42:00Z">
            <w:rPr>
              <w:rFonts w:cs="Times New Roman"/>
              <w:color w:val="000000" w:themeColor="text1"/>
              <w:szCs w:val="24"/>
              <w:shd w:val="clear" w:color="auto" w:fill="FFFFFF"/>
            </w:rPr>
          </w:rPrChange>
        </w:rPr>
        <w:t>semisupervisado</w:t>
      </w:r>
      <w:proofErr w:type="spellEnd"/>
      <w:r w:rsidRPr="002B569F">
        <w:rPr>
          <w:rFonts w:cs="Times New Roman"/>
          <w:szCs w:val="24"/>
          <w:shd w:val="clear" w:color="auto" w:fill="FFFFFF"/>
          <w:rPrChange w:id="4035" w:author="Camilo Andrés Díaz Gómez" w:date="2023-03-28T17:42:00Z">
            <w:rPr>
              <w:rFonts w:cs="Times New Roman"/>
              <w:color w:val="000000" w:themeColor="text1"/>
              <w:szCs w:val="24"/>
              <w:shd w:val="clear" w:color="auto" w:fill="FFFFFF"/>
            </w:rPr>
          </w:rPrChange>
        </w:rPr>
        <w:t>)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036" w:author="Camilo Andrés Díaz Gómez" w:date="2023-03-28T14:27:00Z"/>
          <w:rFonts w:eastAsiaTheme="majorEastAsia" w:cs="Times New Roman"/>
          <w:bCs/>
          <w:szCs w:val="24"/>
        </w:rPr>
        <w:pPrChange w:id="4037" w:author="Camilo Andrés Díaz Gómez" w:date="2023-03-28T17:43:00Z">
          <w:pPr>
            <w:spacing w:after="160" w:line="259" w:lineRule="auto"/>
            <w:jc w:val="left"/>
          </w:pPr>
        </w:pPrChange>
      </w:pPr>
      <w:ins w:id="4038"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039" w:author="Camilo Andrés Díaz Gómez" w:date="2023-03-27T22:44:00Z"/>
          <w:rFonts w:cs="Times New Roman"/>
          <w:b/>
          <w:bCs/>
          <w:szCs w:val="24"/>
        </w:rPr>
        <w:pPrChange w:id="4040" w:author="Camilo Andrés Díaz Gómez" w:date="2023-03-28T17:43:00Z">
          <w:pPr/>
        </w:pPrChange>
      </w:pPr>
    </w:p>
    <w:p w14:paraId="611F06B0" w14:textId="361715CE" w:rsidR="00E07D42" w:rsidRPr="002B569F" w:rsidDel="002E28E0" w:rsidRDefault="00E07D42">
      <w:pPr>
        <w:jc w:val="center"/>
        <w:rPr>
          <w:del w:id="4041" w:author="Camilo Andrés Díaz Gómez" w:date="2023-03-27T22:44:00Z"/>
          <w:rFonts w:cs="Times New Roman"/>
          <w:b/>
          <w:bCs/>
          <w:szCs w:val="24"/>
        </w:rPr>
      </w:pPr>
    </w:p>
    <w:p w14:paraId="3278D79D" w14:textId="77777777" w:rsidR="00E07D42" w:rsidRPr="002B569F" w:rsidDel="00DB0B24" w:rsidRDefault="00E07D42">
      <w:pPr>
        <w:jc w:val="center"/>
        <w:rPr>
          <w:del w:id="4042" w:author="Steff Guzmán" w:date="2023-03-13T19:05:00Z"/>
          <w:rFonts w:cs="Times New Roman"/>
          <w:b/>
          <w:bCs/>
          <w:szCs w:val="24"/>
        </w:rPr>
      </w:pPr>
    </w:p>
    <w:p w14:paraId="37D875FE" w14:textId="4C98A737" w:rsidR="00E07D42" w:rsidRPr="002B569F" w:rsidDel="00DB0B24" w:rsidRDefault="00E07D42">
      <w:pPr>
        <w:jc w:val="center"/>
        <w:rPr>
          <w:del w:id="4043" w:author="Steff Guzmán" w:date="2023-03-13T19:05:00Z"/>
          <w:rFonts w:cs="Times New Roman"/>
          <w:b/>
          <w:bCs/>
          <w:szCs w:val="24"/>
        </w:rPr>
      </w:pPr>
    </w:p>
    <w:p w14:paraId="7A9BCBFE" w14:textId="05E8469B" w:rsidR="00E07D42" w:rsidRPr="002B569F" w:rsidDel="00DB0B24" w:rsidRDefault="00E07D42">
      <w:pPr>
        <w:jc w:val="center"/>
        <w:rPr>
          <w:del w:id="4044" w:author="Steff Guzmán" w:date="2023-03-13T19:05:00Z"/>
          <w:rFonts w:cs="Times New Roman"/>
          <w:b/>
          <w:bCs/>
          <w:szCs w:val="24"/>
        </w:rPr>
      </w:pPr>
    </w:p>
    <w:p w14:paraId="664ABC42" w14:textId="7EADDDBD" w:rsidR="00CE074B" w:rsidRPr="002B569F" w:rsidDel="00952EC4" w:rsidRDefault="00CE074B">
      <w:pPr>
        <w:spacing w:after="160"/>
        <w:jc w:val="left"/>
        <w:rPr>
          <w:del w:id="4045" w:author="Camilo Andrés Díaz Gómez" w:date="2023-03-14T20:22:00Z"/>
          <w:rFonts w:cs="Times New Roman"/>
          <w:b/>
          <w:bCs/>
          <w:szCs w:val="24"/>
        </w:rPr>
        <w:pPrChange w:id="4046" w:author="Camilo Andrés Díaz Gómez" w:date="2023-03-28T17:43:00Z">
          <w:pPr>
            <w:spacing w:after="160" w:line="259" w:lineRule="auto"/>
            <w:jc w:val="left"/>
          </w:pPr>
        </w:pPrChange>
      </w:pPr>
      <w:del w:id="4047"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048" w:author="Camilo Andrés Díaz Gómez" w:date="2023-03-17T00:46:00Z"/>
          <w:rFonts w:cs="Times New Roman"/>
          <w:szCs w:val="24"/>
        </w:rPr>
      </w:pPr>
      <w:bookmarkStart w:id="4049" w:name="_Toc129623653"/>
      <w:bookmarkStart w:id="4050"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049"/>
      <w:bookmarkEnd w:id="4050"/>
    </w:p>
    <w:p w14:paraId="1477E297" w14:textId="77777777" w:rsidR="00EE67FE" w:rsidRPr="002B569F" w:rsidRDefault="00EE67FE">
      <w:pPr>
        <w:pStyle w:val="PrrAPA"/>
        <w:pPrChange w:id="4051" w:author="Camilo Andrés Díaz Gómez" w:date="2023-03-28T17:43:00Z">
          <w:pPr>
            <w:jc w:val="center"/>
          </w:pPr>
        </w:pPrChange>
      </w:pPr>
    </w:p>
    <w:p w14:paraId="40FC0827" w14:textId="77777777" w:rsidR="00616790" w:rsidRPr="002B569F" w:rsidRDefault="00616790" w:rsidP="002B569F">
      <w:pPr>
        <w:pStyle w:val="PrrAPA"/>
      </w:pPr>
      <w:del w:id="4052" w:author="DIANA CAROLINA CANDIA HERRERA" w:date="2023-03-07T10:11:00Z">
        <w:r w:rsidRPr="002B569F" w:rsidDel="00987997">
          <w:delText>"</w:delText>
        </w:r>
      </w:del>
      <w:r w:rsidRPr="002B569F">
        <w:t xml:space="preserve">Esta sección del documento describe los pasos involucrados en el desarrollo del modelo, detallando las actividades desde la documentación y el desarrollo hasta las pruebas. La metodología utilizada es el enfoque CRISP-DM (Cross </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 xml:space="preserve">Las técnicas de ciencia de datos y análisis de datos se originaron en la década de 1990 con el concepto de </w:t>
      </w:r>
      <w:proofErr w:type="spellStart"/>
      <w:r w:rsidRPr="002B569F">
        <w:t>Knowledge</w:t>
      </w:r>
      <w:proofErr w:type="spellEnd"/>
      <w:r w:rsidRPr="002B569F">
        <w:t xml:space="preserve"> Discovery in </w:t>
      </w:r>
      <w:proofErr w:type="spellStart"/>
      <w:r w:rsidRPr="002B569F">
        <w:t>Databases</w:t>
      </w:r>
      <w:proofErr w:type="spellEnd"/>
      <w:r w:rsidRPr="002B569F">
        <w:t xml:space="preserve">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es una metodología ampliamente utilizada en proyectos de ciencia de datos y minería de datos que proporciona un enfoque estructurado para guiar el desarrollo de un modelo predictivo. La metodología consta de seis fases</w:t>
      </w:r>
      <w:ins w:id="4053"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054" w:author="Camilo Andrés Díaz Gómez" w:date="2023-03-17T00:46:00Z"/>
          <w:rFonts w:cs="Times New Roman"/>
          <w:b/>
          <w:bCs/>
          <w:rPrChange w:id="4055" w:author="Camilo Andrés Díaz Gómez" w:date="2023-03-28T17:42:00Z">
            <w:rPr>
              <w:ins w:id="4056" w:author="Camilo Andrés Díaz Gómez" w:date="2023-03-17T00:46:00Z"/>
            </w:rPr>
          </w:rPrChange>
        </w:rPr>
        <w:pPrChange w:id="4057" w:author="Camilo Andrés Díaz Gómez" w:date="2023-03-28T17:43:00Z">
          <w:pPr>
            <w:pStyle w:val="Ttulo3"/>
          </w:pPr>
        </w:pPrChange>
      </w:pPr>
      <w:r w:rsidRPr="002B569F">
        <w:rPr>
          <w:rFonts w:cs="Times New Roman"/>
          <w:b/>
          <w:bCs/>
          <w:rPrChange w:id="4058" w:author="Camilo Andrés Díaz Gómez" w:date="2023-03-28T17:42:00Z">
            <w:rPr/>
          </w:rPrChange>
        </w:rPr>
        <w:t>Comprensión del negocio</w:t>
      </w:r>
    </w:p>
    <w:p w14:paraId="0AA35090" w14:textId="77777777" w:rsidR="00EE67FE" w:rsidRPr="002B569F" w:rsidRDefault="00EE67FE">
      <w:pPr>
        <w:pStyle w:val="PrrAPA"/>
        <w:pPrChange w:id="4059" w:author="Camilo Andrés Díaz Gómez" w:date="2023-03-28T17:43:00Z">
          <w:pPr>
            <w:pStyle w:val="PrrAPA"/>
            <w:ind w:firstLine="0"/>
          </w:pPr>
        </w:pPrChange>
      </w:pPr>
    </w:p>
    <w:p w14:paraId="0B41E0D5" w14:textId="1362D7E3" w:rsidR="00616790" w:rsidRPr="002B569F" w:rsidRDefault="004C4EDB">
      <w:pPr>
        <w:pStyle w:val="PrrAPA"/>
        <w:pPrChange w:id="4060" w:author="Camilo Andrés Díaz Gómez" w:date="2023-03-28T17:43:00Z">
          <w:pPr>
            <w:pStyle w:val="PrrAPA"/>
            <w:ind w:firstLine="708"/>
          </w:pPr>
        </w:pPrChange>
      </w:pPr>
      <w:r w:rsidRPr="002B569F">
        <w:rPr>
          <w:rPrChange w:id="4061" w:author="Camilo Andrés Díaz Gómez" w:date="2023-03-28T17:42:00Z">
            <w:rPr>
              <w:color w:val="000000" w:themeColor="text1"/>
            </w:rPr>
          </w:rPrChange>
        </w:rPr>
        <w:t>C</w:t>
      </w:r>
      <w:r w:rsidR="00616790" w:rsidRPr="002B569F">
        <w:rPr>
          <w:rPrChange w:id="4062" w:author="Camilo Andrés Díaz Gómez" w:date="2023-03-28T17:42:00Z">
            <w:rPr>
              <w:color w:val="000000" w:themeColor="text1"/>
            </w:rPr>
          </w:rPrChange>
        </w:rPr>
        <w:t>omprender los objetivos y requisitos del proyecto, identificar el problema a resolver y definir los objetivos</w:t>
      </w:r>
      <w:del w:id="4063" w:author="Camilo Andrés Díaz Gómez" w:date="2023-03-28T14:31:00Z">
        <w:r w:rsidR="00616790" w:rsidRPr="002B569F" w:rsidDel="0071484C">
          <w:rPr>
            <w:rPrChange w:id="4064" w:author="Camilo Andrés Díaz Gómez" w:date="2023-03-28T17:42:00Z">
              <w:rPr>
                <w:color w:val="000000" w:themeColor="text1"/>
              </w:rPr>
            </w:rPrChange>
          </w:rPr>
          <w:delText xml:space="preserve"> de la minería de datos</w:delText>
        </w:r>
      </w:del>
      <w:r w:rsidR="00616790" w:rsidRPr="002B569F">
        <w:rPr>
          <w:rPrChange w:id="4065"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066" w:author="Camilo Andrés Díaz Gómez" w:date="2023-03-28T17:42:00Z">
            <w:rPr>
              <w:b/>
              <w:bCs/>
              <w:color w:val="000000" w:themeColor="text1"/>
            </w:rPr>
          </w:rPrChange>
        </w:rPr>
      </w:pPr>
    </w:p>
    <w:p w14:paraId="6E475991" w14:textId="02D1DBC3" w:rsidR="004C4EDB" w:rsidRPr="002B569F" w:rsidRDefault="00616790">
      <w:pPr>
        <w:rPr>
          <w:ins w:id="4067" w:author="Camilo Andrés Díaz Gómez" w:date="2023-03-17T00:46:00Z"/>
          <w:rFonts w:cs="Times New Roman"/>
          <w:b/>
          <w:bCs/>
          <w:rPrChange w:id="4068" w:author="Camilo Andrés Díaz Gómez" w:date="2023-03-28T17:42:00Z">
            <w:rPr>
              <w:ins w:id="4069" w:author="Camilo Andrés Díaz Gómez" w:date="2023-03-17T00:46:00Z"/>
            </w:rPr>
          </w:rPrChange>
        </w:rPr>
        <w:pPrChange w:id="4070" w:author="Camilo Andrés Díaz Gómez" w:date="2023-03-28T17:43:00Z">
          <w:pPr>
            <w:pStyle w:val="Ttulo3"/>
          </w:pPr>
        </w:pPrChange>
      </w:pPr>
      <w:r w:rsidRPr="002B569F">
        <w:rPr>
          <w:rFonts w:cs="Times New Roman"/>
          <w:b/>
          <w:bCs/>
          <w:rPrChange w:id="4071" w:author="Camilo Andrés Díaz Gómez" w:date="2023-03-28T17:42:00Z">
            <w:rPr/>
          </w:rPrChange>
        </w:rPr>
        <w:t>Comprensión de datos</w:t>
      </w:r>
    </w:p>
    <w:p w14:paraId="47E87240" w14:textId="77777777" w:rsidR="00EE67FE" w:rsidRPr="002B569F" w:rsidRDefault="00EE67FE">
      <w:pPr>
        <w:pPrChange w:id="4072" w:author="Camilo Andrés Díaz Gómez" w:date="2023-03-28T17:43:00Z">
          <w:pPr>
            <w:pStyle w:val="PrrAPA"/>
            <w:ind w:firstLine="0"/>
          </w:pPr>
        </w:pPrChange>
      </w:pPr>
    </w:p>
    <w:p w14:paraId="3154DBBA" w14:textId="646D7970" w:rsidR="00616790" w:rsidRPr="002B569F" w:rsidRDefault="004C4EDB">
      <w:pPr>
        <w:pStyle w:val="PrrAPA"/>
        <w:ind w:firstLine="720"/>
        <w:rPr>
          <w:rPrChange w:id="4073" w:author="Camilo Andrés Díaz Gómez" w:date="2023-03-28T17:42:00Z">
            <w:rPr>
              <w:color w:val="000000" w:themeColor="text1"/>
            </w:rPr>
          </w:rPrChange>
        </w:rPr>
        <w:pPrChange w:id="4074" w:author="Camilo Andrés Díaz Gómez" w:date="2023-03-28T17:43:00Z">
          <w:pPr>
            <w:pStyle w:val="PrrAPA"/>
          </w:pPr>
        </w:pPrChange>
      </w:pPr>
      <w:r w:rsidRPr="002B569F">
        <w:rPr>
          <w:rPrChange w:id="4075" w:author="Camilo Andrés Díaz Gómez" w:date="2023-03-28T17:42:00Z">
            <w:rPr>
              <w:color w:val="000000" w:themeColor="text1"/>
            </w:rPr>
          </w:rPrChange>
        </w:rPr>
        <w:t>R</w:t>
      </w:r>
      <w:r w:rsidR="00616790" w:rsidRPr="002B569F">
        <w:rPr>
          <w:rPrChange w:id="4076" w:author="Camilo Andrés Díaz Gómez" w:date="2023-03-28T17:42:00Z">
            <w:rPr>
              <w:color w:val="000000" w:themeColor="text1"/>
            </w:rPr>
          </w:rPrChange>
        </w:rPr>
        <w:t>ecopilación y exploración de datos, identificación de problemas de calidad de datos y verificación de l</w:t>
      </w:r>
      <w:ins w:id="4077" w:author="Camilo Andrés Díaz Gómez" w:date="2023-03-28T14:31:00Z">
        <w:r w:rsidR="0071484C" w:rsidRPr="002B569F">
          <w:rPr>
            <w:rPrChange w:id="4078" w:author="Camilo Andrés Díaz Gómez" w:date="2023-03-28T17:42:00Z">
              <w:rPr>
                <w:color w:val="000000" w:themeColor="text1"/>
              </w:rPr>
            </w:rPrChange>
          </w:rPr>
          <w:t>os datos esperados para los procesos de modelado.</w:t>
        </w:r>
      </w:ins>
      <w:del w:id="4079" w:author="Camilo Andrés Díaz Gómez" w:date="2023-03-28T14:31:00Z">
        <w:r w:rsidR="00616790" w:rsidRPr="002B569F" w:rsidDel="0071484C">
          <w:rPr>
            <w:rPrChange w:id="4080"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081" w:author="Camilo Andrés Díaz Gómez" w:date="2023-03-28T17:42:00Z">
            <w:rPr>
              <w:color w:val="000000" w:themeColor="text1"/>
            </w:rPr>
          </w:rPrChange>
        </w:rPr>
      </w:pPr>
    </w:p>
    <w:p w14:paraId="4D5E10ED" w14:textId="011C0670" w:rsidR="004C4EDB" w:rsidRPr="002B569F" w:rsidRDefault="00616790">
      <w:pPr>
        <w:rPr>
          <w:ins w:id="4082" w:author="Camilo Andrés Díaz Gómez" w:date="2023-03-17T00:46:00Z"/>
          <w:rFonts w:cs="Times New Roman"/>
          <w:b/>
          <w:bCs/>
          <w:rPrChange w:id="4083" w:author="Camilo Andrés Díaz Gómez" w:date="2023-03-28T17:42:00Z">
            <w:rPr>
              <w:ins w:id="4084" w:author="Camilo Andrés Díaz Gómez" w:date="2023-03-17T00:46:00Z"/>
            </w:rPr>
          </w:rPrChange>
        </w:rPr>
        <w:pPrChange w:id="4085" w:author="Camilo Andrés Díaz Gómez" w:date="2023-03-28T17:43:00Z">
          <w:pPr>
            <w:pStyle w:val="Ttulo3"/>
          </w:pPr>
        </w:pPrChange>
      </w:pPr>
      <w:r w:rsidRPr="002B569F">
        <w:rPr>
          <w:rFonts w:cs="Times New Roman"/>
          <w:b/>
          <w:bCs/>
          <w:rPrChange w:id="4086" w:author="Camilo Andrés Díaz Gómez" w:date="2023-03-28T17:42:00Z">
            <w:rPr/>
          </w:rPrChange>
        </w:rPr>
        <w:t>Preparación de datos</w:t>
      </w:r>
    </w:p>
    <w:p w14:paraId="2B2FB4E1" w14:textId="77777777" w:rsidR="00EE67FE" w:rsidRPr="002B569F" w:rsidRDefault="00EE67FE">
      <w:pPr>
        <w:pPrChange w:id="4087" w:author="Camilo Andrés Díaz Gómez" w:date="2023-03-28T17:43:00Z">
          <w:pPr>
            <w:pStyle w:val="PrrAPA"/>
            <w:ind w:firstLine="0"/>
          </w:pPr>
        </w:pPrChange>
      </w:pPr>
    </w:p>
    <w:p w14:paraId="46F260C1" w14:textId="07E2F5F1" w:rsidR="00616790" w:rsidRPr="002B569F" w:rsidRDefault="004C4EDB">
      <w:pPr>
        <w:pStyle w:val="PrrAPA"/>
        <w:ind w:firstLine="720"/>
        <w:rPr>
          <w:rPrChange w:id="4088" w:author="Camilo Andrés Díaz Gómez" w:date="2023-03-28T17:42:00Z">
            <w:rPr>
              <w:color w:val="000000" w:themeColor="text1"/>
            </w:rPr>
          </w:rPrChange>
        </w:rPr>
        <w:pPrChange w:id="4089" w:author="Camilo Andrés Díaz Gómez" w:date="2023-03-28T17:43:00Z">
          <w:pPr>
            <w:pStyle w:val="PrrAPA"/>
            <w:ind w:firstLine="708"/>
          </w:pPr>
        </w:pPrChange>
      </w:pPr>
      <w:r w:rsidRPr="002B569F">
        <w:rPr>
          <w:rPrChange w:id="4090" w:author="Camilo Andrés Díaz Gómez" w:date="2023-03-28T17:42:00Z">
            <w:rPr>
              <w:color w:val="000000" w:themeColor="text1"/>
            </w:rPr>
          </w:rPrChange>
        </w:rPr>
        <w:t>L</w:t>
      </w:r>
      <w:r w:rsidR="00616790" w:rsidRPr="002B569F">
        <w:rPr>
          <w:rPrChange w:id="4091" w:author="Camilo Andrés Díaz Gómez" w:date="2023-03-28T17:42:00Z">
            <w:rPr>
              <w:color w:val="000000" w:themeColor="text1"/>
            </w:rPr>
          </w:rPrChange>
        </w:rPr>
        <w:t xml:space="preserve">impieza, transformación y selección de los datos más apropiados para ser utilizados en </w:t>
      </w:r>
      <w:ins w:id="4092" w:author="Camilo Andrés Díaz Gómez" w:date="2023-03-28T14:32:00Z">
        <w:r w:rsidR="0071484C" w:rsidRPr="002B569F">
          <w:rPr>
            <w:rPrChange w:id="4093" w:author="Camilo Andrés Díaz Gómez" w:date="2023-03-28T17:42:00Z">
              <w:rPr>
                <w:color w:val="000000" w:themeColor="text1"/>
              </w:rPr>
            </w:rPrChange>
          </w:rPr>
          <w:t>los modelos</w:t>
        </w:r>
      </w:ins>
      <w:del w:id="4094" w:author="Camilo Andrés Díaz Gómez" w:date="2023-03-28T14:32:00Z">
        <w:r w:rsidR="00616790" w:rsidRPr="002B569F" w:rsidDel="0071484C">
          <w:rPr>
            <w:rPrChange w:id="4095" w:author="Camilo Andrés Díaz Gómez" w:date="2023-03-28T17:42:00Z">
              <w:rPr>
                <w:color w:val="000000" w:themeColor="text1"/>
              </w:rPr>
            </w:rPrChange>
          </w:rPr>
          <w:delText>el modelado</w:delText>
        </w:r>
      </w:del>
      <w:r w:rsidR="00616790" w:rsidRPr="002B569F">
        <w:rPr>
          <w:rPrChange w:id="4096"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097" w:author="Camilo Andrés Díaz Gómez" w:date="2023-03-28T17:42:00Z">
            <w:rPr>
              <w:color w:val="000000" w:themeColor="text1"/>
            </w:rPr>
          </w:rPrChange>
        </w:rPr>
      </w:pPr>
    </w:p>
    <w:p w14:paraId="5D192E63" w14:textId="6F286388" w:rsidR="004C4EDB" w:rsidRPr="002B569F" w:rsidRDefault="00616790">
      <w:pPr>
        <w:rPr>
          <w:ins w:id="4098" w:author="Camilo Andrés Díaz Gómez" w:date="2023-03-17T00:46:00Z"/>
          <w:rFonts w:cs="Times New Roman"/>
          <w:b/>
          <w:bCs/>
          <w:rPrChange w:id="4099" w:author="Camilo Andrés Díaz Gómez" w:date="2023-03-28T17:42:00Z">
            <w:rPr>
              <w:ins w:id="4100" w:author="Camilo Andrés Díaz Gómez" w:date="2023-03-17T00:46:00Z"/>
            </w:rPr>
          </w:rPrChange>
        </w:rPr>
        <w:pPrChange w:id="4101" w:author="Camilo Andrés Díaz Gómez" w:date="2023-03-28T17:43:00Z">
          <w:pPr>
            <w:pStyle w:val="Ttulo3"/>
          </w:pPr>
        </w:pPrChange>
      </w:pPr>
      <w:r w:rsidRPr="002B569F">
        <w:rPr>
          <w:rFonts w:cs="Times New Roman"/>
          <w:b/>
          <w:bCs/>
          <w:rPrChange w:id="4102" w:author="Camilo Andrés Díaz Gómez" w:date="2023-03-28T17:42:00Z">
            <w:rPr/>
          </w:rPrChange>
        </w:rPr>
        <w:t>Modelado</w:t>
      </w:r>
    </w:p>
    <w:p w14:paraId="7B7F40B4" w14:textId="77777777" w:rsidR="00EE67FE" w:rsidRPr="002B569F" w:rsidRDefault="00EE67FE">
      <w:pPr>
        <w:pPrChange w:id="4103"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04" w:author="Camilo Andrés Díaz Gómez" w:date="2023-03-28T17:42:00Z">
            <w:rPr>
              <w:color w:val="000000" w:themeColor="text1"/>
            </w:rPr>
          </w:rPrChange>
        </w:rPr>
        <w:pPrChange w:id="4105" w:author="Camilo Andrés Díaz Gómez" w:date="2023-03-28T17:43:00Z">
          <w:pPr>
            <w:pStyle w:val="PrrAPA"/>
          </w:pPr>
        </w:pPrChange>
      </w:pPr>
      <w:r w:rsidRPr="002B569F">
        <w:rPr>
          <w:rPrChange w:id="4106" w:author="Camilo Andrés Díaz Gómez" w:date="2023-03-28T17:42:00Z">
            <w:rPr>
              <w:color w:val="000000" w:themeColor="text1"/>
            </w:rPr>
          </w:rPrChange>
        </w:rPr>
        <w:t>S</w:t>
      </w:r>
      <w:r w:rsidR="00616790" w:rsidRPr="002B569F">
        <w:rPr>
          <w:rPrChange w:id="4107" w:author="Camilo Andrés Díaz Gómez" w:date="2023-03-28T17:42:00Z">
            <w:rPr>
              <w:color w:val="000000" w:themeColor="text1"/>
            </w:rPr>
          </w:rPrChange>
        </w:rPr>
        <w:t xml:space="preserve">eleccionar las técnicas de modelado a utilizar, construir y evaluar </w:t>
      </w:r>
      <w:del w:id="4108" w:author="Camilo Andrés Díaz Gómez" w:date="2023-03-28T14:33:00Z">
        <w:r w:rsidR="00616790" w:rsidRPr="002B569F" w:rsidDel="0071484C">
          <w:rPr>
            <w:rPrChange w:id="4109" w:author="Camilo Andrés Díaz Gómez" w:date="2023-03-28T17:42:00Z">
              <w:rPr>
                <w:color w:val="000000" w:themeColor="text1"/>
              </w:rPr>
            </w:rPrChange>
          </w:rPr>
          <w:delText xml:space="preserve">el </w:delText>
        </w:r>
      </w:del>
      <w:ins w:id="4110" w:author="Camilo Andrés Díaz Gómez" w:date="2023-03-28T14:33:00Z">
        <w:r w:rsidR="0071484C" w:rsidRPr="002B569F">
          <w:rPr>
            <w:rPrChange w:id="4111" w:author="Camilo Andrés Díaz Gómez" w:date="2023-03-28T17:42:00Z">
              <w:rPr>
                <w:color w:val="000000" w:themeColor="text1"/>
              </w:rPr>
            </w:rPrChange>
          </w:rPr>
          <w:t>los diferentes modelos</w:t>
        </w:r>
      </w:ins>
      <w:del w:id="4112" w:author="Camilo Andrés Díaz Gómez" w:date="2023-03-28T14:33:00Z">
        <w:r w:rsidR="00616790" w:rsidRPr="002B569F" w:rsidDel="0071484C">
          <w:rPr>
            <w:rPrChange w:id="4113" w:author="Camilo Andrés Díaz Gómez" w:date="2023-03-28T17:42:00Z">
              <w:rPr>
                <w:color w:val="000000" w:themeColor="text1"/>
              </w:rPr>
            </w:rPrChange>
          </w:rPr>
          <w:delText>modelo, y seleccionar el mejor</w:delText>
        </w:r>
      </w:del>
      <w:r w:rsidR="00616790" w:rsidRPr="002B569F">
        <w:rPr>
          <w:rPrChange w:id="4114"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15" w:author="Camilo Andrés Díaz Gómez" w:date="2023-03-28T17:42:00Z">
            <w:rPr>
              <w:color w:val="000000" w:themeColor="text1"/>
            </w:rPr>
          </w:rPrChange>
        </w:rPr>
      </w:pPr>
    </w:p>
    <w:p w14:paraId="7D2A1FB5" w14:textId="1BDF9888" w:rsidR="004C4EDB" w:rsidRPr="002B569F" w:rsidRDefault="00616790">
      <w:pPr>
        <w:rPr>
          <w:ins w:id="4116" w:author="Camilo Andrés Díaz Gómez" w:date="2023-03-17T00:46:00Z"/>
          <w:rFonts w:cs="Times New Roman"/>
          <w:b/>
          <w:bCs/>
          <w:rPrChange w:id="4117" w:author="Camilo Andrés Díaz Gómez" w:date="2023-03-28T17:42:00Z">
            <w:rPr>
              <w:ins w:id="4118" w:author="Camilo Andrés Díaz Gómez" w:date="2023-03-17T00:46:00Z"/>
            </w:rPr>
          </w:rPrChange>
        </w:rPr>
        <w:pPrChange w:id="4119" w:author="Camilo Andrés Díaz Gómez" w:date="2023-03-28T17:43:00Z">
          <w:pPr>
            <w:pStyle w:val="Ttulo3"/>
          </w:pPr>
        </w:pPrChange>
      </w:pPr>
      <w:r w:rsidRPr="002B569F">
        <w:rPr>
          <w:rFonts w:cs="Times New Roman"/>
          <w:b/>
          <w:bCs/>
          <w:rPrChange w:id="4120" w:author="Camilo Andrés Díaz Gómez" w:date="2023-03-28T17:42:00Z">
            <w:rPr/>
          </w:rPrChange>
        </w:rPr>
        <w:t>Evaluación</w:t>
      </w:r>
    </w:p>
    <w:p w14:paraId="6BEB56FF" w14:textId="77777777" w:rsidR="00EE67FE" w:rsidRPr="002B569F" w:rsidRDefault="00EE67FE">
      <w:pPr>
        <w:pPrChange w:id="4121"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22" w:author="Camilo Andrés Díaz Gómez" w:date="2023-03-28T17:42:00Z">
            <w:rPr>
              <w:color w:val="000000" w:themeColor="text1"/>
            </w:rPr>
          </w:rPrChange>
        </w:rPr>
        <w:pPrChange w:id="4123" w:author="Camilo Andrés Díaz Gómez" w:date="2023-03-28T17:43:00Z">
          <w:pPr>
            <w:pStyle w:val="PrrAPA"/>
            <w:ind w:firstLine="708"/>
          </w:pPr>
        </w:pPrChange>
      </w:pPr>
      <w:r w:rsidRPr="002B569F">
        <w:rPr>
          <w:rPrChange w:id="4124" w:author="Camilo Andrés Díaz Gómez" w:date="2023-03-28T17:42:00Z">
            <w:rPr>
              <w:color w:val="000000" w:themeColor="text1"/>
            </w:rPr>
          </w:rPrChange>
        </w:rPr>
        <w:t>E</w:t>
      </w:r>
      <w:r w:rsidR="00616790" w:rsidRPr="002B569F">
        <w:rPr>
          <w:rPrChange w:id="4125" w:author="Camilo Andrés Díaz Gómez" w:date="2023-03-28T17:42:00Z">
            <w:rPr>
              <w:color w:val="000000" w:themeColor="text1"/>
            </w:rPr>
          </w:rPrChange>
        </w:rPr>
        <w:t>valuar la efectividad de</w:t>
      </w:r>
      <w:ins w:id="4126" w:author="Camilo Andrés Díaz Gómez" w:date="2023-03-28T14:34:00Z">
        <w:r w:rsidR="0071484C" w:rsidRPr="002B569F">
          <w:rPr>
            <w:rPrChange w:id="4127" w:author="Camilo Andrés Díaz Gómez" w:date="2023-03-28T17:42:00Z">
              <w:rPr>
                <w:color w:val="000000" w:themeColor="text1"/>
              </w:rPr>
            </w:rPrChange>
          </w:rPr>
          <w:t xml:space="preserve"> </w:t>
        </w:r>
      </w:ins>
      <w:r w:rsidR="00616790" w:rsidRPr="002B569F">
        <w:rPr>
          <w:rPrChange w:id="4128" w:author="Camilo Andrés Díaz Gómez" w:date="2023-03-28T17:42:00Z">
            <w:rPr>
              <w:color w:val="000000" w:themeColor="text1"/>
            </w:rPr>
          </w:rPrChange>
        </w:rPr>
        <w:t>l</w:t>
      </w:r>
      <w:ins w:id="4129" w:author="Camilo Andrés Díaz Gómez" w:date="2023-03-28T14:34:00Z">
        <w:r w:rsidR="0071484C" w:rsidRPr="002B569F">
          <w:rPr>
            <w:rPrChange w:id="4130" w:author="Camilo Andrés Díaz Gómez" w:date="2023-03-28T17:42:00Z">
              <w:rPr>
                <w:color w:val="000000" w:themeColor="text1"/>
              </w:rPr>
            </w:rPrChange>
          </w:rPr>
          <w:t>os</w:t>
        </w:r>
      </w:ins>
      <w:r w:rsidR="00616790" w:rsidRPr="002B569F">
        <w:rPr>
          <w:rPrChange w:id="4131" w:author="Camilo Andrés Díaz Gómez" w:date="2023-03-28T17:42:00Z">
            <w:rPr>
              <w:color w:val="000000" w:themeColor="text1"/>
            </w:rPr>
          </w:rPrChange>
        </w:rPr>
        <w:t xml:space="preserve"> modelo</w:t>
      </w:r>
      <w:ins w:id="4132" w:author="Camilo Andrés Díaz Gómez" w:date="2023-03-28T14:34:00Z">
        <w:r w:rsidR="0071484C" w:rsidRPr="002B569F">
          <w:rPr>
            <w:rPrChange w:id="4133" w:author="Camilo Andrés Díaz Gómez" w:date="2023-03-28T17:42:00Z">
              <w:rPr>
                <w:color w:val="000000" w:themeColor="text1"/>
              </w:rPr>
            </w:rPrChange>
          </w:rPr>
          <w:t>s</w:t>
        </w:r>
      </w:ins>
      <w:r w:rsidR="00616790" w:rsidRPr="002B569F">
        <w:rPr>
          <w:rPrChange w:id="4134" w:author="Camilo Andrés Díaz Gómez" w:date="2023-03-28T17:42:00Z">
            <w:rPr>
              <w:color w:val="000000" w:themeColor="text1"/>
            </w:rPr>
          </w:rPrChange>
        </w:rPr>
        <w:t xml:space="preserve">, probar su generalización y asegurarse de que cumpla con los objetivos </w:t>
      </w:r>
      <w:del w:id="4135" w:author="Camilo Andrés Díaz Gómez" w:date="2023-03-28T14:35:00Z">
        <w:r w:rsidR="00616790" w:rsidRPr="002B569F" w:rsidDel="0071484C">
          <w:rPr>
            <w:rPrChange w:id="4136" w:author="Camilo Andrés Díaz Gómez" w:date="2023-03-28T17:42:00Z">
              <w:rPr>
                <w:color w:val="000000" w:themeColor="text1"/>
              </w:rPr>
            </w:rPrChange>
          </w:rPr>
          <w:delText>comerciales</w:delText>
        </w:r>
      </w:del>
      <w:ins w:id="4137" w:author="Camilo Andrés Díaz Gómez" w:date="2023-03-28T14:35:00Z">
        <w:r w:rsidR="0071484C" w:rsidRPr="002B569F">
          <w:rPr>
            <w:rPrChange w:id="4138" w:author="Camilo Andrés Díaz Gómez" w:date="2023-03-28T17:42:00Z">
              <w:rPr>
                <w:color w:val="000000" w:themeColor="text1"/>
              </w:rPr>
            </w:rPrChange>
          </w:rPr>
          <w:t>establecidos con anterioridad</w:t>
        </w:r>
      </w:ins>
      <w:r w:rsidR="00616790" w:rsidRPr="002B569F">
        <w:rPr>
          <w:rPrChange w:id="4139"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140" w:author="Camilo Andrés Díaz Gómez" w:date="2023-03-28T17:42:00Z">
            <w:rPr>
              <w:color w:val="000000" w:themeColor="text1"/>
            </w:rPr>
          </w:rPrChange>
        </w:rPr>
      </w:pPr>
    </w:p>
    <w:p w14:paraId="16513413" w14:textId="7B086641" w:rsidR="004C4EDB" w:rsidRPr="002B569F" w:rsidRDefault="00616790">
      <w:pPr>
        <w:rPr>
          <w:ins w:id="4141" w:author="Camilo Andrés Díaz Gómez" w:date="2023-03-17T00:46:00Z"/>
          <w:rFonts w:cs="Times New Roman"/>
          <w:b/>
          <w:bCs/>
          <w:rPrChange w:id="4142" w:author="Camilo Andrés Díaz Gómez" w:date="2023-03-28T17:42:00Z">
            <w:rPr>
              <w:ins w:id="4143" w:author="Camilo Andrés Díaz Gómez" w:date="2023-03-17T00:46:00Z"/>
            </w:rPr>
          </w:rPrChange>
        </w:rPr>
        <w:pPrChange w:id="4144" w:author="Camilo Andrés Díaz Gómez" w:date="2023-03-28T17:43:00Z">
          <w:pPr>
            <w:pStyle w:val="Ttulo3"/>
          </w:pPr>
        </w:pPrChange>
      </w:pPr>
      <w:r w:rsidRPr="002B569F">
        <w:rPr>
          <w:rFonts w:cs="Times New Roman"/>
          <w:b/>
          <w:bCs/>
          <w:rPrChange w:id="4145" w:author="Camilo Andrés Díaz Gómez" w:date="2023-03-28T17:42:00Z">
            <w:rPr/>
          </w:rPrChange>
        </w:rPr>
        <w:t>Despliegue</w:t>
      </w:r>
      <w:del w:id="4146" w:author="Camilo Andrés Díaz Gómez" w:date="2023-03-17T00:46:00Z">
        <w:r w:rsidR="004C4EDB" w:rsidRPr="002B569F" w:rsidDel="00EE67FE">
          <w:rPr>
            <w:rFonts w:cs="Times New Roman"/>
            <w:b/>
            <w:bCs/>
            <w:rPrChange w:id="4147" w:author="Camilo Andrés Díaz Gómez" w:date="2023-03-28T17:42:00Z">
              <w:rPr/>
            </w:rPrChange>
          </w:rPr>
          <w:delText>.</w:delText>
        </w:r>
      </w:del>
    </w:p>
    <w:p w14:paraId="0C47CBAB" w14:textId="77777777" w:rsidR="00EE67FE" w:rsidRPr="002B569F" w:rsidRDefault="00EE67FE">
      <w:pPr>
        <w:pPrChange w:id="4148" w:author="Camilo Andrés Díaz Gómez" w:date="2023-03-28T17:43:00Z">
          <w:pPr>
            <w:pStyle w:val="PrrAPA"/>
            <w:ind w:firstLine="0"/>
          </w:pPr>
        </w:pPrChange>
      </w:pPr>
    </w:p>
    <w:p w14:paraId="0316AC72" w14:textId="1E9DEBEA" w:rsidR="00616790" w:rsidRPr="002B569F" w:rsidRDefault="004C4EDB">
      <w:pPr>
        <w:pStyle w:val="PrrAPA"/>
        <w:ind w:firstLine="0"/>
        <w:rPr>
          <w:rPrChange w:id="4149" w:author="Camilo Andrés Díaz Gómez" w:date="2023-03-28T17:42:00Z">
            <w:rPr>
              <w:color w:val="000000" w:themeColor="text1"/>
            </w:rPr>
          </w:rPrChange>
        </w:rPr>
        <w:pPrChange w:id="4150" w:author="Camilo Andrés Díaz Gómez" w:date="2023-03-28T17:43:00Z">
          <w:pPr>
            <w:pStyle w:val="PrrAPA"/>
            <w:ind w:firstLine="708"/>
          </w:pPr>
        </w:pPrChange>
      </w:pPr>
      <w:r w:rsidRPr="002B569F">
        <w:rPr>
          <w:rPrChange w:id="4151" w:author="Camilo Andrés Díaz Gómez" w:date="2023-03-28T17:42:00Z">
            <w:rPr>
              <w:color w:val="000000" w:themeColor="text1"/>
            </w:rPr>
          </w:rPrChange>
        </w:rPr>
        <w:t>I</w:t>
      </w:r>
      <w:r w:rsidR="00616790" w:rsidRPr="002B569F">
        <w:rPr>
          <w:rPrChange w:id="4152" w:author="Camilo Andrés Díaz Gómez" w:date="2023-03-28T17:42:00Z">
            <w:rPr>
              <w:color w:val="000000" w:themeColor="text1"/>
            </w:rPr>
          </w:rPrChange>
        </w:rPr>
        <w:t>ntegración de</w:t>
      </w:r>
      <w:ins w:id="4153" w:author="Camilo Andrés Díaz Gómez" w:date="2023-03-28T14:36:00Z">
        <w:r w:rsidR="0071484C" w:rsidRPr="002B569F">
          <w:rPr>
            <w:rPrChange w:id="4154" w:author="Camilo Andrés Díaz Gómez" w:date="2023-03-28T17:42:00Z">
              <w:rPr>
                <w:color w:val="000000" w:themeColor="text1"/>
              </w:rPr>
            </w:rPrChange>
          </w:rPr>
          <w:t xml:space="preserve"> los</w:t>
        </w:r>
      </w:ins>
      <w:del w:id="4155" w:author="Camilo Andrés Díaz Gómez" w:date="2023-03-28T14:36:00Z">
        <w:r w:rsidR="00616790" w:rsidRPr="002B569F" w:rsidDel="0071484C">
          <w:rPr>
            <w:rPrChange w:id="4156" w:author="Camilo Andrés Díaz Gómez" w:date="2023-03-28T17:42:00Z">
              <w:rPr>
                <w:color w:val="000000" w:themeColor="text1"/>
              </w:rPr>
            </w:rPrChange>
          </w:rPr>
          <w:delText>l</w:delText>
        </w:r>
      </w:del>
      <w:r w:rsidR="00616790" w:rsidRPr="002B569F">
        <w:rPr>
          <w:rPrChange w:id="4157" w:author="Camilo Andrés Díaz Gómez" w:date="2023-03-28T17:42:00Z">
            <w:rPr>
              <w:color w:val="000000" w:themeColor="text1"/>
            </w:rPr>
          </w:rPrChange>
        </w:rPr>
        <w:t xml:space="preserve"> modelo</w:t>
      </w:r>
      <w:ins w:id="4158" w:author="Camilo Andrés Díaz Gómez" w:date="2023-03-28T14:36:00Z">
        <w:r w:rsidR="0071484C" w:rsidRPr="002B569F">
          <w:rPr>
            <w:rPrChange w:id="4159" w:author="Camilo Andrés Díaz Gómez" w:date="2023-03-28T17:42:00Z">
              <w:rPr>
                <w:color w:val="000000" w:themeColor="text1"/>
              </w:rPr>
            </w:rPrChange>
          </w:rPr>
          <w:t>s</w:t>
        </w:r>
      </w:ins>
      <w:r w:rsidR="00616790" w:rsidRPr="002B569F">
        <w:rPr>
          <w:rPrChange w:id="4160" w:author="Camilo Andrés Díaz Gómez" w:date="2023-03-28T17:42:00Z">
            <w:rPr>
              <w:color w:val="000000" w:themeColor="text1"/>
            </w:rPr>
          </w:rPrChange>
        </w:rPr>
        <w:t xml:space="preserve"> en el proceso de</w:t>
      </w:r>
      <w:ins w:id="4161" w:author="Camilo Andrés Díaz Gómez" w:date="2023-03-28T14:36:00Z">
        <w:r w:rsidR="0071484C" w:rsidRPr="002B569F">
          <w:rPr>
            <w:rPrChange w:id="4162" w:author="Camilo Andrés Díaz Gómez" w:date="2023-03-28T17:42:00Z">
              <w:rPr>
                <w:color w:val="000000" w:themeColor="text1"/>
              </w:rPr>
            </w:rPrChange>
          </w:rPr>
          <w:t xml:space="preserve">l proyecto </w:t>
        </w:r>
      </w:ins>
      <w:del w:id="4163" w:author="Camilo Andrés Díaz Gómez" w:date="2023-03-28T14:36:00Z">
        <w:r w:rsidR="00616790" w:rsidRPr="002B569F" w:rsidDel="0071484C">
          <w:rPr>
            <w:rPrChange w:id="4164" w:author="Camilo Andrés Díaz Gómez" w:date="2023-03-28T17:42:00Z">
              <w:rPr>
                <w:color w:val="000000" w:themeColor="text1"/>
              </w:rPr>
            </w:rPrChange>
          </w:rPr>
          <w:delText xml:space="preserve"> negocio </w:delText>
        </w:r>
      </w:del>
      <w:r w:rsidR="00616790" w:rsidRPr="002B569F">
        <w:rPr>
          <w:rPrChange w:id="4165"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166" w:author="Camilo Andrés Díaz Gómez" w:date="2023-03-28T17:42:00Z">
            <w:rPr>
              <w:color w:val="5B9BD5" w:themeColor="accent5"/>
            </w:rPr>
          </w:rPrChange>
        </w:rPr>
      </w:pPr>
    </w:p>
    <w:p w14:paraId="5B95F832" w14:textId="77777777" w:rsidR="000602C2" w:rsidRPr="002B569F" w:rsidRDefault="000602C2" w:rsidP="002B569F">
      <w:pPr>
        <w:pStyle w:val="PrrAPA"/>
        <w:rPr>
          <w:ins w:id="4167" w:author="Camilo Andrés Díaz Gómez" w:date="2023-03-27T22:48:00Z"/>
        </w:rPr>
      </w:pPr>
      <w:ins w:id="4168"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169" w:author="Camilo Andrés Díaz Gómez" w:date="2023-03-14T20:22:00Z"/>
        </w:rPr>
        <w:pPrChange w:id="4170" w:author="Camilo Andrés Díaz Gómez" w:date="2023-03-28T17:43:00Z">
          <w:pPr>
            <w:pStyle w:val="PrrAPA"/>
          </w:pPr>
        </w:pPrChange>
      </w:pPr>
      <w:del w:id="4171"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172" w:author="Camilo Andrés Díaz Gómez" w:date="2023-03-14T20:22:00Z"/>
        </w:rPr>
        <w:pPrChange w:id="4173" w:author="Camilo Andrés Díaz Gómez" w:date="2023-03-28T17:43:00Z">
          <w:pPr>
            <w:pStyle w:val="PrrAPA"/>
          </w:pPr>
        </w:pPrChange>
      </w:pPr>
    </w:p>
    <w:p w14:paraId="4F571838" w14:textId="0B84526F" w:rsidR="001023B2" w:rsidRPr="002B569F" w:rsidDel="00952EC4" w:rsidRDefault="001023B2">
      <w:pPr>
        <w:pStyle w:val="PrrAPA"/>
        <w:ind w:firstLine="0"/>
        <w:rPr>
          <w:del w:id="4174" w:author="Camilo Andrés Díaz Gómez" w:date="2023-03-14T20:22:00Z"/>
        </w:rPr>
        <w:pPrChange w:id="4175" w:author="Camilo Andrés Díaz Gómez" w:date="2023-03-28T17:43:00Z">
          <w:pPr>
            <w:pStyle w:val="PrrAPA"/>
          </w:pPr>
        </w:pPrChange>
      </w:pPr>
    </w:p>
    <w:p w14:paraId="19137B02" w14:textId="6E5B208C" w:rsidR="001023B2" w:rsidRPr="002B569F" w:rsidDel="00952EC4" w:rsidRDefault="001023B2">
      <w:pPr>
        <w:pStyle w:val="PrrAPA"/>
        <w:ind w:firstLine="0"/>
        <w:rPr>
          <w:del w:id="4176" w:author="Camilo Andrés Díaz Gómez" w:date="2023-03-14T20:22:00Z"/>
        </w:rPr>
        <w:pPrChange w:id="4177" w:author="Camilo Andrés Díaz Gómez" w:date="2023-03-28T17:43:00Z">
          <w:pPr>
            <w:pStyle w:val="PrrAPA"/>
          </w:pPr>
        </w:pPrChange>
      </w:pPr>
    </w:p>
    <w:p w14:paraId="3513221D" w14:textId="38FC8BDA" w:rsidR="001023B2" w:rsidRPr="002B569F" w:rsidDel="00952EC4" w:rsidRDefault="001023B2">
      <w:pPr>
        <w:pStyle w:val="PrrAPA"/>
        <w:ind w:firstLine="0"/>
        <w:rPr>
          <w:del w:id="4178" w:author="Camilo Andrés Díaz Gómez" w:date="2023-03-14T20:22:00Z"/>
        </w:rPr>
        <w:pPrChange w:id="4179" w:author="Camilo Andrés Díaz Gómez" w:date="2023-03-28T17:43:00Z">
          <w:pPr>
            <w:pStyle w:val="PrrAPA"/>
          </w:pPr>
        </w:pPrChange>
      </w:pPr>
    </w:p>
    <w:p w14:paraId="26D7DCB5" w14:textId="417FB6D6" w:rsidR="001023B2" w:rsidRPr="002B569F" w:rsidDel="000602C2" w:rsidRDefault="001023B2">
      <w:pPr>
        <w:pStyle w:val="PrrAPA"/>
        <w:ind w:firstLine="0"/>
        <w:rPr>
          <w:del w:id="4180" w:author="Camilo Andrés Díaz Gómez" w:date="2023-03-27T22:48:00Z"/>
        </w:rPr>
        <w:pPrChange w:id="4181" w:author="Camilo Andrés Díaz Gómez" w:date="2023-03-28T17:43:00Z">
          <w:pPr>
            <w:pStyle w:val="PrrAPA"/>
          </w:pPr>
        </w:pPrChange>
      </w:pPr>
    </w:p>
    <w:p w14:paraId="6345866A" w14:textId="7D427462" w:rsidR="001023B2" w:rsidRPr="002B569F" w:rsidRDefault="001023B2">
      <w:pPr>
        <w:pStyle w:val="PrrAPA"/>
        <w:ind w:firstLine="0"/>
        <w:pPrChange w:id="4182" w:author="Camilo Andrés Díaz Gómez" w:date="2023-03-28T17:43:00Z">
          <w:pPr>
            <w:pStyle w:val="PrrAPA"/>
          </w:pPr>
        </w:pPrChange>
      </w:pPr>
    </w:p>
    <w:p w14:paraId="2FB2F9F6" w14:textId="5DA6A2DA" w:rsidR="00952EC4" w:rsidRPr="002B569F" w:rsidRDefault="00842F9D">
      <w:pPr>
        <w:pStyle w:val="Descripcin"/>
        <w:spacing w:line="360" w:lineRule="auto"/>
        <w:rPr>
          <w:ins w:id="4183" w:author="Camilo Andrés Díaz Gómez" w:date="2023-03-28T15:18:00Z"/>
          <w:rFonts w:cs="Times New Roman"/>
          <w:b w:val="0"/>
          <w:bCs/>
          <w:i/>
          <w:szCs w:val="24"/>
          <w:rPrChange w:id="4184" w:author="Camilo Andrés Díaz Gómez" w:date="2023-03-28T17:42:00Z">
            <w:rPr>
              <w:ins w:id="4185" w:author="Camilo Andrés Díaz Gómez" w:date="2023-03-28T15:18:00Z"/>
              <w:rFonts w:cs="Times New Roman"/>
              <w:b w:val="0"/>
              <w:bCs/>
              <w:i/>
              <w:color w:val="000000" w:themeColor="text1"/>
              <w:szCs w:val="24"/>
            </w:rPr>
          </w:rPrChange>
        </w:rPr>
        <w:pPrChange w:id="4186" w:author="Camilo Andrés Díaz Gómez" w:date="2023-03-28T17:43:00Z">
          <w:pPr>
            <w:pStyle w:val="Descripcin"/>
          </w:pPr>
        </w:pPrChange>
      </w:pPr>
      <w:bookmarkStart w:id="4187" w:name="_Toc130919841"/>
      <w:ins w:id="4188" w:author="Steff Guzmán" w:date="2023-03-24T15:09: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5</w:t>
      </w:r>
      <w:ins w:id="4189" w:author="Steff Guzmán" w:date="2023-03-24T15:09:00Z">
        <w:r w:rsidRPr="002B569F">
          <w:rPr>
            <w:rFonts w:cs="Times New Roman"/>
            <w:szCs w:val="24"/>
          </w:rPr>
          <w:fldChar w:fldCharType="end"/>
        </w:r>
      </w:ins>
      <w:ins w:id="4190" w:author="Steff Guzmán" w:date="2023-03-13T18:47:00Z">
        <w:r w:rsidR="00C87243" w:rsidRPr="002B569F">
          <w:rPr>
            <w:rFonts w:cs="Times New Roman"/>
            <w:bCs/>
            <w:szCs w:val="24"/>
          </w:rPr>
          <w:t xml:space="preserve"> </w:t>
        </w:r>
      </w:ins>
      <w:ins w:id="4191" w:author="Camilo Andrés Díaz Gómez" w:date="2023-03-14T20:22:00Z">
        <w:r w:rsidR="00952EC4" w:rsidRPr="002B569F">
          <w:rPr>
            <w:rFonts w:cs="Times New Roman"/>
            <w:i/>
            <w:szCs w:val="24"/>
            <w:rPrChange w:id="4192"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193" w:author="Camilo Andrés Díaz Gómez" w:date="2023-03-28T17:42:00Z">
              <w:rPr>
                <w:rFonts w:cs="Times New Roman"/>
                <w:i/>
                <w:iCs w:val="0"/>
                <w:color w:val="000000" w:themeColor="text1"/>
                <w:szCs w:val="22"/>
              </w:rPr>
            </w:rPrChange>
          </w:rPr>
          <w:t>Estructura de la metodología CRISP-DM</w:t>
        </w:r>
      </w:ins>
      <w:bookmarkEnd w:id="4187"/>
    </w:p>
    <w:p w14:paraId="2852A9F5" w14:textId="77777777" w:rsidR="00C038A4" w:rsidRPr="002B569F" w:rsidRDefault="00C038A4">
      <w:pPr>
        <w:rPr>
          <w:ins w:id="4194" w:author="Camilo Andrés Díaz Gómez" w:date="2023-03-14T20:22:00Z"/>
          <w:rFonts w:cs="Times New Roman"/>
          <w:rPrChange w:id="4195" w:author="Camilo Andrés Díaz Gómez" w:date="2023-03-28T17:42:00Z">
            <w:rPr>
              <w:ins w:id="4196" w:author="Camilo Andrés Díaz Gómez" w:date="2023-03-14T20:22:00Z"/>
              <w:rFonts w:cs="Times New Roman"/>
              <w:bCs/>
              <w:i/>
              <w:color w:val="000000" w:themeColor="text1"/>
              <w:szCs w:val="24"/>
            </w:rPr>
          </w:rPrChange>
        </w:rPr>
        <w:pPrChange w:id="4197" w:author="Camilo Andrés Díaz Gómez" w:date="2023-03-28T17:43:00Z">
          <w:pPr>
            <w:jc w:val="left"/>
          </w:pPr>
        </w:pPrChange>
      </w:pPr>
    </w:p>
    <w:p w14:paraId="7977D8AC" w14:textId="002C2039" w:rsidR="001023B2" w:rsidRPr="002B569F" w:rsidRDefault="001023B2">
      <w:pPr>
        <w:pStyle w:val="Descripcin"/>
        <w:spacing w:line="360" w:lineRule="auto"/>
        <w:pPrChange w:id="4198" w:author="Camilo Andrés Díaz Gómez" w:date="2023-03-28T17:43:00Z">
          <w:pPr>
            <w:pStyle w:val="PrrAPA"/>
          </w:pPr>
        </w:pPrChange>
      </w:pPr>
    </w:p>
    <w:p w14:paraId="5A6F27D1" w14:textId="04F609A0" w:rsidR="00DC078A" w:rsidRPr="002B569F" w:rsidDel="00C87243" w:rsidRDefault="0027258A">
      <w:pPr>
        <w:jc w:val="left"/>
        <w:rPr>
          <w:del w:id="4199" w:author="Steff Guzmán" w:date="2023-03-13T18:47:00Z"/>
          <w:rFonts w:cs="Times New Roman"/>
          <w:b/>
          <w:bCs/>
          <w:szCs w:val="24"/>
        </w:rPr>
      </w:pPr>
      <w:del w:id="4200"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201" w:author="Camilo Andrés Díaz Gómez" w:date="2023-03-14T20:22:00Z"/>
          <w:rFonts w:cs="Times New Roman"/>
          <w:i/>
          <w:iCs/>
          <w:szCs w:val="24"/>
          <w:rPrChange w:id="4202" w:author="Camilo Andrés Díaz Gómez" w:date="2023-03-28T17:42:00Z">
            <w:rPr>
              <w:del w:id="4203" w:author="Camilo Andrés Díaz Gómez" w:date="2023-03-14T20:22:00Z"/>
              <w:rFonts w:cs="Times New Roman"/>
              <w:i/>
              <w:iCs/>
              <w:color w:val="000000" w:themeColor="text1"/>
              <w:szCs w:val="24"/>
            </w:rPr>
          </w:rPrChange>
        </w:rPr>
      </w:pPr>
      <w:del w:id="4204" w:author="Camilo Andrés Díaz Gómez" w:date="2023-03-14T20:22:00Z">
        <w:r w:rsidRPr="002B569F" w:rsidDel="00952EC4">
          <w:rPr>
            <w:rFonts w:cs="Times New Roman"/>
            <w:i/>
            <w:iCs/>
            <w:szCs w:val="24"/>
            <w:rPrChange w:id="4205"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06" w:author="Camilo Andrés Díaz Gómez" w:date="2023-03-12T18:24:00Z"/>
          <w:rFonts w:cs="Times New Roman"/>
          <w:b/>
          <w:bCs/>
          <w:szCs w:val="24"/>
        </w:rPr>
      </w:pPr>
      <w:r w:rsidRPr="002B569F">
        <w:rPr>
          <w:rFonts w:cs="Times New Roman"/>
          <w:noProof/>
          <w:szCs w:val="24"/>
          <w:rPrChange w:id="4207"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08" w:author="Camilo Andrés Díaz Gómez" w:date="2023-03-28T15:19:00Z"/>
          <w:rFonts w:cs="Times New Roman"/>
          <w:i/>
          <w:iCs/>
          <w:szCs w:val="24"/>
          <w:rPrChange w:id="4209" w:author="Camilo Andrés Díaz Gómez" w:date="2023-03-28T17:42:00Z">
            <w:rPr>
              <w:ins w:id="4210"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11" w:author="Camilo Andrés Díaz Gómez" w:date="2023-03-12T18:24:00Z"/>
          <w:rFonts w:cs="Times New Roman"/>
          <w:i/>
          <w:iCs/>
          <w:szCs w:val="24"/>
          <w:rPrChange w:id="4212" w:author="Camilo Andrés Díaz Gómez" w:date="2023-03-28T17:42:00Z">
            <w:rPr>
              <w:ins w:id="4213" w:author="Camilo Andrés Díaz Gómez" w:date="2023-03-12T18:24:00Z"/>
              <w:rFonts w:cs="Times New Roman"/>
              <w:i/>
              <w:iCs/>
              <w:color w:val="000000" w:themeColor="text1"/>
              <w:szCs w:val="24"/>
            </w:rPr>
          </w:rPrChange>
        </w:rPr>
      </w:pPr>
      <w:ins w:id="4214" w:author="Steff Guzmán" w:date="2023-03-13T19:06:00Z">
        <w:r w:rsidRPr="002B569F">
          <w:rPr>
            <w:rFonts w:cs="Times New Roman"/>
            <w:i/>
            <w:iCs/>
            <w:szCs w:val="24"/>
            <w:rPrChange w:id="4215" w:author="Camilo Andrés Díaz Gómez" w:date="2023-03-28T17:42:00Z">
              <w:rPr>
                <w:rFonts w:cs="Times New Roman"/>
                <w:i/>
                <w:iCs/>
                <w:color w:val="000000" w:themeColor="text1"/>
                <w:szCs w:val="24"/>
              </w:rPr>
            </w:rPrChange>
          </w:rPr>
          <w:t xml:space="preserve">Fuente: </w:t>
        </w:r>
      </w:ins>
      <w:ins w:id="4216" w:author="Camilo Andrés Díaz Gómez" w:date="2023-03-12T18:24:00Z">
        <w:r w:rsidR="00EF7707" w:rsidRPr="002B569F">
          <w:rPr>
            <w:rFonts w:cs="Times New Roman"/>
            <w:i/>
            <w:iCs/>
            <w:szCs w:val="24"/>
            <w:rPrChange w:id="4217"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18" w:author="Camilo Andrés Díaz Gómez" w:date="2023-03-28T17:43:00Z">
          <w:pPr>
            <w:jc w:val="center"/>
          </w:pPr>
        </w:pPrChange>
      </w:pPr>
    </w:p>
    <w:p w14:paraId="2F9C9297" w14:textId="61D50F3C" w:rsidR="0027258A" w:rsidRPr="002B569F" w:rsidRDefault="0027258A">
      <w:pPr>
        <w:pStyle w:val="Ttulo3"/>
        <w:rPr>
          <w:ins w:id="4219" w:author="Camilo Andrés Díaz Gómez" w:date="2023-03-17T00:46:00Z"/>
          <w:b/>
          <w:bCs/>
          <w:rPrChange w:id="4220" w:author="Camilo Andrés Díaz Gómez" w:date="2023-03-28T17:42:00Z">
            <w:rPr>
              <w:ins w:id="4221" w:author="Camilo Andrés Díaz Gómez" w:date="2023-03-17T00:46:00Z"/>
            </w:rPr>
          </w:rPrChange>
        </w:rPr>
        <w:pPrChange w:id="4222" w:author="Camilo Andrés Díaz Gómez" w:date="2023-03-28T17:43:00Z">
          <w:pPr>
            <w:pStyle w:val="PrrAPA"/>
            <w:ind w:firstLine="0"/>
          </w:pPr>
        </w:pPrChange>
      </w:pPr>
      <w:del w:id="4223" w:author="Camilo Andrés Díaz Gómez" w:date="2023-03-14T21:22:00Z">
        <w:r w:rsidRPr="002B569F" w:rsidDel="00C91454">
          <w:rPr>
            <w:rFonts w:ascii="Times New Roman" w:hAnsi="Times New Roman" w:cs="Times New Roman"/>
            <w:b/>
            <w:bCs/>
            <w:color w:val="auto"/>
            <w:rPrChange w:id="4224" w:author="Camilo Andrés Díaz Gómez" w:date="2023-03-28T17:42:00Z">
              <w:rPr/>
            </w:rPrChange>
          </w:rPr>
          <w:delText xml:space="preserve">Entendimiento </w:delText>
        </w:r>
      </w:del>
      <w:bookmarkStart w:id="4225" w:name="_Toc130919817"/>
      <w:ins w:id="4226" w:author="Camilo Andrés Díaz Gómez" w:date="2023-03-15T18:38:00Z">
        <w:r w:rsidR="004D6B6A" w:rsidRPr="002B569F">
          <w:rPr>
            <w:rFonts w:ascii="Times New Roman" w:hAnsi="Times New Roman" w:cs="Times New Roman"/>
            <w:b/>
            <w:bCs/>
            <w:color w:val="auto"/>
            <w:rPrChange w:id="4227" w:author="Camilo Andrés Díaz Gómez" w:date="2023-03-28T17:42:00Z">
              <w:rPr/>
            </w:rPrChange>
          </w:rPr>
          <w:t>Compresión</w:t>
        </w:r>
      </w:ins>
      <w:ins w:id="4228" w:author="Camilo Andrés Díaz Gómez" w:date="2023-03-14T21:22:00Z">
        <w:r w:rsidR="00C91454" w:rsidRPr="002B569F">
          <w:rPr>
            <w:rFonts w:ascii="Times New Roman" w:hAnsi="Times New Roman" w:cs="Times New Roman"/>
            <w:b/>
            <w:bCs/>
            <w:color w:val="auto"/>
            <w:rPrChange w:id="4229" w:author="Camilo Andrés Díaz Gómez" w:date="2023-03-28T17:42:00Z">
              <w:rPr/>
            </w:rPrChange>
          </w:rPr>
          <w:t xml:space="preserve"> </w:t>
        </w:r>
      </w:ins>
      <w:r w:rsidRPr="002B569F">
        <w:rPr>
          <w:rFonts w:ascii="Times New Roman" w:hAnsi="Times New Roman" w:cs="Times New Roman"/>
          <w:b/>
          <w:bCs/>
          <w:color w:val="auto"/>
          <w:rPrChange w:id="4230" w:author="Camilo Andrés Díaz Gómez" w:date="2023-03-28T17:42:00Z">
            <w:rPr/>
          </w:rPrChange>
        </w:rPr>
        <w:t>del negocio</w:t>
      </w:r>
      <w:bookmarkEnd w:id="4225"/>
    </w:p>
    <w:p w14:paraId="727523EF" w14:textId="77777777" w:rsidR="00EE67FE" w:rsidRPr="002B569F" w:rsidRDefault="00EE67FE" w:rsidP="002B569F">
      <w:pPr>
        <w:pStyle w:val="PrrAPA"/>
        <w:ind w:firstLine="0"/>
        <w:rPr>
          <w:b/>
          <w:bCs/>
          <w:rPrChange w:id="4231"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232" w:author="Camilo Andrés Díaz Gómez" w:date="2023-03-17T00:46:00Z"/>
          <w:rPrChange w:id="4233" w:author="Camilo Andrés Díaz Gómez" w:date="2023-03-28T17:42:00Z">
            <w:rPr>
              <w:ins w:id="4234" w:author="Camilo Andrés Díaz Gómez" w:date="2023-03-17T00:46:00Z"/>
              <w:color w:val="000000" w:themeColor="text1"/>
            </w:rPr>
          </w:rPrChange>
        </w:rPr>
      </w:pPr>
      <w:r w:rsidRPr="002B569F">
        <w:rPr>
          <w:rPrChange w:id="4235"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236" w:author="Camilo Andrés Díaz Gómez" w:date="2023-03-28T17:42:00Z">
            <w:rPr>
              <w:color w:val="000000" w:themeColor="text1"/>
            </w:rPr>
          </w:rPrChange>
        </w:rPr>
        <w:pPrChange w:id="4237" w:author="Camilo Andrés Díaz Gómez" w:date="2023-03-28T17:43:00Z">
          <w:pPr>
            <w:pStyle w:val="PrrAPA"/>
          </w:pPr>
        </w:pPrChange>
      </w:pPr>
    </w:p>
    <w:p w14:paraId="22163B64" w14:textId="18A99B19" w:rsidR="0027258A" w:rsidRPr="002B569F" w:rsidRDefault="0027258A" w:rsidP="002B569F">
      <w:pPr>
        <w:pStyle w:val="PrrAPA"/>
        <w:ind w:firstLine="720"/>
        <w:rPr>
          <w:ins w:id="4238" w:author="Camilo Andrés Díaz Gómez" w:date="2023-03-15T19:01:00Z"/>
          <w:rPrChange w:id="4239" w:author="Camilo Andrés Díaz Gómez" w:date="2023-03-28T17:42:00Z">
            <w:rPr>
              <w:ins w:id="4240" w:author="Camilo Andrés Díaz Gómez" w:date="2023-03-15T19:01:00Z"/>
              <w:color w:val="000000" w:themeColor="text1"/>
            </w:rPr>
          </w:rPrChange>
        </w:rPr>
      </w:pPr>
      <w:r w:rsidRPr="002B569F">
        <w:rPr>
          <w:rPrChange w:id="4241" w:author="Camilo Andrés Díaz Gómez" w:date="2023-03-28T17:42:00Z">
            <w:rPr>
              <w:color w:val="000000" w:themeColor="text1"/>
            </w:rPr>
          </w:rPrChange>
        </w:rPr>
        <w:t xml:space="preserve">Para esta fase se tuvo previsto una </w:t>
      </w:r>
      <w:del w:id="4242" w:author="Camilo Andrés Díaz Gómez" w:date="2023-03-15T18:38:00Z">
        <w:r w:rsidRPr="002B569F" w:rsidDel="004D6B6A">
          <w:rPr>
            <w:rPrChange w:id="4243" w:author="Camilo Andrés Díaz Gómez" w:date="2023-03-28T17:42:00Z">
              <w:rPr>
                <w:color w:val="000000" w:themeColor="text1"/>
              </w:rPr>
            </w:rPrChange>
          </w:rPr>
          <w:delText xml:space="preserve">X </w:delText>
        </w:r>
      </w:del>
      <w:ins w:id="4244" w:author="Camilo Andrés Díaz Gómez" w:date="2023-03-15T18:38:00Z">
        <w:r w:rsidR="004D6B6A" w:rsidRPr="002B569F">
          <w:rPr>
            <w:rPrChange w:id="4245" w:author="Camilo Andrés Díaz Gómez" w:date="2023-03-28T17:42:00Z">
              <w:rPr>
                <w:color w:val="000000" w:themeColor="text1"/>
              </w:rPr>
            </w:rPrChange>
          </w:rPr>
          <w:t xml:space="preserve">5 </w:t>
        </w:r>
      </w:ins>
      <w:r w:rsidRPr="002B569F">
        <w:rPr>
          <w:rPrChange w:id="4246"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247" w:author="Camilo Andrés Díaz Gómez" w:date="2023-03-28T17:42:00Z">
            <w:rPr>
              <w:color w:val="000000" w:themeColor="text1"/>
            </w:rPr>
          </w:rPrChange>
        </w:rPr>
        <w:pPrChange w:id="4248" w:author="Camilo Andrés Díaz Gómez" w:date="2023-03-28T17:43:00Z">
          <w:pPr>
            <w:pStyle w:val="PrrAPA"/>
          </w:pPr>
        </w:pPrChange>
      </w:pPr>
    </w:p>
    <w:p w14:paraId="49F13249" w14:textId="1F9CB111" w:rsidR="0027258A" w:rsidRPr="002B569F" w:rsidRDefault="0027258A">
      <w:pPr>
        <w:pStyle w:val="Ttulo4"/>
        <w:rPr>
          <w:ins w:id="4249" w:author="Camilo Andrés Díaz Gómez" w:date="2023-03-17T00:46:00Z"/>
          <w:b/>
          <w:bCs/>
          <w:i w:val="0"/>
          <w:iCs w:val="0"/>
          <w:rPrChange w:id="4250" w:author="Camilo Andrés Díaz Gómez" w:date="2023-03-28T17:42:00Z">
            <w:rPr>
              <w:ins w:id="4251" w:author="Camilo Andrés Díaz Gómez" w:date="2023-03-17T00:46:00Z"/>
              <w:i/>
              <w:iCs/>
            </w:rPr>
          </w:rPrChange>
        </w:rPr>
        <w:pPrChange w:id="4252" w:author="Camilo Andrés Díaz Gómez" w:date="2023-03-28T17:43:00Z">
          <w:pPr>
            <w:pStyle w:val="PrrAPA"/>
            <w:ind w:firstLine="0"/>
          </w:pPr>
        </w:pPrChange>
      </w:pPr>
      <w:r w:rsidRPr="002B569F">
        <w:rPr>
          <w:rFonts w:ascii="Times New Roman" w:hAnsi="Times New Roman" w:cs="Times New Roman"/>
          <w:b/>
          <w:bCs/>
          <w:color w:val="auto"/>
          <w:rPrChange w:id="4253" w:author="Camilo Andrés Díaz Gómez" w:date="2023-03-28T17:42:00Z">
            <w:rPr>
              <w:i/>
              <w:iCs/>
            </w:rPr>
          </w:rPrChange>
        </w:rPr>
        <w:t>Tareas</w:t>
      </w:r>
    </w:p>
    <w:p w14:paraId="5941A65A" w14:textId="77777777" w:rsidR="00EE67FE" w:rsidRPr="002B569F" w:rsidRDefault="00EE67FE" w:rsidP="002B569F">
      <w:pPr>
        <w:pStyle w:val="PrrAPA"/>
        <w:ind w:firstLine="0"/>
        <w:rPr>
          <w:b/>
          <w:bCs/>
          <w:i/>
          <w:iCs/>
          <w:rPrChange w:id="4254"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255"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256" w:author="Camilo Andrés Díaz Gómez" w:date="2023-03-28T17:42:00Z">
            <w:rPr/>
          </w:rPrChange>
        </w:rPr>
        <w:t>Actividad 1.</w:t>
      </w:r>
      <w:ins w:id="4257"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258"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259" w:author="Camilo Andrés Díaz Gómez" w:date="2023-03-15T18:43:00Z"/>
        </w:rPr>
        <w:pPrChange w:id="4260" w:author="Camilo Andrés Díaz Gómez" w:date="2023-03-28T17:43:00Z">
          <w:pPr>
            <w:spacing w:after="160"/>
            <w:ind w:firstLine="720"/>
            <w:jc w:val="left"/>
          </w:pPr>
        </w:pPrChange>
      </w:pPr>
      <w:del w:id="4261" w:author="Camilo Andrés Díaz Gómez" w:date="2023-03-28T14:38:00Z">
        <w:r w:rsidRPr="002B569F" w:rsidDel="0071484C">
          <w:rPr>
            <w:b/>
            <w:bCs/>
            <w:rPrChange w:id="4262" w:author="Camilo Andrés Díaz Gómez" w:date="2023-03-28T17:42:00Z">
              <w:rPr/>
            </w:rPrChange>
          </w:rPr>
          <w:lastRenderedPageBreak/>
          <w:delText xml:space="preserve"> </w:delText>
        </w:r>
      </w:del>
      <w:ins w:id="4263" w:author="Camilo Andrés Díaz Gómez" w:date="2023-03-15T18:43:00Z">
        <w:r w:rsidR="004D6B6A" w:rsidRPr="002B569F">
          <w:rPr>
            <w:b/>
            <w:bCs/>
            <w:rPrChange w:id="4264" w:author="Camilo Andrés Díaz Gómez" w:date="2023-03-28T17:42:00Z">
              <w:rPr/>
            </w:rPrChange>
          </w:rPr>
          <w:t>Análisis de objetivos</w:t>
        </w:r>
        <w:r w:rsidR="004D6B6A" w:rsidRPr="002B569F">
          <w:t xml:space="preserve">: En esta tarea se </w:t>
        </w:r>
      </w:ins>
      <w:ins w:id="4265" w:author="Camilo Andrés Díaz Gómez" w:date="2023-03-15T18:45:00Z">
        <w:r w:rsidR="004D6B6A" w:rsidRPr="002B569F">
          <w:t>realizará</w:t>
        </w:r>
      </w:ins>
      <w:ins w:id="4266" w:author="Camilo Andrés Díaz Gómez" w:date="2023-03-15T18:43:00Z">
        <w:r w:rsidR="004D6B6A" w:rsidRPr="002B569F">
          <w:t xml:space="preserve"> un análisis detallado de los objetivos del proyecto</w:t>
        </w:r>
      </w:ins>
      <w:ins w:id="4267" w:author="Camilo Andrés Díaz Gómez" w:date="2023-03-21T10:56:00Z">
        <w:r w:rsidR="00DB7D3C" w:rsidRPr="002B569F">
          <w:t xml:space="preserve"> </w:t>
        </w:r>
      </w:ins>
      <w:ins w:id="4268" w:author="Camilo Andrés Díaz Gómez" w:date="2023-03-15T18:43:00Z">
        <w:r w:rsidR="004D6B6A" w:rsidRPr="002B569F">
          <w:t>que se va</w:t>
        </w:r>
      </w:ins>
      <w:ins w:id="4269" w:author="Camilo Andrés Díaz Gómez" w:date="2023-03-15T18:44:00Z">
        <w:r w:rsidR="004D6B6A" w:rsidRPr="002B569F">
          <w:t>n</w:t>
        </w:r>
      </w:ins>
      <w:ins w:id="4270" w:author="Camilo Andrés Díaz Gómez" w:date="2023-03-15T18:43:00Z">
        <w:r w:rsidR="004D6B6A" w:rsidRPr="002B569F">
          <w:t xml:space="preserve"> a llevar a cabo. Se </w:t>
        </w:r>
      </w:ins>
      <w:ins w:id="4271" w:author="Camilo Andrés Díaz Gómez" w:date="2023-03-15T18:47:00Z">
        <w:r w:rsidR="00A0414F" w:rsidRPr="002B569F">
          <w:t>definirán</w:t>
        </w:r>
      </w:ins>
      <w:ins w:id="4272" w:author="Camilo Andrés Díaz Gómez" w:date="2023-03-15T18:43:00Z">
        <w:r w:rsidR="004D6B6A" w:rsidRPr="002B569F">
          <w:t xml:space="preserve"> los resultados esperados y se </w:t>
        </w:r>
      </w:ins>
      <w:ins w:id="4273" w:author="Camilo Andrés Díaz Gómez" w:date="2023-03-15T18:47:00Z">
        <w:r w:rsidR="00A0414F" w:rsidRPr="002B569F">
          <w:t>establecerán</w:t>
        </w:r>
      </w:ins>
      <w:ins w:id="4274" w:author="Camilo Andrés Díaz Gómez" w:date="2023-03-15T18:43:00Z">
        <w:r w:rsidR="004D6B6A" w:rsidRPr="002B569F">
          <w:t xml:space="preserve"> los criterios para medir el éxito del proyecto. </w:t>
        </w:r>
      </w:ins>
      <w:del w:id="4275" w:author="Camilo Andrés Díaz Gómez" w:date="2023-03-15T18:43:00Z">
        <w:r w:rsidRPr="002B569F" w:rsidDel="004D6B6A">
          <w:delText>Análisis de objetivos.</w:delText>
        </w:r>
      </w:del>
    </w:p>
    <w:p w14:paraId="3457A239" w14:textId="77777777" w:rsidR="00A0414F" w:rsidRPr="002B569F" w:rsidRDefault="00A0414F">
      <w:pPr>
        <w:pStyle w:val="PrrAPA"/>
        <w:rPr>
          <w:ins w:id="4276" w:author="Camilo Andrés Díaz Gómez" w:date="2023-03-15T18:49:00Z"/>
        </w:rPr>
        <w:pPrChange w:id="4277" w:author="Camilo Andrés Díaz Gómez" w:date="2023-03-28T17:43:00Z">
          <w:pPr>
            <w:spacing w:after="160"/>
            <w:ind w:firstLine="720"/>
            <w:jc w:val="left"/>
          </w:pPr>
        </w:pPrChange>
      </w:pPr>
    </w:p>
    <w:p w14:paraId="066A6BD7" w14:textId="77777777" w:rsidR="004D6B6A" w:rsidRPr="002B569F" w:rsidRDefault="004D6B6A">
      <w:pPr>
        <w:pStyle w:val="PrrAPA"/>
        <w:rPr>
          <w:ins w:id="4278" w:author="Camilo Andrés Díaz Gómez" w:date="2023-03-15T18:43:00Z"/>
        </w:rPr>
        <w:pPrChange w:id="4279"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280" w:author="Camilo Andrés Díaz Gómez" w:date="2023-03-17T00:46:00Z"/>
          <w:rFonts w:cs="Times New Roman"/>
          <w:b/>
          <w:bCs/>
          <w:rPrChange w:id="4281" w:author="Camilo Andrés Díaz Gómez" w:date="2023-03-28T17:42:00Z">
            <w:rPr>
              <w:ins w:id="4282" w:author="Camilo Andrés Díaz Gómez" w:date="2023-03-17T00:46:00Z"/>
            </w:rPr>
          </w:rPrChange>
        </w:rPr>
        <w:pPrChange w:id="4283" w:author="Camilo Andrés Díaz Gómez" w:date="2023-03-28T17:43:00Z">
          <w:pPr>
            <w:spacing w:after="160"/>
            <w:ind w:firstLine="720"/>
          </w:pPr>
        </w:pPrChange>
      </w:pPr>
      <w:r w:rsidRPr="002B569F">
        <w:rPr>
          <w:rFonts w:ascii="Times New Roman" w:hAnsi="Times New Roman" w:cs="Times New Roman"/>
          <w:b/>
          <w:bCs/>
          <w:color w:val="auto"/>
          <w:rPrChange w:id="4284" w:author="Camilo Andrés Díaz Gómez" w:date="2023-03-28T17:42:00Z">
            <w:rPr/>
          </w:rPrChange>
        </w:rPr>
        <w:t>Actividad 2.</w:t>
      </w:r>
    </w:p>
    <w:p w14:paraId="58206BCB" w14:textId="77777777" w:rsidR="00EE67FE" w:rsidRPr="002B569F" w:rsidRDefault="00EE67FE">
      <w:pPr>
        <w:pStyle w:val="PrrAPA"/>
        <w:pPrChange w:id="4285"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286" w:author="Camilo Andrés Díaz Gómez" w:date="2023-03-15T18:45:00Z"/>
          <w:iCs/>
          <w:rPrChange w:id="4287" w:author="Camilo Andrés Díaz Gómez" w:date="2023-03-28T17:42:00Z">
            <w:rPr>
              <w:del w:id="4288" w:author="Camilo Andrés Díaz Gómez" w:date="2023-03-15T18:45:00Z"/>
              <w:iCs/>
              <w:color w:val="000000" w:themeColor="text1"/>
            </w:rPr>
          </w:rPrChange>
        </w:rPr>
        <w:pPrChange w:id="4289" w:author="Camilo Andrés Díaz Gómez" w:date="2023-03-28T17:43:00Z">
          <w:pPr>
            <w:spacing w:after="160"/>
            <w:ind w:firstLine="720"/>
            <w:jc w:val="left"/>
          </w:pPr>
        </w:pPrChange>
      </w:pPr>
      <w:ins w:id="4290" w:author="Camilo Andrés Díaz Gómez" w:date="2023-03-15T18:45:00Z">
        <w:r w:rsidRPr="002B569F">
          <w:rPr>
            <w:b/>
            <w:bCs/>
            <w:iCs/>
            <w:rPrChange w:id="4291" w:author="Camilo Andrés Díaz Gómez" w:date="2023-03-28T17:42:00Z">
              <w:rPr>
                <w:iCs/>
                <w:color w:val="000000" w:themeColor="text1"/>
              </w:rPr>
            </w:rPrChange>
          </w:rPr>
          <w:t>Diseño de justificación y pregunta problema:</w:t>
        </w:r>
        <w:r w:rsidRPr="002B569F">
          <w:rPr>
            <w:iCs/>
            <w:rPrChange w:id="4292" w:author="Camilo Andrés Díaz Gómez" w:date="2023-03-28T17:42:00Z">
              <w:rPr>
                <w:iCs/>
                <w:color w:val="000000" w:themeColor="text1"/>
              </w:rPr>
            </w:rPrChange>
          </w:rPr>
          <w:t xml:space="preserve"> En esta actividad se </w:t>
        </w:r>
      </w:ins>
      <w:ins w:id="4293" w:author="Camilo Andrés Díaz Gómez" w:date="2023-03-15T18:47:00Z">
        <w:r w:rsidR="00A0414F" w:rsidRPr="002B569F">
          <w:rPr>
            <w:iCs/>
            <w:rPrChange w:id="4294" w:author="Camilo Andrés Díaz Gómez" w:date="2023-03-28T17:42:00Z">
              <w:rPr>
                <w:iCs/>
                <w:color w:val="000000" w:themeColor="text1"/>
              </w:rPr>
            </w:rPrChange>
          </w:rPr>
          <w:t>realizará</w:t>
        </w:r>
      </w:ins>
      <w:ins w:id="4295" w:author="Camilo Andrés Díaz Gómez" w:date="2023-03-15T18:45:00Z">
        <w:r w:rsidRPr="002B569F">
          <w:rPr>
            <w:iCs/>
            <w:rPrChange w:id="4296" w:author="Camilo Andrés Díaz Gómez" w:date="2023-03-28T17:42:00Z">
              <w:rPr>
                <w:iCs/>
                <w:color w:val="000000" w:themeColor="text1"/>
              </w:rPr>
            </w:rPrChange>
          </w:rPr>
          <w:t xml:space="preserve"> una justificación del proyecto o investigación, es decir, se </w:t>
        </w:r>
      </w:ins>
      <w:ins w:id="4297" w:author="Camilo Andrés Díaz Gómez" w:date="2023-03-15T18:48:00Z">
        <w:r w:rsidR="00A0414F" w:rsidRPr="002B569F">
          <w:rPr>
            <w:iCs/>
            <w:rPrChange w:id="4298" w:author="Camilo Andrés Díaz Gómez" w:date="2023-03-28T17:42:00Z">
              <w:rPr>
                <w:iCs/>
                <w:color w:val="000000" w:themeColor="text1"/>
              </w:rPr>
            </w:rPrChange>
          </w:rPr>
          <w:t>explicarán</w:t>
        </w:r>
      </w:ins>
      <w:ins w:id="4299" w:author="Camilo Andrés Díaz Gómez" w:date="2023-03-15T18:45:00Z">
        <w:r w:rsidRPr="002B569F">
          <w:rPr>
            <w:iCs/>
            <w:rPrChange w:id="4300" w:author="Camilo Andrés Díaz Gómez" w:date="2023-03-28T17:42:00Z">
              <w:rPr>
                <w:iCs/>
                <w:color w:val="000000" w:themeColor="text1"/>
              </w:rPr>
            </w:rPrChange>
          </w:rPr>
          <w:t xml:space="preserve"> las razones por las cuales es importante llevar a cabo est</w:t>
        </w:r>
      </w:ins>
      <w:ins w:id="4301" w:author="Camilo Andrés Díaz Gómez" w:date="2023-03-28T14:43:00Z">
        <w:r w:rsidR="00C3334A" w:rsidRPr="002B569F">
          <w:rPr>
            <w:iCs/>
            <w:rPrChange w:id="4302" w:author="Camilo Andrés Díaz Gómez" w:date="2023-03-28T17:42:00Z">
              <w:rPr>
                <w:iCs/>
                <w:color w:val="000000" w:themeColor="text1"/>
              </w:rPr>
            </w:rPrChange>
          </w:rPr>
          <w:t>e proyecto</w:t>
        </w:r>
      </w:ins>
      <w:ins w:id="4303" w:author="Camilo Andrés Díaz Gómez" w:date="2023-03-15T18:45:00Z">
        <w:r w:rsidRPr="002B569F">
          <w:rPr>
            <w:iCs/>
            <w:rPrChange w:id="4304" w:author="Camilo Andrés Díaz Gómez" w:date="2023-03-28T17:42:00Z">
              <w:rPr>
                <w:iCs/>
                <w:color w:val="000000" w:themeColor="text1"/>
              </w:rPr>
            </w:rPrChange>
          </w:rPr>
          <w:t xml:space="preserve">. También se </w:t>
        </w:r>
      </w:ins>
      <w:ins w:id="4305" w:author="Camilo Andrés Díaz Gómez" w:date="2023-03-15T18:48:00Z">
        <w:r w:rsidR="00A0414F" w:rsidRPr="002B569F">
          <w:rPr>
            <w:iCs/>
            <w:rPrChange w:id="4306" w:author="Camilo Andrés Díaz Gómez" w:date="2023-03-28T17:42:00Z">
              <w:rPr>
                <w:iCs/>
                <w:color w:val="000000" w:themeColor="text1"/>
              </w:rPr>
            </w:rPrChange>
          </w:rPr>
          <w:t>planteará</w:t>
        </w:r>
      </w:ins>
      <w:ins w:id="4307" w:author="Camilo Andrés Díaz Gómez" w:date="2023-03-15T18:45:00Z">
        <w:r w:rsidRPr="002B569F">
          <w:rPr>
            <w:iCs/>
            <w:rPrChange w:id="4308" w:author="Camilo Andrés Díaz Gómez" w:date="2023-03-28T17:42:00Z">
              <w:rPr>
                <w:iCs/>
                <w:color w:val="000000" w:themeColor="text1"/>
              </w:rPr>
            </w:rPrChange>
          </w:rPr>
          <w:t xml:space="preserve"> la pregunta problema, que es la cuestión que se busca</w:t>
        </w:r>
      </w:ins>
      <w:ins w:id="4309" w:author="Camilo Andrés Díaz Gómez" w:date="2023-03-15T18:48:00Z">
        <w:r w:rsidR="00A0414F" w:rsidRPr="002B569F">
          <w:rPr>
            <w:iCs/>
            <w:rPrChange w:id="4310" w:author="Camilo Andrés Díaz Gómez" w:date="2023-03-28T17:42:00Z">
              <w:rPr>
                <w:iCs/>
                <w:color w:val="000000" w:themeColor="text1"/>
              </w:rPr>
            </w:rPrChange>
          </w:rPr>
          <w:t>rá</w:t>
        </w:r>
      </w:ins>
      <w:ins w:id="4311" w:author="Camilo Andrés Díaz Gómez" w:date="2023-03-15T18:45:00Z">
        <w:r w:rsidRPr="002B569F">
          <w:rPr>
            <w:iCs/>
            <w:rPrChange w:id="4312" w:author="Camilo Andrés Díaz Gómez" w:date="2023-03-28T17:42:00Z">
              <w:rPr>
                <w:iCs/>
                <w:color w:val="000000" w:themeColor="text1"/>
              </w:rPr>
            </w:rPrChange>
          </w:rPr>
          <w:t xml:space="preserve"> responder con el proyecto.</w:t>
        </w:r>
      </w:ins>
      <w:del w:id="4313" w:author="Camilo Andrés Díaz Gómez" w:date="2023-03-15T18:45:00Z">
        <w:r w:rsidR="0027258A" w:rsidRPr="002B569F" w:rsidDel="004D6B6A">
          <w:rPr>
            <w:iCs/>
            <w:rPrChange w:id="4314"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15" w:author="Camilo Andrés Díaz Gómez" w:date="2023-03-15T18:49:00Z"/>
          <w:iCs/>
          <w:rPrChange w:id="4316" w:author="Camilo Andrés Díaz Gómez" w:date="2023-03-28T17:42:00Z">
            <w:rPr>
              <w:ins w:id="4317" w:author="Camilo Andrés Díaz Gómez" w:date="2023-03-15T18:49:00Z"/>
              <w:iCs/>
              <w:color w:val="000000" w:themeColor="text1"/>
            </w:rPr>
          </w:rPrChange>
        </w:rPr>
        <w:pPrChange w:id="4318" w:author="Camilo Andrés Díaz Gómez" w:date="2023-03-28T17:43:00Z">
          <w:pPr>
            <w:spacing w:after="160"/>
            <w:ind w:firstLine="720"/>
            <w:jc w:val="left"/>
          </w:pPr>
        </w:pPrChange>
      </w:pPr>
    </w:p>
    <w:p w14:paraId="30CD856F" w14:textId="77777777" w:rsidR="004D6B6A" w:rsidRPr="002B569F" w:rsidRDefault="004D6B6A">
      <w:pPr>
        <w:pStyle w:val="PrrAPA"/>
        <w:rPr>
          <w:ins w:id="4319" w:author="Camilo Andrés Díaz Gómez" w:date="2023-03-15T18:45:00Z"/>
        </w:rPr>
        <w:pPrChange w:id="4320"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21" w:author="Camilo Andrés Díaz Gómez" w:date="2023-03-17T00:46:00Z"/>
          <w:rFonts w:cs="Times New Roman"/>
          <w:b/>
          <w:bCs/>
          <w:rPrChange w:id="4322" w:author="Camilo Andrés Díaz Gómez" w:date="2023-03-28T17:42:00Z">
            <w:rPr>
              <w:ins w:id="4323" w:author="Camilo Andrés Díaz Gómez" w:date="2023-03-17T00:46:00Z"/>
            </w:rPr>
          </w:rPrChange>
        </w:rPr>
        <w:pPrChange w:id="4324" w:author="Camilo Andrés Díaz Gómez" w:date="2023-03-28T17:43:00Z">
          <w:pPr>
            <w:spacing w:after="160"/>
            <w:ind w:firstLine="720"/>
          </w:pPr>
        </w:pPrChange>
      </w:pPr>
      <w:r w:rsidRPr="002B569F">
        <w:rPr>
          <w:rFonts w:ascii="Times New Roman" w:hAnsi="Times New Roman" w:cs="Times New Roman"/>
          <w:b/>
          <w:bCs/>
          <w:color w:val="auto"/>
          <w:rPrChange w:id="4325" w:author="Camilo Andrés Díaz Gómez" w:date="2023-03-28T17:42:00Z">
            <w:rPr/>
          </w:rPrChange>
        </w:rPr>
        <w:t>Actividad 3.</w:t>
      </w:r>
    </w:p>
    <w:p w14:paraId="6B2D9C17" w14:textId="77777777" w:rsidR="00EE67FE" w:rsidRPr="002B569F" w:rsidRDefault="00EE67FE">
      <w:pPr>
        <w:pStyle w:val="PrrAPA"/>
        <w:pPrChange w:id="4326"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27" w:author="Camilo Andrés Díaz Gómez" w:date="2023-03-15T18:46:00Z"/>
        </w:rPr>
        <w:pPrChange w:id="4328" w:author="Camilo Andrés Díaz Gómez" w:date="2023-03-28T17:43:00Z">
          <w:pPr>
            <w:spacing w:after="160"/>
            <w:ind w:firstLine="720"/>
            <w:jc w:val="left"/>
          </w:pPr>
        </w:pPrChange>
      </w:pPr>
      <w:ins w:id="4329" w:author="Camilo Andrés Díaz Gómez" w:date="2023-03-15T18:46:00Z">
        <w:r w:rsidRPr="002B569F">
          <w:rPr>
            <w:b/>
            <w:bCs/>
            <w:rPrChange w:id="4330" w:author="Camilo Andrés Díaz Gómez" w:date="2023-03-28T17:42:00Z">
              <w:rPr/>
            </w:rPrChange>
          </w:rPr>
          <w:t>Generación de alcances y limitaciones:</w:t>
        </w:r>
        <w:r w:rsidRPr="002B569F">
          <w:t xml:space="preserve"> En esta tarea se </w:t>
        </w:r>
      </w:ins>
      <w:ins w:id="4331" w:author="Camilo Andrés Díaz Gómez" w:date="2023-03-15T18:48:00Z">
        <w:r w:rsidR="00A0414F" w:rsidRPr="002B569F">
          <w:t>establecerán</w:t>
        </w:r>
      </w:ins>
      <w:ins w:id="4332" w:author="Camilo Andrés Díaz Gómez" w:date="2023-03-15T18:46:00Z">
        <w:r w:rsidRPr="002B569F">
          <w:t xml:space="preserve"> los límites del proyect</w:t>
        </w:r>
      </w:ins>
      <w:ins w:id="4333" w:author="Camilo Andrés Díaz Gómez" w:date="2023-03-28T14:43:00Z">
        <w:r w:rsidR="00C3334A" w:rsidRPr="002B569F">
          <w:t>o</w:t>
        </w:r>
      </w:ins>
      <w:ins w:id="4334" w:author="Camilo Andrés Díaz Gómez" w:date="2023-03-15T18:46:00Z">
        <w:r w:rsidRPr="002B569F">
          <w:t xml:space="preserve">, es decir, se </w:t>
        </w:r>
      </w:ins>
      <w:ins w:id="4335" w:author="Camilo Andrés Díaz Gómez" w:date="2023-03-15T18:48:00Z">
        <w:r w:rsidR="00A0414F" w:rsidRPr="002B569F">
          <w:t>definirán</w:t>
        </w:r>
      </w:ins>
      <w:ins w:id="4336" w:author="Camilo Andrés Díaz Gómez" w:date="2023-03-15T18:46:00Z">
        <w:r w:rsidRPr="002B569F">
          <w:t xml:space="preserve"> las áreas que serán abarcadas y las que no. </w:t>
        </w:r>
      </w:ins>
      <w:del w:id="4337"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338" w:author="Camilo Andrés Díaz Gómez" w:date="2023-03-15T18:49:00Z"/>
        </w:rPr>
        <w:pPrChange w:id="4339" w:author="Camilo Andrés Díaz Gómez" w:date="2023-03-28T17:43:00Z">
          <w:pPr>
            <w:spacing w:after="160"/>
            <w:ind w:firstLine="720"/>
            <w:jc w:val="left"/>
          </w:pPr>
        </w:pPrChange>
      </w:pPr>
    </w:p>
    <w:p w14:paraId="7EC8F594" w14:textId="77777777" w:rsidR="004D6B6A" w:rsidRPr="002B569F" w:rsidRDefault="004D6B6A">
      <w:pPr>
        <w:pStyle w:val="PrrAPA"/>
        <w:rPr>
          <w:ins w:id="4340" w:author="Camilo Andrés Díaz Gómez" w:date="2023-03-15T18:46:00Z"/>
        </w:rPr>
        <w:pPrChange w:id="4341"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342" w:author="Camilo Andrés Díaz Gómez" w:date="2023-03-17T00:46:00Z"/>
          <w:rFonts w:cs="Times New Roman"/>
          <w:b/>
          <w:bCs/>
          <w:rPrChange w:id="4343" w:author="Camilo Andrés Díaz Gómez" w:date="2023-03-28T17:42:00Z">
            <w:rPr>
              <w:ins w:id="4344" w:author="Camilo Andrés Díaz Gómez" w:date="2023-03-17T00:46:00Z"/>
            </w:rPr>
          </w:rPrChange>
        </w:rPr>
        <w:pPrChange w:id="4345" w:author="Camilo Andrés Díaz Gómez" w:date="2023-03-28T17:43:00Z">
          <w:pPr>
            <w:spacing w:after="160"/>
            <w:ind w:firstLine="720"/>
          </w:pPr>
        </w:pPrChange>
      </w:pPr>
      <w:r w:rsidRPr="002B569F">
        <w:rPr>
          <w:rFonts w:ascii="Times New Roman" w:hAnsi="Times New Roman" w:cs="Times New Roman"/>
          <w:b/>
          <w:bCs/>
          <w:color w:val="auto"/>
          <w:rPrChange w:id="4346" w:author="Camilo Andrés Díaz Gómez" w:date="2023-03-28T17:42:00Z">
            <w:rPr/>
          </w:rPrChange>
        </w:rPr>
        <w:t>Actividad 4.</w:t>
      </w:r>
    </w:p>
    <w:p w14:paraId="60986D11" w14:textId="77777777" w:rsidR="00C3334A" w:rsidRPr="002B569F" w:rsidRDefault="00C3334A">
      <w:pPr>
        <w:pStyle w:val="PrrAPA"/>
        <w:ind w:firstLine="0"/>
        <w:rPr>
          <w:ins w:id="4347" w:author="Camilo Andrés Díaz Gómez" w:date="2023-03-28T14:39:00Z"/>
        </w:rPr>
        <w:pPrChange w:id="4348" w:author="Camilo Andrés Díaz Gómez" w:date="2023-03-28T17:43:00Z">
          <w:pPr>
            <w:pStyle w:val="PrrAPA"/>
          </w:pPr>
        </w:pPrChange>
      </w:pPr>
    </w:p>
    <w:p w14:paraId="0747F83B" w14:textId="45F39D8B" w:rsidR="00EE67FE" w:rsidRPr="002B569F" w:rsidDel="00C3334A" w:rsidRDefault="00EE67FE">
      <w:pPr>
        <w:pStyle w:val="PrrAPA"/>
        <w:rPr>
          <w:del w:id="4349" w:author="Camilo Andrés Díaz Gómez" w:date="2023-03-28T14:39:00Z"/>
          <w:b/>
          <w:bCs/>
          <w:rPrChange w:id="4350" w:author="Camilo Andrés Díaz Gómez" w:date="2023-03-28T17:42:00Z">
            <w:rPr>
              <w:del w:id="4351" w:author="Camilo Andrés Díaz Gómez" w:date="2023-03-28T14:39:00Z"/>
            </w:rPr>
          </w:rPrChange>
        </w:rPr>
        <w:pPrChange w:id="4352"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353" w:author="Camilo Andrés Díaz Gómez" w:date="2023-03-15T18:46:00Z"/>
        </w:rPr>
        <w:pPrChange w:id="4354" w:author="Camilo Andrés Díaz Gómez" w:date="2023-03-28T17:43:00Z">
          <w:pPr>
            <w:spacing w:after="160"/>
            <w:ind w:firstLine="720"/>
            <w:jc w:val="left"/>
          </w:pPr>
        </w:pPrChange>
      </w:pPr>
      <w:ins w:id="4355" w:author="Camilo Andrés Díaz Gómez" w:date="2023-03-15T18:46:00Z">
        <w:r w:rsidRPr="002B569F">
          <w:rPr>
            <w:b/>
            <w:bCs/>
            <w:rPrChange w:id="4356" w:author="Camilo Andrés Díaz Gómez" w:date="2023-03-28T17:42:00Z">
              <w:rPr/>
            </w:rPrChange>
          </w:rPr>
          <w:t>Marco conceptual:</w:t>
        </w:r>
        <w:r w:rsidRPr="002B569F">
          <w:t xml:space="preserve"> En esta actividad se </w:t>
        </w:r>
      </w:ins>
      <w:ins w:id="4357" w:author="Camilo Andrés Díaz Gómez" w:date="2023-03-15T18:49:00Z">
        <w:r w:rsidR="00A0414F" w:rsidRPr="002B569F">
          <w:t>realizará</w:t>
        </w:r>
      </w:ins>
      <w:ins w:id="4358" w:author="Camilo Andrés Díaz Gómez" w:date="2023-03-15T18:46:00Z">
        <w:r w:rsidRPr="002B569F">
          <w:t xml:space="preserve"> un análisis detallado de los conceptos teóricos y/o prácticos que se relaciona</w:t>
        </w:r>
      </w:ins>
      <w:ins w:id="4359" w:author="Camilo Andrés Díaz Gómez" w:date="2023-03-15T18:49:00Z">
        <w:r w:rsidR="00A0414F" w:rsidRPr="002B569F">
          <w:t>ran</w:t>
        </w:r>
      </w:ins>
      <w:ins w:id="4360" w:author="Camilo Andrés Díaz Gómez" w:date="2023-03-15T18:46:00Z">
        <w:r w:rsidRPr="002B569F">
          <w:t xml:space="preserve"> con el proyecto o investigación. Se </w:t>
        </w:r>
      </w:ins>
      <w:ins w:id="4361" w:author="Camilo Andrés Díaz Gómez" w:date="2023-03-15T18:49:00Z">
        <w:r w:rsidR="00A0414F" w:rsidRPr="002B569F">
          <w:t>buscará</w:t>
        </w:r>
      </w:ins>
      <w:ins w:id="4362" w:author="Camilo Andrés Díaz Gómez" w:date="2023-03-15T18:46:00Z">
        <w:r w:rsidRPr="002B569F">
          <w:t xml:space="preserve"> establecer una base teórica sólida que permita entender los conceptos y principios detrás del proyecto.</w:t>
        </w:r>
      </w:ins>
      <w:del w:id="4363"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364" w:author="Camilo Andrés Díaz Gómez" w:date="2023-03-15T18:49:00Z"/>
        </w:rPr>
        <w:pPrChange w:id="4365" w:author="Camilo Andrés Díaz Gómez" w:date="2023-03-28T17:43:00Z">
          <w:pPr>
            <w:spacing w:after="160"/>
            <w:ind w:firstLine="720"/>
            <w:jc w:val="left"/>
          </w:pPr>
        </w:pPrChange>
      </w:pPr>
    </w:p>
    <w:p w14:paraId="4BBBBAE4" w14:textId="77777777" w:rsidR="004D6B6A" w:rsidRPr="002B569F" w:rsidRDefault="004D6B6A">
      <w:pPr>
        <w:pStyle w:val="PrrAPA"/>
        <w:rPr>
          <w:ins w:id="4366" w:author="Camilo Andrés Díaz Gómez" w:date="2023-03-15T18:46:00Z"/>
        </w:rPr>
        <w:pPrChange w:id="4367"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368" w:author="Camilo Andrés Díaz Gómez" w:date="2023-03-17T00:46:00Z"/>
          <w:rFonts w:cs="Times New Roman"/>
          <w:b/>
          <w:bCs/>
          <w:rPrChange w:id="4369" w:author="Camilo Andrés Díaz Gómez" w:date="2023-03-28T17:42:00Z">
            <w:rPr>
              <w:ins w:id="4370" w:author="Camilo Andrés Díaz Gómez" w:date="2023-03-17T00:46:00Z"/>
            </w:rPr>
          </w:rPrChange>
        </w:rPr>
        <w:pPrChange w:id="4371" w:author="Camilo Andrés Díaz Gómez" w:date="2023-03-28T17:43:00Z">
          <w:pPr>
            <w:spacing w:after="160"/>
            <w:ind w:firstLine="720"/>
          </w:pPr>
        </w:pPrChange>
      </w:pPr>
      <w:r w:rsidRPr="002B569F">
        <w:rPr>
          <w:rFonts w:ascii="Times New Roman" w:hAnsi="Times New Roman" w:cs="Times New Roman"/>
          <w:b/>
          <w:bCs/>
          <w:color w:val="auto"/>
          <w:rPrChange w:id="4372" w:author="Camilo Andrés Díaz Gómez" w:date="2023-03-28T17:42:00Z">
            <w:rPr/>
          </w:rPrChange>
        </w:rPr>
        <w:t>Actividad 5.</w:t>
      </w:r>
    </w:p>
    <w:p w14:paraId="481C2C74" w14:textId="77777777" w:rsidR="00EE67FE" w:rsidRPr="002B569F" w:rsidRDefault="00EE67FE">
      <w:pPr>
        <w:pStyle w:val="PrrAPA"/>
        <w:pPrChange w:id="4373" w:author="Camilo Andrés Díaz Gómez" w:date="2023-03-28T17:43:00Z">
          <w:pPr>
            <w:spacing w:after="160"/>
            <w:ind w:firstLine="720"/>
            <w:jc w:val="left"/>
          </w:pPr>
        </w:pPrChange>
      </w:pPr>
    </w:p>
    <w:p w14:paraId="2A14B564" w14:textId="63363C20" w:rsidR="0027258A" w:rsidRPr="002B569F" w:rsidRDefault="00A0414F">
      <w:pPr>
        <w:pStyle w:val="PrrAPA"/>
        <w:rPr>
          <w:ins w:id="4374" w:author="Camilo Andrés Díaz Gómez" w:date="2023-03-15T18:49:00Z"/>
          <w:iCs/>
          <w:rPrChange w:id="4375" w:author="Camilo Andrés Díaz Gómez" w:date="2023-03-28T17:42:00Z">
            <w:rPr>
              <w:ins w:id="4376" w:author="Camilo Andrés Díaz Gómez" w:date="2023-03-15T18:49:00Z"/>
              <w:iCs/>
              <w:color w:val="000000" w:themeColor="text1"/>
            </w:rPr>
          </w:rPrChange>
        </w:rPr>
        <w:pPrChange w:id="4377" w:author="Camilo Andrés Díaz Gómez" w:date="2023-03-28T17:43:00Z">
          <w:pPr>
            <w:spacing w:after="160"/>
            <w:ind w:firstLine="720"/>
            <w:jc w:val="left"/>
          </w:pPr>
        </w:pPrChange>
      </w:pPr>
      <w:ins w:id="4378" w:author="Camilo Andrés Díaz Gómez" w:date="2023-03-15T18:49:00Z">
        <w:r w:rsidRPr="002B569F">
          <w:rPr>
            <w:b/>
            <w:bCs/>
            <w:iCs/>
            <w:rPrChange w:id="4379" w:author="Camilo Andrés Díaz Gómez" w:date="2023-03-28T17:42:00Z">
              <w:rPr>
                <w:iCs/>
                <w:color w:val="000000" w:themeColor="text1"/>
              </w:rPr>
            </w:rPrChange>
          </w:rPr>
          <w:t>Búsqueda de antecedentes:</w:t>
        </w:r>
        <w:r w:rsidRPr="002B569F">
          <w:rPr>
            <w:iCs/>
            <w:rPrChange w:id="4380" w:author="Camilo Andrés Díaz Gómez" w:date="2023-03-28T17:42:00Z">
              <w:rPr>
                <w:iCs/>
                <w:color w:val="000000" w:themeColor="text1"/>
              </w:rPr>
            </w:rPrChange>
          </w:rPr>
          <w:t xml:space="preserve"> En esta tarea se buscará información relevante previa que se haya llevado a cabo sobre el tema del proyecto. Se </w:t>
        </w:r>
      </w:ins>
      <w:ins w:id="4381" w:author="Camilo Andrés Díaz Gómez" w:date="2023-03-15T18:50:00Z">
        <w:r w:rsidRPr="002B569F">
          <w:rPr>
            <w:iCs/>
            <w:rPrChange w:id="4382" w:author="Camilo Andrés Díaz Gómez" w:date="2023-03-28T17:42:00Z">
              <w:rPr>
                <w:iCs/>
                <w:color w:val="000000" w:themeColor="text1"/>
              </w:rPr>
            </w:rPrChange>
          </w:rPr>
          <w:t>buscará</w:t>
        </w:r>
      </w:ins>
      <w:ins w:id="4383" w:author="Camilo Andrés Díaz Gómez" w:date="2023-03-15T18:49:00Z">
        <w:r w:rsidRPr="002B569F">
          <w:rPr>
            <w:iCs/>
            <w:rPrChange w:id="4384" w:author="Camilo Andrés Díaz Gómez" w:date="2023-03-28T17:42:00Z">
              <w:rPr>
                <w:iCs/>
                <w:color w:val="000000" w:themeColor="text1"/>
              </w:rPr>
            </w:rPrChange>
          </w:rPr>
          <w:t xml:space="preserve"> identificar los resultados de investigaciones previas y los enfoques que se han utilizado.</w:t>
        </w:r>
      </w:ins>
      <w:del w:id="4385" w:author="Camilo Andrés Díaz Gómez" w:date="2023-03-15T18:49:00Z">
        <w:r w:rsidR="0027258A" w:rsidRPr="002B569F" w:rsidDel="00A0414F">
          <w:rPr>
            <w:iCs/>
            <w:rPrChange w:id="4386"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387" w:author="Camilo Andrés Díaz Gómez" w:date="2023-03-28T17:42:00Z">
            <w:rPr>
              <w:rFonts w:cs="Times New Roman"/>
              <w:iCs/>
              <w:color w:val="000000" w:themeColor="text1"/>
              <w:szCs w:val="24"/>
            </w:rPr>
          </w:rPrChange>
        </w:rPr>
        <w:pPrChange w:id="4388"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389" w:author="Camilo Andrés Díaz Gómez" w:date="2023-03-17T00:46:00Z"/>
          <w:rFonts w:cs="Times New Roman"/>
          <w:b/>
          <w:bCs/>
          <w:rPrChange w:id="4390" w:author="Camilo Andrés Díaz Gómez" w:date="2023-03-28T17:42:00Z">
            <w:rPr>
              <w:ins w:id="4391" w:author="Camilo Andrés Díaz Gómez" w:date="2023-03-17T00:46:00Z"/>
            </w:rPr>
          </w:rPrChange>
        </w:rPr>
        <w:pPrChange w:id="4392" w:author="Camilo Andrés Díaz Gómez" w:date="2023-03-28T17:43:00Z">
          <w:pPr>
            <w:spacing w:after="160"/>
            <w:ind w:firstLine="720"/>
          </w:pPr>
        </w:pPrChange>
      </w:pPr>
      <w:r w:rsidRPr="002B569F">
        <w:rPr>
          <w:rFonts w:ascii="Times New Roman" w:hAnsi="Times New Roman" w:cs="Times New Roman"/>
          <w:b/>
          <w:bCs/>
          <w:color w:val="auto"/>
          <w:rPrChange w:id="4393" w:author="Camilo Andrés Díaz Gómez" w:date="2023-03-28T17:42:00Z">
            <w:rPr/>
          </w:rPrChange>
        </w:rPr>
        <w:lastRenderedPageBreak/>
        <w:t>Actividad 6.</w:t>
      </w:r>
    </w:p>
    <w:p w14:paraId="51B16B80" w14:textId="77777777" w:rsidR="00EE67FE" w:rsidRPr="002B569F" w:rsidRDefault="00EE67FE">
      <w:pPr>
        <w:pStyle w:val="PrrAPA"/>
        <w:pPrChange w:id="4394" w:author="Camilo Andrés Díaz Gómez" w:date="2023-03-28T17:43:00Z">
          <w:pPr>
            <w:spacing w:after="160"/>
            <w:ind w:firstLine="720"/>
            <w:jc w:val="left"/>
          </w:pPr>
        </w:pPrChange>
      </w:pPr>
    </w:p>
    <w:p w14:paraId="777F9285" w14:textId="1702702C" w:rsidR="0027258A" w:rsidRPr="002B569F" w:rsidRDefault="00A0414F">
      <w:pPr>
        <w:pStyle w:val="PrrAPA"/>
        <w:rPr>
          <w:ins w:id="4395" w:author="Camilo Andrés Díaz Gómez" w:date="2023-03-15T18:50:00Z"/>
        </w:rPr>
        <w:pPrChange w:id="4396" w:author="Camilo Andrés Díaz Gómez" w:date="2023-03-28T17:43:00Z">
          <w:pPr>
            <w:spacing w:after="160"/>
            <w:ind w:firstLine="720"/>
            <w:jc w:val="left"/>
          </w:pPr>
        </w:pPrChange>
      </w:pPr>
      <w:ins w:id="4397" w:author="Camilo Andrés Díaz Gómez" w:date="2023-03-15T18:50:00Z">
        <w:r w:rsidRPr="002B569F">
          <w:rPr>
            <w:b/>
            <w:bCs/>
            <w:rPrChange w:id="4398" w:author="Camilo Andrés Díaz Gómez" w:date="2023-03-28T17:42:00Z">
              <w:rPr/>
            </w:rPrChange>
          </w:rPr>
          <w:t>Socialización y aprobación del documento:</w:t>
        </w:r>
        <w:r w:rsidRPr="002B569F">
          <w:t xml:space="preserve"> En esta tarea se </w:t>
        </w:r>
      </w:ins>
      <w:ins w:id="4399" w:author="Camilo Andrés Díaz Gómez" w:date="2023-03-17T00:47:00Z">
        <w:r w:rsidR="00EE67FE" w:rsidRPr="002B569F">
          <w:t>socializará</w:t>
        </w:r>
      </w:ins>
      <w:ins w:id="4400" w:author="Camilo Andrés Díaz Gómez" w:date="2023-03-15T18:50:00Z">
        <w:r w:rsidRPr="002B569F">
          <w:t xml:space="preserve"> el documento que se ha generado hasta el momento con las partes interesadas y se busca</w:t>
        </w:r>
      </w:ins>
      <w:ins w:id="4401" w:author="Camilo Andrés Díaz Gómez" w:date="2023-03-15T18:51:00Z">
        <w:r w:rsidRPr="002B569F">
          <w:t xml:space="preserve">ra </w:t>
        </w:r>
      </w:ins>
      <w:ins w:id="4402" w:author="Camilo Andrés Díaz Gómez" w:date="2023-03-15T18:50:00Z">
        <w:r w:rsidRPr="002B569F">
          <w:t xml:space="preserve">obtener su aprobación. </w:t>
        </w:r>
      </w:ins>
      <w:del w:id="4403"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04"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05" w:author="Camilo Andrés Díaz Gómez" w:date="2023-03-17T00:47:00Z"/>
          <w:rFonts w:cs="Times New Roman"/>
          <w:b/>
          <w:bCs/>
          <w:rPrChange w:id="4406" w:author="Camilo Andrés Díaz Gómez" w:date="2023-03-28T17:42:00Z">
            <w:rPr>
              <w:ins w:id="4407" w:author="Camilo Andrés Díaz Gómez" w:date="2023-03-17T00:47:00Z"/>
            </w:rPr>
          </w:rPrChange>
        </w:rPr>
        <w:pPrChange w:id="4408" w:author="Camilo Andrés Díaz Gómez" w:date="2023-03-28T17:43:00Z">
          <w:pPr>
            <w:spacing w:after="160"/>
            <w:ind w:firstLine="720"/>
          </w:pPr>
        </w:pPrChange>
      </w:pPr>
      <w:r w:rsidRPr="002B569F">
        <w:rPr>
          <w:rFonts w:ascii="Times New Roman" w:hAnsi="Times New Roman" w:cs="Times New Roman"/>
          <w:b/>
          <w:bCs/>
          <w:color w:val="auto"/>
          <w:rPrChange w:id="4409" w:author="Camilo Andrés Díaz Gómez" w:date="2023-03-28T17:42:00Z">
            <w:rPr/>
          </w:rPrChange>
        </w:rPr>
        <w:t>Actividad 7.</w:t>
      </w:r>
    </w:p>
    <w:p w14:paraId="486E91A0" w14:textId="77777777" w:rsidR="00EE67FE" w:rsidRPr="002B569F" w:rsidRDefault="00EE67FE">
      <w:pPr>
        <w:pStyle w:val="PrrAPA"/>
        <w:pPrChange w:id="4410"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11" w:author="Camilo Andrés Díaz Gómez" w:date="2023-03-15T18:51:00Z"/>
        </w:rPr>
        <w:pPrChange w:id="4412" w:author="Camilo Andrés Díaz Gómez" w:date="2023-03-28T17:43:00Z">
          <w:pPr>
            <w:spacing w:after="160"/>
            <w:ind w:firstLine="720"/>
          </w:pPr>
        </w:pPrChange>
      </w:pPr>
      <w:ins w:id="4413" w:author="Camilo Andrés Díaz Gómez" w:date="2023-03-15T18:51:00Z">
        <w:r w:rsidRPr="002B569F">
          <w:rPr>
            <w:b/>
            <w:bCs/>
            <w:rPrChange w:id="4414"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15"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16" w:author="Camilo Andrés Díaz Gómez" w:date="2023-03-15T20:14:00Z"/>
        </w:rPr>
        <w:pPrChange w:id="4417" w:author="Camilo Andrés Díaz Gómez" w:date="2023-03-28T17:43:00Z">
          <w:pPr>
            <w:spacing w:after="160"/>
            <w:ind w:firstLine="720"/>
            <w:jc w:val="left"/>
          </w:pPr>
        </w:pPrChange>
      </w:pPr>
    </w:p>
    <w:p w14:paraId="5E379AD9" w14:textId="77777777" w:rsidR="00A0414F" w:rsidRPr="002B569F" w:rsidRDefault="00A0414F">
      <w:pPr>
        <w:pStyle w:val="PrrAPA"/>
        <w:rPr>
          <w:ins w:id="4418" w:author="Camilo Andrés Díaz Gómez" w:date="2023-03-15T18:51:00Z"/>
        </w:rPr>
        <w:pPrChange w:id="4419"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20" w:author="Camilo Andrés Díaz Gómez" w:date="2023-03-17T00:47:00Z"/>
          <w:rFonts w:cs="Times New Roman"/>
          <w:b/>
          <w:bCs/>
          <w:rPrChange w:id="4421" w:author="Camilo Andrés Díaz Gómez" w:date="2023-03-28T17:42:00Z">
            <w:rPr>
              <w:ins w:id="4422" w:author="Camilo Andrés Díaz Gómez" w:date="2023-03-17T00:47:00Z"/>
            </w:rPr>
          </w:rPrChange>
        </w:rPr>
        <w:pPrChange w:id="4423" w:author="Camilo Andrés Díaz Gómez" w:date="2023-03-28T17:43:00Z">
          <w:pPr>
            <w:spacing w:after="160"/>
            <w:ind w:firstLine="720"/>
          </w:pPr>
        </w:pPrChange>
      </w:pPr>
      <w:r w:rsidRPr="002B569F">
        <w:rPr>
          <w:rFonts w:ascii="Times New Roman" w:hAnsi="Times New Roman" w:cs="Times New Roman"/>
          <w:b/>
          <w:bCs/>
          <w:color w:val="auto"/>
          <w:rPrChange w:id="4424" w:author="Camilo Andrés Díaz Gómez" w:date="2023-03-28T17:42:00Z">
            <w:rPr/>
          </w:rPrChange>
        </w:rPr>
        <w:t>Actividad 8.</w:t>
      </w:r>
    </w:p>
    <w:p w14:paraId="1097F23C" w14:textId="77777777" w:rsidR="00EE67FE" w:rsidRPr="002B569F" w:rsidRDefault="00EE67FE">
      <w:pPr>
        <w:pStyle w:val="PrrAPA"/>
        <w:pPrChange w:id="4425"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26" w:author="Camilo Andrés Díaz Gómez" w:date="2023-03-15T18:59:00Z"/>
          <w:iCs/>
          <w:rPrChange w:id="4427" w:author="Camilo Andrés Díaz Gómez" w:date="2023-03-28T17:42:00Z">
            <w:rPr>
              <w:ins w:id="4428" w:author="Camilo Andrés Díaz Gómez" w:date="2023-03-15T18:59:00Z"/>
              <w:iCs/>
              <w:color w:val="000000" w:themeColor="text1"/>
            </w:rPr>
          </w:rPrChange>
        </w:rPr>
      </w:pPr>
      <w:ins w:id="4429" w:author="Camilo Andrés Díaz Gómez" w:date="2023-03-15T18:51:00Z">
        <w:r w:rsidRPr="002B569F">
          <w:rPr>
            <w:b/>
            <w:bCs/>
            <w:iCs/>
            <w:rPrChange w:id="4430" w:author="Camilo Andrés Díaz Gómez" w:date="2023-03-28T17:42:00Z">
              <w:rPr>
                <w:iCs/>
                <w:color w:val="000000" w:themeColor="text1"/>
              </w:rPr>
            </w:rPrChange>
          </w:rPr>
          <w:t>Base de conocimiento:</w:t>
        </w:r>
        <w:r w:rsidRPr="002B569F">
          <w:rPr>
            <w:iCs/>
            <w:rPrChange w:id="4431" w:author="Camilo Andrés Díaz Gómez" w:date="2023-03-28T17:42:00Z">
              <w:rPr>
                <w:iCs/>
                <w:color w:val="000000" w:themeColor="text1"/>
              </w:rPr>
            </w:rPrChange>
          </w:rPr>
          <w:t xml:space="preserve"> </w:t>
        </w:r>
      </w:ins>
      <w:ins w:id="4432" w:author="Camilo Andrés Díaz Gómez" w:date="2023-03-15T18:59:00Z">
        <w:r w:rsidR="00475EDD" w:rsidRPr="002B569F">
          <w:rPr>
            <w:iCs/>
            <w:rPrChange w:id="4433"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Machine Learning</w:t>
      </w:r>
      <w:ins w:id="4434" w:author="Camilo Andrés Díaz Gómez" w:date="2023-03-15T18:59:00Z">
        <w:r w:rsidR="00475EDD" w:rsidRPr="002B569F">
          <w:rPr>
            <w:iCs/>
            <w:rPrChange w:id="4435"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436" w:author="Camilo Andrés Díaz Gómez" w:date="2023-03-15T18:59:00Z"/>
          <w:iCs/>
          <w:rPrChange w:id="4437" w:author="Camilo Andrés Díaz Gómez" w:date="2023-03-28T17:42:00Z">
            <w:rPr>
              <w:ins w:id="4438" w:author="Camilo Andrés Díaz Gómez" w:date="2023-03-15T18:59:00Z"/>
              <w:iCs/>
              <w:color w:val="000000" w:themeColor="text1"/>
            </w:rPr>
          </w:rPrChange>
        </w:rPr>
      </w:pPr>
    </w:p>
    <w:p w14:paraId="25D9203A" w14:textId="3CAF8414" w:rsidR="00475EDD" w:rsidRPr="002B569F" w:rsidRDefault="00475EDD" w:rsidP="002B569F">
      <w:pPr>
        <w:pStyle w:val="PrrAPA"/>
        <w:rPr>
          <w:ins w:id="4439" w:author="Camilo Andrés Díaz Gómez" w:date="2023-03-15T18:59:00Z"/>
          <w:iCs/>
          <w:rPrChange w:id="4440" w:author="Camilo Andrés Díaz Gómez" w:date="2023-03-28T17:42:00Z">
            <w:rPr>
              <w:ins w:id="4441" w:author="Camilo Andrés Díaz Gómez" w:date="2023-03-15T18:59:00Z"/>
              <w:iCs/>
              <w:color w:val="000000" w:themeColor="text1"/>
            </w:rPr>
          </w:rPrChange>
        </w:rPr>
      </w:pPr>
      <w:ins w:id="4442" w:author="Camilo Andrés Díaz Gómez" w:date="2023-03-15T18:59:00Z">
        <w:r w:rsidRPr="002B569F">
          <w:rPr>
            <w:iCs/>
            <w:rPrChange w:id="4443" w:author="Camilo Andrés Díaz Gómez" w:date="2023-03-28T17:42:00Z">
              <w:rPr>
                <w:iCs/>
                <w:color w:val="000000" w:themeColor="text1"/>
              </w:rPr>
            </w:rPrChange>
          </w:rPr>
          <w:t>Además, se investigar</w:t>
        </w:r>
      </w:ins>
      <w:ins w:id="4444" w:author="Camilo Andrés Díaz Gómez" w:date="2023-03-15T19:00:00Z">
        <w:r w:rsidRPr="002B569F">
          <w:rPr>
            <w:iCs/>
            <w:rPrChange w:id="4445" w:author="Camilo Andrés Díaz Gómez" w:date="2023-03-28T17:42:00Z">
              <w:rPr>
                <w:iCs/>
                <w:color w:val="000000" w:themeColor="text1"/>
              </w:rPr>
            </w:rPrChange>
          </w:rPr>
          <w:t xml:space="preserve">á </w:t>
        </w:r>
      </w:ins>
      <w:ins w:id="4446" w:author="Camilo Andrés Díaz Gómez" w:date="2023-03-15T18:59:00Z">
        <w:r w:rsidRPr="002B569F">
          <w:rPr>
            <w:iCs/>
            <w:rPrChange w:id="4447" w:author="Camilo Andrés Díaz Gómez" w:date="2023-03-28T17:42:00Z">
              <w:rPr>
                <w:iCs/>
                <w:color w:val="000000" w:themeColor="text1"/>
              </w:rPr>
            </w:rPrChange>
          </w:rPr>
          <w:t xml:space="preserve">y </w:t>
        </w:r>
      </w:ins>
      <w:ins w:id="4448" w:author="Camilo Andrés Díaz Gómez" w:date="2023-03-15T19:00:00Z">
        <w:r w:rsidRPr="002B569F">
          <w:rPr>
            <w:iCs/>
            <w:rPrChange w:id="4449" w:author="Camilo Andrés Díaz Gómez" w:date="2023-03-28T17:42:00Z">
              <w:rPr>
                <w:iCs/>
                <w:color w:val="000000" w:themeColor="text1"/>
              </w:rPr>
            </w:rPrChange>
          </w:rPr>
          <w:t>analizará</w:t>
        </w:r>
      </w:ins>
      <w:ins w:id="4450" w:author="Camilo Andrés Díaz Gómez" w:date="2023-03-15T18:59:00Z">
        <w:r w:rsidRPr="002B569F">
          <w:rPr>
            <w:iCs/>
            <w:rPrChange w:id="4451"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452" w:author="Camilo Andrés Díaz Gómez" w:date="2023-03-15T18:59:00Z"/>
          <w:iCs/>
          <w:rPrChange w:id="4453" w:author="Camilo Andrés Díaz Gómez" w:date="2023-03-28T17:42:00Z">
            <w:rPr>
              <w:ins w:id="4454" w:author="Camilo Andrés Díaz Gómez" w:date="2023-03-15T18:59:00Z"/>
              <w:iCs/>
              <w:color w:val="000000" w:themeColor="text1"/>
            </w:rPr>
          </w:rPrChange>
        </w:rPr>
      </w:pPr>
    </w:p>
    <w:p w14:paraId="46A4576A" w14:textId="2E94F636" w:rsidR="0027258A" w:rsidRPr="002B569F" w:rsidDel="00475EDD" w:rsidRDefault="00475EDD">
      <w:pPr>
        <w:pStyle w:val="PrrAPA"/>
        <w:rPr>
          <w:del w:id="4455" w:author="Camilo Andrés Díaz Gómez" w:date="2023-03-15T18:51:00Z"/>
          <w:iCs/>
          <w:rPrChange w:id="4456" w:author="Camilo Andrés Díaz Gómez" w:date="2023-03-28T17:42:00Z">
            <w:rPr>
              <w:del w:id="4457" w:author="Camilo Andrés Díaz Gómez" w:date="2023-03-15T18:51:00Z"/>
              <w:iCs/>
              <w:color w:val="000000" w:themeColor="text1"/>
            </w:rPr>
          </w:rPrChange>
        </w:rPr>
        <w:pPrChange w:id="4458" w:author="Camilo Andrés Díaz Gómez" w:date="2023-03-28T17:43:00Z">
          <w:pPr>
            <w:pStyle w:val="PrrAPA"/>
            <w:ind w:firstLine="0"/>
          </w:pPr>
        </w:pPrChange>
      </w:pPr>
      <w:ins w:id="4459" w:author="Camilo Andrés Díaz Gómez" w:date="2023-03-15T18:59:00Z">
        <w:r w:rsidRPr="002B569F">
          <w:rPr>
            <w:iCs/>
            <w:rPrChange w:id="4460" w:author="Camilo Andrés Díaz Gómez" w:date="2023-03-28T17:42:00Z">
              <w:rPr>
                <w:iCs/>
                <w:color w:val="000000" w:themeColor="text1"/>
              </w:rPr>
            </w:rPrChange>
          </w:rPr>
          <w:t>También se considerar</w:t>
        </w:r>
      </w:ins>
      <w:ins w:id="4461" w:author="Camilo Andrés Díaz Gómez" w:date="2023-03-15T19:00:00Z">
        <w:r w:rsidRPr="002B569F">
          <w:rPr>
            <w:iCs/>
            <w:rPrChange w:id="4462" w:author="Camilo Andrés Díaz Gómez" w:date="2023-03-28T17:42:00Z">
              <w:rPr>
                <w:iCs/>
                <w:color w:val="000000" w:themeColor="text1"/>
              </w:rPr>
            </w:rPrChange>
          </w:rPr>
          <w:t xml:space="preserve">á </w:t>
        </w:r>
      </w:ins>
      <w:ins w:id="4463" w:author="Camilo Andrés Díaz Gómez" w:date="2023-03-15T18:59:00Z">
        <w:r w:rsidRPr="002B569F">
          <w:rPr>
            <w:iCs/>
            <w:rPrChange w:id="4464"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465" w:author="Camilo Andrés Díaz Gómez" w:date="2023-03-15T19:00:00Z">
        <w:r w:rsidRPr="002B569F">
          <w:rPr>
            <w:iCs/>
            <w:rPrChange w:id="4466" w:author="Camilo Andrés Díaz Gómez" w:date="2023-03-28T17:42:00Z">
              <w:rPr>
                <w:iCs/>
                <w:color w:val="000000" w:themeColor="text1"/>
              </w:rPr>
            </w:rPrChange>
          </w:rPr>
          <w:t>Sera</w:t>
        </w:r>
      </w:ins>
      <w:ins w:id="4467" w:author="Camilo Andrés Díaz Gómez" w:date="2023-03-15T18:59:00Z">
        <w:r w:rsidRPr="002B569F">
          <w:rPr>
            <w:iCs/>
            <w:rPrChange w:id="4468"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469" w:author="Camilo Andrés Díaz Gómez" w:date="2023-03-15T18:51:00Z">
        <w:r w:rsidR="0027258A" w:rsidRPr="002B569F" w:rsidDel="00A0414F">
          <w:rPr>
            <w:iCs/>
            <w:rPrChange w:id="4470"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471" w:author="Camilo Andrés Díaz Gómez" w:date="2023-03-15T18:59:00Z"/>
          <w:iCs/>
          <w:rPrChange w:id="4472" w:author="Camilo Andrés Díaz Gómez" w:date="2023-03-28T17:42:00Z">
            <w:rPr>
              <w:ins w:id="4473" w:author="Camilo Andrés Díaz Gómez" w:date="2023-03-15T18:59:00Z"/>
              <w:iCs/>
              <w:color w:val="000000" w:themeColor="text1"/>
            </w:rPr>
          </w:rPrChange>
        </w:rPr>
        <w:pPrChange w:id="4474"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475" w:author="Camilo Andrés Díaz Gómez" w:date="2023-03-15T18:59:00Z"/>
          <w:b/>
          <w:bCs/>
          <w:rPrChange w:id="4476" w:author="Camilo Andrés Díaz Gómez" w:date="2023-03-28T17:42:00Z">
            <w:rPr>
              <w:del w:id="4477" w:author="Camilo Andrés Díaz Gómez" w:date="2023-03-15T18:59:00Z"/>
              <w:b/>
              <w:bCs/>
              <w:color w:val="000000" w:themeColor="text1"/>
            </w:rPr>
          </w:rPrChange>
        </w:rPr>
        <w:pPrChange w:id="4478"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479" w:author="Camilo Andrés Díaz Gómez" w:date="2023-03-28T17:42:00Z">
            <w:rPr>
              <w:b/>
              <w:bCs/>
              <w:color w:val="000000" w:themeColor="text1"/>
            </w:rPr>
          </w:rPrChange>
        </w:rPr>
      </w:pPr>
    </w:p>
    <w:p w14:paraId="413AB181" w14:textId="488615F9" w:rsidR="0027258A" w:rsidRPr="002B569F" w:rsidRDefault="0027258A">
      <w:pPr>
        <w:pStyle w:val="Ttulo3"/>
        <w:rPr>
          <w:ins w:id="4480" w:author="Camilo Andrés Díaz Gómez" w:date="2023-03-17T00:47:00Z"/>
          <w:b/>
          <w:bCs/>
          <w:rPrChange w:id="4481" w:author="Camilo Andrés Díaz Gómez" w:date="2023-03-28T17:42:00Z">
            <w:rPr>
              <w:ins w:id="4482" w:author="Camilo Andrés Díaz Gómez" w:date="2023-03-17T00:47:00Z"/>
            </w:rPr>
          </w:rPrChange>
        </w:rPr>
        <w:pPrChange w:id="4483" w:author="Camilo Andrés Díaz Gómez" w:date="2023-03-28T17:43:00Z">
          <w:pPr>
            <w:pStyle w:val="PrrAPA"/>
            <w:ind w:firstLine="0"/>
          </w:pPr>
        </w:pPrChange>
      </w:pPr>
      <w:bookmarkStart w:id="4484" w:name="_Toc130919818"/>
      <w:r w:rsidRPr="002B569F">
        <w:rPr>
          <w:rFonts w:ascii="Times New Roman" w:hAnsi="Times New Roman" w:cs="Times New Roman"/>
          <w:b/>
          <w:bCs/>
          <w:color w:val="auto"/>
          <w:rPrChange w:id="4485" w:author="Camilo Andrés Díaz Gómez" w:date="2023-03-28T17:42:00Z">
            <w:rPr/>
          </w:rPrChange>
        </w:rPr>
        <w:lastRenderedPageBreak/>
        <w:t>Entendimiento de los datos</w:t>
      </w:r>
      <w:bookmarkEnd w:id="4484"/>
    </w:p>
    <w:p w14:paraId="6C955726" w14:textId="77777777" w:rsidR="00EE67FE" w:rsidRPr="002B569F" w:rsidRDefault="00EE67FE">
      <w:pPr>
        <w:pStyle w:val="PrrAPA"/>
        <w:rPr>
          <w:rPrChange w:id="4486" w:author="Camilo Andrés Díaz Gómez" w:date="2023-03-28T17:42:00Z">
            <w:rPr>
              <w:b/>
              <w:bCs/>
              <w:color w:val="000000" w:themeColor="text1"/>
            </w:rPr>
          </w:rPrChange>
        </w:rPr>
        <w:pPrChange w:id="4487" w:author="Camilo Andrés Díaz Gómez" w:date="2023-03-28T17:43:00Z">
          <w:pPr>
            <w:pStyle w:val="PrrAPA"/>
            <w:ind w:firstLine="0"/>
          </w:pPr>
        </w:pPrChange>
      </w:pPr>
    </w:p>
    <w:p w14:paraId="03B88226" w14:textId="5B3A2235" w:rsidR="0027258A" w:rsidRPr="002B569F" w:rsidRDefault="0027258A">
      <w:pPr>
        <w:pStyle w:val="PrrAPA"/>
        <w:rPr>
          <w:ins w:id="4488" w:author="Camilo Andrés Díaz Gómez" w:date="2023-03-15T19:01:00Z"/>
          <w:rPrChange w:id="4489" w:author="Camilo Andrés Díaz Gómez" w:date="2023-03-28T17:42:00Z">
            <w:rPr>
              <w:ins w:id="4490" w:author="Camilo Andrés Díaz Gómez" w:date="2023-03-15T19:01:00Z"/>
              <w:color w:val="000000" w:themeColor="text1"/>
            </w:rPr>
          </w:rPrChange>
        </w:rPr>
        <w:pPrChange w:id="4491" w:author="Camilo Andrés Díaz Gómez" w:date="2023-03-28T17:43:00Z">
          <w:pPr>
            <w:pStyle w:val="PrrAPA"/>
            <w:ind w:firstLine="720"/>
          </w:pPr>
        </w:pPrChange>
      </w:pPr>
      <w:r w:rsidRPr="002B569F">
        <w:rPr>
          <w:rPrChange w:id="4492"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493" w:author="Camilo Andrés Díaz Gómez" w:date="2023-03-21T20:19:00Z">
        <w:r w:rsidR="00A715B1" w:rsidRPr="002B569F">
          <w:rPr>
            <w:rPrChange w:id="4494"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495" w:author="Camilo Andrés Díaz Gómez" w:date="2023-03-21T20:19:00Z">
        <w:r w:rsidRPr="002B569F" w:rsidDel="00A715B1">
          <w:rPr>
            <w:rPrChange w:id="4496" w:author="Camilo Andrés Díaz Gómez" w:date="2023-03-28T17:42:00Z">
              <w:rPr>
                <w:color w:val="000000" w:themeColor="text1"/>
              </w:rPr>
            </w:rPrChange>
          </w:rPr>
          <w:delText xml:space="preserve"> </w:delText>
        </w:r>
      </w:del>
      <w:ins w:id="4497" w:author="Camilo Andrés Díaz Gómez" w:date="2023-03-21T20:18:00Z">
        <w:r w:rsidR="00A715B1" w:rsidRPr="002B569F">
          <w:rPr>
            <w:rPrChange w:id="4498" w:author="Camilo Andrés Díaz Gómez" w:date="2023-03-28T17:42:00Z">
              <w:rPr>
                <w:color w:val="000000" w:themeColor="text1"/>
              </w:rPr>
            </w:rPrChange>
          </w:rPr>
          <w:t xml:space="preserve">, de igual manera, </w:t>
        </w:r>
      </w:ins>
      <w:del w:id="4499" w:author="Camilo Andrés Díaz Gómez" w:date="2023-03-21T20:18:00Z">
        <w:r w:rsidRPr="002B569F" w:rsidDel="00A715B1">
          <w:rPr>
            <w:rPrChange w:id="4500" w:author="Camilo Andrés Díaz Gómez" w:date="2023-03-28T17:42:00Z">
              <w:rPr>
                <w:color w:val="000000" w:themeColor="text1"/>
              </w:rPr>
            </w:rPrChange>
          </w:rPr>
          <w:delText xml:space="preserve">del modelo, </w:delText>
        </w:r>
      </w:del>
      <w:r w:rsidRPr="002B569F">
        <w:rPr>
          <w:rPrChange w:id="4501" w:author="Camilo Andrés Díaz Gómez" w:date="2023-03-28T17:42:00Z">
            <w:rPr>
              <w:color w:val="000000" w:themeColor="text1"/>
            </w:rPr>
          </w:rPrChange>
        </w:rPr>
        <w:t>contexto del ámbito ambiental y climatológico, terminología</w:t>
      </w:r>
      <w:del w:id="4502" w:author="Camilo Andrés Díaz Gómez" w:date="2023-03-28T14:51:00Z">
        <w:r w:rsidRPr="002B569F" w:rsidDel="00522BFA">
          <w:rPr>
            <w:rPrChange w:id="4503" w:author="Camilo Andrés Díaz Gómez" w:date="2023-03-28T17:42:00Z">
              <w:rPr>
                <w:color w:val="000000" w:themeColor="text1"/>
              </w:rPr>
            </w:rPrChange>
          </w:rPr>
          <w:delText>, objetivos y búsqueda de la información</w:delText>
        </w:r>
      </w:del>
      <w:ins w:id="4504" w:author="Camilo Andrés Díaz Gómez" w:date="2023-03-28T14:51:00Z">
        <w:r w:rsidR="00522BFA" w:rsidRPr="002B569F">
          <w:t>, entre otros</w:t>
        </w:r>
      </w:ins>
      <w:r w:rsidRPr="002B569F">
        <w:rPr>
          <w:rPrChange w:id="4505"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06"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07" w:author="Camilo Andrés Díaz Gómez" w:date="2023-03-28T17:42:00Z">
            <w:rPr>
              <w:color w:val="000000" w:themeColor="text1"/>
            </w:rPr>
          </w:rPrChange>
        </w:rPr>
      </w:pPr>
      <w:r w:rsidRPr="002B569F">
        <w:rPr>
          <w:rPrChange w:id="4508"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09" w:author="Camilo Andrés Díaz Gómez" w:date="2023-03-28T17:42:00Z">
            <w:rPr>
              <w:b/>
              <w:bCs/>
              <w:i/>
              <w:iCs/>
              <w:color w:val="000000" w:themeColor="text1"/>
            </w:rPr>
          </w:rPrChange>
        </w:rPr>
      </w:pPr>
    </w:p>
    <w:p w14:paraId="4FF523CC" w14:textId="1EE69759" w:rsidR="0027258A" w:rsidRPr="002B569F" w:rsidRDefault="0027258A">
      <w:pPr>
        <w:pStyle w:val="Ttulo4"/>
        <w:rPr>
          <w:ins w:id="4510" w:author="Camilo Andrés Díaz Gómez" w:date="2023-03-17T00:47:00Z"/>
          <w:b/>
          <w:bCs/>
          <w:i w:val="0"/>
          <w:iCs w:val="0"/>
          <w:rPrChange w:id="4511" w:author="Camilo Andrés Díaz Gómez" w:date="2023-03-28T17:42:00Z">
            <w:rPr>
              <w:ins w:id="4512" w:author="Camilo Andrés Díaz Gómez" w:date="2023-03-17T00:47:00Z"/>
              <w:i/>
              <w:iCs/>
            </w:rPr>
          </w:rPrChange>
        </w:rPr>
        <w:pPrChange w:id="4513" w:author="Camilo Andrés Díaz Gómez" w:date="2023-03-28T17:43:00Z">
          <w:pPr>
            <w:pStyle w:val="PrrAPA"/>
            <w:ind w:firstLine="0"/>
          </w:pPr>
        </w:pPrChange>
      </w:pPr>
      <w:r w:rsidRPr="002B569F">
        <w:rPr>
          <w:rFonts w:ascii="Times New Roman" w:hAnsi="Times New Roman" w:cs="Times New Roman"/>
          <w:b/>
          <w:bCs/>
          <w:color w:val="auto"/>
          <w:rPrChange w:id="4514" w:author="Camilo Andrés Díaz Gómez" w:date="2023-03-28T17:42:00Z">
            <w:rPr>
              <w:i/>
              <w:iCs/>
            </w:rPr>
          </w:rPrChange>
        </w:rPr>
        <w:t>Tareas</w:t>
      </w:r>
    </w:p>
    <w:p w14:paraId="0F48F3A6" w14:textId="77777777" w:rsidR="00EE67FE" w:rsidRPr="002B569F" w:rsidRDefault="00EE67FE" w:rsidP="002B569F">
      <w:pPr>
        <w:pStyle w:val="PrrAPA"/>
        <w:ind w:firstLine="0"/>
        <w:rPr>
          <w:b/>
          <w:bCs/>
          <w:i/>
          <w:iCs/>
          <w:rPrChange w:id="4515"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16" w:author="Camilo Andrés Díaz Gómez" w:date="2023-03-17T00:47:00Z"/>
          <w:rFonts w:cs="Times New Roman"/>
          <w:b/>
          <w:bCs/>
          <w:rPrChange w:id="4517" w:author="Camilo Andrés Díaz Gómez" w:date="2023-03-28T17:42:00Z">
            <w:rPr>
              <w:ins w:id="4518" w:author="Camilo Andrés Díaz Gómez" w:date="2023-03-17T00:47:00Z"/>
            </w:rPr>
          </w:rPrChange>
        </w:rPr>
        <w:pPrChange w:id="4519" w:author="Camilo Andrés Díaz Gómez" w:date="2023-03-28T17:43:00Z">
          <w:pPr>
            <w:spacing w:after="160"/>
            <w:ind w:firstLine="720"/>
            <w:jc w:val="left"/>
          </w:pPr>
        </w:pPrChange>
      </w:pPr>
      <w:r w:rsidRPr="002B569F">
        <w:rPr>
          <w:rFonts w:ascii="Times New Roman" w:hAnsi="Times New Roman" w:cs="Times New Roman"/>
          <w:b/>
          <w:bCs/>
          <w:color w:val="auto"/>
          <w:rPrChange w:id="4520" w:author="Camilo Andrés Díaz Gómez" w:date="2023-03-28T17:42:00Z">
            <w:rPr/>
          </w:rPrChange>
        </w:rPr>
        <w:t>Actividad 9.</w:t>
      </w:r>
    </w:p>
    <w:p w14:paraId="3D2D1285" w14:textId="77777777" w:rsidR="00EE67FE" w:rsidRPr="002B569F" w:rsidRDefault="00EE67FE">
      <w:pPr>
        <w:pStyle w:val="PrrAPA"/>
        <w:pPrChange w:id="4521" w:author="Camilo Andrés Díaz Gómez" w:date="2023-03-28T17:43:00Z">
          <w:pPr>
            <w:spacing w:after="160"/>
            <w:ind w:firstLine="720"/>
            <w:jc w:val="left"/>
          </w:pPr>
        </w:pPrChange>
      </w:pPr>
    </w:p>
    <w:p w14:paraId="0A6B378F" w14:textId="4F461060" w:rsidR="0027258A" w:rsidRPr="002B569F" w:rsidRDefault="0027258A">
      <w:pPr>
        <w:pStyle w:val="PrrAPA"/>
        <w:rPr>
          <w:ins w:id="4522" w:author="Camilo Andrés Díaz Gómez" w:date="2023-03-15T19:04:00Z"/>
        </w:rPr>
        <w:pPrChange w:id="4523" w:author="Camilo Andrés Díaz Gómez" w:date="2023-03-28T17:43:00Z">
          <w:pPr>
            <w:spacing w:after="160"/>
            <w:ind w:firstLine="720"/>
            <w:jc w:val="left"/>
          </w:pPr>
        </w:pPrChange>
      </w:pPr>
      <w:del w:id="4524" w:author="Camilo Andrés Díaz Gómez" w:date="2023-03-15T19:03:00Z">
        <w:r w:rsidRPr="002B569F" w:rsidDel="00475EDD">
          <w:rPr>
            <w:b/>
            <w:bCs/>
            <w:rPrChange w:id="4525" w:author="Camilo Andrés Díaz Gómez" w:date="2023-03-28T17:42:00Z">
              <w:rPr/>
            </w:rPrChange>
          </w:rPr>
          <w:delText>Web Scrapping</w:delText>
        </w:r>
      </w:del>
      <w:ins w:id="4526" w:author="Camilo Andrés Díaz Gómez" w:date="2023-03-15T19:03:00Z">
        <w:r w:rsidR="00475EDD" w:rsidRPr="002B569F">
          <w:rPr>
            <w:b/>
            <w:bCs/>
            <w:rPrChange w:id="4527" w:author="Camilo Andrés Díaz Gómez" w:date="2023-03-28T17:42:00Z">
              <w:rPr/>
            </w:rPrChange>
          </w:rPr>
          <w:t>Obtención</w:t>
        </w:r>
      </w:ins>
      <w:r w:rsidRPr="002B569F">
        <w:rPr>
          <w:b/>
          <w:bCs/>
          <w:rPrChange w:id="4528" w:author="Camilo Andrés Díaz Gómez" w:date="2023-03-28T17:42:00Z">
            <w:rPr/>
          </w:rPrChange>
        </w:rPr>
        <w:t xml:space="preserve"> de los datos</w:t>
      </w:r>
      <w:ins w:id="4529" w:author="Camilo Andrés Díaz Gómez" w:date="2023-03-15T19:03:00Z">
        <w:r w:rsidR="00475EDD" w:rsidRPr="002B569F">
          <w:rPr>
            <w:b/>
            <w:bCs/>
            <w:rPrChange w:id="4530" w:author="Camilo Andrés Díaz Gómez" w:date="2023-03-28T17:42:00Z">
              <w:rPr/>
            </w:rPrChange>
          </w:rPr>
          <w:t>:</w:t>
        </w:r>
        <w:r w:rsidR="00475EDD" w:rsidRPr="002B569F">
          <w:t xml:space="preserve"> En esta actividad se llevará a cabo el proceso de obtención de los datos desde las fuentes correspondientes. </w:t>
        </w:r>
      </w:ins>
      <w:del w:id="4531" w:author="Camilo Andrés Díaz Gómez" w:date="2023-03-15T19:03:00Z">
        <w:r w:rsidRPr="002B569F" w:rsidDel="00475EDD">
          <w:delText>.</w:delText>
        </w:r>
      </w:del>
    </w:p>
    <w:p w14:paraId="46A20C3E" w14:textId="77777777" w:rsidR="00475EDD" w:rsidRPr="002B569F" w:rsidRDefault="00475EDD">
      <w:pPr>
        <w:pStyle w:val="PrrAPA"/>
        <w:pPrChange w:id="4532"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533" w:author="Camilo Andrés Díaz Gómez" w:date="2023-03-17T00:47:00Z"/>
          <w:rFonts w:cs="Times New Roman"/>
          <w:b/>
          <w:bCs/>
          <w:rPrChange w:id="4534" w:author="Camilo Andrés Díaz Gómez" w:date="2023-03-28T17:42:00Z">
            <w:rPr>
              <w:ins w:id="4535" w:author="Camilo Andrés Díaz Gómez" w:date="2023-03-17T00:47:00Z"/>
            </w:rPr>
          </w:rPrChange>
        </w:rPr>
        <w:pPrChange w:id="4536" w:author="Camilo Andrés Díaz Gómez" w:date="2023-03-28T17:43:00Z">
          <w:pPr>
            <w:spacing w:after="160"/>
            <w:ind w:firstLine="720"/>
          </w:pPr>
        </w:pPrChange>
      </w:pPr>
      <w:r w:rsidRPr="002B569F">
        <w:rPr>
          <w:rFonts w:ascii="Times New Roman" w:hAnsi="Times New Roman" w:cs="Times New Roman"/>
          <w:b/>
          <w:bCs/>
          <w:color w:val="auto"/>
          <w:rPrChange w:id="4537" w:author="Camilo Andrés Díaz Gómez" w:date="2023-03-28T17:42:00Z">
            <w:rPr/>
          </w:rPrChange>
        </w:rPr>
        <w:t>Actividad 10.</w:t>
      </w:r>
    </w:p>
    <w:p w14:paraId="771B6F65" w14:textId="77777777" w:rsidR="00EE67FE" w:rsidRPr="002B569F" w:rsidRDefault="00EE67FE">
      <w:pPr>
        <w:pStyle w:val="PrrAPA"/>
        <w:pPrChange w:id="4538" w:author="Camilo Andrés Díaz Gómez" w:date="2023-03-28T17:43:00Z">
          <w:pPr>
            <w:spacing w:after="160"/>
            <w:ind w:firstLine="720"/>
            <w:jc w:val="left"/>
          </w:pPr>
        </w:pPrChange>
      </w:pPr>
    </w:p>
    <w:p w14:paraId="4E3F1262" w14:textId="0AE66939" w:rsidR="0027258A" w:rsidRPr="002B569F" w:rsidRDefault="0027258A">
      <w:pPr>
        <w:pStyle w:val="PrrAPA"/>
        <w:pPrChange w:id="4539" w:author="Camilo Andrés Díaz Gómez" w:date="2023-03-28T17:43:00Z">
          <w:pPr>
            <w:spacing w:after="160"/>
            <w:ind w:firstLine="720"/>
            <w:jc w:val="left"/>
          </w:pPr>
        </w:pPrChange>
      </w:pPr>
      <w:r w:rsidRPr="002B569F">
        <w:rPr>
          <w:b/>
          <w:bCs/>
          <w:rPrChange w:id="4540" w:author="Camilo Andrés Díaz Gómez" w:date="2023-03-28T17:42:00Z">
            <w:rPr/>
          </w:rPrChange>
        </w:rPr>
        <w:t>Analítica descriptiva de los datos</w:t>
      </w:r>
      <w:ins w:id="4541" w:author="Camilo Andrés Díaz Gómez" w:date="2023-03-15T19:04:00Z">
        <w:r w:rsidR="00475EDD" w:rsidRPr="002B569F">
          <w:rPr>
            <w:b/>
            <w:bCs/>
            <w:rPrChange w:id="4542"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543" w:author="Camilo Andrés Díaz Gómez" w:date="2023-03-15T19:04:00Z">
        <w:r w:rsidRPr="002B569F" w:rsidDel="00475EDD">
          <w:delText>.</w:delText>
        </w:r>
      </w:del>
    </w:p>
    <w:p w14:paraId="028082D0" w14:textId="77777777" w:rsidR="0027258A" w:rsidRPr="002B569F" w:rsidRDefault="0027258A">
      <w:pPr>
        <w:pStyle w:val="PrrAPA"/>
        <w:pPrChange w:id="4544" w:author="Camilo Andrés Díaz Gómez" w:date="2023-03-28T17:43:00Z">
          <w:pPr>
            <w:spacing w:after="160"/>
            <w:ind w:firstLine="720"/>
            <w:jc w:val="left"/>
          </w:pPr>
        </w:pPrChange>
      </w:pPr>
    </w:p>
    <w:p w14:paraId="7AD5EA1B" w14:textId="75B43F38" w:rsidR="0027258A" w:rsidRPr="002B569F" w:rsidRDefault="0027258A">
      <w:pPr>
        <w:pStyle w:val="Ttulo3"/>
        <w:rPr>
          <w:ins w:id="4545" w:author="Camilo Andrés Díaz Gómez" w:date="2023-03-17T00:47:00Z"/>
          <w:b/>
          <w:bCs/>
          <w:rPrChange w:id="4546" w:author="Camilo Andrés Díaz Gómez" w:date="2023-03-28T17:42:00Z">
            <w:rPr>
              <w:ins w:id="4547" w:author="Camilo Andrés Díaz Gómez" w:date="2023-03-17T00:47:00Z"/>
            </w:rPr>
          </w:rPrChange>
        </w:rPr>
        <w:pPrChange w:id="4548" w:author="Camilo Andrés Díaz Gómez" w:date="2023-03-28T17:43:00Z">
          <w:pPr>
            <w:pStyle w:val="PrrAPA"/>
            <w:ind w:firstLine="0"/>
          </w:pPr>
        </w:pPrChange>
      </w:pPr>
      <w:bookmarkStart w:id="4549" w:name="_Toc130919819"/>
      <w:r w:rsidRPr="002B569F">
        <w:rPr>
          <w:rFonts w:ascii="Times New Roman" w:hAnsi="Times New Roman" w:cs="Times New Roman"/>
          <w:b/>
          <w:bCs/>
          <w:color w:val="auto"/>
          <w:rPrChange w:id="4550" w:author="Camilo Andrés Díaz Gómez" w:date="2023-03-28T17:42:00Z">
            <w:rPr/>
          </w:rPrChange>
        </w:rPr>
        <w:t>Preparación de los datos</w:t>
      </w:r>
      <w:bookmarkEnd w:id="4549"/>
    </w:p>
    <w:p w14:paraId="5DB06DE4" w14:textId="77777777" w:rsidR="00EE67FE" w:rsidRPr="002B569F" w:rsidRDefault="00EE67FE" w:rsidP="002B569F">
      <w:pPr>
        <w:pStyle w:val="PrrAPA"/>
        <w:ind w:firstLine="0"/>
        <w:rPr>
          <w:b/>
          <w:bCs/>
          <w:rPrChange w:id="4551"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552" w:author="Camilo Andrés Díaz Gómez" w:date="2023-03-28T17:42:00Z">
            <w:rPr>
              <w:color w:val="000000" w:themeColor="text1"/>
            </w:rPr>
          </w:rPrChange>
        </w:rPr>
      </w:pPr>
      <w:r w:rsidRPr="002B569F">
        <w:rPr>
          <w:rPrChange w:id="4553" w:author="Camilo Andrés Díaz Gómez" w:date="2023-03-28T17:42:00Z">
            <w:rPr>
              <w:color w:val="000000" w:themeColor="text1"/>
            </w:rPr>
          </w:rPrChange>
        </w:rPr>
        <w:t xml:space="preserve">Además de comprender los datos, la preparación de datos es uno de los procesos más críticos en la preparación de </w:t>
      </w:r>
      <w:ins w:id="4554" w:author="Camilo Andrés Díaz Gómez" w:date="2023-03-28T14:54:00Z">
        <w:r w:rsidR="00522BFA" w:rsidRPr="002B569F">
          <w:t xml:space="preserve">los </w:t>
        </w:r>
      </w:ins>
      <w:r w:rsidRPr="002B569F">
        <w:rPr>
          <w:rPrChange w:id="4555"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556" w:author="Camilo Andrés Díaz Gómez" w:date="2023-03-28T17:42:00Z">
            <w:rPr>
              <w:color w:val="000000" w:themeColor="text1"/>
            </w:rPr>
          </w:rPrChange>
        </w:rPr>
      </w:pPr>
    </w:p>
    <w:p w14:paraId="6A39A363" w14:textId="22624489" w:rsidR="0027258A" w:rsidRPr="002B569F" w:rsidRDefault="0027258A">
      <w:pPr>
        <w:pStyle w:val="Ttulo4"/>
        <w:rPr>
          <w:ins w:id="4557" w:author="Camilo Andrés Díaz Gómez" w:date="2023-03-17T00:47:00Z"/>
          <w:b/>
          <w:bCs/>
          <w:i w:val="0"/>
          <w:iCs w:val="0"/>
          <w:rPrChange w:id="4558" w:author="Camilo Andrés Díaz Gómez" w:date="2023-03-28T17:42:00Z">
            <w:rPr>
              <w:ins w:id="4559" w:author="Camilo Andrés Díaz Gómez" w:date="2023-03-17T00:47:00Z"/>
              <w:i/>
              <w:iCs/>
            </w:rPr>
          </w:rPrChange>
        </w:rPr>
        <w:pPrChange w:id="4560" w:author="Camilo Andrés Díaz Gómez" w:date="2023-03-28T17:43:00Z">
          <w:pPr>
            <w:pStyle w:val="PrrAPA"/>
            <w:ind w:firstLine="0"/>
          </w:pPr>
        </w:pPrChange>
      </w:pPr>
      <w:r w:rsidRPr="002B569F">
        <w:rPr>
          <w:rFonts w:ascii="Times New Roman" w:hAnsi="Times New Roman" w:cs="Times New Roman"/>
          <w:b/>
          <w:bCs/>
          <w:color w:val="auto"/>
          <w:rPrChange w:id="4561" w:author="Camilo Andrés Díaz Gómez" w:date="2023-03-28T17:42:00Z">
            <w:rPr>
              <w:i/>
              <w:iCs/>
            </w:rPr>
          </w:rPrChange>
        </w:rPr>
        <w:lastRenderedPageBreak/>
        <w:t>Tareas</w:t>
      </w:r>
    </w:p>
    <w:p w14:paraId="2EEBF1CB" w14:textId="77777777" w:rsidR="00EE67FE" w:rsidRPr="002B569F" w:rsidRDefault="00EE67FE">
      <w:pPr>
        <w:pStyle w:val="PrrAPA"/>
        <w:rPr>
          <w:rPrChange w:id="4562" w:author="Camilo Andrés Díaz Gómez" w:date="2023-03-28T17:42:00Z">
            <w:rPr>
              <w:b/>
              <w:bCs/>
              <w:i/>
              <w:iCs/>
              <w:color w:val="000000" w:themeColor="text1"/>
            </w:rPr>
          </w:rPrChange>
        </w:rPr>
        <w:pPrChange w:id="4563" w:author="Camilo Andrés Díaz Gómez" w:date="2023-03-28T17:43:00Z">
          <w:pPr>
            <w:pStyle w:val="PrrAPA"/>
            <w:ind w:firstLine="0"/>
          </w:pPr>
        </w:pPrChange>
      </w:pPr>
    </w:p>
    <w:p w14:paraId="08B69B4C" w14:textId="0CE2C939" w:rsidR="003E2519" w:rsidRPr="002B569F" w:rsidRDefault="0027258A">
      <w:pPr>
        <w:pStyle w:val="Ttulo5"/>
        <w:ind w:firstLine="708"/>
        <w:rPr>
          <w:ins w:id="4564" w:author="Camilo Andrés Díaz Gómez" w:date="2023-03-17T00:47:00Z"/>
          <w:rFonts w:cs="Times New Roman"/>
          <w:b/>
          <w:bCs/>
          <w:rPrChange w:id="4565" w:author="Camilo Andrés Díaz Gómez" w:date="2023-03-28T17:42:00Z">
            <w:rPr>
              <w:ins w:id="4566" w:author="Camilo Andrés Díaz Gómez" w:date="2023-03-17T00:47:00Z"/>
            </w:rPr>
          </w:rPrChange>
        </w:rPr>
        <w:pPrChange w:id="4567" w:author="Camilo Andrés Díaz Gómez" w:date="2023-03-28T17:43:00Z">
          <w:pPr>
            <w:spacing w:after="160"/>
            <w:ind w:firstLine="720"/>
            <w:jc w:val="left"/>
          </w:pPr>
        </w:pPrChange>
      </w:pPr>
      <w:r w:rsidRPr="002B569F">
        <w:rPr>
          <w:rFonts w:ascii="Times New Roman" w:hAnsi="Times New Roman" w:cs="Times New Roman"/>
          <w:b/>
          <w:bCs/>
          <w:color w:val="auto"/>
          <w:rPrChange w:id="4568" w:author="Camilo Andrés Díaz Gómez" w:date="2023-03-28T17:42:00Z">
            <w:rPr/>
          </w:rPrChange>
        </w:rPr>
        <w:t>Actividad 11</w:t>
      </w:r>
      <w:r w:rsidR="003E2519" w:rsidRPr="002B569F">
        <w:rPr>
          <w:rFonts w:ascii="Times New Roman" w:hAnsi="Times New Roman" w:cs="Times New Roman"/>
          <w:b/>
          <w:bCs/>
          <w:color w:val="auto"/>
          <w:rPrChange w:id="4569" w:author="Camilo Andrés Díaz Gómez" w:date="2023-03-28T17:42:00Z">
            <w:rPr/>
          </w:rPrChange>
        </w:rPr>
        <w:t>.</w:t>
      </w:r>
    </w:p>
    <w:p w14:paraId="734E4068" w14:textId="77777777" w:rsidR="00EE67FE" w:rsidRPr="002B569F" w:rsidRDefault="00EE67FE">
      <w:pPr>
        <w:pStyle w:val="PrrAPA"/>
        <w:pPrChange w:id="4570" w:author="Camilo Andrés Díaz Gómez" w:date="2023-03-28T17:43:00Z">
          <w:pPr>
            <w:spacing w:after="160"/>
            <w:ind w:firstLine="720"/>
            <w:jc w:val="left"/>
          </w:pPr>
        </w:pPrChange>
      </w:pPr>
    </w:p>
    <w:p w14:paraId="403E0C45" w14:textId="71FBAB55" w:rsidR="0027258A" w:rsidRPr="002B569F" w:rsidRDefault="0027258A">
      <w:pPr>
        <w:pStyle w:val="PrrAPA"/>
        <w:rPr>
          <w:ins w:id="4571" w:author="Camilo Andrés Díaz Gómez" w:date="2023-03-15T19:10:00Z"/>
        </w:rPr>
        <w:pPrChange w:id="4572" w:author="Camilo Andrés Díaz Gómez" w:date="2023-03-28T17:43:00Z">
          <w:pPr>
            <w:spacing w:after="160"/>
            <w:ind w:firstLine="720"/>
            <w:jc w:val="left"/>
          </w:pPr>
        </w:pPrChange>
      </w:pPr>
      <w:r w:rsidRPr="002B569F">
        <w:rPr>
          <w:b/>
          <w:bCs/>
          <w:rPrChange w:id="4573" w:author="Camilo Andrés Díaz Gómez" w:date="2023-03-28T17:42:00Z">
            <w:rPr/>
          </w:rPrChange>
        </w:rPr>
        <w:t>Estandarización de datos</w:t>
      </w:r>
      <w:ins w:id="4574" w:author="Camilo Andrés Díaz Gómez" w:date="2023-03-15T19:09:00Z">
        <w:r w:rsidR="00510C2D" w:rsidRPr="002B569F">
          <w:rPr>
            <w:b/>
            <w:bCs/>
            <w:rPrChange w:id="4575"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576"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577"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578" w:author="Camilo Andrés Díaz Gómez" w:date="2023-03-17T00:47:00Z"/>
          <w:rFonts w:cs="Times New Roman"/>
          <w:b/>
          <w:bCs/>
          <w:rPrChange w:id="4579" w:author="Camilo Andrés Díaz Gómez" w:date="2023-03-28T17:42:00Z">
            <w:rPr>
              <w:ins w:id="4580" w:author="Camilo Andrés Díaz Gómez" w:date="2023-03-17T00:47:00Z"/>
            </w:rPr>
          </w:rPrChange>
        </w:rPr>
        <w:pPrChange w:id="4581" w:author="Camilo Andrés Díaz Gómez" w:date="2023-03-28T17:43:00Z">
          <w:pPr>
            <w:spacing w:after="160"/>
            <w:ind w:firstLine="720"/>
            <w:jc w:val="left"/>
          </w:pPr>
        </w:pPrChange>
      </w:pPr>
      <w:r w:rsidRPr="002B569F">
        <w:rPr>
          <w:rFonts w:ascii="Times New Roman" w:hAnsi="Times New Roman" w:cs="Times New Roman"/>
          <w:b/>
          <w:bCs/>
          <w:color w:val="auto"/>
          <w:rPrChange w:id="4582" w:author="Camilo Andrés Díaz Gómez" w:date="2023-03-28T17:42:00Z">
            <w:rPr/>
          </w:rPrChange>
        </w:rPr>
        <w:t>Actividad 12</w:t>
      </w:r>
      <w:r w:rsidR="003E2519" w:rsidRPr="002B569F">
        <w:rPr>
          <w:rFonts w:ascii="Times New Roman" w:hAnsi="Times New Roman" w:cs="Times New Roman"/>
          <w:b/>
          <w:bCs/>
          <w:color w:val="auto"/>
          <w:rPrChange w:id="4583" w:author="Camilo Andrés Díaz Gómez" w:date="2023-03-28T17:42:00Z">
            <w:rPr/>
          </w:rPrChange>
        </w:rPr>
        <w:t>.</w:t>
      </w:r>
    </w:p>
    <w:p w14:paraId="7877994E" w14:textId="77777777" w:rsidR="00EE67FE" w:rsidRPr="002B569F" w:rsidRDefault="00EE67FE">
      <w:pPr>
        <w:pStyle w:val="PrrAPA"/>
        <w:pPrChange w:id="4584" w:author="Camilo Andrés Díaz Gómez" w:date="2023-03-28T17:43:00Z">
          <w:pPr>
            <w:spacing w:after="160"/>
            <w:ind w:firstLine="720"/>
            <w:jc w:val="left"/>
          </w:pPr>
        </w:pPrChange>
      </w:pPr>
    </w:p>
    <w:p w14:paraId="27697DD9" w14:textId="600E9921" w:rsidR="0027258A" w:rsidRPr="002B569F" w:rsidRDefault="0027258A">
      <w:pPr>
        <w:pStyle w:val="PrrAPA"/>
        <w:rPr>
          <w:ins w:id="4585" w:author="Camilo Andrés Díaz Gómez" w:date="2023-03-15T19:10:00Z"/>
        </w:rPr>
        <w:pPrChange w:id="4586" w:author="Camilo Andrés Díaz Gómez" w:date="2023-03-28T17:43:00Z">
          <w:pPr>
            <w:spacing w:after="160"/>
            <w:ind w:firstLine="720"/>
            <w:jc w:val="left"/>
          </w:pPr>
        </w:pPrChange>
      </w:pPr>
      <w:r w:rsidRPr="002B569F">
        <w:rPr>
          <w:b/>
          <w:bCs/>
          <w:rPrChange w:id="4587" w:author="Camilo Andrés Díaz Gómez" w:date="2023-03-28T17:42:00Z">
            <w:rPr/>
          </w:rPrChange>
        </w:rPr>
        <w:t>Obtención de datos extras con respecto a la fecha (año, mes, día y hora)</w:t>
      </w:r>
      <w:ins w:id="4588" w:author="Camilo Andrés Díaz Gómez" w:date="2023-03-15T19:10:00Z">
        <w:r w:rsidR="00510C2D" w:rsidRPr="002B569F">
          <w:rPr>
            <w:b/>
            <w:bCs/>
            <w:rPrChange w:id="4589"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590" w:author="Camilo Andrés Díaz Gómez" w:date="2023-03-15T19:10:00Z">
        <w:r w:rsidRPr="002B569F" w:rsidDel="00510C2D">
          <w:delText>.</w:delText>
        </w:r>
      </w:del>
    </w:p>
    <w:p w14:paraId="0700AD72" w14:textId="77777777" w:rsidR="00510C2D" w:rsidRPr="002B569F" w:rsidRDefault="00510C2D">
      <w:pPr>
        <w:pStyle w:val="PrrAPA"/>
        <w:pPrChange w:id="4591"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592" w:author="Camilo Andrés Díaz Gómez" w:date="2023-03-17T00:47:00Z"/>
          <w:rFonts w:cs="Times New Roman"/>
          <w:b/>
          <w:bCs/>
          <w:rPrChange w:id="4593" w:author="Camilo Andrés Díaz Gómez" w:date="2023-03-28T17:42:00Z">
            <w:rPr>
              <w:ins w:id="4594" w:author="Camilo Andrés Díaz Gómez" w:date="2023-03-17T00:47:00Z"/>
            </w:rPr>
          </w:rPrChange>
        </w:rPr>
        <w:pPrChange w:id="4595" w:author="Camilo Andrés Díaz Gómez" w:date="2023-03-28T17:43:00Z">
          <w:pPr>
            <w:spacing w:after="160"/>
            <w:ind w:firstLine="720"/>
            <w:jc w:val="left"/>
          </w:pPr>
        </w:pPrChange>
      </w:pPr>
      <w:r w:rsidRPr="002B569F">
        <w:rPr>
          <w:rFonts w:ascii="Times New Roman" w:hAnsi="Times New Roman" w:cs="Times New Roman"/>
          <w:b/>
          <w:bCs/>
          <w:color w:val="auto"/>
          <w:rPrChange w:id="4596" w:author="Camilo Andrés Díaz Gómez" w:date="2023-03-28T17:42:00Z">
            <w:rPr/>
          </w:rPrChange>
        </w:rPr>
        <w:t>Actividad 13</w:t>
      </w:r>
      <w:r w:rsidR="003E2519" w:rsidRPr="002B569F">
        <w:rPr>
          <w:rFonts w:ascii="Times New Roman" w:hAnsi="Times New Roman" w:cs="Times New Roman"/>
          <w:b/>
          <w:bCs/>
          <w:color w:val="auto"/>
          <w:rPrChange w:id="4597" w:author="Camilo Andrés Díaz Gómez" w:date="2023-03-28T17:42:00Z">
            <w:rPr/>
          </w:rPrChange>
        </w:rPr>
        <w:t>.</w:t>
      </w:r>
    </w:p>
    <w:p w14:paraId="33E837FB" w14:textId="77777777" w:rsidR="00EE67FE" w:rsidRPr="002B569F" w:rsidRDefault="00EE67FE">
      <w:pPr>
        <w:pStyle w:val="PrrAPA"/>
        <w:pPrChange w:id="4598" w:author="Camilo Andrés Díaz Gómez" w:date="2023-03-28T17:43:00Z">
          <w:pPr>
            <w:spacing w:after="160"/>
            <w:ind w:firstLine="720"/>
            <w:jc w:val="left"/>
          </w:pPr>
        </w:pPrChange>
      </w:pPr>
    </w:p>
    <w:p w14:paraId="150DABF3" w14:textId="284DD272" w:rsidR="0027258A" w:rsidRPr="002B569F" w:rsidRDefault="0027258A">
      <w:pPr>
        <w:pStyle w:val="PrrAPA"/>
        <w:rPr>
          <w:ins w:id="4599" w:author="Camilo Andrés Díaz Gómez" w:date="2023-03-15T19:14:00Z"/>
        </w:rPr>
        <w:pPrChange w:id="4600" w:author="Camilo Andrés Díaz Gómez" w:date="2023-03-28T17:43:00Z">
          <w:pPr>
            <w:spacing w:after="160"/>
            <w:ind w:firstLine="720"/>
            <w:jc w:val="left"/>
          </w:pPr>
        </w:pPrChange>
      </w:pPr>
      <w:r w:rsidRPr="002B569F">
        <w:t xml:space="preserve"> </w:t>
      </w:r>
      <w:r w:rsidRPr="002B569F">
        <w:rPr>
          <w:b/>
          <w:bCs/>
          <w:rPrChange w:id="4601" w:author="Camilo Andrés Díaz Gómez" w:date="2023-03-28T17:42:00Z">
            <w:rPr/>
          </w:rPrChange>
        </w:rPr>
        <w:t>Carga de datos al sistema de gestión de bases de datos relacional llamado MySQL</w:t>
      </w:r>
      <w:del w:id="4602" w:author="Camilo Andrés Díaz Gómez" w:date="2023-03-15T19:13:00Z">
        <w:r w:rsidRPr="002B569F" w:rsidDel="00510C2D">
          <w:rPr>
            <w:b/>
            <w:bCs/>
            <w:rPrChange w:id="4603" w:author="Camilo Andrés Díaz Gómez" w:date="2023-03-28T17:42:00Z">
              <w:rPr/>
            </w:rPrChange>
          </w:rPr>
          <w:delText>.</w:delText>
        </w:r>
      </w:del>
      <w:ins w:id="4604" w:author="Camilo Andrés Díaz Gómez" w:date="2023-03-15T19:13:00Z">
        <w:r w:rsidR="00510C2D" w:rsidRPr="002B569F">
          <w:rPr>
            <w:b/>
            <w:bCs/>
            <w:rPrChange w:id="4605"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06"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07" w:author="Camilo Andrés Díaz Gómez" w:date="2023-03-17T00:47:00Z"/>
          <w:rFonts w:cs="Times New Roman"/>
          <w:b/>
          <w:bCs/>
          <w:rPrChange w:id="4608" w:author="Camilo Andrés Díaz Gómez" w:date="2023-03-28T17:42:00Z">
            <w:rPr>
              <w:ins w:id="4609" w:author="Camilo Andrés Díaz Gómez" w:date="2023-03-17T00:47:00Z"/>
            </w:rPr>
          </w:rPrChange>
        </w:rPr>
        <w:pPrChange w:id="4610" w:author="Camilo Andrés Díaz Gómez" w:date="2023-03-28T17:43:00Z">
          <w:pPr>
            <w:spacing w:after="160"/>
            <w:ind w:firstLine="720"/>
            <w:jc w:val="left"/>
          </w:pPr>
        </w:pPrChange>
      </w:pPr>
      <w:r w:rsidRPr="002B569F">
        <w:rPr>
          <w:rFonts w:ascii="Times New Roman" w:hAnsi="Times New Roman" w:cs="Times New Roman"/>
          <w:b/>
          <w:bCs/>
          <w:color w:val="auto"/>
          <w:rPrChange w:id="4611" w:author="Camilo Andrés Díaz Gómez" w:date="2023-03-28T17:42:00Z">
            <w:rPr/>
          </w:rPrChange>
        </w:rPr>
        <w:t>Actividad 14</w:t>
      </w:r>
      <w:r w:rsidR="003E2519" w:rsidRPr="002B569F">
        <w:rPr>
          <w:rFonts w:ascii="Times New Roman" w:hAnsi="Times New Roman" w:cs="Times New Roman"/>
          <w:b/>
          <w:bCs/>
          <w:color w:val="auto"/>
          <w:rPrChange w:id="4612" w:author="Camilo Andrés Díaz Gómez" w:date="2023-03-28T17:42:00Z">
            <w:rPr/>
          </w:rPrChange>
        </w:rPr>
        <w:t>.</w:t>
      </w:r>
    </w:p>
    <w:p w14:paraId="049E4D97" w14:textId="77777777" w:rsidR="00EE67FE" w:rsidRPr="002B569F" w:rsidRDefault="00EE67FE">
      <w:pPr>
        <w:pStyle w:val="PrrAPA"/>
        <w:pPrChange w:id="4613" w:author="Camilo Andrés Díaz Gómez" w:date="2023-03-28T17:43:00Z">
          <w:pPr>
            <w:spacing w:after="160"/>
            <w:ind w:firstLine="720"/>
            <w:jc w:val="left"/>
          </w:pPr>
        </w:pPrChange>
      </w:pPr>
    </w:p>
    <w:p w14:paraId="488A5302" w14:textId="435B4519" w:rsidR="0027258A" w:rsidRPr="002B569F" w:rsidRDefault="0027258A">
      <w:pPr>
        <w:pStyle w:val="PrrAPA"/>
        <w:rPr>
          <w:ins w:id="4614" w:author="Camilo Andrés Díaz Gómez" w:date="2023-03-15T19:14:00Z"/>
        </w:rPr>
        <w:pPrChange w:id="4615" w:author="Camilo Andrés Díaz Gómez" w:date="2023-03-28T17:43:00Z">
          <w:pPr>
            <w:spacing w:after="160"/>
            <w:ind w:firstLine="720"/>
            <w:jc w:val="left"/>
          </w:pPr>
        </w:pPrChange>
      </w:pPr>
      <w:r w:rsidRPr="002B569F">
        <w:rPr>
          <w:b/>
          <w:bCs/>
          <w:rPrChange w:id="4616" w:author="Camilo Andrés Díaz Gómez" w:date="2023-03-28T17:42:00Z">
            <w:rPr/>
          </w:rPrChange>
        </w:rPr>
        <w:t>Obtención de promedios horarios por variable</w:t>
      </w:r>
      <w:ins w:id="4617" w:author="Camilo Andrés Díaz Gómez" w:date="2023-03-15T19:14:00Z">
        <w:r w:rsidR="00510C2D" w:rsidRPr="002B569F">
          <w:rPr>
            <w:b/>
            <w:bCs/>
            <w:rPrChange w:id="4618"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19" w:author="Camilo Andrés Díaz Gómez" w:date="2023-03-15T19:14:00Z">
        <w:r w:rsidRPr="002B569F" w:rsidDel="00510C2D">
          <w:delText>.</w:delText>
        </w:r>
      </w:del>
    </w:p>
    <w:p w14:paraId="1F76A9EC" w14:textId="77777777" w:rsidR="00510C2D" w:rsidRPr="002B569F" w:rsidRDefault="00510C2D">
      <w:pPr>
        <w:pStyle w:val="PrrAPA"/>
        <w:pPrChange w:id="4620"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21" w:author="Camilo Andrés Díaz Gómez" w:date="2023-03-17T00:47:00Z"/>
          <w:rFonts w:cs="Times New Roman"/>
          <w:b/>
          <w:bCs/>
          <w:rPrChange w:id="4622" w:author="Camilo Andrés Díaz Gómez" w:date="2023-03-28T17:42:00Z">
            <w:rPr>
              <w:ins w:id="4623" w:author="Camilo Andrés Díaz Gómez" w:date="2023-03-17T00:47:00Z"/>
            </w:rPr>
          </w:rPrChange>
        </w:rPr>
        <w:pPrChange w:id="4624" w:author="Camilo Andrés Díaz Gómez" w:date="2023-03-28T17:43:00Z">
          <w:pPr>
            <w:spacing w:after="160"/>
            <w:ind w:firstLine="720"/>
            <w:jc w:val="left"/>
          </w:pPr>
        </w:pPrChange>
      </w:pPr>
      <w:r w:rsidRPr="002B569F">
        <w:rPr>
          <w:rFonts w:ascii="Times New Roman" w:hAnsi="Times New Roman" w:cs="Times New Roman"/>
          <w:b/>
          <w:bCs/>
          <w:color w:val="auto"/>
          <w:rPrChange w:id="4625" w:author="Camilo Andrés Díaz Gómez" w:date="2023-03-28T17:42:00Z">
            <w:rPr/>
          </w:rPrChange>
        </w:rPr>
        <w:t>Actividad 15</w:t>
      </w:r>
      <w:r w:rsidR="003E2519" w:rsidRPr="002B569F">
        <w:rPr>
          <w:rFonts w:ascii="Times New Roman" w:hAnsi="Times New Roman" w:cs="Times New Roman"/>
          <w:b/>
          <w:bCs/>
          <w:color w:val="auto"/>
          <w:rPrChange w:id="4626" w:author="Camilo Andrés Díaz Gómez" w:date="2023-03-28T17:42:00Z">
            <w:rPr/>
          </w:rPrChange>
        </w:rPr>
        <w:t>.</w:t>
      </w:r>
    </w:p>
    <w:p w14:paraId="4DA92CEE" w14:textId="77777777" w:rsidR="00EE67FE" w:rsidRPr="002B569F" w:rsidRDefault="00EE67FE">
      <w:pPr>
        <w:pStyle w:val="PrrAPA"/>
        <w:pPrChange w:id="4627" w:author="Camilo Andrés Díaz Gómez" w:date="2023-03-28T17:43:00Z">
          <w:pPr>
            <w:spacing w:after="160"/>
            <w:ind w:firstLine="720"/>
            <w:jc w:val="left"/>
          </w:pPr>
        </w:pPrChange>
      </w:pPr>
    </w:p>
    <w:p w14:paraId="7D9F435F" w14:textId="132B7044" w:rsidR="0027258A" w:rsidRPr="002B569F" w:rsidRDefault="0027258A">
      <w:pPr>
        <w:pStyle w:val="PrrAPA"/>
        <w:rPr>
          <w:ins w:id="4628" w:author="Camilo Andrés Díaz Gómez" w:date="2023-03-17T00:47:00Z"/>
        </w:rPr>
        <w:pPrChange w:id="4629" w:author="Camilo Andrés Díaz Gómez" w:date="2023-03-28T17:43:00Z">
          <w:pPr>
            <w:spacing w:after="160"/>
            <w:ind w:firstLine="720"/>
            <w:jc w:val="left"/>
          </w:pPr>
        </w:pPrChange>
      </w:pPr>
      <w:r w:rsidRPr="002B569F">
        <w:rPr>
          <w:b/>
          <w:bCs/>
          <w:rPrChange w:id="4630" w:author="Camilo Andrés Díaz Gómez" w:date="2023-03-28T17:42:00Z">
            <w:rPr/>
          </w:rPrChange>
        </w:rPr>
        <w:lastRenderedPageBreak/>
        <w:t>Unión de variables para la construcción del conjunto de datos final</w:t>
      </w:r>
      <w:ins w:id="4631" w:author="Camilo Andrés Díaz Gómez" w:date="2023-03-15T19:15:00Z">
        <w:r w:rsidR="00510C2D" w:rsidRPr="002B569F">
          <w:rPr>
            <w:b/>
            <w:bCs/>
            <w:rPrChange w:id="4632"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633" w:author="Camilo Andrés Díaz Gómez" w:date="2023-03-15T19:15:00Z">
        <w:r w:rsidRPr="002B569F" w:rsidDel="00510C2D">
          <w:delText>.</w:delText>
        </w:r>
      </w:del>
    </w:p>
    <w:p w14:paraId="3D998E12" w14:textId="77777777" w:rsidR="00EE67FE" w:rsidRPr="002B569F" w:rsidRDefault="00EE67FE">
      <w:pPr>
        <w:pStyle w:val="PrrAPA"/>
        <w:pPrChange w:id="4634"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635" w:author="Camilo Andrés Díaz Gómez" w:date="2023-03-17T00:47:00Z"/>
          <w:rFonts w:cs="Times New Roman"/>
          <w:b/>
          <w:bCs/>
          <w:rPrChange w:id="4636" w:author="Camilo Andrés Díaz Gómez" w:date="2023-03-28T17:42:00Z">
            <w:rPr>
              <w:ins w:id="4637" w:author="Camilo Andrés Díaz Gómez" w:date="2023-03-17T00:47:00Z"/>
            </w:rPr>
          </w:rPrChange>
        </w:rPr>
        <w:pPrChange w:id="4638" w:author="Camilo Andrés Díaz Gómez" w:date="2023-03-28T17:43:00Z">
          <w:pPr>
            <w:spacing w:after="160"/>
            <w:ind w:firstLine="720"/>
            <w:jc w:val="left"/>
          </w:pPr>
        </w:pPrChange>
      </w:pPr>
      <w:r w:rsidRPr="002B569F">
        <w:rPr>
          <w:rFonts w:ascii="Times New Roman" w:hAnsi="Times New Roman" w:cs="Times New Roman"/>
          <w:b/>
          <w:bCs/>
          <w:color w:val="auto"/>
          <w:rPrChange w:id="4639" w:author="Camilo Andrés Díaz Gómez" w:date="2023-03-28T17:42:00Z">
            <w:rPr/>
          </w:rPrChange>
        </w:rPr>
        <w:t>Actividad 16</w:t>
      </w:r>
      <w:r w:rsidR="003E2519" w:rsidRPr="002B569F">
        <w:rPr>
          <w:rFonts w:ascii="Times New Roman" w:hAnsi="Times New Roman" w:cs="Times New Roman"/>
          <w:b/>
          <w:bCs/>
          <w:color w:val="auto"/>
          <w:rPrChange w:id="4640" w:author="Camilo Andrés Díaz Gómez" w:date="2023-03-28T17:42:00Z">
            <w:rPr/>
          </w:rPrChange>
        </w:rPr>
        <w:t>.</w:t>
      </w:r>
    </w:p>
    <w:p w14:paraId="3F4B9344" w14:textId="77777777" w:rsidR="00EE67FE" w:rsidRPr="002B569F" w:rsidRDefault="00EE67FE">
      <w:pPr>
        <w:pStyle w:val="PrrAPA"/>
        <w:pPrChange w:id="4641" w:author="Camilo Andrés Díaz Gómez" w:date="2023-03-28T17:43:00Z">
          <w:pPr>
            <w:spacing w:after="160"/>
            <w:ind w:firstLine="720"/>
            <w:jc w:val="left"/>
          </w:pPr>
        </w:pPrChange>
      </w:pPr>
    </w:p>
    <w:p w14:paraId="61E896EF" w14:textId="311FDD9E" w:rsidR="0027258A" w:rsidRPr="002B569F" w:rsidRDefault="0027258A">
      <w:pPr>
        <w:pStyle w:val="PrrAPA"/>
        <w:pPrChange w:id="4642" w:author="Camilo Andrés Díaz Gómez" w:date="2023-03-28T17:43:00Z">
          <w:pPr>
            <w:spacing w:after="160"/>
            <w:ind w:firstLine="720"/>
            <w:jc w:val="left"/>
          </w:pPr>
        </w:pPrChange>
      </w:pPr>
      <w:r w:rsidRPr="002B569F">
        <w:rPr>
          <w:b/>
          <w:bCs/>
          <w:rPrChange w:id="4643" w:author="Camilo Andrés Díaz Gómez" w:date="2023-03-28T17:42:00Z">
            <w:rPr/>
          </w:rPrChange>
        </w:rPr>
        <w:t>Verificación y carga de datos a Google Collab</w:t>
      </w:r>
      <w:ins w:id="4644" w:author="Camilo Andrés Díaz Gómez" w:date="2023-03-15T19:16:00Z">
        <w:r w:rsidR="00510C2D" w:rsidRPr="002B569F">
          <w:rPr>
            <w:b/>
            <w:bCs/>
            <w:rPrChange w:id="4645"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646" w:author="Camilo Andrés Díaz Gómez" w:date="2023-03-22T14:15:00Z">
        <w:r w:rsidR="008C19D9" w:rsidRPr="002B569F">
          <w:t>el desarrollo de los modelos</w:t>
        </w:r>
      </w:ins>
      <w:ins w:id="4647" w:author="Camilo Andrés Díaz Gómez" w:date="2023-03-15T19:16:00Z">
        <w:r w:rsidR="00510C2D" w:rsidRPr="002B569F">
          <w:t>.</w:t>
        </w:r>
      </w:ins>
      <w:del w:id="4648"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649" w:author="Camilo Andrés Díaz Gómez" w:date="2023-03-17T00:47:00Z"/>
          <w:b/>
          <w:bCs/>
          <w:rPrChange w:id="4650" w:author="Camilo Andrés Díaz Gómez" w:date="2023-03-28T17:42:00Z">
            <w:rPr>
              <w:ins w:id="4651" w:author="Camilo Andrés Díaz Gómez" w:date="2023-03-17T00:47:00Z"/>
            </w:rPr>
          </w:rPrChange>
        </w:rPr>
        <w:pPrChange w:id="4652" w:author="Camilo Andrés Díaz Gómez" w:date="2023-03-28T17:43:00Z">
          <w:pPr>
            <w:pStyle w:val="PrrAPA"/>
            <w:ind w:firstLine="0"/>
          </w:pPr>
        </w:pPrChange>
      </w:pPr>
      <w:bookmarkStart w:id="4653" w:name="_Toc130919820"/>
      <w:r w:rsidRPr="002B569F">
        <w:rPr>
          <w:rFonts w:ascii="Times New Roman" w:hAnsi="Times New Roman" w:cs="Times New Roman"/>
          <w:b/>
          <w:bCs/>
          <w:color w:val="auto"/>
          <w:rPrChange w:id="4654" w:author="Camilo Andrés Díaz Gómez" w:date="2023-03-28T17:42:00Z">
            <w:rPr/>
          </w:rPrChange>
        </w:rPr>
        <w:t>Modelado</w:t>
      </w:r>
      <w:bookmarkEnd w:id="4653"/>
    </w:p>
    <w:p w14:paraId="1D1B59B0" w14:textId="77777777" w:rsidR="00EE67FE" w:rsidRPr="002B569F" w:rsidRDefault="00EE67FE">
      <w:pPr>
        <w:pStyle w:val="PrrAPA"/>
        <w:rPr>
          <w:rPrChange w:id="4655" w:author="Camilo Andrés Díaz Gómez" w:date="2023-03-28T17:42:00Z">
            <w:rPr>
              <w:b/>
              <w:bCs/>
              <w:color w:val="000000" w:themeColor="text1"/>
            </w:rPr>
          </w:rPrChange>
        </w:rPr>
        <w:pPrChange w:id="4656"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657"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658" w:author="Camilo Andrés Díaz Gómez" w:date="2023-03-28T17:42:00Z">
            <w:rPr>
              <w:b/>
              <w:bCs/>
              <w:color w:val="000000" w:themeColor="text1"/>
            </w:rPr>
          </w:rPrChange>
        </w:rPr>
        <w:pPrChange w:id="4659" w:author="Camilo Andrés Díaz Gómez" w:date="2023-03-28T17:43:00Z">
          <w:pPr>
            <w:pStyle w:val="PrrAPA"/>
            <w:ind w:firstLine="0"/>
          </w:pPr>
        </w:pPrChange>
      </w:pPr>
    </w:p>
    <w:p w14:paraId="61F80523" w14:textId="047C84D1" w:rsidR="0027258A" w:rsidRPr="002B569F" w:rsidRDefault="0027258A">
      <w:pPr>
        <w:pStyle w:val="Ttulo4"/>
        <w:rPr>
          <w:ins w:id="4660" w:author="Camilo Andrés Díaz Gómez" w:date="2023-03-17T00:47:00Z"/>
          <w:b/>
          <w:bCs/>
          <w:i w:val="0"/>
          <w:iCs w:val="0"/>
          <w:rPrChange w:id="4661" w:author="Camilo Andrés Díaz Gómez" w:date="2023-03-28T17:42:00Z">
            <w:rPr>
              <w:ins w:id="4662" w:author="Camilo Andrés Díaz Gómez" w:date="2023-03-17T00:47:00Z"/>
              <w:i/>
              <w:iCs/>
            </w:rPr>
          </w:rPrChange>
        </w:rPr>
        <w:pPrChange w:id="4663" w:author="Camilo Andrés Díaz Gómez" w:date="2023-03-28T17:43:00Z">
          <w:pPr>
            <w:pStyle w:val="PrrAPA"/>
            <w:ind w:firstLine="0"/>
          </w:pPr>
        </w:pPrChange>
      </w:pPr>
      <w:r w:rsidRPr="002B569F">
        <w:rPr>
          <w:rFonts w:ascii="Times New Roman" w:hAnsi="Times New Roman" w:cs="Times New Roman"/>
          <w:b/>
          <w:bCs/>
          <w:color w:val="auto"/>
          <w:rPrChange w:id="4664" w:author="Camilo Andrés Díaz Gómez" w:date="2023-03-28T17:42:00Z">
            <w:rPr>
              <w:i/>
              <w:iCs/>
            </w:rPr>
          </w:rPrChange>
        </w:rPr>
        <w:t>Tareas</w:t>
      </w:r>
    </w:p>
    <w:p w14:paraId="37FFF090" w14:textId="77777777" w:rsidR="00EE67FE" w:rsidRPr="002B569F" w:rsidRDefault="00EE67FE" w:rsidP="002B569F">
      <w:pPr>
        <w:pStyle w:val="PrrAPA"/>
        <w:ind w:firstLine="0"/>
        <w:rPr>
          <w:b/>
          <w:bCs/>
          <w:i/>
          <w:iCs/>
          <w:rPrChange w:id="4665"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666" w:author="Camilo Andrés Díaz Gómez" w:date="2023-03-17T00:47:00Z"/>
          <w:rFonts w:cs="Times New Roman"/>
          <w:b/>
          <w:bCs/>
          <w:rPrChange w:id="4667" w:author="Camilo Andrés Díaz Gómez" w:date="2023-03-28T17:42:00Z">
            <w:rPr>
              <w:ins w:id="4668" w:author="Camilo Andrés Díaz Gómez" w:date="2023-03-17T00:47:00Z"/>
            </w:rPr>
          </w:rPrChange>
        </w:rPr>
        <w:pPrChange w:id="4669" w:author="Camilo Andrés Díaz Gómez" w:date="2023-03-28T17:43:00Z">
          <w:pPr>
            <w:spacing w:after="160"/>
            <w:ind w:firstLine="720"/>
            <w:jc w:val="left"/>
          </w:pPr>
        </w:pPrChange>
      </w:pPr>
      <w:r w:rsidRPr="002B569F">
        <w:rPr>
          <w:rFonts w:ascii="Times New Roman" w:hAnsi="Times New Roman" w:cs="Times New Roman"/>
          <w:b/>
          <w:bCs/>
          <w:color w:val="auto"/>
          <w:rPrChange w:id="4670" w:author="Camilo Andrés Díaz Gómez" w:date="2023-03-28T17:42:00Z">
            <w:rPr/>
          </w:rPrChange>
        </w:rPr>
        <w:t>Actividad 17</w:t>
      </w:r>
      <w:r w:rsidR="003E2519" w:rsidRPr="002B569F">
        <w:rPr>
          <w:rFonts w:ascii="Times New Roman" w:hAnsi="Times New Roman" w:cs="Times New Roman"/>
          <w:b/>
          <w:bCs/>
          <w:color w:val="auto"/>
          <w:rPrChange w:id="4671"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672"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673" w:author="Camilo Andrés Díaz Gómez" w:date="2023-03-15T19:18:00Z"/>
        </w:rPr>
        <w:pPrChange w:id="4674" w:author="Camilo Andrés Díaz Gómez" w:date="2023-03-28T17:43:00Z">
          <w:pPr>
            <w:spacing w:after="160"/>
            <w:ind w:firstLine="720"/>
            <w:jc w:val="left"/>
          </w:pPr>
        </w:pPrChange>
      </w:pPr>
      <w:r w:rsidRPr="002B569F">
        <w:rPr>
          <w:b/>
          <w:bCs/>
          <w:rPrChange w:id="4675" w:author="Camilo Andrés Díaz Gómez" w:date="2023-03-28T17:42:00Z">
            <w:rPr/>
          </w:rPrChange>
        </w:rPr>
        <w:t>Entendimiento del conjunto de datos</w:t>
      </w:r>
      <w:ins w:id="4676" w:author="Camilo Andrés Díaz Gómez" w:date="2023-03-15T19:18:00Z">
        <w:r w:rsidR="00510C2D" w:rsidRPr="002B569F">
          <w:rPr>
            <w:b/>
            <w:bCs/>
            <w:rPrChange w:id="4677"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678" w:author="Camilo Andrés Díaz Gómez" w:date="2023-03-15T19:17:00Z">
        <w:r w:rsidRPr="002B569F" w:rsidDel="00510C2D">
          <w:delText xml:space="preserve"> por medio del lenguaje de programación Python</w:delText>
        </w:r>
      </w:del>
      <w:del w:id="4679" w:author="Camilo Andrés Díaz Gómez" w:date="2023-03-15T19:18:00Z">
        <w:r w:rsidRPr="002B569F" w:rsidDel="00510C2D">
          <w:delText>.</w:delText>
        </w:r>
      </w:del>
    </w:p>
    <w:p w14:paraId="6745749B" w14:textId="77777777" w:rsidR="00510C2D" w:rsidRPr="002B569F" w:rsidRDefault="00510C2D">
      <w:pPr>
        <w:pStyle w:val="PrrAPA"/>
        <w:pPrChange w:id="4680"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681" w:author="Camilo Andrés Díaz Gómez" w:date="2023-03-17T00:47:00Z"/>
          <w:rFonts w:cs="Times New Roman"/>
          <w:b/>
          <w:bCs/>
          <w:rPrChange w:id="4682" w:author="Camilo Andrés Díaz Gómez" w:date="2023-03-28T17:42:00Z">
            <w:rPr>
              <w:ins w:id="4683" w:author="Camilo Andrés Díaz Gómez" w:date="2023-03-17T00:47:00Z"/>
            </w:rPr>
          </w:rPrChange>
        </w:rPr>
        <w:pPrChange w:id="4684" w:author="Camilo Andrés Díaz Gómez" w:date="2023-03-28T17:43:00Z">
          <w:pPr>
            <w:spacing w:after="160"/>
            <w:ind w:firstLine="720"/>
            <w:jc w:val="left"/>
          </w:pPr>
        </w:pPrChange>
      </w:pPr>
      <w:r w:rsidRPr="002B569F">
        <w:rPr>
          <w:rFonts w:ascii="Times New Roman" w:hAnsi="Times New Roman" w:cs="Times New Roman"/>
          <w:b/>
          <w:bCs/>
          <w:color w:val="auto"/>
          <w:rPrChange w:id="4685" w:author="Camilo Andrés Díaz Gómez" w:date="2023-03-28T17:42:00Z">
            <w:rPr/>
          </w:rPrChange>
        </w:rPr>
        <w:t>Actividad 18</w:t>
      </w:r>
      <w:r w:rsidR="003E2519" w:rsidRPr="002B569F">
        <w:rPr>
          <w:rFonts w:ascii="Times New Roman" w:hAnsi="Times New Roman" w:cs="Times New Roman"/>
          <w:b/>
          <w:bCs/>
          <w:color w:val="auto"/>
          <w:rPrChange w:id="4686" w:author="Camilo Andrés Díaz Gómez" w:date="2023-03-28T17:42:00Z">
            <w:rPr/>
          </w:rPrChange>
        </w:rPr>
        <w:t>.</w:t>
      </w:r>
    </w:p>
    <w:p w14:paraId="547FCF85" w14:textId="77777777" w:rsidR="00EE67FE" w:rsidRPr="002B569F" w:rsidRDefault="00EE67FE">
      <w:pPr>
        <w:pStyle w:val="PrrAPA"/>
        <w:pPrChange w:id="4687"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688" w:author="Camilo Andrés Díaz Gómez" w:date="2023-03-15T19:18:00Z"/>
        </w:rPr>
        <w:pPrChange w:id="4689" w:author="Camilo Andrés Díaz Gómez" w:date="2023-03-28T17:43:00Z">
          <w:pPr>
            <w:spacing w:after="160"/>
            <w:ind w:firstLine="720"/>
          </w:pPr>
        </w:pPrChange>
      </w:pPr>
      <w:r w:rsidRPr="002B569F">
        <w:rPr>
          <w:b/>
          <w:bCs/>
          <w:rPrChange w:id="4690" w:author="Camilo Andrés Díaz Gómez" w:date="2023-03-28T17:42:00Z">
            <w:rPr/>
          </w:rPrChange>
        </w:rPr>
        <w:lastRenderedPageBreak/>
        <w:t>Realización de analítica descriptiva a los datos</w:t>
      </w:r>
      <w:ins w:id="4691" w:author="Camilo Andrés Díaz Gómez" w:date="2023-03-15T19:18:00Z">
        <w:r w:rsidR="00876DB9" w:rsidRPr="002B569F">
          <w:rPr>
            <w:b/>
            <w:bCs/>
            <w:rPrChange w:id="4692" w:author="Camilo Andrés Díaz Gómez" w:date="2023-03-28T17:42:00Z">
              <w:rPr/>
            </w:rPrChange>
          </w:rPr>
          <w:t>:</w:t>
        </w:r>
      </w:ins>
      <w:ins w:id="4693"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w:t>
        </w:r>
        <w:proofErr w:type="spellStart"/>
        <w:r w:rsidR="00876DB9" w:rsidRPr="002B569F">
          <w:t>boxplots</w:t>
        </w:r>
        <w:proofErr w:type="spellEnd"/>
        <w:r w:rsidR="00876DB9" w:rsidRPr="002B569F">
          <w:t>, diagramas de dispersión, diagramas</w:t>
        </w:r>
      </w:ins>
      <w:ins w:id="4694" w:author="Camilo Andrés Díaz Gómez" w:date="2023-03-28T15:00:00Z">
        <w:r w:rsidR="00D3228C" w:rsidRPr="002B569F">
          <w:t>,</w:t>
        </w:r>
      </w:ins>
      <w:ins w:id="4695" w:author="Camilo Andrés Díaz Gómez" w:date="2023-03-15T19:19:00Z">
        <w:r w:rsidR="00876DB9" w:rsidRPr="002B569F">
          <w:t xml:space="preserve"> cuadros de correlación, entre otros.</w:t>
        </w:r>
      </w:ins>
      <w:del w:id="4696"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697" w:author="Camilo Andrés Díaz Gómez" w:date="2023-03-15T19:19:00Z"/>
        </w:rPr>
        <w:pPrChange w:id="4698" w:author="Camilo Andrés Díaz Gómez" w:date="2023-03-28T17:43:00Z">
          <w:pPr>
            <w:spacing w:after="160"/>
            <w:ind w:firstLine="720"/>
            <w:jc w:val="left"/>
          </w:pPr>
        </w:pPrChange>
      </w:pPr>
    </w:p>
    <w:p w14:paraId="4B11A515" w14:textId="77777777" w:rsidR="00876DB9" w:rsidRPr="002B569F" w:rsidRDefault="00876DB9">
      <w:pPr>
        <w:pStyle w:val="PrrAPA"/>
        <w:rPr>
          <w:ins w:id="4699" w:author="Camilo Andrés Díaz Gómez" w:date="2023-03-15T19:19:00Z"/>
        </w:rPr>
        <w:pPrChange w:id="4700"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701" w:author="Camilo Andrés Díaz Gómez" w:date="2023-03-17T00:47:00Z"/>
          <w:rFonts w:cs="Times New Roman"/>
          <w:b/>
          <w:bCs/>
          <w:rPrChange w:id="4702" w:author="Camilo Andrés Díaz Gómez" w:date="2023-03-28T17:42:00Z">
            <w:rPr>
              <w:ins w:id="4703" w:author="Camilo Andrés Díaz Gómez" w:date="2023-03-17T00:47:00Z"/>
            </w:rPr>
          </w:rPrChange>
        </w:rPr>
        <w:pPrChange w:id="4704" w:author="Camilo Andrés Díaz Gómez" w:date="2023-03-28T17:43:00Z">
          <w:pPr>
            <w:spacing w:after="160"/>
            <w:ind w:firstLine="720"/>
            <w:jc w:val="left"/>
          </w:pPr>
        </w:pPrChange>
      </w:pPr>
      <w:r w:rsidRPr="002B569F">
        <w:rPr>
          <w:rFonts w:ascii="Times New Roman" w:hAnsi="Times New Roman" w:cs="Times New Roman"/>
          <w:b/>
          <w:bCs/>
          <w:color w:val="auto"/>
          <w:rPrChange w:id="4705" w:author="Camilo Andrés Díaz Gómez" w:date="2023-03-28T17:42:00Z">
            <w:rPr/>
          </w:rPrChange>
        </w:rPr>
        <w:t>Actividad 19</w:t>
      </w:r>
      <w:r w:rsidR="003E2519" w:rsidRPr="002B569F">
        <w:rPr>
          <w:rFonts w:ascii="Times New Roman" w:hAnsi="Times New Roman" w:cs="Times New Roman"/>
          <w:b/>
          <w:bCs/>
          <w:color w:val="auto"/>
          <w:rPrChange w:id="4706" w:author="Camilo Andrés Díaz Gómez" w:date="2023-03-28T17:42:00Z">
            <w:rPr/>
          </w:rPrChange>
        </w:rPr>
        <w:t>.</w:t>
      </w:r>
    </w:p>
    <w:p w14:paraId="773E366E" w14:textId="77777777" w:rsidR="00EE67FE" w:rsidRPr="002B569F" w:rsidRDefault="00EE67FE">
      <w:pPr>
        <w:pStyle w:val="PrrAPA"/>
        <w:pPrChange w:id="4707" w:author="Camilo Andrés Díaz Gómez" w:date="2023-03-28T17:43:00Z">
          <w:pPr>
            <w:spacing w:after="160"/>
            <w:ind w:firstLine="720"/>
            <w:jc w:val="left"/>
          </w:pPr>
        </w:pPrChange>
      </w:pPr>
    </w:p>
    <w:p w14:paraId="6F4B05AB" w14:textId="3FF3009B" w:rsidR="0027258A" w:rsidRPr="002B569F" w:rsidRDefault="0027258A">
      <w:pPr>
        <w:pStyle w:val="PrrAPA"/>
        <w:pPrChange w:id="4708" w:author="Camilo Andrés Díaz Gómez" w:date="2023-03-28T17:43:00Z">
          <w:pPr>
            <w:spacing w:after="160"/>
            <w:ind w:firstLine="720"/>
            <w:jc w:val="left"/>
          </w:pPr>
        </w:pPrChange>
      </w:pPr>
      <w:r w:rsidRPr="002B569F">
        <w:t xml:space="preserve">Realización de los diferentes modelos de </w:t>
      </w:r>
      <w:r w:rsidR="00D56345">
        <w:t>Machine Learning</w:t>
      </w:r>
      <w:ins w:id="4709" w:author="Camilo Andrés Díaz Gómez" w:date="2023-03-15T19:19:00Z">
        <w:r w:rsidR="00876DB9" w:rsidRPr="002B569F">
          <w:t xml:space="preserve">: En esta tarea se llevará a cabo la construcción de los modelos de </w:t>
        </w:r>
      </w:ins>
      <w:r w:rsidR="00D56345">
        <w:t>Machine Learning</w:t>
      </w:r>
      <w:ins w:id="4710" w:author="Camilo Andrés Díaz Gómez" w:date="2023-03-15T19:19:00Z">
        <w:r w:rsidR="00876DB9" w:rsidRPr="002B569F">
          <w:t xml:space="preserve"> utilizando Python. Se pueden utilizar diferentes algoritmos de </w:t>
        </w:r>
      </w:ins>
      <w:r w:rsidR="00D56345">
        <w:t>Machine Learning</w:t>
      </w:r>
      <w:ins w:id="4711" w:author="Camilo Andrés Díaz Gómez" w:date="2023-03-15T19:19:00Z">
        <w:r w:rsidR="00876DB9" w:rsidRPr="002B569F">
          <w:t xml:space="preserve"> como Regresión Lineal, </w:t>
        </w:r>
      </w:ins>
      <w:r w:rsidR="00D56345">
        <w:t>KNN</w:t>
      </w:r>
      <w:ins w:id="4712" w:author="Camilo Andrés Díaz Gómez" w:date="2023-03-15T19:20:00Z">
        <w:r w:rsidR="00876DB9" w:rsidRPr="002B569F">
          <w:t xml:space="preserve">, </w:t>
        </w:r>
      </w:ins>
      <w:ins w:id="4713"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14" w:author="Camilo Andrés Díaz Gómez" w:date="2023-03-15T19:19:00Z">
        <w:r w:rsidRPr="002B569F" w:rsidDel="00876DB9">
          <w:delText>.</w:delText>
        </w:r>
      </w:del>
    </w:p>
    <w:p w14:paraId="6407EEF7" w14:textId="77777777" w:rsidR="003064BF" w:rsidRPr="002B569F" w:rsidRDefault="003064BF">
      <w:pPr>
        <w:pStyle w:val="PrrAPA"/>
        <w:pPrChange w:id="4715" w:author="Camilo Andrés Díaz Gómez" w:date="2023-03-28T17:43:00Z">
          <w:pPr>
            <w:pStyle w:val="PrrAPA"/>
            <w:ind w:firstLine="0"/>
          </w:pPr>
        </w:pPrChange>
      </w:pPr>
    </w:p>
    <w:p w14:paraId="2FB09A8F" w14:textId="066C1EED" w:rsidR="0027258A" w:rsidRPr="002B569F" w:rsidRDefault="0027258A">
      <w:pPr>
        <w:pStyle w:val="Ttulo3"/>
        <w:rPr>
          <w:ins w:id="4716" w:author="Camilo Andrés Díaz Gómez" w:date="2023-03-17T00:47:00Z"/>
          <w:b/>
          <w:bCs/>
          <w:rPrChange w:id="4717" w:author="Camilo Andrés Díaz Gómez" w:date="2023-03-28T17:42:00Z">
            <w:rPr>
              <w:ins w:id="4718" w:author="Camilo Andrés Díaz Gómez" w:date="2023-03-17T00:47:00Z"/>
            </w:rPr>
          </w:rPrChange>
        </w:rPr>
        <w:pPrChange w:id="4719" w:author="Camilo Andrés Díaz Gómez" w:date="2023-03-28T17:43:00Z">
          <w:pPr>
            <w:pStyle w:val="PrrAPA"/>
            <w:ind w:firstLine="0"/>
          </w:pPr>
        </w:pPrChange>
      </w:pPr>
      <w:bookmarkStart w:id="4720" w:name="_Toc130919821"/>
      <w:r w:rsidRPr="002B569F">
        <w:rPr>
          <w:rFonts w:ascii="Times New Roman" w:hAnsi="Times New Roman" w:cs="Times New Roman"/>
          <w:b/>
          <w:bCs/>
          <w:color w:val="auto"/>
          <w:rPrChange w:id="4721" w:author="Camilo Andrés Díaz Gómez" w:date="2023-03-28T17:42:00Z">
            <w:rPr/>
          </w:rPrChange>
        </w:rPr>
        <w:t>Evaluación</w:t>
      </w:r>
      <w:bookmarkEnd w:id="4720"/>
    </w:p>
    <w:p w14:paraId="7ECF5FEB" w14:textId="77777777" w:rsidR="00EE67FE" w:rsidRPr="002B569F" w:rsidRDefault="00EE67FE">
      <w:pPr>
        <w:pStyle w:val="PrrAPA"/>
        <w:rPr>
          <w:rPrChange w:id="4722" w:author="Camilo Andrés Díaz Gómez" w:date="2023-03-28T17:42:00Z">
            <w:rPr>
              <w:b/>
              <w:bCs/>
              <w:color w:val="000000" w:themeColor="text1"/>
            </w:rPr>
          </w:rPrChange>
        </w:rPr>
        <w:pPrChange w:id="4723" w:author="Camilo Andrés Díaz Gómez" w:date="2023-03-28T17:43:00Z">
          <w:pPr>
            <w:pStyle w:val="PrrAPA"/>
            <w:ind w:firstLine="0"/>
          </w:pPr>
        </w:pPrChange>
      </w:pPr>
    </w:p>
    <w:p w14:paraId="3D1C1260" w14:textId="23E2ED38" w:rsidR="004C4EDB" w:rsidRPr="002B569F" w:rsidRDefault="004C4EDB">
      <w:pPr>
        <w:pStyle w:val="PrrAPA"/>
        <w:rPr>
          <w:ins w:id="4724" w:author="Camilo Andrés Díaz Gómez" w:date="2023-03-17T00:47:00Z"/>
          <w:rPrChange w:id="4725" w:author="Camilo Andrés Díaz Gómez" w:date="2023-03-28T17:42:00Z">
            <w:rPr>
              <w:ins w:id="4726" w:author="Camilo Andrés Díaz Gómez" w:date="2023-03-17T00:47:00Z"/>
              <w:color w:val="000000" w:themeColor="text1"/>
            </w:rPr>
          </w:rPrChange>
        </w:rPr>
        <w:pPrChange w:id="4727" w:author="Camilo Andrés Díaz Gómez" w:date="2023-03-28T17:43:00Z">
          <w:pPr>
            <w:pStyle w:val="PrrAPA"/>
            <w:ind w:firstLine="720"/>
          </w:pPr>
        </w:pPrChange>
      </w:pPr>
      <w:r w:rsidRPr="002B569F">
        <w:rPr>
          <w:rPrChange w:id="4728"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729" w:author="Camilo Andrés Díaz Gómez" w:date="2023-03-28T17:42:00Z">
            <w:rPr>
              <w:color w:val="000000" w:themeColor="text1"/>
            </w:rPr>
          </w:rPrChange>
        </w:rPr>
        <w:pPrChange w:id="4730" w:author="Camilo Andrés Díaz Gómez" w:date="2023-03-28T17:43:00Z">
          <w:pPr>
            <w:pStyle w:val="PrrAPA"/>
            <w:ind w:firstLine="708"/>
          </w:pPr>
        </w:pPrChange>
      </w:pPr>
    </w:p>
    <w:p w14:paraId="43F189AC" w14:textId="1459F868" w:rsidR="0027258A" w:rsidRPr="002B569F" w:rsidRDefault="0027258A">
      <w:pPr>
        <w:pStyle w:val="Ttulo4"/>
        <w:rPr>
          <w:ins w:id="4731" w:author="Camilo Andrés Díaz Gómez" w:date="2023-03-17T00:47:00Z"/>
          <w:b/>
          <w:bCs/>
          <w:i w:val="0"/>
          <w:iCs w:val="0"/>
          <w:rPrChange w:id="4732" w:author="Camilo Andrés Díaz Gómez" w:date="2023-03-28T17:42:00Z">
            <w:rPr>
              <w:ins w:id="4733" w:author="Camilo Andrés Díaz Gómez" w:date="2023-03-17T00:47:00Z"/>
              <w:i/>
              <w:iCs/>
            </w:rPr>
          </w:rPrChange>
        </w:rPr>
        <w:pPrChange w:id="4734" w:author="Camilo Andrés Díaz Gómez" w:date="2023-03-28T17:43:00Z">
          <w:pPr>
            <w:pStyle w:val="PrrAPA"/>
            <w:ind w:firstLine="0"/>
          </w:pPr>
        </w:pPrChange>
      </w:pPr>
      <w:r w:rsidRPr="002B569F">
        <w:rPr>
          <w:rFonts w:ascii="Times New Roman" w:hAnsi="Times New Roman" w:cs="Times New Roman"/>
          <w:b/>
          <w:bCs/>
          <w:color w:val="auto"/>
          <w:rPrChange w:id="4735" w:author="Camilo Andrés Díaz Gómez" w:date="2023-03-28T17:42:00Z">
            <w:rPr>
              <w:i/>
              <w:iCs/>
            </w:rPr>
          </w:rPrChange>
        </w:rPr>
        <w:t xml:space="preserve">Tareas </w:t>
      </w:r>
    </w:p>
    <w:p w14:paraId="5A9B5ABD" w14:textId="77777777" w:rsidR="00EE67FE" w:rsidRPr="002B569F" w:rsidRDefault="00EE67FE" w:rsidP="002B569F">
      <w:pPr>
        <w:pStyle w:val="PrrAPA"/>
        <w:ind w:firstLine="0"/>
        <w:rPr>
          <w:b/>
          <w:bCs/>
          <w:i/>
          <w:iCs/>
          <w:rPrChange w:id="4736"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737" w:author="Camilo Andrés Díaz Gómez" w:date="2023-03-17T00:47:00Z"/>
          <w:rFonts w:cs="Times New Roman"/>
          <w:b/>
          <w:bCs/>
          <w:rPrChange w:id="4738" w:author="Camilo Andrés Díaz Gómez" w:date="2023-03-28T17:42:00Z">
            <w:rPr>
              <w:ins w:id="4739" w:author="Camilo Andrés Díaz Gómez" w:date="2023-03-17T00:47:00Z"/>
            </w:rPr>
          </w:rPrChange>
        </w:rPr>
        <w:pPrChange w:id="4740" w:author="Camilo Andrés Díaz Gómez" w:date="2023-03-28T17:43:00Z">
          <w:pPr>
            <w:spacing w:after="160"/>
            <w:ind w:firstLine="720"/>
            <w:jc w:val="left"/>
          </w:pPr>
        </w:pPrChange>
      </w:pPr>
      <w:r w:rsidRPr="002B569F">
        <w:rPr>
          <w:rFonts w:ascii="Times New Roman" w:hAnsi="Times New Roman" w:cs="Times New Roman"/>
          <w:b/>
          <w:bCs/>
          <w:color w:val="auto"/>
          <w:rPrChange w:id="4741" w:author="Camilo Andrés Díaz Gómez" w:date="2023-03-28T17:42:00Z">
            <w:rPr/>
          </w:rPrChange>
        </w:rPr>
        <w:t>Actividad 20</w:t>
      </w:r>
      <w:ins w:id="4742" w:author="Camilo Andrés Díaz Gómez" w:date="2023-03-15T19:23:00Z">
        <w:r w:rsidR="00876DB9" w:rsidRPr="002B569F">
          <w:rPr>
            <w:rFonts w:ascii="Times New Roman" w:hAnsi="Times New Roman" w:cs="Times New Roman"/>
            <w:b/>
            <w:bCs/>
            <w:color w:val="auto"/>
            <w:rPrChange w:id="4743" w:author="Camilo Andrés Díaz Gómez" w:date="2023-03-28T17:42:00Z">
              <w:rPr/>
            </w:rPrChange>
          </w:rPr>
          <w:t>.</w:t>
        </w:r>
      </w:ins>
    </w:p>
    <w:p w14:paraId="6952D593" w14:textId="77777777" w:rsidR="00EE67FE" w:rsidRPr="002B569F" w:rsidRDefault="00EE67FE">
      <w:pPr>
        <w:pStyle w:val="PrrAPA"/>
        <w:rPr>
          <w:ins w:id="4744" w:author="Camilo Andrés Díaz Gómez" w:date="2023-03-15T19:23:00Z"/>
        </w:rPr>
        <w:pPrChange w:id="4745" w:author="Camilo Andrés Díaz Gómez" w:date="2023-03-28T17:43:00Z">
          <w:pPr>
            <w:spacing w:after="160"/>
            <w:ind w:firstLine="720"/>
            <w:jc w:val="left"/>
          </w:pPr>
        </w:pPrChange>
      </w:pPr>
    </w:p>
    <w:p w14:paraId="243B5584" w14:textId="090DA650" w:rsidR="0027258A" w:rsidRPr="002B569F" w:rsidRDefault="0027258A">
      <w:pPr>
        <w:pStyle w:val="PrrAPA"/>
        <w:rPr>
          <w:ins w:id="4746" w:author="Camilo Andrés Díaz Gómez" w:date="2023-03-15T19:23:00Z"/>
        </w:rPr>
        <w:pPrChange w:id="4747" w:author="Camilo Andrés Díaz Gómez" w:date="2023-03-28T17:43:00Z">
          <w:pPr>
            <w:spacing w:after="160"/>
            <w:ind w:firstLine="720"/>
            <w:jc w:val="left"/>
          </w:pPr>
        </w:pPrChange>
      </w:pPr>
      <w:del w:id="4748" w:author="Camilo Andrés Díaz Gómez" w:date="2023-03-15T19:23:00Z">
        <w:r w:rsidRPr="002B569F" w:rsidDel="00876DB9">
          <w:rPr>
            <w:b/>
            <w:bCs/>
            <w:rPrChange w:id="4749" w:author="Camilo Andrés Díaz Gómez" w:date="2023-03-28T17:42:00Z">
              <w:rPr/>
            </w:rPrChange>
          </w:rPr>
          <w:delText xml:space="preserve">: </w:delText>
        </w:r>
      </w:del>
      <w:r w:rsidRPr="002B569F">
        <w:rPr>
          <w:b/>
          <w:bCs/>
          <w:rPrChange w:id="4750" w:author="Camilo Andrés Díaz Gómez" w:date="2023-03-28T17:42:00Z">
            <w:rPr/>
          </w:rPrChange>
        </w:rPr>
        <w:t>Pruebas funcionales al código</w:t>
      </w:r>
      <w:ins w:id="4751" w:author="Camilo Andrés Díaz Gómez" w:date="2023-03-15T19:22:00Z">
        <w:r w:rsidR="00876DB9" w:rsidRPr="002B569F">
          <w:rPr>
            <w:b/>
            <w:bCs/>
            <w:rPrChange w:id="4752"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753" w:author="Camilo Andrés Díaz Gómez" w:date="2023-03-15T19:22:00Z">
        <w:r w:rsidRPr="002B569F" w:rsidDel="00876DB9">
          <w:delText>.</w:delText>
        </w:r>
      </w:del>
    </w:p>
    <w:p w14:paraId="019586E3" w14:textId="77777777" w:rsidR="00876DB9" w:rsidRPr="002B569F" w:rsidRDefault="00876DB9">
      <w:pPr>
        <w:pStyle w:val="PrrAPA"/>
        <w:pPrChange w:id="4754"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755" w:author="Camilo Andrés Díaz Gómez" w:date="2023-03-17T00:47:00Z"/>
          <w:rFonts w:cs="Times New Roman"/>
          <w:b/>
          <w:bCs/>
          <w:rPrChange w:id="4756" w:author="Camilo Andrés Díaz Gómez" w:date="2023-03-28T17:42:00Z">
            <w:rPr>
              <w:ins w:id="4757" w:author="Camilo Andrés Díaz Gómez" w:date="2023-03-17T00:47:00Z"/>
            </w:rPr>
          </w:rPrChange>
        </w:rPr>
        <w:pPrChange w:id="4758" w:author="Camilo Andrés Díaz Gómez" w:date="2023-03-28T17:43:00Z">
          <w:pPr>
            <w:spacing w:after="160"/>
            <w:ind w:firstLine="720"/>
            <w:jc w:val="left"/>
          </w:pPr>
        </w:pPrChange>
      </w:pPr>
      <w:r w:rsidRPr="002B569F">
        <w:rPr>
          <w:rFonts w:ascii="Times New Roman" w:hAnsi="Times New Roman" w:cs="Times New Roman"/>
          <w:b/>
          <w:bCs/>
          <w:color w:val="auto"/>
          <w:rPrChange w:id="4759" w:author="Camilo Andrés Díaz Gómez" w:date="2023-03-28T17:42:00Z">
            <w:rPr/>
          </w:rPrChange>
        </w:rPr>
        <w:lastRenderedPageBreak/>
        <w:t>Actividad 21</w:t>
      </w:r>
      <w:ins w:id="4760" w:author="Camilo Andrés Díaz Gómez" w:date="2023-03-15T19:23:00Z">
        <w:r w:rsidR="00876DB9" w:rsidRPr="002B569F">
          <w:rPr>
            <w:rFonts w:ascii="Times New Roman" w:hAnsi="Times New Roman" w:cs="Times New Roman"/>
            <w:b/>
            <w:bCs/>
            <w:color w:val="auto"/>
            <w:rPrChange w:id="4761" w:author="Camilo Andrés Díaz Gómez" w:date="2023-03-28T17:42:00Z">
              <w:rPr/>
            </w:rPrChange>
          </w:rPr>
          <w:t>.</w:t>
        </w:r>
      </w:ins>
    </w:p>
    <w:p w14:paraId="208914F5" w14:textId="77777777" w:rsidR="00EE67FE" w:rsidRPr="002B569F" w:rsidRDefault="00EE67FE">
      <w:pPr>
        <w:pStyle w:val="PrrAPA"/>
        <w:rPr>
          <w:ins w:id="4762" w:author="Camilo Andrés Díaz Gómez" w:date="2023-03-15T19:23:00Z"/>
        </w:rPr>
        <w:pPrChange w:id="4763" w:author="Camilo Andrés Díaz Gómez" w:date="2023-03-28T17:43:00Z">
          <w:pPr>
            <w:spacing w:after="160"/>
            <w:ind w:firstLine="720"/>
            <w:jc w:val="left"/>
          </w:pPr>
        </w:pPrChange>
      </w:pPr>
    </w:p>
    <w:p w14:paraId="134C6E1D" w14:textId="07133BE8" w:rsidR="0027258A" w:rsidRPr="002B569F" w:rsidRDefault="0027258A">
      <w:pPr>
        <w:pStyle w:val="PrrAPA"/>
        <w:rPr>
          <w:ins w:id="4764" w:author="Camilo Andrés Díaz Gómez" w:date="2023-03-15T19:27:00Z"/>
        </w:rPr>
        <w:pPrChange w:id="4765" w:author="Camilo Andrés Díaz Gómez" w:date="2023-03-28T17:43:00Z">
          <w:pPr>
            <w:spacing w:after="160"/>
            <w:ind w:firstLine="720"/>
            <w:jc w:val="left"/>
          </w:pPr>
        </w:pPrChange>
      </w:pPr>
      <w:del w:id="4766" w:author="Camilo Andrés Díaz Gómez" w:date="2023-03-15T19:23:00Z">
        <w:r w:rsidRPr="002B569F" w:rsidDel="00876DB9">
          <w:rPr>
            <w:b/>
            <w:bCs/>
            <w:rPrChange w:id="4767" w:author="Camilo Andrés Díaz Gómez" w:date="2023-03-28T17:42:00Z">
              <w:rPr/>
            </w:rPrChange>
          </w:rPr>
          <w:delText>:</w:delText>
        </w:r>
      </w:del>
      <w:del w:id="4768" w:author="Camilo Andrés Díaz Gómez" w:date="2023-03-15T19:24:00Z">
        <w:r w:rsidRPr="002B569F" w:rsidDel="00876DB9">
          <w:rPr>
            <w:b/>
            <w:bCs/>
            <w:rPrChange w:id="4769" w:author="Camilo Andrés Díaz Gómez" w:date="2023-03-28T17:42:00Z">
              <w:rPr/>
            </w:rPrChange>
          </w:rPr>
          <w:delText xml:space="preserve"> </w:delText>
        </w:r>
      </w:del>
      <w:r w:rsidRPr="002B569F">
        <w:rPr>
          <w:b/>
          <w:bCs/>
          <w:rPrChange w:id="4770" w:author="Camilo Andrés Díaz Gómez" w:date="2023-03-28T17:42:00Z">
            <w:rPr/>
          </w:rPrChange>
        </w:rPr>
        <w:t>Comparación de datos reales con los datos obtenidos mediante el modelo realizado</w:t>
      </w:r>
      <w:ins w:id="4771" w:author="Camilo Andrés Díaz Gómez" w:date="2023-03-15T19:23:00Z">
        <w:r w:rsidR="00876DB9" w:rsidRPr="002B569F">
          <w:t>:</w:t>
        </w:r>
      </w:ins>
      <w:ins w:id="4772" w:author="Camilo Andrés Díaz Gómez" w:date="2023-03-15T19:25:00Z">
        <w:r w:rsidR="00876DB9" w:rsidRPr="002B569F">
          <w:t xml:space="preserve"> En esta actividad se compararán los datos reales con los datos obtenidos a través de</w:t>
        </w:r>
      </w:ins>
      <w:ins w:id="4773" w:author="Camilo Andrés Díaz Gómez" w:date="2023-03-15T19:26:00Z">
        <w:r w:rsidR="00876DB9" w:rsidRPr="002B569F">
          <w:t xml:space="preserve"> los </w:t>
        </w:r>
      </w:ins>
      <w:ins w:id="4774" w:author="Camilo Andrés Díaz Gómez" w:date="2023-03-15T19:25:00Z">
        <w:r w:rsidR="00876DB9" w:rsidRPr="002B569F">
          <w:t>modelo</w:t>
        </w:r>
      </w:ins>
      <w:ins w:id="4775" w:author="Camilo Andrés Díaz Gómez" w:date="2023-03-15T19:26:00Z">
        <w:r w:rsidR="00876DB9" w:rsidRPr="002B569F">
          <w:t>s</w:t>
        </w:r>
      </w:ins>
      <w:ins w:id="4776" w:author="Camilo Andrés Díaz Gómez" w:date="2023-03-15T19:25:00Z">
        <w:r w:rsidR="00876DB9" w:rsidRPr="002B569F">
          <w:t xml:space="preserve"> construido</w:t>
        </w:r>
      </w:ins>
      <w:ins w:id="4777" w:author="Camilo Andrés Díaz Gómez" w:date="2023-03-15T19:26:00Z">
        <w:r w:rsidR="00876DB9" w:rsidRPr="002B569F">
          <w:t>s</w:t>
        </w:r>
      </w:ins>
      <w:ins w:id="4778"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779" w:author="Camilo Andrés Díaz Gómez" w:date="2023-03-15T19:23:00Z">
        <w:r w:rsidRPr="002B569F" w:rsidDel="00876DB9">
          <w:delText>.</w:delText>
        </w:r>
      </w:del>
    </w:p>
    <w:p w14:paraId="3E9A2DED" w14:textId="77777777" w:rsidR="00876DB9" w:rsidRPr="002B569F" w:rsidRDefault="00876DB9">
      <w:pPr>
        <w:pStyle w:val="PrrAPA"/>
        <w:rPr>
          <w:ins w:id="4780" w:author="Camilo Andrés Díaz Gómez" w:date="2023-03-15T19:27:00Z"/>
        </w:rPr>
        <w:pPrChange w:id="4781" w:author="Camilo Andrés Díaz Gómez" w:date="2023-03-28T17:43:00Z">
          <w:pPr>
            <w:spacing w:after="160"/>
            <w:ind w:firstLine="720"/>
            <w:jc w:val="left"/>
          </w:pPr>
        </w:pPrChange>
      </w:pPr>
    </w:p>
    <w:p w14:paraId="07EDE663" w14:textId="57F24532" w:rsidR="00876DB9" w:rsidRPr="002B569F" w:rsidRDefault="00876DB9">
      <w:pPr>
        <w:pStyle w:val="PrrAPA"/>
        <w:pPrChange w:id="4782" w:author="Camilo Andrés Díaz Gómez" w:date="2023-03-28T17:43:00Z">
          <w:pPr>
            <w:spacing w:after="160"/>
            <w:ind w:firstLine="720"/>
            <w:jc w:val="left"/>
          </w:pPr>
        </w:pPrChange>
      </w:pPr>
      <w:ins w:id="4783" w:author="Camilo Andrés Díaz Gómez" w:date="2023-03-15T19:27:00Z">
        <w:r w:rsidRPr="002B569F">
          <w:t>Es importante mencionar que en esta fase también se pueden realizar ajustes y mejoras a l</w:t>
        </w:r>
      </w:ins>
      <w:ins w:id="4784" w:author="Camilo Andrés Díaz Gómez" w:date="2023-03-15T19:28:00Z">
        <w:r w:rsidRPr="002B569F">
          <w:t>os</w:t>
        </w:r>
      </w:ins>
      <w:ins w:id="4785" w:author="Camilo Andrés Díaz Gómez" w:date="2023-03-15T19:27:00Z">
        <w:r w:rsidRPr="002B569F">
          <w:t xml:space="preserve"> modelo</w:t>
        </w:r>
      </w:ins>
      <w:ins w:id="4786" w:author="Camilo Andrés Díaz Gómez" w:date="2023-03-15T19:28:00Z">
        <w:r w:rsidRPr="002B569F">
          <w:t>s</w:t>
        </w:r>
      </w:ins>
      <w:ins w:id="4787"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788" w:author="Camilo Andrés Díaz Gómez" w:date="2023-03-15T19:26:00Z"/>
        </w:rPr>
      </w:pPr>
    </w:p>
    <w:p w14:paraId="2EB55AF1" w14:textId="77777777" w:rsidR="00876DB9" w:rsidRPr="002B569F" w:rsidRDefault="00876DB9">
      <w:pPr>
        <w:pStyle w:val="PrrAPA"/>
        <w:rPr>
          <w:ins w:id="4789" w:author="Camilo Andrés Díaz Gómez" w:date="2023-03-15T19:26:00Z"/>
        </w:rPr>
        <w:pPrChange w:id="4790" w:author="Camilo Andrés Díaz Gómez" w:date="2023-03-28T17:43:00Z">
          <w:pPr>
            <w:pStyle w:val="PrrAPA"/>
            <w:ind w:firstLine="0"/>
          </w:pPr>
        </w:pPrChange>
      </w:pPr>
    </w:p>
    <w:p w14:paraId="2201F371" w14:textId="25F033DB" w:rsidR="0027258A" w:rsidRPr="002B569F" w:rsidRDefault="0027258A">
      <w:pPr>
        <w:pStyle w:val="Ttulo3"/>
        <w:rPr>
          <w:ins w:id="4791" w:author="Camilo Andrés Díaz Gómez" w:date="2023-03-17T00:47:00Z"/>
          <w:b/>
          <w:bCs/>
          <w:rPrChange w:id="4792" w:author="Camilo Andrés Díaz Gómez" w:date="2023-03-28T17:42:00Z">
            <w:rPr>
              <w:ins w:id="4793" w:author="Camilo Andrés Díaz Gómez" w:date="2023-03-17T00:47:00Z"/>
            </w:rPr>
          </w:rPrChange>
        </w:rPr>
        <w:pPrChange w:id="4794" w:author="Camilo Andrés Díaz Gómez" w:date="2023-03-28T17:43:00Z">
          <w:pPr>
            <w:pStyle w:val="PrrAPA"/>
            <w:ind w:firstLine="0"/>
          </w:pPr>
        </w:pPrChange>
      </w:pPr>
      <w:bookmarkStart w:id="4795" w:name="_Toc130919822"/>
      <w:r w:rsidRPr="002B569F">
        <w:rPr>
          <w:rFonts w:ascii="Times New Roman" w:hAnsi="Times New Roman" w:cs="Times New Roman"/>
          <w:b/>
          <w:bCs/>
          <w:color w:val="auto"/>
          <w:rPrChange w:id="4796" w:author="Camilo Andrés Díaz Gómez" w:date="2023-03-28T17:42:00Z">
            <w:rPr/>
          </w:rPrChange>
        </w:rPr>
        <w:t>Despliegue</w:t>
      </w:r>
      <w:bookmarkEnd w:id="4795"/>
    </w:p>
    <w:p w14:paraId="441E4C29" w14:textId="77777777" w:rsidR="00EE67FE" w:rsidRPr="002B569F" w:rsidRDefault="00EE67FE">
      <w:pPr>
        <w:pStyle w:val="PrrAPA"/>
        <w:rPr>
          <w:rPrChange w:id="4797" w:author="Camilo Andrés Díaz Gómez" w:date="2023-03-28T17:42:00Z">
            <w:rPr>
              <w:b/>
              <w:bCs/>
              <w:color w:val="000000" w:themeColor="text1"/>
            </w:rPr>
          </w:rPrChange>
        </w:rPr>
        <w:pPrChange w:id="4798"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799" w:author="Camilo Andrés Díaz Gómez" w:date="2023-03-28T17:42:00Z">
            <w:rPr>
              <w:b/>
              <w:bCs/>
              <w:i/>
              <w:iCs/>
              <w:color w:val="000000" w:themeColor="text1"/>
            </w:rPr>
          </w:rPrChange>
        </w:rPr>
        <w:pPrChange w:id="4800" w:author="Camilo Andrés Díaz Gómez" w:date="2023-03-28T17:43:00Z">
          <w:pPr>
            <w:pStyle w:val="PrrAPA"/>
            <w:ind w:firstLine="0"/>
          </w:pPr>
        </w:pPrChange>
      </w:pPr>
    </w:p>
    <w:p w14:paraId="4BE57175" w14:textId="6A0A4585" w:rsidR="0027258A" w:rsidRPr="002B569F" w:rsidRDefault="0027258A">
      <w:pPr>
        <w:pStyle w:val="Ttulo4"/>
        <w:rPr>
          <w:ins w:id="4801" w:author="Camilo Andrés Díaz Gómez" w:date="2023-03-17T00:47:00Z"/>
          <w:b/>
          <w:bCs/>
          <w:i w:val="0"/>
          <w:iCs w:val="0"/>
          <w:rPrChange w:id="4802" w:author="Camilo Andrés Díaz Gómez" w:date="2023-03-28T17:42:00Z">
            <w:rPr>
              <w:ins w:id="4803" w:author="Camilo Andrés Díaz Gómez" w:date="2023-03-17T00:47:00Z"/>
              <w:i/>
              <w:iCs/>
            </w:rPr>
          </w:rPrChange>
        </w:rPr>
        <w:pPrChange w:id="4804" w:author="Camilo Andrés Díaz Gómez" w:date="2023-03-28T17:43:00Z">
          <w:pPr>
            <w:pStyle w:val="PrrAPA"/>
            <w:ind w:firstLine="0"/>
          </w:pPr>
        </w:pPrChange>
      </w:pPr>
      <w:r w:rsidRPr="002B569F">
        <w:rPr>
          <w:rFonts w:ascii="Times New Roman" w:hAnsi="Times New Roman" w:cs="Times New Roman"/>
          <w:b/>
          <w:bCs/>
          <w:color w:val="auto"/>
          <w:rPrChange w:id="4805" w:author="Camilo Andrés Díaz Gómez" w:date="2023-03-28T17:42:00Z">
            <w:rPr>
              <w:i/>
              <w:iCs/>
            </w:rPr>
          </w:rPrChange>
        </w:rPr>
        <w:t>Tareas</w:t>
      </w:r>
    </w:p>
    <w:p w14:paraId="2719F51B" w14:textId="77777777" w:rsidR="00EE67FE" w:rsidRPr="002B569F" w:rsidRDefault="00EE67FE">
      <w:pPr>
        <w:pStyle w:val="PrrAPA"/>
        <w:rPr>
          <w:rPrChange w:id="4806" w:author="Camilo Andrés Díaz Gómez" w:date="2023-03-28T17:42:00Z">
            <w:rPr>
              <w:b/>
              <w:bCs/>
              <w:i/>
              <w:iCs/>
              <w:color w:val="000000" w:themeColor="text1"/>
            </w:rPr>
          </w:rPrChange>
        </w:rPr>
        <w:pPrChange w:id="4807"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08" w:author="Steff Guzmán" w:date="2023-03-13T19:55:00Z"/>
          <w:rFonts w:cs="Times New Roman"/>
          <w:b/>
          <w:bCs/>
          <w:iCs/>
          <w:szCs w:val="24"/>
          <w:rPrChange w:id="4809" w:author="Camilo Andrés Díaz Gómez" w:date="2023-03-28T17:42:00Z">
            <w:rPr>
              <w:del w:id="4810"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11" w:author="Camilo Andrés Díaz Gómez" w:date="2023-03-17T00:47:00Z"/>
          <w:rFonts w:cs="Times New Roman"/>
          <w:b/>
          <w:bCs/>
          <w:rPrChange w:id="4812" w:author="Camilo Andrés Díaz Gómez" w:date="2023-03-28T17:42:00Z">
            <w:rPr>
              <w:ins w:id="4813" w:author="Camilo Andrés Díaz Gómez" w:date="2023-03-17T00:47:00Z"/>
            </w:rPr>
          </w:rPrChange>
        </w:rPr>
        <w:pPrChange w:id="4814" w:author="Camilo Andrés Díaz Gómez" w:date="2023-03-28T17:43:00Z">
          <w:pPr>
            <w:spacing w:after="160"/>
            <w:ind w:firstLine="720"/>
            <w:jc w:val="left"/>
          </w:pPr>
        </w:pPrChange>
      </w:pPr>
      <w:r w:rsidRPr="002B569F">
        <w:rPr>
          <w:rFonts w:ascii="Times New Roman" w:hAnsi="Times New Roman" w:cs="Times New Roman"/>
          <w:b/>
          <w:bCs/>
          <w:color w:val="auto"/>
          <w:rPrChange w:id="4815" w:author="Camilo Andrés Díaz Gómez" w:date="2023-03-28T17:42:00Z">
            <w:rPr/>
          </w:rPrChange>
        </w:rPr>
        <w:t>Actividad 22</w:t>
      </w:r>
      <w:r w:rsidR="003E2519" w:rsidRPr="002B569F">
        <w:rPr>
          <w:rFonts w:ascii="Times New Roman" w:hAnsi="Times New Roman" w:cs="Times New Roman"/>
          <w:b/>
          <w:bCs/>
          <w:color w:val="auto"/>
          <w:rPrChange w:id="4816" w:author="Camilo Andrés Díaz Gómez" w:date="2023-03-28T17:42:00Z">
            <w:rPr/>
          </w:rPrChange>
        </w:rPr>
        <w:t>.</w:t>
      </w:r>
    </w:p>
    <w:p w14:paraId="25E47B84" w14:textId="77777777" w:rsidR="00EE67FE" w:rsidRPr="002B569F" w:rsidRDefault="00EE67FE" w:rsidP="002B569F">
      <w:pPr>
        <w:spacing w:after="160"/>
        <w:ind w:firstLine="720"/>
        <w:jc w:val="left"/>
        <w:rPr>
          <w:ins w:id="4817" w:author="Camilo Andrés Díaz Gómez" w:date="2023-03-15T19:28:00Z"/>
          <w:rFonts w:cs="Times New Roman"/>
          <w:b/>
          <w:bCs/>
          <w:iCs/>
          <w:szCs w:val="24"/>
          <w:rPrChange w:id="4818" w:author="Camilo Andrés Díaz Gómez" w:date="2023-03-28T17:42:00Z">
            <w:rPr>
              <w:ins w:id="4819"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20" w:author="Camilo Andrés Díaz Gómez" w:date="2023-03-15T19:29:00Z"/>
        </w:rPr>
        <w:pPrChange w:id="4821" w:author="Camilo Andrés Díaz Gómez" w:date="2023-03-28T17:43:00Z">
          <w:pPr>
            <w:spacing w:after="160"/>
            <w:ind w:firstLine="720"/>
            <w:jc w:val="left"/>
          </w:pPr>
        </w:pPrChange>
      </w:pPr>
      <w:del w:id="4822" w:author="Camilo Andrés Díaz Gómez" w:date="2023-03-15T19:28:00Z">
        <w:r w:rsidRPr="002B569F" w:rsidDel="00127098">
          <w:rPr>
            <w:b/>
            <w:bCs/>
          </w:rPr>
          <w:delText xml:space="preserve"> </w:delText>
        </w:r>
      </w:del>
      <w:ins w:id="4823" w:author="Camilo Andrés Díaz Gómez" w:date="2023-03-15T19:30:00Z">
        <w:r w:rsidR="00127098" w:rsidRPr="002B569F">
          <w:rPr>
            <w:b/>
            <w:bCs/>
            <w:rPrChange w:id="4824" w:author="Camilo Andrés Díaz Gómez" w:date="2023-03-28T17:42:00Z">
              <w:rPr/>
            </w:rPrChange>
          </w:rPr>
          <w:t>Desarrollo de la estructura de la base de datos:</w:t>
        </w:r>
      </w:ins>
      <w:del w:id="4825" w:author="Camilo Andrés Díaz Gómez" w:date="2023-03-15T19:30:00Z">
        <w:r w:rsidR="0027258A" w:rsidRPr="002B569F" w:rsidDel="00127098">
          <w:rPr>
            <w:b/>
            <w:bCs/>
            <w:rPrChange w:id="4826" w:author="Camilo Andrés Díaz Gómez" w:date="2023-03-28T17:42:00Z">
              <w:rPr/>
            </w:rPrChange>
          </w:rPr>
          <w:delText>Desarrollo de la estructura de la base de datos, también conocido como DDL</w:delText>
        </w:r>
      </w:del>
      <w:del w:id="4827" w:author="Camilo Andrés Díaz Gómez" w:date="2023-03-15T19:29:00Z">
        <w:r w:rsidR="0027258A" w:rsidRPr="002B569F" w:rsidDel="00127098">
          <w:rPr>
            <w:b/>
            <w:bCs/>
            <w:rPrChange w:id="4828" w:author="Camilo Andrés Díaz Gómez" w:date="2023-03-28T17:42:00Z">
              <w:rPr/>
            </w:rPrChange>
          </w:rPr>
          <w:delText>,</w:delText>
        </w:r>
      </w:del>
      <w:del w:id="4829" w:author="Camilo Andrés Díaz Gómez" w:date="2023-03-15T19:30:00Z">
        <w:r w:rsidR="0027258A" w:rsidRPr="002B569F" w:rsidDel="00127098">
          <w:rPr>
            <w:b/>
            <w:bCs/>
            <w:rPrChange w:id="4830" w:author="Camilo Andrés Díaz Gómez" w:date="2023-03-28T17:42:00Z">
              <w:rPr/>
            </w:rPrChange>
          </w:rPr>
          <w:delText xml:space="preserve"> la cual, contendrá los datos previamente obtenidos con el modelo</w:delText>
        </w:r>
      </w:del>
      <w:ins w:id="4831" w:author="Camilo Andrés Díaz Gómez" w:date="2023-03-15T19:29:00Z">
        <w:r w:rsidR="00127098" w:rsidRPr="002B569F">
          <w:rPr>
            <w:b/>
            <w:bCs/>
            <w:rPrChange w:id="4832" w:author="Camilo Andrés Díaz Gómez" w:date="2023-03-28T17:42:00Z">
              <w:rPr/>
            </w:rPrChange>
          </w:rPr>
          <w:t xml:space="preserve"> </w:t>
        </w:r>
      </w:ins>
      <w:del w:id="4833" w:author="Camilo Andrés Díaz Gómez" w:date="2023-03-15T19:28:00Z">
        <w:r w:rsidR="0027258A" w:rsidRPr="002B569F" w:rsidDel="00127098">
          <w:delText>.</w:delText>
        </w:r>
      </w:del>
      <w:ins w:id="4834"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835" w:author="Camilo Andrés Díaz Gómez" w:date="2023-03-15T19:29:00Z"/>
        </w:rPr>
        <w:pPrChange w:id="4836" w:author="Camilo Andrés Díaz Gómez" w:date="2023-03-28T17:43:00Z">
          <w:pPr>
            <w:spacing w:after="160"/>
            <w:ind w:firstLine="720"/>
            <w:jc w:val="left"/>
          </w:pPr>
        </w:pPrChange>
      </w:pPr>
    </w:p>
    <w:p w14:paraId="37EC34BF" w14:textId="28556D99" w:rsidR="00127098" w:rsidRPr="002B569F" w:rsidRDefault="00127098">
      <w:pPr>
        <w:pStyle w:val="PrrAPA"/>
        <w:rPr>
          <w:ins w:id="4837" w:author="Camilo Andrés Díaz Gómez" w:date="2023-03-15T19:29:00Z"/>
        </w:rPr>
        <w:pPrChange w:id="4838" w:author="Camilo Andrés Díaz Gómez" w:date="2023-03-28T17:43:00Z">
          <w:pPr>
            <w:spacing w:after="160"/>
            <w:ind w:firstLine="720"/>
            <w:jc w:val="left"/>
          </w:pPr>
        </w:pPrChange>
      </w:pPr>
      <w:ins w:id="4839" w:author="Camilo Andrés Díaz Gómez" w:date="2023-03-15T19:29:00Z">
        <w:r w:rsidRPr="002B569F">
          <w:t>Después de completar esta actividad, se procedería con la carga de los datos previamente obtenidos con el modelo a la base de datos construida</w:t>
        </w:r>
      </w:ins>
      <w:ins w:id="4840" w:author="Camilo Andrés Díaz Gómez" w:date="2023-03-28T15:09:00Z">
        <w:r w:rsidR="00D3228C" w:rsidRPr="002B569F">
          <w:t xml:space="preserve"> por medio de un script realizado en el lenguaje de programación Python</w:t>
        </w:r>
      </w:ins>
      <w:ins w:id="4841" w:author="Camilo Andrés Díaz Gómez" w:date="2023-03-15T19:29:00Z">
        <w:r w:rsidRPr="002B569F">
          <w:t>.</w:t>
        </w:r>
      </w:ins>
    </w:p>
    <w:p w14:paraId="106ED201" w14:textId="77777777" w:rsidR="00127098" w:rsidRPr="002B569F" w:rsidRDefault="00127098">
      <w:pPr>
        <w:pStyle w:val="PrrAPA"/>
        <w:pPrChange w:id="4842"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843"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844" w:author="Steff Guzmán" w:date="2023-03-24T16:08:00Z"/>
        </w:rPr>
      </w:pPr>
    </w:p>
    <w:p w14:paraId="0F55150B" w14:textId="2E1399C1" w:rsidR="006E680E" w:rsidRPr="002B569F" w:rsidRDefault="006E680E" w:rsidP="002B569F">
      <w:pPr>
        <w:pStyle w:val="PrrAPA"/>
        <w:rPr>
          <w:ins w:id="4845" w:author="Steff Guzmán" w:date="2023-03-24T16:08:00Z"/>
        </w:rPr>
      </w:pPr>
    </w:p>
    <w:p w14:paraId="2970270C" w14:textId="77777777" w:rsidR="006E680E" w:rsidRPr="002B569F" w:rsidRDefault="006E680E" w:rsidP="002B569F">
      <w:pPr>
        <w:pStyle w:val="PrrAPA"/>
        <w:rPr>
          <w:ins w:id="4846"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847" w:author="Camilo Andrés Díaz Gómez" w:date="2023-03-22T13:23:00Z"/>
          <w:moveTo w:id="4848" w:author="Camilo Andrés Díaz Gómez" w:date="2023-03-14T21:33:00Z"/>
          <w:rFonts w:cs="Times New Roman"/>
          <w:b w:val="0"/>
          <w:bCs/>
          <w:szCs w:val="24"/>
          <w:rPrChange w:id="4849" w:author="Camilo Andrés Díaz Gómez" w:date="2023-03-28T17:42:00Z">
            <w:rPr>
              <w:del w:id="4850" w:author="Camilo Andrés Díaz Gómez" w:date="2023-03-22T13:23:00Z"/>
              <w:moveTo w:id="4851" w:author="Camilo Andrés Díaz Gómez" w:date="2023-03-14T21:33:00Z"/>
              <w:rFonts w:cs="Times New Roman"/>
              <w:color w:val="000000" w:themeColor="text1"/>
            </w:rPr>
          </w:rPrChange>
        </w:rPr>
        <w:pPrChange w:id="4852" w:author="Camilo Andrés Díaz Gómez" w:date="2023-03-28T17:43:00Z">
          <w:pPr>
            <w:pStyle w:val="Descripcin"/>
            <w:ind w:left="3540" w:hanging="3540"/>
          </w:pPr>
        </w:pPrChange>
      </w:pPr>
      <w:moveToRangeStart w:id="4853" w:author="Camilo Andrés Díaz Gómez" w:date="2023-03-14T21:33:00Z" w:name="move129722007"/>
      <w:moveTo w:id="4854" w:author="Camilo Andrés Díaz Gómez" w:date="2023-03-14T21:33:00Z">
        <w:del w:id="4855"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b w:val="0"/>
              <w:iCs w:val="0"/>
              <w:szCs w:val="24"/>
            </w:rPr>
            <w:fldChar w:fldCharType="begin"/>
          </w:r>
          <w:r w:rsidRPr="002B569F" w:rsidDel="00F504C8">
            <w:rPr>
              <w:rFonts w:cs="Times New Roman"/>
              <w:szCs w:val="24"/>
            </w:rPr>
            <w:delInstrText xml:space="preserve"> SEQ Tabla \* ARABIC </w:delInstrText>
          </w:r>
          <w:r w:rsidRPr="00C602E3" w:rsidDel="00F504C8">
            <w:rPr>
              <w:rFonts w:cs="Times New Roman"/>
              <w:b w:val="0"/>
              <w:iCs w:val="0"/>
              <w:szCs w:val="24"/>
            </w:rPr>
            <w:fldChar w:fldCharType="end"/>
          </w:r>
        </w:del>
      </w:moveTo>
    </w:p>
    <w:p w14:paraId="53C7096A" w14:textId="30CA4CA2" w:rsidR="005A4444" w:rsidRPr="002B569F" w:rsidDel="00F504C8" w:rsidRDefault="00AE3134">
      <w:pPr>
        <w:pStyle w:val="Descripcin"/>
        <w:spacing w:line="360" w:lineRule="auto"/>
        <w:ind w:left="3540" w:hanging="3540"/>
        <w:rPr>
          <w:ins w:id="4856" w:author="Steff Guzmán" w:date="2023-03-13T19:23:00Z"/>
          <w:del w:id="4857" w:author="Camilo Andrés Díaz Gómez" w:date="2023-03-22T13:23:00Z"/>
          <w:rPrChange w:id="4858" w:author="Camilo Andrés Díaz Gómez" w:date="2023-03-28T17:42:00Z">
            <w:rPr>
              <w:ins w:id="4859" w:author="Steff Guzmán" w:date="2023-03-13T19:23:00Z"/>
              <w:del w:id="4860" w:author="Camilo Andrés Díaz Gómez" w:date="2023-03-22T13:23:00Z"/>
              <w:color w:val="000000" w:themeColor="text1"/>
            </w:rPr>
          </w:rPrChange>
        </w:rPr>
        <w:pPrChange w:id="4861" w:author="Camilo Andrés Díaz Gómez" w:date="2023-03-28T17:43:00Z">
          <w:pPr>
            <w:pStyle w:val="PrrAPA"/>
          </w:pPr>
        </w:pPrChange>
      </w:pPr>
      <w:moveTo w:id="4862" w:author="Camilo Andrés Díaz Gómez" w:date="2023-03-14T21:33:00Z">
        <w:del w:id="4863"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853"/>
    </w:p>
    <w:p w14:paraId="598D9BDB" w14:textId="25FBAC6C" w:rsidR="005A4444" w:rsidRPr="002B569F" w:rsidDel="00AE3134" w:rsidRDefault="005A4444">
      <w:pPr>
        <w:pStyle w:val="PrrAPA"/>
        <w:rPr>
          <w:ins w:id="4864" w:author="Steff Guzmán" w:date="2023-03-13T19:23:00Z"/>
          <w:del w:id="4865" w:author="Camilo Andrés Díaz Gómez" w:date="2023-03-14T21:32:00Z"/>
          <w:rPrChange w:id="4866" w:author="Camilo Andrés Díaz Gómez" w:date="2023-03-28T17:42:00Z">
            <w:rPr>
              <w:ins w:id="4867" w:author="Steff Guzmán" w:date="2023-03-13T19:23:00Z"/>
              <w:del w:id="4868" w:author="Camilo Andrés Díaz Gómez" w:date="2023-03-14T21:32:00Z"/>
              <w:color w:val="000000" w:themeColor="text1"/>
            </w:rPr>
          </w:rPrChange>
        </w:rPr>
      </w:pPr>
    </w:p>
    <w:p w14:paraId="2EB2C2CE" w14:textId="43126202" w:rsidR="005A4444" w:rsidRPr="002B569F" w:rsidDel="00AE3134" w:rsidRDefault="005A4444">
      <w:pPr>
        <w:pStyle w:val="PrrAPA"/>
        <w:rPr>
          <w:ins w:id="4869" w:author="Steff Guzmán" w:date="2023-03-13T19:23:00Z"/>
          <w:del w:id="4870" w:author="Camilo Andrés Díaz Gómez" w:date="2023-03-14T21:32:00Z"/>
          <w:rPrChange w:id="4871" w:author="Camilo Andrés Díaz Gómez" w:date="2023-03-28T17:42:00Z">
            <w:rPr>
              <w:ins w:id="4872" w:author="Steff Guzmán" w:date="2023-03-13T19:23:00Z"/>
              <w:del w:id="4873" w:author="Camilo Andrés Díaz Gómez" w:date="2023-03-14T21:32:00Z"/>
              <w:color w:val="000000" w:themeColor="text1"/>
            </w:rPr>
          </w:rPrChange>
        </w:rPr>
      </w:pPr>
    </w:p>
    <w:p w14:paraId="4847F868" w14:textId="3346B81A" w:rsidR="005A4444" w:rsidRPr="002B569F" w:rsidDel="00AE3134" w:rsidRDefault="005A4444">
      <w:pPr>
        <w:pStyle w:val="PrrAPA"/>
        <w:rPr>
          <w:ins w:id="4874" w:author="Steff Guzmán" w:date="2023-03-13T19:23:00Z"/>
          <w:del w:id="4875" w:author="Camilo Andrés Díaz Gómez" w:date="2023-03-14T21:32:00Z"/>
          <w:rPrChange w:id="4876" w:author="Camilo Andrés Díaz Gómez" w:date="2023-03-28T17:42:00Z">
            <w:rPr>
              <w:ins w:id="4877" w:author="Steff Guzmán" w:date="2023-03-13T19:23:00Z"/>
              <w:del w:id="4878" w:author="Camilo Andrés Díaz Gómez" w:date="2023-03-14T21:32:00Z"/>
              <w:color w:val="000000" w:themeColor="text1"/>
            </w:rPr>
          </w:rPrChange>
        </w:rPr>
      </w:pPr>
    </w:p>
    <w:p w14:paraId="72858D4C" w14:textId="3B117AF6" w:rsidR="005A4444" w:rsidRPr="002B569F" w:rsidDel="00AE3134" w:rsidRDefault="005A4444">
      <w:pPr>
        <w:pStyle w:val="PrrAPA"/>
        <w:rPr>
          <w:ins w:id="4879" w:author="Steff Guzmán" w:date="2023-03-13T19:23:00Z"/>
          <w:del w:id="4880" w:author="Camilo Andrés Díaz Gómez" w:date="2023-03-14T21:32:00Z"/>
          <w:rPrChange w:id="4881" w:author="Camilo Andrés Díaz Gómez" w:date="2023-03-28T17:42:00Z">
            <w:rPr>
              <w:ins w:id="4882" w:author="Steff Guzmán" w:date="2023-03-13T19:23:00Z"/>
              <w:del w:id="4883" w:author="Camilo Andrés Díaz Gómez" w:date="2023-03-14T21:32:00Z"/>
              <w:color w:val="000000" w:themeColor="text1"/>
            </w:rPr>
          </w:rPrChange>
        </w:rPr>
      </w:pPr>
    </w:p>
    <w:p w14:paraId="08292E54" w14:textId="28A70E14" w:rsidR="005A4444" w:rsidRPr="002B569F" w:rsidDel="00AE3134" w:rsidRDefault="005A4444">
      <w:pPr>
        <w:pStyle w:val="PrrAPA"/>
        <w:rPr>
          <w:ins w:id="4884" w:author="Steff Guzmán" w:date="2023-03-13T19:23:00Z"/>
          <w:del w:id="4885" w:author="Camilo Andrés Díaz Gómez" w:date="2023-03-14T21:32:00Z"/>
          <w:rPrChange w:id="4886" w:author="Camilo Andrés Díaz Gómez" w:date="2023-03-28T17:42:00Z">
            <w:rPr>
              <w:ins w:id="4887" w:author="Steff Guzmán" w:date="2023-03-13T19:23:00Z"/>
              <w:del w:id="4888" w:author="Camilo Andrés Díaz Gómez" w:date="2023-03-14T21:32:00Z"/>
              <w:color w:val="000000" w:themeColor="text1"/>
            </w:rPr>
          </w:rPrChange>
        </w:rPr>
      </w:pPr>
    </w:p>
    <w:p w14:paraId="799E64D3" w14:textId="2BD3DF85" w:rsidR="005A4444" w:rsidRPr="002B569F" w:rsidDel="00AE3134" w:rsidRDefault="005A4444">
      <w:pPr>
        <w:pStyle w:val="PrrAPA"/>
        <w:rPr>
          <w:ins w:id="4889" w:author="Steff Guzmán" w:date="2023-03-13T19:23:00Z"/>
          <w:del w:id="4890" w:author="Camilo Andrés Díaz Gómez" w:date="2023-03-14T21:32:00Z"/>
          <w:rPrChange w:id="4891" w:author="Camilo Andrés Díaz Gómez" w:date="2023-03-28T17:42:00Z">
            <w:rPr>
              <w:ins w:id="4892" w:author="Steff Guzmán" w:date="2023-03-13T19:23:00Z"/>
              <w:del w:id="4893" w:author="Camilo Andrés Díaz Gómez" w:date="2023-03-14T21:32:00Z"/>
              <w:color w:val="000000" w:themeColor="text1"/>
            </w:rPr>
          </w:rPrChange>
        </w:rPr>
      </w:pPr>
    </w:p>
    <w:p w14:paraId="4CA8F969" w14:textId="7A32CB61" w:rsidR="005A4444" w:rsidRPr="002B569F" w:rsidDel="00AE3134" w:rsidRDefault="005A4444">
      <w:pPr>
        <w:pStyle w:val="PrrAPA"/>
        <w:rPr>
          <w:ins w:id="4894" w:author="Steff Guzmán" w:date="2023-03-13T19:23:00Z"/>
          <w:del w:id="4895" w:author="Camilo Andrés Díaz Gómez" w:date="2023-03-14T21:32:00Z"/>
          <w:rPrChange w:id="4896" w:author="Camilo Andrés Díaz Gómez" w:date="2023-03-28T17:42:00Z">
            <w:rPr>
              <w:ins w:id="4897" w:author="Steff Guzmán" w:date="2023-03-13T19:23:00Z"/>
              <w:del w:id="4898" w:author="Camilo Andrés Díaz Gómez" w:date="2023-03-14T21:32:00Z"/>
              <w:color w:val="000000" w:themeColor="text1"/>
            </w:rPr>
          </w:rPrChange>
        </w:rPr>
      </w:pPr>
    </w:p>
    <w:p w14:paraId="11B85D38" w14:textId="09B12ED2" w:rsidR="005A4444" w:rsidRPr="002B569F" w:rsidDel="00AE3134" w:rsidRDefault="005A4444">
      <w:pPr>
        <w:pStyle w:val="PrrAPA"/>
        <w:rPr>
          <w:ins w:id="4899" w:author="Steff Guzmán" w:date="2023-03-13T19:23:00Z"/>
          <w:del w:id="4900" w:author="Camilo Andrés Díaz Gómez" w:date="2023-03-14T21:32:00Z"/>
          <w:rPrChange w:id="4901" w:author="Camilo Andrés Díaz Gómez" w:date="2023-03-28T17:42:00Z">
            <w:rPr>
              <w:ins w:id="4902" w:author="Steff Guzmán" w:date="2023-03-13T19:23:00Z"/>
              <w:del w:id="4903" w:author="Camilo Andrés Díaz Gómez" w:date="2023-03-14T21:32:00Z"/>
              <w:color w:val="000000" w:themeColor="text1"/>
            </w:rPr>
          </w:rPrChange>
        </w:rPr>
      </w:pPr>
    </w:p>
    <w:p w14:paraId="7DA3799E" w14:textId="02F053F4" w:rsidR="005A4444" w:rsidRPr="002B569F" w:rsidDel="00AE3134" w:rsidRDefault="005A4444">
      <w:pPr>
        <w:pStyle w:val="PrrAPA"/>
        <w:rPr>
          <w:ins w:id="4904" w:author="Steff Guzmán" w:date="2023-03-13T19:23:00Z"/>
          <w:del w:id="4905" w:author="Camilo Andrés Díaz Gómez" w:date="2023-03-14T21:32:00Z"/>
          <w:rPrChange w:id="4906" w:author="Camilo Andrés Díaz Gómez" w:date="2023-03-28T17:42:00Z">
            <w:rPr>
              <w:ins w:id="4907" w:author="Steff Guzmán" w:date="2023-03-13T19:23:00Z"/>
              <w:del w:id="4908" w:author="Camilo Andrés Díaz Gómez" w:date="2023-03-14T21:32:00Z"/>
              <w:color w:val="000000" w:themeColor="text1"/>
            </w:rPr>
          </w:rPrChange>
        </w:rPr>
      </w:pPr>
    </w:p>
    <w:p w14:paraId="097AC0B0" w14:textId="41627E73" w:rsidR="005A4444" w:rsidRPr="002B569F" w:rsidDel="00AE3134" w:rsidRDefault="005A4444">
      <w:pPr>
        <w:pStyle w:val="PrrAPA"/>
        <w:rPr>
          <w:ins w:id="4909" w:author="Steff Guzmán" w:date="2023-03-13T19:23:00Z"/>
          <w:del w:id="4910" w:author="Camilo Andrés Díaz Gómez" w:date="2023-03-14T21:32:00Z"/>
          <w:rPrChange w:id="4911" w:author="Camilo Andrés Díaz Gómez" w:date="2023-03-28T17:42:00Z">
            <w:rPr>
              <w:ins w:id="4912" w:author="Steff Guzmán" w:date="2023-03-13T19:23:00Z"/>
              <w:del w:id="4913" w:author="Camilo Andrés Díaz Gómez" w:date="2023-03-14T21:32:00Z"/>
              <w:color w:val="000000" w:themeColor="text1"/>
            </w:rPr>
          </w:rPrChange>
        </w:rPr>
      </w:pPr>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64168923" w14:textId="77777777" w:rsidTr="001A2974">
        <w:trPr>
          <w:cnfStyle w:val="100000000000" w:firstRow="1" w:lastRow="0" w:firstColumn="0" w:lastColumn="0" w:oddVBand="0" w:evenVBand="0" w:oddHBand="0" w:evenHBand="0" w:firstRowFirstColumn="0" w:firstRowLastColumn="0" w:lastRowFirstColumn="0" w:lastRowLastColumn="0"/>
          <w:ins w:id="491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721499">
            <w:pPr>
              <w:spacing w:after="160" w:line="259" w:lineRule="auto"/>
              <w:jc w:val="left"/>
              <w:rPr>
                <w:ins w:id="4915" w:author="Camilo Andrés Díaz Gómez" w:date="2023-03-14T21:33:00Z"/>
                <w:rFonts w:cs="Times New Roman"/>
                <w:color w:val="auto"/>
                <w:szCs w:val="24"/>
                <w:rPrChange w:id="4916" w:author="Camilo Andrés Díaz Gómez" w:date="2023-03-28T17:42:00Z">
                  <w:rPr>
                    <w:ins w:id="4917"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18" w:author="Camilo Andrés Díaz Gómez" w:date="2023-03-14T21:33:00Z"/>
                <w:rFonts w:cs="Times New Roman"/>
                <w:szCs w:val="24"/>
              </w:rPr>
            </w:pPr>
            <w:ins w:id="4919"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20" w:author="Camilo Andrés Díaz Gómez" w:date="2023-03-14T21:33:00Z"/>
                <w:rFonts w:cs="Times New Roman"/>
                <w:szCs w:val="24"/>
              </w:rPr>
            </w:pPr>
            <w:ins w:id="4921"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22" w:author="Camilo Andrés Díaz Gómez" w:date="2023-03-14T21:33:00Z"/>
                <w:rFonts w:cs="Times New Roman"/>
                <w:szCs w:val="24"/>
              </w:rPr>
            </w:pPr>
            <w:ins w:id="4923"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24" w:author="Camilo Andrés Díaz Gómez" w:date="2023-03-14T21:33:00Z"/>
                <w:rFonts w:cs="Times New Roman"/>
                <w:szCs w:val="24"/>
              </w:rPr>
            </w:pPr>
            <w:ins w:id="4925"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492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4927" w:author="Camilo Andrés Díaz Gómez" w:date="2023-03-14T21:33:00Z"/>
                <w:rFonts w:cs="Times New Roman"/>
                <w:color w:val="auto"/>
                <w:szCs w:val="24"/>
                <w:rPrChange w:id="4928" w:author="Camilo Andrés Díaz Gómez" w:date="2023-03-28T17:42:00Z">
                  <w:rPr>
                    <w:ins w:id="4929" w:author="Camilo Andrés Díaz Gómez" w:date="2023-03-14T21:33:00Z"/>
                    <w:rFonts w:cs="Times New Roman"/>
                    <w:szCs w:val="24"/>
                  </w:rPr>
                </w:rPrChange>
              </w:rPr>
            </w:pPr>
            <w:ins w:id="4930"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1" w:author="Camilo Andrés Díaz Gómez" w:date="2023-03-14T21:33:00Z"/>
                <w:rFonts w:cs="Times New Roman"/>
                <w:szCs w:val="24"/>
              </w:rPr>
            </w:pPr>
            <w:ins w:id="4932"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3" w:author="Camilo Andrés Díaz Gómez" w:date="2023-03-14T21:33:00Z"/>
                <w:rFonts w:cs="Times New Roman"/>
                <w:szCs w:val="24"/>
              </w:rPr>
            </w:pPr>
            <w:ins w:id="4934"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5" w:author="Camilo Andrés Díaz Gómez" w:date="2023-03-14T21:33:00Z"/>
                <w:rFonts w:cs="Times New Roman"/>
                <w:szCs w:val="24"/>
              </w:rPr>
            </w:pPr>
            <w:ins w:id="4936"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7" w:author="Camilo Andrés Díaz Gómez" w:date="2023-03-14T21:33:00Z"/>
                <w:rFonts w:cs="Times New Roman"/>
                <w:szCs w:val="24"/>
              </w:rPr>
            </w:pPr>
            <w:ins w:id="4938"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9" w:author="Camilo Andrés Díaz Gómez" w:date="2023-03-14T21:33:00Z"/>
                <w:rFonts w:cs="Times New Roman"/>
                <w:szCs w:val="24"/>
              </w:rPr>
            </w:pPr>
            <w:ins w:id="4940"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1" w:author="Camilo Andrés Díaz Gómez" w:date="2023-03-14T21:33:00Z"/>
                <w:rFonts w:cs="Times New Roman"/>
                <w:szCs w:val="24"/>
              </w:rPr>
            </w:pPr>
            <w:ins w:id="4942"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3" w:author="Camilo Andrés Díaz Gómez" w:date="2023-03-14T21:33:00Z"/>
                <w:rFonts w:cs="Times New Roman"/>
                <w:szCs w:val="24"/>
              </w:rPr>
            </w:pPr>
            <w:ins w:id="4944"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5" w:author="Camilo Andrés Díaz Gómez" w:date="2023-03-14T21:33:00Z"/>
                <w:rFonts w:cs="Times New Roman"/>
                <w:szCs w:val="24"/>
              </w:rPr>
            </w:pPr>
            <w:ins w:id="4946"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7" w:author="Camilo Andrés Díaz Gómez" w:date="2023-03-14T21:33:00Z"/>
                <w:rFonts w:cs="Times New Roman"/>
                <w:szCs w:val="24"/>
              </w:rPr>
            </w:pPr>
            <w:ins w:id="4948"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9" w:author="Camilo Andrés Díaz Gómez" w:date="2023-03-14T21:33:00Z"/>
                <w:rFonts w:cs="Times New Roman"/>
                <w:szCs w:val="24"/>
              </w:rPr>
            </w:pPr>
            <w:ins w:id="4950"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1" w:author="Camilo Andrés Díaz Gómez" w:date="2023-03-14T21:33:00Z"/>
                <w:rFonts w:cs="Times New Roman"/>
                <w:szCs w:val="24"/>
              </w:rPr>
            </w:pPr>
            <w:ins w:id="4952"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3" w:author="Camilo Andrés Díaz Gómez" w:date="2023-03-14T21:33:00Z"/>
                <w:rFonts w:cs="Times New Roman"/>
                <w:szCs w:val="24"/>
              </w:rPr>
            </w:pPr>
            <w:ins w:id="4954"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5" w:author="Camilo Andrés Díaz Gómez" w:date="2023-03-14T21:33:00Z"/>
                <w:rFonts w:cs="Times New Roman"/>
                <w:szCs w:val="24"/>
              </w:rPr>
            </w:pPr>
            <w:ins w:id="4956"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7" w:author="Camilo Andrés Díaz Gómez" w:date="2023-03-14T21:33:00Z"/>
                <w:rFonts w:cs="Times New Roman"/>
                <w:szCs w:val="24"/>
              </w:rPr>
            </w:pPr>
            <w:ins w:id="4958"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9" w:author="Camilo Andrés Díaz Gómez" w:date="2023-03-14T21:33:00Z"/>
                <w:rFonts w:cs="Times New Roman"/>
                <w:szCs w:val="24"/>
              </w:rPr>
            </w:pPr>
            <w:ins w:id="4960"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61" w:author="Camilo Andrés Díaz Gómez" w:date="2023-03-14T21:33:00Z"/>
                <w:rFonts w:cs="Times New Roman"/>
                <w:szCs w:val="24"/>
              </w:rPr>
            </w:pPr>
            <w:ins w:id="4962" w:author="Camilo Andrés Díaz Gómez" w:date="2023-03-14T21:33:00Z">
              <w:r w:rsidRPr="002B569F">
                <w:rPr>
                  <w:rFonts w:cs="Times New Roman"/>
                  <w:szCs w:val="24"/>
                </w:rPr>
                <w:t>S. 16</w:t>
              </w:r>
            </w:ins>
          </w:p>
        </w:tc>
      </w:tr>
      <w:tr w:rsidR="002B569F" w:rsidRPr="002B569F" w14:paraId="23AC4259" w14:textId="77777777" w:rsidTr="001A2974">
        <w:trPr>
          <w:ins w:id="496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4964" w:author="Camilo Andrés Díaz Gómez" w:date="2023-03-14T21:33:00Z"/>
                <w:rFonts w:cs="Times New Roman"/>
                <w:color w:val="auto"/>
                <w:szCs w:val="24"/>
                <w:rPrChange w:id="4965" w:author="Camilo Andrés Díaz Gómez" w:date="2023-03-28T17:42:00Z">
                  <w:rPr>
                    <w:ins w:id="4966" w:author="Camilo Andrés Díaz Gómez" w:date="2023-03-14T21:33:00Z"/>
                    <w:rFonts w:cs="Times New Roman"/>
                    <w:szCs w:val="24"/>
                  </w:rPr>
                </w:rPrChange>
              </w:rPr>
            </w:pPr>
            <w:ins w:id="4967" w:author="Camilo Andrés Díaz Gómez" w:date="2023-03-14T21:33:00Z">
              <w:r w:rsidRPr="002B569F">
                <w:rPr>
                  <w:rFonts w:cs="Times New Roman"/>
                  <w:szCs w:val="24"/>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68" w:author="Camilo Andrés Díaz Gómez" w:date="2023-03-14T21:33:00Z"/>
                <w:rFonts w:cs="Times New Roman"/>
                <w:szCs w:val="24"/>
              </w:rPr>
            </w:pPr>
            <w:ins w:id="4969"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0" w:author="Camilo Andrés Díaz Gómez" w:date="2023-03-14T21:33:00Z"/>
                <w:rFonts w:cs="Times New Roman"/>
                <w:szCs w:val="24"/>
              </w:rPr>
            </w:pPr>
            <w:ins w:id="4971"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2"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3"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4"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5"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6"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7"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8"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9"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0"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1"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2"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3"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4"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5"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498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4987" w:author="Camilo Andrés Díaz Gómez" w:date="2023-03-14T21:33:00Z"/>
                <w:rFonts w:cs="Times New Roman"/>
                <w:color w:val="auto"/>
                <w:szCs w:val="24"/>
                <w:rPrChange w:id="4988" w:author="Camilo Andrés Díaz Gómez" w:date="2023-03-28T17:42:00Z">
                  <w:rPr>
                    <w:ins w:id="4989" w:author="Camilo Andrés Díaz Gómez" w:date="2023-03-14T21:33:00Z"/>
                    <w:rFonts w:cs="Times New Roman"/>
                    <w:szCs w:val="24"/>
                  </w:rPr>
                </w:rPrChange>
              </w:rPr>
            </w:pPr>
            <w:ins w:id="4990" w:author="Camilo Andrés Díaz Gómez" w:date="2023-03-14T21:33:00Z">
              <w:r w:rsidRPr="002B569F">
                <w:rPr>
                  <w:rFonts w:cs="Times New Roman"/>
                  <w:szCs w:val="24"/>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1" w:author="Camilo Andrés Díaz Gómez" w:date="2023-03-14T21:33:00Z"/>
                <w:rFonts w:cs="Times New Roman"/>
                <w:szCs w:val="24"/>
              </w:rPr>
            </w:pPr>
            <w:ins w:id="4992"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3" w:author="Camilo Andrés Díaz Gómez" w:date="2023-03-14T21:33:00Z"/>
                <w:rFonts w:cs="Times New Roman"/>
                <w:szCs w:val="24"/>
              </w:rPr>
            </w:pPr>
            <w:ins w:id="4994"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5"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6"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7"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8"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9"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0"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1"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2"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3"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4"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5"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6"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7"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8" w:author="Camilo Andrés Díaz Gómez" w:date="2023-03-14T21:33:00Z"/>
                <w:rFonts w:cs="Times New Roman"/>
                <w:szCs w:val="24"/>
              </w:rPr>
            </w:pPr>
          </w:p>
        </w:tc>
      </w:tr>
      <w:tr w:rsidR="002B569F" w:rsidRPr="002B569F" w14:paraId="3CC05AA8" w14:textId="77777777" w:rsidTr="001A2974">
        <w:trPr>
          <w:ins w:id="500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010" w:author="Camilo Andrés Díaz Gómez" w:date="2023-03-14T21:33:00Z"/>
                <w:rFonts w:cs="Times New Roman"/>
                <w:color w:val="auto"/>
                <w:szCs w:val="24"/>
                <w:rPrChange w:id="5011" w:author="Camilo Andrés Díaz Gómez" w:date="2023-03-28T17:42:00Z">
                  <w:rPr>
                    <w:ins w:id="5012" w:author="Camilo Andrés Díaz Gómez" w:date="2023-03-14T21:33:00Z"/>
                    <w:rFonts w:cs="Times New Roman"/>
                    <w:szCs w:val="24"/>
                  </w:rPr>
                </w:rPrChange>
              </w:rPr>
            </w:pPr>
            <w:ins w:id="5013" w:author="Camilo Andrés Díaz Gómez" w:date="2023-03-14T21:33:00Z">
              <w:r w:rsidRPr="002B569F">
                <w:rPr>
                  <w:rFonts w:cs="Times New Roman"/>
                  <w:szCs w:val="24"/>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4"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5" w:author="Camilo Andrés Díaz Gómez" w:date="2023-03-14T21:33:00Z"/>
                <w:rFonts w:cs="Times New Roman"/>
                <w:szCs w:val="24"/>
              </w:rPr>
            </w:pPr>
            <w:ins w:id="5016"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7"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8"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9"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0"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1"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2"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3"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4"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5"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6"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7"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8"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9"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0"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03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032" w:author="Camilo Andrés Díaz Gómez" w:date="2023-03-14T21:33:00Z"/>
                <w:rFonts w:cs="Times New Roman"/>
                <w:color w:val="auto"/>
                <w:szCs w:val="24"/>
                <w:rPrChange w:id="5033" w:author="Camilo Andrés Díaz Gómez" w:date="2023-03-28T17:42:00Z">
                  <w:rPr>
                    <w:ins w:id="5034" w:author="Camilo Andrés Díaz Gómez" w:date="2023-03-14T21:33:00Z"/>
                    <w:rFonts w:cs="Times New Roman"/>
                    <w:szCs w:val="24"/>
                  </w:rPr>
                </w:rPrChange>
              </w:rPr>
            </w:pPr>
            <w:ins w:id="5035" w:author="Camilo Andrés Díaz Gómez" w:date="2023-03-14T21:33:00Z">
              <w:r w:rsidRPr="002B569F">
                <w:rPr>
                  <w:rFonts w:cs="Times New Roman"/>
                  <w:szCs w:val="24"/>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6"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7" w:author="Camilo Andrés Díaz Gómez" w:date="2023-03-14T21:33:00Z"/>
                <w:rFonts w:cs="Times New Roman"/>
                <w:szCs w:val="24"/>
              </w:rPr>
            </w:pPr>
            <w:ins w:id="5038"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9" w:author="Camilo Andrés Díaz Gómez" w:date="2023-03-14T21:33:00Z"/>
                <w:rFonts w:cs="Times New Roman"/>
                <w:szCs w:val="24"/>
              </w:rPr>
            </w:pPr>
            <w:ins w:id="5040"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1" w:author="Camilo Andrés Díaz Gómez" w:date="2023-03-14T21:33:00Z"/>
                <w:rFonts w:cs="Times New Roman"/>
                <w:szCs w:val="24"/>
              </w:rPr>
            </w:pPr>
            <w:ins w:id="5042"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3"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4"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5"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6"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7"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8"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9"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0"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1"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2"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3"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4" w:author="Camilo Andrés Díaz Gómez" w:date="2023-03-14T21:33:00Z"/>
                <w:rFonts w:cs="Times New Roman"/>
                <w:szCs w:val="24"/>
              </w:rPr>
            </w:pPr>
          </w:p>
        </w:tc>
      </w:tr>
      <w:tr w:rsidR="002B569F" w:rsidRPr="002B569F" w14:paraId="5072D7BA" w14:textId="77777777" w:rsidTr="001A2974">
        <w:trPr>
          <w:ins w:id="505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056" w:author="Camilo Andrés Díaz Gómez" w:date="2023-03-14T21:33:00Z"/>
                <w:rFonts w:cs="Times New Roman"/>
                <w:color w:val="auto"/>
                <w:szCs w:val="24"/>
                <w:rPrChange w:id="5057" w:author="Camilo Andrés Díaz Gómez" w:date="2023-03-28T17:42:00Z">
                  <w:rPr>
                    <w:ins w:id="5058" w:author="Camilo Andrés Díaz Gómez" w:date="2023-03-14T21:33:00Z"/>
                    <w:rFonts w:cs="Times New Roman"/>
                    <w:szCs w:val="24"/>
                  </w:rPr>
                </w:rPrChange>
              </w:rPr>
            </w:pPr>
            <w:ins w:id="5059" w:author="Camilo Andrés Díaz Gómez" w:date="2023-03-14T21:33:00Z">
              <w:r w:rsidRPr="002B569F">
                <w:rPr>
                  <w:rFonts w:cs="Times New Roman"/>
                  <w:szCs w:val="24"/>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0"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1"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2" w:author="Camilo Andrés Díaz Gómez" w:date="2023-03-14T21:33:00Z"/>
                <w:rFonts w:cs="Times New Roman"/>
                <w:szCs w:val="24"/>
              </w:rPr>
            </w:pPr>
            <w:ins w:id="5063"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4" w:author="Camilo Andrés Díaz Gómez" w:date="2023-03-14T21:33:00Z"/>
                <w:rFonts w:cs="Times New Roman"/>
                <w:szCs w:val="24"/>
              </w:rPr>
            </w:pPr>
            <w:ins w:id="5065"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6"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7"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8"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9"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0"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1"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2"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3"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4"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5"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6"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7"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07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079" w:author="Camilo Andrés Díaz Gómez" w:date="2023-03-14T21:33:00Z"/>
                <w:rFonts w:cs="Times New Roman"/>
                <w:color w:val="auto"/>
                <w:szCs w:val="24"/>
                <w:rPrChange w:id="5080" w:author="Camilo Andrés Díaz Gómez" w:date="2023-03-28T17:42:00Z">
                  <w:rPr>
                    <w:ins w:id="5081" w:author="Camilo Andrés Díaz Gómez" w:date="2023-03-14T21:33:00Z"/>
                    <w:rFonts w:cs="Times New Roman"/>
                    <w:szCs w:val="24"/>
                  </w:rPr>
                </w:rPrChange>
              </w:rPr>
            </w:pPr>
            <w:ins w:id="5082" w:author="Camilo Andrés Díaz Gómez" w:date="2023-03-14T21:33:00Z">
              <w:r w:rsidRPr="002B569F">
                <w:rPr>
                  <w:rFonts w:cs="Times New Roman"/>
                  <w:szCs w:val="24"/>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3"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4"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5"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6" w:author="Camilo Andrés Díaz Gómez" w:date="2023-03-14T21:33:00Z"/>
                <w:rFonts w:cs="Times New Roman"/>
                <w:szCs w:val="24"/>
              </w:rPr>
            </w:pPr>
            <w:ins w:id="5087"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8"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9"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0"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1"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2"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3"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4"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5"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6"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7"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8"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9" w:author="Camilo Andrés Díaz Gómez" w:date="2023-03-14T21:33:00Z"/>
                <w:rFonts w:cs="Times New Roman"/>
                <w:szCs w:val="24"/>
              </w:rPr>
            </w:pPr>
          </w:p>
        </w:tc>
      </w:tr>
      <w:tr w:rsidR="002B569F" w:rsidRPr="002B569F" w14:paraId="680239DD" w14:textId="77777777" w:rsidTr="001A2974">
        <w:trPr>
          <w:ins w:id="510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101" w:author="Camilo Andrés Díaz Gómez" w:date="2023-03-14T21:33:00Z"/>
                <w:rFonts w:cs="Times New Roman"/>
                <w:color w:val="auto"/>
                <w:szCs w:val="24"/>
                <w:rPrChange w:id="5102" w:author="Camilo Andrés Díaz Gómez" w:date="2023-03-28T17:42:00Z">
                  <w:rPr>
                    <w:ins w:id="5103" w:author="Camilo Andrés Díaz Gómez" w:date="2023-03-14T21:33:00Z"/>
                    <w:rFonts w:cs="Times New Roman"/>
                    <w:szCs w:val="24"/>
                  </w:rPr>
                </w:rPrChange>
              </w:rPr>
            </w:pPr>
            <w:ins w:id="5104" w:author="Camilo Andrés Díaz Gómez" w:date="2023-03-14T21:33:00Z">
              <w:r w:rsidRPr="002B569F">
                <w:rPr>
                  <w:rFonts w:cs="Times New Roman"/>
                  <w:szCs w:val="24"/>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5"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6"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7"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8" w:author="Camilo Andrés Díaz Gómez" w:date="2023-03-14T21:33:00Z"/>
                <w:rFonts w:cs="Times New Roman"/>
                <w:szCs w:val="24"/>
              </w:rPr>
            </w:pPr>
            <w:ins w:id="5109"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0"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1"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2"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3"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4"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5"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6"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7"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8"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9"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20"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21"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12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123" w:author="Camilo Andrés Díaz Gómez" w:date="2023-03-14T21:33:00Z"/>
                <w:rFonts w:cs="Times New Roman"/>
                <w:color w:val="auto"/>
                <w:szCs w:val="24"/>
                <w:rPrChange w:id="5124" w:author="Camilo Andrés Díaz Gómez" w:date="2023-03-28T17:42:00Z">
                  <w:rPr>
                    <w:ins w:id="5125" w:author="Camilo Andrés Díaz Gómez" w:date="2023-03-14T21:33:00Z"/>
                    <w:rFonts w:cs="Times New Roman"/>
                    <w:szCs w:val="24"/>
                  </w:rPr>
                </w:rPrChange>
              </w:rPr>
            </w:pPr>
            <w:ins w:id="5126" w:author="Camilo Andrés Díaz Gómez" w:date="2023-03-14T21:33:00Z">
              <w:r w:rsidRPr="002B569F">
                <w:rPr>
                  <w:rFonts w:cs="Times New Roman"/>
                  <w:szCs w:val="24"/>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7"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8"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9"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0" w:author="Camilo Andrés Díaz Gómez" w:date="2023-03-14T21:33:00Z"/>
                <w:rFonts w:cs="Times New Roman"/>
                <w:szCs w:val="24"/>
              </w:rPr>
            </w:pPr>
            <w:ins w:id="5131"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2" w:author="Camilo Andrés Díaz Gómez" w:date="2023-03-14T21:33:00Z"/>
                <w:rFonts w:cs="Times New Roman"/>
                <w:szCs w:val="24"/>
              </w:rPr>
            </w:pPr>
            <w:ins w:id="5133"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4"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5"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6"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7"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8"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9"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0"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1"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2"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3"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4" w:author="Camilo Andrés Díaz Gómez" w:date="2023-03-14T21:33:00Z"/>
                <w:rFonts w:cs="Times New Roman"/>
                <w:szCs w:val="24"/>
              </w:rPr>
            </w:pPr>
          </w:p>
        </w:tc>
      </w:tr>
      <w:tr w:rsidR="002B569F" w:rsidRPr="002B569F" w14:paraId="2D758914" w14:textId="77777777" w:rsidTr="001A2974">
        <w:trPr>
          <w:ins w:id="514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146" w:author="Camilo Andrés Díaz Gómez" w:date="2023-03-14T21:33:00Z"/>
                <w:rFonts w:cs="Times New Roman"/>
                <w:color w:val="auto"/>
                <w:szCs w:val="24"/>
                <w:rPrChange w:id="5147" w:author="Camilo Andrés Díaz Gómez" w:date="2023-03-28T17:42:00Z">
                  <w:rPr>
                    <w:ins w:id="5148" w:author="Camilo Andrés Díaz Gómez" w:date="2023-03-14T21:33:00Z"/>
                    <w:rFonts w:cs="Times New Roman"/>
                    <w:szCs w:val="24"/>
                  </w:rPr>
                </w:rPrChange>
              </w:rPr>
            </w:pPr>
            <w:ins w:id="5149" w:author="Camilo Andrés Díaz Gómez" w:date="2023-03-14T21:33:00Z">
              <w:r w:rsidRPr="002B569F">
                <w:rPr>
                  <w:rFonts w:cs="Times New Roman"/>
                  <w:szCs w:val="24"/>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0"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1"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2"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3"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4" w:author="Camilo Andrés Díaz Gómez" w:date="2023-03-14T21:33:00Z"/>
                <w:rFonts w:cs="Times New Roman"/>
                <w:szCs w:val="24"/>
              </w:rPr>
            </w:pPr>
            <w:ins w:id="5155"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6"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7"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8"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9"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0"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1"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2"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3"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4"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5"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6"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16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168" w:author="Camilo Andrés Díaz Gómez" w:date="2023-03-14T21:33:00Z"/>
                <w:rFonts w:cs="Times New Roman"/>
                <w:color w:val="auto"/>
                <w:szCs w:val="24"/>
                <w:rPrChange w:id="5169" w:author="Camilo Andrés Díaz Gómez" w:date="2023-03-28T17:42:00Z">
                  <w:rPr>
                    <w:ins w:id="5170" w:author="Camilo Andrés Díaz Gómez" w:date="2023-03-14T21:33:00Z"/>
                    <w:rFonts w:cs="Times New Roman"/>
                    <w:szCs w:val="24"/>
                  </w:rPr>
                </w:rPrChange>
              </w:rPr>
            </w:pPr>
            <w:ins w:id="5171" w:author="Camilo Andrés Díaz Gómez" w:date="2023-03-14T21:33:00Z">
              <w:r w:rsidRPr="002B569F">
                <w:rPr>
                  <w:rFonts w:cs="Times New Roman"/>
                  <w:szCs w:val="24"/>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2"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3"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4"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5"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6" w:author="Camilo Andrés Díaz Gómez" w:date="2023-03-14T21:33:00Z"/>
                <w:rFonts w:cs="Times New Roman"/>
                <w:szCs w:val="24"/>
              </w:rPr>
            </w:pPr>
            <w:ins w:id="5177"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8" w:author="Camilo Andrés Díaz Gómez" w:date="2023-03-14T21:33:00Z"/>
                <w:rFonts w:cs="Times New Roman"/>
                <w:szCs w:val="24"/>
              </w:rPr>
            </w:pPr>
            <w:ins w:id="5179"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0"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1"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2"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3"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4"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5"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6"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7"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8"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9" w:author="Camilo Andrés Díaz Gómez" w:date="2023-03-14T21:33:00Z"/>
                <w:rFonts w:cs="Times New Roman"/>
                <w:szCs w:val="24"/>
              </w:rPr>
            </w:pPr>
          </w:p>
        </w:tc>
      </w:tr>
      <w:tr w:rsidR="002B569F" w:rsidRPr="002B569F" w14:paraId="692D7FAF" w14:textId="77777777" w:rsidTr="001A2974">
        <w:trPr>
          <w:ins w:id="519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191" w:author="Camilo Andrés Díaz Gómez" w:date="2023-03-14T21:33:00Z"/>
                <w:rFonts w:cs="Times New Roman"/>
                <w:color w:val="auto"/>
                <w:szCs w:val="24"/>
                <w:rPrChange w:id="5192" w:author="Camilo Andrés Díaz Gómez" w:date="2023-03-28T17:42:00Z">
                  <w:rPr>
                    <w:ins w:id="5193" w:author="Camilo Andrés Díaz Gómez" w:date="2023-03-14T21:33:00Z"/>
                    <w:rFonts w:cs="Times New Roman"/>
                    <w:szCs w:val="24"/>
                  </w:rPr>
                </w:rPrChange>
              </w:rPr>
            </w:pPr>
            <w:ins w:id="5194" w:author="Camilo Andrés Díaz Gómez" w:date="2023-03-14T21:33:00Z">
              <w:r w:rsidRPr="002B569F">
                <w:rPr>
                  <w:rFonts w:cs="Times New Roman"/>
                  <w:szCs w:val="24"/>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5"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6"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7"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8"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9" w:author="Camilo Andrés Díaz Gómez" w:date="2023-03-14T21:33:00Z"/>
                <w:rFonts w:cs="Times New Roman"/>
                <w:szCs w:val="24"/>
              </w:rPr>
            </w:pPr>
            <w:ins w:id="5200"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1" w:author="Camilo Andrés Díaz Gómez" w:date="2023-03-14T21:33:00Z"/>
                <w:rFonts w:cs="Times New Roman"/>
                <w:szCs w:val="24"/>
              </w:rPr>
            </w:pPr>
            <w:ins w:id="5202"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3"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4"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5"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6"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7"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8"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9"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0"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1"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2"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21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214" w:author="Camilo Andrés Díaz Gómez" w:date="2023-03-14T21:33:00Z"/>
                <w:rFonts w:cs="Times New Roman"/>
                <w:color w:val="auto"/>
                <w:szCs w:val="24"/>
                <w:rPrChange w:id="5215" w:author="Camilo Andrés Díaz Gómez" w:date="2023-03-28T17:42:00Z">
                  <w:rPr>
                    <w:ins w:id="5216" w:author="Camilo Andrés Díaz Gómez" w:date="2023-03-14T21:33:00Z"/>
                    <w:rFonts w:cs="Times New Roman"/>
                    <w:szCs w:val="24"/>
                  </w:rPr>
                </w:rPrChange>
              </w:rPr>
            </w:pPr>
            <w:ins w:id="5217" w:author="Camilo Andrés Díaz Gómez" w:date="2023-03-14T21:33:00Z">
              <w:r w:rsidRPr="002B569F">
                <w:rPr>
                  <w:rFonts w:cs="Times New Roman"/>
                  <w:szCs w:val="24"/>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8"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9"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0"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1"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2"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3" w:author="Camilo Andrés Díaz Gómez" w:date="2023-03-14T21:33:00Z"/>
                <w:rFonts w:cs="Times New Roman"/>
                <w:szCs w:val="24"/>
              </w:rPr>
            </w:pPr>
            <w:ins w:id="5224"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5"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6"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7"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8"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9"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0"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1"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2"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3"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4" w:author="Camilo Andrés Díaz Gómez" w:date="2023-03-14T21:33:00Z"/>
                <w:rFonts w:cs="Times New Roman"/>
                <w:szCs w:val="24"/>
              </w:rPr>
            </w:pPr>
          </w:p>
        </w:tc>
      </w:tr>
      <w:tr w:rsidR="002B569F" w:rsidRPr="002B569F" w14:paraId="21DF81B8" w14:textId="77777777" w:rsidTr="001A2974">
        <w:trPr>
          <w:ins w:id="523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236" w:author="Camilo Andrés Díaz Gómez" w:date="2023-03-14T21:33:00Z"/>
                <w:rFonts w:cs="Times New Roman"/>
                <w:color w:val="auto"/>
                <w:szCs w:val="24"/>
                <w:rPrChange w:id="5237" w:author="Camilo Andrés Díaz Gómez" w:date="2023-03-28T17:42:00Z">
                  <w:rPr>
                    <w:ins w:id="5238" w:author="Camilo Andrés Díaz Gómez" w:date="2023-03-14T21:33:00Z"/>
                    <w:rFonts w:cs="Times New Roman"/>
                    <w:szCs w:val="24"/>
                  </w:rPr>
                </w:rPrChange>
              </w:rPr>
            </w:pPr>
            <w:ins w:id="5239" w:author="Camilo Andrés Díaz Gómez" w:date="2023-03-14T21:33:00Z">
              <w:r w:rsidRPr="002B569F">
                <w:rPr>
                  <w:rFonts w:cs="Times New Roman"/>
                  <w:szCs w:val="24"/>
                </w:rPr>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0"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1"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2"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3"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4"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5"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6" w:author="Camilo Andrés Díaz Gómez" w:date="2023-03-14T21:33:00Z"/>
                <w:rFonts w:cs="Times New Roman"/>
                <w:szCs w:val="24"/>
              </w:rPr>
            </w:pPr>
            <w:ins w:id="5247"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8"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9"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0"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1"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2"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3"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4"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5"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6"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25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258" w:author="Camilo Andrés Díaz Gómez" w:date="2023-03-14T21:33:00Z"/>
                <w:rFonts w:cs="Times New Roman"/>
                <w:color w:val="auto"/>
                <w:szCs w:val="24"/>
                <w:rPrChange w:id="5259" w:author="Camilo Andrés Díaz Gómez" w:date="2023-03-28T17:42:00Z">
                  <w:rPr>
                    <w:ins w:id="5260" w:author="Camilo Andrés Díaz Gómez" w:date="2023-03-14T21:33:00Z"/>
                    <w:rFonts w:cs="Times New Roman"/>
                    <w:szCs w:val="24"/>
                  </w:rPr>
                </w:rPrChange>
              </w:rPr>
            </w:pPr>
            <w:ins w:id="5261" w:author="Camilo Andrés Díaz Gómez" w:date="2023-03-14T21:33:00Z">
              <w:r w:rsidRPr="002B569F">
                <w:rPr>
                  <w:rFonts w:cs="Times New Roman"/>
                  <w:szCs w:val="24"/>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2"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3"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4"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5"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6"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7"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8" w:author="Camilo Andrés Díaz Gómez" w:date="2023-03-14T21:33:00Z"/>
                <w:rFonts w:cs="Times New Roman"/>
                <w:szCs w:val="24"/>
              </w:rPr>
            </w:pPr>
            <w:ins w:id="5269"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0" w:author="Camilo Andrés Díaz Gómez" w:date="2023-03-14T21:33:00Z"/>
                <w:rFonts w:cs="Times New Roman"/>
                <w:szCs w:val="24"/>
              </w:rPr>
            </w:pPr>
            <w:ins w:id="5271"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2"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3"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4"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5"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6"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7"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8"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9" w:author="Camilo Andrés Díaz Gómez" w:date="2023-03-14T21:33:00Z"/>
                <w:rFonts w:cs="Times New Roman"/>
                <w:szCs w:val="24"/>
              </w:rPr>
            </w:pPr>
          </w:p>
        </w:tc>
      </w:tr>
      <w:tr w:rsidR="002B569F" w:rsidRPr="002B569F" w14:paraId="02185B24" w14:textId="77777777" w:rsidTr="001A2974">
        <w:trPr>
          <w:ins w:id="528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281" w:author="Camilo Andrés Díaz Gómez" w:date="2023-03-14T21:33:00Z"/>
                <w:rFonts w:cs="Times New Roman"/>
                <w:color w:val="auto"/>
                <w:szCs w:val="24"/>
                <w:rPrChange w:id="5282" w:author="Camilo Andrés Díaz Gómez" w:date="2023-03-28T17:42:00Z">
                  <w:rPr>
                    <w:ins w:id="5283" w:author="Camilo Andrés Díaz Gómez" w:date="2023-03-14T21:33:00Z"/>
                    <w:rFonts w:cs="Times New Roman"/>
                    <w:szCs w:val="24"/>
                  </w:rPr>
                </w:rPrChange>
              </w:rPr>
            </w:pPr>
            <w:ins w:id="5284" w:author="Camilo Andrés Díaz Gómez" w:date="2023-03-14T21:33:00Z">
              <w:r w:rsidRPr="002B569F">
                <w:rPr>
                  <w:rFonts w:cs="Times New Roman"/>
                  <w:szCs w:val="24"/>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5"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6"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7"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8"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9"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0"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1"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2" w:author="Camilo Andrés Díaz Gómez" w:date="2023-03-14T21:33:00Z"/>
                <w:rFonts w:cs="Times New Roman"/>
                <w:szCs w:val="24"/>
              </w:rPr>
            </w:pPr>
            <w:ins w:id="5293"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4" w:author="Camilo Andrés Díaz Gómez" w:date="2023-03-14T21:33:00Z"/>
                <w:rFonts w:cs="Times New Roman"/>
                <w:szCs w:val="24"/>
              </w:rPr>
            </w:pPr>
            <w:ins w:id="5295"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6"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7"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8"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9"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0"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1"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2"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30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304" w:author="Camilo Andrés Díaz Gómez" w:date="2023-03-14T21:33:00Z"/>
                <w:rFonts w:cs="Times New Roman"/>
                <w:color w:val="auto"/>
                <w:szCs w:val="24"/>
                <w:rPrChange w:id="5305" w:author="Camilo Andrés Díaz Gómez" w:date="2023-03-28T17:42:00Z">
                  <w:rPr>
                    <w:ins w:id="5306" w:author="Camilo Andrés Díaz Gómez" w:date="2023-03-14T21:33:00Z"/>
                    <w:rFonts w:cs="Times New Roman"/>
                    <w:szCs w:val="24"/>
                  </w:rPr>
                </w:rPrChange>
              </w:rPr>
            </w:pPr>
            <w:ins w:id="5307" w:author="Camilo Andrés Díaz Gómez" w:date="2023-03-14T21:33:00Z">
              <w:r w:rsidRPr="002B569F">
                <w:rPr>
                  <w:rFonts w:cs="Times New Roman"/>
                  <w:szCs w:val="24"/>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8"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9"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0"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1"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2"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3"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4"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5"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6" w:author="Camilo Andrés Díaz Gómez" w:date="2023-03-14T21:33:00Z"/>
                <w:rFonts w:cs="Times New Roman"/>
                <w:szCs w:val="24"/>
              </w:rPr>
            </w:pPr>
            <w:ins w:id="5317"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8"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9"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0"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1"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2"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3"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4" w:author="Camilo Andrés Díaz Gómez" w:date="2023-03-14T21:33:00Z"/>
                <w:rFonts w:cs="Times New Roman"/>
                <w:szCs w:val="24"/>
              </w:rPr>
            </w:pPr>
          </w:p>
        </w:tc>
      </w:tr>
      <w:tr w:rsidR="00162569" w:rsidRPr="002B569F" w14:paraId="3B22D167" w14:textId="77777777" w:rsidTr="001A2974">
        <w:trPr>
          <w:ins w:id="532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326" w:author="Camilo Andrés Díaz Gómez" w:date="2023-03-14T21:33:00Z"/>
                <w:rFonts w:cs="Times New Roman"/>
                <w:color w:val="auto"/>
                <w:szCs w:val="24"/>
                <w:rPrChange w:id="5327" w:author="Camilo Andrés Díaz Gómez" w:date="2023-03-28T17:42:00Z">
                  <w:rPr>
                    <w:ins w:id="5328" w:author="Camilo Andrés Díaz Gómez" w:date="2023-03-14T21:33:00Z"/>
                    <w:rFonts w:cs="Times New Roman"/>
                    <w:szCs w:val="24"/>
                  </w:rPr>
                </w:rPrChange>
              </w:rPr>
            </w:pPr>
            <w:ins w:id="5329" w:author="Camilo Andrés Díaz Gómez" w:date="2023-03-14T21:33:00Z">
              <w:r w:rsidRPr="002B569F">
                <w:rPr>
                  <w:rFonts w:cs="Times New Roman"/>
                  <w:szCs w:val="24"/>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0"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1"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2"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3"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4"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5"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6"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7"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8" w:author="Camilo Andrés Díaz Gómez" w:date="2023-03-14T21:33:00Z"/>
                <w:rFonts w:cs="Times New Roman"/>
                <w:szCs w:val="24"/>
              </w:rPr>
            </w:pPr>
            <w:ins w:id="5339"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0" w:author="Camilo Andrés Díaz Gómez" w:date="2023-03-14T21:33:00Z"/>
                <w:rFonts w:cs="Times New Roman"/>
                <w:szCs w:val="24"/>
              </w:rPr>
            </w:pPr>
            <w:ins w:id="5341"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2"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3"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4"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5"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6"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7"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34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349" w:author="Camilo Andrés Díaz Gómez" w:date="2023-03-14T21:33:00Z"/>
                <w:rFonts w:cs="Times New Roman"/>
                <w:color w:val="auto"/>
                <w:szCs w:val="24"/>
                <w:rPrChange w:id="5350" w:author="Camilo Andrés Díaz Gómez" w:date="2023-03-28T17:42:00Z">
                  <w:rPr>
                    <w:ins w:id="5351" w:author="Camilo Andrés Díaz Gómez" w:date="2023-03-14T21:33:00Z"/>
                    <w:rFonts w:cs="Times New Roman"/>
                    <w:szCs w:val="24"/>
                  </w:rPr>
                </w:rPrChange>
              </w:rPr>
            </w:pPr>
            <w:ins w:id="5352" w:author="Camilo Andrés Díaz Gómez" w:date="2023-03-14T21:33:00Z">
              <w:r w:rsidRPr="002B569F">
                <w:rPr>
                  <w:rFonts w:cs="Times New Roman"/>
                  <w:szCs w:val="24"/>
                </w:rPr>
                <w:lastRenderedPageBreak/>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3"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4"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5"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6"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7"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8"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9"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0"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1"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2" w:author="Camilo Andrés Díaz Gómez" w:date="2023-03-14T21:33:00Z"/>
                <w:rFonts w:cs="Times New Roman"/>
                <w:szCs w:val="24"/>
              </w:rPr>
            </w:pPr>
            <w:ins w:id="5363"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4" w:author="Camilo Andrés Díaz Gómez" w:date="2023-03-14T21:33:00Z"/>
                <w:rFonts w:cs="Times New Roman"/>
                <w:szCs w:val="24"/>
              </w:rPr>
            </w:pPr>
            <w:ins w:id="5365"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6"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7"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8"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9"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0" w:author="Camilo Andrés Díaz Gómez" w:date="2023-03-14T21:33:00Z"/>
                <w:rFonts w:cs="Times New Roman"/>
                <w:szCs w:val="24"/>
              </w:rPr>
            </w:pPr>
          </w:p>
        </w:tc>
      </w:tr>
      <w:tr w:rsidR="00827C39" w:rsidRPr="002B569F" w14:paraId="3DBCC74E" w14:textId="77777777" w:rsidTr="001A2974">
        <w:trPr>
          <w:ins w:id="537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5372" w:author="Camilo Andrés Díaz Gómez" w:date="2023-03-14T21:33:00Z"/>
                <w:rFonts w:cs="Times New Roman"/>
                <w:color w:val="auto"/>
                <w:szCs w:val="24"/>
                <w:rPrChange w:id="5373" w:author="Camilo Andrés Díaz Gómez" w:date="2023-03-28T17:42:00Z">
                  <w:rPr>
                    <w:ins w:id="5374" w:author="Camilo Andrés Díaz Gómez" w:date="2023-03-14T21:33:00Z"/>
                    <w:rFonts w:cs="Times New Roman"/>
                    <w:szCs w:val="24"/>
                  </w:rPr>
                </w:rPrChange>
              </w:rPr>
            </w:pPr>
            <w:ins w:id="5375" w:author="Camilo Andrés Díaz Gómez" w:date="2023-03-14T21:33:00Z">
              <w:r w:rsidRPr="002B569F">
                <w:rPr>
                  <w:rFonts w:cs="Times New Roman"/>
                  <w:szCs w:val="24"/>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6"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7"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8"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9"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0"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1"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2"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3"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4"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5"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6" w:author="Camilo Andrés Díaz Gómez" w:date="2023-03-14T21:33:00Z"/>
                <w:rFonts w:cs="Times New Roman"/>
                <w:szCs w:val="24"/>
              </w:rPr>
            </w:pPr>
            <w:ins w:id="5387"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8" w:author="Camilo Andrés Díaz Gómez" w:date="2023-03-14T21:33:00Z"/>
                <w:rFonts w:cs="Times New Roman"/>
                <w:szCs w:val="24"/>
              </w:rPr>
            </w:pPr>
            <w:ins w:id="5389"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0" w:author="Camilo Andrés Díaz Gómez" w:date="2023-03-14T21:33:00Z"/>
                <w:rFonts w:cs="Times New Roman"/>
                <w:szCs w:val="24"/>
              </w:rPr>
            </w:pPr>
            <w:ins w:id="5391"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2"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3"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4" w:author="Camilo Andrés Díaz Gómez" w:date="2023-03-14T21:33:00Z"/>
                <w:rFonts w:cs="Times New Roman"/>
                <w:szCs w:val="24"/>
              </w:rPr>
            </w:pPr>
          </w:p>
        </w:tc>
      </w:tr>
      <w:tr w:rsidR="00827C39"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539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5396" w:author="Camilo Andrés Díaz Gómez" w:date="2023-03-14T21:33:00Z"/>
                <w:rFonts w:cs="Times New Roman"/>
                <w:color w:val="auto"/>
                <w:szCs w:val="24"/>
                <w:rPrChange w:id="5397" w:author="Camilo Andrés Díaz Gómez" w:date="2023-03-28T17:42:00Z">
                  <w:rPr>
                    <w:ins w:id="5398" w:author="Camilo Andrés Díaz Gómez" w:date="2023-03-14T21:33:00Z"/>
                    <w:rFonts w:cs="Times New Roman"/>
                    <w:szCs w:val="24"/>
                  </w:rPr>
                </w:rPrChange>
              </w:rPr>
            </w:pPr>
            <w:ins w:id="5399" w:author="Camilo Andrés Díaz Gómez" w:date="2023-03-14T21:33:00Z">
              <w:r w:rsidRPr="002B569F">
                <w:rPr>
                  <w:rFonts w:cs="Times New Roman"/>
                  <w:szCs w:val="24"/>
                </w:rPr>
                <w:t>Act.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0"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1"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2"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3"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4"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5"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6"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7"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8"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9"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0"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1"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2" w:author="Camilo Andrés Díaz Gómez" w:date="2023-03-14T21:33:00Z"/>
                <w:rFonts w:cs="Times New Roman"/>
                <w:szCs w:val="24"/>
              </w:rPr>
            </w:pPr>
            <w:ins w:id="5413"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4"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5"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6" w:author="Camilo Andrés Díaz Gómez" w:date="2023-03-14T21:33:00Z"/>
                <w:rFonts w:cs="Times New Roman"/>
                <w:szCs w:val="24"/>
              </w:rPr>
            </w:pPr>
          </w:p>
        </w:tc>
      </w:tr>
      <w:tr w:rsidR="00827C39" w:rsidRPr="002B569F" w14:paraId="6CC614D8" w14:textId="77777777" w:rsidTr="001A2974">
        <w:trPr>
          <w:ins w:id="541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5418" w:author="Camilo Andrés Díaz Gómez" w:date="2023-03-14T21:33:00Z"/>
                <w:rFonts w:cs="Times New Roman"/>
                <w:color w:val="auto"/>
                <w:szCs w:val="24"/>
                <w:rPrChange w:id="5419" w:author="Camilo Andrés Díaz Gómez" w:date="2023-03-28T17:42:00Z">
                  <w:rPr>
                    <w:ins w:id="5420" w:author="Camilo Andrés Díaz Gómez" w:date="2023-03-14T21:33:00Z"/>
                    <w:rFonts w:cs="Times New Roman"/>
                    <w:szCs w:val="24"/>
                  </w:rPr>
                </w:rPrChange>
              </w:rPr>
            </w:pPr>
            <w:ins w:id="5421" w:author="Camilo Andrés Díaz Gómez" w:date="2023-03-14T21:33:00Z">
              <w:r w:rsidRPr="002B569F">
                <w:rPr>
                  <w:rFonts w:cs="Times New Roman"/>
                  <w:szCs w:val="24"/>
                </w:rPr>
                <w:t>Act.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2"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3"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4"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5"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6"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7"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8"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9"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0"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1"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2"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3"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4" w:author="Camilo Andrés Díaz Gómez" w:date="2023-03-14T21:33:00Z"/>
                <w:rFonts w:cs="Times New Roman"/>
                <w:szCs w:val="24"/>
              </w:rPr>
            </w:pPr>
            <w:ins w:id="5435"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6" w:author="Camilo Andrés Díaz Gómez" w:date="2023-03-14T21:33:00Z"/>
                <w:rFonts w:cs="Times New Roman"/>
                <w:szCs w:val="24"/>
              </w:rPr>
            </w:pPr>
            <w:ins w:id="5437"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8" w:author="Camilo Andrés Díaz Gómez" w:date="2023-03-14T21:33:00Z"/>
                <w:rFonts w:cs="Times New Roman"/>
                <w:szCs w:val="24"/>
              </w:rPr>
            </w:pPr>
            <w:ins w:id="5439"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0" w:author="Camilo Andrés Díaz Gómez" w:date="2023-03-14T21:33:00Z"/>
                <w:rFonts w:cs="Times New Roman"/>
                <w:szCs w:val="24"/>
              </w:rPr>
            </w:pPr>
          </w:p>
        </w:tc>
      </w:tr>
      <w:tr w:rsidR="00827C39"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544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5442" w:author="Camilo Andrés Díaz Gómez" w:date="2023-03-14T21:33:00Z"/>
                <w:rFonts w:cs="Times New Roman"/>
                <w:color w:val="auto"/>
                <w:szCs w:val="24"/>
                <w:rPrChange w:id="5443" w:author="Camilo Andrés Díaz Gómez" w:date="2023-03-28T17:42:00Z">
                  <w:rPr>
                    <w:ins w:id="5444" w:author="Camilo Andrés Díaz Gómez" w:date="2023-03-14T21:33:00Z"/>
                    <w:rFonts w:cs="Times New Roman"/>
                    <w:szCs w:val="24"/>
                  </w:rPr>
                </w:rPrChange>
              </w:rPr>
            </w:pPr>
            <w:ins w:id="5445" w:author="Camilo Andrés Díaz Gómez" w:date="2023-03-14T21:33:00Z">
              <w:r w:rsidRPr="002B569F">
                <w:rPr>
                  <w:rFonts w:cs="Times New Roman"/>
                  <w:szCs w:val="24"/>
                </w:rPr>
                <w:t>Act.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6"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7"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8"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9"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0"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1"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2"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3"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4"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5"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6"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7"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8"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9"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0" w:author="Camilo Andrés Díaz Gómez" w:date="2023-03-14T21:33:00Z"/>
                <w:rFonts w:cs="Times New Roman"/>
                <w:szCs w:val="24"/>
              </w:rPr>
            </w:pPr>
            <w:ins w:id="5461"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2" w:author="Camilo Andrés Díaz Gómez" w:date="2023-03-14T21:33:00Z"/>
                <w:rFonts w:cs="Times New Roman"/>
                <w:szCs w:val="24"/>
              </w:rPr>
            </w:pPr>
            <w:ins w:id="5463"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5464" w:author="Steff Guzmán" w:date="2023-03-13T19:17:00Z"/>
          <w:rPrChange w:id="5465" w:author="Camilo Andrés Díaz Gómez" w:date="2023-03-28T17:42:00Z">
            <w:rPr>
              <w:ins w:id="5466"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5467" w:author="Steff Guzmán" w:date="2023-03-13T19:17:00Z"/>
          <w:moveFrom w:id="5468" w:author="Camilo Andrés Díaz Gómez" w:date="2023-03-14T21:33:00Z"/>
          <w:rPrChange w:id="5469" w:author="Camilo Andrés Díaz Gómez" w:date="2023-03-28T17:42:00Z">
            <w:rPr>
              <w:ins w:id="5470" w:author="Steff Guzmán" w:date="2023-03-13T19:17:00Z"/>
              <w:moveFrom w:id="5471" w:author="Camilo Andrés Díaz Gómez" w:date="2023-03-14T21:33:00Z"/>
              <w:color w:val="000000" w:themeColor="text1"/>
            </w:rPr>
          </w:rPrChange>
        </w:rPr>
        <w:pPrChange w:id="5472" w:author="Camilo Andrés Díaz Gómez" w:date="2023-03-28T17:43:00Z">
          <w:pPr>
            <w:pStyle w:val="PrrAPA"/>
          </w:pPr>
        </w:pPrChange>
      </w:pPr>
      <w:moveFromRangeStart w:id="5473" w:author="Camilo Andrés Díaz Gómez" w:date="2023-03-14T21:33:00Z" w:name="move129722007"/>
      <w:moveFrom w:id="5474" w:author="Camilo Andrés Díaz Gómez" w:date="2023-03-14T21:33:00Z">
        <w:ins w:id="5475" w:author="Steff Guzmán" w:date="2023-03-13T19:23:00Z">
          <w:r w:rsidRPr="002B569F" w:rsidDel="00AE3134">
            <w:rPr>
              <w:rFonts w:cs="Times New Roman"/>
              <w:szCs w:val="24"/>
            </w:rPr>
            <w:t xml:space="preserve">Tabla </w:t>
          </w:r>
          <w:r w:rsidRPr="002B569F" w:rsidDel="00AE3134">
            <w:rPr>
              <w:rFonts w:cs="Times New Roman"/>
              <w:b w:val="0"/>
              <w:iCs w:val="0"/>
              <w:szCs w:val="24"/>
            </w:rPr>
            <w:fldChar w:fldCharType="begin"/>
          </w:r>
          <w:r w:rsidRPr="002B569F" w:rsidDel="00AE3134">
            <w:rPr>
              <w:rFonts w:cs="Times New Roman"/>
              <w:szCs w:val="24"/>
            </w:rPr>
            <w:instrText xml:space="preserve"> SEQ Tabla \* ARABIC </w:instrText>
          </w:r>
        </w:ins>
        <w:r w:rsidRPr="002B569F" w:rsidDel="00AE3134">
          <w:rPr>
            <w:rFonts w:cs="Times New Roman"/>
            <w:b w:val="0"/>
            <w:iCs w:val="0"/>
            <w:szCs w:val="24"/>
          </w:rPr>
          <w:fldChar w:fldCharType="separate"/>
        </w:r>
        <w:ins w:id="5476" w:author="Steff Guzmán" w:date="2023-03-13T19:26:00Z">
          <w:r w:rsidRPr="002B569F" w:rsidDel="00AE3134">
            <w:rPr>
              <w:rFonts w:cs="Times New Roman"/>
              <w:noProof/>
              <w:szCs w:val="24"/>
            </w:rPr>
            <w:t>2</w:t>
          </w:r>
        </w:ins>
        <w:ins w:id="5477" w:author="Steff Guzmán" w:date="2023-03-13T19:23:00Z">
          <w:r w:rsidRPr="002B569F" w:rsidDel="00AE3134">
            <w:rPr>
              <w:rFonts w:cs="Times New Roman"/>
              <w:b w:val="0"/>
              <w:iCs w:val="0"/>
              <w:szCs w:val="24"/>
            </w:rPr>
            <w:fldChar w:fldCharType="end"/>
          </w:r>
        </w:ins>
      </w:moveFrom>
    </w:p>
    <w:p w14:paraId="0EB09F10" w14:textId="06445C0E" w:rsidR="00323D57" w:rsidRPr="002B569F" w:rsidDel="00AE3134" w:rsidRDefault="00323D57">
      <w:pPr>
        <w:pStyle w:val="PrrAPA"/>
        <w:rPr>
          <w:moveFrom w:id="5478" w:author="Camilo Andrés Díaz Gómez" w:date="2023-03-14T21:33:00Z"/>
          <w:rPrChange w:id="5479" w:author="Camilo Andrés Díaz Gómez" w:date="2023-03-28T17:42:00Z">
            <w:rPr>
              <w:moveFrom w:id="5480"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5481" w:author="Steff Guzmán" w:date="2023-03-24T16:10:00Z"/>
          <w:rFonts w:cs="Times New Roman"/>
          <w:szCs w:val="24"/>
        </w:rPr>
      </w:pPr>
      <w:moveFrom w:id="5482" w:author="Camilo Andrés Díaz Gómez" w:date="2023-03-14T21:33:00Z">
        <w:ins w:id="5483" w:author="Steff Guzmán" w:date="2023-03-13T19:23:00Z">
          <w:r w:rsidRPr="002B569F" w:rsidDel="00AE3134">
            <w:rPr>
              <w:rFonts w:cs="Times New Roman"/>
              <w:szCs w:val="24"/>
              <w:rPrChange w:id="5484" w:author="Camilo Andrés Díaz Gómez" w:date="2023-03-28T17:42:00Z">
                <w:rPr>
                  <w:rFonts w:cs="Times New Roman"/>
                  <w:color w:val="000000"/>
                  <w:szCs w:val="24"/>
                </w:rPr>
              </w:rPrChange>
            </w:rPr>
            <w:t xml:space="preserve"> </w:t>
          </w:r>
          <w:r w:rsidRPr="002B569F" w:rsidDel="00AE3134">
            <w:rPr>
              <w:rFonts w:cs="Times New Roman"/>
              <w:i/>
              <w:iCs/>
              <w:szCs w:val="24"/>
              <w:rPrChange w:id="5485" w:author="Camilo Andrés Díaz Gómez" w:date="2023-03-28T17:42:00Z">
                <w:rPr>
                  <w:rFonts w:cs="Times New Roman"/>
                  <w:i/>
                  <w:iCs/>
                  <w:color w:val="000000"/>
                  <w:szCs w:val="24"/>
                </w:rPr>
              </w:rPrChange>
            </w:rPr>
            <w:t>Cronograma de actividades generales.</w:t>
          </w:r>
        </w:ins>
      </w:moveFrom>
      <w:moveFromRangeEnd w:id="5473"/>
    </w:p>
    <w:p w14:paraId="2581FABF" w14:textId="77777777" w:rsidR="006E680E" w:rsidRPr="002B569F" w:rsidRDefault="006E680E">
      <w:pPr>
        <w:rPr>
          <w:ins w:id="5486" w:author="Steff Guzmán" w:date="2023-03-24T16:10:00Z"/>
          <w:rFonts w:cs="Times New Roman"/>
          <w:szCs w:val="24"/>
        </w:rPr>
        <w:pPrChange w:id="5487" w:author="Camilo Andrés Díaz Gómez" w:date="2023-03-28T17:43:00Z">
          <w:pPr>
            <w:spacing w:after="160"/>
            <w:jc w:val="left"/>
          </w:pPr>
        </w:pPrChange>
      </w:pPr>
    </w:p>
    <w:p w14:paraId="0B943199" w14:textId="77777777" w:rsidR="006E680E" w:rsidRPr="002B569F" w:rsidRDefault="006E680E">
      <w:pPr>
        <w:rPr>
          <w:ins w:id="5488" w:author="Steff Guzmán" w:date="2023-03-24T16:10:00Z"/>
          <w:rFonts w:cs="Times New Roman"/>
          <w:szCs w:val="24"/>
        </w:rPr>
        <w:pPrChange w:id="5489" w:author="Camilo Andrés Díaz Gómez" w:date="2023-03-28T17:43:00Z">
          <w:pPr>
            <w:spacing w:after="160"/>
            <w:jc w:val="left"/>
          </w:pPr>
        </w:pPrChange>
      </w:pPr>
    </w:p>
    <w:p w14:paraId="4DE718B5" w14:textId="77777777" w:rsidR="006E680E" w:rsidRPr="002B569F" w:rsidRDefault="006E680E">
      <w:pPr>
        <w:rPr>
          <w:ins w:id="5490" w:author="Steff Guzmán" w:date="2023-03-24T16:10:00Z"/>
          <w:rFonts w:cs="Times New Roman"/>
          <w:szCs w:val="24"/>
        </w:rPr>
        <w:pPrChange w:id="5491" w:author="Camilo Andrés Díaz Gómez" w:date="2023-03-28T17:43:00Z">
          <w:pPr>
            <w:spacing w:after="160"/>
            <w:jc w:val="left"/>
          </w:pPr>
        </w:pPrChange>
      </w:pPr>
    </w:p>
    <w:p w14:paraId="1A387E52" w14:textId="77777777" w:rsidR="006E680E" w:rsidRPr="002B569F" w:rsidRDefault="006E680E">
      <w:pPr>
        <w:rPr>
          <w:ins w:id="5492" w:author="Steff Guzmán" w:date="2023-03-24T16:10:00Z"/>
          <w:rFonts w:cs="Times New Roman"/>
          <w:szCs w:val="24"/>
        </w:rPr>
        <w:pPrChange w:id="5493" w:author="Camilo Andrés Díaz Gómez" w:date="2023-03-28T17:43:00Z">
          <w:pPr>
            <w:spacing w:after="160"/>
            <w:jc w:val="left"/>
          </w:pPr>
        </w:pPrChange>
      </w:pPr>
    </w:p>
    <w:p w14:paraId="76C6519D" w14:textId="77777777" w:rsidR="006E680E" w:rsidRPr="002B569F" w:rsidRDefault="006E680E">
      <w:pPr>
        <w:rPr>
          <w:ins w:id="5494" w:author="Steff Guzmán" w:date="2023-03-24T16:10:00Z"/>
          <w:rFonts w:cs="Times New Roman"/>
          <w:szCs w:val="24"/>
        </w:rPr>
        <w:pPrChange w:id="5495" w:author="Camilo Andrés Díaz Gómez" w:date="2023-03-28T17:43:00Z">
          <w:pPr>
            <w:spacing w:after="160"/>
            <w:jc w:val="left"/>
          </w:pPr>
        </w:pPrChange>
      </w:pPr>
    </w:p>
    <w:p w14:paraId="7B46F82A" w14:textId="77777777" w:rsidR="006E680E" w:rsidRPr="002B569F" w:rsidRDefault="006E680E">
      <w:pPr>
        <w:rPr>
          <w:ins w:id="5496" w:author="Steff Guzmán" w:date="2023-03-24T16:10:00Z"/>
          <w:rFonts w:cs="Times New Roman"/>
          <w:szCs w:val="24"/>
        </w:rPr>
        <w:pPrChange w:id="5497" w:author="Camilo Andrés Díaz Gómez" w:date="2023-03-28T17:43:00Z">
          <w:pPr>
            <w:spacing w:after="160"/>
            <w:jc w:val="left"/>
          </w:pPr>
        </w:pPrChange>
      </w:pPr>
    </w:p>
    <w:p w14:paraId="07D6C33D" w14:textId="77777777" w:rsidR="006E680E" w:rsidRPr="002B569F" w:rsidRDefault="006E680E">
      <w:pPr>
        <w:rPr>
          <w:ins w:id="5498" w:author="Steff Guzmán" w:date="2023-03-24T16:10:00Z"/>
          <w:rFonts w:cs="Times New Roman"/>
          <w:szCs w:val="24"/>
        </w:rPr>
        <w:pPrChange w:id="5499" w:author="Camilo Andrés Díaz Gómez" w:date="2023-03-28T17:43:00Z">
          <w:pPr>
            <w:spacing w:after="160"/>
            <w:jc w:val="left"/>
          </w:pPr>
        </w:pPrChange>
      </w:pPr>
    </w:p>
    <w:p w14:paraId="634C6C9C" w14:textId="77777777" w:rsidR="006E680E" w:rsidRPr="002B569F" w:rsidRDefault="006E680E">
      <w:pPr>
        <w:rPr>
          <w:ins w:id="5500" w:author="Steff Guzmán" w:date="2023-03-24T16:10:00Z"/>
          <w:rFonts w:cs="Times New Roman"/>
          <w:szCs w:val="24"/>
        </w:rPr>
        <w:pPrChange w:id="5501" w:author="Camilo Andrés Díaz Gómez" w:date="2023-03-28T17:43:00Z">
          <w:pPr>
            <w:spacing w:after="160"/>
            <w:jc w:val="left"/>
          </w:pPr>
        </w:pPrChange>
      </w:pPr>
    </w:p>
    <w:p w14:paraId="4F4909C3" w14:textId="77777777" w:rsidR="006E680E" w:rsidRPr="002B569F" w:rsidRDefault="006E680E">
      <w:pPr>
        <w:rPr>
          <w:ins w:id="5502" w:author="Steff Guzmán" w:date="2023-03-24T16:10:00Z"/>
          <w:rFonts w:cs="Times New Roman"/>
          <w:szCs w:val="24"/>
        </w:rPr>
        <w:pPrChange w:id="5503" w:author="Camilo Andrés Díaz Gómez" w:date="2023-03-28T17:43:00Z">
          <w:pPr>
            <w:spacing w:after="160"/>
            <w:jc w:val="left"/>
          </w:pPr>
        </w:pPrChange>
      </w:pPr>
    </w:p>
    <w:p w14:paraId="19B40FEC" w14:textId="77777777" w:rsidR="006E680E" w:rsidRPr="002B569F" w:rsidRDefault="006E680E">
      <w:pPr>
        <w:rPr>
          <w:ins w:id="5504" w:author="Steff Guzmán" w:date="2023-03-24T16:10:00Z"/>
          <w:rFonts w:cs="Times New Roman"/>
          <w:szCs w:val="24"/>
        </w:rPr>
        <w:pPrChange w:id="5505" w:author="Camilo Andrés Díaz Gómez" w:date="2023-03-28T17:43:00Z">
          <w:pPr>
            <w:spacing w:after="160"/>
            <w:jc w:val="left"/>
          </w:pPr>
        </w:pPrChange>
      </w:pPr>
    </w:p>
    <w:p w14:paraId="6E4A08DA" w14:textId="77777777" w:rsidR="006E680E" w:rsidRPr="002B569F" w:rsidRDefault="006E680E">
      <w:pPr>
        <w:rPr>
          <w:ins w:id="5506" w:author="Steff Guzmán" w:date="2023-03-24T16:10:00Z"/>
          <w:rFonts w:cs="Times New Roman"/>
          <w:szCs w:val="24"/>
        </w:rPr>
        <w:pPrChange w:id="5507" w:author="Camilo Andrés Díaz Gómez" w:date="2023-03-28T17:43:00Z">
          <w:pPr>
            <w:spacing w:after="160"/>
            <w:jc w:val="left"/>
          </w:pPr>
        </w:pPrChange>
      </w:pPr>
    </w:p>
    <w:p w14:paraId="7A3480C3" w14:textId="77777777" w:rsidR="006E680E" w:rsidRPr="002B569F" w:rsidRDefault="006E680E">
      <w:pPr>
        <w:rPr>
          <w:ins w:id="5508" w:author="Steff Guzmán" w:date="2023-03-24T16:10:00Z"/>
          <w:rFonts w:cs="Times New Roman"/>
          <w:szCs w:val="24"/>
        </w:rPr>
        <w:pPrChange w:id="5509" w:author="Camilo Andrés Díaz Gómez" w:date="2023-03-28T17:43:00Z">
          <w:pPr>
            <w:spacing w:after="160"/>
            <w:jc w:val="left"/>
          </w:pPr>
        </w:pPrChange>
      </w:pPr>
    </w:p>
    <w:p w14:paraId="755CB841" w14:textId="77777777" w:rsidR="006E680E" w:rsidRPr="002B569F" w:rsidRDefault="006E680E">
      <w:pPr>
        <w:rPr>
          <w:ins w:id="5510" w:author="Steff Guzmán" w:date="2023-03-24T16:10:00Z"/>
          <w:rFonts w:cs="Times New Roman"/>
          <w:szCs w:val="24"/>
        </w:rPr>
        <w:pPrChange w:id="5511" w:author="Camilo Andrés Díaz Gómez" w:date="2023-03-28T17:43:00Z">
          <w:pPr>
            <w:spacing w:after="160"/>
            <w:jc w:val="left"/>
          </w:pPr>
        </w:pPrChange>
      </w:pPr>
    </w:p>
    <w:p w14:paraId="2FF114FD" w14:textId="77777777" w:rsidR="006E680E" w:rsidRPr="002B569F" w:rsidRDefault="006E680E">
      <w:pPr>
        <w:rPr>
          <w:ins w:id="5512" w:author="Steff Guzmán" w:date="2023-03-24T16:10:00Z"/>
          <w:rFonts w:cs="Times New Roman"/>
          <w:szCs w:val="24"/>
        </w:rPr>
        <w:pPrChange w:id="5513" w:author="Camilo Andrés Díaz Gómez" w:date="2023-03-28T17:43:00Z">
          <w:pPr>
            <w:spacing w:after="160"/>
            <w:jc w:val="left"/>
          </w:pPr>
        </w:pPrChange>
      </w:pPr>
    </w:p>
    <w:p w14:paraId="0E437456" w14:textId="77777777" w:rsidR="006E680E" w:rsidRPr="002B569F" w:rsidRDefault="006E680E">
      <w:pPr>
        <w:rPr>
          <w:ins w:id="5514" w:author="Steff Guzmán" w:date="2023-03-24T16:10:00Z"/>
          <w:rFonts w:cs="Times New Roman"/>
          <w:szCs w:val="24"/>
        </w:rPr>
        <w:pPrChange w:id="5515" w:author="Camilo Andrés Díaz Gómez" w:date="2023-03-28T17:43:00Z">
          <w:pPr>
            <w:spacing w:after="160"/>
            <w:jc w:val="left"/>
          </w:pPr>
        </w:pPrChange>
      </w:pPr>
    </w:p>
    <w:p w14:paraId="4CE74448" w14:textId="77777777" w:rsidR="006E680E" w:rsidRPr="002B569F" w:rsidRDefault="006E680E">
      <w:pPr>
        <w:rPr>
          <w:ins w:id="5516" w:author="Steff Guzmán" w:date="2023-03-24T16:10:00Z"/>
          <w:rFonts w:cs="Times New Roman"/>
          <w:szCs w:val="24"/>
        </w:rPr>
        <w:pPrChange w:id="5517" w:author="Camilo Andrés Díaz Gómez" w:date="2023-03-28T17:43:00Z">
          <w:pPr>
            <w:spacing w:after="160"/>
            <w:jc w:val="left"/>
          </w:pPr>
        </w:pPrChange>
      </w:pPr>
    </w:p>
    <w:p w14:paraId="4EDACDC9" w14:textId="77777777" w:rsidR="006E680E" w:rsidRPr="002B569F" w:rsidRDefault="006E680E" w:rsidP="002B569F">
      <w:pPr>
        <w:rPr>
          <w:ins w:id="5518" w:author="Steff Guzmán" w:date="2023-03-24T16:10:00Z"/>
          <w:rFonts w:cs="Times New Roman"/>
          <w:szCs w:val="24"/>
        </w:rPr>
      </w:pPr>
    </w:p>
    <w:p w14:paraId="165CBF37" w14:textId="58996546" w:rsidR="003033D8" w:rsidRPr="003033D8" w:rsidRDefault="003033D8" w:rsidP="003033D8">
      <w:pPr>
        <w:tabs>
          <w:tab w:val="center" w:pos="6219"/>
        </w:tabs>
        <w:rPr>
          <w:del w:id="5519" w:author="Steff Guzmán" w:date="2023-03-24T16:10:00Z"/>
          <w:rFonts w:cs="Times New Roman"/>
          <w:szCs w:val="24"/>
          <w:rPrChange w:id="5520" w:author="Camilo Andrés Díaz Gómez" w:date="2023-03-28T17:42:00Z">
            <w:rPr>
              <w:del w:id="5521" w:author="Steff Guzmán" w:date="2023-03-24T16:10:00Z"/>
              <w:rFonts w:cs="Times New Roman"/>
              <w:color w:val="000000" w:themeColor="text1"/>
              <w:szCs w:val="24"/>
            </w:rPr>
          </w:rPrChange>
        </w:rPr>
        <w:sectPr w:rsidR="003033D8" w:rsidRPr="003033D8" w:rsidSect="003033D8">
          <w:pgSz w:w="15840" w:h="12240" w:orient="landscape"/>
          <w:pgMar w:top="1701" w:right="1701" w:bottom="1701" w:left="1701" w:header="708" w:footer="708" w:gutter="0"/>
          <w:cols w:space="708"/>
          <w:docGrid w:linePitch="360"/>
          <w:sectPrChange w:id="5522" w:author="Steff Guzmán" w:date="2023-03-24T16:08:00Z">
            <w:sectPr w:rsidR="003033D8" w:rsidRPr="003033D8" w:rsidSect="003033D8">
              <w:pgSz w:w="12240" w:h="15840" w:orient="portrait"/>
              <w:pgMar w:top="1417" w:right="1701" w:bottom="1417" w:left="1701" w:header="708" w:footer="708" w:gutter="0"/>
            </w:sectPr>
          </w:sectPrChange>
        </w:sectPr>
        <w:pPrChange w:id="5523"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5524"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5525"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5526" w:author="Steff Guzmán" w:date="2023-03-13T19:56:00Z"/>
                <w:rFonts w:cs="Times New Roman"/>
                <w:color w:val="auto"/>
                <w:szCs w:val="24"/>
              </w:rPr>
            </w:pPr>
            <w:del w:id="5527"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28" w:author="Steff Guzmán" w:date="2023-03-13T19:56:00Z"/>
                <w:rFonts w:cs="Times New Roman"/>
                <w:color w:val="auto"/>
                <w:szCs w:val="24"/>
              </w:rPr>
            </w:pPr>
            <w:del w:id="5529"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30" w:author="Steff Guzmán" w:date="2023-03-13T19:56:00Z"/>
                <w:rFonts w:cs="Times New Roman"/>
                <w:color w:val="auto"/>
                <w:szCs w:val="24"/>
              </w:rPr>
            </w:pPr>
            <w:del w:id="5531"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32" w:author="Steff Guzmán" w:date="2023-03-13T19:56:00Z"/>
                <w:rFonts w:cs="Times New Roman"/>
                <w:color w:val="auto"/>
                <w:szCs w:val="24"/>
              </w:rPr>
            </w:pPr>
            <w:del w:id="5533"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5534"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535" w:author="Steff Guzmán" w:date="2023-03-13T19:56:00Z"/>
                <w:rFonts w:cs="Times New Roman"/>
                <w:color w:val="auto"/>
                <w:szCs w:val="24"/>
              </w:rPr>
            </w:pPr>
            <w:del w:id="5536"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37" w:author="Steff Guzmán" w:date="2023-03-13T19:56:00Z"/>
                <w:rFonts w:cs="Times New Roman"/>
                <w:szCs w:val="24"/>
              </w:rPr>
            </w:pPr>
            <w:del w:id="5538"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39" w:author="Steff Guzmán" w:date="2023-03-13T19:56:00Z"/>
                <w:rFonts w:cs="Times New Roman"/>
                <w:szCs w:val="24"/>
              </w:rPr>
            </w:pPr>
            <w:del w:id="5540"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1" w:author="Steff Guzmán" w:date="2023-03-13T19:56:00Z"/>
                <w:rFonts w:cs="Times New Roman"/>
                <w:szCs w:val="24"/>
              </w:rPr>
            </w:pPr>
            <w:del w:id="5542"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3" w:author="Steff Guzmán" w:date="2023-03-13T19:56:00Z"/>
                <w:rFonts w:cs="Times New Roman"/>
                <w:szCs w:val="24"/>
              </w:rPr>
            </w:pPr>
            <w:del w:id="5544"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5" w:author="Steff Guzmán" w:date="2023-03-13T19:56:00Z"/>
                <w:rFonts w:cs="Times New Roman"/>
                <w:szCs w:val="24"/>
              </w:rPr>
            </w:pPr>
            <w:del w:id="5546"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7" w:author="Steff Guzmán" w:date="2023-03-13T19:56:00Z"/>
                <w:rFonts w:cs="Times New Roman"/>
                <w:szCs w:val="24"/>
              </w:rPr>
            </w:pPr>
            <w:del w:id="5548"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9" w:author="Steff Guzmán" w:date="2023-03-13T19:56:00Z"/>
                <w:rFonts w:cs="Times New Roman"/>
                <w:szCs w:val="24"/>
              </w:rPr>
            </w:pPr>
            <w:del w:id="5550"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1" w:author="Steff Guzmán" w:date="2023-03-13T19:56:00Z"/>
                <w:rFonts w:cs="Times New Roman"/>
                <w:szCs w:val="24"/>
              </w:rPr>
            </w:pPr>
            <w:del w:id="5552"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3" w:author="Steff Guzmán" w:date="2023-03-13T19:56:00Z"/>
                <w:rFonts w:cs="Times New Roman"/>
                <w:szCs w:val="24"/>
              </w:rPr>
            </w:pPr>
            <w:del w:id="5554"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5" w:author="Steff Guzmán" w:date="2023-03-13T19:56:00Z"/>
                <w:rFonts w:cs="Times New Roman"/>
                <w:szCs w:val="24"/>
              </w:rPr>
            </w:pPr>
            <w:del w:id="5556"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7" w:author="Steff Guzmán" w:date="2023-03-13T19:56:00Z"/>
                <w:rFonts w:cs="Times New Roman"/>
                <w:szCs w:val="24"/>
              </w:rPr>
            </w:pPr>
            <w:del w:id="5558"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9" w:author="Steff Guzmán" w:date="2023-03-13T19:56:00Z"/>
                <w:rFonts w:cs="Times New Roman"/>
                <w:szCs w:val="24"/>
              </w:rPr>
            </w:pPr>
            <w:del w:id="5560"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1" w:author="Steff Guzmán" w:date="2023-03-13T19:56:00Z"/>
                <w:rFonts w:cs="Times New Roman"/>
                <w:szCs w:val="24"/>
              </w:rPr>
            </w:pPr>
            <w:del w:id="5562"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3" w:author="Steff Guzmán" w:date="2023-03-13T19:56:00Z"/>
                <w:rFonts w:cs="Times New Roman"/>
                <w:szCs w:val="24"/>
              </w:rPr>
            </w:pPr>
            <w:del w:id="5564"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5" w:author="Steff Guzmán" w:date="2023-03-13T19:56:00Z"/>
                <w:rFonts w:cs="Times New Roman"/>
                <w:szCs w:val="24"/>
              </w:rPr>
            </w:pPr>
            <w:del w:id="5566"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7" w:author="Steff Guzmán" w:date="2023-03-13T19:56:00Z"/>
                <w:rFonts w:cs="Times New Roman"/>
                <w:szCs w:val="24"/>
              </w:rPr>
            </w:pPr>
            <w:del w:id="5568"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5569"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570" w:author="Steff Guzmán" w:date="2023-03-13T19:56:00Z"/>
                <w:rFonts w:cs="Times New Roman"/>
                <w:color w:val="auto"/>
                <w:szCs w:val="24"/>
              </w:rPr>
            </w:pPr>
            <w:del w:id="5571"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5572" w:author="Steff Guzmán" w:date="2023-03-13T19:56:00Z"/>
                <w:rFonts w:cs="Times New Roman"/>
                <w:szCs w:val="24"/>
              </w:rPr>
            </w:pPr>
            <w:del w:id="5573"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5574" w:author="Steff Guzmán" w:date="2023-03-13T19:56:00Z"/>
                <w:rFonts w:cs="Times New Roman"/>
                <w:szCs w:val="24"/>
              </w:rPr>
            </w:pPr>
            <w:del w:id="5575"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5576" w:author="Steff Guzmán" w:date="2023-03-13T19:56:00Z"/>
                <w:rFonts w:cs="Times New Roman"/>
                <w:szCs w:val="24"/>
              </w:rPr>
            </w:pPr>
          </w:p>
        </w:tc>
        <w:tc>
          <w:tcPr>
            <w:tcW w:w="0" w:type="dxa"/>
          </w:tcPr>
          <w:p w14:paraId="1F48EE56" w14:textId="75CA511C" w:rsidR="00A17136" w:rsidRPr="002B569F" w:rsidDel="00AC7859" w:rsidRDefault="00A17136">
            <w:pPr>
              <w:rPr>
                <w:del w:id="5577" w:author="Steff Guzmán" w:date="2023-03-13T19:56:00Z"/>
                <w:rFonts w:cs="Times New Roman"/>
                <w:szCs w:val="24"/>
              </w:rPr>
            </w:pPr>
          </w:p>
        </w:tc>
        <w:tc>
          <w:tcPr>
            <w:tcW w:w="0" w:type="dxa"/>
          </w:tcPr>
          <w:p w14:paraId="4BEC0A2C" w14:textId="6D969242" w:rsidR="00A17136" w:rsidRPr="002B569F" w:rsidDel="00AC7859" w:rsidRDefault="00A17136">
            <w:pPr>
              <w:rPr>
                <w:del w:id="5578" w:author="Steff Guzmán" w:date="2023-03-13T19:56:00Z"/>
                <w:rFonts w:cs="Times New Roman"/>
                <w:szCs w:val="24"/>
              </w:rPr>
            </w:pPr>
          </w:p>
        </w:tc>
        <w:tc>
          <w:tcPr>
            <w:tcW w:w="0" w:type="dxa"/>
          </w:tcPr>
          <w:p w14:paraId="394F04EA" w14:textId="4475EE2E" w:rsidR="00A17136" w:rsidRPr="002B569F" w:rsidDel="00AC7859" w:rsidRDefault="00A17136">
            <w:pPr>
              <w:rPr>
                <w:del w:id="5579" w:author="Steff Guzmán" w:date="2023-03-13T19:56:00Z"/>
                <w:rFonts w:cs="Times New Roman"/>
                <w:szCs w:val="24"/>
              </w:rPr>
            </w:pPr>
          </w:p>
        </w:tc>
        <w:tc>
          <w:tcPr>
            <w:tcW w:w="0" w:type="dxa"/>
          </w:tcPr>
          <w:p w14:paraId="277C5110" w14:textId="7B3F2C74" w:rsidR="00A17136" w:rsidRPr="002B569F" w:rsidDel="00AC7859" w:rsidRDefault="00A17136">
            <w:pPr>
              <w:rPr>
                <w:del w:id="5580" w:author="Steff Guzmán" w:date="2023-03-13T19:56:00Z"/>
                <w:rFonts w:cs="Times New Roman"/>
                <w:szCs w:val="24"/>
              </w:rPr>
            </w:pPr>
          </w:p>
        </w:tc>
        <w:tc>
          <w:tcPr>
            <w:tcW w:w="0" w:type="dxa"/>
          </w:tcPr>
          <w:p w14:paraId="673E944C" w14:textId="419964DD" w:rsidR="00A17136" w:rsidRPr="002B569F" w:rsidDel="00AC7859" w:rsidRDefault="00A17136">
            <w:pPr>
              <w:rPr>
                <w:del w:id="5581" w:author="Steff Guzmán" w:date="2023-03-13T19:56:00Z"/>
                <w:rFonts w:cs="Times New Roman"/>
                <w:szCs w:val="24"/>
              </w:rPr>
            </w:pPr>
          </w:p>
        </w:tc>
        <w:tc>
          <w:tcPr>
            <w:tcW w:w="0" w:type="dxa"/>
          </w:tcPr>
          <w:p w14:paraId="66CC1E5E" w14:textId="34BF3C8A" w:rsidR="00A17136" w:rsidRPr="002B569F" w:rsidDel="00AC7859" w:rsidRDefault="00A17136">
            <w:pPr>
              <w:rPr>
                <w:del w:id="5582" w:author="Steff Guzmán" w:date="2023-03-13T19:56:00Z"/>
                <w:rFonts w:cs="Times New Roman"/>
                <w:szCs w:val="24"/>
              </w:rPr>
            </w:pPr>
          </w:p>
        </w:tc>
        <w:tc>
          <w:tcPr>
            <w:tcW w:w="0" w:type="dxa"/>
          </w:tcPr>
          <w:p w14:paraId="3FB5F888" w14:textId="27825433" w:rsidR="00A17136" w:rsidRPr="002B569F" w:rsidDel="00AC7859" w:rsidRDefault="00A17136">
            <w:pPr>
              <w:rPr>
                <w:del w:id="5583" w:author="Steff Guzmán" w:date="2023-03-13T19:56:00Z"/>
                <w:rFonts w:cs="Times New Roman"/>
                <w:szCs w:val="24"/>
              </w:rPr>
            </w:pPr>
          </w:p>
        </w:tc>
        <w:tc>
          <w:tcPr>
            <w:tcW w:w="0" w:type="dxa"/>
          </w:tcPr>
          <w:p w14:paraId="430C40F7" w14:textId="4DE4E8BE" w:rsidR="00A17136" w:rsidRPr="002B569F" w:rsidDel="00AC7859" w:rsidRDefault="00A17136">
            <w:pPr>
              <w:rPr>
                <w:del w:id="5584" w:author="Steff Guzmán" w:date="2023-03-13T19:56:00Z"/>
                <w:rFonts w:cs="Times New Roman"/>
                <w:szCs w:val="24"/>
              </w:rPr>
            </w:pPr>
          </w:p>
        </w:tc>
        <w:tc>
          <w:tcPr>
            <w:tcW w:w="0" w:type="dxa"/>
          </w:tcPr>
          <w:p w14:paraId="4825091D" w14:textId="61C18E0C" w:rsidR="00A17136" w:rsidRPr="002B569F" w:rsidDel="00AC7859" w:rsidRDefault="00A17136">
            <w:pPr>
              <w:rPr>
                <w:del w:id="5585" w:author="Steff Guzmán" w:date="2023-03-13T19:56:00Z"/>
                <w:rFonts w:cs="Times New Roman"/>
                <w:szCs w:val="24"/>
              </w:rPr>
            </w:pPr>
          </w:p>
        </w:tc>
        <w:tc>
          <w:tcPr>
            <w:tcW w:w="0" w:type="dxa"/>
          </w:tcPr>
          <w:p w14:paraId="4FDB7F04" w14:textId="59735812" w:rsidR="00A17136" w:rsidRPr="002B569F" w:rsidDel="00AC7859" w:rsidRDefault="00A17136">
            <w:pPr>
              <w:rPr>
                <w:del w:id="5586" w:author="Steff Guzmán" w:date="2023-03-13T19:56:00Z"/>
                <w:rFonts w:cs="Times New Roman"/>
                <w:szCs w:val="24"/>
              </w:rPr>
            </w:pPr>
          </w:p>
        </w:tc>
        <w:tc>
          <w:tcPr>
            <w:tcW w:w="0" w:type="dxa"/>
          </w:tcPr>
          <w:p w14:paraId="32A4A25B" w14:textId="39069217" w:rsidR="00A17136" w:rsidRPr="002B569F" w:rsidDel="00AC7859" w:rsidRDefault="00A17136">
            <w:pPr>
              <w:rPr>
                <w:del w:id="5587" w:author="Steff Guzmán" w:date="2023-03-13T19:56:00Z"/>
                <w:rFonts w:cs="Times New Roman"/>
                <w:szCs w:val="24"/>
              </w:rPr>
            </w:pPr>
          </w:p>
        </w:tc>
        <w:tc>
          <w:tcPr>
            <w:tcW w:w="0" w:type="dxa"/>
          </w:tcPr>
          <w:p w14:paraId="70F55818" w14:textId="4C1F573E" w:rsidR="00A17136" w:rsidRPr="002B569F" w:rsidDel="00AC7859" w:rsidRDefault="00A17136">
            <w:pPr>
              <w:rPr>
                <w:del w:id="5588" w:author="Steff Guzmán" w:date="2023-03-13T19:56:00Z"/>
                <w:rFonts w:cs="Times New Roman"/>
                <w:szCs w:val="24"/>
              </w:rPr>
            </w:pPr>
          </w:p>
        </w:tc>
        <w:tc>
          <w:tcPr>
            <w:tcW w:w="0" w:type="dxa"/>
          </w:tcPr>
          <w:p w14:paraId="0F418529" w14:textId="6962CC06" w:rsidR="00A17136" w:rsidRPr="002B569F" w:rsidDel="00AC7859" w:rsidRDefault="00A17136">
            <w:pPr>
              <w:rPr>
                <w:del w:id="5589" w:author="Steff Guzmán" w:date="2023-03-13T19:56:00Z"/>
                <w:rFonts w:cs="Times New Roman"/>
                <w:szCs w:val="24"/>
              </w:rPr>
            </w:pPr>
          </w:p>
        </w:tc>
      </w:tr>
      <w:tr w:rsidR="002B569F" w:rsidRPr="002B569F" w:rsidDel="00AC7859" w14:paraId="66284E7E" w14:textId="77777777" w:rsidTr="005A4444">
        <w:trPr>
          <w:del w:id="5590"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591" w:author="Steff Guzmán" w:date="2023-03-13T19:56:00Z"/>
                <w:rFonts w:cs="Times New Roman"/>
                <w:color w:val="auto"/>
                <w:szCs w:val="24"/>
              </w:rPr>
            </w:pPr>
            <w:del w:id="5592"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3" w:author="Steff Guzmán" w:date="2023-03-13T19:56:00Z"/>
                <w:rFonts w:cs="Times New Roman"/>
                <w:szCs w:val="24"/>
              </w:rPr>
            </w:pPr>
            <w:del w:id="559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5" w:author="Steff Guzmán" w:date="2023-03-13T19:56:00Z"/>
                <w:rFonts w:cs="Times New Roman"/>
                <w:szCs w:val="24"/>
              </w:rPr>
            </w:pPr>
            <w:del w:id="5596"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7"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8"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9"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0"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1"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2"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3"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4"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5"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6"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7"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8"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9"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10" w:author="Steff Guzmán" w:date="2023-03-13T19:56:00Z"/>
                <w:rFonts w:cs="Times New Roman"/>
                <w:szCs w:val="24"/>
              </w:rPr>
            </w:pPr>
          </w:p>
        </w:tc>
      </w:tr>
      <w:tr w:rsidR="002B569F" w:rsidRPr="002B569F" w:rsidDel="00AC7859" w14:paraId="33581669" w14:textId="77777777" w:rsidTr="005A4444">
        <w:trPr>
          <w:del w:id="5611"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12" w:author="Steff Guzmán" w:date="2023-03-13T19:56:00Z"/>
                <w:rFonts w:cs="Times New Roman"/>
                <w:color w:val="auto"/>
                <w:szCs w:val="24"/>
              </w:rPr>
            </w:pPr>
            <w:del w:id="5613"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5614"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5615" w:author="Steff Guzmán" w:date="2023-03-13T19:56:00Z"/>
                <w:rFonts w:cs="Times New Roman"/>
                <w:szCs w:val="24"/>
              </w:rPr>
            </w:pPr>
            <w:del w:id="5616"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5617" w:author="Steff Guzmán" w:date="2023-03-13T19:56:00Z"/>
                <w:rFonts w:cs="Times New Roman"/>
                <w:szCs w:val="24"/>
              </w:rPr>
            </w:pPr>
          </w:p>
        </w:tc>
        <w:tc>
          <w:tcPr>
            <w:tcW w:w="0" w:type="dxa"/>
          </w:tcPr>
          <w:p w14:paraId="4C797397" w14:textId="7E337DBD" w:rsidR="00A17136" w:rsidRPr="002B569F" w:rsidDel="00AC7859" w:rsidRDefault="00A17136">
            <w:pPr>
              <w:rPr>
                <w:del w:id="5618" w:author="Steff Guzmán" w:date="2023-03-13T19:56:00Z"/>
                <w:rFonts w:cs="Times New Roman"/>
                <w:szCs w:val="24"/>
              </w:rPr>
            </w:pPr>
          </w:p>
        </w:tc>
        <w:tc>
          <w:tcPr>
            <w:tcW w:w="0" w:type="dxa"/>
          </w:tcPr>
          <w:p w14:paraId="6A543541" w14:textId="186BC9E0" w:rsidR="00A17136" w:rsidRPr="002B569F" w:rsidDel="00AC7859" w:rsidRDefault="00A17136">
            <w:pPr>
              <w:rPr>
                <w:del w:id="5619" w:author="Steff Guzmán" w:date="2023-03-13T19:56:00Z"/>
                <w:rFonts w:cs="Times New Roman"/>
                <w:szCs w:val="24"/>
              </w:rPr>
            </w:pPr>
          </w:p>
        </w:tc>
        <w:tc>
          <w:tcPr>
            <w:tcW w:w="0" w:type="dxa"/>
          </w:tcPr>
          <w:p w14:paraId="3B8BF0CE" w14:textId="7A2C66EB" w:rsidR="00A17136" w:rsidRPr="002B569F" w:rsidDel="00AC7859" w:rsidRDefault="00A17136">
            <w:pPr>
              <w:rPr>
                <w:del w:id="5620" w:author="Steff Guzmán" w:date="2023-03-13T19:56:00Z"/>
                <w:rFonts w:cs="Times New Roman"/>
                <w:szCs w:val="24"/>
              </w:rPr>
            </w:pPr>
          </w:p>
        </w:tc>
        <w:tc>
          <w:tcPr>
            <w:tcW w:w="0" w:type="dxa"/>
          </w:tcPr>
          <w:p w14:paraId="02A1E1C9" w14:textId="14754FB1" w:rsidR="00A17136" w:rsidRPr="002B569F" w:rsidDel="00AC7859" w:rsidRDefault="00A17136">
            <w:pPr>
              <w:rPr>
                <w:del w:id="5621" w:author="Steff Guzmán" w:date="2023-03-13T19:56:00Z"/>
                <w:rFonts w:cs="Times New Roman"/>
                <w:szCs w:val="24"/>
              </w:rPr>
            </w:pPr>
          </w:p>
        </w:tc>
        <w:tc>
          <w:tcPr>
            <w:tcW w:w="0" w:type="dxa"/>
          </w:tcPr>
          <w:p w14:paraId="175F926C" w14:textId="737EF8C3" w:rsidR="00A17136" w:rsidRPr="002B569F" w:rsidDel="00AC7859" w:rsidRDefault="00A17136">
            <w:pPr>
              <w:rPr>
                <w:del w:id="5622" w:author="Steff Guzmán" w:date="2023-03-13T19:56:00Z"/>
                <w:rFonts w:cs="Times New Roman"/>
                <w:szCs w:val="24"/>
              </w:rPr>
            </w:pPr>
          </w:p>
        </w:tc>
        <w:tc>
          <w:tcPr>
            <w:tcW w:w="0" w:type="dxa"/>
          </w:tcPr>
          <w:p w14:paraId="4880E7C4" w14:textId="691A4B45" w:rsidR="00A17136" w:rsidRPr="002B569F" w:rsidDel="00AC7859" w:rsidRDefault="00A17136">
            <w:pPr>
              <w:rPr>
                <w:del w:id="5623" w:author="Steff Guzmán" w:date="2023-03-13T19:56:00Z"/>
                <w:rFonts w:cs="Times New Roman"/>
                <w:szCs w:val="24"/>
              </w:rPr>
            </w:pPr>
          </w:p>
        </w:tc>
        <w:tc>
          <w:tcPr>
            <w:tcW w:w="0" w:type="dxa"/>
          </w:tcPr>
          <w:p w14:paraId="14483355" w14:textId="30C68EC7" w:rsidR="00A17136" w:rsidRPr="002B569F" w:rsidDel="00AC7859" w:rsidRDefault="00A17136">
            <w:pPr>
              <w:rPr>
                <w:del w:id="5624" w:author="Steff Guzmán" w:date="2023-03-13T19:56:00Z"/>
                <w:rFonts w:cs="Times New Roman"/>
                <w:szCs w:val="24"/>
              </w:rPr>
            </w:pPr>
          </w:p>
        </w:tc>
        <w:tc>
          <w:tcPr>
            <w:tcW w:w="0" w:type="dxa"/>
          </w:tcPr>
          <w:p w14:paraId="30E5F149" w14:textId="4C6033AC" w:rsidR="00A17136" w:rsidRPr="002B569F" w:rsidDel="00AC7859" w:rsidRDefault="00A17136">
            <w:pPr>
              <w:rPr>
                <w:del w:id="5625" w:author="Steff Guzmán" w:date="2023-03-13T19:56:00Z"/>
                <w:rFonts w:cs="Times New Roman"/>
                <w:szCs w:val="24"/>
              </w:rPr>
            </w:pPr>
          </w:p>
        </w:tc>
        <w:tc>
          <w:tcPr>
            <w:tcW w:w="0" w:type="dxa"/>
          </w:tcPr>
          <w:p w14:paraId="00665A36" w14:textId="21AB1CFC" w:rsidR="00A17136" w:rsidRPr="002B569F" w:rsidDel="00AC7859" w:rsidRDefault="00A17136">
            <w:pPr>
              <w:rPr>
                <w:del w:id="5626" w:author="Steff Guzmán" w:date="2023-03-13T19:56:00Z"/>
                <w:rFonts w:cs="Times New Roman"/>
                <w:szCs w:val="24"/>
              </w:rPr>
            </w:pPr>
          </w:p>
        </w:tc>
        <w:tc>
          <w:tcPr>
            <w:tcW w:w="0" w:type="dxa"/>
          </w:tcPr>
          <w:p w14:paraId="719F712D" w14:textId="3C83BEAC" w:rsidR="00A17136" w:rsidRPr="002B569F" w:rsidDel="00AC7859" w:rsidRDefault="00A17136">
            <w:pPr>
              <w:rPr>
                <w:del w:id="5627" w:author="Steff Guzmán" w:date="2023-03-13T19:56:00Z"/>
                <w:rFonts w:cs="Times New Roman"/>
                <w:szCs w:val="24"/>
              </w:rPr>
            </w:pPr>
          </w:p>
        </w:tc>
        <w:tc>
          <w:tcPr>
            <w:tcW w:w="0" w:type="dxa"/>
          </w:tcPr>
          <w:p w14:paraId="0CC5C7F5" w14:textId="25369F22" w:rsidR="00A17136" w:rsidRPr="002B569F" w:rsidDel="00AC7859" w:rsidRDefault="00A17136">
            <w:pPr>
              <w:rPr>
                <w:del w:id="5628" w:author="Steff Guzmán" w:date="2023-03-13T19:56:00Z"/>
                <w:rFonts w:cs="Times New Roman"/>
                <w:szCs w:val="24"/>
              </w:rPr>
            </w:pPr>
          </w:p>
        </w:tc>
        <w:tc>
          <w:tcPr>
            <w:tcW w:w="0" w:type="dxa"/>
          </w:tcPr>
          <w:p w14:paraId="1A94C691" w14:textId="3B839C3D" w:rsidR="00A17136" w:rsidRPr="002B569F" w:rsidDel="00AC7859" w:rsidRDefault="00A17136">
            <w:pPr>
              <w:rPr>
                <w:del w:id="5629" w:author="Steff Guzmán" w:date="2023-03-13T19:56:00Z"/>
                <w:rFonts w:cs="Times New Roman"/>
                <w:szCs w:val="24"/>
              </w:rPr>
            </w:pPr>
          </w:p>
        </w:tc>
        <w:tc>
          <w:tcPr>
            <w:tcW w:w="0" w:type="dxa"/>
          </w:tcPr>
          <w:p w14:paraId="589263DE" w14:textId="430DB58A" w:rsidR="00A17136" w:rsidRPr="002B569F" w:rsidDel="00AC7859" w:rsidRDefault="00A17136">
            <w:pPr>
              <w:rPr>
                <w:del w:id="5630" w:author="Steff Guzmán" w:date="2023-03-13T19:56:00Z"/>
                <w:rFonts w:cs="Times New Roman"/>
                <w:szCs w:val="24"/>
              </w:rPr>
            </w:pPr>
          </w:p>
        </w:tc>
      </w:tr>
      <w:tr w:rsidR="002B569F" w:rsidRPr="002B569F" w:rsidDel="00AC7859" w14:paraId="55607D6E" w14:textId="77777777" w:rsidTr="005A4444">
        <w:trPr>
          <w:del w:id="5631"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32" w:author="Steff Guzmán" w:date="2023-03-13T19:56:00Z"/>
                <w:rFonts w:cs="Times New Roman"/>
                <w:color w:val="auto"/>
                <w:szCs w:val="24"/>
              </w:rPr>
            </w:pPr>
            <w:del w:id="5633"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4"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5" w:author="Steff Guzmán" w:date="2023-03-13T19:56:00Z"/>
                <w:rFonts w:cs="Times New Roman"/>
                <w:szCs w:val="24"/>
              </w:rPr>
            </w:pPr>
            <w:del w:id="5636"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7" w:author="Steff Guzmán" w:date="2023-03-13T19:56:00Z"/>
                <w:rFonts w:cs="Times New Roman"/>
                <w:szCs w:val="24"/>
              </w:rPr>
            </w:pPr>
            <w:del w:id="5638"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9" w:author="Steff Guzmán" w:date="2023-03-13T19:56:00Z"/>
                <w:rFonts w:cs="Times New Roman"/>
                <w:szCs w:val="24"/>
              </w:rPr>
            </w:pPr>
            <w:del w:id="5640"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1"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2"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3"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4"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5"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6"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7"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8"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9"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0"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1"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2" w:author="Steff Guzmán" w:date="2023-03-13T19:56:00Z"/>
                <w:rFonts w:cs="Times New Roman"/>
                <w:szCs w:val="24"/>
              </w:rPr>
            </w:pPr>
          </w:p>
        </w:tc>
      </w:tr>
      <w:tr w:rsidR="002B569F" w:rsidRPr="002B569F" w:rsidDel="00AC7859" w14:paraId="71B8C325" w14:textId="77777777" w:rsidTr="005A4444">
        <w:trPr>
          <w:del w:id="5653"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54" w:author="Steff Guzmán" w:date="2023-03-13T19:56:00Z"/>
                <w:rFonts w:cs="Times New Roman"/>
                <w:color w:val="auto"/>
                <w:szCs w:val="24"/>
              </w:rPr>
            </w:pPr>
            <w:del w:id="5655"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5656" w:author="Steff Guzmán" w:date="2023-03-13T19:56:00Z"/>
                <w:rFonts w:cs="Times New Roman"/>
                <w:szCs w:val="24"/>
              </w:rPr>
            </w:pPr>
          </w:p>
        </w:tc>
        <w:tc>
          <w:tcPr>
            <w:tcW w:w="0" w:type="dxa"/>
          </w:tcPr>
          <w:p w14:paraId="39D3F3DA" w14:textId="7A32521E" w:rsidR="00A17136" w:rsidRPr="002B569F" w:rsidDel="00AC7859" w:rsidRDefault="00A17136">
            <w:pPr>
              <w:rPr>
                <w:del w:id="5657"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5658" w:author="Steff Guzmán" w:date="2023-03-13T19:56:00Z"/>
                <w:rFonts w:cs="Times New Roman"/>
                <w:szCs w:val="24"/>
              </w:rPr>
            </w:pPr>
            <w:del w:id="5659"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5660" w:author="Steff Guzmán" w:date="2023-03-13T19:56:00Z"/>
                <w:rFonts w:cs="Times New Roman"/>
                <w:szCs w:val="24"/>
              </w:rPr>
            </w:pPr>
            <w:del w:id="5661"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5662" w:author="Steff Guzmán" w:date="2023-03-13T19:56:00Z"/>
                <w:rFonts w:cs="Times New Roman"/>
                <w:szCs w:val="24"/>
              </w:rPr>
            </w:pPr>
          </w:p>
        </w:tc>
        <w:tc>
          <w:tcPr>
            <w:tcW w:w="0" w:type="dxa"/>
          </w:tcPr>
          <w:p w14:paraId="2D2C3537" w14:textId="1F40B03E" w:rsidR="00A17136" w:rsidRPr="002B569F" w:rsidDel="00AC7859" w:rsidRDefault="00A17136">
            <w:pPr>
              <w:rPr>
                <w:del w:id="5663" w:author="Steff Guzmán" w:date="2023-03-13T19:56:00Z"/>
                <w:rFonts w:cs="Times New Roman"/>
                <w:szCs w:val="24"/>
              </w:rPr>
            </w:pPr>
          </w:p>
        </w:tc>
        <w:tc>
          <w:tcPr>
            <w:tcW w:w="0" w:type="dxa"/>
          </w:tcPr>
          <w:p w14:paraId="14024BB6" w14:textId="0FB5EBE8" w:rsidR="00A17136" w:rsidRPr="002B569F" w:rsidDel="00AC7859" w:rsidRDefault="00A17136">
            <w:pPr>
              <w:rPr>
                <w:del w:id="5664" w:author="Steff Guzmán" w:date="2023-03-13T19:56:00Z"/>
                <w:rFonts w:cs="Times New Roman"/>
                <w:szCs w:val="24"/>
              </w:rPr>
            </w:pPr>
          </w:p>
        </w:tc>
        <w:tc>
          <w:tcPr>
            <w:tcW w:w="0" w:type="dxa"/>
          </w:tcPr>
          <w:p w14:paraId="371F3898" w14:textId="5127CB4B" w:rsidR="00A17136" w:rsidRPr="002B569F" w:rsidDel="00AC7859" w:rsidRDefault="00A17136">
            <w:pPr>
              <w:rPr>
                <w:del w:id="5665" w:author="Steff Guzmán" w:date="2023-03-13T19:56:00Z"/>
                <w:rFonts w:cs="Times New Roman"/>
                <w:szCs w:val="24"/>
              </w:rPr>
            </w:pPr>
          </w:p>
        </w:tc>
        <w:tc>
          <w:tcPr>
            <w:tcW w:w="0" w:type="dxa"/>
          </w:tcPr>
          <w:p w14:paraId="43CAF0E4" w14:textId="7EAED5EF" w:rsidR="00A17136" w:rsidRPr="002B569F" w:rsidDel="00AC7859" w:rsidRDefault="00A17136">
            <w:pPr>
              <w:rPr>
                <w:del w:id="5666" w:author="Steff Guzmán" w:date="2023-03-13T19:56:00Z"/>
                <w:rFonts w:cs="Times New Roman"/>
                <w:szCs w:val="24"/>
              </w:rPr>
            </w:pPr>
          </w:p>
        </w:tc>
        <w:tc>
          <w:tcPr>
            <w:tcW w:w="0" w:type="dxa"/>
          </w:tcPr>
          <w:p w14:paraId="5B883437" w14:textId="14521BED" w:rsidR="00A17136" w:rsidRPr="002B569F" w:rsidDel="00AC7859" w:rsidRDefault="00A17136">
            <w:pPr>
              <w:rPr>
                <w:del w:id="5667" w:author="Steff Guzmán" w:date="2023-03-13T19:56:00Z"/>
                <w:rFonts w:cs="Times New Roman"/>
                <w:szCs w:val="24"/>
              </w:rPr>
            </w:pPr>
          </w:p>
        </w:tc>
        <w:tc>
          <w:tcPr>
            <w:tcW w:w="0" w:type="dxa"/>
          </w:tcPr>
          <w:p w14:paraId="13481692" w14:textId="2D060E5E" w:rsidR="00A17136" w:rsidRPr="002B569F" w:rsidDel="00AC7859" w:rsidRDefault="00A17136">
            <w:pPr>
              <w:rPr>
                <w:del w:id="5668" w:author="Steff Guzmán" w:date="2023-03-13T19:56:00Z"/>
                <w:rFonts w:cs="Times New Roman"/>
                <w:szCs w:val="24"/>
              </w:rPr>
            </w:pPr>
          </w:p>
        </w:tc>
        <w:tc>
          <w:tcPr>
            <w:tcW w:w="0" w:type="dxa"/>
          </w:tcPr>
          <w:p w14:paraId="4F96AACA" w14:textId="5C61F99F" w:rsidR="00A17136" w:rsidRPr="002B569F" w:rsidDel="00AC7859" w:rsidRDefault="00A17136">
            <w:pPr>
              <w:rPr>
                <w:del w:id="5669" w:author="Steff Guzmán" w:date="2023-03-13T19:56:00Z"/>
                <w:rFonts w:cs="Times New Roman"/>
                <w:szCs w:val="24"/>
              </w:rPr>
            </w:pPr>
          </w:p>
        </w:tc>
        <w:tc>
          <w:tcPr>
            <w:tcW w:w="0" w:type="dxa"/>
          </w:tcPr>
          <w:p w14:paraId="6222F9B9" w14:textId="35B241EC" w:rsidR="00A17136" w:rsidRPr="002B569F" w:rsidDel="00AC7859" w:rsidRDefault="00A17136">
            <w:pPr>
              <w:rPr>
                <w:del w:id="5670" w:author="Steff Guzmán" w:date="2023-03-13T19:56:00Z"/>
                <w:rFonts w:cs="Times New Roman"/>
                <w:szCs w:val="24"/>
              </w:rPr>
            </w:pPr>
          </w:p>
        </w:tc>
        <w:tc>
          <w:tcPr>
            <w:tcW w:w="0" w:type="dxa"/>
          </w:tcPr>
          <w:p w14:paraId="72D30F16" w14:textId="1297C990" w:rsidR="00A17136" w:rsidRPr="002B569F" w:rsidDel="00AC7859" w:rsidRDefault="00A17136">
            <w:pPr>
              <w:rPr>
                <w:del w:id="5671" w:author="Steff Guzmán" w:date="2023-03-13T19:56:00Z"/>
                <w:rFonts w:cs="Times New Roman"/>
                <w:szCs w:val="24"/>
              </w:rPr>
            </w:pPr>
          </w:p>
        </w:tc>
        <w:tc>
          <w:tcPr>
            <w:tcW w:w="0" w:type="dxa"/>
          </w:tcPr>
          <w:p w14:paraId="25F6B9E0" w14:textId="641C5015" w:rsidR="00A17136" w:rsidRPr="002B569F" w:rsidDel="00AC7859" w:rsidRDefault="00A17136">
            <w:pPr>
              <w:rPr>
                <w:del w:id="5672" w:author="Steff Guzmán" w:date="2023-03-13T19:56:00Z"/>
                <w:rFonts w:cs="Times New Roman"/>
                <w:szCs w:val="24"/>
              </w:rPr>
            </w:pPr>
          </w:p>
        </w:tc>
        <w:tc>
          <w:tcPr>
            <w:tcW w:w="0" w:type="dxa"/>
          </w:tcPr>
          <w:p w14:paraId="05459C06" w14:textId="2D392D5E" w:rsidR="00A17136" w:rsidRPr="002B569F" w:rsidDel="00AC7859" w:rsidRDefault="00A17136">
            <w:pPr>
              <w:rPr>
                <w:del w:id="5673" w:author="Steff Guzmán" w:date="2023-03-13T19:56:00Z"/>
                <w:rFonts w:cs="Times New Roman"/>
                <w:szCs w:val="24"/>
              </w:rPr>
            </w:pPr>
          </w:p>
        </w:tc>
      </w:tr>
      <w:tr w:rsidR="002B569F" w:rsidRPr="002B569F" w:rsidDel="00AC7859" w14:paraId="582348A4" w14:textId="77777777" w:rsidTr="005A4444">
        <w:trPr>
          <w:del w:id="5674"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75" w:author="Steff Guzmán" w:date="2023-03-13T19:56:00Z"/>
                <w:rFonts w:cs="Times New Roman"/>
                <w:color w:val="auto"/>
                <w:szCs w:val="24"/>
              </w:rPr>
            </w:pPr>
            <w:del w:id="5676"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7"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8"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9"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0" w:author="Steff Guzmán" w:date="2023-03-13T19:56:00Z"/>
                <w:rFonts w:cs="Times New Roman"/>
                <w:szCs w:val="24"/>
              </w:rPr>
            </w:pPr>
            <w:del w:id="5681"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2"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3"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4"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5"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6"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7"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8"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9"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0"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1"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2"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3" w:author="Steff Guzmán" w:date="2023-03-13T19:56:00Z"/>
                <w:rFonts w:cs="Times New Roman"/>
                <w:szCs w:val="24"/>
              </w:rPr>
            </w:pPr>
          </w:p>
        </w:tc>
      </w:tr>
      <w:tr w:rsidR="002B569F" w:rsidRPr="002B569F" w:rsidDel="00AC7859" w14:paraId="5CA6B27D" w14:textId="77777777" w:rsidTr="005A4444">
        <w:trPr>
          <w:del w:id="5694"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95" w:author="Steff Guzmán" w:date="2023-03-13T19:56:00Z"/>
                <w:rFonts w:cs="Times New Roman"/>
                <w:color w:val="auto"/>
                <w:szCs w:val="24"/>
              </w:rPr>
            </w:pPr>
            <w:del w:id="5696"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5697" w:author="Steff Guzmán" w:date="2023-03-13T19:56:00Z"/>
                <w:rFonts w:cs="Times New Roman"/>
                <w:szCs w:val="24"/>
              </w:rPr>
            </w:pPr>
          </w:p>
        </w:tc>
        <w:tc>
          <w:tcPr>
            <w:tcW w:w="0" w:type="dxa"/>
          </w:tcPr>
          <w:p w14:paraId="58EE807F" w14:textId="1D8A22D5" w:rsidR="00A17136" w:rsidRPr="002B569F" w:rsidDel="00AC7859" w:rsidRDefault="00A17136">
            <w:pPr>
              <w:rPr>
                <w:del w:id="5698" w:author="Steff Guzmán" w:date="2023-03-13T19:56:00Z"/>
                <w:rFonts w:cs="Times New Roman"/>
                <w:szCs w:val="24"/>
              </w:rPr>
            </w:pPr>
          </w:p>
        </w:tc>
        <w:tc>
          <w:tcPr>
            <w:tcW w:w="0" w:type="dxa"/>
          </w:tcPr>
          <w:p w14:paraId="50C46C77" w14:textId="5767122E" w:rsidR="00A17136" w:rsidRPr="002B569F" w:rsidDel="00AC7859" w:rsidRDefault="00A17136">
            <w:pPr>
              <w:rPr>
                <w:del w:id="5699"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5700" w:author="Steff Guzmán" w:date="2023-03-13T19:56:00Z"/>
                <w:rFonts w:cs="Times New Roman"/>
                <w:szCs w:val="24"/>
              </w:rPr>
            </w:pPr>
            <w:del w:id="5701"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5702" w:author="Steff Guzmán" w:date="2023-03-13T19:56:00Z"/>
                <w:rFonts w:cs="Times New Roman"/>
                <w:szCs w:val="24"/>
              </w:rPr>
            </w:pPr>
          </w:p>
        </w:tc>
        <w:tc>
          <w:tcPr>
            <w:tcW w:w="0" w:type="dxa"/>
          </w:tcPr>
          <w:p w14:paraId="1D5851DF" w14:textId="3AC1F136" w:rsidR="00A17136" w:rsidRPr="002B569F" w:rsidDel="00AC7859" w:rsidRDefault="00A17136">
            <w:pPr>
              <w:rPr>
                <w:del w:id="5703" w:author="Steff Guzmán" w:date="2023-03-13T19:56:00Z"/>
                <w:rFonts w:cs="Times New Roman"/>
                <w:szCs w:val="24"/>
              </w:rPr>
            </w:pPr>
          </w:p>
        </w:tc>
        <w:tc>
          <w:tcPr>
            <w:tcW w:w="0" w:type="dxa"/>
          </w:tcPr>
          <w:p w14:paraId="6049A975" w14:textId="3D4F8221" w:rsidR="00A17136" w:rsidRPr="002B569F" w:rsidDel="00AC7859" w:rsidRDefault="00A17136">
            <w:pPr>
              <w:rPr>
                <w:del w:id="5704" w:author="Steff Guzmán" w:date="2023-03-13T19:56:00Z"/>
                <w:rFonts w:cs="Times New Roman"/>
                <w:szCs w:val="24"/>
              </w:rPr>
            </w:pPr>
          </w:p>
        </w:tc>
        <w:tc>
          <w:tcPr>
            <w:tcW w:w="0" w:type="dxa"/>
          </w:tcPr>
          <w:p w14:paraId="04F6D85B" w14:textId="2E3FF9D7" w:rsidR="00A17136" w:rsidRPr="002B569F" w:rsidDel="00AC7859" w:rsidRDefault="00A17136">
            <w:pPr>
              <w:rPr>
                <w:del w:id="5705" w:author="Steff Guzmán" w:date="2023-03-13T19:56:00Z"/>
                <w:rFonts w:cs="Times New Roman"/>
                <w:szCs w:val="24"/>
              </w:rPr>
            </w:pPr>
          </w:p>
        </w:tc>
        <w:tc>
          <w:tcPr>
            <w:tcW w:w="0" w:type="dxa"/>
          </w:tcPr>
          <w:p w14:paraId="0CD6CF49" w14:textId="67607C61" w:rsidR="00A17136" w:rsidRPr="002B569F" w:rsidDel="00AC7859" w:rsidRDefault="00A17136">
            <w:pPr>
              <w:rPr>
                <w:del w:id="5706" w:author="Steff Guzmán" w:date="2023-03-13T19:56:00Z"/>
                <w:rFonts w:cs="Times New Roman"/>
                <w:szCs w:val="24"/>
              </w:rPr>
            </w:pPr>
          </w:p>
        </w:tc>
        <w:tc>
          <w:tcPr>
            <w:tcW w:w="0" w:type="dxa"/>
          </w:tcPr>
          <w:p w14:paraId="27DAEE26" w14:textId="7B9075D1" w:rsidR="00A17136" w:rsidRPr="002B569F" w:rsidDel="00AC7859" w:rsidRDefault="00A17136">
            <w:pPr>
              <w:rPr>
                <w:del w:id="5707" w:author="Steff Guzmán" w:date="2023-03-13T19:56:00Z"/>
                <w:rFonts w:cs="Times New Roman"/>
                <w:szCs w:val="24"/>
              </w:rPr>
            </w:pPr>
          </w:p>
        </w:tc>
        <w:tc>
          <w:tcPr>
            <w:tcW w:w="0" w:type="dxa"/>
          </w:tcPr>
          <w:p w14:paraId="14EEFE5A" w14:textId="7004D84C" w:rsidR="00A17136" w:rsidRPr="002B569F" w:rsidDel="00AC7859" w:rsidRDefault="00A17136">
            <w:pPr>
              <w:rPr>
                <w:del w:id="5708" w:author="Steff Guzmán" w:date="2023-03-13T19:56:00Z"/>
                <w:rFonts w:cs="Times New Roman"/>
                <w:szCs w:val="24"/>
              </w:rPr>
            </w:pPr>
          </w:p>
        </w:tc>
        <w:tc>
          <w:tcPr>
            <w:tcW w:w="0" w:type="dxa"/>
          </w:tcPr>
          <w:p w14:paraId="2FA06E4E" w14:textId="04EAC1BE" w:rsidR="00A17136" w:rsidRPr="002B569F" w:rsidDel="00AC7859" w:rsidRDefault="00A17136">
            <w:pPr>
              <w:rPr>
                <w:del w:id="5709" w:author="Steff Guzmán" w:date="2023-03-13T19:56:00Z"/>
                <w:rFonts w:cs="Times New Roman"/>
                <w:szCs w:val="24"/>
              </w:rPr>
            </w:pPr>
          </w:p>
        </w:tc>
        <w:tc>
          <w:tcPr>
            <w:tcW w:w="0" w:type="dxa"/>
          </w:tcPr>
          <w:p w14:paraId="38B4753C" w14:textId="3D173951" w:rsidR="00A17136" w:rsidRPr="002B569F" w:rsidDel="00AC7859" w:rsidRDefault="00A17136">
            <w:pPr>
              <w:rPr>
                <w:del w:id="5710" w:author="Steff Guzmán" w:date="2023-03-13T19:56:00Z"/>
                <w:rFonts w:cs="Times New Roman"/>
                <w:szCs w:val="24"/>
              </w:rPr>
            </w:pPr>
          </w:p>
        </w:tc>
        <w:tc>
          <w:tcPr>
            <w:tcW w:w="0" w:type="dxa"/>
          </w:tcPr>
          <w:p w14:paraId="7E0262E6" w14:textId="3EFEA11B" w:rsidR="00A17136" w:rsidRPr="002B569F" w:rsidDel="00AC7859" w:rsidRDefault="00A17136">
            <w:pPr>
              <w:rPr>
                <w:del w:id="5711" w:author="Steff Guzmán" w:date="2023-03-13T19:56:00Z"/>
                <w:rFonts w:cs="Times New Roman"/>
                <w:szCs w:val="24"/>
              </w:rPr>
            </w:pPr>
          </w:p>
        </w:tc>
        <w:tc>
          <w:tcPr>
            <w:tcW w:w="0" w:type="dxa"/>
          </w:tcPr>
          <w:p w14:paraId="3C99052B" w14:textId="497769FE" w:rsidR="00A17136" w:rsidRPr="002B569F" w:rsidDel="00AC7859" w:rsidRDefault="00A17136">
            <w:pPr>
              <w:rPr>
                <w:del w:id="5712" w:author="Steff Guzmán" w:date="2023-03-13T19:56:00Z"/>
                <w:rFonts w:cs="Times New Roman"/>
                <w:szCs w:val="24"/>
              </w:rPr>
            </w:pPr>
          </w:p>
        </w:tc>
        <w:tc>
          <w:tcPr>
            <w:tcW w:w="0" w:type="dxa"/>
          </w:tcPr>
          <w:p w14:paraId="556826F3" w14:textId="0529FF4E" w:rsidR="00A17136" w:rsidRPr="002B569F" w:rsidDel="00AC7859" w:rsidRDefault="00A17136">
            <w:pPr>
              <w:rPr>
                <w:del w:id="5713" w:author="Steff Guzmán" w:date="2023-03-13T19:56:00Z"/>
                <w:rFonts w:cs="Times New Roman"/>
                <w:szCs w:val="24"/>
              </w:rPr>
            </w:pPr>
          </w:p>
        </w:tc>
      </w:tr>
      <w:tr w:rsidR="002B569F" w:rsidRPr="002B569F" w:rsidDel="00AC7859" w14:paraId="021A495E" w14:textId="77777777" w:rsidTr="005A4444">
        <w:trPr>
          <w:del w:id="5714"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15" w:author="Steff Guzmán" w:date="2023-03-13T19:56:00Z"/>
                <w:rFonts w:cs="Times New Roman"/>
                <w:color w:val="auto"/>
                <w:szCs w:val="24"/>
              </w:rPr>
            </w:pPr>
            <w:del w:id="5716"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7"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8"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9"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0" w:author="Steff Guzmán" w:date="2023-03-13T19:56:00Z"/>
                <w:rFonts w:cs="Times New Roman"/>
                <w:szCs w:val="24"/>
              </w:rPr>
            </w:pPr>
            <w:del w:id="5721"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2" w:author="Steff Guzmán" w:date="2023-03-13T19:56:00Z"/>
                <w:rFonts w:cs="Times New Roman"/>
                <w:szCs w:val="24"/>
              </w:rPr>
            </w:pPr>
            <w:del w:id="5723"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4"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5"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6"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7"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8"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9"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0"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1"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2"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3"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4" w:author="Steff Guzmán" w:date="2023-03-13T19:56:00Z"/>
                <w:rFonts w:cs="Times New Roman"/>
                <w:szCs w:val="24"/>
              </w:rPr>
            </w:pPr>
          </w:p>
        </w:tc>
      </w:tr>
      <w:tr w:rsidR="002B569F" w:rsidRPr="002B569F" w:rsidDel="00AC7859" w14:paraId="457D5A76" w14:textId="77777777" w:rsidTr="005A4444">
        <w:trPr>
          <w:del w:id="5735"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36" w:author="Steff Guzmán" w:date="2023-03-13T19:56:00Z"/>
                <w:rFonts w:cs="Times New Roman"/>
                <w:color w:val="auto"/>
                <w:szCs w:val="24"/>
              </w:rPr>
            </w:pPr>
            <w:del w:id="5737"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5738" w:author="Steff Guzmán" w:date="2023-03-13T19:56:00Z"/>
                <w:rFonts w:cs="Times New Roman"/>
                <w:szCs w:val="24"/>
              </w:rPr>
            </w:pPr>
          </w:p>
        </w:tc>
        <w:tc>
          <w:tcPr>
            <w:tcW w:w="708" w:type="dxa"/>
          </w:tcPr>
          <w:p w14:paraId="34041B79" w14:textId="3EA005AF" w:rsidR="00A17136" w:rsidRPr="002B569F" w:rsidDel="00AC7859" w:rsidRDefault="00A17136">
            <w:pPr>
              <w:rPr>
                <w:del w:id="5739" w:author="Steff Guzmán" w:date="2023-03-13T19:56:00Z"/>
                <w:rFonts w:cs="Times New Roman"/>
                <w:szCs w:val="24"/>
              </w:rPr>
            </w:pPr>
          </w:p>
        </w:tc>
        <w:tc>
          <w:tcPr>
            <w:tcW w:w="709" w:type="dxa"/>
          </w:tcPr>
          <w:p w14:paraId="1C9EC99A" w14:textId="1C06F37A" w:rsidR="00A17136" w:rsidRPr="002B569F" w:rsidDel="00AC7859" w:rsidRDefault="00A17136">
            <w:pPr>
              <w:rPr>
                <w:del w:id="5740" w:author="Steff Guzmán" w:date="2023-03-13T19:56:00Z"/>
                <w:rFonts w:cs="Times New Roman"/>
                <w:szCs w:val="24"/>
              </w:rPr>
            </w:pPr>
          </w:p>
        </w:tc>
        <w:tc>
          <w:tcPr>
            <w:tcW w:w="709" w:type="dxa"/>
          </w:tcPr>
          <w:p w14:paraId="12A8C7DB" w14:textId="51B74E2F" w:rsidR="00A17136" w:rsidRPr="002B569F" w:rsidDel="00AC7859" w:rsidRDefault="00A17136">
            <w:pPr>
              <w:rPr>
                <w:del w:id="5741"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5742" w:author="Steff Guzmán" w:date="2023-03-13T19:56:00Z"/>
                <w:rFonts w:cs="Times New Roman"/>
                <w:szCs w:val="24"/>
              </w:rPr>
            </w:pPr>
            <w:del w:id="5743"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5744" w:author="Steff Guzmán" w:date="2023-03-13T19:56:00Z"/>
                <w:rFonts w:cs="Times New Roman"/>
                <w:szCs w:val="24"/>
              </w:rPr>
            </w:pPr>
          </w:p>
        </w:tc>
        <w:tc>
          <w:tcPr>
            <w:tcW w:w="754" w:type="dxa"/>
          </w:tcPr>
          <w:p w14:paraId="57027D57" w14:textId="61D1D9B3" w:rsidR="00A17136" w:rsidRPr="002B569F" w:rsidDel="00AC7859" w:rsidRDefault="00A17136">
            <w:pPr>
              <w:rPr>
                <w:del w:id="5745" w:author="Steff Guzmán" w:date="2023-03-13T19:56:00Z"/>
                <w:rFonts w:cs="Times New Roman"/>
                <w:szCs w:val="24"/>
              </w:rPr>
            </w:pPr>
          </w:p>
        </w:tc>
        <w:tc>
          <w:tcPr>
            <w:tcW w:w="652" w:type="dxa"/>
          </w:tcPr>
          <w:p w14:paraId="158F5570" w14:textId="4A9984DD" w:rsidR="00A17136" w:rsidRPr="002B569F" w:rsidDel="00AC7859" w:rsidRDefault="00A17136">
            <w:pPr>
              <w:rPr>
                <w:del w:id="5746" w:author="Steff Guzmán" w:date="2023-03-13T19:56:00Z"/>
                <w:rFonts w:cs="Times New Roman"/>
                <w:szCs w:val="24"/>
              </w:rPr>
            </w:pPr>
          </w:p>
        </w:tc>
        <w:tc>
          <w:tcPr>
            <w:tcW w:w="652" w:type="dxa"/>
          </w:tcPr>
          <w:p w14:paraId="36CD7391" w14:textId="7E8AEE25" w:rsidR="00A17136" w:rsidRPr="002B569F" w:rsidDel="00AC7859" w:rsidRDefault="00A17136">
            <w:pPr>
              <w:rPr>
                <w:del w:id="5747" w:author="Steff Guzmán" w:date="2023-03-13T19:56:00Z"/>
                <w:rFonts w:cs="Times New Roman"/>
                <w:szCs w:val="24"/>
              </w:rPr>
            </w:pPr>
          </w:p>
        </w:tc>
        <w:tc>
          <w:tcPr>
            <w:tcW w:w="655" w:type="dxa"/>
          </w:tcPr>
          <w:p w14:paraId="02D75F44" w14:textId="32DEF5CE" w:rsidR="00A17136" w:rsidRPr="002B569F" w:rsidDel="00AC7859" w:rsidRDefault="00A17136">
            <w:pPr>
              <w:rPr>
                <w:del w:id="5748" w:author="Steff Guzmán" w:date="2023-03-13T19:56:00Z"/>
                <w:rFonts w:cs="Times New Roman"/>
                <w:szCs w:val="24"/>
              </w:rPr>
            </w:pPr>
          </w:p>
        </w:tc>
        <w:tc>
          <w:tcPr>
            <w:tcW w:w="652" w:type="dxa"/>
          </w:tcPr>
          <w:p w14:paraId="1B6E6229" w14:textId="2E88BD20" w:rsidR="00A17136" w:rsidRPr="002B569F" w:rsidDel="00AC7859" w:rsidRDefault="00A17136">
            <w:pPr>
              <w:rPr>
                <w:del w:id="5749" w:author="Steff Guzmán" w:date="2023-03-13T19:56:00Z"/>
                <w:rFonts w:cs="Times New Roman"/>
                <w:szCs w:val="24"/>
              </w:rPr>
            </w:pPr>
          </w:p>
        </w:tc>
        <w:tc>
          <w:tcPr>
            <w:tcW w:w="652" w:type="dxa"/>
          </w:tcPr>
          <w:p w14:paraId="74B88A0C" w14:textId="4ECC2D92" w:rsidR="00A17136" w:rsidRPr="002B569F" w:rsidDel="00AC7859" w:rsidRDefault="00A17136">
            <w:pPr>
              <w:rPr>
                <w:del w:id="5750" w:author="Steff Guzmán" w:date="2023-03-13T19:56:00Z"/>
                <w:rFonts w:cs="Times New Roman"/>
                <w:szCs w:val="24"/>
              </w:rPr>
            </w:pPr>
          </w:p>
        </w:tc>
        <w:tc>
          <w:tcPr>
            <w:tcW w:w="652" w:type="dxa"/>
          </w:tcPr>
          <w:p w14:paraId="6694E651" w14:textId="09FD15AE" w:rsidR="00A17136" w:rsidRPr="002B569F" w:rsidDel="00AC7859" w:rsidRDefault="00A17136">
            <w:pPr>
              <w:rPr>
                <w:del w:id="5751" w:author="Steff Guzmán" w:date="2023-03-13T19:56:00Z"/>
                <w:rFonts w:cs="Times New Roman"/>
                <w:szCs w:val="24"/>
              </w:rPr>
            </w:pPr>
          </w:p>
        </w:tc>
        <w:tc>
          <w:tcPr>
            <w:tcW w:w="652" w:type="dxa"/>
          </w:tcPr>
          <w:p w14:paraId="7954AA48" w14:textId="4D356D4E" w:rsidR="00A17136" w:rsidRPr="002B569F" w:rsidDel="00AC7859" w:rsidRDefault="00A17136">
            <w:pPr>
              <w:rPr>
                <w:del w:id="5752" w:author="Steff Guzmán" w:date="2023-03-13T19:56:00Z"/>
                <w:rFonts w:cs="Times New Roman"/>
                <w:szCs w:val="24"/>
              </w:rPr>
            </w:pPr>
          </w:p>
        </w:tc>
        <w:tc>
          <w:tcPr>
            <w:tcW w:w="652" w:type="dxa"/>
          </w:tcPr>
          <w:p w14:paraId="40158BD6" w14:textId="15AF32EA" w:rsidR="00A17136" w:rsidRPr="002B569F" w:rsidDel="00AC7859" w:rsidRDefault="00A17136">
            <w:pPr>
              <w:rPr>
                <w:del w:id="5753" w:author="Steff Guzmán" w:date="2023-03-13T19:56:00Z"/>
                <w:rFonts w:cs="Times New Roman"/>
                <w:szCs w:val="24"/>
              </w:rPr>
            </w:pPr>
          </w:p>
        </w:tc>
        <w:tc>
          <w:tcPr>
            <w:tcW w:w="548" w:type="dxa"/>
          </w:tcPr>
          <w:p w14:paraId="15A25800" w14:textId="7D40EBDC" w:rsidR="00A17136" w:rsidRPr="002B569F" w:rsidDel="00AC7859" w:rsidRDefault="00A17136">
            <w:pPr>
              <w:rPr>
                <w:del w:id="5754" w:author="Steff Guzmán" w:date="2023-03-13T19:56:00Z"/>
                <w:rFonts w:cs="Times New Roman"/>
                <w:szCs w:val="24"/>
              </w:rPr>
            </w:pPr>
          </w:p>
        </w:tc>
      </w:tr>
      <w:tr w:rsidR="002B569F" w:rsidRPr="002B569F" w:rsidDel="00AC7859" w14:paraId="75044D5D" w14:textId="77777777" w:rsidTr="005A4444">
        <w:trPr>
          <w:del w:id="5755"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56" w:author="Steff Guzmán" w:date="2023-03-13T19:56:00Z"/>
                <w:rFonts w:cs="Times New Roman"/>
                <w:color w:val="auto"/>
                <w:szCs w:val="24"/>
              </w:rPr>
            </w:pPr>
            <w:del w:id="5757"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8"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9"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0"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1"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2" w:author="Steff Guzmán" w:date="2023-03-13T19:56:00Z"/>
                <w:rFonts w:cs="Times New Roman"/>
                <w:szCs w:val="24"/>
              </w:rPr>
            </w:pPr>
            <w:del w:id="5763"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4" w:author="Steff Guzmán" w:date="2023-03-13T19:56:00Z"/>
                <w:rFonts w:cs="Times New Roman"/>
                <w:szCs w:val="24"/>
              </w:rPr>
            </w:pPr>
            <w:del w:id="5765"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6"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7"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8"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9"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0"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1"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2"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3"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4"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5" w:author="Steff Guzmán" w:date="2023-03-13T19:56:00Z"/>
                <w:rFonts w:cs="Times New Roman"/>
                <w:szCs w:val="24"/>
              </w:rPr>
            </w:pPr>
          </w:p>
        </w:tc>
      </w:tr>
      <w:tr w:rsidR="002B569F" w:rsidRPr="002B569F" w:rsidDel="00AC7859" w14:paraId="4118DA3A" w14:textId="77777777" w:rsidTr="005A4444">
        <w:trPr>
          <w:del w:id="5776"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77" w:author="Steff Guzmán" w:date="2023-03-13T19:56:00Z"/>
                <w:rFonts w:cs="Times New Roman"/>
                <w:color w:val="auto"/>
                <w:szCs w:val="24"/>
              </w:rPr>
            </w:pPr>
            <w:del w:id="5778"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5779" w:author="Steff Guzmán" w:date="2023-03-13T19:56:00Z"/>
                <w:rFonts w:cs="Times New Roman"/>
                <w:szCs w:val="24"/>
              </w:rPr>
            </w:pPr>
          </w:p>
        </w:tc>
        <w:tc>
          <w:tcPr>
            <w:tcW w:w="708" w:type="dxa"/>
          </w:tcPr>
          <w:p w14:paraId="4C351CBC" w14:textId="576CF343" w:rsidR="00A17136" w:rsidRPr="002B569F" w:rsidDel="00AC7859" w:rsidRDefault="00A17136">
            <w:pPr>
              <w:rPr>
                <w:del w:id="5780" w:author="Steff Guzmán" w:date="2023-03-13T19:56:00Z"/>
                <w:rFonts w:cs="Times New Roman"/>
                <w:szCs w:val="24"/>
              </w:rPr>
            </w:pPr>
          </w:p>
        </w:tc>
        <w:tc>
          <w:tcPr>
            <w:tcW w:w="709" w:type="dxa"/>
          </w:tcPr>
          <w:p w14:paraId="2C9C4372" w14:textId="09BD3513" w:rsidR="00A17136" w:rsidRPr="002B569F" w:rsidDel="00AC7859" w:rsidRDefault="00A17136">
            <w:pPr>
              <w:rPr>
                <w:del w:id="5781" w:author="Steff Guzmán" w:date="2023-03-13T19:56:00Z"/>
                <w:rFonts w:cs="Times New Roman"/>
                <w:szCs w:val="24"/>
              </w:rPr>
            </w:pPr>
          </w:p>
        </w:tc>
        <w:tc>
          <w:tcPr>
            <w:tcW w:w="709" w:type="dxa"/>
          </w:tcPr>
          <w:p w14:paraId="01D43C84" w14:textId="3AA9C450" w:rsidR="00A17136" w:rsidRPr="002B569F" w:rsidDel="00AC7859" w:rsidRDefault="00A17136">
            <w:pPr>
              <w:rPr>
                <w:del w:id="5782"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5783" w:author="Steff Guzmán" w:date="2023-03-13T19:56:00Z"/>
                <w:rFonts w:cs="Times New Roman"/>
                <w:szCs w:val="24"/>
              </w:rPr>
            </w:pPr>
            <w:del w:id="5784"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5785" w:author="Steff Guzmán" w:date="2023-03-13T19:56:00Z"/>
                <w:rFonts w:cs="Times New Roman"/>
                <w:szCs w:val="24"/>
              </w:rPr>
            </w:pPr>
            <w:del w:id="5786"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5787" w:author="Steff Guzmán" w:date="2023-03-13T19:56:00Z"/>
                <w:rFonts w:cs="Times New Roman"/>
                <w:szCs w:val="24"/>
              </w:rPr>
            </w:pPr>
          </w:p>
        </w:tc>
        <w:tc>
          <w:tcPr>
            <w:tcW w:w="652" w:type="dxa"/>
          </w:tcPr>
          <w:p w14:paraId="2D4AEB18" w14:textId="2FDD1408" w:rsidR="00A17136" w:rsidRPr="002B569F" w:rsidDel="00AC7859" w:rsidRDefault="00A17136">
            <w:pPr>
              <w:rPr>
                <w:del w:id="5788" w:author="Steff Guzmán" w:date="2023-03-13T19:56:00Z"/>
                <w:rFonts w:cs="Times New Roman"/>
                <w:szCs w:val="24"/>
              </w:rPr>
            </w:pPr>
          </w:p>
        </w:tc>
        <w:tc>
          <w:tcPr>
            <w:tcW w:w="652" w:type="dxa"/>
          </w:tcPr>
          <w:p w14:paraId="2E29BDC7" w14:textId="4F5639AB" w:rsidR="00A17136" w:rsidRPr="002B569F" w:rsidDel="00AC7859" w:rsidRDefault="00A17136">
            <w:pPr>
              <w:rPr>
                <w:del w:id="5789" w:author="Steff Guzmán" w:date="2023-03-13T19:56:00Z"/>
                <w:rFonts w:cs="Times New Roman"/>
                <w:szCs w:val="24"/>
              </w:rPr>
            </w:pPr>
          </w:p>
        </w:tc>
        <w:tc>
          <w:tcPr>
            <w:tcW w:w="655" w:type="dxa"/>
          </w:tcPr>
          <w:p w14:paraId="12624EC4" w14:textId="39EF28E4" w:rsidR="00A17136" w:rsidRPr="002B569F" w:rsidDel="00AC7859" w:rsidRDefault="00A17136">
            <w:pPr>
              <w:rPr>
                <w:del w:id="5790" w:author="Steff Guzmán" w:date="2023-03-13T19:56:00Z"/>
                <w:rFonts w:cs="Times New Roman"/>
                <w:szCs w:val="24"/>
              </w:rPr>
            </w:pPr>
          </w:p>
        </w:tc>
        <w:tc>
          <w:tcPr>
            <w:tcW w:w="652" w:type="dxa"/>
          </w:tcPr>
          <w:p w14:paraId="60747604" w14:textId="27008F84" w:rsidR="00A17136" w:rsidRPr="002B569F" w:rsidDel="00AC7859" w:rsidRDefault="00A17136">
            <w:pPr>
              <w:rPr>
                <w:del w:id="5791" w:author="Steff Guzmán" w:date="2023-03-13T19:56:00Z"/>
                <w:rFonts w:cs="Times New Roman"/>
                <w:szCs w:val="24"/>
              </w:rPr>
            </w:pPr>
          </w:p>
        </w:tc>
        <w:tc>
          <w:tcPr>
            <w:tcW w:w="652" w:type="dxa"/>
          </w:tcPr>
          <w:p w14:paraId="6EE055DC" w14:textId="5B8E88E1" w:rsidR="00A17136" w:rsidRPr="002B569F" w:rsidDel="00AC7859" w:rsidRDefault="00A17136">
            <w:pPr>
              <w:rPr>
                <w:del w:id="5792" w:author="Steff Guzmán" w:date="2023-03-13T19:56:00Z"/>
                <w:rFonts w:cs="Times New Roman"/>
                <w:szCs w:val="24"/>
              </w:rPr>
            </w:pPr>
          </w:p>
        </w:tc>
        <w:tc>
          <w:tcPr>
            <w:tcW w:w="652" w:type="dxa"/>
          </w:tcPr>
          <w:p w14:paraId="2F4AD408" w14:textId="0625F5FC" w:rsidR="00A17136" w:rsidRPr="002B569F" w:rsidDel="00AC7859" w:rsidRDefault="00A17136">
            <w:pPr>
              <w:rPr>
                <w:del w:id="5793" w:author="Steff Guzmán" w:date="2023-03-13T19:56:00Z"/>
                <w:rFonts w:cs="Times New Roman"/>
                <w:szCs w:val="24"/>
              </w:rPr>
            </w:pPr>
          </w:p>
        </w:tc>
        <w:tc>
          <w:tcPr>
            <w:tcW w:w="652" w:type="dxa"/>
          </w:tcPr>
          <w:p w14:paraId="64B4FB2A" w14:textId="795A7AA4" w:rsidR="00A17136" w:rsidRPr="002B569F" w:rsidDel="00AC7859" w:rsidRDefault="00A17136">
            <w:pPr>
              <w:rPr>
                <w:del w:id="5794" w:author="Steff Guzmán" w:date="2023-03-13T19:56:00Z"/>
                <w:rFonts w:cs="Times New Roman"/>
                <w:szCs w:val="24"/>
              </w:rPr>
            </w:pPr>
          </w:p>
        </w:tc>
        <w:tc>
          <w:tcPr>
            <w:tcW w:w="652" w:type="dxa"/>
          </w:tcPr>
          <w:p w14:paraId="0E14664F" w14:textId="1F1FEB54" w:rsidR="00A17136" w:rsidRPr="002B569F" w:rsidDel="00AC7859" w:rsidRDefault="00A17136">
            <w:pPr>
              <w:rPr>
                <w:del w:id="5795" w:author="Steff Guzmán" w:date="2023-03-13T19:56:00Z"/>
                <w:rFonts w:cs="Times New Roman"/>
                <w:szCs w:val="24"/>
              </w:rPr>
            </w:pPr>
          </w:p>
        </w:tc>
        <w:tc>
          <w:tcPr>
            <w:tcW w:w="548" w:type="dxa"/>
          </w:tcPr>
          <w:p w14:paraId="3FA59554" w14:textId="2693B1D6" w:rsidR="00A17136" w:rsidRPr="002B569F" w:rsidDel="00AC7859" w:rsidRDefault="00A17136">
            <w:pPr>
              <w:rPr>
                <w:del w:id="5796" w:author="Steff Guzmán" w:date="2023-03-13T19:56:00Z"/>
                <w:rFonts w:cs="Times New Roman"/>
                <w:szCs w:val="24"/>
              </w:rPr>
            </w:pPr>
          </w:p>
        </w:tc>
      </w:tr>
      <w:tr w:rsidR="002B569F" w:rsidRPr="002B569F" w:rsidDel="00AC7859" w14:paraId="7178BD35" w14:textId="77777777" w:rsidTr="005A4444">
        <w:trPr>
          <w:del w:id="5797"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98" w:author="Steff Guzmán" w:date="2023-03-13T19:56:00Z"/>
                <w:rFonts w:cs="Times New Roman"/>
                <w:color w:val="auto"/>
                <w:szCs w:val="24"/>
              </w:rPr>
            </w:pPr>
            <w:del w:id="5799"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0"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1"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2"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3"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4"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5" w:author="Steff Guzmán" w:date="2023-03-13T19:56:00Z"/>
                <w:rFonts w:cs="Times New Roman"/>
                <w:szCs w:val="24"/>
              </w:rPr>
            </w:pPr>
            <w:del w:id="5806"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7"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8"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9"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0"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1"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2"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3"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4"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5"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6" w:author="Steff Guzmán" w:date="2023-03-13T19:56:00Z"/>
                <w:rFonts w:cs="Times New Roman"/>
                <w:szCs w:val="24"/>
              </w:rPr>
            </w:pPr>
          </w:p>
        </w:tc>
      </w:tr>
      <w:tr w:rsidR="002B569F" w:rsidRPr="002B569F" w:rsidDel="00AC7859" w14:paraId="3FFF87CD" w14:textId="77777777" w:rsidTr="005A4444">
        <w:trPr>
          <w:del w:id="5817"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18" w:author="Steff Guzmán" w:date="2023-03-13T19:56:00Z"/>
                <w:rFonts w:cs="Times New Roman"/>
                <w:color w:val="auto"/>
                <w:szCs w:val="24"/>
              </w:rPr>
            </w:pPr>
            <w:del w:id="5819"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5820" w:author="Steff Guzmán" w:date="2023-03-13T19:56:00Z"/>
                <w:rFonts w:cs="Times New Roman"/>
                <w:szCs w:val="24"/>
              </w:rPr>
            </w:pPr>
          </w:p>
        </w:tc>
        <w:tc>
          <w:tcPr>
            <w:tcW w:w="708" w:type="dxa"/>
          </w:tcPr>
          <w:p w14:paraId="7A98E40D" w14:textId="5289E2BD" w:rsidR="00A17136" w:rsidRPr="002B569F" w:rsidDel="00AC7859" w:rsidRDefault="00A17136">
            <w:pPr>
              <w:rPr>
                <w:del w:id="5821" w:author="Steff Guzmán" w:date="2023-03-13T19:56:00Z"/>
                <w:rFonts w:cs="Times New Roman"/>
                <w:szCs w:val="24"/>
              </w:rPr>
            </w:pPr>
          </w:p>
        </w:tc>
        <w:tc>
          <w:tcPr>
            <w:tcW w:w="709" w:type="dxa"/>
          </w:tcPr>
          <w:p w14:paraId="5671C606" w14:textId="0ECC3B6A" w:rsidR="00A17136" w:rsidRPr="002B569F" w:rsidDel="00AC7859" w:rsidRDefault="00A17136">
            <w:pPr>
              <w:rPr>
                <w:del w:id="5822" w:author="Steff Guzmán" w:date="2023-03-13T19:56:00Z"/>
                <w:rFonts w:cs="Times New Roman"/>
                <w:szCs w:val="24"/>
              </w:rPr>
            </w:pPr>
          </w:p>
        </w:tc>
        <w:tc>
          <w:tcPr>
            <w:tcW w:w="709" w:type="dxa"/>
          </w:tcPr>
          <w:p w14:paraId="65C6C565" w14:textId="4C100150" w:rsidR="00A17136" w:rsidRPr="002B569F" w:rsidDel="00AC7859" w:rsidRDefault="00A17136">
            <w:pPr>
              <w:rPr>
                <w:del w:id="5823" w:author="Steff Guzmán" w:date="2023-03-13T19:56:00Z"/>
                <w:rFonts w:cs="Times New Roman"/>
                <w:szCs w:val="24"/>
              </w:rPr>
            </w:pPr>
          </w:p>
        </w:tc>
        <w:tc>
          <w:tcPr>
            <w:tcW w:w="709" w:type="dxa"/>
          </w:tcPr>
          <w:p w14:paraId="158F9F24" w14:textId="1D0F2F8F" w:rsidR="00A17136" w:rsidRPr="002B569F" w:rsidDel="00AC7859" w:rsidRDefault="00A17136">
            <w:pPr>
              <w:rPr>
                <w:del w:id="5824" w:author="Steff Guzmán" w:date="2023-03-13T19:56:00Z"/>
                <w:rFonts w:cs="Times New Roman"/>
                <w:szCs w:val="24"/>
              </w:rPr>
            </w:pPr>
          </w:p>
        </w:tc>
        <w:tc>
          <w:tcPr>
            <w:tcW w:w="708" w:type="dxa"/>
          </w:tcPr>
          <w:p w14:paraId="41D8EDB0" w14:textId="6AA03E17" w:rsidR="00A17136" w:rsidRPr="002B569F" w:rsidDel="00AC7859" w:rsidRDefault="00A17136">
            <w:pPr>
              <w:rPr>
                <w:del w:id="5825"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5826" w:author="Steff Guzmán" w:date="2023-03-13T19:56:00Z"/>
                <w:rFonts w:cs="Times New Roman"/>
                <w:szCs w:val="24"/>
              </w:rPr>
            </w:pPr>
            <w:del w:id="5827"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5828" w:author="Steff Guzmán" w:date="2023-03-13T19:56:00Z"/>
                <w:rFonts w:cs="Times New Roman"/>
                <w:szCs w:val="24"/>
              </w:rPr>
            </w:pPr>
          </w:p>
        </w:tc>
        <w:tc>
          <w:tcPr>
            <w:tcW w:w="652" w:type="dxa"/>
          </w:tcPr>
          <w:p w14:paraId="471E4671" w14:textId="75637D49" w:rsidR="00A17136" w:rsidRPr="002B569F" w:rsidDel="00AC7859" w:rsidRDefault="00A17136">
            <w:pPr>
              <w:rPr>
                <w:del w:id="5829" w:author="Steff Guzmán" w:date="2023-03-13T19:56:00Z"/>
                <w:rFonts w:cs="Times New Roman"/>
                <w:szCs w:val="24"/>
              </w:rPr>
            </w:pPr>
          </w:p>
        </w:tc>
        <w:tc>
          <w:tcPr>
            <w:tcW w:w="655" w:type="dxa"/>
          </w:tcPr>
          <w:p w14:paraId="6F814712" w14:textId="04CA40D9" w:rsidR="00A17136" w:rsidRPr="002B569F" w:rsidDel="00AC7859" w:rsidRDefault="00A17136">
            <w:pPr>
              <w:rPr>
                <w:del w:id="5830" w:author="Steff Guzmán" w:date="2023-03-13T19:56:00Z"/>
                <w:rFonts w:cs="Times New Roman"/>
                <w:szCs w:val="24"/>
              </w:rPr>
            </w:pPr>
          </w:p>
        </w:tc>
        <w:tc>
          <w:tcPr>
            <w:tcW w:w="652" w:type="dxa"/>
          </w:tcPr>
          <w:p w14:paraId="4D907E91" w14:textId="5E268AE3" w:rsidR="00A17136" w:rsidRPr="002B569F" w:rsidDel="00AC7859" w:rsidRDefault="00A17136">
            <w:pPr>
              <w:rPr>
                <w:del w:id="5831" w:author="Steff Guzmán" w:date="2023-03-13T19:56:00Z"/>
                <w:rFonts w:cs="Times New Roman"/>
                <w:szCs w:val="24"/>
              </w:rPr>
            </w:pPr>
          </w:p>
        </w:tc>
        <w:tc>
          <w:tcPr>
            <w:tcW w:w="652" w:type="dxa"/>
          </w:tcPr>
          <w:p w14:paraId="3B54526C" w14:textId="07AB204D" w:rsidR="00A17136" w:rsidRPr="002B569F" w:rsidDel="00AC7859" w:rsidRDefault="00A17136">
            <w:pPr>
              <w:rPr>
                <w:del w:id="5832" w:author="Steff Guzmán" w:date="2023-03-13T19:56:00Z"/>
                <w:rFonts w:cs="Times New Roman"/>
                <w:szCs w:val="24"/>
              </w:rPr>
            </w:pPr>
          </w:p>
        </w:tc>
        <w:tc>
          <w:tcPr>
            <w:tcW w:w="652" w:type="dxa"/>
          </w:tcPr>
          <w:p w14:paraId="2CEAD998" w14:textId="4B02EAC9" w:rsidR="00A17136" w:rsidRPr="002B569F" w:rsidDel="00AC7859" w:rsidRDefault="00A17136">
            <w:pPr>
              <w:rPr>
                <w:del w:id="5833" w:author="Steff Guzmán" w:date="2023-03-13T19:56:00Z"/>
                <w:rFonts w:cs="Times New Roman"/>
                <w:szCs w:val="24"/>
              </w:rPr>
            </w:pPr>
          </w:p>
        </w:tc>
        <w:tc>
          <w:tcPr>
            <w:tcW w:w="652" w:type="dxa"/>
          </w:tcPr>
          <w:p w14:paraId="48AA6653" w14:textId="49F5FF6E" w:rsidR="00A17136" w:rsidRPr="002B569F" w:rsidDel="00AC7859" w:rsidRDefault="00A17136">
            <w:pPr>
              <w:rPr>
                <w:del w:id="5834" w:author="Steff Guzmán" w:date="2023-03-13T19:56:00Z"/>
                <w:rFonts w:cs="Times New Roman"/>
                <w:szCs w:val="24"/>
              </w:rPr>
            </w:pPr>
          </w:p>
        </w:tc>
        <w:tc>
          <w:tcPr>
            <w:tcW w:w="652" w:type="dxa"/>
          </w:tcPr>
          <w:p w14:paraId="4C244A47" w14:textId="7D54F3B4" w:rsidR="00A17136" w:rsidRPr="002B569F" w:rsidDel="00AC7859" w:rsidRDefault="00A17136">
            <w:pPr>
              <w:rPr>
                <w:del w:id="5835" w:author="Steff Guzmán" w:date="2023-03-13T19:56:00Z"/>
                <w:rFonts w:cs="Times New Roman"/>
                <w:szCs w:val="24"/>
              </w:rPr>
            </w:pPr>
          </w:p>
        </w:tc>
        <w:tc>
          <w:tcPr>
            <w:tcW w:w="548" w:type="dxa"/>
          </w:tcPr>
          <w:p w14:paraId="2742749D" w14:textId="3F162AF0" w:rsidR="00A17136" w:rsidRPr="002B569F" w:rsidDel="00AC7859" w:rsidRDefault="00A17136">
            <w:pPr>
              <w:rPr>
                <w:del w:id="5836" w:author="Steff Guzmán" w:date="2023-03-13T19:56:00Z"/>
                <w:rFonts w:cs="Times New Roman"/>
                <w:szCs w:val="24"/>
              </w:rPr>
            </w:pPr>
          </w:p>
        </w:tc>
      </w:tr>
      <w:tr w:rsidR="002B569F" w:rsidRPr="002B569F" w:rsidDel="00AC7859" w14:paraId="49098C87" w14:textId="77777777" w:rsidTr="005A4444">
        <w:trPr>
          <w:del w:id="5837"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38" w:author="Steff Guzmán" w:date="2023-03-13T19:56:00Z"/>
                <w:rFonts w:cs="Times New Roman"/>
                <w:color w:val="auto"/>
                <w:szCs w:val="24"/>
              </w:rPr>
            </w:pPr>
            <w:del w:id="5839"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0"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1"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2"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3"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4"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5"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6" w:author="Steff Guzmán" w:date="2023-03-13T19:56:00Z"/>
                <w:rFonts w:cs="Times New Roman"/>
                <w:szCs w:val="24"/>
              </w:rPr>
            </w:pPr>
            <w:del w:id="5847"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8" w:author="Steff Guzmán" w:date="2023-03-13T19:56:00Z"/>
                <w:rFonts w:cs="Times New Roman"/>
                <w:szCs w:val="24"/>
              </w:rPr>
            </w:pPr>
            <w:del w:id="5849"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0"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1"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2"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3"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4"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5"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6"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7" w:author="Steff Guzmán" w:date="2023-03-13T19:56:00Z"/>
                <w:rFonts w:cs="Times New Roman"/>
                <w:szCs w:val="24"/>
              </w:rPr>
            </w:pPr>
          </w:p>
        </w:tc>
      </w:tr>
      <w:tr w:rsidR="002B569F" w:rsidRPr="002B569F" w:rsidDel="00AC7859" w14:paraId="0E60F4B5" w14:textId="77777777" w:rsidTr="005A4444">
        <w:trPr>
          <w:del w:id="5858"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59" w:author="Steff Guzmán" w:date="2023-03-13T19:56:00Z"/>
                <w:rFonts w:cs="Times New Roman"/>
                <w:color w:val="auto"/>
                <w:szCs w:val="24"/>
              </w:rPr>
            </w:pPr>
            <w:del w:id="5860"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5861" w:author="Steff Guzmán" w:date="2023-03-13T19:56:00Z"/>
                <w:rFonts w:cs="Times New Roman"/>
                <w:szCs w:val="24"/>
              </w:rPr>
            </w:pPr>
          </w:p>
        </w:tc>
        <w:tc>
          <w:tcPr>
            <w:tcW w:w="708" w:type="dxa"/>
          </w:tcPr>
          <w:p w14:paraId="093BEF31" w14:textId="4BD33C32" w:rsidR="00A17136" w:rsidRPr="002B569F" w:rsidDel="00AC7859" w:rsidRDefault="00A17136">
            <w:pPr>
              <w:rPr>
                <w:del w:id="5862" w:author="Steff Guzmán" w:date="2023-03-13T19:56:00Z"/>
                <w:rFonts w:cs="Times New Roman"/>
                <w:szCs w:val="24"/>
              </w:rPr>
            </w:pPr>
          </w:p>
        </w:tc>
        <w:tc>
          <w:tcPr>
            <w:tcW w:w="709" w:type="dxa"/>
          </w:tcPr>
          <w:p w14:paraId="5B53CE2A" w14:textId="01B91D90" w:rsidR="00A17136" w:rsidRPr="002B569F" w:rsidDel="00AC7859" w:rsidRDefault="00A17136">
            <w:pPr>
              <w:rPr>
                <w:del w:id="5863" w:author="Steff Guzmán" w:date="2023-03-13T19:56:00Z"/>
                <w:rFonts w:cs="Times New Roman"/>
                <w:szCs w:val="24"/>
              </w:rPr>
            </w:pPr>
          </w:p>
        </w:tc>
        <w:tc>
          <w:tcPr>
            <w:tcW w:w="709" w:type="dxa"/>
          </w:tcPr>
          <w:p w14:paraId="39191745" w14:textId="35AFD728" w:rsidR="00A17136" w:rsidRPr="002B569F" w:rsidDel="00AC7859" w:rsidRDefault="00A17136">
            <w:pPr>
              <w:rPr>
                <w:del w:id="5864" w:author="Steff Guzmán" w:date="2023-03-13T19:56:00Z"/>
                <w:rFonts w:cs="Times New Roman"/>
                <w:szCs w:val="24"/>
              </w:rPr>
            </w:pPr>
          </w:p>
        </w:tc>
        <w:tc>
          <w:tcPr>
            <w:tcW w:w="709" w:type="dxa"/>
          </w:tcPr>
          <w:p w14:paraId="129E8F21" w14:textId="35DDFC11" w:rsidR="00A17136" w:rsidRPr="002B569F" w:rsidDel="00AC7859" w:rsidRDefault="00A17136">
            <w:pPr>
              <w:rPr>
                <w:del w:id="5865" w:author="Steff Guzmán" w:date="2023-03-13T19:56:00Z"/>
                <w:rFonts w:cs="Times New Roman"/>
                <w:szCs w:val="24"/>
              </w:rPr>
            </w:pPr>
          </w:p>
        </w:tc>
        <w:tc>
          <w:tcPr>
            <w:tcW w:w="708" w:type="dxa"/>
          </w:tcPr>
          <w:p w14:paraId="67E5AF64" w14:textId="201BDD30" w:rsidR="00A17136" w:rsidRPr="002B569F" w:rsidDel="00AC7859" w:rsidRDefault="00A17136">
            <w:pPr>
              <w:rPr>
                <w:del w:id="5866" w:author="Steff Guzmán" w:date="2023-03-13T19:56:00Z"/>
                <w:rFonts w:cs="Times New Roman"/>
                <w:szCs w:val="24"/>
              </w:rPr>
            </w:pPr>
          </w:p>
        </w:tc>
        <w:tc>
          <w:tcPr>
            <w:tcW w:w="754" w:type="dxa"/>
          </w:tcPr>
          <w:p w14:paraId="71867753" w14:textId="68013913" w:rsidR="00A17136" w:rsidRPr="002B569F" w:rsidDel="00AC7859" w:rsidRDefault="00A17136">
            <w:pPr>
              <w:rPr>
                <w:del w:id="5867"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5868" w:author="Steff Guzmán" w:date="2023-03-13T19:56:00Z"/>
                <w:rFonts w:cs="Times New Roman"/>
                <w:szCs w:val="24"/>
              </w:rPr>
            </w:pPr>
            <w:del w:id="5869"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5870" w:author="Steff Guzmán" w:date="2023-03-13T19:56:00Z"/>
                <w:rFonts w:cs="Times New Roman"/>
                <w:szCs w:val="24"/>
              </w:rPr>
            </w:pPr>
            <w:del w:id="5871"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5872" w:author="Steff Guzmán" w:date="2023-03-13T19:56:00Z"/>
                <w:rFonts w:cs="Times New Roman"/>
                <w:szCs w:val="24"/>
              </w:rPr>
            </w:pPr>
          </w:p>
        </w:tc>
        <w:tc>
          <w:tcPr>
            <w:tcW w:w="652" w:type="dxa"/>
          </w:tcPr>
          <w:p w14:paraId="7945E295" w14:textId="3EE47B1D" w:rsidR="00A17136" w:rsidRPr="002B569F" w:rsidDel="00AC7859" w:rsidRDefault="00A17136">
            <w:pPr>
              <w:rPr>
                <w:del w:id="5873" w:author="Steff Guzmán" w:date="2023-03-13T19:56:00Z"/>
                <w:rFonts w:cs="Times New Roman"/>
                <w:szCs w:val="24"/>
              </w:rPr>
            </w:pPr>
          </w:p>
        </w:tc>
        <w:tc>
          <w:tcPr>
            <w:tcW w:w="652" w:type="dxa"/>
          </w:tcPr>
          <w:p w14:paraId="09125B14" w14:textId="5E53D89B" w:rsidR="00A17136" w:rsidRPr="002B569F" w:rsidDel="00AC7859" w:rsidRDefault="00A17136">
            <w:pPr>
              <w:rPr>
                <w:del w:id="5874" w:author="Steff Guzmán" w:date="2023-03-13T19:56:00Z"/>
                <w:rFonts w:cs="Times New Roman"/>
                <w:szCs w:val="24"/>
              </w:rPr>
            </w:pPr>
          </w:p>
        </w:tc>
        <w:tc>
          <w:tcPr>
            <w:tcW w:w="652" w:type="dxa"/>
          </w:tcPr>
          <w:p w14:paraId="203CC5F1" w14:textId="51A9A0AD" w:rsidR="00A17136" w:rsidRPr="002B569F" w:rsidDel="00AC7859" w:rsidRDefault="00A17136">
            <w:pPr>
              <w:rPr>
                <w:del w:id="5875" w:author="Steff Guzmán" w:date="2023-03-13T19:56:00Z"/>
                <w:rFonts w:cs="Times New Roman"/>
                <w:szCs w:val="24"/>
              </w:rPr>
            </w:pPr>
          </w:p>
        </w:tc>
        <w:tc>
          <w:tcPr>
            <w:tcW w:w="652" w:type="dxa"/>
          </w:tcPr>
          <w:p w14:paraId="56826074" w14:textId="7385FC0A" w:rsidR="00A17136" w:rsidRPr="002B569F" w:rsidDel="00AC7859" w:rsidRDefault="00A17136">
            <w:pPr>
              <w:rPr>
                <w:del w:id="5876" w:author="Steff Guzmán" w:date="2023-03-13T19:56:00Z"/>
                <w:rFonts w:cs="Times New Roman"/>
                <w:szCs w:val="24"/>
              </w:rPr>
            </w:pPr>
          </w:p>
        </w:tc>
        <w:tc>
          <w:tcPr>
            <w:tcW w:w="652" w:type="dxa"/>
          </w:tcPr>
          <w:p w14:paraId="62BB1AEE" w14:textId="7622FAC0" w:rsidR="00A17136" w:rsidRPr="002B569F" w:rsidDel="00AC7859" w:rsidRDefault="00A17136">
            <w:pPr>
              <w:rPr>
                <w:del w:id="5877" w:author="Steff Guzmán" w:date="2023-03-13T19:56:00Z"/>
                <w:rFonts w:cs="Times New Roman"/>
                <w:szCs w:val="24"/>
              </w:rPr>
            </w:pPr>
          </w:p>
        </w:tc>
        <w:tc>
          <w:tcPr>
            <w:tcW w:w="548" w:type="dxa"/>
          </w:tcPr>
          <w:p w14:paraId="3F04FFAB" w14:textId="36FA7FFA" w:rsidR="00A17136" w:rsidRPr="002B569F" w:rsidDel="00AC7859" w:rsidRDefault="00A17136">
            <w:pPr>
              <w:rPr>
                <w:del w:id="5878" w:author="Steff Guzmán" w:date="2023-03-13T19:56:00Z"/>
                <w:rFonts w:cs="Times New Roman"/>
                <w:szCs w:val="24"/>
              </w:rPr>
            </w:pPr>
          </w:p>
        </w:tc>
      </w:tr>
      <w:tr w:rsidR="002B569F" w:rsidRPr="002B569F" w:rsidDel="00AC7859" w14:paraId="3898792E" w14:textId="77777777" w:rsidTr="005A4444">
        <w:trPr>
          <w:del w:id="5879"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80" w:author="Steff Guzmán" w:date="2023-03-13T19:56:00Z"/>
                <w:rFonts w:cs="Times New Roman"/>
                <w:color w:val="auto"/>
                <w:szCs w:val="24"/>
              </w:rPr>
            </w:pPr>
            <w:del w:id="5881"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2"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3"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4"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5"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6"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7"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8"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9"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0" w:author="Steff Guzmán" w:date="2023-03-13T19:56:00Z"/>
                <w:rFonts w:cs="Times New Roman"/>
                <w:szCs w:val="24"/>
              </w:rPr>
            </w:pPr>
            <w:del w:id="5891"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2"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3"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4"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5"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6"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7"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8" w:author="Steff Guzmán" w:date="2023-03-13T19:56:00Z"/>
                <w:rFonts w:cs="Times New Roman"/>
                <w:szCs w:val="24"/>
              </w:rPr>
            </w:pPr>
          </w:p>
        </w:tc>
      </w:tr>
      <w:tr w:rsidR="002B569F" w:rsidRPr="002B569F" w:rsidDel="00AC7859" w14:paraId="4C6DA0BE" w14:textId="77777777" w:rsidTr="005A4444">
        <w:trPr>
          <w:del w:id="5899"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00" w:author="Steff Guzmán" w:date="2023-03-13T19:56:00Z"/>
                <w:rFonts w:cs="Times New Roman"/>
                <w:color w:val="auto"/>
                <w:szCs w:val="24"/>
              </w:rPr>
            </w:pPr>
            <w:del w:id="5901"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5902" w:author="Steff Guzmán" w:date="2023-03-13T19:56:00Z"/>
                <w:rFonts w:cs="Times New Roman"/>
                <w:szCs w:val="24"/>
              </w:rPr>
            </w:pPr>
          </w:p>
        </w:tc>
        <w:tc>
          <w:tcPr>
            <w:tcW w:w="708" w:type="dxa"/>
          </w:tcPr>
          <w:p w14:paraId="727DD5D8" w14:textId="14C54CE5" w:rsidR="00A17136" w:rsidRPr="002B569F" w:rsidDel="00AC7859" w:rsidRDefault="00A17136">
            <w:pPr>
              <w:rPr>
                <w:del w:id="5903" w:author="Steff Guzmán" w:date="2023-03-13T19:56:00Z"/>
                <w:rFonts w:cs="Times New Roman"/>
                <w:szCs w:val="24"/>
              </w:rPr>
            </w:pPr>
          </w:p>
        </w:tc>
        <w:tc>
          <w:tcPr>
            <w:tcW w:w="709" w:type="dxa"/>
          </w:tcPr>
          <w:p w14:paraId="6081A8AB" w14:textId="7023A65C" w:rsidR="00A17136" w:rsidRPr="002B569F" w:rsidDel="00AC7859" w:rsidRDefault="00A17136">
            <w:pPr>
              <w:rPr>
                <w:del w:id="5904" w:author="Steff Guzmán" w:date="2023-03-13T19:56:00Z"/>
                <w:rFonts w:cs="Times New Roman"/>
                <w:szCs w:val="24"/>
              </w:rPr>
            </w:pPr>
          </w:p>
        </w:tc>
        <w:tc>
          <w:tcPr>
            <w:tcW w:w="709" w:type="dxa"/>
          </w:tcPr>
          <w:p w14:paraId="693082DB" w14:textId="22B207F7" w:rsidR="00A17136" w:rsidRPr="002B569F" w:rsidDel="00AC7859" w:rsidRDefault="00A17136">
            <w:pPr>
              <w:rPr>
                <w:del w:id="5905" w:author="Steff Guzmán" w:date="2023-03-13T19:56:00Z"/>
                <w:rFonts w:cs="Times New Roman"/>
                <w:szCs w:val="24"/>
              </w:rPr>
            </w:pPr>
          </w:p>
        </w:tc>
        <w:tc>
          <w:tcPr>
            <w:tcW w:w="709" w:type="dxa"/>
          </w:tcPr>
          <w:p w14:paraId="05190A7E" w14:textId="22E861FA" w:rsidR="00A17136" w:rsidRPr="002B569F" w:rsidDel="00AC7859" w:rsidRDefault="00A17136">
            <w:pPr>
              <w:rPr>
                <w:del w:id="5906" w:author="Steff Guzmán" w:date="2023-03-13T19:56:00Z"/>
                <w:rFonts w:cs="Times New Roman"/>
                <w:szCs w:val="24"/>
              </w:rPr>
            </w:pPr>
          </w:p>
        </w:tc>
        <w:tc>
          <w:tcPr>
            <w:tcW w:w="708" w:type="dxa"/>
          </w:tcPr>
          <w:p w14:paraId="2CB42BB6" w14:textId="48038617" w:rsidR="00A17136" w:rsidRPr="002B569F" w:rsidDel="00AC7859" w:rsidRDefault="00A17136">
            <w:pPr>
              <w:rPr>
                <w:del w:id="5907" w:author="Steff Guzmán" w:date="2023-03-13T19:56:00Z"/>
                <w:rFonts w:cs="Times New Roman"/>
                <w:szCs w:val="24"/>
              </w:rPr>
            </w:pPr>
          </w:p>
        </w:tc>
        <w:tc>
          <w:tcPr>
            <w:tcW w:w="754" w:type="dxa"/>
          </w:tcPr>
          <w:p w14:paraId="16FDB7D7" w14:textId="4A3C0B21" w:rsidR="00A17136" w:rsidRPr="002B569F" w:rsidDel="00AC7859" w:rsidRDefault="00A17136">
            <w:pPr>
              <w:rPr>
                <w:del w:id="5908" w:author="Steff Guzmán" w:date="2023-03-13T19:56:00Z"/>
                <w:rFonts w:cs="Times New Roman"/>
                <w:szCs w:val="24"/>
              </w:rPr>
            </w:pPr>
          </w:p>
        </w:tc>
        <w:tc>
          <w:tcPr>
            <w:tcW w:w="652" w:type="dxa"/>
          </w:tcPr>
          <w:p w14:paraId="1E827AF7" w14:textId="7C83C49B" w:rsidR="00A17136" w:rsidRPr="002B569F" w:rsidDel="00AC7859" w:rsidRDefault="00A17136">
            <w:pPr>
              <w:rPr>
                <w:del w:id="5909"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5910" w:author="Steff Guzmán" w:date="2023-03-13T19:56:00Z"/>
                <w:rFonts w:cs="Times New Roman"/>
                <w:szCs w:val="24"/>
              </w:rPr>
            </w:pPr>
            <w:del w:id="5911"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5912" w:author="Steff Guzmán" w:date="2023-03-13T19:56:00Z"/>
                <w:rFonts w:cs="Times New Roman"/>
                <w:szCs w:val="24"/>
              </w:rPr>
            </w:pPr>
            <w:del w:id="5913"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5914" w:author="Steff Guzmán" w:date="2023-03-13T19:56:00Z"/>
                <w:rFonts w:cs="Times New Roman"/>
                <w:szCs w:val="24"/>
              </w:rPr>
            </w:pPr>
          </w:p>
        </w:tc>
        <w:tc>
          <w:tcPr>
            <w:tcW w:w="652" w:type="dxa"/>
          </w:tcPr>
          <w:p w14:paraId="2014D5B6" w14:textId="5888A17F" w:rsidR="00A17136" w:rsidRPr="002B569F" w:rsidDel="00AC7859" w:rsidRDefault="00A17136">
            <w:pPr>
              <w:rPr>
                <w:del w:id="5915" w:author="Steff Guzmán" w:date="2023-03-13T19:56:00Z"/>
                <w:rFonts w:cs="Times New Roman"/>
                <w:szCs w:val="24"/>
              </w:rPr>
            </w:pPr>
          </w:p>
        </w:tc>
        <w:tc>
          <w:tcPr>
            <w:tcW w:w="652" w:type="dxa"/>
          </w:tcPr>
          <w:p w14:paraId="5A576F7F" w14:textId="0CA86F17" w:rsidR="00A17136" w:rsidRPr="002B569F" w:rsidDel="00AC7859" w:rsidRDefault="00A17136">
            <w:pPr>
              <w:rPr>
                <w:del w:id="5916" w:author="Steff Guzmán" w:date="2023-03-13T19:56:00Z"/>
                <w:rFonts w:cs="Times New Roman"/>
                <w:szCs w:val="24"/>
              </w:rPr>
            </w:pPr>
          </w:p>
        </w:tc>
        <w:tc>
          <w:tcPr>
            <w:tcW w:w="652" w:type="dxa"/>
          </w:tcPr>
          <w:p w14:paraId="675D46CE" w14:textId="34BA72B0" w:rsidR="00A17136" w:rsidRPr="002B569F" w:rsidDel="00AC7859" w:rsidRDefault="00A17136">
            <w:pPr>
              <w:rPr>
                <w:del w:id="5917" w:author="Steff Guzmán" w:date="2023-03-13T19:56:00Z"/>
                <w:rFonts w:cs="Times New Roman"/>
                <w:szCs w:val="24"/>
              </w:rPr>
            </w:pPr>
          </w:p>
        </w:tc>
        <w:tc>
          <w:tcPr>
            <w:tcW w:w="652" w:type="dxa"/>
          </w:tcPr>
          <w:p w14:paraId="00724DB8" w14:textId="6FCE9FA7" w:rsidR="00A17136" w:rsidRPr="002B569F" w:rsidDel="00AC7859" w:rsidRDefault="00A17136">
            <w:pPr>
              <w:rPr>
                <w:del w:id="5918" w:author="Steff Guzmán" w:date="2023-03-13T19:56:00Z"/>
                <w:rFonts w:cs="Times New Roman"/>
                <w:szCs w:val="24"/>
              </w:rPr>
            </w:pPr>
          </w:p>
        </w:tc>
        <w:tc>
          <w:tcPr>
            <w:tcW w:w="548" w:type="dxa"/>
          </w:tcPr>
          <w:p w14:paraId="3C1C2924" w14:textId="64CFC213" w:rsidR="00A17136" w:rsidRPr="002B569F" w:rsidDel="00AC7859" w:rsidRDefault="00A17136">
            <w:pPr>
              <w:rPr>
                <w:del w:id="5919" w:author="Steff Guzmán" w:date="2023-03-13T19:56:00Z"/>
                <w:rFonts w:cs="Times New Roman"/>
                <w:szCs w:val="24"/>
              </w:rPr>
            </w:pPr>
          </w:p>
        </w:tc>
      </w:tr>
      <w:tr w:rsidR="002B569F" w:rsidRPr="002B569F" w:rsidDel="00AC7859" w14:paraId="24BC7A5B" w14:textId="77777777" w:rsidTr="005A4444">
        <w:trPr>
          <w:del w:id="5920"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21" w:author="Steff Guzmán" w:date="2023-03-13T19:56:00Z"/>
                <w:rFonts w:cs="Times New Roman"/>
                <w:color w:val="auto"/>
                <w:szCs w:val="24"/>
              </w:rPr>
            </w:pPr>
            <w:del w:id="5922"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3"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4"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5"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6"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7"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8"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9"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0"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1"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2" w:author="Steff Guzmán" w:date="2023-03-13T19:56:00Z"/>
                <w:rFonts w:cs="Times New Roman"/>
                <w:szCs w:val="24"/>
              </w:rPr>
            </w:pPr>
            <w:del w:id="5933"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4" w:author="Steff Guzmán" w:date="2023-03-13T19:56:00Z"/>
                <w:rFonts w:cs="Times New Roman"/>
                <w:szCs w:val="24"/>
              </w:rPr>
            </w:pPr>
            <w:del w:id="5935"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6"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7"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8"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9"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40" w:author="Steff Guzmán" w:date="2023-03-13T19:56:00Z"/>
                <w:rFonts w:cs="Times New Roman"/>
                <w:szCs w:val="24"/>
              </w:rPr>
            </w:pPr>
          </w:p>
        </w:tc>
      </w:tr>
      <w:tr w:rsidR="002B569F" w:rsidRPr="002B569F" w:rsidDel="00AC7859" w14:paraId="6DAECD06" w14:textId="77777777" w:rsidTr="005A4444">
        <w:trPr>
          <w:del w:id="5941"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42" w:author="Steff Guzmán" w:date="2023-03-13T19:56:00Z"/>
                <w:rFonts w:cs="Times New Roman"/>
                <w:color w:val="auto"/>
                <w:szCs w:val="24"/>
              </w:rPr>
            </w:pPr>
            <w:del w:id="5943"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5944" w:author="Steff Guzmán" w:date="2023-03-13T19:56:00Z"/>
                <w:rFonts w:cs="Times New Roman"/>
                <w:szCs w:val="24"/>
              </w:rPr>
            </w:pPr>
          </w:p>
        </w:tc>
        <w:tc>
          <w:tcPr>
            <w:tcW w:w="708" w:type="dxa"/>
          </w:tcPr>
          <w:p w14:paraId="586BB867" w14:textId="0E507F6A" w:rsidR="00A17136" w:rsidRPr="002B569F" w:rsidDel="00AC7859" w:rsidRDefault="00A17136">
            <w:pPr>
              <w:rPr>
                <w:del w:id="5945" w:author="Steff Guzmán" w:date="2023-03-13T19:56:00Z"/>
                <w:rFonts w:cs="Times New Roman"/>
                <w:szCs w:val="24"/>
              </w:rPr>
            </w:pPr>
          </w:p>
        </w:tc>
        <w:tc>
          <w:tcPr>
            <w:tcW w:w="709" w:type="dxa"/>
          </w:tcPr>
          <w:p w14:paraId="378E2228" w14:textId="4134BA68" w:rsidR="00A17136" w:rsidRPr="002B569F" w:rsidDel="00AC7859" w:rsidRDefault="00A17136">
            <w:pPr>
              <w:rPr>
                <w:del w:id="5946" w:author="Steff Guzmán" w:date="2023-03-13T19:56:00Z"/>
                <w:rFonts w:cs="Times New Roman"/>
                <w:szCs w:val="24"/>
              </w:rPr>
            </w:pPr>
          </w:p>
        </w:tc>
        <w:tc>
          <w:tcPr>
            <w:tcW w:w="709" w:type="dxa"/>
          </w:tcPr>
          <w:p w14:paraId="62C13118" w14:textId="1EE00AC4" w:rsidR="00A17136" w:rsidRPr="002B569F" w:rsidDel="00AC7859" w:rsidRDefault="00A17136">
            <w:pPr>
              <w:rPr>
                <w:del w:id="5947" w:author="Steff Guzmán" w:date="2023-03-13T19:56:00Z"/>
                <w:rFonts w:cs="Times New Roman"/>
                <w:szCs w:val="24"/>
              </w:rPr>
            </w:pPr>
          </w:p>
        </w:tc>
        <w:tc>
          <w:tcPr>
            <w:tcW w:w="709" w:type="dxa"/>
          </w:tcPr>
          <w:p w14:paraId="28855A62" w14:textId="1409B2A9" w:rsidR="00A17136" w:rsidRPr="002B569F" w:rsidDel="00AC7859" w:rsidRDefault="00A17136">
            <w:pPr>
              <w:rPr>
                <w:del w:id="5948" w:author="Steff Guzmán" w:date="2023-03-13T19:56:00Z"/>
                <w:rFonts w:cs="Times New Roman"/>
                <w:szCs w:val="24"/>
              </w:rPr>
            </w:pPr>
          </w:p>
        </w:tc>
        <w:tc>
          <w:tcPr>
            <w:tcW w:w="708" w:type="dxa"/>
          </w:tcPr>
          <w:p w14:paraId="1EE93453" w14:textId="5317AC60" w:rsidR="00A17136" w:rsidRPr="002B569F" w:rsidDel="00AC7859" w:rsidRDefault="00A17136">
            <w:pPr>
              <w:rPr>
                <w:del w:id="5949" w:author="Steff Guzmán" w:date="2023-03-13T19:56:00Z"/>
                <w:rFonts w:cs="Times New Roman"/>
                <w:szCs w:val="24"/>
              </w:rPr>
            </w:pPr>
          </w:p>
        </w:tc>
        <w:tc>
          <w:tcPr>
            <w:tcW w:w="754" w:type="dxa"/>
          </w:tcPr>
          <w:p w14:paraId="73891C01" w14:textId="4E3CB471" w:rsidR="00A17136" w:rsidRPr="002B569F" w:rsidDel="00AC7859" w:rsidRDefault="00A17136">
            <w:pPr>
              <w:rPr>
                <w:del w:id="5950" w:author="Steff Guzmán" w:date="2023-03-13T19:56:00Z"/>
                <w:rFonts w:cs="Times New Roman"/>
                <w:szCs w:val="24"/>
              </w:rPr>
            </w:pPr>
          </w:p>
        </w:tc>
        <w:tc>
          <w:tcPr>
            <w:tcW w:w="652" w:type="dxa"/>
          </w:tcPr>
          <w:p w14:paraId="6E0459FB" w14:textId="09E33D87" w:rsidR="00A17136" w:rsidRPr="002B569F" w:rsidDel="00AC7859" w:rsidRDefault="00A17136">
            <w:pPr>
              <w:rPr>
                <w:del w:id="5951" w:author="Steff Guzmán" w:date="2023-03-13T19:56:00Z"/>
                <w:rFonts w:cs="Times New Roman"/>
                <w:szCs w:val="24"/>
              </w:rPr>
            </w:pPr>
          </w:p>
        </w:tc>
        <w:tc>
          <w:tcPr>
            <w:tcW w:w="652" w:type="dxa"/>
          </w:tcPr>
          <w:p w14:paraId="37FCE9B2" w14:textId="6DBC1BCA" w:rsidR="00A17136" w:rsidRPr="002B569F" w:rsidDel="00AC7859" w:rsidRDefault="00A17136">
            <w:pPr>
              <w:rPr>
                <w:del w:id="5952" w:author="Steff Guzmán" w:date="2023-03-13T19:56:00Z"/>
                <w:rFonts w:cs="Times New Roman"/>
                <w:szCs w:val="24"/>
              </w:rPr>
            </w:pPr>
          </w:p>
        </w:tc>
        <w:tc>
          <w:tcPr>
            <w:tcW w:w="655" w:type="dxa"/>
          </w:tcPr>
          <w:p w14:paraId="7C9E20B6" w14:textId="6482F39D" w:rsidR="00A17136" w:rsidRPr="002B569F" w:rsidDel="00AC7859" w:rsidRDefault="00A17136">
            <w:pPr>
              <w:rPr>
                <w:del w:id="5953"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5954" w:author="Steff Guzmán" w:date="2023-03-13T19:56:00Z"/>
                <w:rFonts w:cs="Times New Roman"/>
                <w:szCs w:val="24"/>
              </w:rPr>
            </w:pPr>
            <w:del w:id="5955"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5956" w:author="Steff Guzmán" w:date="2023-03-13T19:56:00Z"/>
                <w:rFonts w:cs="Times New Roman"/>
                <w:szCs w:val="24"/>
              </w:rPr>
            </w:pPr>
            <w:del w:id="5957"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5958" w:author="Steff Guzmán" w:date="2023-03-13T19:56:00Z"/>
                <w:rFonts w:cs="Times New Roman"/>
                <w:szCs w:val="24"/>
              </w:rPr>
            </w:pPr>
            <w:del w:id="5959"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5960" w:author="Steff Guzmán" w:date="2023-03-13T19:56:00Z"/>
                <w:rFonts w:cs="Times New Roman"/>
                <w:szCs w:val="24"/>
              </w:rPr>
            </w:pPr>
          </w:p>
        </w:tc>
        <w:tc>
          <w:tcPr>
            <w:tcW w:w="652" w:type="dxa"/>
          </w:tcPr>
          <w:p w14:paraId="037DF550" w14:textId="69AA66AD" w:rsidR="00A17136" w:rsidRPr="002B569F" w:rsidDel="00AC7859" w:rsidRDefault="00A17136">
            <w:pPr>
              <w:rPr>
                <w:del w:id="5961" w:author="Steff Guzmán" w:date="2023-03-13T19:56:00Z"/>
                <w:rFonts w:cs="Times New Roman"/>
                <w:szCs w:val="24"/>
              </w:rPr>
            </w:pPr>
          </w:p>
        </w:tc>
        <w:tc>
          <w:tcPr>
            <w:tcW w:w="548" w:type="dxa"/>
          </w:tcPr>
          <w:p w14:paraId="1238B058" w14:textId="4931F67B" w:rsidR="00A17136" w:rsidRPr="002B569F" w:rsidDel="00AC7859" w:rsidRDefault="00A17136">
            <w:pPr>
              <w:rPr>
                <w:del w:id="5962" w:author="Steff Guzmán" w:date="2023-03-13T19:56:00Z"/>
                <w:rFonts w:cs="Times New Roman"/>
                <w:szCs w:val="24"/>
              </w:rPr>
            </w:pPr>
          </w:p>
        </w:tc>
      </w:tr>
      <w:tr w:rsidR="002B569F" w:rsidRPr="002B569F" w:rsidDel="00AC7859" w14:paraId="65FC4275" w14:textId="77777777" w:rsidTr="005A4444">
        <w:trPr>
          <w:del w:id="5963"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64" w:author="Steff Guzmán" w:date="2023-03-13T19:56:00Z"/>
                <w:rFonts w:cs="Times New Roman"/>
                <w:color w:val="auto"/>
                <w:szCs w:val="24"/>
              </w:rPr>
            </w:pPr>
            <w:del w:id="5965"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6"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7"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8"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9"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0"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1"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2"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3"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4"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5"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6"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7"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8" w:author="Steff Guzmán" w:date="2023-03-13T19:56:00Z"/>
                <w:rFonts w:cs="Times New Roman"/>
                <w:szCs w:val="24"/>
              </w:rPr>
            </w:pPr>
            <w:del w:id="5979"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0"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1"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2" w:author="Steff Guzmán" w:date="2023-03-13T19:56:00Z"/>
                <w:rFonts w:cs="Times New Roman"/>
                <w:szCs w:val="24"/>
              </w:rPr>
            </w:pPr>
          </w:p>
        </w:tc>
      </w:tr>
      <w:tr w:rsidR="002B569F" w:rsidRPr="002B569F" w:rsidDel="00AC7859" w14:paraId="198E7645" w14:textId="77777777" w:rsidTr="005A4444">
        <w:trPr>
          <w:del w:id="5983"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84" w:author="Steff Guzmán" w:date="2023-03-13T19:56:00Z"/>
                <w:rFonts w:cs="Times New Roman"/>
                <w:color w:val="auto"/>
                <w:szCs w:val="24"/>
              </w:rPr>
            </w:pPr>
            <w:del w:id="5985"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5986" w:author="Steff Guzmán" w:date="2023-03-13T19:56:00Z"/>
                <w:rFonts w:cs="Times New Roman"/>
                <w:szCs w:val="24"/>
              </w:rPr>
            </w:pPr>
          </w:p>
        </w:tc>
        <w:tc>
          <w:tcPr>
            <w:tcW w:w="708" w:type="dxa"/>
          </w:tcPr>
          <w:p w14:paraId="6797CDA7" w14:textId="31A38A04" w:rsidR="00A17136" w:rsidRPr="002B569F" w:rsidDel="00AC7859" w:rsidRDefault="00A17136">
            <w:pPr>
              <w:rPr>
                <w:del w:id="5987" w:author="Steff Guzmán" w:date="2023-03-13T19:56:00Z"/>
                <w:rFonts w:cs="Times New Roman"/>
                <w:szCs w:val="24"/>
              </w:rPr>
            </w:pPr>
          </w:p>
        </w:tc>
        <w:tc>
          <w:tcPr>
            <w:tcW w:w="709" w:type="dxa"/>
          </w:tcPr>
          <w:p w14:paraId="45B95FBA" w14:textId="69F29118" w:rsidR="00A17136" w:rsidRPr="002B569F" w:rsidDel="00AC7859" w:rsidRDefault="00A17136">
            <w:pPr>
              <w:rPr>
                <w:del w:id="5988" w:author="Steff Guzmán" w:date="2023-03-13T19:56:00Z"/>
                <w:rFonts w:cs="Times New Roman"/>
                <w:szCs w:val="24"/>
              </w:rPr>
            </w:pPr>
          </w:p>
        </w:tc>
        <w:tc>
          <w:tcPr>
            <w:tcW w:w="709" w:type="dxa"/>
          </w:tcPr>
          <w:p w14:paraId="739A3729" w14:textId="19B5372A" w:rsidR="00A17136" w:rsidRPr="002B569F" w:rsidDel="00AC7859" w:rsidRDefault="00A17136">
            <w:pPr>
              <w:rPr>
                <w:del w:id="5989" w:author="Steff Guzmán" w:date="2023-03-13T19:56:00Z"/>
                <w:rFonts w:cs="Times New Roman"/>
                <w:szCs w:val="24"/>
              </w:rPr>
            </w:pPr>
          </w:p>
        </w:tc>
        <w:tc>
          <w:tcPr>
            <w:tcW w:w="709" w:type="dxa"/>
          </w:tcPr>
          <w:p w14:paraId="7E4322DE" w14:textId="5811F9E2" w:rsidR="00A17136" w:rsidRPr="002B569F" w:rsidDel="00AC7859" w:rsidRDefault="00A17136">
            <w:pPr>
              <w:rPr>
                <w:del w:id="5990" w:author="Steff Guzmán" w:date="2023-03-13T19:56:00Z"/>
                <w:rFonts w:cs="Times New Roman"/>
                <w:szCs w:val="24"/>
              </w:rPr>
            </w:pPr>
          </w:p>
        </w:tc>
        <w:tc>
          <w:tcPr>
            <w:tcW w:w="708" w:type="dxa"/>
          </w:tcPr>
          <w:p w14:paraId="709D8BF7" w14:textId="44AC32B6" w:rsidR="00A17136" w:rsidRPr="002B569F" w:rsidDel="00AC7859" w:rsidRDefault="00A17136">
            <w:pPr>
              <w:rPr>
                <w:del w:id="5991" w:author="Steff Guzmán" w:date="2023-03-13T19:56:00Z"/>
                <w:rFonts w:cs="Times New Roman"/>
                <w:szCs w:val="24"/>
              </w:rPr>
            </w:pPr>
          </w:p>
        </w:tc>
        <w:tc>
          <w:tcPr>
            <w:tcW w:w="754" w:type="dxa"/>
          </w:tcPr>
          <w:p w14:paraId="670F8388" w14:textId="1D224144" w:rsidR="00A17136" w:rsidRPr="002B569F" w:rsidDel="00AC7859" w:rsidRDefault="00A17136">
            <w:pPr>
              <w:rPr>
                <w:del w:id="5992" w:author="Steff Guzmán" w:date="2023-03-13T19:56:00Z"/>
                <w:rFonts w:cs="Times New Roman"/>
                <w:szCs w:val="24"/>
              </w:rPr>
            </w:pPr>
          </w:p>
        </w:tc>
        <w:tc>
          <w:tcPr>
            <w:tcW w:w="652" w:type="dxa"/>
          </w:tcPr>
          <w:p w14:paraId="5935DB89" w14:textId="462E9CAD" w:rsidR="00A17136" w:rsidRPr="002B569F" w:rsidDel="00AC7859" w:rsidRDefault="00A17136">
            <w:pPr>
              <w:rPr>
                <w:del w:id="5993" w:author="Steff Guzmán" w:date="2023-03-13T19:56:00Z"/>
                <w:rFonts w:cs="Times New Roman"/>
                <w:szCs w:val="24"/>
              </w:rPr>
            </w:pPr>
          </w:p>
        </w:tc>
        <w:tc>
          <w:tcPr>
            <w:tcW w:w="652" w:type="dxa"/>
          </w:tcPr>
          <w:p w14:paraId="0233FC87" w14:textId="053D83ED" w:rsidR="00A17136" w:rsidRPr="002B569F" w:rsidDel="00AC7859" w:rsidRDefault="00A17136">
            <w:pPr>
              <w:rPr>
                <w:del w:id="5994" w:author="Steff Guzmán" w:date="2023-03-13T19:56:00Z"/>
                <w:rFonts w:cs="Times New Roman"/>
                <w:szCs w:val="24"/>
              </w:rPr>
            </w:pPr>
          </w:p>
        </w:tc>
        <w:tc>
          <w:tcPr>
            <w:tcW w:w="655" w:type="dxa"/>
          </w:tcPr>
          <w:p w14:paraId="1F6B6DC9" w14:textId="23FABDDE" w:rsidR="00A17136" w:rsidRPr="002B569F" w:rsidDel="00AC7859" w:rsidRDefault="00A17136">
            <w:pPr>
              <w:rPr>
                <w:del w:id="5995" w:author="Steff Guzmán" w:date="2023-03-13T19:56:00Z"/>
                <w:rFonts w:cs="Times New Roman"/>
                <w:szCs w:val="24"/>
              </w:rPr>
            </w:pPr>
          </w:p>
        </w:tc>
        <w:tc>
          <w:tcPr>
            <w:tcW w:w="652" w:type="dxa"/>
          </w:tcPr>
          <w:p w14:paraId="775F67F9" w14:textId="6552ABE9" w:rsidR="00A17136" w:rsidRPr="002B569F" w:rsidDel="00AC7859" w:rsidRDefault="00A17136">
            <w:pPr>
              <w:rPr>
                <w:del w:id="5996" w:author="Steff Guzmán" w:date="2023-03-13T19:56:00Z"/>
                <w:rFonts w:cs="Times New Roman"/>
                <w:szCs w:val="24"/>
              </w:rPr>
            </w:pPr>
          </w:p>
        </w:tc>
        <w:tc>
          <w:tcPr>
            <w:tcW w:w="652" w:type="dxa"/>
          </w:tcPr>
          <w:p w14:paraId="2224B5E4" w14:textId="2F9A07AD" w:rsidR="00A17136" w:rsidRPr="002B569F" w:rsidDel="00AC7859" w:rsidRDefault="00A17136">
            <w:pPr>
              <w:rPr>
                <w:del w:id="5997"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5998" w:author="Steff Guzmán" w:date="2023-03-13T19:56:00Z"/>
                <w:rFonts w:cs="Times New Roman"/>
                <w:szCs w:val="24"/>
              </w:rPr>
            </w:pPr>
            <w:del w:id="5999"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000" w:author="Steff Guzmán" w:date="2023-03-13T19:56:00Z"/>
                <w:rFonts w:cs="Times New Roman"/>
                <w:szCs w:val="24"/>
              </w:rPr>
            </w:pPr>
            <w:del w:id="6001"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002" w:author="Steff Guzmán" w:date="2023-03-13T19:56:00Z"/>
                <w:rFonts w:cs="Times New Roman"/>
                <w:szCs w:val="24"/>
              </w:rPr>
            </w:pPr>
            <w:del w:id="6003"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004" w:author="Steff Guzmán" w:date="2023-03-13T19:56:00Z"/>
                <w:rFonts w:cs="Times New Roman"/>
                <w:szCs w:val="24"/>
              </w:rPr>
            </w:pPr>
          </w:p>
        </w:tc>
      </w:tr>
      <w:tr w:rsidR="002B569F" w:rsidRPr="002B569F" w:rsidDel="00AC7859" w14:paraId="095C00E6" w14:textId="77777777" w:rsidTr="005A4444">
        <w:trPr>
          <w:del w:id="6005"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06" w:author="Steff Guzmán" w:date="2023-03-13T19:56:00Z"/>
                <w:rFonts w:cs="Times New Roman"/>
                <w:color w:val="auto"/>
                <w:szCs w:val="24"/>
              </w:rPr>
            </w:pPr>
            <w:del w:id="6007"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8"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9"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0"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1"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2"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3"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4"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5"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6"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7"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8"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9"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0"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1"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2" w:author="Steff Guzmán" w:date="2023-03-13T19:56:00Z"/>
                <w:rFonts w:cs="Times New Roman"/>
                <w:szCs w:val="24"/>
              </w:rPr>
            </w:pPr>
            <w:del w:id="6023"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4" w:author="Steff Guzmán" w:date="2023-03-13T19:56:00Z"/>
                <w:rFonts w:cs="Times New Roman"/>
                <w:szCs w:val="24"/>
              </w:rPr>
            </w:pPr>
            <w:del w:id="6025"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026" w:author="Steff Guzmán" w:date="2023-03-24T16:10:00Z"/>
          <w:rFonts w:cs="Times New Roman"/>
          <w:szCs w:val="24"/>
          <w:rPrChange w:id="6027" w:author="Camilo Andrés Díaz Gómez" w:date="2023-03-28T17:42:00Z">
            <w:rPr>
              <w:ins w:id="6028"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029" w:author="Camilo Andrés Díaz Gómez" w:date="2023-03-14T21:31:00Z"/>
          <w:rPrChange w:id="6030" w:author="Camilo Andrés Díaz Gómez" w:date="2023-03-28T17:42:00Z">
            <w:rPr>
              <w:del w:id="6031"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032" w:author="Camilo Andrés Díaz Gómez" w:date="2023-03-14T21:31:00Z"/>
          <w:rPrChange w:id="6033" w:author="Camilo Andrés Díaz Gómez" w:date="2023-03-28T17:42:00Z">
            <w:rPr>
              <w:del w:id="6034" w:author="Camilo Andrés Díaz Gómez" w:date="2023-03-14T21:31:00Z"/>
              <w:color w:val="000000" w:themeColor="text1"/>
            </w:rPr>
          </w:rPrChange>
        </w:rPr>
        <w:pPrChange w:id="6035" w:author="Camilo Andrés Díaz Gómez" w:date="2023-03-28T17:43:00Z">
          <w:pPr>
            <w:pStyle w:val="PrrAPA"/>
          </w:pPr>
        </w:pPrChange>
      </w:pPr>
    </w:p>
    <w:p w14:paraId="364286D5" w14:textId="17B6DB39" w:rsidR="00A17136" w:rsidRPr="002B569F" w:rsidDel="00AE3134" w:rsidRDefault="00A17136">
      <w:pPr>
        <w:pStyle w:val="PrrAPA"/>
        <w:ind w:firstLine="0"/>
        <w:rPr>
          <w:del w:id="6036" w:author="Camilo Andrés Díaz Gómez" w:date="2023-03-14T21:31:00Z"/>
          <w:rPrChange w:id="6037" w:author="Camilo Andrés Díaz Gómez" w:date="2023-03-28T17:42:00Z">
            <w:rPr>
              <w:del w:id="6038" w:author="Camilo Andrés Díaz Gómez" w:date="2023-03-14T21:31:00Z"/>
              <w:color w:val="000000" w:themeColor="text1"/>
            </w:rPr>
          </w:rPrChange>
        </w:rPr>
        <w:pPrChange w:id="6039" w:author="Camilo Andrés Díaz Gómez" w:date="2023-03-28T17:43:00Z">
          <w:pPr>
            <w:pStyle w:val="PrrAPA"/>
          </w:pPr>
        </w:pPrChange>
      </w:pPr>
    </w:p>
    <w:p w14:paraId="508C3F58" w14:textId="5D04E396" w:rsidR="00A17136" w:rsidRPr="002B569F" w:rsidDel="00AE3134" w:rsidRDefault="00A17136">
      <w:pPr>
        <w:pStyle w:val="PrrAPA"/>
        <w:ind w:firstLine="0"/>
        <w:rPr>
          <w:del w:id="6040" w:author="Camilo Andrés Díaz Gómez" w:date="2023-03-14T21:31:00Z"/>
          <w:rPrChange w:id="6041" w:author="Camilo Andrés Díaz Gómez" w:date="2023-03-28T17:42:00Z">
            <w:rPr>
              <w:del w:id="6042" w:author="Camilo Andrés Díaz Gómez" w:date="2023-03-14T21:31:00Z"/>
              <w:color w:val="000000" w:themeColor="text1"/>
            </w:rPr>
          </w:rPrChange>
        </w:rPr>
        <w:pPrChange w:id="6043" w:author="Camilo Andrés Díaz Gómez" w:date="2023-03-28T17:43:00Z">
          <w:pPr>
            <w:pStyle w:val="PrrAPA"/>
          </w:pPr>
        </w:pPrChange>
      </w:pPr>
    </w:p>
    <w:p w14:paraId="1A24980C" w14:textId="1F9BCF14" w:rsidR="00A17136" w:rsidRPr="002B569F" w:rsidDel="00AE3134" w:rsidRDefault="00A17136">
      <w:pPr>
        <w:pStyle w:val="PrrAPA"/>
        <w:ind w:firstLine="0"/>
        <w:rPr>
          <w:del w:id="6044" w:author="Camilo Andrés Díaz Gómez" w:date="2023-03-14T21:31:00Z"/>
          <w:rPrChange w:id="6045" w:author="Camilo Andrés Díaz Gómez" w:date="2023-03-28T17:42:00Z">
            <w:rPr>
              <w:del w:id="6046" w:author="Camilo Andrés Díaz Gómez" w:date="2023-03-14T21:31:00Z"/>
              <w:color w:val="000000" w:themeColor="text1"/>
            </w:rPr>
          </w:rPrChange>
        </w:rPr>
        <w:pPrChange w:id="6047" w:author="Camilo Andrés Díaz Gómez" w:date="2023-03-28T17:43:00Z">
          <w:pPr>
            <w:pStyle w:val="PrrAPA"/>
          </w:pPr>
        </w:pPrChange>
      </w:pPr>
    </w:p>
    <w:p w14:paraId="0AE20B89" w14:textId="37640716" w:rsidR="00A17136" w:rsidRPr="002B569F" w:rsidDel="00AE3134" w:rsidRDefault="00A17136">
      <w:pPr>
        <w:pStyle w:val="PrrAPA"/>
        <w:ind w:firstLine="0"/>
        <w:rPr>
          <w:del w:id="6048" w:author="Camilo Andrés Díaz Gómez" w:date="2023-03-14T21:31:00Z"/>
          <w:rPrChange w:id="6049" w:author="Camilo Andrés Díaz Gómez" w:date="2023-03-28T17:42:00Z">
            <w:rPr>
              <w:del w:id="6050" w:author="Camilo Andrés Díaz Gómez" w:date="2023-03-14T21:31:00Z"/>
              <w:color w:val="000000" w:themeColor="text1"/>
            </w:rPr>
          </w:rPrChange>
        </w:rPr>
        <w:pPrChange w:id="6051" w:author="Camilo Andrés Díaz Gómez" w:date="2023-03-28T17:43:00Z">
          <w:pPr>
            <w:pStyle w:val="PrrAPA"/>
          </w:pPr>
        </w:pPrChange>
      </w:pPr>
    </w:p>
    <w:p w14:paraId="0944C063" w14:textId="1370A226" w:rsidR="00A17136" w:rsidRPr="002B569F" w:rsidDel="00AE3134" w:rsidRDefault="00A17136">
      <w:pPr>
        <w:pStyle w:val="PrrAPA"/>
        <w:ind w:firstLine="0"/>
        <w:rPr>
          <w:del w:id="6052" w:author="Camilo Andrés Díaz Gómez" w:date="2023-03-14T21:31:00Z"/>
          <w:rPrChange w:id="6053" w:author="Camilo Andrés Díaz Gómez" w:date="2023-03-28T17:42:00Z">
            <w:rPr>
              <w:del w:id="6054" w:author="Camilo Andrés Díaz Gómez" w:date="2023-03-14T21:31:00Z"/>
              <w:color w:val="000000" w:themeColor="text1"/>
            </w:rPr>
          </w:rPrChange>
        </w:rPr>
        <w:pPrChange w:id="6055" w:author="Camilo Andrés Díaz Gómez" w:date="2023-03-28T17:43:00Z">
          <w:pPr>
            <w:pStyle w:val="PrrAPA"/>
          </w:pPr>
        </w:pPrChange>
      </w:pPr>
    </w:p>
    <w:p w14:paraId="54827676" w14:textId="63094666" w:rsidR="00A17136" w:rsidRPr="002B569F" w:rsidDel="00AE3134" w:rsidRDefault="00A17136">
      <w:pPr>
        <w:pStyle w:val="PrrAPA"/>
        <w:ind w:firstLine="0"/>
        <w:rPr>
          <w:del w:id="6056" w:author="Camilo Andrés Díaz Gómez" w:date="2023-03-14T21:31:00Z"/>
          <w:rPrChange w:id="6057" w:author="Camilo Andrés Díaz Gómez" w:date="2023-03-28T17:42:00Z">
            <w:rPr>
              <w:del w:id="6058" w:author="Camilo Andrés Díaz Gómez" w:date="2023-03-14T21:31:00Z"/>
              <w:color w:val="000000" w:themeColor="text1"/>
            </w:rPr>
          </w:rPrChange>
        </w:rPr>
        <w:pPrChange w:id="6059" w:author="Camilo Andrés Díaz Gómez" w:date="2023-03-28T17:43:00Z">
          <w:pPr>
            <w:pStyle w:val="PrrAPA"/>
          </w:pPr>
        </w:pPrChange>
      </w:pPr>
    </w:p>
    <w:p w14:paraId="34C7EABC" w14:textId="75DE928A" w:rsidR="00A17136" w:rsidRPr="002B569F" w:rsidDel="00AE3134" w:rsidRDefault="00A17136">
      <w:pPr>
        <w:pStyle w:val="PrrAPA"/>
        <w:ind w:firstLine="0"/>
        <w:rPr>
          <w:del w:id="6060" w:author="Camilo Andrés Díaz Gómez" w:date="2023-03-14T21:31:00Z"/>
          <w:rPrChange w:id="6061" w:author="Camilo Andrés Díaz Gómez" w:date="2023-03-28T17:42:00Z">
            <w:rPr>
              <w:del w:id="6062" w:author="Camilo Andrés Díaz Gómez" w:date="2023-03-14T21:31:00Z"/>
              <w:color w:val="000000" w:themeColor="text1"/>
            </w:rPr>
          </w:rPrChange>
        </w:rPr>
        <w:pPrChange w:id="6063" w:author="Camilo Andrés Díaz Gómez" w:date="2023-03-28T17:43:00Z">
          <w:pPr>
            <w:pStyle w:val="PrrAPA"/>
          </w:pPr>
        </w:pPrChange>
      </w:pPr>
    </w:p>
    <w:p w14:paraId="2D70C594" w14:textId="76298DDD" w:rsidR="00A17136" w:rsidRPr="002B569F" w:rsidDel="00AE3134" w:rsidRDefault="00A17136">
      <w:pPr>
        <w:pStyle w:val="PrrAPA"/>
        <w:ind w:firstLine="0"/>
        <w:rPr>
          <w:del w:id="6064" w:author="Camilo Andrés Díaz Gómez" w:date="2023-03-14T21:32:00Z"/>
          <w:rPrChange w:id="6065" w:author="Camilo Andrés Díaz Gómez" w:date="2023-03-28T17:42:00Z">
            <w:rPr>
              <w:del w:id="6066" w:author="Camilo Andrés Díaz Gómez" w:date="2023-03-14T21:32:00Z"/>
              <w:color w:val="000000" w:themeColor="text1"/>
            </w:rPr>
          </w:rPrChange>
        </w:rPr>
        <w:pPrChange w:id="6067" w:author="Camilo Andrés Díaz Gómez" w:date="2023-03-28T17:43:00Z">
          <w:pPr>
            <w:pStyle w:val="PrrAPA"/>
          </w:pPr>
        </w:pPrChange>
      </w:pPr>
    </w:p>
    <w:p w14:paraId="1392C79B" w14:textId="3334401C" w:rsidR="00A17136" w:rsidRPr="002B569F" w:rsidDel="00AE3134" w:rsidRDefault="00A17136">
      <w:pPr>
        <w:pStyle w:val="PrrAPA"/>
        <w:ind w:firstLine="0"/>
        <w:rPr>
          <w:del w:id="6068" w:author="Camilo Andrés Díaz Gómez" w:date="2023-03-14T21:32:00Z"/>
          <w:rPrChange w:id="6069" w:author="Camilo Andrés Díaz Gómez" w:date="2023-03-28T17:42:00Z">
            <w:rPr>
              <w:del w:id="6070" w:author="Camilo Andrés Díaz Gómez" w:date="2023-03-14T21:32:00Z"/>
              <w:color w:val="000000" w:themeColor="text1"/>
            </w:rPr>
          </w:rPrChange>
        </w:rPr>
        <w:pPrChange w:id="6071" w:author="Camilo Andrés Díaz Gómez" w:date="2023-03-28T17:43:00Z">
          <w:pPr>
            <w:pStyle w:val="PrrAPA"/>
          </w:pPr>
        </w:pPrChange>
      </w:pPr>
    </w:p>
    <w:p w14:paraId="008988F4" w14:textId="768C5081" w:rsidR="00A17136" w:rsidRPr="002B569F" w:rsidDel="00AE3134" w:rsidRDefault="00A17136">
      <w:pPr>
        <w:pStyle w:val="PrrAPA"/>
        <w:ind w:firstLine="0"/>
        <w:rPr>
          <w:del w:id="6072" w:author="Camilo Andrés Díaz Gómez" w:date="2023-03-14T21:32:00Z"/>
          <w:rPrChange w:id="6073" w:author="Camilo Andrés Díaz Gómez" w:date="2023-03-28T17:42:00Z">
            <w:rPr>
              <w:del w:id="6074" w:author="Camilo Andrés Díaz Gómez" w:date="2023-03-14T21:32:00Z"/>
              <w:color w:val="000000" w:themeColor="text1"/>
            </w:rPr>
          </w:rPrChange>
        </w:rPr>
        <w:pPrChange w:id="6075" w:author="Camilo Andrés Díaz Gómez" w:date="2023-03-28T17:43:00Z">
          <w:pPr>
            <w:pStyle w:val="PrrAPA"/>
          </w:pPr>
        </w:pPrChange>
      </w:pPr>
    </w:p>
    <w:p w14:paraId="3A9DCA9F" w14:textId="7FF95900" w:rsidR="00A17136" w:rsidRPr="002B569F" w:rsidDel="00AE3134" w:rsidRDefault="00A17136">
      <w:pPr>
        <w:pStyle w:val="PrrAPA"/>
        <w:ind w:firstLine="0"/>
        <w:rPr>
          <w:del w:id="6076" w:author="Camilo Andrés Díaz Gómez" w:date="2023-03-14T21:32:00Z"/>
          <w:rPrChange w:id="6077" w:author="Camilo Andrés Díaz Gómez" w:date="2023-03-28T17:42:00Z">
            <w:rPr>
              <w:del w:id="6078" w:author="Camilo Andrés Díaz Gómez" w:date="2023-03-14T21:32:00Z"/>
              <w:color w:val="000000" w:themeColor="text1"/>
            </w:rPr>
          </w:rPrChange>
        </w:rPr>
        <w:pPrChange w:id="6079" w:author="Camilo Andrés Díaz Gómez" w:date="2023-03-28T17:43:00Z">
          <w:pPr>
            <w:pStyle w:val="PrrAPA"/>
          </w:pPr>
        </w:pPrChange>
      </w:pPr>
    </w:p>
    <w:p w14:paraId="20DD1322" w14:textId="1BD843D2" w:rsidR="00A17136" w:rsidRPr="002B569F" w:rsidDel="00AE3134" w:rsidRDefault="00A17136">
      <w:pPr>
        <w:pStyle w:val="PrrAPA"/>
        <w:ind w:firstLine="0"/>
        <w:rPr>
          <w:del w:id="6080" w:author="Camilo Andrés Díaz Gómez" w:date="2023-03-14T21:32:00Z"/>
          <w:rPrChange w:id="6081" w:author="Camilo Andrés Díaz Gómez" w:date="2023-03-28T17:42:00Z">
            <w:rPr>
              <w:del w:id="6082" w:author="Camilo Andrés Díaz Gómez" w:date="2023-03-14T21:32:00Z"/>
              <w:color w:val="000000" w:themeColor="text1"/>
            </w:rPr>
          </w:rPrChange>
        </w:rPr>
        <w:pPrChange w:id="6083" w:author="Camilo Andrés Díaz Gómez" w:date="2023-03-28T17:43:00Z">
          <w:pPr>
            <w:pStyle w:val="PrrAPA"/>
          </w:pPr>
        </w:pPrChange>
      </w:pPr>
    </w:p>
    <w:p w14:paraId="466EA00A" w14:textId="52AE9BA4" w:rsidR="00A17136" w:rsidRPr="002B569F" w:rsidDel="00AE3134" w:rsidRDefault="00A17136">
      <w:pPr>
        <w:pStyle w:val="PrrAPA"/>
        <w:ind w:firstLine="0"/>
        <w:rPr>
          <w:del w:id="6084" w:author="Camilo Andrés Díaz Gómez" w:date="2023-03-14T21:32:00Z"/>
          <w:rPrChange w:id="6085" w:author="Camilo Andrés Díaz Gómez" w:date="2023-03-28T17:42:00Z">
            <w:rPr>
              <w:del w:id="6086" w:author="Camilo Andrés Díaz Gómez" w:date="2023-03-14T21:32:00Z"/>
              <w:color w:val="000000" w:themeColor="text1"/>
            </w:rPr>
          </w:rPrChange>
        </w:rPr>
        <w:pPrChange w:id="6087" w:author="Camilo Andrés Díaz Gómez" w:date="2023-03-28T17:43:00Z">
          <w:pPr>
            <w:pStyle w:val="PrrAPA"/>
          </w:pPr>
        </w:pPrChange>
      </w:pPr>
    </w:p>
    <w:p w14:paraId="6C1EEAC1" w14:textId="0F95BFF1" w:rsidR="00A17136" w:rsidRPr="002B569F" w:rsidDel="00AE3134" w:rsidRDefault="00A17136">
      <w:pPr>
        <w:pStyle w:val="PrrAPA"/>
        <w:ind w:firstLine="0"/>
        <w:rPr>
          <w:del w:id="6088" w:author="Camilo Andrés Díaz Gómez" w:date="2023-03-14T21:32:00Z"/>
          <w:rPrChange w:id="6089" w:author="Camilo Andrés Díaz Gómez" w:date="2023-03-28T17:42:00Z">
            <w:rPr>
              <w:del w:id="6090" w:author="Camilo Andrés Díaz Gómez" w:date="2023-03-14T21:32:00Z"/>
              <w:color w:val="000000" w:themeColor="text1"/>
            </w:rPr>
          </w:rPrChange>
        </w:rPr>
        <w:pPrChange w:id="6091" w:author="Camilo Andrés Díaz Gómez" w:date="2023-03-28T17:43:00Z">
          <w:pPr>
            <w:pStyle w:val="PrrAPA"/>
          </w:pPr>
        </w:pPrChange>
      </w:pPr>
    </w:p>
    <w:p w14:paraId="6DB77FCB" w14:textId="7617BE59" w:rsidR="003033D8" w:rsidRPr="003033D8" w:rsidRDefault="003033D8" w:rsidP="003033D8">
      <w:pPr>
        <w:pStyle w:val="PrrAPA"/>
        <w:ind w:firstLine="0"/>
        <w:rPr>
          <w:del w:id="6092" w:author="Camilo Andrés Díaz Gómez" w:date="2023-03-15T19:31:00Z"/>
          <w:rPrChange w:id="6093" w:author="Camilo Andrés Díaz Gómez" w:date="2023-03-28T17:42:00Z">
            <w:rPr>
              <w:del w:id="6094" w:author="Camilo Andrés Díaz Gómez" w:date="2023-03-15T19:31:00Z"/>
              <w:color w:val="000000" w:themeColor="text1"/>
            </w:rPr>
          </w:rPrChange>
        </w:rPr>
        <w:sectPr w:rsidR="003033D8" w:rsidRPr="003033D8" w:rsidSect="003033D8">
          <w:pgSz w:w="12240" w:h="15840" w:orient="portrait"/>
          <w:pgMar w:top="1701" w:right="1701" w:bottom="1701" w:left="1701" w:header="709" w:footer="709" w:gutter="0"/>
          <w:cols w:space="708"/>
          <w:docGrid w:linePitch="360"/>
          <w:sectPrChange w:id="6095" w:author="Steff Guzmán" w:date="2023-03-24T16:10:00Z">
            <w:sectPr w:rsidR="003033D8" w:rsidRPr="003033D8" w:rsidSect="003033D8">
              <w:pgSz w:w="15840" w:h="12240" w:orient="landscape"/>
              <w:pgMar w:top="1701" w:right="1418" w:bottom="1701" w:left="1418" w:header="709" w:footer="709" w:gutter="0"/>
            </w:sectPr>
          </w:sectPrChange>
        </w:sectPr>
        <w:pPrChange w:id="6096" w:author="Camilo Andrés Díaz Gómez" w:date="2023-03-28T17:43:00Z">
          <w:pPr>
            <w:pStyle w:val="PrrAPA"/>
          </w:pPr>
        </w:pPrChange>
      </w:pPr>
    </w:p>
    <w:p w14:paraId="24FD5B90" w14:textId="72501120" w:rsidR="00A17136" w:rsidRPr="002B569F" w:rsidDel="00352D18" w:rsidRDefault="00A17136">
      <w:pPr>
        <w:pStyle w:val="Ttulo2"/>
        <w:jc w:val="center"/>
        <w:rPr>
          <w:del w:id="6097" w:author="Camilo Andrés Díaz Gómez" w:date="2023-03-21T20:44:00Z"/>
          <w:rFonts w:cs="Times New Roman"/>
          <w:szCs w:val="24"/>
        </w:rPr>
        <w:pPrChange w:id="6098" w:author="Camilo Andrés Díaz Gómez" w:date="2023-03-28T17:43:00Z">
          <w:pPr>
            <w:jc w:val="center"/>
          </w:pPr>
        </w:pPrChange>
      </w:pPr>
      <w:bookmarkStart w:id="6099" w:name="_Toc440985140"/>
      <w:bookmarkStart w:id="6100" w:name="_Toc129623654"/>
      <w:bookmarkStart w:id="6101" w:name="_Toc130919823"/>
      <w:r w:rsidRPr="002B569F">
        <w:rPr>
          <w:rFonts w:cs="Times New Roman"/>
          <w:szCs w:val="24"/>
        </w:rPr>
        <w:t>Resultados</w:t>
      </w:r>
      <w:bookmarkEnd w:id="6099"/>
      <w:bookmarkEnd w:id="6100"/>
      <w:bookmarkEnd w:id="6101"/>
    </w:p>
    <w:p w14:paraId="26D671CF" w14:textId="77777777" w:rsidR="00352D18" w:rsidRPr="002B569F" w:rsidRDefault="00352D18">
      <w:pPr>
        <w:pStyle w:val="Ttulo2"/>
        <w:jc w:val="center"/>
        <w:rPr>
          <w:ins w:id="6102" w:author="Camilo Andrés Díaz Gómez" w:date="2023-03-21T20:43:00Z"/>
          <w:rFonts w:cs="Times New Roman"/>
          <w:szCs w:val="24"/>
        </w:rPr>
        <w:pPrChange w:id="6103" w:author="Camilo Andrés Díaz Gómez" w:date="2023-03-28T17:43:00Z">
          <w:pPr>
            <w:ind w:firstLine="708"/>
          </w:pPr>
        </w:pPrChange>
      </w:pPr>
      <w:bookmarkStart w:id="6104" w:name="_Hlk129904855"/>
    </w:p>
    <w:p w14:paraId="40AB9F49" w14:textId="77777777" w:rsidR="00352D18" w:rsidRPr="002B569F" w:rsidRDefault="00352D18">
      <w:pPr>
        <w:pStyle w:val="PrrAPA"/>
        <w:rPr>
          <w:ins w:id="6105" w:author="Camilo Andrés Díaz Gómez" w:date="2023-03-21T20:44:00Z"/>
        </w:rPr>
        <w:pPrChange w:id="6106" w:author="Camilo Andrés Díaz Gómez" w:date="2023-03-28T17:43:00Z">
          <w:pPr>
            <w:ind w:firstLine="708"/>
          </w:pPr>
        </w:pPrChange>
      </w:pPr>
    </w:p>
    <w:p w14:paraId="7A4C0123" w14:textId="3E86B2A8" w:rsidR="00352D18" w:rsidRPr="002B569F" w:rsidRDefault="00BC48D4">
      <w:pPr>
        <w:pStyle w:val="PrrAPA"/>
        <w:rPr>
          <w:ins w:id="6107" w:author="Camilo Andrés Díaz Gómez" w:date="2023-03-21T20:46:00Z"/>
        </w:rPr>
        <w:pPrChange w:id="6108" w:author="Camilo Andrés Díaz Gómez" w:date="2023-03-28T17:43:00Z">
          <w:pPr>
            <w:ind w:firstLine="708"/>
          </w:pPr>
        </w:pPrChange>
      </w:pPr>
      <w:ins w:id="6109" w:author="Steff Guzmán" w:date="2023-03-23T18:55:00Z">
        <w:r w:rsidRPr="002B569F">
          <w:t xml:space="preserve">Para dar </w:t>
        </w:r>
      </w:ins>
      <w:ins w:id="6110" w:author="Steff Guzmán" w:date="2023-03-23T18:56:00Z">
        <w:r w:rsidR="0029481E" w:rsidRPr="002B569F">
          <w:t>respuesta</w:t>
        </w:r>
      </w:ins>
      <w:ins w:id="6111" w:author="Steff Guzmán" w:date="2023-03-23T18:55:00Z">
        <w:r w:rsidRPr="002B569F">
          <w:t xml:space="preserve"> a los objetivos planteados en la actual </w:t>
        </w:r>
      </w:ins>
      <w:ins w:id="6112" w:author="Steff Guzmán" w:date="2023-03-23T18:56:00Z">
        <w:r w:rsidR="0029481E" w:rsidRPr="002B569F">
          <w:t>investigación</w:t>
        </w:r>
      </w:ins>
      <w:ins w:id="6113" w:author="Camilo Andrés Díaz Gómez" w:date="2023-03-21T20:43:00Z">
        <w:del w:id="6114" w:author="Steff Guzmán" w:date="2023-03-23T18:55:00Z">
          <w:r w:rsidR="00352D18" w:rsidRPr="002B569F" w:rsidDel="00BC48D4">
            <w:delText>Los resultados</w:delText>
          </w:r>
        </w:del>
        <w:del w:id="6115" w:author="Steff Guzmán" w:date="2023-03-23T18:56:00Z">
          <w:r w:rsidR="00352D18" w:rsidRPr="002B569F" w:rsidDel="0029481E">
            <w:delText xml:space="preserve"> obtenidos se dividirán en </w:delText>
          </w:r>
        </w:del>
      </w:ins>
      <w:ins w:id="6116" w:author="Steff Guzmán" w:date="2023-03-23T18:56:00Z">
        <w:r w:rsidR="0029481E" w:rsidRPr="002B569F">
          <w:t>, se</w:t>
        </w:r>
      </w:ins>
      <w:ins w:id="6117" w:author="Steff Guzmán" w:date="2023-03-23T18:57:00Z">
        <w:r w:rsidR="0029481E" w:rsidRPr="002B569F">
          <w:t xml:space="preserve"> clasifican</w:t>
        </w:r>
      </w:ins>
      <w:ins w:id="6118" w:author="Steff Guzmán" w:date="2023-03-23T18:56:00Z">
        <w:r w:rsidR="0029481E" w:rsidRPr="002B569F">
          <w:t xml:space="preserve"> los resultados </w:t>
        </w:r>
      </w:ins>
      <w:ins w:id="6119" w:author="Steff Guzmán" w:date="2023-03-23T18:58:00Z">
        <w:r w:rsidR="0029481E" w:rsidRPr="002B569F">
          <w:t>presentándolos en</w:t>
        </w:r>
      </w:ins>
      <w:ins w:id="6120" w:author="Steff Guzmán" w:date="2023-03-23T18:57:00Z">
        <w:r w:rsidR="0029481E" w:rsidRPr="002B569F">
          <w:t xml:space="preserve"> </w:t>
        </w:r>
      </w:ins>
      <w:ins w:id="6121" w:author="Camilo Andrés Díaz Gómez" w:date="2023-03-21T20:43:00Z">
        <w:r w:rsidR="00352D18" w:rsidRPr="002B569F">
          <w:t>dos grandes grupos. El primero incluirá la explicación del tratamiento y el entendimiento de los datos, así como el entrenamiento y las pruebas de los modelos</w:t>
        </w:r>
      </w:ins>
      <w:ins w:id="6122" w:author="Camilo Andrés Díaz Gómez" w:date="2023-03-21T20:45:00Z">
        <w:r w:rsidR="00352D18" w:rsidRPr="002B569F">
          <w:t>; el</w:t>
        </w:r>
      </w:ins>
      <w:ins w:id="6123"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124" w:author="Camilo Andrés Díaz Gómez" w:date="2023-03-21T20:43:00Z"/>
          <w:rFonts w:cs="Times New Roman"/>
          <w:szCs w:val="24"/>
        </w:rPr>
        <w:pPrChange w:id="6125" w:author="Camilo Andrés Díaz Gómez" w:date="2023-03-28T17:43:00Z">
          <w:pPr>
            <w:ind w:firstLine="708"/>
          </w:pPr>
        </w:pPrChange>
      </w:pPr>
    </w:p>
    <w:p w14:paraId="26A42ECD" w14:textId="5B37EE69" w:rsidR="00E4143F" w:rsidRPr="002B569F" w:rsidRDefault="00E4143F">
      <w:pPr>
        <w:pStyle w:val="Ttulo3"/>
        <w:ind w:left="708" w:hanging="708"/>
        <w:rPr>
          <w:ins w:id="6126" w:author="Camilo Andrés Díaz Gómez" w:date="2023-03-21T20:52:00Z"/>
          <w:rFonts w:ascii="Times New Roman" w:hAnsi="Times New Roman" w:cs="Times New Roman"/>
          <w:b/>
          <w:bCs/>
          <w:color w:val="auto"/>
        </w:rPr>
        <w:pPrChange w:id="6127" w:author="Camilo Andrés Díaz Gómez" w:date="2023-03-28T17:43:00Z">
          <w:pPr>
            <w:pStyle w:val="Ttulo3"/>
          </w:pPr>
        </w:pPrChange>
      </w:pPr>
      <w:bookmarkStart w:id="6128" w:name="_Toc130919824"/>
      <w:ins w:id="6129" w:author="Camilo Andrés Díaz Gómez" w:date="2023-03-21T20:49:00Z">
        <w:r w:rsidRPr="002B569F">
          <w:rPr>
            <w:rFonts w:ascii="Times New Roman" w:hAnsi="Times New Roman" w:cs="Times New Roman"/>
            <w:b/>
            <w:bCs/>
            <w:color w:val="auto"/>
            <w:rPrChange w:id="6130" w:author="Camilo Andrés Díaz Gómez" w:date="2023-03-28T17:42:00Z">
              <w:rPr/>
            </w:rPrChange>
          </w:rPr>
          <w:t>Análisis</w:t>
        </w:r>
      </w:ins>
      <w:ins w:id="6131" w:author="Camilo Andrés Díaz Gómez" w:date="2023-03-21T20:48:00Z">
        <w:r w:rsidRPr="002B569F">
          <w:rPr>
            <w:rFonts w:ascii="Times New Roman" w:hAnsi="Times New Roman" w:cs="Times New Roman"/>
            <w:b/>
            <w:bCs/>
            <w:color w:val="auto"/>
            <w:rPrChange w:id="6132" w:author="Camilo Andrés Díaz Gómez" w:date="2023-03-28T17:42:00Z">
              <w:rPr/>
            </w:rPrChange>
          </w:rPr>
          <w:t xml:space="preserve"> exploratorio y </w:t>
        </w:r>
      </w:ins>
      <w:ins w:id="6133" w:author="Camilo Andrés Díaz Gómez" w:date="2023-03-21T20:47:00Z">
        <w:r w:rsidRPr="002B569F">
          <w:rPr>
            <w:rFonts w:ascii="Times New Roman" w:hAnsi="Times New Roman" w:cs="Times New Roman"/>
            <w:b/>
            <w:bCs/>
            <w:color w:val="auto"/>
            <w:rPrChange w:id="6134" w:author="Camilo Andrés Díaz Gómez" w:date="2023-03-28T17:42:00Z">
              <w:rPr/>
            </w:rPrChange>
          </w:rPr>
          <w:t>desarrollo de los modelos</w:t>
        </w:r>
      </w:ins>
      <w:ins w:id="6135" w:author="Camilo Andrés Díaz Gómez" w:date="2023-03-21T20:49:00Z">
        <w:r w:rsidRPr="002B569F">
          <w:rPr>
            <w:rFonts w:ascii="Times New Roman" w:hAnsi="Times New Roman" w:cs="Times New Roman"/>
            <w:b/>
            <w:bCs/>
            <w:color w:val="auto"/>
            <w:rPrChange w:id="6136" w:author="Camilo Andrés Díaz Gómez" w:date="2023-03-28T17:42:00Z">
              <w:rPr/>
            </w:rPrChange>
          </w:rPr>
          <w:t xml:space="preserve"> de </w:t>
        </w:r>
      </w:ins>
      <w:r w:rsidR="00D56345">
        <w:rPr>
          <w:rFonts w:ascii="Times New Roman" w:hAnsi="Times New Roman" w:cs="Times New Roman"/>
          <w:b/>
          <w:bCs/>
          <w:color w:val="auto"/>
        </w:rPr>
        <w:t>Machine Learning</w:t>
      </w:r>
      <w:bookmarkEnd w:id="6128"/>
    </w:p>
    <w:p w14:paraId="0FEC5C77" w14:textId="77777777" w:rsidR="00E4143F" w:rsidRPr="002B569F" w:rsidRDefault="00E4143F">
      <w:pPr>
        <w:rPr>
          <w:ins w:id="6137" w:author="Camilo Andrés Díaz Gómez" w:date="2023-03-21T20:36:00Z"/>
          <w:rFonts w:cs="Times New Roman"/>
          <w:szCs w:val="24"/>
        </w:rPr>
        <w:pPrChange w:id="6138" w:author="Camilo Andrés Díaz Gómez" w:date="2023-03-28T17:43:00Z">
          <w:pPr>
            <w:ind w:left="708"/>
          </w:pPr>
        </w:pPrChange>
      </w:pPr>
    </w:p>
    <w:p w14:paraId="68F793EE" w14:textId="04585481" w:rsidR="00352D18" w:rsidRPr="002B569F" w:rsidRDefault="00352D18">
      <w:pPr>
        <w:pStyle w:val="Ttulo4"/>
        <w:ind w:left="1" w:firstLine="708"/>
        <w:rPr>
          <w:ins w:id="6139" w:author="Camilo Andrés Díaz Gómez" w:date="2023-03-21T20:37:00Z"/>
          <w:rFonts w:ascii="Times New Roman" w:hAnsi="Times New Roman" w:cs="Times New Roman"/>
          <w:b/>
          <w:bCs/>
          <w:color w:val="auto"/>
          <w:rPrChange w:id="6140" w:author="Camilo Andrés Díaz Gómez" w:date="2023-03-28T17:42:00Z">
            <w:rPr>
              <w:ins w:id="6141" w:author="Camilo Andrés Díaz Gómez" w:date="2023-03-21T20:37:00Z"/>
            </w:rPr>
          </w:rPrChange>
        </w:rPr>
        <w:pPrChange w:id="6142" w:author="Camilo Andrés Díaz Gómez" w:date="2023-03-28T17:43:00Z">
          <w:pPr>
            <w:pStyle w:val="Ttulo3"/>
          </w:pPr>
        </w:pPrChange>
      </w:pPr>
      <w:ins w:id="6143" w:author="Camilo Andrés Díaz Gómez" w:date="2023-03-21T20:36:00Z">
        <w:r w:rsidRPr="002B569F">
          <w:rPr>
            <w:rFonts w:ascii="Times New Roman" w:hAnsi="Times New Roman" w:cs="Times New Roman"/>
            <w:b/>
            <w:bCs/>
            <w:color w:val="auto"/>
            <w:szCs w:val="24"/>
            <w:rPrChange w:id="6144" w:author="Camilo Andrés Díaz Gómez" w:date="2023-03-28T17:42:00Z">
              <w:rPr>
                <w:i/>
                <w:iCs/>
              </w:rPr>
            </w:rPrChange>
          </w:rPr>
          <w:t>Extracción y generación de datos</w:t>
        </w:r>
      </w:ins>
      <w:ins w:id="6145" w:author="Camilo Andrés Díaz Gómez" w:date="2023-03-21T20:37:00Z">
        <w:r w:rsidRPr="002B569F">
          <w:rPr>
            <w:rFonts w:ascii="Times New Roman" w:hAnsi="Times New Roman" w:cs="Times New Roman"/>
            <w:b/>
            <w:bCs/>
            <w:color w:val="auto"/>
            <w:szCs w:val="24"/>
            <w:rPrChange w:id="6146" w:author="Camilo Andrés Díaz Gómez" w:date="2023-03-28T17:42:00Z">
              <w:rPr>
                <w:i/>
                <w:iCs/>
              </w:rPr>
            </w:rPrChange>
          </w:rPr>
          <w:t xml:space="preserve"> para los entrenamientos de modelos</w:t>
        </w:r>
      </w:ins>
    </w:p>
    <w:p w14:paraId="4BAE8B11" w14:textId="77777777" w:rsidR="00352D18" w:rsidRPr="002B569F" w:rsidRDefault="00352D18">
      <w:pPr>
        <w:pStyle w:val="PrrAPA"/>
        <w:rPr>
          <w:ins w:id="6147" w:author="Camilo Andrés Díaz Gómez" w:date="2023-03-21T19:44:00Z"/>
        </w:rPr>
        <w:pPrChange w:id="6148" w:author="Camilo Andrés Díaz Gómez" w:date="2023-03-28T17:43:00Z">
          <w:pPr>
            <w:ind w:firstLine="708"/>
          </w:pPr>
        </w:pPrChange>
      </w:pPr>
    </w:p>
    <w:p w14:paraId="3DB60489" w14:textId="41BD4D93" w:rsidR="00E4143F" w:rsidRPr="002B569F" w:rsidRDefault="00E4143F">
      <w:pPr>
        <w:pStyle w:val="PrrAPA"/>
        <w:ind w:left="708"/>
        <w:rPr>
          <w:ins w:id="6149" w:author="Camilo Andrés Díaz Gómez" w:date="2023-03-21T20:46:00Z"/>
        </w:rPr>
        <w:pPrChange w:id="6150" w:author="Camilo Andrés Díaz Gómez" w:date="2023-03-28T17:53:00Z">
          <w:pPr>
            <w:ind w:firstLine="708"/>
          </w:pPr>
        </w:pPrChange>
      </w:pPr>
      <w:ins w:id="6151" w:author="Camilo Andrés Díaz Gómez" w:date="2023-03-21T20:46:00Z">
        <w:r w:rsidRPr="002B569F">
          <w:t>En primer lugar, se extrajeron los datos de la base de datos oficial del gobierno colombiano, Datos Abiertos Colombia, en formato csv</w:t>
        </w:r>
      </w:ins>
      <w:ins w:id="6152" w:author="Camilo Andrés Díaz Gómez" w:date="2023-03-22T11:09:00Z">
        <w:r w:rsidR="00C04ECF" w:rsidRPr="002B569F">
          <w:t xml:space="preserve">. </w:t>
        </w:r>
      </w:ins>
      <w:ins w:id="6153" w:author="Camilo Andrés Díaz Gómez" w:date="2023-03-21T20:46:00Z">
        <w:r w:rsidRPr="002B569F">
          <w:t xml:space="preserve">Luego, se convirtieron a </w:t>
        </w:r>
      </w:ins>
      <w:ins w:id="6154" w:author="Steff Guzmán" w:date="2023-03-23T18:37:00Z">
        <w:r w:rsidR="00716C25" w:rsidRPr="002B569F">
          <w:t xml:space="preserve">formato </w:t>
        </w:r>
      </w:ins>
      <w:ins w:id="6155" w:author="Camilo Andrés Díaz Gómez" w:date="2023-03-21T20:46:00Z">
        <w:r w:rsidRPr="002B569F">
          <w:t>xlsx para poder desglosar la columna de fecha de observación en nuevas columnas con l</w:t>
        </w:r>
      </w:ins>
      <w:ins w:id="6156" w:author="Camilo Andrés Díaz Gómez" w:date="2023-03-22T11:09:00Z">
        <w:r w:rsidR="00C04ECF" w:rsidRPr="002B569F">
          <w:t xml:space="preserve">os datos separas de las </w:t>
        </w:r>
      </w:ins>
      <w:ins w:id="6157" w:author="Camilo Andrés Díaz Gómez" w:date="2023-03-21T20:46:00Z">
        <w:r w:rsidRPr="002B569F">
          <w:t>fecha</w:t>
        </w:r>
      </w:ins>
      <w:ins w:id="6158" w:author="Camilo Andrés Díaz Gómez" w:date="2023-03-22T11:09:00Z">
        <w:r w:rsidR="00C04ECF" w:rsidRPr="002B569F">
          <w:t>s</w:t>
        </w:r>
      </w:ins>
      <w:ins w:id="6159" w:author="Camilo Andrés Díaz Gómez" w:date="2023-03-21T20:46:00Z">
        <w:r w:rsidRPr="002B569F">
          <w:t>.</w:t>
        </w:r>
      </w:ins>
    </w:p>
    <w:p w14:paraId="0AD8CC8C" w14:textId="0F5C5618" w:rsidR="00E4143F" w:rsidRPr="002B569F" w:rsidDel="00716C25" w:rsidRDefault="00E4143F">
      <w:pPr>
        <w:pStyle w:val="PrrAPA"/>
        <w:rPr>
          <w:ins w:id="6160" w:author="Camilo Andrés Díaz Gómez" w:date="2023-03-21T20:46:00Z"/>
          <w:del w:id="6161" w:author="Steff Guzmán" w:date="2023-03-23T18:42:00Z"/>
        </w:rPr>
        <w:pPrChange w:id="6162" w:author="Camilo Andrés Díaz Gómez" w:date="2023-03-28T17:43:00Z">
          <w:pPr>
            <w:ind w:firstLine="708"/>
          </w:pPr>
        </w:pPrChange>
      </w:pPr>
    </w:p>
    <w:p w14:paraId="31C385AC" w14:textId="77777777" w:rsidR="00716C25" w:rsidRPr="002B569F" w:rsidRDefault="00716C25" w:rsidP="002B569F">
      <w:pPr>
        <w:pStyle w:val="PrrAPA"/>
        <w:rPr>
          <w:ins w:id="6163" w:author="Steff Guzmán" w:date="2023-03-23T18:42:00Z"/>
        </w:rPr>
      </w:pPr>
    </w:p>
    <w:p w14:paraId="3A2BC2FE" w14:textId="34148B07" w:rsidR="00E4143F" w:rsidRPr="002B569F" w:rsidRDefault="00E4143F">
      <w:pPr>
        <w:pStyle w:val="PrrAPA"/>
        <w:ind w:left="708"/>
        <w:rPr>
          <w:ins w:id="6164" w:author="Camilo Andrés Díaz Gómez" w:date="2023-03-21T20:46:00Z"/>
        </w:rPr>
        <w:pPrChange w:id="6165" w:author="Camilo Andrés Díaz Gómez" w:date="2023-03-28T17:53:00Z">
          <w:pPr>
            <w:ind w:firstLine="708"/>
          </w:pPr>
        </w:pPrChange>
      </w:pPr>
      <w:ins w:id="6166" w:author="Camilo Andrés Díaz Gómez" w:date="2023-03-21T20:46:00Z">
        <w:r w:rsidRPr="002B569F">
          <w:t>Una vez obtenidas las columnas necesarias, se cargó el archivo csv resultante del proceso anterior en Google Col</w:t>
        </w:r>
      </w:ins>
      <w:ins w:id="6167" w:author="Camilo Andrés Díaz Gómez" w:date="2023-03-22T10:58:00Z">
        <w:r w:rsidR="00F66BD8" w:rsidRPr="002B569F">
          <w:t>l</w:t>
        </w:r>
      </w:ins>
      <w:ins w:id="6168" w:author="Camilo Andrés Díaz Gómez" w:date="2023-03-21T20:46:00Z">
        <w:r w:rsidRPr="002B569F">
          <w:t>ab, el ambiente en el que se desarrollaron los modelos.</w:t>
        </w:r>
      </w:ins>
    </w:p>
    <w:p w14:paraId="3BE46397" w14:textId="77777777" w:rsidR="00E4143F" w:rsidRPr="002B569F" w:rsidRDefault="00E4143F">
      <w:pPr>
        <w:pStyle w:val="PrrAPA"/>
        <w:rPr>
          <w:ins w:id="6169" w:author="Camilo Andrés Díaz Gómez" w:date="2023-03-21T20:46:00Z"/>
        </w:rPr>
        <w:pPrChange w:id="6170" w:author="Camilo Andrés Díaz Gómez" w:date="2023-03-28T17:43:00Z">
          <w:pPr>
            <w:ind w:firstLine="708"/>
          </w:pPr>
        </w:pPrChange>
      </w:pPr>
    </w:p>
    <w:p w14:paraId="43CD5F1D" w14:textId="32ADE20B" w:rsidR="00E4143F" w:rsidRPr="002B569F" w:rsidRDefault="00E4143F">
      <w:pPr>
        <w:pStyle w:val="PrrAPA"/>
        <w:ind w:left="708"/>
        <w:rPr>
          <w:ins w:id="6171" w:author="Camilo Andrés Díaz Gómez" w:date="2023-03-21T20:46:00Z"/>
        </w:rPr>
        <w:pPrChange w:id="6172" w:author="Camilo Andrés Díaz Gómez" w:date="2023-03-28T17:54:00Z">
          <w:pPr>
            <w:ind w:firstLine="708"/>
          </w:pPr>
        </w:pPrChange>
      </w:pPr>
      <w:ins w:id="6173" w:author="Camilo Andrés Díaz Gómez" w:date="2023-03-21T20:46:00Z">
        <w:r w:rsidRPr="002B569F">
          <w:t>Para manipular los datos y trabajar con los modelos, se necesitaron varias librerías</w:t>
        </w:r>
      </w:ins>
      <w:ins w:id="6174" w:author="Camilo Andrés Díaz Gómez" w:date="2023-03-22T11:10:00Z">
        <w:r w:rsidR="00C04ECF" w:rsidRPr="002B569F">
          <w:t xml:space="preserve"> </w:t>
        </w:r>
      </w:ins>
      <w:ins w:id="6175" w:author="Camilo Andrés Díaz Gómez" w:date="2023-03-21T20:46:00Z">
        <w:r w:rsidRPr="002B569F">
          <w:t>que se importaron al inicio</w:t>
        </w:r>
      </w:ins>
      <w:ins w:id="6176" w:author="Camilo Andrés Díaz Gómez" w:date="2023-03-22T11:10:00Z">
        <w:r w:rsidR="00C04ECF" w:rsidRPr="002B569F">
          <w:t xml:space="preserve"> del código</w:t>
        </w:r>
      </w:ins>
      <w:ins w:id="6177" w:author="Camilo Andrés Díaz Gómez" w:date="2023-03-21T20:46:00Z">
        <w:r w:rsidRPr="002B569F">
          <w:t xml:space="preserve">. Algunas de las librerías generales que se utilizaron fueron Pandas para la manipulación de los DataFrames, Matplotlib para la visualización de los datos, y Scikit-learn para el desarrollo de los modelos de </w:t>
        </w:r>
      </w:ins>
      <w:r w:rsidR="00D56345">
        <w:t>Machine Learning</w:t>
      </w:r>
      <w:ins w:id="6178" w:author="Camilo Andrés Díaz Gómez" w:date="2023-03-21T20:46:00Z">
        <w:r w:rsidRPr="002B569F">
          <w:t>. Si desea obtener más detalles sobre las librerías empleadas</w:t>
        </w:r>
      </w:ins>
      <w:ins w:id="6179" w:author="Steff Guzmán" w:date="2023-03-23T18:44:00Z">
        <w:r w:rsidR="00716C25" w:rsidRPr="002B569F">
          <w:t xml:space="preserve"> </w:t>
        </w:r>
      </w:ins>
      <w:ins w:id="6180" w:author="Camilo Andrés Díaz Gómez" w:date="2023-03-21T20:46:00Z">
        <w:del w:id="6181" w:author="Steff Guzmán" w:date="2023-03-23T18:44:00Z">
          <w:r w:rsidRPr="002B569F" w:rsidDel="00716C25">
            <w:delText xml:space="preserve">, puede encontrarlos en el </w:delText>
          </w:r>
        </w:del>
      </w:ins>
      <w:ins w:id="6182" w:author="Steff Guzmán" w:date="2023-03-23T18:44:00Z">
        <w:r w:rsidR="00716C25" w:rsidRPr="002B569F">
          <w:t>(</w:t>
        </w:r>
        <w:del w:id="6183" w:author="Camilo Andrés Díaz Gómez" w:date="2023-03-28T15:10:00Z">
          <w:r w:rsidR="00716C25" w:rsidRPr="002B569F" w:rsidDel="00D3228C">
            <w:delText xml:space="preserve"> </w:delText>
          </w:r>
        </w:del>
        <w:r w:rsidR="00716C25" w:rsidRPr="002B569F">
          <w:t xml:space="preserve">ver </w:t>
        </w:r>
      </w:ins>
      <w:ins w:id="6184" w:author="Camilo Andrés Díaz Gómez" w:date="2023-03-21T20:46:00Z">
        <w:r w:rsidRPr="002B569F">
          <w:t>Anexo</w:t>
        </w:r>
      </w:ins>
      <w:ins w:id="6185" w:author="Steff Guzmán" w:date="2023-03-23T18:44:00Z">
        <w:r w:rsidR="00716C25" w:rsidRPr="002B569F">
          <w:t xml:space="preserve"> </w:t>
        </w:r>
      </w:ins>
      <w:ins w:id="6186" w:author="Camilo Andrés Díaz Gómez" w:date="2023-03-21T20:46:00Z">
        <w:del w:id="6187" w:author="Steff Guzmán" w:date="2023-03-23T18:44:00Z">
          <w:r w:rsidRPr="002B569F" w:rsidDel="00716C25">
            <w:delText xml:space="preserve"> No. </w:delText>
          </w:r>
        </w:del>
      </w:ins>
      <w:ins w:id="6188" w:author="Camilo Andrés Díaz Gómez" w:date="2023-03-22T13:43:00Z">
        <w:r w:rsidR="00935104" w:rsidRPr="002B569F">
          <w:t>1</w:t>
        </w:r>
      </w:ins>
      <w:ins w:id="6189" w:author="Steff Guzmán" w:date="2023-03-23T18:44:00Z">
        <w:r w:rsidR="00716C25" w:rsidRPr="002B569F">
          <w:t>)</w:t>
        </w:r>
      </w:ins>
      <w:ins w:id="6190" w:author="Steff Guzmán" w:date="2023-03-23T19:05:00Z">
        <w:r w:rsidR="0029481E" w:rsidRPr="002B569F">
          <w:t>.</w:t>
        </w:r>
      </w:ins>
      <w:ins w:id="6191" w:author="Camilo Andrés Díaz Gómez" w:date="2023-03-21T20:46:00Z">
        <w:del w:id="6192" w:author="Steff Guzmán" w:date="2023-03-23T18:44:00Z">
          <w:r w:rsidRPr="002B569F" w:rsidDel="00716C25">
            <w:delText>.</w:delText>
          </w:r>
        </w:del>
      </w:ins>
    </w:p>
    <w:p w14:paraId="38C6AB69" w14:textId="77777777" w:rsidR="00E4143F" w:rsidRPr="002B569F" w:rsidRDefault="00E4143F">
      <w:pPr>
        <w:pStyle w:val="PrrAPA"/>
        <w:rPr>
          <w:ins w:id="6193" w:author="Camilo Andrés Díaz Gómez" w:date="2023-03-21T20:46:00Z"/>
        </w:rPr>
        <w:pPrChange w:id="6194" w:author="Camilo Andrés Díaz Gómez" w:date="2023-03-28T17:43:00Z">
          <w:pPr>
            <w:ind w:firstLine="708"/>
          </w:pPr>
        </w:pPrChange>
      </w:pPr>
    </w:p>
    <w:p w14:paraId="5E8CFED6" w14:textId="0892EF81" w:rsidR="00352D18" w:rsidRPr="002B569F" w:rsidRDefault="00E4143F">
      <w:pPr>
        <w:pStyle w:val="PrrAPA"/>
        <w:ind w:left="708"/>
        <w:rPr>
          <w:ins w:id="6195" w:author="Camilo Andrés Díaz Gómez" w:date="2023-03-21T20:46:00Z"/>
        </w:rPr>
        <w:pPrChange w:id="6196" w:author="Camilo Andrés Díaz Gómez" w:date="2023-03-28T17:54:00Z">
          <w:pPr>
            <w:ind w:firstLine="708"/>
          </w:pPr>
        </w:pPrChange>
      </w:pPr>
      <w:ins w:id="6197" w:author="Camilo Andrés Díaz Gómez" w:date="2023-03-21T20:46:00Z">
        <w:r w:rsidRPr="002B569F">
          <w:lastRenderedPageBreak/>
          <w:t>Dentro de la manipulación de los datos</w:t>
        </w:r>
      </w:ins>
      <w:ins w:id="6198" w:author="Camilo Andrés Díaz Gómez" w:date="2023-03-22T11:11:00Z">
        <w:r w:rsidR="00C04ECF" w:rsidRPr="002B569F">
          <w:t xml:space="preserve"> (</w:t>
        </w:r>
      </w:ins>
      <w:ins w:id="6199" w:author="Camilo Andrés Díaz Gómez" w:date="2023-03-22T13:43:00Z">
        <w:r w:rsidR="00935104" w:rsidRPr="002B569F">
          <w:t xml:space="preserve">ver </w:t>
        </w:r>
      </w:ins>
      <w:ins w:id="6200" w:author="Camilo Andrés Díaz Gómez" w:date="2023-03-22T11:11:00Z">
        <w:r w:rsidR="00C04ECF" w:rsidRPr="002B569F">
          <w:t xml:space="preserve">Anexo </w:t>
        </w:r>
        <w:del w:id="6201" w:author="Steff Guzmán" w:date="2023-03-23T18:44:00Z">
          <w:r w:rsidR="00C04ECF" w:rsidRPr="002B569F" w:rsidDel="00716C25">
            <w:delText>No.</w:delText>
          </w:r>
        </w:del>
      </w:ins>
      <w:ins w:id="6202" w:author="Camilo Andrés Díaz Gómez" w:date="2023-03-22T13:43:00Z">
        <w:r w:rsidR="00935104" w:rsidRPr="002B569F">
          <w:t>2</w:t>
        </w:r>
      </w:ins>
      <w:ins w:id="6203" w:author="Camilo Andrés Díaz Gómez" w:date="2023-03-22T11:11:00Z">
        <w:r w:rsidR="00C04ECF" w:rsidRPr="002B569F">
          <w:t>)</w:t>
        </w:r>
      </w:ins>
      <w:ins w:id="6204"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6205" w:author="Camilo Andrés Díaz Gómez" w:date="2023-03-21T19:48:00Z"/>
          <w:rFonts w:cs="Times New Roman"/>
          <w:szCs w:val="24"/>
        </w:rPr>
      </w:pPr>
    </w:p>
    <w:p w14:paraId="55A794D4" w14:textId="6DD8D121" w:rsidR="00BE50D1" w:rsidRPr="002B569F" w:rsidRDefault="00BE50D1">
      <w:pPr>
        <w:pStyle w:val="Ttulo4"/>
        <w:ind w:firstLine="708"/>
        <w:rPr>
          <w:ins w:id="6206" w:author="Camilo Andrés Díaz Gómez" w:date="2023-03-16T23:37:00Z"/>
          <w:rFonts w:ascii="Times New Roman" w:hAnsi="Times New Roman" w:cs="Times New Roman"/>
          <w:b/>
          <w:bCs/>
          <w:color w:val="auto"/>
          <w:rPrChange w:id="6207" w:author="Camilo Andrés Díaz Gómez" w:date="2023-03-28T17:42:00Z">
            <w:rPr>
              <w:ins w:id="6208" w:author="Camilo Andrés Díaz Gómez" w:date="2023-03-16T23:37:00Z"/>
            </w:rPr>
          </w:rPrChange>
        </w:rPr>
        <w:pPrChange w:id="6209" w:author="Camilo Andrés Díaz Gómez" w:date="2023-03-28T17:43:00Z">
          <w:pPr>
            <w:pStyle w:val="Ttulo3"/>
            <w:ind w:firstLine="708"/>
          </w:pPr>
        </w:pPrChange>
      </w:pPr>
      <w:ins w:id="6210" w:author="Camilo Andrés Díaz Gómez" w:date="2023-03-16T23:37:00Z">
        <w:r w:rsidRPr="002B569F">
          <w:rPr>
            <w:rFonts w:ascii="Times New Roman" w:hAnsi="Times New Roman" w:cs="Times New Roman"/>
            <w:b/>
            <w:bCs/>
            <w:color w:val="auto"/>
            <w:szCs w:val="24"/>
            <w:rPrChange w:id="6211" w:author="Camilo Andrés Díaz Gómez" w:date="2023-03-28T17:42:00Z">
              <w:rPr>
                <w:i/>
                <w:iCs/>
              </w:rPr>
            </w:rPrChange>
          </w:rPr>
          <w:t xml:space="preserve">Entendimiento de los datos previamente cargados </w:t>
        </w:r>
      </w:ins>
    </w:p>
    <w:p w14:paraId="77A358DE" w14:textId="4EE7B7A2" w:rsidR="00BE50D1" w:rsidRPr="002B569F" w:rsidDel="0009606A" w:rsidRDefault="00BE50D1">
      <w:pPr>
        <w:ind w:firstLine="708"/>
        <w:rPr>
          <w:del w:id="6212" w:author="Steff Guzmán" w:date="2023-03-23T19:13:00Z"/>
          <w:rFonts w:cs="Times New Roman"/>
          <w:szCs w:val="24"/>
        </w:rPr>
      </w:pPr>
    </w:p>
    <w:p w14:paraId="2A7CB3AB" w14:textId="77777777" w:rsidR="0009606A" w:rsidRPr="002B569F" w:rsidRDefault="0009606A" w:rsidP="002B569F">
      <w:pPr>
        <w:ind w:firstLine="708"/>
        <w:rPr>
          <w:ins w:id="6213" w:author="Steff Guzmán" w:date="2023-03-23T19:13:00Z"/>
          <w:rFonts w:cs="Times New Roman"/>
          <w:szCs w:val="24"/>
        </w:rPr>
      </w:pPr>
    </w:p>
    <w:p w14:paraId="2EEC434B" w14:textId="4DCF5A63" w:rsidR="00124BF5" w:rsidRPr="002B569F" w:rsidDel="0009606A" w:rsidRDefault="000D1684">
      <w:pPr>
        <w:ind w:firstLine="708"/>
        <w:jc w:val="center"/>
        <w:rPr>
          <w:ins w:id="6214" w:author="Camilo Andrés Díaz Gómez" w:date="2023-03-16T22:39:00Z"/>
          <w:del w:id="6215" w:author="Steff Guzmán" w:date="2023-03-23T19:13:00Z"/>
          <w:rFonts w:cs="Times New Roman"/>
          <w:szCs w:val="24"/>
        </w:rPr>
        <w:pPrChange w:id="6216" w:author="Camilo Andrés Díaz Gómez" w:date="2023-03-28T17:43:00Z">
          <w:pPr>
            <w:ind w:firstLine="708"/>
          </w:pPr>
        </w:pPrChange>
      </w:pPr>
      <w:ins w:id="6217" w:author="Camilo Andrés Díaz Gómez" w:date="2023-03-28T17:56:00Z">
        <w:r>
          <w:rPr>
            <w:rFonts w:cs="Times New Roman"/>
            <w:szCs w:val="24"/>
          </w:rPr>
          <w:tab/>
        </w:r>
      </w:ins>
      <w:moveFromRangeStart w:id="6218" w:author="Steff Guzmán" w:date="2023-03-23T19:13:00Z" w:name="move130491221"/>
      <w:moveFrom w:id="6219" w:author="Steff Guzmán" w:date="2023-03-23T19:13:00Z">
        <w:ins w:id="6220" w:author="Camilo Andrés Díaz Gómez" w:date="2023-03-16T22:42:00Z">
          <w:del w:id="6221"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218"/>
    </w:p>
    <w:p w14:paraId="6CEC1F2A" w14:textId="0C05FFF3" w:rsidR="00124BF5" w:rsidRPr="002B569F" w:rsidDel="0009606A" w:rsidRDefault="00124BF5">
      <w:pPr>
        <w:ind w:firstLine="708"/>
        <w:jc w:val="center"/>
        <w:rPr>
          <w:ins w:id="6222" w:author="Camilo Andrés Díaz Gómez" w:date="2023-03-16T22:39:00Z"/>
          <w:del w:id="6223" w:author="Steff Guzmán" w:date="2023-03-23T19:13:00Z"/>
          <w:rFonts w:cs="Times New Roman"/>
          <w:szCs w:val="24"/>
        </w:rPr>
        <w:pPrChange w:id="6224" w:author="Camilo Andrés Díaz Gómez" w:date="2023-03-28T17:43:00Z">
          <w:pPr>
            <w:ind w:firstLine="708"/>
          </w:pPr>
        </w:pPrChange>
      </w:pPr>
    </w:p>
    <w:p w14:paraId="72447293" w14:textId="21FDDE94" w:rsidR="00124BF5" w:rsidRPr="002B569F" w:rsidRDefault="00124BF5" w:rsidP="002B569F">
      <w:pPr>
        <w:ind w:firstLine="708"/>
        <w:rPr>
          <w:ins w:id="6225" w:author="Steff Guzmán" w:date="2023-03-24T16:41:00Z"/>
          <w:rFonts w:cs="Times New Roman"/>
          <w:szCs w:val="24"/>
        </w:rPr>
      </w:pPr>
      <w:ins w:id="6226" w:author="Camilo Andrés Díaz Gómez" w:date="2023-03-16T22:43:00Z">
        <w:r w:rsidRPr="002B569F">
          <w:rPr>
            <w:rFonts w:cs="Times New Roman"/>
            <w:szCs w:val="24"/>
          </w:rPr>
          <w:t xml:space="preserve">La línea de código </w:t>
        </w:r>
      </w:ins>
      <w:ins w:id="6227" w:author="Steff Guzmán" w:date="2023-03-23T19:14:00Z">
        <w:r w:rsidR="0009606A" w:rsidRPr="002B569F">
          <w:rPr>
            <w:rFonts w:cs="Times New Roman"/>
            <w:szCs w:val="24"/>
          </w:rPr>
          <w:t>(Ver Figura</w:t>
        </w:r>
      </w:ins>
      <w:ins w:id="6228" w:author="Steff Guzmán" w:date="2023-03-24T16:10:00Z">
        <w:r w:rsidR="006E680E" w:rsidRPr="002B569F">
          <w:rPr>
            <w:rFonts w:cs="Times New Roman"/>
            <w:szCs w:val="24"/>
          </w:rPr>
          <w:t xml:space="preserve"> 6</w:t>
        </w:r>
      </w:ins>
      <w:ins w:id="6229" w:author="Steff Guzmán" w:date="2023-03-23T19:14:00Z">
        <w:r w:rsidR="0009606A" w:rsidRPr="002B569F">
          <w:rPr>
            <w:rFonts w:cs="Times New Roman"/>
            <w:szCs w:val="24"/>
          </w:rPr>
          <w:t>)</w:t>
        </w:r>
      </w:ins>
      <w:ins w:id="6230" w:author="Steff Guzmán" w:date="2023-03-24T16:10:00Z">
        <w:r w:rsidR="006E680E" w:rsidRPr="002B569F">
          <w:rPr>
            <w:rFonts w:cs="Times New Roman"/>
            <w:szCs w:val="24"/>
          </w:rPr>
          <w:t xml:space="preserve"> </w:t>
        </w:r>
      </w:ins>
      <w:proofErr w:type="gramStart"/>
      <w:ins w:id="6231" w:author="Camilo Andrés Díaz Gómez" w:date="2023-03-16T22:43:00Z">
        <w:r w:rsidRPr="002B569F">
          <w:rPr>
            <w:rFonts w:cs="Times New Roman"/>
            <w:szCs w:val="24"/>
          </w:rPr>
          <w:t>df.describe</w:t>
        </w:r>
        <w:proofErr w:type="gramEnd"/>
        <w:r w:rsidRPr="002B569F">
          <w:rPr>
            <w:rFonts w:cs="Times New Roman"/>
            <w:szCs w:val="24"/>
          </w:rPr>
          <w:t>() genera un conjunto de estadísticas descriptivas que resumen la tendencia central, la dispersión y la forma de la distribución de</w:t>
        </w:r>
      </w:ins>
      <w:ins w:id="6232" w:author="Camilo Andrés Díaz Gómez" w:date="2023-03-22T11:12:00Z">
        <w:r w:rsidR="00C04ECF" w:rsidRPr="002B569F">
          <w:rPr>
            <w:rFonts w:cs="Times New Roman"/>
            <w:szCs w:val="24"/>
          </w:rPr>
          <w:t>l</w:t>
        </w:r>
      </w:ins>
      <w:ins w:id="6233"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6234" w:author="Steff Guzmán" w:date="2023-03-23T19:13:00Z"/>
          <w:rFonts w:cs="Times New Roman"/>
          <w:szCs w:val="24"/>
        </w:rPr>
      </w:pPr>
    </w:p>
    <w:p w14:paraId="29BDC06A" w14:textId="7C346B76" w:rsidR="00842F9D" w:rsidRPr="002B569F" w:rsidRDefault="00842F9D">
      <w:pPr>
        <w:pStyle w:val="Descripcin"/>
        <w:spacing w:line="360" w:lineRule="auto"/>
        <w:rPr>
          <w:ins w:id="6235" w:author="Steff Guzmán" w:date="2023-03-24T15:04:00Z"/>
          <w:rFonts w:cs="Times New Roman"/>
          <w:i/>
          <w:szCs w:val="24"/>
          <w:rPrChange w:id="6236" w:author="Camilo Andrés Díaz Gómez" w:date="2023-03-28T17:42:00Z">
            <w:rPr>
              <w:ins w:id="6237" w:author="Steff Guzmán" w:date="2023-03-24T15:04:00Z"/>
              <w:rFonts w:cs="Times New Roman"/>
              <w:i/>
              <w:color w:val="000000" w:themeColor="text1"/>
              <w:szCs w:val="24"/>
            </w:rPr>
          </w:rPrChange>
        </w:rPr>
        <w:pPrChange w:id="6238" w:author="Camilo Andrés Díaz Gómez" w:date="2023-03-28T17:43:00Z">
          <w:pPr>
            <w:jc w:val="left"/>
          </w:pPr>
        </w:pPrChange>
      </w:pPr>
      <w:bookmarkStart w:id="6239" w:name="_Toc130919842"/>
      <w:ins w:id="624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6</w:t>
      </w:r>
      <w:ins w:id="6241" w:author="Steff Guzmán" w:date="2023-03-24T15:10:00Z">
        <w:r w:rsidRPr="002B569F">
          <w:rPr>
            <w:rFonts w:cs="Times New Roman"/>
            <w:szCs w:val="24"/>
          </w:rPr>
          <w:fldChar w:fldCharType="end"/>
        </w:r>
      </w:ins>
      <w:ins w:id="6242" w:author="Steff Guzmán" w:date="2023-03-24T15:04:00Z">
        <w:r w:rsidRPr="002B569F">
          <w:rPr>
            <w:rFonts w:cs="Times New Roman"/>
            <w:bCs/>
            <w:szCs w:val="24"/>
          </w:rPr>
          <w:t xml:space="preserve"> </w:t>
        </w:r>
        <w:r w:rsidRPr="002B569F">
          <w:rPr>
            <w:rFonts w:cs="Times New Roman"/>
            <w:i/>
            <w:szCs w:val="24"/>
            <w:rPrChange w:id="6243" w:author="Camilo Andrés Díaz Gómez" w:date="2023-03-28T17:42:00Z">
              <w:rPr>
                <w:rFonts w:cs="Times New Roman"/>
                <w:i/>
                <w:color w:val="000000" w:themeColor="text1"/>
                <w:szCs w:val="24"/>
              </w:rPr>
            </w:rPrChange>
          </w:rPr>
          <w:t xml:space="preserve"> </w:t>
        </w:r>
        <w:del w:id="6244" w:author="JHONATAN MAURICIO VILLARREAL CORREDOR" w:date="2023-03-24T17:36:00Z">
          <w:r w:rsidRPr="002B569F" w:rsidDel="009514A2">
            <w:rPr>
              <w:rFonts w:cs="Times New Roman"/>
              <w:b w:val="0"/>
              <w:bCs/>
              <w:i/>
              <w:szCs w:val="24"/>
              <w:rPrChange w:id="6245" w:author="Camilo Andrés Díaz Gómez" w:date="2023-03-28T17:42:00Z">
                <w:rPr>
                  <w:rFonts w:cs="Times New Roman"/>
                  <w:i/>
                  <w:iCs/>
                  <w:color w:val="000000" w:themeColor="text1"/>
                </w:rPr>
              </w:rPrChange>
            </w:rPr>
            <w:delText>Estructura de la metodología CRISP-DM</w:delText>
          </w:r>
        </w:del>
      </w:ins>
      <w:ins w:id="6246" w:author="JHONATAN MAURICIO VILLARREAL CORREDOR" w:date="2023-03-24T17:36:00Z">
        <w:r w:rsidR="009514A2" w:rsidRPr="002B569F">
          <w:rPr>
            <w:rFonts w:cs="Times New Roman"/>
            <w:b w:val="0"/>
            <w:bCs/>
            <w:i/>
            <w:szCs w:val="24"/>
            <w:rPrChange w:id="6247" w:author="Camilo Andrés Díaz Gómez" w:date="2023-03-28T17:42:00Z">
              <w:rPr>
                <w:rFonts w:cs="Times New Roman"/>
                <w:bCs/>
                <w:i/>
                <w:color w:val="000000" w:themeColor="text1"/>
                <w:szCs w:val="24"/>
              </w:rPr>
            </w:rPrChange>
          </w:rPr>
          <w:t xml:space="preserve">Estadísticas del </w:t>
        </w:r>
        <w:proofErr w:type="spellStart"/>
        <w:r w:rsidR="009514A2" w:rsidRPr="002B569F">
          <w:rPr>
            <w:rFonts w:cs="Times New Roman"/>
            <w:b w:val="0"/>
            <w:bCs/>
            <w:i/>
            <w:szCs w:val="24"/>
            <w:rPrChange w:id="6248" w:author="Camilo Andrés Díaz Gómez" w:date="2023-03-28T17:42:00Z">
              <w:rPr>
                <w:rFonts w:cs="Times New Roman"/>
                <w:bCs/>
                <w:i/>
                <w:color w:val="000000" w:themeColor="text1"/>
                <w:szCs w:val="24"/>
              </w:rPr>
            </w:rPrChange>
          </w:rPr>
          <w:t>dataset</w:t>
        </w:r>
      </w:ins>
      <w:bookmarkEnd w:id="6239"/>
      <w:proofErr w:type="spellEnd"/>
    </w:p>
    <w:p w14:paraId="27F8C423" w14:textId="77777777" w:rsidR="0009606A" w:rsidRPr="002B569F" w:rsidRDefault="0009606A" w:rsidP="002B569F">
      <w:pPr>
        <w:ind w:firstLine="708"/>
        <w:rPr>
          <w:ins w:id="6249" w:author="Steff Guzmán" w:date="2023-03-23T19:13:00Z"/>
          <w:rFonts w:cs="Times New Roman"/>
          <w:szCs w:val="24"/>
        </w:rPr>
      </w:pPr>
    </w:p>
    <w:p w14:paraId="51EA4108" w14:textId="7BD49E61" w:rsidR="0009606A" w:rsidRPr="002B569F" w:rsidRDefault="0009606A">
      <w:pPr>
        <w:ind w:firstLine="708"/>
        <w:jc w:val="center"/>
        <w:rPr>
          <w:ins w:id="6250" w:author="Steff Guzmán" w:date="2023-03-23T19:13:00Z"/>
          <w:rFonts w:cs="Times New Roman"/>
          <w:szCs w:val="24"/>
        </w:rPr>
        <w:pPrChange w:id="6251" w:author="Camilo Andrés Díaz Gómez" w:date="2023-03-28T17:43:00Z">
          <w:pPr>
            <w:ind w:firstLine="708"/>
          </w:pPr>
        </w:pPrChange>
      </w:pPr>
      <w:moveToRangeStart w:id="6252" w:author="Steff Guzmán" w:date="2023-03-23T19:13:00Z" w:name="move130491221"/>
      <w:moveTo w:id="6253"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252"/>
    </w:p>
    <w:p w14:paraId="7CFC4369" w14:textId="77777777" w:rsidR="00C038A4" w:rsidRPr="002B569F" w:rsidRDefault="00C038A4" w:rsidP="002B569F">
      <w:pPr>
        <w:jc w:val="left"/>
        <w:rPr>
          <w:ins w:id="6254" w:author="Camilo Andrés Díaz Gómez" w:date="2023-03-28T15:19:00Z"/>
          <w:rFonts w:cs="Times New Roman"/>
          <w:i/>
          <w:iCs/>
          <w:szCs w:val="24"/>
        </w:rPr>
      </w:pPr>
    </w:p>
    <w:p w14:paraId="244BCE04" w14:textId="3B49101F" w:rsidR="00C038A4" w:rsidRPr="002B569F" w:rsidRDefault="00C038A4" w:rsidP="002B569F">
      <w:pPr>
        <w:jc w:val="left"/>
        <w:rPr>
          <w:ins w:id="6255" w:author="Camilo Andrés Díaz Gómez" w:date="2023-03-28T15:16:00Z"/>
          <w:rFonts w:cs="Times New Roman"/>
          <w:i/>
          <w:iCs/>
          <w:szCs w:val="24"/>
        </w:rPr>
      </w:pPr>
      <w:ins w:id="6256"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257" w:author="Camilo Andrés Díaz Gómez" w:date="2023-03-16T22:44:00Z"/>
          <w:del w:id="6258" w:author="Steff Guzmán" w:date="2023-03-23T19:14:00Z"/>
          <w:rFonts w:cs="Times New Roman"/>
          <w:szCs w:val="24"/>
        </w:rPr>
      </w:pPr>
    </w:p>
    <w:p w14:paraId="6782E4AC" w14:textId="2B25AE25" w:rsidR="00124BF5" w:rsidRPr="002B569F" w:rsidDel="0009606A" w:rsidRDefault="00124BF5">
      <w:pPr>
        <w:rPr>
          <w:ins w:id="6259" w:author="Camilo Andrés Díaz Gómez" w:date="2023-03-16T22:44:00Z"/>
          <w:del w:id="6260" w:author="Steff Guzmán" w:date="2023-03-23T19:14:00Z"/>
          <w:rFonts w:cs="Times New Roman"/>
          <w:szCs w:val="24"/>
        </w:rPr>
        <w:pPrChange w:id="6261" w:author="Camilo Andrés Díaz Gómez" w:date="2023-03-28T17:43:00Z">
          <w:pPr>
            <w:ind w:firstLine="708"/>
          </w:pPr>
        </w:pPrChange>
      </w:pPr>
    </w:p>
    <w:p w14:paraId="75560F95" w14:textId="5F967EE2" w:rsidR="00124BF5" w:rsidRPr="002B569F" w:rsidDel="0009606A" w:rsidRDefault="00124BF5">
      <w:pPr>
        <w:rPr>
          <w:ins w:id="6262" w:author="Camilo Andrés Díaz Gómez" w:date="2023-03-16T22:39:00Z"/>
          <w:del w:id="6263" w:author="Steff Guzmán" w:date="2023-03-23T19:14:00Z"/>
          <w:rFonts w:cs="Times New Roman"/>
          <w:szCs w:val="24"/>
        </w:rPr>
        <w:pPrChange w:id="6264" w:author="Camilo Andrés Díaz Gómez" w:date="2023-03-28T17:43:00Z">
          <w:pPr>
            <w:ind w:firstLine="708"/>
          </w:pPr>
        </w:pPrChange>
      </w:pPr>
      <w:ins w:id="6265" w:author="Camilo Andrés Díaz Gómez" w:date="2023-03-16T22:45:00Z">
        <w:del w:id="6266"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267" w:author="Camilo Andrés Díaz Gómez" w:date="2023-03-16T22:45:00Z"/>
          <w:rFonts w:cs="Times New Roman"/>
          <w:szCs w:val="24"/>
        </w:rPr>
        <w:pPrChange w:id="6268" w:author="Camilo Andrés Díaz Gómez" w:date="2023-03-28T17:43:00Z">
          <w:pPr>
            <w:ind w:firstLine="708"/>
          </w:pPr>
        </w:pPrChange>
      </w:pPr>
    </w:p>
    <w:p w14:paraId="035CC3B0" w14:textId="53E6A8EA" w:rsidR="00124BF5" w:rsidRPr="002B569F" w:rsidRDefault="00124BF5">
      <w:pPr>
        <w:ind w:left="708" w:firstLine="708"/>
        <w:rPr>
          <w:ins w:id="6269" w:author="Steff Guzmán" w:date="2023-03-24T16:42:00Z"/>
          <w:rFonts w:cs="Times New Roman"/>
          <w:szCs w:val="24"/>
        </w:rPr>
        <w:pPrChange w:id="6270" w:author="Camilo Andrés Díaz Gómez" w:date="2023-03-28T17:54:00Z">
          <w:pPr>
            <w:ind w:firstLine="708"/>
          </w:pPr>
        </w:pPrChange>
      </w:pPr>
      <w:ins w:id="6271" w:author="Camilo Andrés Díaz Gómez" w:date="2023-03-16T22:45:00Z">
        <w:r w:rsidRPr="002B569F">
          <w:rPr>
            <w:rFonts w:cs="Times New Roman"/>
            <w:szCs w:val="24"/>
          </w:rPr>
          <w:t>Este código muestra los códigos únicos de las estaciones en el DataFrame df</w:t>
        </w:r>
      </w:ins>
      <w:ins w:id="6272" w:author="Steff Guzmán" w:date="2023-03-23T19:15:00Z">
        <w:r w:rsidR="0009606A" w:rsidRPr="002B569F">
          <w:rPr>
            <w:rFonts w:cs="Times New Roman"/>
            <w:szCs w:val="24"/>
          </w:rPr>
          <w:t xml:space="preserve"> </w:t>
        </w:r>
        <w:r w:rsidR="0009606A" w:rsidRPr="002B569F">
          <w:rPr>
            <w:rFonts w:cs="Times New Roman"/>
            <w:szCs w:val="24"/>
            <w:rPrChange w:id="6273" w:author="Camilo Andrés Díaz Gómez" w:date="2023-03-28T17:42:00Z">
              <w:rPr>
                <w:rFonts w:cs="Times New Roman"/>
                <w:szCs w:val="24"/>
                <w:highlight w:val="yellow"/>
              </w:rPr>
            </w:rPrChange>
          </w:rPr>
          <w:t>(Ver Figur</w:t>
        </w:r>
      </w:ins>
      <w:ins w:id="6274" w:author="Steff Guzmán" w:date="2023-03-24T15:20:00Z">
        <w:r w:rsidR="00173BDD" w:rsidRPr="002B569F">
          <w:rPr>
            <w:rFonts w:cs="Times New Roman"/>
            <w:szCs w:val="24"/>
          </w:rPr>
          <w:t>a 7</w:t>
        </w:r>
      </w:ins>
      <w:ins w:id="6275" w:author="Steff Guzmán" w:date="2023-03-23T19:15:00Z">
        <w:del w:id="6276" w:author="Camilo Andrés Díaz Gómez" w:date="2023-03-28T17:56:00Z">
          <w:r w:rsidR="0009606A" w:rsidRPr="002B569F" w:rsidDel="000D1684">
            <w:rPr>
              <w:rFonts w:cs="Times New Roman"/>
              <w:szCs w:val="24"/>
              <w:rPrChange w:id="6277"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278" w:author="Camilo Andrés Díaz Gómez" w:date="2023-03-28T17:42:00Z">
              <w:rPr>
                <w:rFonts w:cs="Times New Roman"/>
                <w:szCs w:val="24"/>
                <w:highlight w:val="yellow"/>
              </w:rPr>
            </w:rPrChange>
          </w:rPr>
          <w:t>)</w:t>
        </w:r>
      </w:ins>
      <w:ins w:id="6279" w:author="Camilo Andrés Díaz Gómez" w:date="2023-03-16T22:45:00Z">
        <w:r w:rsidRPr="002B569F">
          <w:rPr>
            <w:rFonts w:cs="Times New Roman"/>
            <w:szCs w:val="24"/>
          </w:rPr>
          <w:t xml:space="preserve">. La variable estaciones almacena un arreglo con los códigos de estación únicos. Luego, se imprime el arreglo con la función </w:t>
        </w:r>
        <w:proofErr w:type="spellStart"/>
        <w:proofErr w:type="gramStart"/>
        <w:r w:rsidRPr="002B569F">
          <w:rPr>
            <w:rFonts w:cs="Times New Roman"/>
            <w:szCs w:val="24"/>
          </w:rPr>
          <w:t>print</w:t>
        </w:r>
        <w:proofErr w:type="spellEnd"/>
        <w:r w:rsidRPr="002B569F">
          <w:rPr>
            <w:rFonts w:cs="Times New Roman"/>
            <w:szCs w:val="24"/>
          </w:rPr>
          <w:t>(</w:t>
        </w:r>
        <w:proofErr w:type="gramEnd"/>
        <w:r w:rsidRPr="002B569F">
          <w:rPr>
            <w:rFonts w:cs="Times New Roman"/>
            <w:szCs w:val="24"/>
          </w:rPr>
          <w:t>).</w:t>
        </w:r>
      </w:ins>
    </w:p>
    <w:p w14:paraId="52EB0487" w14:textId="77777777" w:rsidR="00FA2335" w:rsidRPr="002B569F" w:rsidRDefault="00FA2335" w:rsidP="002B569F">
      <w:pPr>
        <w:ind w:firstLine="708"/>
        <w:rPr>
          <w:ins w:id="6280"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281" w:author="Steff Guzmán" w:date="2023-03-23T19:14:00Z"/>
          <w:del w:id="6282" w:author="JHONATAN MAURICIO VILLARREAL CORREDOR" w:date="2023-03-24T17:33:00Z"/>
          <w:rFonts w:cs="Times New Roman"/>
          <w:szCs w:val="24"/>
        </w:rPr>
        <w:pPrChange w:id="6283" w:author="Camilo Andrés Díaz Gómez" w:date="2023-03-28T17:43:00Z">
          <w:pPr>
            <w:ind w:firstLine="708"/>
          </w:pPr>
        </w:pPrChange>
      </w:pPr>
      <w:bookmarkStart w:id="6284" w:name="_Hlk130571575"/>
      <w:ins w:id="6285" w:author="Steff Guzmán" w:date="2023-03-24T15:10:00Z">
        <w:del w:id="6286" w:author="JHONATAN MAURICIO VILLARREAL CORREDOR" w:date="2023-03-24T17:33:00Z">
          <w:r w:rsidRPr="002B569F" w:rsidDel="009514A2">
            <w:rPr>
              <w:rFonts w:cs="Times New Roman"/>
              <w:szCs w:val="24"/>
            </w:rPr>
            <w:delText xml:space="preserve">Figura </w:delText>
          </w:r>
          <w:r w:rsidRPr="002B569F" w:rsidDel="009514A2">
            <w:rPr>
              <w:rFonts w:cs="Times New Roman"/>
              <w:b w:val="0"/>
              <w:iCs w:val="0"/>
              <w:szCs w:val="24"/>
            </w:rPr>
            <w:fldChar w:fldCharType="begin"/>
          </w:r>
          <w:r w:rsidRPr="002B569F" w:rsidDel="009514A2">
            <w:rPr>
              <w:rFonts w:cs="Times New Roman"/>
              <w:szCs w:val="24"/>
            </w:rPr>
            <w:delInstrText xml:space="preserve"> SEQ Figura \* ARABIC </w:delInstrText>
          </w:r>
        </w:del>
      </w:ins>
      <w:del w:id="6287" w:author="JHONATAN MAURICIO VILLARREAL CORREDOR" w:date="2023-03-24T17:33:00Z">
        <w:r w:rsidRPr="002B569F" w:rsidDel="009514A2">
          <w:rPr>
            <w:rFonts w:cs="Times New Roman"/>
            <w:b w:val="0"/>
            <w:iCs w:val="0"/>
            <w:szCs w:val="24"/>
          </w:rPr>
          <w:fldChar w:fldCharType="separate"/>
        </w:r>
      </w:del>
      <w:ins w:id="6288" w:author="Steff Guzmán" w:date="2023-03-24T15:14:00Z">
        <w:del w:id="6289" w:author="JHONATAN MAURICIO VILLARREAL CORREDOR" w:date="2023-03-24T17:33:00Z">
          <w:r w:rsidRPr="002B569F" w:rsidDel="009514A2">
            <w:rPr>
              <w:rFonts w:cs="Times New Roman"/>
              <w:noProof/>
              <w:szCs w:val="24"/>
            </w:rPr>
            <w:delText>7</w:delText>
          </w:r>
        </w:del>
      </w:ins>
      <w:ins w:id="6290" w:author="Steff Guzmán" w:date="2023-03-24T15:10:00Z">
        <w:del w:id="6291" w:author="JHONATAN MAURICIO VILLARREAL CORREDOR" w:date="2023-03-24T17:33:00Z">
          <w:r w:rsidRPr="002B569F" w:rsidDel="009514A2">
            <w:rPr>
              <w:rFonts w:cs="Times New Roman"/>
              <w:b w:val="0"/>
              <w:iCs w:val="0"/>
              <w:szCs w:val="24"/>
            </w:rPr>
            <w:fldChar w:fldCharType="end"/>
          </w:r>
        </w:del>
      </w:ins>
    </w:p>
    <w:bookmarkEnd w:id="6284"/>
    <w:p w14:paraId="3F5FCE47" w14:textId="41E38368" w:rsidR="009514A2" w:rsidRPr="002B569F" w:rsidRDefault="009514A2">
      <w:pPr>
        <w:pStyle w:val="Descripcin"/>
        <w:spacing w:line="360" w:lineRule="auto"/>
        <w:rPr>
          <w:ins w:id="6292" w:author="JHONATAN MAURICIO VILLARREAL CORREDOR" w:date="2023-03-24T17:32:00Z"/>
          <w:rFonts w:cs="Times New Roman"/>
        </w:rPr>
        <w:pPrChange w:id="6293" w:author="Camilo Andrés Díaz Gómez" w:date="2023-03-28T17:43:00Z">
          <w:pPr>
            <w:pStyle w:val="Descripcin"/>
          </w:pPr>
        </w:pPrChange>
      </w:pPr>
      <w:ins w:id="6294" w:author="JHONATAN MAURICIO VILLARREAL CORREDOR" w:date="2023-03-24T17:32:00Z">
        <w:r w:rsidRPr="002B569F">
          <w:rPr>
            <w:rFonts w:cs="Times New Roman"/>
            <w:noProof/>
          </w:rPr>
          <w:t xml:space="preserve">Figura 7 </w:t>
        </w:r>
        <w:r w:rsidRPr="002B569F">
          <w:rPr>
            <w:rFonts w:cs="Times New Roman"/>
            <w:b w:val="0"/>
            <w:bCs/>
            <w:i/>
            <w:iCs w:val="0"/>
            <w:noProof/>
            <w:rPrChange w:id="6295"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296" w:author="Camilo Andrés Díaz Gómez" w:date="2023-03-28T15:19:00Z"/>
          <w:rFonts w:cs="Times New Roman"/>
          <w:szCs w:val="24"/>
        </w:rPr>
      </w:pPr>
    </w:p>
    <w:p w14:paraId="51F338D6" w14:textId="36055DD8" w:rsidR="0009606A" w:rsidRPr="002B569F" w:rsidRDefault="0009606A">
      <w:pPr>
        <w:ind w:firstLine="708"/>
        <w:jc w:val="center"/>
        <w:rPr>
          <w:ins w:id="6297" w:author="Camilo Andrés Díaz Gómez" w:date="2023-03-16T22:45:00Z"/>
          <w:rFonts w:cs="Times New Roman"/>
          <w:szCs w:val="24"/>
        </w:rPr>
        <w:pPrChange w:id="6298" w:author="Camilo Andrés Díaz Gómez" w:date="2023-03-28T17:43:00Z">
          <w:pPr>
            <w:ind w:firstLine="708"/>
          </w:pPr>
        </w:pPrChange>
      </w:pPr>
      <w:ins w:id="6299"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300" w:author="Camilo Andrés Díaz Gómez" w:date="2023-03-28T15:19:00Z"/>
          <w:rFonts w:cs="Times New Roman"/>
          <w:i/>
          <w:iCs/>
          <w:szCs w:val="24"/>
        </w:rPr>
      </w:pPr>
    </w:p>
    <w:p w14:paraId="682EE4A4" w14:textId="7A88E50C" w:rsidR="00B1585C" w:rsidRPr="002B569F" w:rsidRDefault="00B1585C" w:rsidP="002B569F">
      <w:pPr>
        <w:jc w:val="left"/>
        <w:rPr>
          <w:ins w:id="6301" w:author="Steff Guzmán" w:date="2023-03-24T15:40:00Z"/>
          <w:rFonts w:cs="Times New Roman"/>
          <w:i/>
          <w:iCs/>
          <w:szCs w:val="24"/>
        </w:rPr>
      </w:pPr>
      <w:ins w:id="6302"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303" w:author="Camilo Andrés Díaz Gómez" w:date="2023-03-16T22:45:00Z"/>
          <w:rFonts w:cs="Times New Roman"/>
          <w:szCs w:val="24"/>
        </w:rPr>
      </w:pPr>
    </w:p>
    <w:p w14:paraId="4B68F620" w14:textId="577BDE9F" w:rsidR="007F28DA" w:rsidRPr="002B569F" w:rsidRDefault="007F28DA" w:rsidP="002B569F">
      <w:pPr>
        <w:pStyle w:val="Ttulo5"/>
        <w:ind w:left="1416"/>
        <w:rPr>
          <w:ins w:id="6304" w:author="Steff Guzmán" w:date="2023-03-23T19:17:00Z"/>
          <w:rFonts w:ascii="Times New Roman" w:hAnsi="Times New Roman" w:cs="Times New Roman"/>
          <w:b/>
          <w:bCs/>
          <w:color w:val="auto"/>
          <w:szCs w:val="24"/>
        </w:rPr>
      </w:pPr>
      <w:ins w:id="6305" w:author="Camilo Andrés Díaz Gómez" w:date="2023-03-22T11:21:00Z">
        <w:r w:rsidRPr="002B569F">
          <w:rPr>
            <w:rFonts w:ascii="Times New Roman" w:hAnsi="Times New Roman" w:cs="Times New Roman"/>
            <w:b/>
            <w:bCs/>
            <w:color w:val="auto"/>
            <w:szCs w:val="24"/>
            <w:rPrChange w:id="6306" w:author="Camilo Andrés Díaz Gómez" w:date="2023-03-28T17:42:00Z">
              <w:rPr/>
            </w:rPrChange>
          </w:rPr>
          <w:t>Histogramas</w:t>
        </w:r>
      </w:ins>
      <w:ins w:id="6307"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308" w:author="Camilo Andrés Díaz Gómez" w:date="2023-03-22T11:22:00Z"/>
          <w:rFonts w:cs="Times New Roman"/>
          <w:szCs w:val="24"/>
          <w:rPrChange w:id="6309" w:author="Camilo Andrés Díaz Gómez" w:date="2023-03-28T17:42:00Z">
            <w:rPr>
              <w:ins w:id="6310" w:author="Camilo Andrés Díaz Gómez" w:date="2023-03-22T11:22:00Z"/>
              <w:rFonts w:ascii="Times New Roman" w:hAnsi="Times New Roman" w:cs="Times New Roman"/>
              <w:b/>
              <w:bCs/>
              <w:color w:val="auto"/>
            </w:rPr>
          </w:rPrChange>
        </w:rPr>
        <w:pPrChange w:id="6311" w:author="Camilo Andrés Díaz Gómez" w:date="2023-03-28T17:43:00Z">
          <w:pPr>
            <w:pStyle w:val="Ttulo5"/>
          </w:pPr>
        </w:pPrChange>
      </w:pPr>
    </w:p>
    <w:p w14:paraId="01BA99E0" w14:textId="168AA744" w:rsidR="007F28DA" w:rsidRPr="002B569F" w:rsidDel="008D3D27" w:rsidRDefault="000D1684">
      <w:pPr>
        <w:rPr>
          <w:ins w:id="6312" w:author="Camilo Andrés Díaz Gómez" w:date="2023-03-22T11:21:00Z"/>
          <w:del w:id="6313" w:author="Steff Guzmán" w:date="2023-03-23T19:17:00Z"/>
          <w:rFonts w:cs="Times New Roman"/>
          <w:szCs w:val="24"/>
        </w:rPr>
        <w:pPrChange w:id="6314" w:author="Camilo Andrés Díaz Gómez" w:date="2023-03-28T17:43:00Z">
          <w:pPr>
            <w:ind w:firstLine="708"/>
            <w:jc w:val="center"/>
          </w:pPr>
        </w:pPrChange>
      </w:pPr>
      <w:ins w:id="6315" w:author="Camilo Andrés Díaz Gómez" w:date="2023-03-28T17:54:00Z">
        <w:r>
          <w:rPr>
            <w:rFonts w:cs="Times New Roman"/>
            <w:szCs w:val="24"/>
          </w:rPr>
          <w:tab/>
        </w:r>
      </w:ins>
    </w:p>
    <w:p w14:paraId="2471AADA" w14:textId="2659A5B9" w:rsidR="00124BF5" w:rsidRPr="002B569F" w:rsidDel="008D3D27" w:rsidRDefault="00124BF5">
      <w:pPr>
        <w:ind w:firstLine="708"/>
        <w:rPr>
          <w:ins w:id="6316" w:author="Camilo Andrés Díaz Gómez" w:date="2023-03-16T22:39:00Z"/>
          <w:del w:id="6317" w:author="Steff Guzmán" w:date="2023-03-23T19:17:00Z"/>
          <w:rFonts w:cs="Times New Roman"/>
          <w:szCs w:val="24"/>
        </w:rPr>
      </w:pPr>
      <w:ins w:id="6318" w:author="Camilo Andrés Díaz Gómez" w:date="2023-03-16T22:46:00Z">
        <w:del w:id="6319"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320" w:author="Camilo Andrés Díaz Gómez" w:date="2023-03-16T22:39:00Z"/>
          <w:del w:id="6321" w:author="Steff Guzmán" w:date="2023-03-23T19:17:00Z"/>
          <w:rFonts w:cs="Times New Roman"/>
          <w:szCs w:val="24"/>
        </w:rPr>
      </w:pPr>
    </w:p>
    <w:p w14:paraId="3B5CD0C7" w14:textId="67C6829A" w:rsidR="00124BF5" w:rsidRPr="002B569F" w:rsidRDefault="00124BF5" w:rsidP="002B569F">
      <w:pPr>
        <w:ind w:firstLine="708"/>
        <w:rPr>
          <w:ins w:id="6322" w:author="Steff Guzmán" w:date="2023-03-24T15:10:00Z"/>
          <w:rFonts w:cs="Times New Roman"/>
          <w:szCs w:val="24"/>
        </w:rPr>
      </w:pPr>
      <w:ins w:id="6323" w:author="Camilo Andrés Díaz Gómez" w:date="2023-03-16T22:46:00Z">
        <w:r w:rsidRPr="002B569F">
          <w:rPr>
            <w:rFonts w:cs="Times New Roman"/>
            <w:szCs w:val="24"/>
          </w:rPr>
          <w:t>Este código genera un histograma de las columnas</w:t>
        </w:r>
      </w:ins>
      <w:ins w:id="6324" w:author="Camilo Andrés Díaz Gómez" w:date="2023-03-16T22:47:00Z">
        <w:r w:rsidRPr="002B569F">
          <w:rPr>
            <w:rFonts w:cs="Times New Roman"/>
            <w:szCs w:val="24"/>
          </w:rPr>
          <w:t xml:space="preserve">, en este caso como ejemplo, temperaturas, </w:t>
        </w:r>
      </w:ins>
      <w:ins w:id="6325" w:author="Camilo Andrés Díaz Gómez" w:date="2023-03-16T22:46:00Z">
        <w:r w:rsidRPr="002B569F">
          <w:rPr>
            <w:rFonts w:cs="Times New Roman"/>
            <w:szCs w:val="24"/>
          </w:rPr>
          <w:t>del DataFrame 'df'</w:t>
        </w:r>
      </w:ins>
      <w:ins w:id="6326" w:author="Steff Guzmán" w:date="2023-03-23T19:17:00Z">
        <w:r w:rsidR="008D3D27" w:rsidRPr="002B569F">
          <w:rPr>
            <w:rFonts w:cs="Times New Roman"/>
            <w:szCs w:val="24"/>
          </w:rPr>
          <w:t xml:space="preserve"> </w:t>
        </w:r>
        <w:r w:rsidR="008D3D27" w:rsidRPr="002B569F">
          <w:rPr>
            <w:rFonts w:cs="Times New Roman"/>
            <w:szCs w:val="24"/>
            <w:rPrChange w:id="6327" w:author="Camilo Andrés Díaz Gómez" w:date="2023-03-28T17:42:00Z">
              <w:rPr>
                <w:rFonts w:cs="Times New Roman"/>
                <w:szCs w:val="24"/>
                <w:highlight w:val="yellow"/>
              </w:rPr>
            </w:rPrChange>
          </w:rPr>
          <w:t>(Ver Figur</w:t>
        </w:r>
      </w:ins>
      <w:ins w:id="6328" w:author="Steff Guzmán" w:date="2023-03-24T15:20:00Z">
        <w:r w:rsidR="00173BDD" w:rsidRPr="002B569F">
          <w:rPr>
            <w:rFonts w:cs="Times New Roman"/>
            <w:szCs w:val="24"/>
          </w:rPr>
          <w:t>a 8</w:t>
        </w:r>
      </w:ins>
      <w:ins w:id="6329" w:author="Steff Guzmán" w:date="2023-03-23T19:17:00Z">
        <w:r w:rsidR="008D3D27" w:rsidRPr="002B569F">
          <w:rPr>
            <w:rFonts w:cs="Times New Roman"/>
            <w:szCs w:val="24"/>
            <w:rPrChange w:id="6330" w:author="Camilo Andrés Díaz Gómez" w:date="2023-03-28T17:42:00Z">
              <w:rPr>
                <w:rFonts w:cs="Times New Roman"/>
                <w:szCs w:val="24"/>
                <w:highlight w:val="yellow"/>
              </w:rPr>
            </w:rPrChange>
          </w:rPr>
          <w:t>)</w:t>
        </w:r>
      </w:ins>
      <w:ins w:id="6331" w:author="Camilo Andrés Díaz Gómez" w:date="2023-03-28T15:10:00Z">
        <w:r w:rsidR="00C038A4" w:rsidRPr="002B569F">
          <w:rPr>
            <w:rFonts w:cs="Times New Roman"/>
            <w:szCs w:val="24"/>
          </w:rPr>
          <w:t>.</w:t>
        </w:r>
      </w:ins>
      <w:ins w:id="6332" w:author="Camilo Andrés Díaz Gómez" w:date="2023-03-16T22:46:00Z">
        <w:del w:id="6333"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w:t>
        </w:r>
        <w:proofErr w:type="spellStart"/>
        <w:proofErr w:type="gramStart"/>
        <w:r w:rsidRPr="002B569F">
          <w:rPr>
            <w:rFonts w:cs="Times New Roman"/>
            <w:szCs w:val="24"/>
          </w:rPr>
          <w:t>matplotlib.pyplot</w:t>
        </w:r>
        <w:proofErr w:type="spellEnd"/>
        <w:proofErr w:type="gramEnd"/>
        <w:r w:rsidRPr="002B569F">
          <w:rPr>
            <w:rFonts w:cs="Times New Roman"/>
            <w:szCs w:val="24"/>
          </w:rPr>
          <w:t xml:space="preserve">. Se establece el título y las etiquetas del eje, y se muestran las marcas del eje x utilizando los intervalos especificados. Finalmente, se muestra el histograma utilizando la función </w:t>
        </w:r>
        <w:proofErr w:type="gramStart"/>
        <w:r w:rsidRPr="002B569F">
          <w:rPr>
            <w:rFonts w:cs="Times New Roman"/>
            <w:szCs w:val="24"/>
          </w:rPr>
          <w:t>show(</w:t>
        </w:r>
        <w:proofErr w:type="gramEnd"/>
        <w:r w:rsidRPr="002B569F">
          <w:rPr>
            <w:rFonts w:cs="Times New Roman"/>
            <w:szCs w:val="24"/>
          </w:rPr>
          <w:t xml:space="preserve">) de </w:t>
        </w:r>
        <w:proofErr w:type="spellStart"/>
        <w:r w:rsidRPr="002B569F">
          <w:rPr>
            <w:rFonts w:cs="Times New Roman"/>
            <w:szCs w:val="24"/>
          </w:rPr>
          <w:t>matplotlib.pyplot</w:t>
        </w:r>
        <w:proofErr w:type="spellEnd"/>
        <w:r w:rsidRPr="002B569F">
          <w:rPr>
            <w:rFonts w:cs="Times New Roman"/>
            <w:szCs w:val="24"/>
          </w:rPr>
          <w:t>.</w:t>
        </w:r>
      </w:ins>
    </w:p>
    <w:p w14:paraId="6A4EE549" w14:textId="05B42691" w:rsidR="00842F9D" w:rsidRPr="002B569F" w:rsidRDefault="00842F9D" w:rsidP="002B569F">
      <w:pPr>
        <w:ind w:firstLine="708"/>
        <w:rPr>
          <w:ins w:id="6334" w:author="Steff Guzmán" w:date="2023-03-24T15:10:00Z"/>
          <w:rFonts w:cs="Times New Roman"/>
          <w:szCs w:val="24"/>
        </w:rPr>
      </w:pPr>
    </w:p>
    <w:p w14:paraId="6B3843F1" w14:textId="2ADEA169" w:rsidR="00842F9D" w:rsidRPr="002B569F" w:rsidRDefault="00842F9D">
      <w:pPr>
        <w:pStyle w:val="Descripcin"/>
        <w:spacing w:line="360" w:lineRule="auto"/>
        <w:rPr>
          <w:ins w:id="6335" w:author="Steff Guzmán" w:date="2023-03-23T19:16:00Z"/>
          <w:rFonts w:cs="Times New Roman"/>
          <w:szCs w:val="24"/>
        </w:rPr>
        <w:pPrChange w:id="6336" w:author="Camilo Andrés Díaz Gómez" w:date="2023-03-28T17:43:00Z">
          <w:pPr>
            <w:ind w:firstLine="708"/>
          </w:pPr>
        </w:pPrChange>
      </w:pPr>
      <w:bookmarkStart w:id="6337" w:name="_Toc130919843"/>
      <w:ins w:id="633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7</w:t>
      </w:r>
      <w:ins w:id="6339" w:author="Steff Guzmán" w:date="2023-03-24T15:10:00Z">
        <w:r w:rsidRPr="002B569F">
          <w:rPr>
            <w:rFonts w:cs="Times New Roman"/>
            <w:szCs w:val="24"/>
          </w:rPr>
          <w:fldChar w:fldCharType="end"/>
        </w:r>
      </w:ins>
      <w:ins w:id="6340" w:author="JHONATAN MAURICIO VILLARREAL CORREDOR" w:date="2023-03-24T17:36:00Z">
        <w:r w:rsidR="009514A2" w:rsidRPr="002B569F">
          <w:rPr>
            <w:rFonts w:cs="Times New Roman"/>
            <w:szCs w:val="24"/>
          </w:rPr>
          <w:t xml:space="preserve"> </w:t>
        </w:r>
      </w:ins>
      <w:ins w:id="6341" w:author="JHONATAN MAURICIO VILLARREAL CORREDOR" w:date="2023-03-24T17:37:00Z">
        <w:r w:rsidR="009514A2" w:rsidRPr="002B569F">
          <w:rPr>
            <w:rFonts w:cs="Times New Roman"/>
            <w:b w:val="0"/>
            <w:bCs/>
            <w:i/>
            <w:iCs w:val="0"/>
            <w:szCs w:val="24"/>
            <w:rPrChange w:id="6342" w:author="Camilo Andrés Díaz Gómez" w:date="2023-03-28T17:42:00Z">
              <w:rPr>
                <w:rFonts w:cs="Times New Roman"/>
                <w:b/>
                <w:iCs/>
                <w:szCs w:val="24"/>
              </w:rPr>
            </w:rPrChange>
          </w:rPr>
          <w:t>Generador de histogramas</w:t>
        </w:r>
        <w:bookmarkEnd w:id="6337"/>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343" w:author="Camilo Andrés Díaz Gómez" w:date="2023-03-28T15:19:00Z"/>
          <w:rFonts w:cs="Times New Roman"/>
          <w:szCs w:val="24"/>
        </w:rPr>
      </w:pPr>
    </w:p>
    <w:p w14:paraId="1C67E26E" w14:textId="4EB80FD3" w:rsidR="0009606A" w:rsidRPr="002B569F" w:rsidRDefault="0009606A">
      <w:pPr>
        <w:ind w:firstLine="708"/>
        <w:jc w:val="center"/>
        <w:rPr>
          <w:ins w:id="6344" w:author="JHONATAN MAURICIO VILLARREAL CORREDOR" w:date="2023-03-22T21:58:00Z"/>
          <w:rFonts w:cs="Times New Roman"/>
          <w:szCs w:val="24"/>
        </w:rPr>
        <w:pPrChange w:id="6345" w:author="Camilo Andrés Díaz Gómez" w:date="2023-03-28T17:43:00Z">
          <w:pPr>
            <w:ind w:firstLine="708"/>
          </w:pPr>
        </w:pPrChange>
      </w:pPr>
      <w:ins w:id="6346"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347" w:author="Camilo Andrés Díaz Gómez" w:date="2023-03-28T15:19:00Z"/>
          <w:rFonts w:cs="Times New Roman"/>
          <w:i/>
          <w:iCs/>
          <w:szCs w:val="24"/>
        </w:rPr>
      </w:pPr>
    </w:p>
    <w:p w14:paraId="23C79098" w14:textId="219BE7D3" w:rsidR="00B1585C" w:rsidRPr="002B569F" w:rsidRDefault="00B1585C" w:rsidP="002B569F">
      <w:pPr>
        <w:jc w:val="left"/>
        <w:rPr>
          <w:ins w:id="6348" w:author="Steff Guzmán" w:date="2023-03-24T15:41:00Z"/>
          <w:rFonts w:cs="Times New Roman"/>
          <w:i/>
          <w:iCs/>
          <w:szCs w:val="24"/>
        </w:rPr>
      </w:pPr>
      <w:ins w:id="6349"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350" w:author="Steff Guzmán" w:date="2023-03-23T19:24:00Z"/>
          <w:rFonts w:cs="Times New Roman"/>
          <w:szCs w:val="24"/>
        </w:rPr>
      </w:pPr>
    </w:p>
    <w:p w14:paraId="3B19A928" w14:textId="03F35CC5" w:rsidR="00563D8E" w:rsidRPr="002B569F" w:rsidRDefault="008D3D27">
      <w:pPr>
        <w:ind w:left="1416"/>
        <w:rPr>
          <w:ins w:id="6351" w:author="Steff Guzmán" w:date="2023-03-23T19:32:00Z"/>
          <w:rFonts w:cs="Times New Roman"/>
          <w:szCs w:val="24"/>
        </w:rPr>
        <w:pPrChange w:id="6352" w:author="Camilo Andrés Díaz Gómez" w:date="2023-03-28T17:58:00Z">
          <w:pPr>
            <w:ind w:firstLine="708"/>
          </w:pPr>
        </w:pPrChange>
      </w:pPr>
      <w:ins w:id="6353" w:author="Steff Guzmán" w:date="2023-03-23T19:25:00Z">
        <w:r w:rsidRPr="002B569F">
          <w:rPr>
            <w:rFonts w:cs="Times New Roman"/>
            <w:szCs w:val="24"/>
          </w:rPr>
          <w:lastRenderedPageBreak/>
          <w:t>En el Anexo 4 se de</w:t>
        </w:r>
      </w:ins>
      <w:ins w:id="6354" w:author="Steff Guzmán" w:date="2023-03-23T19:26:00Z">
        <w:r w:rsidRPr="002B569F">
          <w:rPr>
            <w:rFonts w:cs="Times New Roman"/>
            <w:szCs w:val="24"/>
          </w:rPr>
          <w:t xml:space="preserve">muestra a mejor </w:t>
        </w:r>
      </w:ins>
      <w:ins w:id="6355" w:author="Steff Guzmán" w:date="2023-03-23T19:23:00Z">
        <w:r w:rsidRPr="002B569F">
          <w:rPr>
            <w:rFonts w:cs="Times New Roman"/>
            <w:szCs w:val="24"/>
          </w:rPr>
          <w:t xml:space="preserve">profundidad el histograma </w:t>
        </w:r>
      </w:ins>
      <w:ins w:id="6356" w:author="Steff Guzmán" w:date="2023-03-23T19:24:00Z">
        <w:r w:rsidRPr="002B569F">
          <w:rPr>
            <w:rFonts w:cs="Times New Roman"/>
            <w:szCs w:val="24"/>
          </w:rPr>
          <w:t xml:space="preserve">generado de la figura </w:t>
        </w:r>
      </w:ins>
      <w:ins w:id="6357" w:author="Steff Guzmán" w:date="2023-03-23T19:25:00Z">
        <w:r w:rsidRPr="002B569F">
          <w:rPr>
            <w:rFonts w:cs="Times New Roman"/>
            <w:szCs w:val="24"/>
          </w:rPr>
          <w:t xml:space="preserve">anterior </w:t>
        </w:r>
      </w:ins>
      <w:ins w:id="6358" w:author="Steff Guzmán" w:date="2023-03-23T19:32:00Z">
        <w:r w:rsidR="0052426F" w:rsidRPr="002B569F">
          <w:rPr>
            <w:rFonts w:cs="Times New Roman"/>
            <w:szCs w:val="24"/>
          </w:rPr>
          <w:t>mostrando</w:t>
        </w:r>
      </w:ins>
      <w:ins w:id="6359" w:author="Steff Guzmán" w:date="2023-03-23T19:31:00Z">
        <w:r w:rsidR="0052426F" w:rsidRPr="002B569F">
          <w:rPr>
            <w:rFonts w:cs="Times New Roman"/>
            <w:szCs w:val="24"/>
          </w:rPr>
          <w:t xml:space="preserve"> el comportamiento de la temp</w:t>
        </w:r>
      </w:ins>
      <w:ins w:id="6360"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361" w:author="JHONATAN MAURICIO VILLARREAL CORREDOR" w:date="2023-03-22T21:58:00Z"/>
          <w:rFonts w:cs="Times New Roman"/>
          <w:szCs w:val="24"/>
        </w:rPr>
      </w:pPr>
    </w:p>
    <w:p w14:paraId="0982969B" w14:textId="3DA8829E" w:rsidR="00563D8E" w:rsidRPr="002B569F" w:rsidDel="0052426F" w:rsidRDefault="00563D8E">
      <w:pPr>
        <w:rPr>
          <w:ins w:id="6362" w:author="Camilo Andrés Díaz Gómez" w:date="2023-03-22T11:22:00Z"/>
          <w:del w:id="6363" w:author="Steff Guzmán" w:date="2023-03-23T19:32:00Z"/>
          <w:rFonts w:cs="Times New Roman"/>
          <w:szCs w:val="24"/>
        </w:rPr>
        <w:pPrChange w:id="6364" w:author="Camilo Andrés Díaz Gómez" w:date="2023-03-28T17:43:00Z">
          <w:pPr>
            <w:ind w:firstLine="708"/>
          </w:pPr>
        </w:pPrChange>
      </w:pPr>
      <w:ins w:id="6365" w:author="JHONATAN MAURICIO VILLARREAL CORREDOR" w:date="2023-03-22T21:58:00Z">
        <w:del w:id="6366" w:author="Steff Guzmán" w:date="2023-03-23T19:32:00Z">
          <w:r w:rsidRPr="002B569F" w:rsidDel="0052426F">
            <w:rPr>
              <w:rFonts w:cs="Times New Roman"/>
              <w:szCs w:val="24"/>
            </w:rPr>
            <w:delText xml:space="preserve">Si desea obtener un </w:delText>
          </w:r>
        </w:del>
      </w:ins>
      <w:ins w:id="6367" w:author="JHONATAN MAURICIO VILLARREAL CORREDOR" w:date="2023-03-22T21:59:00Z">
        <w:del w:id="6368" w:author="Steff Guzmán" w:date="2023-03-23T19:32:00Z">
          <w:r w:rsidRPr="002B569F" w:rsidDel="0052426F">
            <w:rPr>
              <w:rFonts w:cs="Times New Roman"/>
              <w:szCs w:val="24"/>
            </w:rPr>
            <w:delText>histograma</w:delText>
          </w:r>
        </w:del>
      </w:ins>
      <w:ins w:id="6369" w:author="JHONATAN MAURICIO VILLARREAL CORREDOR" w:date="2023-03-22T21:58:00Z">
        <w:del w:id="6370" w:author="Steff Guzmán" w:date="2023-03-23T19:32:00Z">
          <w:r w:rsidRPr="002B569F" w:rsidDel="0052426F">
            <w:rPr>
              <w:rFonts w:cs="Times New Roman"/>
              <w:szCs w:val="24"/>
            </w:rPr>
            <w:delText xml:space="preserve"> de </w:delText>
          </w:r>
        </w:del>
      </w:ins>
      <w:ins w:id="6371" w:author="JHONATAN MAURICIO VILLARREAL CORREDOR" w:date="2023-03-22T21:59:00Z">
        <w:del w:id="6372" w:author="Steff Guzmán" w:date="2023-03-23T19:32:00Z">
          <w:r w:rsidRPr="002B569F" w:rsidDel="0052426F">
            <w:rPr>
              <w:rFonts w:cs="Times New Roman"/>
              <w:szCs w:val="24"/>
            </w:rPr>
            <w:delText xml:space="preserve">ejemplo generado en el procedimiento lo podrá encontrar en </w:delText>
          </w:r>
        </w:del>
      </w:ins>
      <w:ins w:id="6373" w:author="JHONATAN MAURICIO VILLARREAL CORREDOR" w:date="2023-03-22T22:01:00Z">
        <w:del w:id="6374" w:author="Steff Guzmán" w:date="2023-03-23T19:32:00Z">
          <w:r w:rsidRPr="002B569F" w:rsidDel="0052426F">
            <w:rPr>
              <w:rFonts w:cs="Times New Roman"/>
              <w:szCs w:val="24"/>
            </w:rPr>
            <w:delText>el Anexo</w:delText>
          </w:r>
        </w:del>
      </w:ins>
      <w:ins w:id="6375" w:author="JHONATAN MAURICIO VILLARREAL CORREDOR" w:date="2023-03-22T22:00:00Z">
        <w:del w:id="6376" w:author="Steff Guzmán" w:date="2023-03-23T19:32:00Z">
          <w:r w:rsidRPr="002B569F" w:rsidDel="0052426F">
            <w:rPr>
              <w:rFonts w:cs="Times New Roman"/>
              <w:szCs w:val="24"/>
            </w:rPr>
            <w:delText xml:space="preserve"> </w:delText>
          </w:r>
        </w:del>
      </w:ins>
      <w:ins w:id="6377" w:author="JHONATAN MAURICIO VILLARREAL CORREDOR" w:date="2023-03-22T22:07:00Z">
        <w:del w:id="6378" w:author="Steff Guzmán" w:date="2023-03-23T19:32:00Z">
          <w:r w:rsidRPr="002B569F" w:rsidDel="0052426F">
            <w:rPr>
              <w:rFonts w:cs="Times New Roman"/>
              <w:szCs w:val="24"/>
              <w:rPrChange w:id="6379" w:author="Camilo Andrés Díaz Gómez" w:date="2023-03-28T17:42:00Z">
                <w:rPr>
                  <w:rFonts w:cs="Times New Roman"/>
                  <w:color w:val="FF0000"/>
                  <w:szCs w:val="24"/>
                </w:rPr>
              </w:rPrChange>
            </w:rPr>
            <w:delText>4</w:delText>
          </w:r>
        </w:del>
      </w:ins>
      <w:ins w:id="6380" w:author="JHONATAN MAURICIO VILLARREAL CORREDOR" w:date="2023-03-22T22:01:00Z">
        <w:del w:id="6381" w:author="Steff Guzmán" w:date="2023-03-23T19:32:00Z">
          <w:r w:rsidRPr="002B569F" w:rsidDel="0052426F">
            <w:rPr>
              <w:rFonts w:cs="Times New Roman"/>
              <w:szCs w:val="24"/>
            </w:rPr>
            <w:delText>(colocar</w:delText>
          </w:r>
        </w:del>
      </w:ins>
      <w:ins w:id="6382" w:author="JHONATAN MAURICIO VILLARREAL CORREDOR" w:date="2023-03-22T22:02:00Z">
        <w:del w:id="6383"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6384" w:author="Camilo Andrés Díaz Gómez" w:date="2023-03-28T17:42:00Z">
                <w:rPr>
                  <w:rFonts w:cs="Times New Roman"/>
                  <w:color w:val="FF0000"/>
                  <w:szCs w:val="24"/>
                </w:rPr>
              </w:rPrChange>
            </w:rPr>
            <w:delText>parla)</w:delText>
          </w:r>
        </w:del>
      </w:ins>
      <w:ins w:id="6385" w:author="JHONATAN MAURICIO VILLARREAL CORREDOR" w:date="2023-03-22T22:00:00Z">
        <w:del w:id="6386"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6387" w:author="Camilo Andrés Díaz Gómez" w:date="2023-03-16T22:39:00Z"/>
          <w:del w:id="6388" w:author="Steff Guzmán" w:date="2023-03-23T19:32:00Z"/>
          <w:rFonts w:cs="Times New Roman"/>
          <w:szCs w:val="24"/>
        </w:rPr>
        <w:pPrChange w:id="6389" w:author="Camilo Andrés Díaz Gómez" w:date="2023-03-28T17:43:00Z">
          <w:pPr>
            <w:ind w:firstLine="708"/>
          </w:pPr>
        </w:pPrChange>
      </w:pPr>
    </w:p>
    <w:p w14:paraId="3C93A283" w14:textId="6CDDA904" w:rsidR="007F28DA" w:rsidRPr="002B569F" w:rsidRDefault="007F28DA" w:rsidP="002B569F">
      <w:pPr>
        <w:pStyle w:val="Ttulo5"/>
        <w:ind w:left="1416"/>
        <w:rPr>
          <w:ins w:id="6390" w:author="Camilo Andrés Díaz Gómez" w:date="2023-03-28T15:16:00Z"/>
          <w:rFonts w:ascii="Times New Roman" w:hAnsi="Times New Roman" w:cs="Times New Roman"/>
          <w:b/>
          <w:bCs/>
          <w:color w:val="auto"/>
          <w:szCs w:val="24"/>
        </w:rPr>
      </w:pPr>
      <w:ins w:id="6391"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6392" w:author="Camilo Andrés Díaz Gómez" w:date="2023-03-22T11:22:00Z"/>
          <w:rFonts w:cs="Times New Roman"/>
          <w:rPrChange w:id="6393" w:author="Camilo Andrés Díaz Gómez" w:date="2023-03-28T17:42:00Z">
            <w:rPr>
              <w:ins w:id="6394" w:author="Camilo Andrés Díaz Gómez" w:date="2023-03-22T11:22:00Z"/>
              <w:rFonts w:ascii="Times New Roman" w:hAnsi="Times New Roman" w:cs="Times New Roman"/>
              <w:b/>
              <w:bCs/>
              <w:color w:val="auto"/>
              <w:szCs w:val="24"/>
            </w:rPr>
          </w:rPrChange>
        </w:rPr>
        <w:pPrChange w:id="6395" w:author="Camilo Andrés Díaz Gómez" w:date="2023-03-28T17:43:00Z">
          <w:pPr>
            <w:pStyle w:val="Ttulo5"/>
          </w:pPr>
        </w:pPrChange>
      </w:pPr>
    </w:p>
    <w:p w14:paraId="1BE8FD79" w14:textId="25CEA070" w:rsidR="00124BF5" w:rsidRPr="002B569F" w:rsidDel="0052426F" w:rsidRDefault="000D1684">
      <w:pPr>
        <w:ind w:firstLine="708"/>
        <w:rPr>
          <w:ins w:id="6396" w:author="Camilo Andrés Díaz Gómez" w:date="2023-03-16T22:39:00Z"/>
          <w:del w:id="6397" w:author="Steff Guzmán" w:date="2023-03-23T19:33:00Z"/>
          <w:rFonts w:cs="Times New Roman"/>
          <w:szCs w:val="24"/>
        </w:rPr>
      </w:pPr>
      <w:ins w:id="6398" w:author="Camilo Andrés Díaz Gómez" w:date="2023-03-28T17:54:00Z">
        <w:r>
          <w:rPr>
            <w:rFonts w:cs="Times New Roman"/>
            <w:szCs w:val="24"/>
          </w:rPr>
          <w:tab/>
        </w:r>
      </w:ins>
    </w:p>
    <w:p w14:paraId="38BA9917" w14:textId="19320138" w:rsidR="00124BF5" w:rsidRPr="002B569F" w:rsidDel="0052426F" w:rsidRDefault="00440B06">
      <w:pPr>
        <w:rPr>
          <w:ins w:id="6399" w:author="Camilo Andrés Díaz Gómez" w:date="2023-03-16T22:39:00Z"/>
          <w:del w:id="6400" w:author="Steff Guzmán" w:date="2023-03-23T19:33:00Z"/>
          <w:rFonts w:cs="Times New Roman"/>
          <w:szCs w:val="24"/>
        </w:rPr>
        <w:pPrChange w:id="6401" w:author="Camilo Andrés Díaz Gómez" w:date="2023-03-28T17:43:00Z">
          <w:pPr>
            <w:ind w:firstLine="708"/>
          </w:pPr>
        </w:pPrChange>
      </w:pPr>
      <w:ins w:id="6402" w:author="Camilo Andrés Díaz Gómez" w:date="2023-03-16T23:04:00Z">
        <w:del w:id="6403"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6404" w:author="Camilo Andrés Díaz Gómez" w:date="2023-03-16T22:39:00Z"/>
          <w:del w:id="6405" w:author="Steff Guzmán" w:date="2023-03-23T19:33:00Z"/>
          <w:rFonts w:cs="Times New Roman"/>
          <w:szCs w:val="24"/>
        </w:rPr>
      </w:pPr>
    </w:p>
    <w:p w14:paraId="15E5BDAD" w14:textId="481D4BEC" w:rsidR="00440B06" w:rsidRPr="002B569F" w:rsidRDefault="00440B06" w:rsidP="002B569F">
      <w:pPr>
        <w:ind w:firstLine="708"/>
        <w:rPr>
          <w:ins w:id="6406" w:author="JHONATAN MAURICIO VILLARREAL CORREDOR" w:date="2023-03-24T17:37:00Z"/>
          <w:rFonts w:cs="Times New Roman"/>
          <w:szCs w:val="24"/>
        </w:rPr>
      </w:pPr>
      <w:ins w:id="6407" w:author="Camilo Andrés Díaz Gómez" w:date="2023-03-16T23:04:00Z">
        <w:r w:rsidRPr="002B569F">
          <w:rPr>
            <w:rFonts w:cs="Times New Roman"/>
            <w:szCs w:val="24"/>
          </w:rPr>
          <w:t>De igual manera</w:t>
        </w:r>
      </w:ins>
      <w:ins w:id="6408" w:author="Camilo Andrés Díaz Gómez" w:date="2023-03-20T11:53:00Z">
        <w:r w:rsidR="007A2EAF" w:rsidRPr="002B569F">
          <w:rPr>
            <w:rFonts w:cs="Times New Roman"/>
            <w:szCs w:val="24"/>
          </w:rPr>
          <w:t>,</w:t>
        </w:r>
      </w:ins>
      <w:ins w:id="6409" w:author="Camilo Andrés Díaz Gómez" w:date="2023-03-16T23:04:00Z">
        <w:r w:rsidRPr="002B569F">
          <w:rPr>
            <w:rFonts w:cs="Times New Roman"/>
            <w:szCs w:val="24"/>
          </w:rPr>
          <w:t xml:space="preserve"> se obtuvieron los diagramas de </w:t>
        </w:r>
      </w:ins>
      <w:ins w:id="6410" w:author="Camilo Andrés Díaz Gómez" w:date="2023-03-20T11:53:00Z">
        <w:r w:rsidR="007A2EAF" w:rsidRPr="002B569F">
          <w:rPr>
            <w:rFonts w:cs="Times New Roman"/>
            <w:szCs w:val="24"/>
          </w:rPr>
          <w:t>correlación</w:t>
        </w:r>
      </w:ins>
      <w:ins w:id="6411" w:author="Camilo Andrés Díaz Gómez" w:date="2023-03-16T23:04:00Z">
        <w:r w:rsidRPr="002B569F">
          <w:rPr>
            <w:rFonts w:cs="Times New Roman"/>
            <w:szCs w:val="24"/>
          </w:rPr>
          <w:t xml:space="preserve"> entre cada variable</w:t>
        </w:r>
      </w:ins>
      <w:ins w:id="6412" w:author="Steff Guzmán" w:date="2023-03-24T15:21:00Z">
        <w:r w:rsidR="00173BDD" w:rsidRPr="002B569F">
          <w:rPr>
            <w:rFonts w:cs="Times New Roman"/>
            <w:szCs w:val="24"/>
          </w:rPr>
          <w:t xml:space="preserve"> (ver Figura 9)</w:t>
        </w:r>
      </w:ins>
      <w:ins w:id="6413" w:author="Camilo Andrés Díaz Gómez" w:date="2023-03-16T23:04:00Z">
        <w:r w:rsidRPr="002B569F">
          <w:rPr>
            <w:rFonts w:cs="Times New Roman"/>
            <w:szCs w:val="24"/>
          </w:rPr>
          <w:t>, en este caso y nuevamente como ejemplo,</w:t>
        </w:r>
      </w:ins>
      <w:ins w:id="6414" w:author="Steff Guzmán" w:date="2023-03-23T19:33:00Z">
        <w:r w:rsidR="0052426F" w:rsidRPr="002B569F">
          <w:rPr>
            <w:rFonts w:cs="Times New Roman"/>
            <w:szCs w:val="24"/>
          </w:rPr>
          <w:t xml:space="preserve"> la</w:t>
        </w:r>
      </w:ins>
      <w:ins w:id="6415" w:author="Camilo Andrés Díaz Gómez" w:date="2023-03-16T23:04:00Z">
        <w:r w:rsidRPr="002B569F">
          <w:rPr>
            <w:rFonts w:cs="Times New Roman"/>
            <w:szCs w:val="24"/>
          </w:rPr>
          <w:t xml:space="preserve"> temperatura</w:t>
        </w:r>
      </w:ins>
      <w:ins w:id="6416" w:author="Camilo Andrés Díaz Gómez" w:date="2023-03-16T23:05:00Z">
        <w:r w:rsidRPr="002B569F">
          <w:rPr>
            <w:rFonts w:cs="Times New Roman"/>
            <w:szCs w:val="24"/>
          </w:rPr>
          <w:t>. P</w:t>
        </w:r>
      </w:ins>
      <w:ins w:id="6417" w:author="Camilo Andrés Díaz Gómez" w:date="2023-03-16T23:04:00Z">
        <w:r w:rsidRPr="002B569F">
          <w:rPr>
            <w:rFonts w:cs="Times New Roman"/>
            <w:szCs w:val="24"/>
          </w:rPr>
          <w:t xml:space="preserve">rimero, se crea una figura de Matplotlib y un eje utilizando la función </w:t>
        </w:r>
        <w:proofErr w:type="spellStart"/>
        <w:proofErr w:type="gramStart"/>
        <w:r w:rsidRPr="002B569F">
          <w:rPr>
            <w:rFonts w:cs="Times New Roman"/>
            <w:szCs w:val="24"/>
          </w:rPr>
          <w:t>subplots</w:t>
        </w:r>
        <w:proofErr w:type="spellEnd"/>
        <w:r w:rsidRPr="002B569F">
          <w:rPr>
            <w:rFonts w:cs="Times New Roman"/>
            <w:szCs w:val="24"/>
          </w:rPr>
          <w:t>(</w:t>
        </w:r>
        <w:proofErr w:type="gramEnd"/>
        <w:r w:rsidRPr="002B569F">
          <w:rPr>
            <w:rFonts w:cs="Times New Roman"/>
            <w:szCs w:val="24"/>
          </w:rPr>
          <w:t xml:space="preserve">) de Matplotlib, que devuelve una figura y un eje. Luego, se utiliza la función </w:t>
        </w:r>
        <w:proofErr w:type="spellStart"/>
        <w:proofErr w:type="gramStart"/>
        <w:r w:rsidRPr="002B569F">
          <w:rPr>
            <w:rFonts w:cs="Times New Roman"/>
            <w:szCs w:val="24"/>
          </w:rPr>
          <w:t>plot</w:t>
        </w:r>
        <w:proofErr w:type="spellEnd"/>
        <w:r w:rsidRPr="002B569F">
          <w:rPr>
            <w:rFonts w:cs="Times New Roman"/>
            <w:szCs w:val="24"/>
          </w:rPr>
          <w:t>(</w:t>
        </w:r>
        <w:proofErr w:type="gramEnd"/>
        <w:r w:rsidRPr="002B569F">
          <w:rPr>
            <w:rFonts w:cs="Times New Roman"/>
            <w:szCs w:val="24"/>
          </w:rPr>
          <w: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6418" w:author="JHONATAN MAURICIO VILLARREAL CORREDOR" w:date="2023-03-24T17:37:00Z"/>
          <w:del w:id="6419" w:author="Camilo Andrés Díaz Gómez" w:date="2023-03-28T15:16:00Z"/>
          <w:rFonts w:cs="Times New Roman"/>
          <w:szCs w:val="24"/>
        </w:rPr>
      </w:pPr>
    </w:p>
    <w:p w14:paraId="2DFE5DD4" w14:textId="69718651" w:rsidR="009514A2" w:rsidRPr="002B569F" w:rsidDel="00C038A4" w:rsidRDefault="009514A2">
      <w:pPr>
        <w:ind w:firstLine="708"/>
        <w:rPr>
          <w:ins w:id="6420" w:author="JHONATAN MAURICIO VILLARREAL CORREDOR" w:date="2023-03-24T17:37:00Z"/>
          <w:del w:id="6421" w:author="Camilo Andrés Díaz Gómez" w:date="2023-03-28T15:16:00Z"/>
          <w:rFonts w:cs="Times New Roman"/>
          <w:szCs w:val="24"/>
        </w:rPr>
      </w:pPr>
    </w:p>
    <w:p w14:paraId="433AB5C1" w14:textId="77777777" w:rsidR="009514A2" w:rsidRPr="002B569F" w:rsidRDefault="009514A2" w:rsidP="002B569F">
      <w:pPr>
        <w:ind w:firstLine="708"/>
        <w:rPr>
          <w:ins w:id="6422" w:author="Steff Guzmán" w:date="2023-03-23T19:33:00Z"/>
          <w:rFonts w:cs="Times New Roman"/>
          <w:szCs w:val="24"/>
        </w:rPr>
      </w:pPr>
    </w:p>
    <w:p w14:paraId="025830FA" w14:textId="376D51EF" w:rsidR="0052426F" w:rsidRPr="002B569F" w:rsidRDefault="00842F9D">
      <w:pPr>
        <w:pStyle w:val="Descripcin"/>
        <w:spacing w:line="360" w:lineRule="auto"/>
        <w:rPr>
          <w:ins w:id="6423" w:author="Steff Guzmán" w:date="2023-03-23T19:33:00Z"/>
          <w:rFonts w:cs="Times New Roman"/>
          <w:szCs w:val="24"/>
        </w:rPr>
        <w:pPrChange w:id="6424" w:author="Camilo Andrés Díaz Gómez" w:date="2023-03-28T17:43:00Z">
          <w:pPr>
            <w:ind w:firstLine="708"/>
          </w:pPr>
        </w:pPrChange>
      </w:pPr>
      <w:bookmarkStart w:id="6425" w:name="_Toc130919844"/>
      <w:ins w:id="6426"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8</w:t>
      </w:r>
      <w:ins w:id="6427" w:author="Steff Guzmán" w:date="2023-03-24T15:10:00Z">
        <w:r w:rsidRPr="002B569F">
          <w:rPr>
            <w:rFonts w:cs="Times New Roman"/>
            <w:szCs w:val="24"/>
          </w:rPr>
          <w:fldChar w:fldCharType="end"/>
        </w:r>
      </w:ins>
      <w:ins w:id="6428" w:author="JHONATAN MAURICIO VILLARREAL CORREDOR" w:date="2023-03-24T17:37:00Z">
        <w:r w:rsidR="009514A2" w:rsidRPr="002B569F">
          <w:rPr>
            <w:rFonts w:cs="Times New Roman"/>
            <w:szCs w:val="24"/>
          </w:rPr>
          <w:t xml:space="preserve"> </w:t>
        </w:r>
      </w:ins>
      <w:ins w:id="6429" w:author="JHONATAN MAURICIO VILLARREAL CORREDOR" w:date="2023-03-24T17:38:00Z">
        <w:r w:rsidR="009514A2" w:rsidRPr="002B569F">
          <w:rPr>
            <w:rFonts w:cs="Times New Roman"/>
            <w:b w:val="0"/>
            <w:bCs/>
            <w:i/>
            <w:iCs w:val="0"/>
            <w:szCs w:val="24"/>
          </w:rPr>
          <w:t>Diagramas de</w:t>
        </w:r>
      </w:ins>
      <w:ins w:id="6430" w:author="JHONATAN MAURICIO VILLARREAL CORREDOR" w:date="2023-03-24T17:37:00Z">
        <w:r w:rsidR="009514A2" w:rsidRPr="002B569F">
          <w:rPr>
            <w:rFonts w:cs="Times New Roman"/>
            <w:b w:val="0"/>
            <w:bCs/>
            <w:i/>
            <w:iCs w:val="0"/>
            <w:szCs w:val="24"/>
            <w:rPrChange w:id="6431" w:author="Camilo Andrés Díaz Gómez" w:date="2023-03-28T17:42:00Z">
              <w:rPr>
                <w:rFonts w:cs="Times New Roman"/>
                <w:b/>
                <w:iCs/>
                <w:szCs w:val="24"/>
              </w:rPr>
            </w:rPrChange>
          </w:rPr>
          <w:t xml:space="preserve"> correlación </w:t>
        </w:r>
      </w:ins>
      <w:ins w:id="6432" w:author="JHONATAN MAURICIO VILLARREAL CORREDOR" w:date="2023-03-24T17:38:00Z">
        <w:r w:rsidR="009514A2" w:rsidRPr="002B569F">
          <w:rPr>
            <w:rFonts w:cs="Times New Roman"/>
            <w:b w:val="0"/>
            <w:bCs/>
            <w:i/>
            <w:iCs w:val="0"/>
            <w:szCs w:val="24"/>
            <w:rPrChange w:id="6433" w:author="Camilo Andrés Díaz Gómez" w:date="2023-03-28T17:42:00Z">
              <w:rPr>
                <w:rFonts w:cs="Times New Roman"/>
                <w:b/>
                <w:iCs/>
                <w:szCs w:val="24"/>
              </w:rPr>
            </w:rPrChange>
          </w:rPr>
          <w:t>por variable</w:t>
        </w:r>
      </w:ins>
      <w:bookmarkEnd w:id="6425"/>
    </w:p>
    <w:p w14:paraId="30E9822F" w14:textId="77777777" w:rsidR="00C038A4" w:rsidRPr="002B569F" w:rsidRDefault="00C038A4" w:rsidP="002B569F">
      <w:pPr>
        <w:ind w:firstLine="708"/>
        <w:jc w:val="center"/>
        <w:rPr>
          <w:ins w:id="6434" w:author="Camilo Andrés Díaz Gómez" w:date="2023-03-28T15:19:00Z"/>
          <w:rFonts w:cs="Times New Roman"/>
          <w:szCs w:val="24"/>
        </w:rPr>
      </w:pPr>
    </w:p>
    <w:p w14:paraId="69E58DCC" w14:textId="58D650E0" w:rsidR="0052426F" w:rsidRPr="002B569F" w:rsidRDefault="0052426F">
      <w:pPr>
        <w:ind w:firstLine="708"/>
        <w:jc w:val="center"/>
        <w:rPr>
          <w:ins w:id="6435" w:author="Camilo Andrés Díaz Gómez" w:date="2023-03-16T23:04:00Z"/>
          <w:rFonts w:cs="Times New Roman"/>
          <w:szCs w:val="24"/>
        </w:rPr>
        <w:pPrChange w:id="6436" w:author="Camilo Andrés Díaz Gómez" w:date="2023-03-28T17:43:00Z">
          <w:pPr>
            <w:ind w:firstLine="708"/>
          </w:pPr>
        </w:pPrChange>
      </w:pPr>
      <w:ins w:id="6437"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6438" w:author="Camilo Andrés Díaz Gómez" w:date="2023-03-28T15:19:00Z"/>
          <w:rFonts w:cs="Times New Roman"/>
          <w:i/>
          <w:iCs/>
          <w:szCs w:val="24"/>
        </w:rPr>
      </w:pPr>
    </w:p>
    <w:p w14:paraId="53DACF3B" w14:textId="11F1A142" w:rsidR="00B1585C" w:rsidRPr="002B569F" w:rsidRDefault="00B1585C" w:rsidP="002B569F">
      <w:pPr>
        <w:jc w:val="left"/>
        <w:rPr>
          <w:ins w:id="6439" w:author="Steff Guzmán" w:date="2023-03-24T15:41:00Z"/>
          <w:rFonts w:cs="Times New Roman"/>
          <w:i/>
          <w:iCs/>
          <w:szCs w:val="24"/>
        </w:rPr>
      </w:pPr>
      <w:ins w:id="6440"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6441" w:author="Camilo Andrés Díaz Gómez" w:date="2023-03-16T23:04:00Z"/>
          <w:rFonts w:cs="Times New Roman"/>
          <w:szCs w:val="24"/>
        </w:rPr>
      </w:pPr>
    </w:p>
    <w:p w14:paraId="078501DF" w14:textId="3B886315" w:rsidR="00124BF5" w:rsidRPr="002B569F" w:rsidRDefault="00440B06">
      <w:pPr>
        <w:ind w:left="1416"/>
        <w:rPr>
          <w:ins w:id="6442" w:author="JHONATAN MAURICIO VILLARREAL CORREDOR" w:date="2023-03-22T22:04:00Z"/>
          <w:rFonts w:cs="Times New Roman"/>
          <w:szCs w:val="24"/>
        </w:rPr>
        <w:pPrChange w:id="6443" w:author="Camilo Andrés Díaz Gómez" w:date="2023-03-28T17:58:00Z">
          <w:pPr>
            <w:ind w:firstLine="708"/>
          </w:pPr>
        </w:pPrChange>
      </w:pPr>
      <w:ins w:id="6444" w:author="Camilo Andrés Díaz Gómez" w:date="2023-03-16T23:04:00Z">
        <w:r w:rsidRPr="002B569F">
          <w:rPr>
            <w:rFonts w:cs="Times New Roman"/>
            <w:szCs w:val="24"/>
          </w:rPr>
          <w:t xml:space="preserve">Después, se ajusta el gráfico utilizando funciones de Matplotlib, estableciendo la etiqueta del eje x con </w:t>
        </w:r>
        <w:proofErr w:type="spellStart"/>
        <w:r w:rsidRPr="002B569F">
          <w:rPr>
            <w:rFonts w:cs="Times New Roman"/>
            <w:szCs w:val="24"/>
          </w:rPr>
          <w:t>set_</w:t>
        </w:r>
        <w:proofErr w:type="gramStart"/>
        <w:r w:rsidRPr="002B569F">
          <w:rPr>
            <w:rFonts w:cs="Times New Roman"/>
            <w:szCs w:val="24"/>
          </w:rPr>
          <w:t>xlabel</w:t>
        </w:r>
        <w:proofErr w:type="spellEnd"/>
        <w:r w:rsidRPr="002B569F">
          <w:rPr>
            <w:rFonts w:cs="Times New Roman"/>
            <w:szCs w:val="24"/>
          </w:rPr>
          <w:t>(</w:t>
        </w:r>
        <w:proofErr w:type="gramEnd"/>
        <w:r w:rsidRPr="002B569F">
          <w:rPr>
            <w:rFonts w:cs="Times New Roman"/>
            <w:szCs w:val="24"/>
          </w:rPr>
          <w:t xml:space="preserve">), ajustando el tamaño y la separación de las marcas en los ejes con </w:t>
        </w:r>
        <w:proofErr w:type="spellStart"/>
        <w:r w:rsidRPr="002B569F">
          <w:rPr>
            <w:rFonts w:cs="Times New Roman"/>
            <w:szCs w:val="24"/>
          </w:rPr>
          <w:t>tick_params</w:t>
        </w:r>
        <w:proofErr w:type="spellEnd"/>
        <w:r w:rsidRPr="002B569F">
          <w:rPr>
            <w:rFonts w:cs="Times New Roman"/>
            <w:szCs w:val="24"/>
          </w:rPr>
          <w:t xml:space="preserve">(), y estableciendo el título del gráfico con </w:t>
        </w:r>
        <w:proofErr w:type="spellStart"/>
        <w:r w:rsidRPr="002B569F">
          <w:rPr>
            <w:rFonts w:cs="Times New Roman"/>
            <w:szCs w:val="24"/>
          </w:rPr>
          <w:t>suptitle</w:t>
        </w:r>
        <w:proofErr w:type="spellEnd"/>
        <w:r w:rsidRPr="002B569F">
          <w:rPr>
            <w:rFonts w:cs="Times New Roman"/>
            <w:szCs w:val="24"/>
          </w:rPr>
          <w:t>().</w:t>
        </w:r>
      </w:ins>
      <w:ins w:id="6445" w:author="Steff Guzmán" w:date="2023-03-23T19:34:00Z">
        <w:r w:rsidR="0052426F" w:rsidRPr="002B569F">
          <w:rPr>
            <w:rFonts w:cs="Times New Roman"/>
            <w:szCs w:val="24"/>
          </w:rPr>
          <w:t xml:space="preserve"> Para observar detalladamente el diagrama de correlación obtenido en la figura ante</w:t>
        </w:r>
      </w:ins>
      <w:ins w:id="6446" w:author="Steff Guzmán" w:date="2023-03-23T19:35:00Z">
        <w:r w:rsidR="0052426F" w:rsidRPr="002B569F">
          <w:rPr>
            <w:rFonts w:cs="Times New Roman"/>
            <w:szCs w:val="24"/>
          </w:rPr>
          <w:t>rior ver Anex</w:t>
        </w:r>
      </w:ins>
      <w:ins w:id="6447" w:author="Steff Guzmán" w:date="2023-03-24T16:16:00Z">
        <w:r w:rsidR="006D2CBC" w:rsidRPr="002B569F">
          <w:rPr>
            <w:rFonts w:cs="Times New Roman"/>
            <w:szCs w:val="24"/>
          </w:rPr>
          <w:t>o 5</w:t>
        </w:r>
      </w:ins>
      <w:ins w:id="6448"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6449" w:author="JHONATAN MAURICIO VILLARREAL CORREDOR" w:date="2023-03-22T22:04:00Z"/>
          <w:rFonts w:cs="Times New Roman"/>
          <w:szCs w:val="24"/>
        </w:rPr>
      </w:pPr>
    </w:p>
    <w:p w14:paraId="2670623C" w14:textId="37192713" w:rsidR="00563D8E" w:rsidRPr="002B569F" w:rsidDel="0052426F" w:rsidRDefault="00563D8E">
      <w:pPr>
        <w:ind w:firstLine="708"/>
        <w:rPr>
          <w:ins w:id="6450" w:author="Camilo Andrés Díaz Gómez" w:date="2023-03-16T22:39:00Z"/>
          <w:del w:id="6451" w:author="Steff Guzmán" w:date="2023-03-23T19:35:00Z"/>
          <w:rFonts w:cs="Times New Roman"/>
          <w:szCs w:val="24"/>
        </w:rPr>
      </w:pPr>
      <w:ins w:id="6452" w:author="JHONATAN MAURICIO VILLARREAL CORREDOR" w:date="2023-03-22T22:04:00Z">
        <w:del w:id="6453" w:author="Steff Guzmán" w:date="2023-03-23T19:35:00Z">
          <w:r w:rsidRPr="002B569F" w:rsidDel="0052426F">
            <w:rPr>
              <w:rFonts w:cs="Times New Roman"/>
              <w:szCs w:val="24"/>
            </w:rPr>
            <w:lastRenderedPageBreak/>
            <w:delText>D</w:delText>
          </w:r>
        </w:del>
      </w:ins>
      <w:ins w:id="6454" w:author="JHONATAN MAURICIO VILLARREAL CORREDOR" w:date="2023-03-22T22:05:00Z">
        <w:del w:id="6455" w:author="Steff Guzmán" w:date="2023-03-23T19:35:00Z">
          <w:r w:rsidRPr="002B569F" w:rsidDel="0052426F">
            <w:rPr>
              <w:rFonts w:cs="Times New Roman"/>
              <w:szCs w:val="24"/>
            </w:rPr>
            <w:delText>e</w:delText>
          </w:r>
        </w:del>
      </w:ins>
      <w:ins w:id="6456" w:author="JHONATAN MAURICIO VILLARREAL CORREDOR" w:date="2023-03-22T22:04:00Z">
        <w:del w:id="6457" w:author="Steff Guzmán" w:date="2023-03-23T19:35:00Z">
          <w:r w:rsidRPr="002B569F" w:rsidDel="0052426F">
            <w:rPr>
              <w:rFonts w:cs="Times New Roman"/>
              <w:szCs w:val="24"/>
            </w:rPr>
            <w:delText xml:space="preserve"> </w:delText>
          </w:r>
        </w:del>
      </w:ins>
      <w:ins w:id="6458" w:author="JHONATAN MAURICIO VILLARREAL CORREDOR" w:date="2023-03-22T22:05:00Z">
        <w:del w:id="6459" w:author="Steff Guzmán" w:date="2023-03-23T19:35:00Z">
          <w:r w:rsidRPr="002B569F" w:rsidDel="0052426F">
            <w:rPr>
              <w:rFonts w:cs="Times New Roman"/>
              <w:szCs w:val="24"/>
            </w:rPr>
            <w:delText xml:space="preserve">igual forma desea obtener un ejemplo del </w:delText>
          </w:r>
        </w:del>
      </w:ins>
      <w:ins w:id="6460" w:author="JHONATAN MAURICIO VILLARREAL CORREDOR" w:date="2023-03-22T22:06:00Z">
        <w:del w:id="6461" w:author="Steff Guzmán" w:date="2023-03-23T19:35:00Z">
          <w:r w:rsidRPr="002B569F" w:rsidDel="0052426F">
            <w:rPr>
              <w:rFonts w:cs="Times New Roman"/>
              <w:szCs w:val="24"/>
            </w:rPr>
            <w:delText>diagrama</w:delText>
          </w:r>
        </w:del>
      </w:ins>
      <w:ins w:id="6462" w:author="JHONATAN MAURICIO VILLARREAL CORREDOR" w:date="2023-03-22T22:05:00Z">
        <w:del w:id="6463" w:author="Steff Guzmán" w:date="2023-03-23T19:35:00Z">
          <w:r w:rsidRPr="002B569F" w:rsidDel="0052426F">
            <w:rPr>
              <w:rFonts w:cs="Times New Roman"/>
              <w:szCs w:val="24"/>
            </w:rPr>
            <w:delText xml:space="preserve"> de </w:delText>
          </w:r>
        </w:del>
      </w:ins>
      <w:ins w:id="6464" w:author="JHONATAN MAURICIO VILLARREAL CORREDOR" w:date="2023-03-22T22:06:00Z">
        <w:del w:id="6465" w:author="Steff Guzmán" w:date="2023-03-23T19:35:00Z">
          <w:r w:rsidRPr="002B569F" w:rsidDel="0052426F">
            <w:rPr>
              <w:rFonts w:cs="Times New Roman"/>
              <w:szCs w:val="24"/>
            </w:rPr>
            <w:delText>correlación</w:delText>
          </w:r>
        </w:del>
      </w:ins>
      <w:ins w:id="6466" w:author="JHONATAN MAURICIO VILLARREAL CORREDOR" w:date="2023-03-22T22:05:00Z">
        <w:del w:id="6467" w:author="Steff Guzmán" w:date="2023-03-23T19:35:00Z">
          <w:r w:rsidRPr="002B569F" w:rsidDel="0052426F">
            <w:rPr>
              <w:rFonts w:cs="Times New Roman"/>
              <w:szCs w:val="24"/>
            </w:rPr>
            <w:delText xml:space="preserve"> para poder </w:delText>
          </w:r>
        </w:del>
      </w:ins>
      <w:ins w:id="6468" w:author="JHONATAN MAURICIO VILLARREAL CORREDOR" w:date="2023-03-22T22:06:00Z">
        <w:del w:id="6469" w:author="Steff Guzmán" w:date="2023-03-23T19:35:00Z">
          <w:r w:rsidRPr="002B569F" w:rsidDel="0052426F">
            <w:rPr>
              <w:rFonts w:cs="Times New Roman"/>
              <w:szCs w:val="24"/>
            </w:rPr>
            <w:delText>observar</w:delText>
          </w:r>
        </w:del>
      </w:ins>
      <w:ins w:id="6470" w:author="JHONATAN MAURICIO VILLARREAL CORREDOR" w:date="2023-03-22T22:05:00Z">
        <w:del w:id="6471" w:author="Steff Guzmán" w:date="2023-03-23T19:35:00Z">
          <w:r w:rsidRPr="002B569F" w:rsidDel="0052426F">
            <w:rPr>
              <w:rFonts w:cs="Times New Roman"/>
              <w:szCs w:val="24"/>
            </w:rPr>
            <w:delText xml:space="preserve"> mejor los elementos utilizados se puede dirigir al Anexo</w:delText>
          </w:r>
        </w:del>
      </w:ins>
      <w:ins w:id="6472" w:author="JHONATAN MAURICIO VILLARREAL CORREDOR" w:date="2023-03-22T22:07:00Z">
        <w:del w:id="6473" w:author="Steff Guzmán" w:date="2023-03-23T19:35:00Z">
          <w:r w:rsidRPr="002B569F" w:rsidDel="0052426F">
            <w:rPr>
              <w:rFonts w:cs="Times New Roman"/>
              <w:szCs w:val="24"/>
              <w:rPrChange w:id="6474" w:author="Camilo Andrés Díaz Gómez" w:date="2023-03-28T17:42:00Z">
                <w:rPr>
                  <w:rFonts w:cs="Times New Roman"/>
                  <w:color w:val="FF0000"/>
                  <w:szCs w:val="24"/>
                </w:rPr>
              </w:rPrChange>
            </w:rPr>
            <w:delText>5</w:delText>
          </w:r>
        </w:del>
      </w:ins>
      <w:ins w:id="6475" w:author="JHONATAN MAURICIO VILLARREAL CORREDOR" w:date="2023-03-22T22:06:00Z">
        <w:del w:id="6476" w:author="Steff Guzmán" w:date="2023-03-23T19:35:00Z">
          <w:r w:rsidRPr="002B569F" w:rsidDel="0052426F">
            <w:rPr>
              <w:rFonts w:cs="Times New Roman"/>
              <w:szCs w:val="24"/>
              <w:rPrChange w:id="6477"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6478" w:author="Camilo Andrés Díaz Gómez" w:date="2023-03-16T23:05:00Z"/>
          <w:del w:id="6479" w:author="Steff Guzmán" w:date="2023-03-23T19:35:00Z"/>
          <w:rFonts w:cs="Times New Roman"/>
          <w:szCs w:val="24"/>
        </w:rPr>
      </w:pPr>
    </w:p>
    <w:p w14:paraId="16C938A5" w14:textId="3C6426AE" w:rsidR="007F28DA" w:rsidRPr="002B569F" w:rsidRDefault="007F28DA">
      <w:pPr>
        <w:pStyle w:val="Ttulo5"/>
        <w:ind w:left="1416"/>
        <w:rPr>
          <w:ins w:id="6480" w:author="Camilo Andrés Díaz Gómez" w:date="2023-03-22T11:23:00Z"/>
          <w:rFonts w:ascii="Times New Roman" w:hAnsi="Times New Roman" w:cs="Times New Roman"/>
          <w:b/>
          <w:bCs/>
          <w:color w:val="auto"/>
          <w:szCs w:val="24"/>
        </w:rPr>
        <w:pPrChange w:id="6481" w:author="Camilo Andrés Díaz Gómez" w:date="2023-03-28T17:43:00Z">
          <w:pPr>
            <w:pStyle w:val="Ttulo5"/>
          </w:pPr>
        </w:pPrChange>
      </w:pPr>
      <w:ins w:id="6482"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6483" w:author="Camilo Andrés Díaz Gómez" w:date="2023-03-22T11:23:00Z"/>
          <w:rFonts w:cs="Times New Roman"/>
          <w:szCs w:val="24"/>
        </w:rPr>
        <w:pPrChange w:id="6484"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6485" w:author="Camilo Andrés Díaz Gómez" w:date="2023-03-16T23:05:00Z"/>
          <w:del w:id="6486" w:author="Steff Guzmán" w:date="2023-03-23T19:35:00Z"/>
          <w:rFonts w:cs="Times New Roman"/>
          <w:szCs w:val="24"/>
        </w:rPr>
        <w:pPrChange w:id="6487" w:author="Camilo Andrés Díaz Gómez" w:date="2023-03-28T17:58:00Z">
          <w:pPr>
            <w:ind w:firstLine="708"/>
          </w:pPr>
        </w:pPrChange>
      </w:pPr>
      <w:ins w:id="6488" w:author="Steff Guzmán" w:date="2023-03-23T19:35:00Z">
        <w:r w:rsidRPr="002B569F">
          <w:rPr>
            <w:rFonts w:cs="Times New Roman"/>
            <w:szCs w:val="24"/>
          </w:rPr>
          <w:t xml:space="preserve">En las </w:t>
        </w:r>
      </w:ins>
      <w:moveFromRangeStart w:id="6489" w:author="Steff Guzmán" w:date="2023-03-23T19:35:00Z" w:name="move130492546"/>
      <w:moveFrom w:id="6490" w:author="Steff Guzmán" w:date="2023-03-23T19:35:00Z">
        <w:ins w:id="6491"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489"/>
    </w:p>
    <w:p w14:paraId="6CEDC9AD" w14:textId="46AEB814" w:rsidR="00440B06" w:rsidRPr="002B569F" w:rsidDel="0052426F" w:rsidRDefault="00440B06">
      <w:pPr>
        <w:ind w:left="708" w:firstLine="708"/>
        <w:jc w:val="center"/>
        <w:rPr>
          <w:ins w:id="6492" w:author="Camilo Andrés Díaz Gómez" w:date="2023-03-16T23:05:00Z"/>
          <w:del w:id="6493" w:author="Steff Guzmán" w:date="2023-03-23T19:35:00Z"/>
          <w:rFonts w:cs="Times New Roman"/>
          <w:szCs w:val="24"/>
        </w:rPr>
        <w:pPrChange w:id="6494" w:author="Camilo Andrés Díaz Gómez" w:date="2023-03-28T17:58:00Z">
          <w:pPr>
            <w:ind w:firstLine="708"/>
          </w:pPr>
        </w:pPrChange>
      </w:pPr>
    </w:p>
    <w:p w14:paraId="00A829E0" w14:textId="3521A49D" w:rsidR="00717998" w:rsidRDefault="00440B06">
      <w:pPr>
        <w:ind w:left="708" w:firstLine="708"/>
        <w:rPr>
          <w:ins w:id="6495" w:author="Camilo Andrés Díaz Gómez" w:date="2023-03-28T17:54:00Z"/>
          <w:rFonts w:cs="Times New Roman"/>
          <w:szCs w:val="24"/>
        </w:rPr>
        <w:pPrChange w:id="6496" w:author="Camilo Andrés Díaz Gómez" w:date="2023-03-28T17:58:00Z">
          <w:pPr>
            <w:ind w:left="1416" w:firstLine="708"/>
          </w:pPr>
        </w:pPrChange>
      </w:pPr>
      <w:ins w:id="6497" w:author="Camilo Andrés Díaz Gómez" w:date="2023-03-16T23:06:00Z">
        <w:del w:id="6498" w:author="Steff Guzmán" w:date="2023-03-23T19:35:00Z">
          <w:r w:rsidRPr="002B569F" w:rsidDel="0052426F">
            <w:rPr>
              <w:rFonts w:cs="Times New Roman"/>
              <w:szCs w:val="24"/>
            </w:rPr>
            <w:delText xml:space="preserve">Estas </w:delText>
          </w:r>
        </w:del>
        <w:r w:rsidRPr="002B569F">
          <w:rPr>
            <w:rFonts w:cs="Times New Roman"/>
            <w:szCs w:val="24"/>
          </w:rPr>
          <w:t>líneas</w:t>
        </w:r>
      </w:ins>
      <w:ins w:id="6499" w:author="Steff Guzmán" w:date="2023-03-23T19:35:00Z">
        <w:r w:rsidR="0052426F" w:rsidRPr="002B569F">
          <w:rPr>
            <w:rFonts w:cs="Times New Roman"/>
            <w:szCs w:val="24"/>
          </w:rPr>
          <w:t xml:space="preserve"> mostradas en la Figura </w:t>
        </w:r>
      </w:ins>
      <w:ins w:id="6500" w:author="Steff Guzmán" w:date="2023-03-24T15:23:00Z">
        <w:r w:rsidR="00173BDD" w:rsidRPr="002B569F">
          <w:rPr>
            <w:rFonts w:cs="Times New Roman"/>
            <w:szCs w:val="24"/>
          </w:rPr>
          <w:t>10</w:t>
        </w:r>
      </w:ins>
      <w:ins w:id="6501" w:author="Camilo Andrés Díaz Gómez" w:date="2023-03-16T23:06:00Z">
        <w:r w:rsidRPr="002B569F">
          <w:rPr>
            <w:rFonts w:cs="Times New Roman"/>
            <w:szCs w:val="24"/>
          </w:rPr>
          <w:t xml:space="preserve"> </w:t>
        </w:r>
      </w:ins>
      <w:ins w:id="6502" w:author="Steff Guzmán" w:date="2023-03-23T19:36:00Z">
        <w:r w:rsidR="0052426F" w:rsidRPr="002B569F">
          <w:rPr>
            <w:rFonts w:cs="Times New Roman"/>
            <w:szCs w:val="24"/>
          </w:rPr>
          <w:t xml:space="preserve">se </w:t>
        </w:r>
      </w:ins>
      <w:ins w:id="6503" w:author="Camilo Andrés Díaz Gómez" w:date="2023-03-16T23:06:00Z">
        <w:del w:id="6504" w:author="Steff Guzmán" w:date="2023-03-23T19:36:00Z">
          <w:r w:rsidRPr="002B569F" w:rsidDel="0052426F">
            <w:rPr>
              <w:rFonts w:cs="Times New Roman"/>
              <w:szCs w:val="24"/>
            </w:rPr>
            <w:delText xml:space="preserve">de código </w:delText>
          </w:r>
        </w:del>
        <w:r w:rsidRPr="002B569F">
          <w:rPr>
            <w:rFonts w:cs="Times New Roman"/>
            <w:szCs w:val="24"/>
          </w:rPr>
          <w:t>calcula</w:t>
        </w:r>
        <w:del w:id="6505"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6506" w:author="Steff Guzmán" w:date="2023-03-24T16:46:00Z"/>
          <w:rFonts w:cs="Times New Roman"/>
          <w:szCs w:val="24"/>
        </w:rPr>
        <w:pPrChange w:id="6507" w:author="Camilo Andrés Díaz Gómez" w:date="2023-03-28T17:54:00Z">
          <w:pPr>
            <w:ind w:left="708" w:firstLine="708"/>
          </w:pPr>
        </w:pPrChange>
      </w:pPr>
    </w:p>
    <w:p w14:paraId="71A650A5" w14:textId="6598785C" w:rsidR="007760E0" w:rsidRPr="002B569F" w:rsidRDefault="007760E0" w:rsidP="000D1684">
      <w:pPr>
        <w:ind w:left="708" w:firstLine="708"/>
        <w:rPr>
          <w:ins w:id="6508" w:author="JHONATAN MAURICIO VILLARREAL CORREDOR" w:date="2023-03-24T17:38:00Z"/>
          <w:rFonts w:cs="Times New Roman"/>
          <w:szCs w:val="24"/>
        </w:rPr>
      </w:pPr>
      <w:ins w:id="6509" w:author="Steff Guzmán" w:date="2023-03-23T19:39:00Z">
        <w:r w:rsidRPr="002B569F">
          <w:rPr>
            <w:rFonts w:cs="Times New Roman"/>
            <w:szCs w:val="24"/>
          </w:rPr>
          <w:t xml:space="preserve">La función </w:t>
        </w:r>
        <w:proofErr w:type="spellStart"/>
        <w:proofErr w:type="gramStart"/>
        <w:r w:rsidRPr="002B569F">
          <w:rPr>
            <w:rFonts w:cs="Times New Roman"/>
            <w:szCs w:val="24"/>
          </w:rPr>
          <w:t>corr</w:t>
        </w:r>
        <w:proofErr w:type="spellEnd"/>
        <w:r w:rsidRPr="002B569F">
          <w:rPr>
            <w:rFonts w:cs="Times New Roman"/>
            <w:szCs w:val="24"/>
          </w:rPr>
          <w:t>(</w:t>
        </w:r>
        <w:proofErr w:type="gramEnd"/>
        <w:r w:rsidRPr="002B569F">
          <w:rPr>
            <w:rFonts w:cs="Times New Roman"/>
            <w:szCs w:val="24"/>
          </w:rPr>
          <w:t xml:space="preserve">) </w:t>
        </w:r>
      </w:ins>
      <w:ins w:id="6510" w:author="Steff Guzmán" w:date="2023-03-23T19:40:00Z">
        <w:r w:rsidRPr="002B569F">
          <w:rPr>
            <w:rFonts w:cs="Times New Roman"/>
            <w:szCs w:val="24"/>
          </w:rPr>
          <w:t>(ver Figura</w:t>
        </w:r>
      </w:ins>
      <w:ins w:id="6511" w:author="Steff Guzmán" w:date="2023-03-24T15:23:00Z">
        <w:r w:rsidR="00173BDD" w:rsidRPr="002B569F">
          <w:rPr>
            <w:rFonts w:cs="Times New Roman"/>
            <w:szCs w:val="24"/>
          </w:rPr>
          <w:t xml:space="preserve"> 10</w:t>
        </w:r>
      </w:ins>
      <w:ins w:id="6512" w:author="Steff Guzmán" w:date="2023-03-23T19:40:00Z">
        <w:r w:rsidRPr="002B569F">
          <w:rPr>
            <w:rFonts w:cs="Times New Roman"/>
            <w:szCs w:val="24"/>
          </w:rPr>
          <w:t>)</w:t>
        </w:r>
      </w:ins>
      <w:ins w:id="6513" w:author="Steff Guzmán" w:date="2023-03-24T15:23:00Z">
        <w:r w:rsidR="00173BDD" w:rsidRPr="002B569F">
          <w:rPr>
            <w:rFonts w:cs="Times New Roman"/>
            <w:szCs w:val="24"/>
          </w:rPr>
          <w:t xml:space="preserve"> </w:t>
        </w:r>
      </w:ins>
      <w:ins w:id="6514" w:author="Steff Guzmán" w:date="2023-03-23T19:39:00Z">
        <w:r w:rsidRPr="002B569F">
          <w:rPr>
            <w:rFonts w:cs="Times New Roman"/>
            <w:szCs w:val="24"/>
          </w:rPr>
          <w:t xml:space="preserve">es utilizada para calcular la matriz de correlación, y el argumento </w:t>
        </w:r>
        <w:proofErr w:type="spellStart"/>
        <w:r w:rsidRPr="002B569F">
          <w:rPr>
            <w:rFonts w:cs="Times New Roman"/>
            <w:szCs w:val="24"/>
          </w:rPr>
          <w:t>method</w:t>
        </w:r>
        <w:proofErr w:type="spellEnd"/>
        <w:r w:rsidRPr="002B569F">
          <w:rPr>
            <w:rFonts w:cs="Times New Roman"/>
            <w:szCs w:val="24"/>
          </w:rPr>
          <w:t xml:space="preserve"> se establece en '</w:t>
        </w:r>
        <w:proofErr w:type="spellStart"/>
        <w:r w:rsidRPr="002B569F">
          <w:rPr>
            <w:rFonts w:cs="Times New Roman"/>
            <w:szCs w:val="24"/>
          </w:rPr>
          <w:t>spearman</w:t>
        </w:r>
        <w:proofErr w:type="spellEnd"/>
        <w:r w:rsidRPr="002B569F">
          <w:rPr>
            <w:rFonts w:cs="Times New Roman"/>
            <w:szCs w:val="24"/>
          </w:rPr>
          <w:t>'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6515" w:author="JHONATAN MAURICIO VILLARREAL CORREDOR" w:date="2023-03-24T17:38:00Z"/>
          <w:del w:id="6516" w:author="Camilo Andrés Díaz Gómez" w:date="2023-03-28T15:19:00Z"/>
          <w:rFonts w:cs="Times New Roman"/>
          <w:szCs w:val="24"/>
        </w:rPr>
      </w:pPr>
    </w:p>
    <w:p w14:paraId="27A150B0" w14:textId="6C8BB495" w:rsidR="009514A2" w:rsidRPr="002B569F" w:rsidDel="00C038A4" w:rsidRDefault="009514A2">
      <w:pPr>
        <w:ind w:left="708" w:firstLine="708"/>
        <w:rPr>
          <w:ins w:id="6517" w:author="JHONATAN MAURICIO VILLARREAL CORREDOR" w:date="2023-03-24T17:38:00Z"/>
          <w:del w:id="6518" w:author="Camilo Andrés Díaz Gómez" w:date="2023-03-28T15:19:00Z"/>
          <w:rFonts w:cs="Times New Roman"/>
          <w:szCs w:val="24"/>
        </w:rPr>
      </w:pPr>
    </w:p>
    <w:p w14:paraId="4E883E5D" w14:textId="12EEF187" w:rsidR="009514A2" w:rsidRPr="002B569F" w:rsidDel="00C038A4" w:rsidRDefault="009514A2">
      <w:pPr>
        <w:ind w:left="708" w:firstLine="708"/>
        <w:rPr>
          <w:ins w:id="6519" w:author="JHONATAN MAURICIO VILLARREAL CORREDOR" w:date="2023-03-24T17:38:00Z"/>
          <w:del w:id="6520" w:author="Camilo Andrés Díaz Gómez" w:date="2023-03-28T15:19:00Z"/>
          <w:rFonts w:cs="Times New Roman"/>
          <w:szCs w:val="24"/>
        </w:rPr>
      </w:pPr>
    </w:p>
    <w:p w14:paraId="73B49165" w14:textId="77777777" w:rsidR="009514A2" w:rsidRPr="002B569F" w:rsidRDefault="009514A2">
      <w:pPr>
        <w:rPr>
          <w:ins w:id="6521" w:author="Steff Guzmán" w:date="2023-03-23T19:39:00Z"/>
          <w:rFonts w:cs="Times New Roman"/>
          <w:szCs w:val="24"/>
        </w:rPr>
        <w:pPrChange w:id="6522" w:author="Camilo Andrés Díaz Gómez" w:date="2023-03-28T17:43:00Z">
          <w:pPr>
            <w:ind w:left="708" w:firstLine="708"/>
          </w:pPr>
        </w:pPrChange>
      </w:pPr>
    </w:p>
    <w:p w14:paraId="0C80895A" w14:textId="0E80AD9C" w:rsidR="007760E0" w:rsidRPr="002B569F" w:rsidRDefault="00842F9D">
      <w:pPr>
        <w:pStyle w:val="Descripcin"/>
        <w:spacing w:line="360" w:lineRule="auto"/>
        <w:rPr>
          <w:ins w:id="6523" w:author="Steff Guzmán" w:date="2023-03-23T19:35:00Z"/>
          <w:rFonts w:cs="Times New Roman"/>
          <w:szCs w:val="24"/>
        </w:rPr>
        <w:pPrChange w:id="6524" w:author="Camilo Andrés Díaz Gómez" w:date="2023-03-28T17:43:00Z">
          <w:pPr>
            <w:ind w:left="708" w:firstLine="708"/>
          </w:pPr>
        </w:pPrChange>
      </w:pPr>
      <w:bookmarkStart w:id="6525" w:name="_Toc130919845"/>
      <w:ins w:id="6526"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9</w:t>
      </w:r>
      <w:ins w:id="6527" w:author="Steff Guzmán" w:date="2023-03-24T15:10:00Z">
        <w:r w:rsidRPr="002B569F">
          <w:rPr>
            <w:rFonts w:cs="Times New Roman"/>
            <w:szCs w:val="24"/>
          </w:rPr>
          <w:fldChar w:fldCharType="end"/>
        </w:r>
      </w:ins>
      <w:ins w:id="6528"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6529" w:author="Camilo Andrés Díaz Gómez" w:date="2023-03-28T17:42:00Z">
              <w:rPr>
                <w:rFonts w:cs="Times New Roman"/>
                <w:b/>
                <w:iCs/>
                <w:szCs w:val="24"/>
              </w:rPr>
            </w:rPrChange>
          </w:rPr>
          <w:t>Calcular matriz de correlación</w:t>
        </w:r>
        <w:bookmarkEnd w:id="6525"/>
        <w:r w:rsidR="009514A2" w:rsidRPr="002B569F">
          <w:rPr>
            <w:rFonts w:cs="Times New Roman"/>
            <w:szCs w:val="24"/>
          </w:rPr>
          <w:t xml:space="preserve"> </w:t>
        </w:r>
      </w:ins>
    </w:p>
    <w:p w14:paraId="4F48A8D4" w14:textId="77777777" w:rsidR="00C038A4" w:rsidRPr="002B569F" w:rsidRDefault="00C038A4" w:rsidP="002B569F">
      <w:pPr>
        <w:ind w:left="708" w:firstLine="708"/>
        <w:rPr>
          <w:ins w:id="6530" w:author="Camilo Andrés Díaz Gómez" w:date="2023-03-28T15:19:00Z"/>
          <w:rFonts w:cs="Times New Roman"/>
          <w:szCs w:val="24"/>
        </w:rPr>
      </w:pPr>
    </w:p>
    <w:p w14:paraId="7A0172F3" w14:textId="0C81167E" w:rsidR="0052426F" w:rsidRPr="002B569F" w:rsidRDefault="0052426F">
      <w:pPr>
        <w:ind w:left="708" w:firstLine="708"/>
        <w:rPr>
          <w:ins w:id="6531" w:author="Camilo Andrés Díaz Gómez" w:date="2023-03-16T23:06:00Z"/>
          <w:rFonts w:cs="Times New Roman"/>
          <w:szCs w:val="24"/>
        </w:rPr>
        <w:pPrChange w:id="6532" w:author="Camilo Andrés Díaz Gómez" w:date="2023-03-28T17:43:00Z">
          <w:pPr>
            <w:ind w:firstLine="708"/>
          </w:pPr>
        </w:pPrChange>
      </w:pPr>
      <w:moveToRangeStart w:id="6533" w:author="Steff Guzmán" w:date="2023-03-23T19:35:00Z" w:name="move130492546"/>
      <w:moveTo w:id="6534"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6533"/>
    </w:p>
    <w:p w14:paraId="3663C7F2" w14:textId="77777777" w:rsidR="00C038A4" w:rsidRPr="002B569F" w:rsidRDefault="00C038A4" w:rsidP="002B569F">
      <w:pPr>
        <w:jc w:val="left"/>
        <w:rPr>
          <w:ins w:id="6535" w:author="Camilo Andrés Díaz Gómez" w:date="2023-03-28T15:19:00Z"/>
          <w:rFonts w:cs="Times New Roman"/>
          <w:i/>
          <w:iCs/>
          <w:szCs w:val="24"/>
        </w:rPr>
      </w:pPr>
    </w:p>
    <w:p w14:paraId="41C3D022" w14:textId="67DD787A" w:rsidR="00B1585C" w:rsidRPr="002B569F" w:rsidRDefault="00B1585C" w:rsidP="002B569F">
      <w:pPr>
        <w:jc w:val="left"/>
        <w:rPr>
          <w:ins w:id="6536" w:author="Steff Guzmán" w:date="2023-03-24T15:41:00Z"/>
          <w:rFonts w:cs="Times New Roman"/>
          <w:i/>
          <w:iCs/>
          <w:szCs w:val="24"/>
        </w:rPr>
      </w:pPr>
      <w:ins w:id="6537"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6538" w:author="Camilo Andrés Díaz Gómez" w:date="2023-03-16T23:06:00Z"/>
          <w:rFonts w:cs="Times New Roman"/>
          <w:szCs w:val="24"/>
        </w:rPr>
      </w:pPr>
    </w:p>
    <w:p w14:paraId="08609190" w14:textId="51C3BEAB" w:rsidR="00440B06" w:rsidRPr="002B569F" w:rsidDel="007760E0" w:rsidRDefault="007760E0">
      <w:pPr>
        <w:ind w:left="708" w:firstLine="708"/>
        <w:rPr>
          <w:ins w:id="6539" w:author="Camilo Andrés Díaz Gómez" w:date="2023-03-16T23:05:00Z"/>
          <w:del w:id="6540" w:author="Steff Guzmán" w:date="2023-03-23T19:39:00Z"/>
          <w:rFonts w:cs="Times New Roman"/>
          <w:szCs w:val="24"/>
        </w:rPr>
        <w:pPrChange w:id="6541" w:author="Camilo Andrés Díaz Gómez" w:date="2023-03-28T17:58:00Z">
          <w:pPr>
            <w:ind w:firstLine="708"/>
          </w:pPr>
        </w:pPrChange>
      </w:pPr>
      <w:ins w:id="6542" w:author="Steff Guzmán" w:date="2023-03-23T19:42:00Z">
        <w:r w:rsidRPr="002B569F">
          <w:rPr>
            <w:rFonts w:cs="Times New Roman"/>
            <w:szCs w:val="24"/>
          </w:rPr>
          <w:t xml:space="preserve">Para genera un mapa de </w:t>
        </w:r>
      </w:ins>
      <w:ins w:id="6543" w:author="Camilo Andrés Díaz Gómez" w:date="2023-03-16T23:06:00Z">
        <w:del w:id="6544"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6545" w:author="Camilo Andrés Díaz Gómez" w:date="2023-03-16T23:07:00Z"/>
          <w:del w:id="6546" w:author="Steff Guzmán" w:date="2023-03-23T19:39:00Z"/>
          <w:rFonts w:cs="Times New Roman"/>
          <w:szCs w:val="24"/>
        </w:rPr>
        <w:pPrChange w:id="6547" w:author="Camilo Andrés Díaz Gómez" w:date="2023-03-28T17:58:00Z">
          <w:pPr>
            <w:ind w:firstLine="708"/>
          </w:pPr>
        </w:pPrChange>
      </w:pPr>
    </w:p>
    <w:p w14:paraId="369A3CE7" w14:textId="787CCEF6" w:rsidR="00440B06" w:rsidRPr="002B569F" w:rsidDel="007760E0" w:rsidRDefault="00440B06">
      <w:pPr>
        <w:ind w:left="708" w:firstLine="708"/>
        <w:jc w:val="center"/>
        <w:rPr>
          <w:ins w:id="6548" w:author="Camilo Andrés Díaz Gómez" w:date="2023-03-16T23:07:00Z"/>
          <w:del w:id="6549" w:author="Steff Guzmán" w:date="2023-03-23T19:39:00Z"/>
          <w:rFonts w:cs="Times New Roman"/>
          <w:szCs w:val="24"/>
        </w:rPr>
        <w:pPrChange w:id="6550" w:author="Camilo Andrés Díaz Gómez" w:date="2023-03-28T17:58:00Z">
          <w:pPr>
            <w:ind w:firstLine="708"/>
          </w:pPr>
        </w:pPrChange>
      </w:pPr>
      <w:moveFromRangeStart w:id="6551" w:author="Steff Guzmán" w:date="2023-03-23T19:39:00Z" w:name="move130492806"/>
      <w:moveFrom w:id="6552" w:author="Steff Guzmán" w:date="2023-03-23T19:39:00Z">
        <w:ins w:id="6553"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6551"/>
    </w:p>
    <w:p w14:paraId="5F3CDA8F" w14:textId="36EFBF56" w:rsidR="00440B06" w:rsidRPr="002B569F" w:rsidDel="007760E0" w:rsidRDefault="00440B06">
      <w:pPr>
        <w:ind w:left="708" w:firstLine="708"/>
        <w:jc w:val="center"/>
        <w:rPr>
          <w:ins w:id="6554" w:author="Camilo Andrés Díaz Gómez" w:date="2023-03-16T23:07:00Z"/>
          <w:del w:id="6555" w:author="Steff Guzmán" w:date="2023-03-23T19:39:00Z"/>
          <w:rFonts w:cs="Times New Roman"/>
          <w:szCs w:val="24"/>
        </w:rPr>
        <w:pPrChange w:id="6556" w:author="Camilo Andrés Díaz Gómez" w:date="2023-03-28T17:58:00Z">
          <w:pPr>
            <w:ind w:firstLine="708"/>
          </w:pPr>
        </w:pPrChange>
      </w:pPr>
    </w:p>
    <w:p w14:paraId="5918102F" w14:textId="53525035" w:rsidR="00F44EC0" w:rsidRPr="002B569F" w:rsidRDefault="00440B06" w:rsidP="000D1684">
      <w:pPr>
        <w:ind w:left="708" w:firstLine="708"/>
        <w:rPr>
          <w:ins w:id="6557" w:author="Camilo Andrés Díaz Gómez" w:date="2023-03-28T15:19:00Z"/>
          <w:rFonts w:cs="Times New Roman"/>
          <w:szCs w:val="24"/>
        </w:rPr>
      </w:pPr>
      <w:ins w:id="6558" w:author="Camilo Andrés Díaz Gómez" w:date="2023-03-16T23:07:00Z">
        <w:del w:id="6559"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 xml:space="preserve">calor de la matriz de correlación </w:t>
        </w:r>
        <w:proofErr w:type="spellStart"/>
        <w:r w:rsidRPr="002B569F">
          <w:rPr>
            <w:rFonts w:cs="Times New Roman"/>
            <w:szCs w:val="24"/>
          </w:rPr>
          <w:t>contamina_cor</w:t>
        </w:r>
      </w:ins>
      <w:proofErr w:type="spellEnd"/>
      <w:ins w:id="6560" w:author="Steff Guzmán" w:date="2023-03-24T15:25:00Z">
        <w:r w:rsidR="00173BDD" w:rsidRPr="002B569F">
          <w:rPr>
            <w:rFonts w:cs="Times New Roman"/>
            <w:szCs w:val="24"/>
          </w:rPr>
          <w:t xml:space="preserve"> (ver Figura 11)</w:t>
        </w:r>
      </w:ins>
      <w:ins w:id="6561" w:author="Steff Guzmán" w:date="2023-03-23T19:43:00Z">
        <w:r w:rsidR="007760E0" w:rsidRPr="002B569F">
          <w:rPr>
            <w:rFonts w:cs="Times New Roman"/>
            <w:szCs w:val="24"/>
          </w:rPr>
          <w:t>,</w:t>
        </w:r>
      </w:ins>
      <w:ins w:id="6562" w:author="Camilo Andrés Díaz Gómez" w:date="2023-03-16T23:07:00Z">
        <w:r w:rsidRPr="002B569F">
          <w:rPr>
            <w:rFonts w:cs="Times New Roman"/>
            <w:szCs w:val="24"/>
          </w:rPr>
          <w:t xml:space="preserve"> </w:t>
        </w:r>
      </w:ins>
      <w:ins w:id="6563" w:author="Steff Guzmán" w:date="2023-03-23T19:43:00Z">
        <w:r w:rsidR="007760E0" w:rsidRPr="002B569F">
          <w:rPr>
            <w:rFonts w:cs="Times New Roman"/>
            <w:szCs w:val="24"/>
          </w:rPr>
          <w:t xml:space="preserve">se </w:t>
        </w:r>
      </w:ins>
      <w:ins w:id="6564" w:author="Camilo Andrés Díaz Gómez" w:date="2023-03-16T23:07:00Z">
        <w:r w:rsidRPr="002B569F">
          <w:rPr>
            <w:rFonts w:cs="Times New Roman"/>
            <w:szCs w:val="24"/>
          </w:rPr>
          <w:t>utiliza</w:t>
        </w:r>
        <w:del w:id="6565" w:author="Steff Guzmán" w:date="2023-03-23T19:43:00Z">
          <w:r w:rsidRPr="002B569F" w:rsidDel="007760E0">
            <w:rPr>
              <w:rFonts w:cs="Times New Roman"/>
              <w:szCs w:val="24"/>
            </w:rPr>
            <w:delText>ndo</w:delText>
          </w:r>
        </w:del>
        <w:r w:rsidRPr="002B569F">
          <w:rPr>
            <w:rFonts w:cs="Times New Roman"/>
            <w:szCs w:val="24"/>
          </w:rPr>
          <w:t xml:space="preserve"> la biblioteca </w:t>
        </w:r>
        <w:proofErr w:type="spellStart"/>
        <w:r w:rsidRPr="002B569F">
          <w:rPr>
            <w:rFonts w:cs="Times New Roman"/>
            <w:szCs w:val="24"/>
          </w:rPr>
          <w:t>seaborn</w:t>
        </w:r>
        <w:proofErr w:type="spellEnd"/>
        <w:r w:rsidRPr="002B569F">
          <w:rPr>
            <w:rFonts w:cs="Times New Roman"/>
            <w:szCs w:val="24"/>
          </w:rPr>
          <w:t>. El mapa de calor muestra la relación entre cada par de variables en el conjunto de datos utilizando un gradiente de color. La intensidad del color indica la fuerza y dirección de la correlación entre las variables</w:t>
        </w:r>
        <w:del w:id="6566" w:author="Steff Guzmán" w:date="2023-03-23T19:46:00Z">
          <w:r w:rsidRPr="002B569F" w:rsidDel="007760E0">
            <w:rPr>
              <w:rFonts w:cs="Times New Roman"/>
              <w:szCs w:val="24"/>
            </w:rPr>
            <w:delText>.</w:delText>
          </w:r>
        </w:del>
      </w:ins>
      <w:ins w:id="6567" w:author="Steff Guzmán" w:date="2023-03-23T19:45:00Z">
        <w:r w:rsidR="007760E0" w:rsidRPr="002B569F">
          <w:rPr>
            <w:rFonts w:cs="Times New Roman"/>
            <w:szCs w:val="24"/>
          </w:rPr>
          <w:t xml:space="preserve"> (Ver Anexo </w:t>
        </w:r>
      </w:ins>
      <w:ins w:id="6568" w:author="Steff Guzmán" w:date="2023-03-23T19:46:00Z">
        <w:r w:rsidR="007760E0" w:rsidRPr="002B569F">
          <w:rPr>
            <w:rFonts w:cs="Times New Roman"/>
            <w:szCs w:val="24"/>
          </w:rPr>
          <w:t>6).</w:t>
        </w:r>
      </w:ins>
      <w:ins w:id="6569" w:author="JHONATAN MAURICIO VILLARREAL CORREDOR" w:date="2023-03-22T22:12:00Z">
        <w:del w:id="6570" w:author="Steff Guzmán" w:date="2023-03-23T19:45:00Z">
          <w:r w:rsidR="00F44EC0" w:rsidRPr="002B569F" w:rsidDel="007760E0">
            <w:rPr>
              <w:rFonts w:cs="Times New Roman"/>
              <w:szCs w:val="24"/>
            </w:rPr>
            <w:delText xml:space="preserve">Si desea obtener el mapa de </w:delText>
          </w:r>
        </w:del>
      </w:ins>
      <w:ins w:id="6571" w:author="JHONATAN MAURICIO VILLARREAL CORREDOR" w:date="2023-03-22T22:13:00Z">
        <w:del w:id="6572" w:author="Steff Guzmán" w:date="2023-03-23T19:45:00Z">
          <w:r w:rsidR="00F44EC0" w:rsidRPr="002B569F" w:rsidDel="007760E0">
            <w:rPr>
              <w:rFonts w:cs="Times New Roman"/>
              <w:szCs w:val="24"/>
            </w:rPr>
            <w:delText>correlación lo podrá encontrar en el Anexo 6</w:delText>
          </w:r>
        </w:del>
      </w:ins>
      <w:ins w:id="6573" w:author="JHONATAN MAURICIO VILLARREAL CORREDOR" w:date="2023-03-22T22:14:00Z">
        <w:del w:id="6574" w:author="Steff Guzmán" w:date="2023-03-23T19:45:00Z">
          <w:r w:rsidR="00F44EC0" w:rsidRPr="002B569F" w:rsidDel="007760E0">
            <w:rPr>
              <w:rFonts w:cs="Times New Roman"/>
              <w:szCs w:val="24"/>
              <w:rPrChange w:id="6575"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6576" w:author="Steff Guzmán" w:date="2023-03-23T19:47:00Z"/>
          <w:rFonts w:cs="Times New Roman"/>
          <w:szCs w:val="24"/>
        </w:rPr>
      </w:pPr>
    </w:p>
    <w:p w14:paraId="331401A5" w14:textId="03634B9B" w:rsidR="007760E0" w:rsidRPr="002B569F" w:rsidRDefault="007760E0" w:rsidP="000D1684">
      <w:pPr>
        <w:ind w:left="708" w:firstLine="708"/>
        <w:rPr>
          <w:ins w:id="6577" w:author="Steff Guzmán" w:date="2023-03-24T15:10:00Z"/>
          <w:rFonts w:cs="Times New Roman"/>
          <w:szCs w:val="24"/>
        </w:rPr>
      </w:pPr>
      <w:ins w:id="6578" w:author="Steff Guzmán" w:date="2023-03-23T19:47:00Z">
        <w:r w:rsidRPr="002B569F">
          <w:rPr>
            <w:rFonts w:cs="Times New Roman"/>
            <w:szCs w:val="24"/>
          </w:rPr>
          <w:lastRenderedPageBreak/>
          <w:t xml:space="preserve">El argumento </w:t>
        </w:r>
        <w:proofErr w:type="spellStart"/>
        <w:r w:rsidRPr="002B569F">
          <w:rPr>
            <w:rFonts w:cs="Times New Roman"/>
            <w:szCs w:val="24"/>
          </w:rPr>
          <w:t>xticklabels</w:t>
        </w:r>
        <w:proofErr w:type="spellEnd"/>
        <w:r w:rsidRPr="002B569F">
          <w:rPr>
            <w:rFonts w:cs="Times New Roman"/>
            <w:szCs w:val="24"/>
          </w:rPr>
          <w:t xml:space="preserve"> especifica las etiquetas para los marcadores en el eje x, y </w:t>
        </w:r>
        <w:proofErr w:type="spellStart"/>
        <w:r w:rsidRPr="002B569F">
          <w:rPr>
            <w:rFonts w:cs="Times New Roman"/>
            <w:szCs w:val="24"/>
          </w:rPr>
          <w:t>yticklabels</w:t>
        </w:r>
        <w:proofErr w:type="spellEnd"/>
        <w:r w:rsidRPr="002B569F">
          <w:rPr>
            <w:rFonts w:cs="Times New Roman"/>
            <w:szCs w:val="24"/>
          </w:rPr>
          <w:t xml:space="preserve"> especifica las etiquetas para los marcadores en el eje y. El argumento </w:t>
        </w:r>
        <w:proofErr w:type="spellStart"/>
        <w:r w:rsidRPr="002B569F">
          <w:rPr>
            <w:rFonts w:cs="Times New Roman"/>
            <w:szCs w:val="24"/>
          </w:rPr>
          <w:t>cmap</w:t>
        </w:r>
        <w:proofErr w:type="spellEnd"/>
        <w:r w:rsidRPr="002B569F">
          <w:rPr>
            <w:rFonts w:cs="Times New Roman"/>
            <w:szCs w:val="24"/>
          </w:rPr>
          <w:t xml:space="preserve"> especifica la paleta de colores utilizada para el mapa de calor. En este caso, se utiliza la paleta de colores "</w:t>
        </w:r>
        <w:proofErr w:type="spellStart"/>
        <w:r w:rsidRPr="002B569F">
          <w:rPr>
            <w:rFonts w:cs="Times New Roman"/>
            <w:szCs w:val="24"/>
          </w:rPr>
          <w:t>coolwarm</w:t>
        </w:r>
        <w:proofErr w:type="spellEnd"/>
        <w:r w:rsidRPr="002B569F">
          <w:rPr>
            <w:rFonts w:cs="Times New Roman"/>
            <w:szCs w:val="24"/>
          </w:rPr>
          <w:t>", que va desde azul frío a rojo cálido.</w:t>
        </w:r>
      </w:ins>
    </w:p>
    <w:p w14:paraId="13582F2F" w14:textId="36E7AC07" w:rsidR="00842F9D" w:rsidRPr="002B569F" w:rsidDel="00C038A4" w:rsidRDefault="00842F9D">
      <w:pPr>
        <w:ind w:left="708" w:firstLine="708"/>
        <w:rPr>
          <w:ins w:id="6579" w:author="Steff Guzmán" w:date="2023-03-24T15:10:00Z"/>
          <w:del w:id="6580" w:author="Camilo Andrés Díaz Gómez" w:date="2023-03-28T15:16:00Z"/>
          <w:rFonts w:cs="Times New Roman"/>
          <w:szCs w:val="24"/>
        </w:rPr>
      </w:pPr>
    </w:p>
    <w:p w14:paraId="70BF4C6D" w14:textId="1FEE283D" w:rsidR="00842F9D" w:rsidRPr="002B569F" w:rsidRDefault="00842F9D" w:rsidP="002B569F">
      <w:pPr>
        <w:ind w:left="708" w:firstLine="708"/>
        <w:rPr>
          <w:ins w:id="6581" w:author="Steff Guzmán" w:date="2023-03-24T15:10:00Z"/>
          <w:rFonts w:cs="Times New Roman"/>
          <w:szCs w:val="24"/>
        </w:rPr>
      </w:pPr>
    </w:p>
    <w:p w14:paraId="623BA81A" w14:textId="43E44E31" w:rsidR="007760E0" w:rsidRPr="002B569F" w:rsidRDefault="00842F9D">
      <w:pPr>
        <w:pStyle w:val="Descripcin"/>
        <w:spacing w:line="360" w:lineRule="auto"/>
        <w:rPr>
          <w:ins w:id="6582" w:author="Camilo Andrés Díaz Gómez" w:date="2023-03-16T23:07:00Z"/>
          <w:rFonts w:cs="Times New Roman"/>
          <w:szCs w:val="24"/>
        </w:rPr>
        <w:pPrChange w:id="6583" w:author="Camilo Andrés Díaz Gómez" w:date="2023-03-28T17:43:00Z">
          <w:pPr>
            <w:ind w:firstLine="708"/>
          </w:pPr>
        </w:pPrChange>
      </w:pPr>
      <w:bookmarkStart w:id="6584" w:name="_Toc130919846"/>
      <w:ins w:id="6585"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10</w:t>
      </w:r>
      <w:ins w:id="6586" w:author="Steff Guzmán" w:date="2023-03-24T15:10:00Z">
        <w:r w:rsidRPr="002B569F">
          <w:rPr>
            <w:rFonts w:cs="Times New Roman"/>
            <w:szCs w:val="24"/>
          </w:rPr>
          <w:fldChar w:fldCharType="end"/>
        </w:r>
      </w:ins>
      <w:ins w:id="6587"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6588" w:author="Camilo Andrés Díaz Gómez" w:date="2023-03-28T17:42:00Z">
              <w:rPr>
                <w:rFonts w:cs="Times New Roman"/>
                <w:b/>
                <w:iCs/>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6589" w:author="Camilo Andrés Díaz Gómez" w:date="2023-03-28T17:42:00Z">
              <w:rPr>
                <w:rFonts w:cs="Times New Roman"/>
                <w:b/>
                <w:iCs/>
                <w:szCs w:val="24"/>
              </w:rPr>
            </w:rPrChange>
          </w:rPr>
          <w:t xml:space="preserve"> mapa de calor</w:t>
        </w:r>
      </w:ins>
      <w:bookmarkEnd w:id="6584"/>
    </w:p>
    <w:p w14:paraId="3229B980" w14:textId="77777777" w:rsidR="00C038A4" w:rsidRPr="002B569F" w:rsidRDefault="00C038A4" w:rsidP="002B569F">
      <w:pPr>
        <w:ind w:firstLine="708"/>
        <w:jc w:val="center"/>
        <w:rPr>
          <w:ins w:id="6590" w:author="Camilo Andrés Díaz Gómez" w:date="2023-03-28T15:20:00Z"/>
          <w:rFonts w:cs="Times New Roman"/>
          <w:szCs w:val="24"/>
        </w:rPr>
      </w:pPr>
    </w:p>
    <w:p w14:paraId="29DC0B22" w14:textId="675B3C6B" w:rsidR="00440B06" w:rsidRPr="002B569F" w:rsidRDefault="007760E0" w:rsidP="002B569F">
      <w:pPr>
        <w:ind w:firstLine="708"/>
        <w:jc w:val="center"/>
        <w:rPr>
          <w:ins w:id="6591" w:author="Steff Guzmán" w:date="2023-03-23T19:46:00Z"/>
          <w:rFonts w:cs="Times New Roman"/>
          <w:szCs w:val="24"/>
        </w:rPr>
      </w:pPr>
      <w:moveToRangeStart w:id="6592" w:author="Steff Guzmán" w:date="2023-03-23T19:39:00Z" w:name="move130492806"/>
      <w:moveTo w:id="6593"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6592"/>
    </w:p>
    <w:p w14:paraId="5D687346" w14:textId="77777777" w:rsidR="00C038A4" w:rsidRPr="002B569F" w:rsidRDefault="00C038A4" w:rsidP="002B569F">
      <w:pPr>
        <w:jc w:val="left"/>
        <w:rPr>
          <w:ins w:id="6594" w:author="Camilo Andrés Díaz Gómez" w:date="2023-03-28T15:20:00Z"/>
          <w:rFonts w:cs="Times New Roman"/>
          <w:i/>
          <w:iCs/>
          <w:szCs w:val="24"/>
        </w:rPr>
      </w:pPr>
    </w:p>
    <w:p w14:paraId="67307A90" w14:textId="52E95B82" w:rsidR="00B1585C" w:rsidRPr="002B569F" w:rsidRDefault="00B1585C" w:rsidP="002B569F">
      <w:pPr>
        <w:jc w:val="left"/>
        <w:rPr>
          <w:ins w:id="6595" w:author="Camilo Andrés Díaz Gómez" w:date="2023-03-28T15:16:00Z"/>
          <w:rFonts w:cs="Times New Roman"/>
          <w:i/>
          <w:iCs/>
          <w:szCs w:val="24"/>
        </w:rPr>
      </w:pPr>
      <w:ins w:id="6596"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6597" w:author="Steff Guzmán" w:date="2023-03-24T15:41:00Z"/>
          <w:rFonts w:cs="Times New Roman"/>
          <w:i/>
          <w:iCs/>
          <w:szCs w:val="24"/>
        </w:rPr>
      </w:pPr>
    </w:p>
    <w:p w14:paraId="423C01DE" w14:textId="050118DB" w:rsidR="007760E0" w:rsidRPr="002B569F" w:rsidDel="00717998" w:rsidRDefault="000D1684">
      <w:pPr>
        <w:ind w:firstLine="708"/>
        <w:jc w:val="center"/>
        <w:rPr>
          <w:ins w:id="6598" w:author="Camilo Andrés Díaz Gómez" w:date="2023-03-16T23:07:00Z"/>
          <w:del w:id="6599" w:author="Steff Guzmán" w:date="2023-03-24T16:47:00Z"/>
          <w:rFonts w:cs="Times New Roman"/>
          <w:szCs w:val="24"/>
        </w:rPr>
        <w:pPrChange w:id="6600" w:author="Camilo Andrés Díaz Gómez" w:date="2023-03-28T17:43:00Z">
          <w:pPr>
            <w:ind w:firstLine="708"/>
          </w:pPr>
        </w:pPrChange>
      </w:pPr>
      <w:ins w:id="6601" w:author="Camilo Andrés Díaz Gómez" w:date="2023-03-28T17:58:00Z">
        <w:r>
          <w:rPr>
            <w:rFonts w:cs="Times New Roman"/>
            <w:szCs w:val="24"/>
          </w:rPr>
          <w:tab/>
        </w:r>
        <w:r>
          <w:rPr>
            <w:rFonts w:cs="Times New Roman"/>
            <w:szCs w:val="24"/>
          </w:rPr>
          <w:tab/>
        </w:r>
      </w:ins>
      <w:ins w:id="6602" w:author="Steff Guzmán" w:date="2023-03-24T16:47:00Z">
        <w:del w:id="6603"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6604" w:author="Camilo Andrés Díaz Gómez" w:date="2023-03-16T23:07:00Z"/>
          <w:del w:id="6605" w:author="Steff Guzmán" w:date="2023-03-23T19:46:00Z"/>
          <w:rFonts w:cs="Times New Roman"/>
          <w:szCs w:val="24"/>
        </w:rPr>
        <w:pPrChange w:id="6606" w:author="Camilo Andrés Díaz Gómez" w:date="2023-03-28T17:43:00Z">
          <w:pPr>
            <w:ind w:firstLine="708"/>
          </w:pPr>
        </w:pPrChange>
      </w:pPr>
      <w:ins w:id="6607" w:author="Camilo Andrés Díaz Gómez" w:date="2023-03-16T23:07:00Z">
        <w:del w:id="6608"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6609" w:author="Steff Guzmán" w:date="2023-03-23T19:49:00Z"/>
          <w:rFonts w:cs="Times New Roman"/>
          <w:szCs w:val="24"/>
        </w:rPr>
      </w:pPr>
    </w:p>
    <w:p w14:paraId="405890B6" w14:textId="602D0ECB" w:rsidR="006F513C" w:rsidRPr="002B569F" w:rsidDel="00E45F01" w:rsidRDefault="00440B06">
      <w:pPr>
        <w:ind w:firstLine="708"/>
        <w:jc w:val="center"/>
        <w:rPr>
          <w:ins w:id="6610" w:author="Camilo Andrés Díaz Gómez" w:date="2023-03-16T23:08:00Z"/>
          <w:del w:id="6611" w:author="Steff Guzmán" w:date="2023-03-23T19:49:00Z"/>
          <w:rFonts w:cs="Times New Roman"/>
          <w:szCs w:val="24"/>
        </w:rPr>
        <w:pPrChange w:id="6612" w:author="Camilo Andrés Díaz Gómez" w:date="2023-03-28T17:43:00Z">
          <w:pPr>
            <w:ind w:firstLine="708"/>
          </w:pPr>
        </w:pPrChange>
      </w:pPr>
      <w:ins w:id="6613" w:author="Camilo Andrés Díaz Gómez" w:date="2023-03-16T23:08:00Z">
        <w:del w:id="6614"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6615" w:author="Camilo Andrés Díaz Gómez" w:date="2023-03-16T23:08:00Z"/>
          <w:del w:id="6616" w:author="Steff Guzmán" w:date="2023-03-23T19:49:00Z"/>
          <w:rFonts w:cs="Times New Roman"/>
          <w:szCs w:val="24"/>
        </w:rPr>
        <w:pPrChange w:id="6617" w:author="Camilo Andrés Díaz Gómez" w:date="2023-03-28T17:43:00Z">
          <w:pPr>
            <w:ind w:firstLine="708"/>
          </w:pPr>
        </w:pPrChange>
      </w:pPr>
    </w:p>
    <w:p w14:paraId="4C155EF4" w14:textId="4F0CD67D" w:rsidR="00440B06" w:rsidRPr="002B569F" w:rsidDel="00E45F01" w:rsidRDefault="00440B06">
      <w:pPr>
        <w:ind w:left="708" w:firstLine="708"/>
        <w:rPr>
          <w:ins w:id="6618" w:author="Camilo Andrés Díaz Gómez" w:date="2023-03-16T23:08:00Z"/>
          <w:del w:id="6619" w:author="Steff Guzmán" w:date="2023-03-23T19:49:00Z"/>
          <w:rFonts w:cs="Times New Roman"/>
          <w:szCs w:val="24"/>
        </w:rPr>
        <w:pPrChange w:id="6620" w:author="Camilo Andrés Díaz Gómez" w:date="2023-03-28T17:43:00Z">
          <w:pPr>
            <w:ind w:firstLine="708"/>
          </w:pPr>
        </w:pPrChange>
      </w:pPr>
      <w:ins w:id="6621" w:author="Camilo Andrés Díaz Gómez" w:date="2023-03-16T23:08:00Z">
        <w:r w:rsidRPr="002B569F">
          <w:rPr>
            <w:rFonts w:cs="Times New Roman"/>
            <w:szCs w:val="24"/>
          </w:rPr>
          <w:t xml:space="preserve">La función </w:t>
        </w:r>
        <w:proofErr w:type="spellStart"/>
        <w:r w:rsidRPr="002B569F">
          <w:rPr>
            <w:rFonts w:cs="Times New Roman"/>
            <w:szCs w:val="24"/>
          </w:rPr>
          <w:t>corr_</w:t>
        </w:r>
        <w:proofErr w:type="gramStart"/>
        <w:r w:rsidRPr="002B569F">
          <w:rPr>
            <w:rFonts w:cs="Times New Roman"/>
            <w:szCs w:val="24"/>
          </w:rPr>
          <w:t>pair</w:t>
        </w:r>
        <w:proofErr w:type="spellEnd"/>
        <w:r w:rsidRPr="002B569F">
          <w:rPr>
            <w:rFonts w:cs="Times New Roman"/>
            <w:szCs w:val="24"/>
          </w:rPr>
          <w:t>(</w:t>
        </w:r>
        <w:proofErr w:type="gramEnd"/>
        <w:r w:rsidRPr="002B569F">
          <w:rPr>
            <w:rFonts w:cs="Times New Roman"/>
            <w:szCs w:val="24"/>
          </w:rPr>
          <w:t>)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pPr>
        <w:ind w:left="708" w:firstLine="708"/>
        <w:rPr>
          <w:ins w:id="6622" w:author="Camilo Andrés Díaz Gómez" w:date="2023-03-16T23:08:00Z"/>
          <w:del w:id="6623" w:author="Steff Guzmán" w:date="2023-03-23T19:49:00Z"/>
          <w:rFonts w:cs="Times New Roman"/>
          <w:szCs w:val="24"/>
        </w:rPr>
        <w:pPrChange w:id="6624" w:author="Camilo Andrés Díaz Gómez" w:date="2023-03-28T17:43:00Z">
          <w:pPr>
            <w:ind w:firstLine="708"/>
          </w:pPr>
        </w:pPrChange>
      </w:pPr>
      <w:ins w:id="6625" w:author="Steff Guzmán" w:date="2023-03-23T19:49:00Z">
        <w:r w:rsidRPr="002B569F">
          <w:rPr>
            <w:rFonts w:cs="Times New Roman"/>
            <w:szCs w:val="24"/>
          </w:rPr>
          <w:t xml:space="preserve"> La se</w:t>
        </w:r>
      </w:ins>
    </w:p>
    <w:p w14:paraId="4343F335" w14:textId="5CAF36F5" w:rsidR="00440B06" w:rsidRPr="002B569F" w:rsidRDefault="00440B06" w:rsidP="002B569F">
      <w:pPr>
        <w:rPr>
          <w:ins w:id="6626" w:author="Steff Guzmán" w:date="2023-03-24T16:47:00Z"/>
          <w:rFonts w:cs="Times New Roman"/>
          <w:szCs w:val="24"/>
        </w:rPr>
      </w:pPr>
      <w:ins w:id="6627" w:author="Camilo Andrés Díaz Gómez" w:date="2023-03-16T23:08:00Z">
        <w:del w:id="6628"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6629" w:author="Steff Guzmán" w:date="2023-03-23T19:49:00Z">
        <w:r w:rsidR="00E45F01" w:rsidRPr="002B569F">
          <w:rPr>
            <w:rFonts w:cs="Times New Roman"/>
            <w:szCs w:val="24"/>
          </w:rPr>
          <w:t xml:space="preserve"> (</w:t>
        </w:r>
      </w:ins>
      <w:ins w:id="6630" w:author="Steff Guzmán" w:date="2023-03-24T15:25:00Z">
        <w:r w:rsidR="00173BDD" w:rsidRPr="002B569F">
          <w:rPr>
            <w:rFonts w:cs="Times New Roman"/>
            <w:szCs w:val="24"/>
          </w:rPr>
          <w:t>v</w:t>
        </w:r>
      </w:ins>
      <w:ins w:id="6631" w:author="Steff Guzmán" w:date="2023-03-23T19:49:00Z">
        <w:r w:rsidR="00E45F01" w:rsidRPr="002B569F">
          <w:rPr>
            <w:rFonts w:cs="Times New Roman"/>
            <w:szCs w:val="24"/>
          </w:rPr>
          <w:t>er Figura</w:t>
        </w:r>
      </w:ins>
      <w:ins w:id="6632" w:author="Steff Guzmán" w:date="2023-03-24T15:25:00Z">
        <w:r w:rsidR="00173BDD" w:rsidRPr="002B569F">
          <w:rPr>
            <w:rFonts w:cs="Times New Roman"/>
            <w:szCs w:val="24"/>
          </w:rPr>
          <w:t xml:space="preserve"> 12</w:t>
        </w:r>
      </w:ins>
      <w:ins w:id="6633" w:author="Steff Guzmán" w:date="2023-03-23T19:50:00Z">
        <w:r w:rsidR="00E45F01" w:rsidRPr="002B569F">
          <w:rPr>
            <w:rFonts w:cs="Times New Roman"/>
            <w:szCs w:val="24"/>
          </w:rPr>
          <w:t>)</w:t>
        </w:r>
      </w:ins>
      <w:ins w:id="6634" w:author="Steff Guzmán" w:date="2023-03-24T16:47:00Z">
        <w:r w:rsidR="00717998" w:rsidRPr="002B569F">
          <w:rPr>
            <w:rFonts w:cs="Times New Roman"/>
            <w:szCs w:val="24"/>
          </w:rPr>
          <w:t xml:space="preserve">. </w:t>
        </w:r>
      </w:ins>
      <w:ins w:id="6635" w:author="Camilo Andrés Díaz Gómez" w:date="2023-03-16T23:08:00Z">
        <w:del w:id="6636" w:author="Steff Guzmán" w:date="2023-03-23T19:49:00Z">
          <w:r w:rsidRPr="002B569F" w:rsidDel="00E45F01">
            <w:rPr>
              <w:rFonts w:cs="Times New Roman"/>
              <w:szCs w:val="24"/>
              <w:highlight w:val="yellow"/>
              <w:rPrChange w:id="6637"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6638" w:author="Steff Guzmán" w:date="2023-03-24T15:10:00Z"/>
          <w:rFonts w:cs="Times New Roman"/>
          <w:szCs w:val="24"/>
        </w:rPr>
      </w:pPr>
    </w:p>
    <w:p w14:paraId="09DB9D4E" w14:textId="34EDC924" w:rsidR="00842F9D" w:rsidRPr="002B569F" w:rsidRDefault="00842F9D">
      <w:pPr>
        <w:pStyle w:val="Descripcin"/>
        <w:spacing w:line="360" w:lineRule="auto"/>
        <w:rPr>
          <w:ins w:id="6639" w:author="Camilo Andrés Díaz Gómez" w:date="2023-03-28T15:20:00Z"/>
          <w:rFonts w:cs="Times New Roman"/>
          <w:szCs w:val="24"/>
        </w:rPr>
        <w:pPrChange w:id="6640" w:author="Camilo Andrés Díaz Gómez" w:date="2023-03-28T17:43:00Z">
          <w:pPr>
            <w:pStyle w:val="Descripcin"/>
          </w:pPr>
        </w:pPrChange>
      </w:pPr>
      <w:bookmarkStart w:id="6641" w:name="_Toc130919847"/>
      <w:ins w:id="6642"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11</w:t>
      </w:r>
      <w:ins w:id="6643" w:author="Steff Guzmán" w:date="2023-03-24T15:10:00Z">
        <w:r w:rsidRPr="002B569F">
          <w:rPr>
            <w:rFonts w:cs="Times New Roman"/>
            <w:szCs w:val="24"/>
          </w:rPr>
          <w:fldChar w:fldCharType="end"/>
        </w:r>
      </w:ins>
      <w:ins w:id="6644"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6645" w:author="Camilo Andrés Díaz Gómez" w:date="2023-03-28T17:42:00Z">
              <w:rPr>
                <w:rFonts w:cs="Times New Roman"/>
                <w:b w:val="0"/>
                <w:iCs w:val="0"/>
                <w:szCs w:val="24"/>
              </w:rPr>
            </w:rPrChange>
          </w:rPr>
          <w:t>Virtualización de correlaciones</w:t>
        </w:r>
        <w:bookmarkEnd w:id="6641"/>
        <w:r w:rsidR="009E31D3" w:rsidRPr="002B569F">
          <w:rPr>
            <w:rFonts w:cs="Times New Roman"/>
            <w:szCs w:val="24"/>
          </w:rPr>
          <w:t xml:space="preserve"> </w:t>
        </w:r>
      </w:ins>
    </w:p>
    <w:p w14:paraId="4CD4E76D" w14:textId="77777777" w:rsidR="00C038A4" w:rsidRPr="002B569F" w:rsidRDefault="00C038A4">
      <w:pPr>
        <w:rPr>
          <w:ins w:id="6646" w:author="Steff Guzmán" w:date="2023-03-23T19:49:00Z"/>
          <w:rFonts w:cs="Times New Roman"/>
        </w:rPr>
        <w:pPrChange w:id="6647" w:author="Camilo Andrés Díaz Gómez" w:date="2023-03-28T17:43:00Z">
          <w:pPr>
            <w:ind w:left="708" w:firstLine="708"/>
          </w:pPr>
        </w:pPrChange>
      </w:pPr>
    </w:p>
    <w:p w14:paraId="1413D233" w14:textId="4000B409" w:rsidR="00E45F01" w:rsidRPr="002B569F" w:rsidRDefault="00E45F01">
      <w:pPr>
        <w:ind w:left="708" w:firstLine="708"/>
        <w:jc w:val="left"/>
        <w:rPr>
          <w:ins w:id="6648" w:author="Camilo Andrés Díaz Gómez" w:date="2023-03-16T23:08:00Z"/>
          <w:rFonts w:cs="Times New Roman"/>
          <w:szCs w:val="24"/>
        </w:rPr>
        <w:pPrChange w:id="6649" w:author="Camilo Andrés Díaz Gómez" w:date="2023-03-28T17:43:00Z">
          <w:pPr>
            <w:ind w:firstLine="708"/>
          </w:pPr>
        </w:pPrChange>
      </w:pPr>
      <w:ins w:id="6650" w:author="Steff Guzmán" w:date="2023-03-23T19:49:00Z">
        <w:r w:rsidRPr="002B569F">
          <w:rPr>
            <w:rFonts w:cs="Times New Roman"/>
            <w:noProof/>
            <w:szCs w:val="24"/>
          </w:rPr>
          <w:drawing>
            <wp:inline distT="0" distB="0" distL="0" distR="0" wp14:anchorId="76079216" wp14:editId="75B93168">
              <wp:extent cx="4601957" cy="1017905"/>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3551" cy="1027105"/>
                      </a:xfrm>
                      <a:prstGeom prst="rect">
                        <a:avLst/>
                      </a:prstGeom>
                    </pic:spPr>
                  </pic:pic>
                </a:graphicData>
              </a:graphic>
            </wp:inline>
          </w:drawing>
        </w:r>
      </w:ins>
    </w:p>
    <w:p w14:paraId="7C88130A" w14:textId="77777777" w:rsidR="00C038A4" w:rsidRPr="002B569F" w:rsidRDefault="00C038A4" w:rsidP="002B569F">
      <w:pPr>
        <w:jc w:val="left"/>
        <w:rPr>
          <w:ins w:id="6651" w:author="Camilo Andrés Díaz Gómez" w:date="2023-03-28T15:20:00Z"/>
          <w:rFonts w:cs="Times New Roman"/>
          <w:i/>
          <w:iCs/>
          <w:szCs w:val="24"/>
        </w:rPr>
      </w:pPr>
    </w:p>
    <w:p w14:paraId="6A2CF0AE" w14:textId="3A662AE3" w:rsidR="00B1585C" w:rsidRPr="002B569F" w:rsidRDefault="00B1585C" w:rsidP="002B569F">
      <w:pPr>
        <w:jc w:val="left"/>
        <w:rPr>
          <w:ins w:id="6652" w:author="Steff Guzmán" w:date="2023-03-24T15:41:00Z"/>
          <w:rFonts w:cs="Times New Roman"/>
          <w:i/>
          <w:iCs/>
          <w:szCs w:val="24"/>
        </w:rPr>
      </w:pPr>
      <w:ins w:id="6653"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6654" w:author="Camilo Andrés Díaz Gómez" w:date="2023-03-16T23:08:00Z"/>
          <w:del w:id="6655" w:author="Steff Guzmán" w:date="2023-03-23T19:50:00Z"/>
          <w:rFonts w:cs="Times New Roman"/>
          <w:szCs w:val="24"/>
        </w:rPr>
      </w:pPr>
    </w:p>
    <w:p w14:paraId="670267FB" w14:textId="34C38434" w:rsidR="00440B06" w:rsidRPr="002B569F" w:rsidDel="00E45F01" w:rsidRDefault="00440B06">
      <w:pPr>
        <w:rPr>
          <w:ins w:id="6656" w:author="Camilo Andrés Díaz Gómez" w:date="2023-03-16T23:09:00Z"/>
          <w:del w:id="6657" w:author="Steff Guzmán" w:date="2023-03-23T19:50:00Z"/>
          <w:rFonts w:cs="Times New Roman"/>
          <w:szCs w:val="24"/>
        </w:rPr>
        <w:pPrChange w:id="6658" w:author="Camilo Andrés Díaz Gómez" w:date="2023-03-28T17:43:00Z">
          <w:pPr>
            <w:ind w:firstLine="708"/>
          </w:pPr>
        </w:pPrChange>
      </w:pPr>
      <w:moveFromRangeStart w:id="6659" w:author="Steff Guzmán" w:date="2023-03-23T19:50:00Z" w:name="move130493446"/>
      <w:moveFrom w:id="6660" w:author="Steff Guzmán" w:date="2023-03-23T19:50:00Z">
        <w:ins w:id="6661"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659"/>
    </w:p>
    <w:p w14:paraId="3B328AAC" w14:textId="4006517E" w:rsidR="00440B06" w:rsidRPr="002B569F" w:rsidRDefault="00440B06" w:rsidP="002B569F">
      <w:pPr>
        <w:ind w:firstLine="708"/>
        <w:rPr>
          <w:ins w:id="6662" w:author="Camilo Andrés Díaz Gómez" w:date="2023-03-16T23:09:00Z"/>
          <w:rFonts w:cs="Times New Roman"/>
          <w:szCs w:val="24"/>
        </w:rPr>
      </w:pPr>
    </w:p>
    <w:p w14:paraId="7555E225" w14:textId="30F1A790" w:rsidR="00440B06" w:rsidRPr="002B569F" w:rsidDel="00E45F01" w:rsidRDefault="00E45F01">
      <w:pPr>
        <w:ind w:left="708" w:firstLine="708"/>
        <w:rPr>
          <w:ins w:id="6663" w:author="Camilo Andrés Díaz Gómez" w:date="2023-03-16T23:09:00Z"/>
          <w:del w:id="6664" w:author="Steff Guzmán" w:date="2023-03-23T19:50:00Z"/>
          <w:rFonts w:cs="Times New Roman"/>
          <w:szCs w:val="24"/>
        </w:rPr>
        <w:pPrChange w:id="6665" w:author="Camilo Andrés Díaz Gómez" w:date="2023-03-28T17:59:00Z">
          <w:pPr>
            <w:ind w:firstLine="708"/>
          </w:pPr>
        </w:pPrChange>
      </w:pPr>
      <w:ins w:id="6666" w:author="Steff Guzmán" w:date="2023-03-23T19:51:00Z">
        <w:r w:rsidRPr="002B569F">
          <w:rPr>
            <w:rFonts w:cs="Times New Roman"/>
            <w:szCs w:val="24"/>
          </w:rPr>
          <w:lastRenderedPageBreak/>
          <w:t xml:space="preserve">El código de la Figura </w:t>
        </w:r>
      </w:ins>
      <w:ins w:id="6667" w:author="Steff Guzmán" w:date="2023-03-24T15:25:00Z">
        <w:r w:rsidR="00173BDD" w:rsidRPr="002B569F">
          <w:rPr>
            <w:rFonts w:cs="Times New Roman"/>
            <w:szCs w:val="24"/>
          </w:rPr>
          <w:t>13</w:t>
        </w:r>
      </w:ins>
      <w:ins w:id="6668" w:author="Steff Guzmán" w:date="2023-03-23T19:51:00Z">
        <w:r w:rsidRPr="002B569F">
          <w:rPr>
            <w:rFonts w:cs="Times New Roman"/>
            <w:szCs w:val="24"/>
          </w:rPr>
          <w:t xml:space="preserve"> </w:t>
        </w:r>
      </w:ins>
      <w:ins w:id="6669" w:author="Camilo Andrés Díaz Gómez" w:date="2023-03-16T23:09:00Z">
        <w:del w:id="6670" w:author="Steff Guzmán" w:date="2023-03-23T19:51:00Z">
          <w:r w:rsidR="00440B06" w:rsidRPr="002B569F" w:rsidDel="00E45F01">
            <w:rPr>
              <w:rFonts w:cs="Times New Roman"/>
              <w:szCs w:val="24"/>
            </w:rPr>
            <w:delText>Est</w:delText>
          </w:r>
        </w:del>
        <w:del w:id="6671" w:author="Steff Guzmán" w:date="2023-03-23T19:50:00Z">
          <w:r w:rsidR="00440B06" w:rsidRPr="002B569F" w:rsidDel="00E45F01">
            <w:rPr>
              <w:rFonts w:cs="Times New Roman"/>
              <w:szCs w:val="24"/>
            </w:rPr>
            <w:delText xml:space="preserve">e </w:delText>
          </w:r>
        </w:del>
        <w:del w:id="6672"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6673" w:author="Steff Guzmán" w:date="2023-03-24T16:47:00Z">
          <w:r w:rsidR="00440B06" w:rsidRPr="002B569F" w:rsidDel="00717998">
            <w:rPr>
              <w:rFonts w:cs="Times New Roman"/>
              <w:szCs w:val="24"/>
            </w:rPr>
            <w:delText>'</w:delText>
          </w:r>
        </w:del>
      </w:ins>
      <w:ins w:id="6674" w:author="Steff Guzmán" w:date="2023-03-24T16:47:00Z">
        <w:r w:rsidR="00717998" w:rsidRPr="002B569F">
          <w:rPr>
            <w:rFonts w:cs="Times New Roman"/>
            <w:szCs w:val="24"/>
          </w:rPr>
          <w:t>‘</w:t>
        </w:r>
      </w:ins>
      <w:ins w:id="6675" w:author="Camilo Andrés Díaz Gómez" w:date="2023-03-16T23:09:00Z">
        <w:r w:rsidR="00440B06" w:rsidRPr="002B569F">
          <w:rPr>
            <w:rFonts w:cs="Times New Roman"/>
            <w:szCs w:val="24"/>
          </w:rPr>
          <w:t>Temperatura</w:t>
        </w:r>
        <w:del w:id="6676" w:author="Steff Guzmán" w:date="2023-03-24T16:47:00Z">
          <w:r w:rsidR="00440B06" w:rsidRPr="002B569F" w:rsidDel="00717998">
            <w:rPr>
              <w:rFonts w:cs="Times New Roman"/>
              <w:szCs w:val="24"/>
            </w:rPr>
            <w:delText>'</w:delText>
          </w:r>
        </w:del>
      </w:ins>
      <w:ins w:id="6677" w:author="Steff Guzmán" w:date="2023-03-24T16:47:00Z">
        <w:r w:rsidR="00717998" w:rsidRPr="002B569F">
          <w:rPr>
            <w:rFonts w:cs="Times New Roman"/>
            <w:szCs w:val="24"/>
          </w:rPr>
          <w:t>’</w:t>
        </w:r>
      </w:ins>
      <w:ins w:id="6678" w:author="Camilo Andrés Díaz Gómez" w:date="2023-03-16T23:09:00Z">
        <w:r w:rsidR="00440B06" w:rsidRPr="002B569F">
          <w:rPr>
            <w:rFonts w:cs="Times New Roman"/>
            <w:szCs w:val="24"/>
          </w:rPr>
          <w:t>, y las ordena en orden descendente según el valor de correlación.</w:t>
        </w:r>
      </w:ins>
      <w:ins w:id="6679"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6680" w:author="Camilo Andrés Díaz Gómez" w:date="2023-03-16T23:09:00Z"/>
          <w:del w:id="6681" w:author="Steff Guzmán" w:date="2023-03-23T19:50:00Z"/>
          <w:rFonts w:cs="Times New Roman"/>
          <w:szCs w:val="24"/>
        </w:rPr>
        <w:pPrChange w:id="6682" w:author="Camilo Andrés Díaz Gómez" w:date="2023-03-28T17:59:00Z">
          <w:pPr>
            <w:ind w:firstLine="708"/>
          </w:pPr>
        </w:pPrChange>
      </w:pPr>
    </w:p>
    <w:p w14:paraId="588EA0EB" w14:textId="0327896F" w:rsidR="00E45F01" w:rsidRDefault="00440B06">
      <w:pPr>
        <w:ind w:left="708" w:firstLine="708"/>
        <w:rPr>
          <w:ins w:id="6683" w:author="Camilo Andrés Díaz Gómez" w:date="2023-03-28T17:54:00Z"/>
          <w:rFonts w:cs="Times New Roman"/>
          <w:szCs w:val="24"/>
        </w:rPr>
        <w:pPrChange w:id="6684" w:author="Camilo Andrés Díaz Gómez" w:date="2023-03-28T17:59:00Z">
          <w:pPr>
            <w:ind w:left="1416" w:firstLine="708"/>
          </w:pPr>
        </w:pPrChange>
      </w:pPr>
      <w:ins w:id="6685" w:author="Camilo Andrés Díaz Gómez" w:date="2023-03-16T23:09:00Z">
        <w:r w:rsidRPr="002B569F">
          <w:rPr>
            <w:rFonts w:cs="Times New Roman"/>
            <w:szCs w:val="24"/>
          </w:rPr>
          <w:t>La primera línea de código</w:t>
        </w:r>
      </w:ins>
      <w:ins w:id="6686" w:author="Camilo Andrés Díaz Gómez" w:date="2023-03-16T23:10:00Z">
        <w:r w:rsidRPr="002B569F">
          <w:rPr>
            <w:rFonts w:cs="Times New Roman"/>
            <w:szCs w:val="24"/>
          </w:rPr>
          <w:t xml:space="preserve"> </w:t>
        </w:r>
      </w:ins>
      <w:ins w:id="6687" w:author="Camilo Andrés Díaz Gómez" w:date="2023-03-16T23:09:00Z">
        <w:r w:rsidRPr="002B569F">
          <w:rPr>
            <w:rFonts w:cs="Times New Roman"/>
            <w:szCs w:val="24"/>
          </w:rPr>
          <w:t xml:space="preserve">filtra las filas del DataFrame res que tienen el valor </w:t>
        </w:r>
        <w:del w:id="6688" w:author="Steff Guzmán" w:date="2023-03-24T16:47:00Z">
          <w:r w:rsidRPr="002B569F" w:rsidDel="00717998">
            <w:rPr>
              <w:rFonts w:cs="Times New Roman"/>
              <w:szCs w:val="24"/>
            </w:rPr>
            <w:delText>'</w:delText>
          </w:r>
        </w:del>
      </w:ins>
      <w:ins w:id="6689" w:author="Steff Guzmán" w:date="2023-03-24T16:47:00Z">
        <w:r w:rsidR="00717998" w:rsidRPr="002B569F">
          <w:rPr>
            <w:rFonts w:cs="Times New Roman"/>
            <w:szCs w:val="24"/>
          </w:rPr>
          <w:t>‘</w:t>
        </w:r>
      </w:ins>
      <w:ins w:id="6690" w:author="Camilo Andrés Díaz Gómez" w:date="2023-03-16T23:09:00Z">
        <w:r w:rsidRPr="002B569F">
          <w:rPr>
            <w:rFonts w:cs="Times New Roman"/>
            <w:szCs w:val="24"/>
          </w:rPr>
          <w:t>Temperatura</w:t>
        </w:r>
        <w:del w:id="6691" w:author="Steff Guzmán" w:date="2023-03-24T16:47:00Z">
          <w:r w:rsidRPr="002B569F" w:rsidDel="00717998">
            <w:rPr>
              <w:rFonts w:cs="Times New Roman"/>
              <w:szCs w:val="24"/>
            </w:rPr>
            <w:delText>'</w:delText>
          </w:r>
        </w:del>
      </w:ins>
      <w:ins w:id="6692" w:author="Steff Guzmán" w:date="2023-03-24T16:47:00Z">
        <w:r w:rsidR="00717998" w:rsidRPr="002B569F">
          <w:rPr>
            <w:rFonts w:cs="Times New Roman"/>
            <w:szCs w:val="24"/>
          </w:rPr>
          <w:t>’</w:t>
        </w:r>
      </w:ins>
      <w:ins w:id="6693" w:author="Camilo Andrés Díaz Gómez" w:date="2023-03-16T23:09:00Z">
        <w:r w:rsidRPr="002B569F">
          <w:rPr>
            <w:rFonts w:cs="Times New Roman"/>
            <w:szCs w:val="24"/>
          </w:rPr>
          <w:t xml:space="preserve"> en la columna </w:t>
        </w:r>
        <w:del w:id="6694" w:author="Steff Guzmán" w:date="2023-03-24T16:47:00Z">
          <w:r w:rsidRPr="002B569F" w:rsidDel="00717998">
            <w:rPr>
              <w:rFonts w:cs="Times New Roman"/>
              <w:szCs w:val="24"/>
            </w:rPr>
            <w:delText>'</w:delText>
          </w:r>
        </w:del>
      </w:ins>
      <w:ins w:id="6695" w:author="Steff Guzmán" w:date="2023-03-24T16:47:00Z">
        <w:r w:rsidR="00717998" w:rsidRPr="002B569F">
          <w:rPr>
            <w:rFonts w:cs="Times New Roman"/>
            <w:szCs w:val="24"/>
          </w:rPr>
          <w:t>‘</w:t>
        </w:r>
      </w:ins>
      <w:ins w:id="6696" w:author="Camilo Andrés Díaz Gómez" w:date="2023-03-16T23:09:00Z">
        <w:r w:rsidRPr="002B569F">
          <w:rPr>
            <w:rFonts w:cs="Times New Roman"/>
            <w:szCs w:val="24"/>
          </w:rPr>
          <w:t>v2</w:t>
        </w:r>
        <w:del w:id="6697" w:author="Steff Guzmán" w:date="2023-03-24T16:47:00Z">
          <w:r w:rsidRPr="002B569F" w:rsidDel="00717998">
            <w:rPr>
              <w:rFonts w:cs="Times New Roman"/>
              <w:szCs w:val="24"/>
            </w:rPr>
            <w:delText>'</w:delText>
          </w:r>
        </w:del>
      </w:ins>
      <w:ins w:id="6698" w:author="Steff Guzmán" w:date="2023-03-24T16:47:00Z">
        <w:r w:rsidR="00717998" w:rsidRPr="002B569F">
          <w:rPr>
            <w:rFonts w:cs="Times New Roman"/>
            <w:szCs w:val="24"/>
          </w:rPr>
          <w:t>’</w:t>
        </w:r>
      </w:ins>
      <w:ins w:id="6699" w:author="Camilo Andrés Díaz Gómez" w:date="2023-03-16T23:09:00Z">
        <w:r w:rsidRPr="002B569F">
          <w:rPr>
            <w:rFonts w:cs="Times New Roman"/>
            <w:szCs w:val="24"/>
          </w:rPr>
          <w:t xml:space="preserve">, es decir, filtra las variables que están altamente correlacionadas con la temperatura. Luego, se utiliza el método </w:t>
        </w:r>
        <w:proofErr w:type="spellStart"/>
        <w:r w:rsidRPr="002B569F">
          <w:rPr>
            <w:rFonts w:cs="Times New Roman"/>
            <w:szCs w:val="24"/>
          </w:rPr>
          <w:t>sort_</w:t>
        </w:r>
        <w:proofErr w:type="gramStart"/>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xml:space="preserve">) para ordenar el DataFrame resultante en orden descendente según el valor de correlación, que está almacenado en la columna </w:t>
        </w:r>
        <w:del w:id="6700" w:author="Steff Guzmán" w:date="2023-03-24T16:47:00Z">
          <w:r w:rsidRPr="002B569F" w:rsidDel="00717998">
            <w:rPr>
              <w:rFonts w:cs="Times New Roman"/>
              <w:szCs w:val="24"/>
            </w:rPr>
            <w:delText>'</w:delText>
          </w:r>
        </w:del>
      </w:ins>
      <w:ins w:id="6701" w:author="Steff Guzmán" w:date="2023-03-24T16:47:00Z">
        <w:r w:rsidR="00717998" w:rsidRPr="002B569F">
          <w:rPr>
            <w:rFonts w:cs="Times New Roman"/>
            <w:szCs w:val="24"/>
          </w:rPr>
          <w:t>‘</w:t>
        </w:r>
      </w:ins>
      <w:ins w:id="6702" w:author="Camilo Andrés Díaz Gómez" w:date="2023-03-16T23:09:00Z">
        <w:r w:rsidRPr="002B569F">
          <w:rPr>
            <w:rFonts w:cs="Times New Roman"/>
            <w:szCs w:val="24"/>
          </w:rPr>
          <w:t>R2</w:t>
        </w:r>
        <w:del w:id="6703" w:author="Steff Guzmán" w:date="2023-03-24T16:47:00Z">
          <w:r w:rsidRPr="002B569F" w:rsidDel="00717998">
            <w:rPr>
              <w:rFonts w:cs="Times New Roman"/>
              <w:szCs w:val="24"/>
            </w:rPr>
            <w:delText>'</w:delText>
          </w:r>
        </w:del>
      </w:ins>
      <w:ins w:id="6704" w:author="Steff Guzmán" w:date="2023-03-24T16:47:00Z">
        <w:r w:rsidR="00717998" w:rsidRPr="002B569F">
          <w:rPr>
            <w:rFonts w:cs="Times New Roman"/>
            <w:szCs w:val="24"/>
          </w:rPr>
          <w:t>’</w:t>
        </w:r>
      </w:ins>
      <w:ins w:id="6705" w:author="Steff Guzmán" w:date="2023-03-23T19:52:00Z">
        <w:r w:rsidR="00E45F01" w:rsidRPr="002B569F">
          <w:rPr>
            <w:rFonts w:cs="Times New Roman"/>
            <w:szCs w:val="24"/>
          </w:rPr>
          <w:t xml:space="preserve">. </w:t>
        </w:r>
      </w:ins>
      <w:ins w:id="6706" w:author="Camilo Andrés Díaz Gómez" w:date="2023-03-16T23:09:00Z">
        <w:del w:id="6707"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6708" w:author="Steff Guzmán" w:date="2023-03-23T19:52:00Z"/>
          <w:rFonts w:cs="Times New Roman"/>
          <w:szCs w:val="24"/>
        </w:rPr>
        <w:pPrChange w:id="6709" w:author="Camilo Andrés Díaz Gómez" w:date="2023-03-28T17:54:00Z">
          <w:pPr>
            <w:ind w:left="708" w:firstLine="708"/>
          </w:pPr>
        </w:pPrChange>
      </w:pPr>
    </w:p>
    <w:p w14:paraId="40A0ABA0" w14:textId="2980A5C0" w:rsidR="00E45F01" w:rsidRPr="002B569F" w:rsidRDefault="00E45F01" w:rsidP="00507115">
      <w:pPr>
        <w:ind w:left="708" w:firstLine="708"/>
        <w:rPr>
          <w:moveTo w:id="6710" w:author="Steff Guzmán" w:date="2023-03-23T19:52:00Z"/>
          <w:rFonts w:cs="Times New Roman"/>
          <w:szCs w:val="24"/>
        </w:rPr>
      </w:pPr>
      <w:moveToRangeStart w:id="6711" w:author="Steff Guzmán" w:date="2023-03-23T19:52:00Z" w:name="move130493551"/>
      <w:moveTo w:id="6712" w:author="Steff Guzmán" w:date="2023-03-23T19:52:00Z">
        <w:r w:rsidRPr="002B569F">
          <w:rPr>
            <w:rFonts w:cs="Times New Roman"/>
            <w:szCs w:val="24"/>
          </w:rPr>
          <w:t>El resultado es un DataFrame llama</w:t>
        </w:r>
        <w:del w:id="6713" w:author="Steff Guzmán" w:date="2023-03-24T16:47:00Z">
          <w:r w:rsidRPr="002B569F" w:rsidDel="00717998">
            <w:rPr>
              <w:rFonts w:cs="Times New Roman"/>
              <w:szCs w:val="24"/>
            </w:rPr>
            <w:delText>d</w:delText>
          </w:r>
        </w:del>
      </w:moveTo>
      <w:r w:rsidR="00D56345">
        <w:rPr>
          <w:rFonts w:cs="Times New Roman"/>
          <w:szCs w:val="24"/>
        </w:rPr>
        <w:t>d</w:t>
      </w:r>
      <w:moveTo w:id="6714" w:author="Steff Guzmán" w:date="2023-03-23T19:52:00Z">
        <w:r w:rsidRPr="002B569F">
          <w:rPr>
            <w:rFonts w:cs="Times New Roman"/>
            <w:szCs w:val="24"/>
          </w:rPr>
          <w:t xml:space="preserve">o </w:t>
        </w:r>
        <w:del w:id="6715" w:author="Steff Guzmán" w:date="2023-03-24T16:47:00Z">
          <w:r w:rsidRPr="002B569F" w:rsidDel="00717998">
            <w:rPr>
              <w:rFonts w:cs="Times New Roman"/>
              <w:szCs w:val="24"/>
            </w:rPr>
            <w:delText>r</w:delText>
          </w:r>
        </w:del>
      </w:moveTo>
      <w:r w:rsidR="00D56345">
        <w:rPr>
          <w:rFonts w:cs="Times New Roman"/>
          <w:szCs w:val="24"/>
        </w:rPr>
        <w:t>‘</w:t>
      </w:r>
      <w:proofErr w:type="spellStart"/>
      <w:r w:rsidR="00D56345">
        <w:rPr>
          <w:rFonts w:cs="Times New Roman"/>
          <w:szCs w:val="24"/>
        </w:rPr>
        <w:t>r</w:t>
      </w:r>
      <w:moveTo w:id="6716" w:author="Steff Guzmán" w:date="2023-03-23T19:52:00Z">
        <w:r w:rsidRPr="002B569F">
          <w:rPr>
            <w:rFonts w:cs="Times New Roman"/>
            <w:szCs w:val="24"/>
          </w:rPr>
          <w:t>es_target_ordered</w:t>
        </w:r>
      </w:moveTo>
      <w:proofErr w:type="spellEnd"/>
      <w:r w:rsidR="00D56345">
        <w:rPr>
          <w:rFonts w:cs="Times New Roman"/>
          <w:szCs w:val="24"/>
        </w:rPr>
        <w:t>’</w:t>
      </w:r>
      <w:moveTo w:id="6717" w:author="Steff Guzmán" w:date="2023-03-23T19:52:00Z">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6711"/>
    <w:p w14:paraId="2155A248" w14:textId="5C17B44F" w:rsidR="00E45F01" w:rsidRPr="002B569F" w:rsidRDefault="00E45F01" w:rsidP="002B569F">
      <w:pPr>
        <w:ind w:left="708" w:firstLine="708"/>
        <w:rPr>
          <w:ins w:id="6718" w:author="Steff Guzmán" w:date="2023-03-23T19:50:00Z"/>
          <w:rFonts w:cs="Times New Roman"/>
          <w:szCs w:val="24"/>
        </w:rPr>
      </w:pPr>
    </w:p>
    <w:p w14:paraId="146D2B05" w14:textId="1777589D" w:rsidR="00E45F01" w:rsidRPr="002B569F" w:rsidDel="00C038A4" w:rsidRDefault="00842F9D">
      <w:pPr>
        <w:pStyle w:val="Descripcin"/>
        <w:spacing w:line="360" w:lineRule="auto"/>
        <w:rPr>
          <w:ins w:id="6719" w:author="Steff Guzmán" w:date="2023-03-24T16:47:00Z"/>
          <w:del w:id="6720" w:author="Camilo Andrés Díaz Gómez" w:date="2023-03-28T15:16:00Z"/>
          <w:rFonts w:cs="Times New Roman"/>
          <w:szCs w:val="24"/>
        </w:rPr>
        <w:pPrChange w:id="6721" w:author="Camilo Andrés Díaz Gómez" w:date="2023-03-28T17:43:00Z">
          <w:pPr>
            <w:pStyle w:val="Descripcin"/>
          </w:pPr>
        </w:pPrChange>
      </w:pPr>
      <w:bookmarkStart w:id="6722" w:name="_Toc130919848"/>
      <w:ins w:id="6723"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12</w:t>
      </w:r>
      <w:ins w:id="6724" w:author="Steff Guzmán" w:date="2023-03-24T15:10:00Z">
        <w:r w:rsidRPr="002B569F">
          <w:rPr>
            <w:rFonts w:cs="Times New Roman"/>
            <w:szCs w:val="24"/>
          </w:rPr>
          <w:fldChar w:fldCharType="end"/>
        </w:r>
      </w:ins>
      <w:ins w:id="6725" w:author="JHONATAN MAURICIO VILLARREAL CORREDOR" w:date="2023-03-24T17:42:00Z">
        <w:r w:rsidR="00871796" w:rsidRPr="002B569F">
          <w:rPr>
            <w:rFonts w:cs="Times New Roman"/>
            <w:szCs w:val="24"/>
          </w:rPr>
          <w:t xml:space="preserve"> </w:t>
        </w:r>
        <w:r w:rsidR="00871796" w:rsidRPr="002B569F">
          <w:rPr>
            <w:rFonts w:cs="Times New Roman"/>
            <w:bCs/>
            <w:i/>
            <w:szCs w:val="24"/>
            <w:rPrChange w:id="6726" w:author="Camilo Andrés Díaz Gómez" w:date="2023-03-28T17:42:00Z">
              <w:rPr>
                <w:rFonts w:cs="Times New Roman"/>
                <w:szCs w:val="24"/>
              </w:rPr>
            </w:rPrChange>
          </w:rPr>
          <w:t>Filtración de variables de alta correlación</w:t>
        </w:r>
        <w:bookmarkEnd w:id="6722"/>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6727" w:author="Camilo Andrés Díaz Gómez" w:date="2023-03-16T23:09:00Z"/>
          <w:rFonts w:cs="Times New Roman"/>
        </w:rPr>
        <w:pPrChange w:id="6728" w:author="Camilo Andrés Díaz Gómez" w:date="2023-03-28T17:43:00Z">
          <w:pPr>
            <w:ind w:firstLine="708"/>
          </w:pPr>
        </w:pPrChange>
      </w:pPr>
    </w:p>
    <w:p w14:paraId="452A5141" w14:textId="77777777" w:rsidR="00C038A4" w:rsidRPr="002B569F" w:rsidRDefault="00C038A4" w:rsidP="002B569F">
      <w:pPr>
        <w:ind w:firstLine="708"/>
        <w:rPr>
          <w:ins w:id="6729" w:author="Camilo Andrés Díaz Gómez" w:date="2023-03-28T15:20:00Z"/>
          <w:rFonts w:cs="Times New Roman"/>
          <w:szCs w:val="24"/>
        </w:rPr>
      </w:pPr>
    </w:p>
    <w:p w14:paraId="0C5663AE" w14:textId="1BD7E9A0" w:rsidR="00440B06" w:rsidRPr="002B569F" w:rsidRDefault="00E45F01" w:rsidP="002B569F">
      <w:pPr>
        <w:ind w:firstLine="708"/>
        <w:rPr>
          <w:ins w:id="6730" w:author="Camilo Andrés Díaz Gómez" w:date="2023-03-16T23:09:00Z"/>
          <w:rFonts w:cs="Times New Roman"/>
          <w:szCs w:val="24"/>
        </w:rPr>
      </w:pPr>
      <w:moveToRangeStart w:id="6731" w:author="Steff Guzmán" w:date="2023-03-23T19:50:00Z" w:name="move130493446"/>
      <w:moveTo w:id="6732"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6731"/>
    </w:p>
    <w:p w14:paraId="72CFC68E" w14:textId="77777777" w:rsidR="00C038A4" w:rsidRPr="002B569F" w:rsidRDefault="00C038A4" w:rsidP="002B569F">
      <w:pPr>
        <w:jc w:val="left"/>
        <w:rPr>
          <w:ins w:id="6733" w:author="Camilo Andrés Díaz Gómez" w:date="2023-03-28T15:20:00Z"/>
          <w:rFonts w:cs="Times New Roman"/>
          <w:i/>
          <w:iCs/>
          <w:szCs w:val="24"/>
        </w:rPr>
      </w:pPr>
    </w:p>
    <w:p w14:paraId="76260869" w14:textId="592B7261" w:rsidR="00B1585C" w:rsidRPr="002B569F" w:rsidRDefault="00B1585C" w:rsidP="002B569F">
      <w:pPr>
        <w:jc w:val="left"/>
        <w:rPr>
          <w:ins w:id="6734" w:author="Steff Guzmán" w:date="2023-03-24T15:41:00Z"/>
          <w:rFonts w:cs="Times New Roman"/>
          <w:i/>
          <w:iCs/>
          <w:szCs w:val="24"/>
        </w:rPr>
      </w:pPr>
      <w:ins w:id="6735"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6736" w:author="Camilo Andrés Díaz Gómez" w:date="2023-03-16T23:08:00Z"/>
          <w:moveFrom w:id="6737" w:author="Steff Guzmán" w:date="2023-03-23T19:52:00Z"/>
          <w:rFonts w:cs="Times New Roman"/>
          <w:szCs w:val="24"/>
        </w:rPr>
        <w:pPrChange w:id="6738" w:author="Camilo Andrés Díaz Gómez" w:date="2023-03-28T17:43:00Z">
          <w:pPr>
            <w:ind w:firstLine="708"/>
          </w:pPr>
        </w:pPrChange>
      </w:pPr>
      <w:moveFromRangeStart w:id="6739" w:author="Steff Guzmán" w:date="2023-03-23T19:52:00Z" w:name="move130493551"/>
      <w:moveFrom w:id="6740" w:author="Steff Guzmán" w:date="2023-03-23T19:52:00Z">
        <w:ins w:id="6741"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6739"/>
    <w:p w14:paraId="2B437170" w14:textId="3B8FFC1C" w:rsidR="00440B06" w:rsidRPr="002B569F" w:rsidDel="00E45F01" w:rsidRDefault="00440B06">
      <w:pPr>
        <w:ind w:firstLine="708"/>
        <w:rPr>
          <w:ins w:id="6742" w:author="Camilo Andrés Díaz Gómez" w:date="2023-03-16T23:08:00Z"/>
          <w:del w:id="6743" w:author="Steff Guzmán" w:date="2023-03-23T19:55:00Z"/>
          <w:rFonts w:cs="Times New Roman"/>
          <w:szCs w:val="24"/>
        </w:rPr>
      </w:pPr>
    </w:p>
    <w:p w14:paraId="1DC79F95" w14:textId="498B2D2F" w:rsidR="00440B06" w:rsidRPr="002B569F" w:rsidDel="00E45F01" w:rsidRDefault="00440B06">
      <w:pPr>
        <w:rPr>
          <w:ins w:id="6744" w:author="Camilo Andrés Díaz Gómez" w:date="2023-03-16T23:08:00Z"/>
          <w:del w:id="6745" w:author="Steff Guzmán" w:date="2023-03-23T19:55:00Z"/>
          <w:rFonts w:cs="Times New Roman"/>
          <w:szCs w:val="24"/>
        </w:rPr>
        <w:pPrChange w:id="6746" w:author="Camilo Andrés Díaz Gómez" w:date="2023-03-28T17:43:00Z">
          <w:pPr>
            <w:ind w:firstLine="708"/>
          </w:pPr>
        </w:pPrChange>
      </w:pPr>
      <w:ins w:id="6747" w:author="Camilo Andrés Díaz Gómez" w:date="2023-03-16T23:10:00Z">
        <w:del w:id="6748"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6749" w:author="Camilo Andrés Díaz Gómez" w:date="2023-03-16T23:08:00Z"/>
          <w:rFonts w:cs="Times New Roman"/>
          <w:szCs w:val="24"/>
        </w:rPr>
        <w:pPrChange w:id="6750" w:author="Camilo Andrés Díaz Gómez" w:date="2023-03-28T17:43:00Z">
          <w:pPr>
            <w:ind w:firstLine="708"/>
          </w:pPr>
        </w:pPrChange>
      </w:pPr>
    </w:p>
    <w:p w14:paraId="183CCADE" w14:textId="6CDFDB38" w:rsidR="00440B06" w:rsidRPr="002B569F" w:rsidRDefault="00440B06" w:rsidP="00507115">
      <w:pPr>
        <w:ind w:left="708" w:firstLine="708"/>
        <w:rPr>
          <w:ins w:id="6751" w:author="Steff Guzmán" w:date="2023-03-24T16:47:00Z"/>
          <w:rFonts w:cs="Times New Roman"/>
          <w:szCs w:val="24"/>
        </w:rPr>
      </w:pPr>
      <w:ins w:id="6752" w:author="Camilo Andrés Díaz Gómez" w:date="2023-03-16T23:11:00Z">
        <w:r w:rsidRPr="002B569F">
          <w:rPr>
            <w:rFonts w:cs="Times New Roman"/>
            <w:szCs w:val="24"/>
          </w:rPr>
          <w:t xml:space="preserve">Estas líneas </w:t>
        </w:r>
      </w:ins>
      <w:ins w:id="6753" w:author="Steff Guzmán" w:date="2023-03-23T19:56:00Z">
        <w:r w:rsidR="00E45F01" w:rsidRPr="002B569F">
          <w:rPr>
            <w:rFonts w:cs="Times New Roman"/>
            <w:szCs w:val="24"/>
          </w:rPr>
          <w:t xml:space="preserve">en el </w:t>
        </w:r>
      </w:ins>
      <w:ins w:id="6754" w:author="Camilo Andrés Díaz Gómez" w:date="2023-03-16T23:11:00Z">
        <w:del w:id="6755"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6756" w:author="Steff Guzmán" w:date="2023-03-23T19:56:00Z">
        <w:r w:rsidR="00E45F01" w:rsidRPr="002B569F">
          <w:rPr>
            <w:rFonts w:cs="Times New Roman"/>
            <w:szCs w:val="24"/>
          </w:rPr>
          <w:t>de l</w:t>
        </w:r>
      </w:ins>
      <w:ins w:id="6757" w:author="Steff Guzmán" w:date="2023-03-23T19:57:00Z">
        <w:r w:rsidR="00E45F01" w:rsidRPr="002B569F">
          <w:rPr>
            <w:rFonts w:cs="Times New Roman"/>
            <w:szCs w:val="24"/>
          </w:rPr>
          <w:t xml:space="preserve">a </w:t>
        </w:r>
      </w:ins>
      <w:ins w:id="6758" w:author="Camilo Andrés Díaz Gómez" w:date="2023-03-16T23:11:00Z">
        <w:r w:rsidRPr="002B569F">
          <w:rPr>
            <w:rFonts w:cs="Times New Roman"/>
            <w:szCs w:val="24"/>
          </w:rPr>
          <w:t>fi</w:t>
        </w:r>
      </w:ins>
      <w:ins w:id="6759" w:author="Steff Guzmán" w:date="2023-03-23T19:57:00Z">
        <w:r w:rsidR="00E45F01" w:rsidRPr="002B569F">
          <w:rPr>
            <w:rFonts w:cs="Times New Roman"/>
            <w:szCs w:val="24"/>
          </w:rPr>
          <w:t>gura</w:t>
        </w:r>
      </w:ins>
      <w:ins w:id="6760" w:author="Steff Guzmán" w:date="2023-03-24T15:26:00Z">
        <w:r w:rsidR="00173BDD" w:rsidRPr="002B569F">
          <w:rPr>
            <w:rFonts w:cs="Times New Roman"/>
            <w:szCs w:val="24"/>
          </w:rPr>
          <w:t xml:space="preserve"> </w:t>
        </w:r>
      </w:ins>
      <w:r w:rsidR="00D56345" w:rsidRPr="002B569F">
        <w:rPr>
          <w:rFonts w:cs="Times New Roman"/>
          <w:szCs w:val="24"/>
        </w:rPr>
        <w:t>14, filtran</w:t>
      </w:r>
      <w:ins w:id="6761" w:author="Camilo Andrés Díaz Gómez" w:date="2023-03-16T23:11:00Z">
        <w:r w:rsidRPr="002B569F">
          <w:rPr>
            <w:rFonts w:cs="Times New Roman"/>
            <w:szCs w:val="24"/>
          </w:rPr>
          <w:t xml:space="preserve"> las variables del DataFrame res que tienen una alta correlación con la variable objetivo</w:t>
        </w:r>
      </w:ins>
      <w:ins w:id="6762" w:author="Camilo Andrés Díaz Gómez" w:date="2023-03-20T11:56:00Z">
        <w:r w:rsidR="00D66BB6" w:rsidRPr="002B569F">
          <w:rPr>
            <w:rFonts w:cs="Times New Roman"/>
            <w:szCs w:val="24"/>
          </w:rPr>
          <w:t>, en este caso, ‘</w:t>
        </w:r>
      </w:ins>
      <w:ins w:id="6763" w:author="Camilo Andrés Díaz Gómez" w:date="2023-03-16T23:11:00Z">
        <w:r w:rsidRPr="002B569F">
          <w:rPr>
            <w:rFonts w:cs="Times New Roman"/>
            <w:szCs w:val="24"/>
          </w:rPr>
          <w:t>Temperatura</w:t>
        </w:r>
      </w:ins>
      <w:ins w:id="6764" w:author="Camilo Andrés Díaz Gómez" w:date="2023-03-20T11:56:00Z">
        <w:r w:rsidR="00D66BB6" w:rsidRPr="002B569F">
          <w:rPr>
            <w:rFonts w:cs="Times New Roman"/>
            <w:szCs w:val="24"/>
          </w:rPr>
          <w:t>’</w:t>
        </w:r>
      </w:ins>
      <w:ins w:id="6765"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6766" w:author="Steff Guzmán" w:date="2023-03-24T15:11:00Z"/>
          <w:rFonts w:cs="Times New Roman"/>
          <w:szCs w:val="24"/>
        </w:rPr>
      </w:pPr>
    </w:p>
    <w:p w14:paraId="04DE65F9" w14:textId="25EAFF26" w:rsidR="00871796" w:rsidRPr="002B569F" w:rsidRDefault="00842F9D">
      <w:pPr>
        <w:pStyle w:val="Descripcin"/>
        <w:spacing w:line="360" w:lineRule="auto"/>
        <w:rPr>
          <w:ins w:id="6767" w:author="Steff Guzmán" w:date="2023-03-24T16:47:00Z"/>
          <w:rFonts w:cs="Times New Roman"/>
          <w:szCs w:val="24"/>
        </w:rPr>
        <w:pPrChange w:id="6768" w:author="Camilo Andrés Díaz Gómez" w:date="2023-03-28T17:43:00Z">
          <w:pPr>
            <w:pStyle w:val="Descripcin"/>
          </w:pPr>
        </w:pPrChange>
      </w:pPr>
      <w:bookmarkStart w:id="6769" w:name="_Toc130919849"/>
      <w:ins w:id="677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13</w:t>
      </w:r>
      <w:ins w:id="6771" w:author="Steff Guzmán" w:date="2023-03-24T15:11:00Z">
        <w:r w:rsidRPr="002B569F">
          <w:rPr>
            <w:rFonts w:cs="Times New Roman"/>
            <w:szCs w:val="24"/>
          </w:rPr>
          <w:fldChar w:fldCharType="end"/>
        </w:r>
      </w:ins>
      <w:ins w:id="6772" w:author="JHONATAN MAURICIO VILLARREAL CORREDOR" w:date="2023-03-24T17:42:00Z">
        <w:r w:rsidR="00871796" w:rsidRPr="002B569F">
          <w:rPr>
            <w:rFonts w:cs="Times New Roman"/>
            <w:szCs w:val="24"/>
          </w:rPr>
          <w:t xml:space="preserve"> </w:t>
        </w:r>
      </w:ins>
      <w:ins w:id="6773" w:author="JHONATAN MAURICIO VILLARREAL CORREDOR" w:date="2023-03-24T17:43:00Z">
        <w:r w:rsidR="00871796" w:rsidRPr="002B569F">
          <w:rPr>
            <w:rFonts w:cs="Times New Roman"/>
            <w:b w:val="0"/>
            <w:bCs/>
            <w:i/>
            <w:iCs w:val="0"/>
            <w:szCs w:val="24"/>
            <w:rPrChange w:id="6774" w:author="Camilo Andrés Díaz Gómez" w:date="2023-03-28T17:42:00Z">
              <w:rPr>
                <w:rFonts w:cs="Times New Roman"/>
                <w:szCs w:val="24"/>
              </w:rPr>
            </w:rPrChange>
          </w:rPr>
          <w:t>Variables</w:t>
        </w:r>
      </w:ins>
      <w:ins w:id="6775" w:author="JHONATAN MAURICIO VILLARREAL CORREDOR" w:date="2023-03-24T17:42:00Z">
        <w:r w:rsidR="00871796" w:rsidRPr="002B569F">
          <w:rPr>
            <w:rFonts w:cs="Times New Roman"/>
            <w:b w:val="0"/>
            <w:bCs/>
            <w:i/>
            <w:iCs w:val="0"/>
            <w:szCs w:val="24"/>
            <w:rPrChange w:id="6776" w:author="Camilo Andrés Díaz Gómez" w:date="2023-03-28T17:42:00Z">
              <w:rPr>
                <w:rFonts w:cs="Times New Roman"/>
                <w:szCs w:val="24"/>
              </w:rPr>
            </w:rPrChange>
          </w:rPr>
          <w:t xml:space="preserve"> con </w:t>
        </w:r>
      </w:ins>
      <w:ins w:id="6777" w:author="JHONATAN MAURICIO VILLARREAL CORREDOR" w:date="2023-03-24T17:43:00Z">
        <w:r w:rsidR="00871796" w:rsidRPr="002B569F">
          <w:rPr>
            <w:rFonts w:cs="Times New Roman"/>
            <w:b w:val="0"/>
            <w:bCs/>
            <w:i/>
            <w:iCs w:val="0"/>
            <w:szCs w:val="24"/>
            <w:rPrChange w:id="6778" w:author="Camilo Andrés Díaz Gómez" w:date="2023-03-28T17:42:00Z">
              <w:rPr>
                <w:rFonts w:cs="Times New Roman"/>
                <w:szCs w:val="24"/>
              </w:rPr>
            </w:rPrChange>
          </w:rPr>
          <w:t>más</w:t>
        </w:r>
      </w:ins>
      <w:ins w:id="6779" w:author="JHONATAN MAURICIO VILLARREAL CORREDOR" w:date="2023-03-24T17:42:00Z">
        <w:r w:rsidR="00871796" w:rsidRPr="002B569F">
          <w:rPr>
            <w:rFonts w:cs="Times New Roman"/>
            <w:b w:val="0"/>
            <w:bCs/>
            <w:i/>
            <w:iCs w:val="0"/>
            <w:szCs w:val="24"/>
            <w:rPrChange w:id="6780" w:author="Camilo Andrés Díaz Gómez" w:date="2023-03-28T17:42:00Z">
              <w:rPr>
                <w:rFonts w:cs="Times New Roman"/>
                <w:szCs w:val="24"/>
              </w:rPr>
            </w:rPrChange>
          </w:rPr>
          <w:t xml:space="preserve"> relación</w:t>
        </w:r>
        <w:bookmarkEnd w:id="6769"/>
        <w:r w:rsidR="00871796" w:rsidRPr="002B569F">
          <w:rPr>
            <w:rFonts w:cs="Times New Roman"/>
            <w:szCs w:val="24"/>
          </w:rPr>
          <w:t xml:space="preserve"> </w:t>
        </w:r>
      </w:ins>
    </w:p>
    <w:p w14:paraId="3142FB54" w14:textId="77777777" w:rsidR="00717998" w:rsidRPr="002B569F" w:rsidRDefault="00717998">
      <w:pPr>
        <w:rPr>
          <w:ins w:id="6781" w:author="Steff Guzmán" w:date="2023-03-23T19:55:00Z"/>
          <w:rFonts w:cs="Times New Roman"/>
        </w:rPr>
        <w:pPrChange w:id="6782" w:author="Camilo Andrés Díaz Gómez" w:date="2023-03-28T17:43:00Z">
          <w:pPr>
            <w:ind w:left="708" w:firstLine="708"/>
          </w:pPr>
        </w:pPrChange>
      </w:pPr>
    </w:p>
    <w:p w14:paraId="4024779F" w14:textId="657F9099" w:rsidR="00E45F01" w:rsidRPr="002B569F" w:rsidRDefault="00E45F01">
      <w:pPr>
        <w:ind w:left="708" w:firstLine="708"/>
        <w:rPr>
          <w:ins w:id="6783" w:author="Camilo Andrés Díaz Gómez" w:date="2023-03-16T23:11:00Z"/>
          <w:rFonts w:cs="Times New Roman"/>
          <w:szCs w:val="24"/>
        </w:rPr>
        <w:pPrChange w:id="6784" w:author="Camilo Andrés Díaz Gómez" w:date="2023-03-28T17:43:00Z">
          <w:pPr>
            <w:ind w:firstLine="708"/>
          </w:pPr>
        </w:pPrChange>
      </w:pPr>
      <w:ins w:id="6785"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6786" w:author="Camilo Andrés Díaz Gómez" w:date="2023-03-28T15:20:00Z"/>
          <w:rFonts w:cs="Times New Roman"/>
          <w:i/>
          <w:iCs/>
          <w:szCs w:val="24"/>
        </w:rPr>
      </w:pPr>
    </w:p>
    <w:p w14:paraId="1606D3C6" w14:textId="0774DB42" w:rsidR="00B1585C" w:rsidRPr="002B569F" w:rsidRDefault="00B1585C" w:rsidP="002B569F">
      <w:pPr>
        <w:jc w:val="left"/>
        <w:rPr>
          <w:ins w:id="6787" w:author="Steff Guzmán" w:date="2023-03-24T15:41:00Z"/>
          <w:rFonts w:cs="Times New Roman"/>
          <w:i/>
          <w:iCs/>
          <w:szCs w:val="24"/>
        </w:rPr>
      </w:pPr>
      <w:ins w:id="6788"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6789" w:author="Camilo Andrés Díaz Gómez" w:date="2023-03-16T23:11:00Z"/>
          <w:del w:id="6790" w:author="Steff Guzmán" w:date="2023-03-23T19:57:00Z"/>
          <w:rFonts w:cs="Times New Roman"/>
          <w:szCs w:val="24"/>
        </w:rPr>
      </w:pPr>
    </w:p>
    <w:p w14:paraId="38104864" w14:textId="13410707" w:rsidR="00440B06" w:rsidRPr="002B569F" w:rsidDel="004441E7" w:rsidRDefault="00440B06">
      <w:pPr>
        <w:rPr>
          <w:ins w:id="6791" w:author="Camilo Andrés Díaz Gómez" w:date="2023-03-16T23:11:00Z"/>
          <w:del w:id="6792" w:author="Steff Guzmán" w:date="2023-03-23T19:57:00Z"/>
          <w:rFonts w:cs="Times New Roman"/>
          <w:szCs w:val="24"/>
        </w:rPr>
        <w:pPrChange w:id="6793" w:author="Camilo Andrés Díaz Gómez" w:date="2023-03-28T17:43:00Z">
          <w:pPr>
            <w:ind w:firstLine="708"/>
          </w:pPr>
        </w:pPrChange>
      </w:pPr>
      <w:ins w:id="6794" w:author="Camilo Andrés Díaz Gómez" w:date="2023-03-16T23:11:00Z">
        <w:del w:id="6795"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6796" w:author="Camilo Andrés Díaz Gómez" w:date="2023-03-16T23:11:00Z"/>
          <w:rFonts w:cs="Times New Roman"/>
          <w:szCs w:val="24"/>
        </w:rPr>
      </w:pPr>
    </w:p>
    <w:p w14:paraId="36C0B19F" w14:textId="110109A5" w:rsidR="00352D18" w:rsidRPr="002B569F" w:rsidRDefault="00440B06" w:rsidP="00507115">
      <w:pPr>
        <w:ind w:left="708" w:firstLine="708"/>
        <w:rPr>
          <w:ins w:id="6797" w:author="Steff Guzmán" w:date="2023-03-24T16:47:00Z"/>
          <w:rFonts w:cs="Times New Roman"/>
          <w:szCs w:val="24"/>
        </w:rPr>
      </w:pPr>
      <w:ins w:id="6798" w:author="Camilo Andrés Díaz Gómez" w:date="2023-03-16T23:11:00Z">
        <w:r w:rsidRPr="002B569F">
          <w:rPr>
            <w:rFonts w:cs="Times New Roman"/>
            <w:szCs w:val="24"/>
          </w:rPr>
          <w:t xml:space="preserve">En esta parte del código </w:t>
        </w:r>
      </w:ins>
      <w:ins w:id="6799" w:author="Steff Guzmán" w:date="2023-03-23T19:58:00Z">
        <w:r w:rsidR="004441E7" w:rsidRPr="002B569F">
          <w:rPr>
            <w:rFonts w:cs="Times New Roman"/>
            <w:szCs w:val="24"/>
          </w:rPr>
          <w:t>de la Figura</w:t>
        </w:r>
      </w:ins>
      <w:ins w:id="6800" w:author="Steff Guzmán" w:date="2023-03-24T15:26:00Z">
        <w:r w:rsidR="00173BDD" w:rsidRPr="002B569F">
          <w:rPr>
            <w:rFonts w:cs="Times New Roman"/>
            <w:szCs w:val="24"/>
          </w:rPr>
          <w:t xml:space="preserve"> 15</w:t>
        </w:r>
      </w:ins>
      <w:ins w:id="6801" w:author="Steff Guzmán" w:date="2023-03-23T19:58:00Z">
        <w:r w:rsidR="004441E7" w:rsidRPr="002B569F">
          <w:rPr>
            <w:rFonts w:cs="Times New Roman"/>
            <w:szCs w:val="24"/>
          </w:rPr>
          <w:t xml:space="preserve">, </w:t>
        </w:r>
      </w:ins>
      <w:ins w:id="6802" w:author="Camilo Andrés Díaz Gómez" w:date="2023-03-16T23:11:00Z">
        <w:r w:rsidRPr="002B569F">
          <w:rPr>
            <w:rFonts w:cs="Times New Roman"/>
            <w:szCs w:val="24"/>
          </w:rPr>
          <w:t xml:space="preserve">se filtran las variables que tienen una correlación con la variable objetivo </w:t>
        </w:r>
        <w:del w:id="6803" w:author="Steff Guzmán" w:date="2023-03-24T16:47:00Z">
          <w:r w:rsidRPr="002B569F" w:rsidDel="00717998">
            <w:rPr>
              <w:rFonts w:cs="Times New Roman"/>
              <w:szCs w:val="24"/>
            </w:rPr>
            <w:delText>'</w:delText>
          </w:r>
        </w:del>
      </w:ins>
      <w:ins w:id="6804" w:author="Steff Guzmán" w:date="2023-03-24T16:47:00Z">
        <w:r w:rsidR="00717998" w:rsidRPr="002B569F">
          <w:rPr>
            <w:rFonts w:cs="Times New Roman"/>
            <w:szCs w:val="24"/>
          </w:rPr>
          <w:t>‘</w:t>
        </w:r>
      </w:ins>
      <w:ins w:id="6805" w:author="Camilo Andrés Díaz Gómez" w:date="2023-03-16T23:11:00Z">
        <w:r w:rsidRPr="002B569F">
          <w:rPr>
            <w:rFonts w:cs="Times New Roman"/>
            <w:szCs w:val="24"/>
          </w:rPr>
          <w:t>Temperatura</w:t>
        </w:r>
        <w:del w:id="6806" w:author="Steff Guzmán" w:date="2023-03-24T16:47:00Z">
          <w:r w:rsidRPr="002B569F" w:rsidDel="00717998">
            <w:rPr>
              <w:rFonts w:cs="Times New Roman"/>
              <w:szCs w:val="24"/>
            </w:rPr>
            <w:delText>'</w:delText>
          </w:r>
        </w:del>
      </w:ins>
      <w:ins w:id="6807" w:author="Steff Guzmán" w:date="2023-03-24T16:47:00Z">
        <w:r w:rsidR="00717998" w:rsidRPr="002B569F">
          <w:rPr>
            <w:rFonts w:cs="Times New Roman"/>
            <w:szCs w:val="24"/>
          </w:rPr>
          <w:t>’</w:t>
        </w:r>
      </w:ins>
      <w:ins w:id="6808"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6809" w:author="Steff Guzmán" w:date="2023-03-24T16:47:00Z">
          <w:r w:rsidRPr="002B569F" w:rsidDel="00717998">
            <w:rPr>
              <w:rFonts w:cs="Times New Roman"/>
              <w:szCs w:val="24"/>
            </w:rPr>
            <w:delText>'</w:delText>
          </w:r>
        </w:del>
      </w:ins>
      <w:ins w:id="6810" w:author="Steff Guzmán" w:date="2023-03-24T16:47:00Z">
        <w:r w:rsidR="00717998" w:rsidRPr="002B569F">
          <w:rPr>
            <w:rFonts w:cs="Times New Roman"/>
            <w:szCs w:val="24"/>
          </w:rPr>
          <w:t>‘</w:t>
        </w:r>
      </w:ins>
      <w:proofErr w:type="spellStart"/>
      <w:ins w:id="6811" w:author="Camilo Andrés Díaz Gómez" w:date="2023-03-16T23:11:00Z">
        <w:r w:rsidRPr="002B569F">
          <w:rPr>
            <w:rFonts w:cs="Times New Roman"/>
            <w:szCs w:val="24"/>
          </w:rPr>
          <w:t>less_variables</w:t>
        </w:r>
        <w:proofErr w:type="spellEnd"/>
        <w:del w:id="6812" w:author="Steff Guzmán" w:date="2023-03-24T16:47:00Z">
          <w:r w:rsidRPr="002B569F" w:rsidDel="00717998">
            <w:rPr>
              <w:rFonts w:cs="Times New Roman"/>
              <w:szCs w:val="24"/>
            </w:rPr>
            <w:delText>'</w:delText>
          </w:r>
        </w:del>
      </w:ins>
      <w:ins w:id="6813" w:author="Steff Guzmán" w:date="2023-03-24T16:47:00Z">
        <w:r w:rsidR="00717998" w:rsidRPr="002B569F">
          <w:rPr>
            <w:rFonts w:cs="Times New Roman"/>
            <w:szCs w:val="24"/>
          </w:rPr>
          <w:t>’</w:t>
        </w:r>
      </w:ins>
      <w:ins w:id="6814"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6815" w:author="Steff Guzmán" w:date="2023-03-24T15:11:00Z"/>
          <w:rFonts w:cs="Times New Roman"/>
          <w:szCs w:val="24"/>
        </w:rPr>
      </w:pPr>
    </w:p>
    <w:p w14:paraId="0BFE1816" w14:textId="13775E8A" w:rsidR="00842F9D" w:rsidRPr="002B569F" w:rsidDel="00C038A4" w:rsidRDefault="00842F9D">
      <w:pPr>
        <w:pStyle w:val="Descripcin"/>
        <w:spacing w:line="360" w:lineRule="auto"/>
        <w:rPr>
          <w:ins w:id="6816" w:author="Steff Guzmán" w:date="2023-03-24T16:47:00Z"/>
          <w:del w:id="6817" w:author="Camilo Andrés Díaz Gómez" w:date="2023-03-28T15:17:00Z"/>
          <w:rFonts w:cs="Times New Roman"/>
          <w:szCs w:val="24"/>
        </w:rPr>
        <w:pPrChange w:id="6818" w:author="Camilo Andrés Díaz Gómez" w:date="2023-03-28T17:43:00Z">
          <w:pPr>
            <w:pStyle w:val="Descripcin"/>
          </w:pPr>
        </w:pPrChange>
      </w:pPr>
      <w:bookmarkStart w:id="6819" w:name="_Toc130919850"/>
      <w:ins w:id="682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14</w:t>
      </w:r>
      <w:ins w:id="6821" w:author="Steff Guzmán" w:date="2023-03-24T15:11:00Z">
        <w:r w:rsidRPr="002B569F">
          <w:rPr>
            <w:rFonts w:cs="Times New Roman"/>
            <w:szCs w:val="24"/>
          </w:rPr>
          <w:fldChar w:fldCharType="end"/>
        </w:r>
      </w:ins>
      <w:ins w:id="6822" w:author="JHONATAN MAURICIO VILLARREAL CORREDOR" w:date="2023-03-24T17:43:00Z">
        <w:r w:rsidR="00871796" w:rsidRPr="002B569F">
          <w:rPr>
            <w:rFonts w:cs="Times New Roman"/>
            <w:bCs/>
            <w:i/>
            <w:szCs w:val="24"/>
          </w:rPr>
          <w:t xml:space="preserve"> Variables con menos relación</w:t>
        </w:r>
      </w:ins>
      <w:bookmarkEnd w:id="6819"/>
    </w:p>
    <w:p w14:paraId="685E81A3" w14:textId="77777777" w:rsidR="00717998" w:rsidRPr="002B569F" w:rsidRDefault="00717998">
      <w:pPr>
        <w:pStyle w:val="Descripcin"/>
        <w:spacing w:line="360" w:lineRule="auto"/>
        <w:rPr>
          <w:ins w:id="6823" w:author="Steff Guzmán" w:date="2023-03-23T19:57:00Z"/>
          <w:rFonts w:cs="Times New Roman"/>
        </w:rPr>
        <w:pPrChange w:id="6824"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6825" w:author="Camilo Andrés Díaz Gómez" w:date="2023-03-28T15:20:00Z"/>
          <w:rFonts w:cs="Times New Roman"/>
        </w:rPr>
      </w:pPr>
    </w:p>
    <w:p w14:paraId="2CB0633F" w14:textId="606E576A" w:rsidR="004441E7" w:rsidRPr="002B569F" w:rsidRDefault="004441E7">
      <w:pPr>
        <w:ind w:left="708" w:firstLine="708"/>
        <w:jc w:val="center"/>
        <w:rPr>
          <w:ins w:id="6826" w:author="Camilo Andrés Díaz Gómez" w:date="2023-03-21T20:38:00Z"/>
          <w:rFonts w:cs="Times New Roman"/>
        </w:rPr>
        <w:pPrChange w:id="6827" w:author="Camilo Andrés Díaz Gómez" w:date="2023-03-28T17:43:00Z">
          <w:pPr>
            <w:pStyle w:val="Ttulo3"/>
          </w:pPr>
        </w:pPrChange>
      </w:pPr>
      <w:ins w:id="6828"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6829" w:author="Camilo Andrés Díaz Gómez" w:date="2023-03-28T15:20:00Z"/>
          <w:rFonts w:cs="Times New Roman"/>
          <w:i/>
          <w:iCs/>
          <w:szCs w:val="24"/>
        </w:rPr>
      </w:pPr>
    </w:p>
    <w:p w14:paraId="36034ED8" w14:textId="60408C5A" w:rsidR="00B1585C" w:rsidRPr="002B569F" w:rsidRDefault="00B1585C" w:rsidP="002B569F">
      <w:pPr>
        <w:jc w:val="left"/>
        <w:rPr>
          <w:ins w:id="6830" w:author="Steff Guzmán" w:date="2023-03-24T15:41:00Z"/>
          <w:rFonts w:cs="Times New Roman"/>
          <w:i/>
          <w:iCs/>
          <w:szCs w:val="24"/>
        </w:rPr>
      </w:pPr>
      <w:ins w:id="6831"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6832" w:author="Steff Guzmán" w:date="2023-03-24T16:47:00Z"/>
          <w:rFonts w:cs="Times New Roman"/>
          <w:szCs w:val="24"/>
        </w:rPr>
      </w:pPr>
    </w:p>
    <w:p w14:paraId="55B2CB56" w14:textId="77777777" w:rsidR="00717998" w:rsidRPr="002B569F" w:rsidRDefault="00717998">
      <w:pPr>
        <w:rPr>
          <w:ins w:id="6833" w:author="Camilo Andrés Díaz Gómez" w:date="2023-03-21T20:40:00Z"/>
          <w:rFonts w:cs="Times New Roman"/>
        </w:rPr>
        <w:pPrChange w:id="6834" w:author="Camilo Andrés Díaz Gómez" w:date="2023-03-28T17:43:00Z">
          <w:pPr>
            <w:pStyle w:val="Ttulo3"/>
          </w:pPr>
        </w:pPrChange>
      </w:pPr>
    </w:p>
    <w:p w14:paraId="03EBB53B" w14:textId="5DFAFFC9" w:rsidR="00BE50D1" w:rsidRPr="002B569F" w:rsidRDefault="00BE50D1">
      <w:pPr>
        <w:pStyle w:val="Ttulo4"/>
        <w:ind w:left="708"/>
        <w:rPr>
          <w:ins w:id="6835" w:author="Camilo Andrés Díaz Gómez" w:date="2023-03-16T23:38:00Z"/>
          <w:rFonts w:ascii="Times New Roman" w:hAnsi="Times New Roman" w:cs="Times New Roman"/>
          <w:b/>
          <w:bCs/>
          <w:color w:val="auto"/>
          <w:rPrChange w:id="6836" w:author="Camilo Andrés Díaz Gómez" w:date="2023-03-28T17:42:00Z">
            <w:rPr>
              <w:ins w:id="6837" w:author="Camilo Andrés Díaz Gómez" w:date="2023-03-16T23:38:00Z"/>
            </w:rPr>
          </w:rPrChange>
        </w:rPr>
        <w:pPrChange w:id="6838" w:author="Camilo Andrés Díaz Gómez" w:date="2023-03-28T17:43:00Z">
          <w:pPr>
            <w:pStyle w:val="Ttulo3"/>
            <w:ind w:firstLine="708"/>
          </w:pPr>
        </w:pPrChange>
      </w:pPr>
      <w:ins w:id="6839" w:author="Camilo Andrés Díaz Gómez" w:date="2023-03-16T23:38:00Z">
        <w:r w:rsidRPr="002B569F">
          <w:rPr>
            <w:rFonts w:ascii="Times New Roman" w:hAnsi="Times New Roman" w:cs="Times New Roman"/>
            <w:b/>
            <w:bCs/>
            <w:color w:val="auto"/>
            <w:szCs w:val="24"/>
            <w:rPrChange w:id="6840" w:author="Camilo Andrés Díaz Gómez" w:date="2023-03-28T17:42:00Z">
              <w:rPr>
                <w:i/>
                <w:iCs/>
              </w:rPr>
            </w:rPrChange>
          </w:rPr>
          <w:t>Cargue y entrenamiento de los datos para el entrenamiento de los modelos</w:t>
        </w:r>
      </w:ins>
    </w:p>
    <w:p w14:paraId="40B3B533" w14:textId="48315254" w:rsidR="00BE50D1" w:rsidRPr="002B569F" w:rsidDel="004441E7" w:rsidRDefault="00BE50D1">
      <w:pPr>
        <w:rPr>
          <w:ins w:id="6841" w:author="Camilo Andrés Díaz Gómez" w:date="2023-03-16T23:12:00Z"/>
          <w:del w:id="6842" w:author="Steff Guzmán" w:date="2023-03-23T19:59:00Z"/>
          <w:rFonts w:cs="Times New Roman"/>
          <w:szCs w:val="24"/>
        </w:rPr>
        <w:pPrChange w:id="6843" w:author="Camilo Andrés Díaz Gómez" w:date="2023-03-28T17:43:00Z">
          <w:pPr>
            <w:ind w:firstLine="708"/>
          </w:pPr>
        </w:pPrChange>
      </w:pPr>
    </w:p>
    <w:p w14:paraId="36D13AB0" w14:textId="27304AFE" w:rsidR="00440B06" w:rsidRPr="002B569F" w:rsidDel="004441E7" w:rsidRDefault="00440B06">
      <w:pPr>
        <w:rPr>
          <w:ins w:id="6844" w:author="Camilo Andrés Díaz Gómez" w:date="2023-03-16T23:12:00Z"/>
          <w:del w:id="6845" w:author="Steff Guzmán" w:date="2023-03-23T19:59:00Z"/>
          <w:rFonts w:cs="Times New Roman"/>
          <w:szCs w:val="24"/>
        </w:rPr>
        <w:pPrChange w:id="6846" w:author="Camilo Andrés Díaz Gómez" w:date="2023-03-28T17:43:00Z">
          <w:pPr>
            <w:ind w:firstLine="708"/>
          </w:pPr>
        </w:pPrChange>
      </w:pPr>
      <w:ins w:id="6847" w:author="Camilo Andrés Díaz Gómez" w:date="2023-03-16T23:12:00Z">
        <w:del w:id="6848"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6849" w:author="Camilo Andrés Díaz Gómez" w:date="2023-03-16T23:12:00Z"/>
          <w:rFonts w:cs="Times New Roman"/>
          <w:szCs w:val="24"/>
        </w:rPr>
      </w:pPr>
    </w:p>
    <w:p w14:paraId="28307520" w14:textId="62A32A15" w:rsidR="00440B06" w:rsidRPr="002B569F" w:rsidRDefault="00440B06">
      <w:pPr>
        <w:ind w:left="708" w:firstLine="708"/>
        <w:rPr>
          <w:ins w:id="6850" w:author="Camilo Andrés Díaz Gómez" w:date="2023-03-16T23:12:00Z"/>
          <w:rFonts w:cs="Times New Roman"/>
          <w:szCs w:val="24"/>
        </w:rPr>
        <w:pPrChange w:id="6851" w:author="Camilo Andrés Díaz Gómez" w:date="2023-03-28T17:55:00Z">
          <w:pPr>
            <w:ind w:firstLine="708"/>
          </w:pPr>
        </w:pPrChange>
      </w:pPr>
      <w:ins w:id="6852" w:author="Camilo Andrés Díaz Gómez" w:date="2023-03-16T23:12:00Z">
        <w:r w:rsidRPr="002B569F">
          <w:rPr>
            <w:rFonts w:cs="Times New Roman"/>
            <w:szCs w:val="24"/>
          </w:rPr>
          <w:t>Estas líneas de código</w:t>
        </w:r>
      </w:ins>
      <w:ins w:id="6853" w:author="Steff Guzmán" w:date="2023-03-24T15:27:00Z">
        <w:r w:rsidR="00A84241" w:rsidRPr="002B569F">
          <w:rPr>
            <w:rFonts w:cs="Times New Roman"/>
            <w:szCs w:val="24"/>
          </w:rPr>
          <w:t xml:space="preserve"> de </w:t>
        </w:r>
      </w:ins>
      <w:ins w:id="6854" w:author="Steff Guzmán" w:date="2023-03-24T15:28:00Z">
        <w:r w:rsidR="00A84241" w:rsidRPr="002B569F">
          <w:rPr>
            <w:rFonts w:cs="Times New Roman"/>
            <w:szCs w:val="24"/>
          </w:rPr>
          <w:t>la Figura 16</w:t>
        </w:r>
      </w:ins>
      <w:ins w:id="6855"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6856" w:author="Camilo Andrés Díaz Gómez" w:date="2023-03-16T23:12:00Z"/>
          <w:rFonts w:cs="Times New Roman"/>
          <w:szCs w:val="24"/>
        </w:rPr>
      </w:pPr>
    </w:p>
    <w:p w14:paraId="2CB7C8D2" w14:textId="77777777" w:rsidR="00440B06" w:rsidRPr="002B569F" w:rsidRDefault="00440B06">
      <w:pPr>
        <w:ind w:left="708" w:firstLine="708"/>
        <w:rPr>
          <w:ins w:id="6857" w:author="Camilo Andrés Díaz Gómez" w:date="2023-03-16T23:12:00Z"/>
          <w:rFonts w:cs="Times New Roman"/>
          <w:szCs w:val="24"/>
        </w:rPr>
        <w:pPrChange w:id="6858" w:author="Camilo Andrés Díaz Gómez" w:date="2023-03-28T17:55:00Z">
          <w:pPr>
            <w:ind w:firstLine="708"/>
          </w:pPr>
        </w:pPrChange>
      </w:pPr>
      <w:proofErr w:type="spellStart"/>
      <w:ins w:id="6859" w:author="Camilo Andrés Díaz Gómez" w:date="2023-03-16T23:12:00Z">
        <w:r w:rsidRPr="002B569F">
          <w:rPr>
            <w:rFonts w:cs="Times New Roman"/>
            <w:szCs w:val="24"/>
          </w:rPr>
          <w:lastRenderedPageBreak/>
          <w:t>dfATrabajar</w:t>
        </w:r>
        <w:proofErr w:type="spellEnd"/>
        <w:r w:rsidRPr="002B569F">
          <w:rPr>
            <w:rFonts w:cs="Times New Roman"/>
            <w:szCs w:val="24"/>
          </w:rPr>
          <w:t xml:space="preserve">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6860" w:author="Camilo Andrés Díaz Gómez" w:date="2023-03-16T23:12:00Z"/>
          <w:rFonts w:cs="Times New Roman"/>
          <w:szCs w:val="24"/>
        </w:rPr>
      </w:pPr>
    </w:p>
    <w:p w14:paraId="1A884321" w14:textId="649FF25D" w:rsidR="00440B06" w:rsidRPr="002B569F" w:rsidRDefault="00440B06">
      <w:pPr>
        <w:ind w:left="708" w:firstLine="708"/>
        <w:rPr>
          <w:ins w:id="6861" w:author="Steff Guzmán" w:date="2023-03-24T16:48:00Z"/>
          <w:rFonts w:cs="Times New Roman"/>
          <w:szCs w:val="24"/>
        </w:rPr>
        <w:pPrChange w:id="6862" w:author="Camilo Andrés Díaz Gómez" w:date="2023-03-28T17:55:00Z">
          <w:pPr>
            <w:ind w:firstLine="708"/>
          </w:pPr>
        </w:pPrChange>
      </w:pPr>
      <w:proofErr w:type="spellStart"/>
      <w:ins w:id="6863" w:author="Camilo Andrés Díaz Gómez" w:date="2023-03-16T23:12:00Z">
        <w:r w:rsidRPr="002B569F">
          <w:rPr>
            <w:rFonts w:cs="Times New Roman"/>
            <w:szCs w:val="24"/>
          </w:rPr>
          <w:t>dfPruebas</w:t>
        </w:r>
        <w:proofErr w:type="spellEnd"/>
        <w:r w:rsidRPr="002B569F">
          <w:rPr>
            <w:rFonts w:cs="Times New Roman"/>
            <w:szCs w:val="24"/>
          </w:rPr>
          <w:t xml:space="preserve">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6864" w:author="Steff Guzmán" w:date="2023-03-24T15:11:00Z"/>
          <w:rFonts w:cs="Times New Roman"/>
          <w:szCs w:val="24"/>
        </w:rPr>
      </w:pPr>
    </w:p>
    <w:p w14:paraId="3ED7DCDB" w14:textId="7A86D2B2" w:rsidR="00842F9D" w:rsidRPr="002B569F" w:rsidDel="00C038A4" w:rsidRDefault="00842F9D">
      <w:pPr>
        <w:pStyle w:val="Descripcin"/>
        <w:spacing w:line="360" w:lineRule="auto"/>
        <w:rPr>
          <w:ins w:id="6865" w:author="Steff Guzmán" w:date="2023-03-23T19:59:00Z"/>
          <w:del w:id="6866" w:author="Camilo Andrés Díaz Gómez" w:date="2023-03-28T15:17:00Z"/>
          <w:rFonts w:cs="Times New Roman"/>
          <w:szCs w:val="24"/>
        </w:rPr>
        <w:pPrChange w:id="6867" w:author="Camilo Andrés Díaz Gómez" w:date="2023-03-28T17:43:00Z">
          <w:pPr>
            <w:ind w:firstLine="708"/>
          </w:pPr>
        </w:pPrChange>
      </w:pPr>
      <w:bookmarkStart w:id="6868" w:name="_Toc130919851"/>
      <w:ins w:id="686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15</w:t>
      </w:r>
      <w:ins w:id="6870" w:author="Steff Guzmán" w:date="2023-03-24T15:11:00Z">
        <w:r w:rsidRPr="002B569F">
          <w:rPr>
            <w:rFonts w:cs="Times New Roman"/>
            <w:szCs w:val="24"/>
          </w:rPr>
          <w:fldChar w:fldCharType="end"/>
        </w:r>
      </w:ins>
      <w:ins w:id="6871" w:author="JHONATAN MAURICIO VILLARREAL CORREDOR" w:date="2023-03-24T17:43:00Z">
        <w:r w:rsidR="00871796" w:rsidRPr="002B569F">
          <w:rPr>
            <w:rFonts w:cs="Times New Roman"/>
            <w:szCs w:val="24"/>
          </w:rPr>
          <w:t xml:space="preserve"> </w:t>
        </w:r>
      </w:ins>
      <w:ins w:id="6872" w:author="JHONATAN MAURICIO VILLARREAL CORREDOR" w:date="2023-03-24T17:44:00Z">
        <w:r w:rsidR="00871796" w:rsidRPr="002B569F">
          <w:rPr>
            <w:rFonts w:cs="Times New Roman"/>
            <w:b w:val="0"/>
            <w:bCs/>
            <w:i/>
            <w:iCs w:val="0"/>
            <w:szCs w:val="24"/>
            <w:rPrChange w:id="6873" w:author="Camilo Andrés Díaz Gómez" w:date="2023-03-28T17:42:00Z">
              <w:rPr>
                <w:rFonts w:cs="Times New Roman"/>
                <w:b/>
                <w:iCs/>
                <w:szCs w:val="24"/>
              </w:rPr>
            </w:rPrChange>
          </w:rPr>
          <w:t>Creación</w:t>
        </w:r>
      </w:ins>
      <w:ins w:id="6874" w:author="JHONATAN MAURICIO VILLARREAL CORREDOR" w:date="2023-03-24T17:43:00Z">
        <w:r w:rsidR="00871796" w:rsidRPr="002B569F">
          <w:rPr>
            <w:rFonts w:cs="Times New Roman"/>
            <w:b w:val="0"/>
            <w:bCs/>
            <w:i/>
            <w:iCs w:val="0"/>
            <w:szCs w:val="24"/>
            <w:rPrChange w:id="6875" w:author="Camilo Andrés Díaz Gómez" w:date="2023-03-28T17:42:00Z">
              <w:rPr>
                <w:rFonts w:cs="Times New Roman"/>
                <w:b/>
                <w:iCs/>
                <w:szCs w:val="24"/>
              </w:rPr>
            </w:rPrChange>
          </w:rPr>
          <w:t xml:space="preserve"> de subconjuntos para entrenamient</w:t>
        </w:r>
      </w:ins>
      <w:ins w:id="6876" w:author="JHONATAN MAURICIO VILLARREAL CORREDOR" w:date="2023-03-24T17:44:00Z">
        <w:r w:rsidR="00871796" w:rsidRPr="002B569F">
          <w:rPr>
            <w:rFonts w:cs="Times New Roman"/>
            <w:b w:val="0"/>
            <w:bCs/>
            <w:i/>
            <w:iCs w:val="0"/>
            <w:szCs w:val="24"/>
            <w:rPrChange w:id="6877" w:author="Camilo Andrés Díaz Gómez" w:date="2023-03-28T17:42:00Z">
              <w:rPr>
                <w:rFonts w:cs="Times New Roman"/>
                <w:b/>
                <w:iCs/>
                <w:szCs w:val="24"/>
              </w:rPr>
            </w:rPrChange>
          </w:rPr>
          <w:t>o</w:t>
        </w:r>
        <w:bookmarkEnd w:id="6868"/>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6878" w:author="Steff Guzmán" w:date="2023-03-23T19:59:00Z"/>
          <w:rFonts w:cs="Times New Roman"/>
        </w:rPr>
        <w:pPrChange w:id="6879" w:author="Camilo Andrés Díaz Gómez" w:date="2023-03-28T17:43:00Z">
          <w:pPr>
            <w:ind w:firstLine="708"/>
          </w:pPr>
        </w:pPrChange>
      </w:pPr>
    </w:p>
    <w:p w14:paraId="69DF13BD" w14:textId="77777777" w:rsidR="00C038A4" w:rsidRPr="002B569F" w:rsidRDefault="00C038A4" w:rsidP="002B569F">
      <w:pPr>
        <w:ind w:firstLine="708"/>
        <w:rPr>
          <w:ins w:id="6880" w:author="Camilo Andrés Díaz Gómez" w:date="2023-03-28T15:20:00Z"/>
          <w:rFonts w:cs="Times New Roman"/>
          <w:szCs w:val="24"/>
        </w:rPr>
      </w:pPr>
    </w:p>
    <w:p w14:paraId="431D8D5B" w14:textId="5A437B53" w:rsidR="004441E7" w:rsidRPr="002B569F" w:rsidRDefault="004441E7" w:rsidP="002B569F">
      <w:pPr>
        <w:ind w:firstLine="708"/>
        <w:rPr>
          <w:ins w:id="6881" w:author="Camilo Andrés Díaz Gómez" w:date="2023-03-16T23:12:00Z"/>
          <w:rFonts w:cs="Times New Roman"/>
          <w:szCs w:val="24"/>
        </w:rPr>
      </w:pPr>
      <w:ins w:id="6882"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6883" w:author="Camilo Andrés Díaz Gómez" w:date="2023-03-28T15:20:00Z"/>
          <w:rFonts w:cs="Times New Roman"/>
          <w:i/>
          <w:iCs/>
          <w:szCs w:val="24"/>
        </w:rPr>
      </w:pPr>
    </w:p>
    <w:p w14:paraId="45F19AAC" w14:textId="004DDEB8" w:rsidR="00B1585C" w:rsidRPr="002B569F" w:rsidRDefault="00B1585C" w:rsidP="002B569F">
      <w:pPr>
        <w:jc w:val="left"/>
        <w:rPr>
          <w:ins w:id="6884" w:author="Steff Guzmán" w:date="2023-03-24T15:41:00Z"/>
          <w:rFonts w:cs="Times New Roman"/>
          <w:i/>
          <w:iCs/>
          <w:szCs w:val="24"/>
        </w:rPr>
      </w:pPr>
      <w:ins w:id="6885"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6886" w:author="Camilo Andrés Díaz Gómez" w:date="2023-03-16T23:12:00Z"/>
          <w:del w:id="6887" w:author="Steff Guzmán" w:date="2023-03-23T20:00:00Z"/>
          <w:rFonts w:cs="Times New Roman"/>
          <w:szCs w:val="24"/>
        </w:rPr>
      </w:pPr>
    </w:p>
    <w:p w14:paraId="7997ECAD" w14:textId="45C97EBF" w:rsidR="00440B06" w:rsidRPr="002B569F" w:rsidRDefault="00440B06">
      <w:pPr>
        <w:rPr>
          <w:ins w:id="6888" w:author="Camilo Andrés Díaz Gómez" w:date="2023-03-16T23:14:00Z"/>
          <w:rFonts w:cs="Times New Roman"/>
          <w:szCs w:val="24"/>
        </w:rPr>
        <w:pPrChange w:id="6889" w:author="Camilo Andrés Díaz Gómez" w:date="2023-03-28T17:43:00Z">
          <w:pPr>
            <w:ind w:firstLine="708"/>
          </w:pPr>
        </w:pPrChange>
      </w:pPr>
      <w:ins w:id="6890" w:author="Camilo Andrés Díaz Gómez" w:date="2023-03-16T23:13:00Z">
        <w:del w:id="6891"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6892" w:author="Steff Guzmán" w:date="2023-03-24T16:48:00Z"/>
          <w:del w:id="6893" w:author="Camilo Andrés Díaz Gómez" w:date="2023-03-28T15:20:00Z"/>
          <w:rFonts w:cs="Times New Roman"/>
          <w:szCs w:val="24"/>
        </w:rPr>
        <w:pPrChange w:id="6894" w:author="Camilo Andrés Díaz Gómez" w:date="2023-03-28T17:55:00Z">
          <w:pPr>
            <w:ind w:firstLine="708"/>
          </w:pPr>
        </w:pPrChange>
      </w:pPr>
      <w:ins w:id="6895" w:author="Steff Guzmán" w:date="2023-03-23T20:01:00Z">
        <w:r w:rsidRPr="002B569F">
          <w:rPr>
            <w:rFonts w:cs="Times New Roman"/>
            <w:szCs w:val="24"/>
          </w:rPr>
          <w:t>En la figura</w:t>
        </w:r>
      </w:ins>
      <w:ins w:id="6896" w:author="Steff Guzmán" w:date="2023-03-24T15:28:00Z">
        <w:r w:rsidR="00A84241" w:rsidRPr="002B569F">
          <w:rPr>
            <w:rFonts w:cs="Times New Roman"/>
            <w:szCs w:val="24"/>
          </w:rPr>
          <w:t xml:space="preserve"> 17</w:t>
        </w:r>
      </w:ins>
      <w:ins w:id="6897" w:author="Steff Guzmán" w:date="2023-03-23T20:01:00Z">
        <w:r w:rsidRPr="002B569F">
          <w:rPr>
            <w:rFonts w:cs="Times New Roman"/>
            <w:szCs w:val="24"/>
          </w:rPr>
          <w:t xml:space="preserve"> l</w:t>
        </w:r>
      </w:ins>
      <w:ins w:id="6898" w:author="Camilo Andrés Díaz Gómez" w:date="2023-03-16T23:14:00Z">
        <w:del w:id="6899"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w:t>
        </w:r>
        <w:proofErr w:type="spellStart"/>
        <w:r w:rsidR="00440B06" w:rsidRPr="002B569F">
          <w:rPr>
            <w:rFonts w:cs="Times New Roman"/>
            <w:szCs w:val="24"/>
          </w:rPr>
          <w:t>dfATrabajar</w:t>
        </w:r>
        <w:proofErr w:type="spellEnd"/>
        <w:r w:rsidR="00440B06" w:rsidRPr="002B569F">
          <w:rPr>
            <w:rFonts w:cs="Times New Roman"/>
            <w:szCs w:val="24"/>
          </w:rPr>
          <w:t xml:space="preserve"> para utilizar en el análisis. El nuevo DataFrame se llama </w:t>
        </w:r>
        <w:proofErr w:type="spellStart"/>
        <w:r w:rsidR="00440B06" w:rsidRPr="002B569F">
          <w:rPr>
            <w:rFonts w:cs="Times New Roman"/>
            <w:szCs w:val="24"/>
          </w:rPr>
          <w:t>dfAAnalisar</w:t>
        </w:r>
        <w:proofErr w:type="spellEnd"/>
        <w:r w:rsidR="00440B06" w:rsidRPr="002B569F">
          <w:rPr>
            <w:rFonts w:cs="Times New Roman"/>
            <w:szCs w:val="24"/>
          </w:rPr>
          <w:t xml:space="preserve"> y contiene las columnas necesarias para entrenar los </w:t>
        </w:r>
      </w:ins>
      <w:ins w:id="6900" w:author="Camilo Andrés Díaz Gómez" w:date="2023-03-16T23:15:00Z">
        <w:r w:rsidR="00440B06" w:rsidRPr="002B569F">
          <w:rPr>
            <w:rFonts w:cs="Times New Roman"/>
            <w:szCs w:val="24"/>
          </w:rPr>
          <w:t>modelos</w:t>
        </w:r>
      </w:ins>
      <w:ins w:id="6901" w:author="Camilo Andrés Díaz Gómez" w:date="2023-03-16T23:14:00Z">
        <w:r w:rsidR="00440B06" w:rsidRPr="002B569F">
          <w:rPr>
            <w:rFonts w:cs="Times New Roman"/>
            <w:szCs w:val="24"/>
          </w:rPr>
          <w:t xml:space="preserve">. Por </w:t>
        </w:r>
      </w:ins>
      <w:ins w:id="6902" w:author="Camilo Andrés Díaz Gómez" w:date="2023-03-16T23:15:00Z">
        <w:r w:rsidR="00440B06" w:rsidRPr="002B569F">
          <w:rPr>
            <w:rFonts w:cs="Times New Roman"/>
            <w:szCs w:val="24"/>
          </w:rPr>
          <w:t>último</w:t>
        </w:r>
      </w:ins>
      <w:ins w:id="6903" w:author="Camilo Andrés Díaz Gómez" w:date="2023-03-16T23:14:00Z">
        <w:r w:rsidR="00440B06" w:rsidRPr="002B569F">
          <w:rPr>
            <w:rFonts w:cs="Times New Roman"/>
            <w:szCs w:val="24"/>
          </w:rPr>
          <w:t>, se imprime el DataFrame para comprobar</w:t>
        </w:r>
      </w:ins>
      <w:ins w:id="6904"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6905" w:author="Steff Guzmán" w:date="2023-03-24T16:48:00Z"/>
          <w:rFonts w:cs="Times New Roman"/>
          <w:szCs w:val="24"/>
        </w:rPr>
        <w:pPrChange w:id="6906" w:author="Camilo Andrés Díaz Gómez" w:date="2023-03-28T17:55:00Z">
          <w:pPr>
            <w:ind w:firstLine="708"/>
          </w:pPr>
        </w:pPrChange>
      </w:pPr>
    </w:p>
    <w:p w14:paraId="0951E28D" w14:textId="77777777" w:rsidR="00717998" w:rsidRPr="002B569F" w:rsidRDefault="00717998" w:rsidP="002B569F">
      <w:pPr>
        <w:ind w:firstLine="708"/>
        <w:rPr>
          <w:ins w:id="6907" w:author="Steff Guzmán" w:date="2023-03-24T15:11:00Z"/>
          <w:rFonts w:cs="Times New Roman"/>
          <w:szCs w:val="24"/>
        </w:rPr>
      </w:pPr>
    </w:p>
    <w:p w14:paraId="5E28D5A6" w14:textId="0ABC45C4" w:rsidR="00842F9D" w:rsidRPr="002B569F" w:rsidRDefault="00842F9D">
      <w:pPr>
        <w:pStyle w:val="Descripcin"/>
        <w:spacing w:line="360" w:lineRule="auto"/>
        <w:rPr>
          <w:ins w:id="6908" w:author="Steff Guzmán" w:date="2023-03-24T16:48:00Z"/>
          <w:rFonts w:cs="Times New Roman"/>
          <w:szCs w:val="24"/>
        </w:rPr>
        <w:pPrChange w:id="6909" w:author="Camilo Andrés Díaz Gómez" w:date="2023-03-28T17:43:00Z">
          <w:pPr>
            <w:pStyle w:val="Descripcin"/>
          </w:pPr>
        </w:pPrChange>
      </w:pPr>
      <w:bookmarkStart w:id="6910" w:name="_Toc130919852"/>
      <w:ins w:id="691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16</w:t>
      </w:r>
      <w:ins w:id="6912" w:author="Steff Guzmán" w:date="2023-03-24T15:11:00Z">
        <w:r w:rsidRPr="002B569F">
          <w:rPr>
            <w:rFonts w:cs="Times New Roman"/>
            <w:szCs w:val="24"/>
          </w:rPr>
          <w:fldChar w:fldCharType="end"/>
        </w:r>
      </w:ins>
      <w:ins w:id="6913"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6914" w:author="Camilo Andrés Díaz Gómez" w:date="2023-03-28T17:42:00Z">
              <w:rPr>
                <w:rFonts w:cs="Times New Roman"/>
                <w:szCs w:val="24"/>
              </w:rPr>
            </w:rPrChange>
          </w:rPr>
          <w:t>Preparación del dataframe para entrenamiento</w:t>
        </w:r>
        <w:bookmarkEnd w:id="6910"/>
        <w:r w:rsidR="00871796" w:rsidRPr="002B569F">
          <w:rPr>
            <w:rFonts w:cs="Times New Roman"/>
            <w:szCs w:val="24"/>
          </w:rPr>
          <w:t xml:space="preserve"> </w:t>
        </w:r>
      </w:ins>
    </w:p>
    <w:p w14:paraId="6FA4B230" w14:textId="77777777" w:rsidR="00717998" w:rsidRPr="002B569F" w:rsidRDefault="00717998">
      <w:pPr>
        <w:rPr>
          <w:ins w:id="6915" w:author="Steff Guzmán" w:date="2023-03-23T20:00:00Z"/>
          <w:rFonts w:cs="Times New Roman"/>
        </w:rPr>
        <w:pPrChange w:id="6916" w:author="Camilo Andrés Díaz Gómez" w:date="2023-03-28T17:43:00Z">
          <w:pPr>
            <w:ind w:firstLine="708"/>
          </w:pPr>
        </w:pPrChange>
      </w:pPr>
    </w:p>
    <w:p w14:paraId="36A207BE" w14:textId="0F623084" w:rsidR="004441E7" w:rsidRPr="002B569F" w:rsidRDefault="004441E7" w:rsidP="002B569F">
      <w:pPr>
        <w:ind w:firstLine="708"/>
        <w:rPr>
          <w:ins w:id="6917" w:author="Camilo Andrés Díaz Gómez" w:date="2023-03-21T20:40:00Z"/>
          <w:rFonts w:cs="Times New Roman"/>
          <w:szCs w:val="24"/>
        </w:rPr>
      </w:pPr>
      <w:ins w:id="6918"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6919" w:author="Camilo Andrés Díaz Gómez" w:date="2023-03-28T15:20:00Z"/>
          <w:rFonts w:cs="Times New Roman"/>
          <w:i/>
          <w:iCs/>
          <w:szCs w:val="24"/>
        </w:rPr>
      </w:pPr>
    </w:p>
    <w:p w14:paraId="6A05F248" w14:textId="02BD9A23" w:rsidR="00B1585C" w:rsidRPr="002B569F" w:rsidRDefault="00B1585C" w:rsidP="002B569F">
      <w:pPr>
        <w:jc w:val="left"/>
        <w:rPr>
          <w:ins w:id="6920" w:author="Steff Guzmán" w:date="2023-03-24T15:41:00Z"/>
          <w:rFonts w:cs="Times New Roman"/>
          <w:i/>
          <w:iCs/>
          <w:szCs w:val="24"/>
        </w:rPr>
      </w:pPr>
      <w:ins w:id="6921"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6922" w:author="Camilo Andrés Díaz Gómez" w:date="2023-03-16T23:11:00Z"/>
          <w:rFonts w:cs="Times New Roman"/>
          <w:szCs w:val="24"/>
        </w:rPr>
      </w:pPr>
    </w:p>
    <w:p w14:paraId="3DB78A93" w14:textId="5AB1E632" w:rsidR="00440B06" w:rsidRPr="002B569F" w:rsidRDefault="00247E6E">
      <w:pPr>
        <w:pStyle w:val="Ttulo5"/>
        <w:ind w:left="708"/>
        <w:rPr>
          <w:ins w:id="6923" w:author="Camilo Andrés Díaz Gómez" w:date="2023-03-17T23:53:00Z"/>
          <w:rFonts w:cs="Times New Roman"/>
          <w:b/>
          <w:bCs/>
          <w:szCs w:val="24"/>
          <w:rPrChange w:id="6924" w:author="Camilo Andrés Díaz Gómez" w:date="2023-03-28T17:42:00Z">
            <w:rPr>
              <w:ins w:id="6925" w:author="Camilo Andrés Díaz Gómez" w:date="2023-03-17T23:53:00Z"/>
            </w:rPr>
          </w:rPrChange>
        </w:rPr>
        <w:pPrChange w:id="6926" w:author="Camilo Andrés Díaz Gómez" w:date="2023-03-28T17:43:00Z">
          <w:pPr>
            <w:ind w:firstLine="708"/>
          </w:pPr>
        </w:pPrChange>
      </w:pPr>
      <w:ins w:id="6927" w:author="Camilo Andrés Díaz Gómez" w:date="2023-03-17T23:53:00Z">
        <w:r w:rsidRPr="002B569F">
          <w:rPr>
            <w:rFonts w:ascii="Times New Roman" w:hAnsi="Times New Roman" w:cs="Times New Roman"/>
            <w:b/>
            <w:bCs/>
            <w:color w:val="auto"/>
            <w:szCs w:val="24"/>
            <w:rPrChange w:id="6928" w:author="Camilo Andrés Díaz Gómez" w:date="2023-03-28T17:42:00Z">
              <w:rPr/>
            </w:rPrChange>
          </w:rPr>
          <w:t xml:space="preserve">Modelos de </w:t>
        </w:r>
      </w:ins>
      <w:r w:rsidR="00D56345">
        <w:rPr>
          <w:rFonts w:ascii="Times New Roman" w:hAnsi="Times New Roman" w:cs="Times New Roman"/>
          <w:b/>
          <w:bCs/>
          <w:color w:val="auto"/>
          <w:szCs w:val="24"/>
        </w:rPr>
        <w:t>Machine Learning</w:t>
      </w:r>
    </w:p>
    <w:p w14:paraId="18EB2CA3" w14:textId="1849EDDF" w:rsidR="00247E6E" w:rsidRPr="002B569F" w:rsidDel="004441E7" w:rsidRDefault="00247E6E">
      <w:pPr>
        <w:ind w:firstLine="708"/>
        <w:rPr>
          <w:ins w:id="6929" w:author="Camilo Andrés Díaz Gómez" w:date="2023-03-16T23:11:00Z"/>
          <w:del w:id="6930" w:author="Steff Guzmán" w:date="2023-03-23T20:03:00Z"/>
          <w:rFonts w:cs="Times New Roman"/>
          <w:szCs w:val="24"/>
        </w:rPr>
      </w:pPr>
    </w:p>
    <w:p w14:paraId="67CF017E" w14:textId="67373204" w:rsidR="00440B06" w:rsidRPr="002B569F" w:rsidDel="004441E7" w:rsidRDefault="00717F4F">
      <w:pPr>
        <w:rPr>
          <w:ins w:id="6931" w:author="Camilo Andrés Díaz Gómez" w:date="2023-03-16T23:11:00Z"/>
          <w:del w:id="6932" w:author="Steff Guzmán" w:date="2023-03-23T20:03:00Z"/>
          <w:rFonts w:cs="Times New Roman"/>
          <w:szCs w:val="24"/>
        </w:rPr>
        <w:pPrChange w:id="6933" w:author="Camilo Andrés Díaz Gómez" w:date="2023-03-28T17:43:00Z">
          <w:pPr>
            <w:ind w:firstLine="708"/>
          </w:pPr>
        </w:pPrChange>
      </w:pPr>
      <w:ins w:id="6934" w:author="Camilo Andrés Díaz Gómez" w:date="2023-03-16T23:16:00Z">
        <w:del w:id="6935"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6936" w:author="Camilo Andrés Díaz Gómez" w:date="2023-03-16T23:11:00Z"/>
          <w:rFonts w:cs="Times New Roman"/>
          <w:szCs w:val="24"/>
        </w:rPr>
      </w:pPr>
      <w:ins w:id="6937" w:author="Camilo Andrés Díaz Gómez" w:date="2023-03-20T11:57:00Z">
        <w:del w:id="6938"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6939" w:author="Camilo Andrés Díaz Gómez" w:date="2023-03-20T11:58:00Z"/>
          <w:rFonts w:cs="Times New Roman"/>
          <w:szCs w:val="24"/>
        </w:rPr>
        <w:pPrChange w:id="6940" w:author="Camilo Andrés Díaz Gómez" w:date="2023-03-28T17:55:00Z">
          <w:pPr>
            <w:ind w:firstLine="708"/>
          </w:pPr>
        </w:pPrChange>
      </w:pPr>
      <w:ins w:id="6941" w:author="Steff Guzmán" w:date="2023-03-23T20:03:00Z">
        <w:r w:rsidRPr="002B569F">
          <w:rPr>
            <w:rFonts w:cs="Times New Roman"/>
            <w:szCs w:val="24"/>
          </w:rPr>
          <w:t xml:space="preserve">Las </w:t>
        </w:r>
      </w:ins>
      <w:r w:rsidR="00D56345" w:rsidRPr="002B569F">
        <w:rPr>
          <w:rFonts w:cs="Times New Roman"/>
          <w:szCs w:val="24"/>
        </w:rPr>
        <w:t>líneas</w:t>
      </w:r>
      <w:ins w:id="6942" w:author="Steff Guzmán" w:date="2023-03-23T20:03:00Z">
        <w:r w:rsidRPr="002B569F">
          <w:rPr>
            <w:rFonts w:cs="Times New Roman"/>
            <w:szCs w:val="24"/>
          </w:rPr>
          <w:t xml:space="preserve"> de código de la figura</w:t>
        </w:r>
      </w:ins>
      <w:ins w:id="6943" w:author="Steff Guzmán" w:date="2023-03-24T15:28:00Z">
        <w:r w:rsidR="00A84241" w:rsidRPr="002B569F">
          <w:rPr>
            <w:rFonts w:cs="Times New Roman"/>
            <w:szCs w:val="24"/>
          </w:rPr>
          <w:t xml:space="preserve"> 18</w:t>
        </w:r>
      </w:ins>
      <w:ins w:id="6944" w:author="Steff Guzmán" w:date="2023-03-23T20:04:00Z">
        <w:r w:rsidRPr="002B569F">
          <w:rPr>
            <w:rFonts w:cs="Times New Roman"/>
            <w:szCs w:val="24"/>
          </w:rPr>
          <w:t>,</w:t>
        </w:r>
      </w:ins>
      <w:ins w:id="6945" w:author="Steff Guzmán" w:date="2023-03-23T20:03:00Z">
        <w:r w:rsidRPr="002B569F">
          <w:rPr>
            <w:rFonts w:cs="Times New Roman"/>
            <w:szCs w:val="24"/>
          </w:rPr>
          <w:t xml:space="preserve"> </w:t>
        </w:r>
      </w:ins>
      <w:ins w:id="6946" w:author="Camilo Andrés Díaz Gómez" w:date="2023-03-16T23:17:00Z">
        <w:del w:id="6947"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 xml:space="preserve">crean variables independientes para cada columna del DataFrame </w:t>
        </w:r>
        <w:proofErr w:type="spellStart"/>
        <w:r w:rsidR="00717F4F" w:rsidRPr="002B569F">
          <w:rPr>
            <w:rFonts w:cs="Times New Roman"/>
            <w:szCs w:val="24"/>
          </w:rPr>
          <w:t>dfAAnalisar</w:t>
        </w:r>
        <w:proofErr w:type="spellEnd"/>
        <w:r w:rsidR="00717F4F" w:rsidRPr="002B569F">
          <w:rPr>
            <w:rFonts w:cs="Times New Roman"/>
            <w:szCs w:val="24"/>
          </w:rPr>
          <w:t xml:space="preserve">. Cada variable almacena una representación de la columna correspondiente en forma de un arreglo de valores </w:t>
        </w:r>
        <w:proofErr w:type="spellStart"/>
        <w:r w:rsidR="00717F4F" w:rsidRPr="002B569F">
          <w:rPr>
            <w:rFonts w:cs="Times New Roman"/>
            <w:szCs w:val="24"/>
          </w:rPr>
          <w:t>numpy</w:t>
        </w:r>
        <w:proofErr w:type="spellEnd"/>
        <w:r w:rsidR="00717F4F" w:rsidRPr="002B569F">
          <w:rPr>
            <w:rFonts w:cs="Times New Roman"/>
            <w:szCs w:val="24"/>
          </w:rPr>
          <w:t>. Los nombres de las variables se asignan de acuerdo al nombre de la columna del DataFrame.</w:t>
        </w:r>
      </w:ins>
    </w:p>
    <w:p w14:paraId="37D71134" w14:textId="5916623A" w:rsidR="00D66BB6" w:rsidRPr="002B569F" w:rsidRDefault="00D66BB6" w:rsidP="002B569F">
      <w:pPr>
        <w:ind w:firstLine="708"/>
        <w:rPr>
          <w:ins w:id="6948" w:author="Camilo Andrés Díaz Gómez" w:date="2023-03-20T11:58:00Z"/>
          <w:rFonts w:cs="Times New Roman"/>
          <w:szCs w:val="24"/>
        </w:rPr>
      </w:pPr>
    </w:p>
    <w:p w14:paraId="7E477A94" w14:textId="2B69ECAD" w:rsidR="00D66BB6" w:rsidRPr="002B569F" w:rsidRDefault="00D66BB6">
      <w:pPr>
        <w:ind w:left="708" w:firstLine="708"/>
        <w:rPr>
          <w:ins w:id="6949" w:author="Camilo Andrés Díaz Gómez" w:date="2023-03-20T11:58:00Z"/>
          <w:rFonts w:cs="Times New Roman"/>
          <w:szCs w:val="24"/>
        </w:rPr>
        <w:pPrChange w:id="6950" w:author="Camilo Andrés Díaz Gómez" w:date="2023-03-28T17:55:00Z">
          <w:pPr>
            <w:ind w:firstLine="708"/>
          </w:pPr>
        </w:pPrChange>
      </w:pPr>
      <w:ins w:id="6951" w:author="Camilo Andrés Díaz Gómez" w:date="2023-03-20T11:58:00Z">
        <w:r w:rsidRPr="002B569F">
          <w:rPr>
            <w:rFonts w:cs="Times New Roman"/>
            <w:szCs w:val="24"/>
          </w:rPr>
          <w:t xml:space="preserve">Luego, se crea un DataFrame vacío llamado </w:t>
        </w:r>
        <w:proofErr w:type="spellStart"/>
        <w:r w:rsidRPr="002B569F">
          <w:rPr>
            <w:rFonts w:cs="Times New Roman"/>
            <w:szCs w:val="24"/>
          </w:rPr>
          <w:t>dfFinalPruebas</w:t>
        </w:r>
        <w:proofErr w:type="spellEnd"/>
        <w:r w:rsidRPr="002B569F">
          <w:rPr>
            <w:rFonts w:cs="Times New Roman"/>
            <w:szCs w:val="24"/>
          </w:rPr>
          <w:t xml:space="preserve"> </w:t>
        </w:r>
      </w:ins>
      <w:ins w:id="6952" w:author="Steff Guzmán" w:date="2023-03-23T20:05:00Z">
        <w:r w:rsidR="004441E7" w:rsidRPr="002B569F">
          <w:rPr>
            <w:rFonts w:cs="Times New Roman"/>
            <w:szCs w:val="24"/>
          </w:rPr>
          <w:t>(</w:t>
        </w:r>
      </w:ins>
      <w:ins w:id="6953" w:author="Steff Guzmán" w:date="2023-03-23T20:04:00Z">
        <w:r w:rsidR="004441E7" w:rsidRPr="002B569F">
          <w:rPr>
            <w:rFonts w:cs="Times New Roman"/>
            <w:szCs w:val="24"/>
          </w:rPr>
          <w:t>Ver figura</w:t>
        </w:r>
      </w:ins>
      <w:ins w:id="6954" w:author="Steff Guzmán" w:date="2023-03-24T15:28:00Z">
        <w:r w:rsidR="00A84241" w:rsidRPr="002B569F">
          <w:rPr>
            <w:rFonts w:cs="Times New Roman"/>
            <w:szCs w:val="24"/>
            <w:rPrChange w:id="6955" w:author="Camilo Andrés Díaz Gómez" w:date="2023-03-28T17:42:00Z">
              <w:rPr>
                <w:rFonts w:cs="Times New Roman"/>
                <w:szCs w:val="24"/>
                <w:highlight w:val="yellow"/>
              </w:rPr>
            </w:rPrChange>
          </w:rPr>
          <w:t xml:space="preserve"> 18</w:t>
        </w:r>
      </w:ins>
      <w:ins w:id="6956" w:author="Steff Guzmán" w:date="2023-03-23T20:04:00Z">
        <w:r w:rsidR="004441E7" w:rsidRPr="002B569F">
          <w:rPr>
            <w:rFonts w:cs="Times New Roman"/>
            <w:szCs w:val="24"/>
          </w:rPr>
          <w:t>)</w:t>
        </w:r>
      </w:ins>
      <w:ins w:id="6957" w:author="Steff Guzmán" w:date="2023-03-23T20:05:00Z">
        <w:r w:rsidR="004441E7" w:rsidRPr="002B569F">
          <w:rPr>
            <w:rFonts w:cs="Times New Roman"/>
            <w:szCs w:val="24"/>
          </w:rPr>
          <w:t>,</w:t>
        </w:r>
      </w:ins>
      <w:ins w:id="6958" w:author="Steff Guzmán" w:date="2023-03-23T20:04:00Z">
        <w:r w:rsidR="004441E7" w:rsidRPr="002B569F">
          <w:rPr>
            <w:rFonts w:cs="Times New Roman"/>
            <w:szCs w:val="24"/>
          </w:rPr>
          <w:t xml:space="preserve"> </w:t>
        </w:r>
      </w:ins>
      <w:ins w:id="6959"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w:t>
        </w:r>
      </w:ins>
      <w:r w:rsidR="00D56345">
        <w:rPr>
          <w:rFonts w:cs="Times New Roman"/>
          <w:szCs w:val="24"/>
        </w:rPr>
        <w:t>KNN</w:t>
      </w:r>
      <w:ins w:id="6960"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6961" w:author="Steff Guzmán" w:date="2023-03-24T16:48:00Z"/>
          <w:del w:id="6962" w:author="Camilo Andrés Díaz Gómez" w:date="2023-03-28T15:20:00Z"/>
          <w:rFonts w:cs="Times New Roman"/>
          <w:szCs w:val="24"/>
        </w:rPr>
        <w:pPrChange w:id="6963"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6964" w:author="Steff Guzmán" w:date="2023-03-24T16:48:00Z"/>
          <w:del w:id="6965" w:author="Camilo Andrés Díaz Gómez" w:date="2023-03-28T15:20:00Z"/>
          <w:rFonts w:cs="Times New Roman"/>
          <w:szCs w:val="24"/>
        </w:rPr>
        <w:pPrChange w:id="6966"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6967" w:author="Steff Guzmán" w:date="2023-03-24T16:48:00Z"/>
          <w:del w:id="6968" w:author="Camilo Andrés Díaz Gómez" w:date="2023-03-28T15:20:00Z"/>
          <w:rFonts w:cs="Times New Roman"/>
          <w:szCs w:val="24"/>
        </w:rPr>
        <w:pPrChange w:id="6969" w:author="Camilo Andrés Díaz Gómez" w:date="2023-03-28T17:43:00Z">
          <w:pPr>
            <w:pStyle w:val="Descripcin"/>
          </w:pPr>
        </w:pPrChange>
      </w:pPr>
    </w:p>
    <w:p w14:paraId="7CF70E87" w14:textId="77777777" w:rsidR="00717998" w:rsidRPr="002B569F" w:rsidRDefault="00717998">
      <w:pPr>
        <w:rPr>
          <w:ins w:id="6970" w:author="Steff Guzmán" w:date="2023-03-24T16:48:00Z"/>
          <w:rFonts w:cs="Times New Roman"/>
        </w:rPr>
        <w:pPrChange w:id="6971" w:author="Camilo Andrés Díaz Gómez" w:date="2023-03-28T17:43:00Z">
          <w:pPr>
            <w:pStyle w:val="Descripcin"/>
          </w:pPr>
        </w:pPrChange>
      </w:pPr>
    </w:p>
    <w:p w14:paraId="4AC31FD0" w14:textId="5A52148F" w:rsidR="00D66BB6" w:rsidRPr="002B569F" w:rsidRDefault="00842F9D">
      <w:pPr>
        <w:pStyle w:val="Descripcin"/>
        <w:spacing w:line="360" w:lineRule="auto"/>
        <w:rPr>
          <w:ins w:id="6972" w:author="Steff Guzmán" w:date="2023-03-24T16:48:00Z"/>
          <w:rFonts w:cs="Times New Roman"/>
          <w:szCs w:val="24"/>
        </w:rPr>
        <w:pPrChange w:id="6973" w:author="Camilo Andrés Díaz Gómez" w:date="2023-03-28T17:43:00Z">
          <w:pPr>
            <w:pStyle w:val="Descripcin"/>
          </w:pPr>
        </w:pPrChange>
      </w:pPr>
      <w:bookmarkStart w:id="6974" w:name="_Toc130919853"/>
      <w:ins w:id="697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17</w:t>
      </w:r>
      <w:ins w:id="6976" w:author="Steff Guzmán" w:date="2023-03-24T15:11:00Z">
        <w:r w:rsidRPr="002B569F">
          <w:rPr>
            <w:rFonts w:cs="Times New Roman"/>
            <w:szCs w:val="24"/>
          </w:rPr>
          <w:fldChar w:fldCharType="end"/>
        </w:r>
      </w:ins>
      <w:ins w:id="6977" w:author="JHONATAN MAURICIO VILLARREAL CORREDOR" w:date="2023-03-24T17:44:00Z">
        <w:r w:rsidR="00871796" w:rsidRPr="002B569F">
          <w:rPr>
            <w:rFonts w:cs="Times New Roman"/>
            <w:szCs w:val="24"/>
          </w:rPr>
          <w:t xml:space="preserve"> </w:t>
        </w:r>
      </w:ins>
      <w:ins w:id="6978" w:author="JHONATAN MAURICIO VILLARREAL CORREDOR" w:date="2023-03-24T17:45:00Z">
        <w:r w:rsidR="00871796" w:rsidRPr="002B569F">
          <w:rPr>
            <w:rFonts w:cs="Times New Roman"/>
            <w:b w:val="0"/>
            <w:bCs/>
            <w:i/>
            <w:iCs w:val="0"/>
            <w:szCs w:val="24"/>
            <w:rPrChange w:id="6979" w:author="Camilo Andrés Díaz Gómez" w:date="2023-03-28T17:42:00Z">
              <w:rPr>
                <w:rFonts w:cs="Times New Roman"/>
                <w:szCs w:val="24"/>
              </w:rPr>
            </w:rPrChange>
          </w:rPr>
          <w:t>Creación de variables</w:t>
        </w:r>
        <w:bookmarkEnd w:id="6974"/>
        <w:r w:rsidR="00871796" w:rsidRPr="002B569F">
          <w:rPr>
            <w:rFonts w:cs="Times New Roman"/>
            <w:szCs w:val="24"/>
          </w:rPr>
          <w:t xml:space="preserve"> </w:t>
        </w:r>
      </w:ins>
    </w:p>
    <w:p w14:paraId="477C4E66" w14:textId="77777777" w:rsidR="00717998" w:rsidRPr="002B569F" w:rsidRDefault="00717998">
      <w:pPr>
        <w:rPr>
          <w:ins w:id="6980" w:author="Camilo Andrés Díaz Gómez" w:date="2023-03-16T23:17:00Z"/>
          <w:rFonts w:cs="Times New Roman"/>
        </w:rPr>
        <w:pPrChange w:id="6981" w:author="Camilo Andrés Díaz Gómez" w:date="2023-03-28T17:43:00Z">
          <w:pPr>
            <w:ind w:firstLine="708"/>
          </w:pPr>
        </w:pPrChange>
      </w:pPr>
    </w:p>
    <w:p w14:paraId="388F8134" w14:textId="0C8E8F7B" w:rsidR="00717F4F" w:rsidRPr="002B569F" w:rsidRDefault="004441E7" w:rsidP="002B569F">
      <w:pPr>
        <w:ind w:firstLine="708"/>
        <w:rPr>
          <w:ins w:id="6982" w:author="Steff Guzmán" w:date="2023-03-23T20:03:00Z"/>
          <w:rFonts w:cs="Times New Roman"/>
          <w:szCs w:val="24"/>
        </w:rPr>
      </w:pPr>
      <w:ins w:id="6983"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6984" w:author="Camilo Andrés Díaz Gómez" w:date="2023-03-16T23:17:00Z"/>
          <w:rFonts w:cs="Times New Roman"/>
          <w:szCs w:val="24"/>
        </w:rPr>
      </w:pPr>
      <w:ins w:id="6985"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6986" w:author="Camilo Andrés Díaz Gómez" w:date="2023-03-28T15:20:00Z"/>
          <w:rFonts w:cs="Times New Roman"/>
          <w:i/>
          <w:iCs/>
          <w:szCs w:val="24"/>
        </w:rPr>
      </w:pPr>
    </w:p>
    <w:p w14:paraId="0E32E0EA" w14:textId="1F40ACC7" w:rsidR="00B1585C" w:rsidRPr="002B569F" w:rsidRDefault="00B1585C" w:rsidP="002B569F">
      <w:pPr>
        <w:jc w:val="left"/>
        <w:rPr>
          <w:ins w:id="6987" w:author="Steff Guzmán" w:date="2023-03-24T15:42:00Z"/>
          <w:rFonts w:cs="Times New Roman"/>
          <w:i/>
          <w:iCs/>
          <w:szCs w:val="24"/>
        </w:rPr>
      </w:pPr>
      <w:ins w:id="6988"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6989"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6990" w:author="Camilo Andrés Díaz Gómez" w:date="2023-03-16T23:38:00Z"/>
          <w:del w:id="6991" w:author="Steff Guzmán" w:date="2023-03-23T20:05:00Z"/>
          <w:rFonts w:ascii="Times New Roman" w:hAnsi="Times New Roman" w:cs="Times New Roman"/>
          <w:b/>
          <w:bCs/>
          <w:color w:val="auto"/>
          <w:rPrChange w:id="6992" w:author="Camilo Andrés Díaz Gómez" w:date="2023-03-28T17:42:00Z">
            <w:rPr>
              <w:ins w:id="6993" w:author="Camilo Andrés Díaz Gómez" w:date="2023-03-16T23:38:00Z"/>
              <w:del w:id="6994" w:author="Steff Guzmán" w:date="2023-03-23T20:05:00Z"/>
            </w:rPr>
          </w:rPrChange>
        </w:rPr>
        <w:pPrChange w:id="6995" w:author="Camilo Andrés Díaz Gómez" w:date="2023-03-28T17:43:00Z">
          <w:pPr>
            <w:pStyle w:val="Ttulo3"/>
            <w:ind w:firstLine="708"/>
          </w:pPr>
        </w:pPrChange>
      </w:pPr>
      <w:ins w:id="6996" w:author="Camilo Andrés Díaz Gómez" w:date="2023-03-16T23:39:00Z">
        <w:r w:rsidRPr="002B569F">
          <w:rPr>
            <w:rFonts w:ascii="Times New Roman" w:hAnsi="Times New Roman" w:cs="Times New Roman"/>
            <w:b/>
            <w:bCs/>
            <w:color w:val="auto"/>
            <w:szCs w:val="24"/>
            <w:rPrChange w:id="6997" w:author="Camilo Andrés Díaz Gómez" w:date="2023-03-28T17:42:00Z">
              <w:rPr/>
            </w:rPrChange>
          </w:rPr>
          <w:t xml:space="preserve">Regresión </w:t>
        </w:r>
      </w:ins>
      <w:ins w:id="6998" w:author="Camilo Andrés Díaz Gómez" w:date="2023-03-17T23:53:00Z">
        <w:r w:rsidR="00247E6E" w:rsidRPr="002B569F">
          <w:rPr>
            <w:rFonts w:ascii="Times New Roman" w:hAnsi="Times New Roman" w:cs="Times New Roman"/>
            <w:b/>
            <w:bCs/>
            <w:color w:val="auto"/>
            <w:szCs w:val="24"/>
            <w:rPrChange w:id="6999"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000" w:author="Camilo Andrés Díaz Gómez" w:date="2023-03-16T23:17:00Z"/>
          <w:rFonts w:cs="Times New Roman"/>
          <w:szCs w:val="24"/>
        </w:rPr>
        <w:pPrChange w:id="7001" w:author="Camilo Andrés Díaz Gómez" w:date="2023-03-28T17:43:00Z">
          <w:pPr>
            <w:ind w:firstLine="708"/>
          </w:pPr>
        </w:pPrChange>
      </w:pPr>
    </w:p>
    <w:p w14:paraId="4686E6B7" w14:textId="7A3BCBB8" w:rsidR="00717F4F" w:rsidRPr="002B569F" w:rsidDel="004441E7" w:rsidRDefault="00717F4F">
      <w:pPr>
        <w:rPr>
          <w:ins w:id="7002" w:author="Camilo Andrés Díaz Gómez" w:date="2023-03-16T23:18:00Z"/>
          <w:del w:id="7003" w:author="Steff Guzmán" w:date="2023-03-23T20:05:00Z"/>
          <w:rFonts w:cs="Times New Roman"/>
          <w:szCs w:val="24"/>
        </w:rPr>
        <w:pPrChange w:id="7004" w:author="Camilo Andrés Díaz Gómez" w:date="2023-03-28T17:43:00Z">
          <w:pPr>
            <w:ind w:firstLine="708"/>
          </w:pPr>
        </w:pPrChange>
      </w:pPr>
      <w:ins w:id="7005" w:author="Camilo Andrés Díaz Gómez" w:date="2023-03-16T23:18:00Z">
        <w:del w:id="7006"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007" w:author="Camilo Andrés Díaz Gómez" w:date="2023-03-16T23:18:00Z"/>
          <w:rFonts w:cs="Times New Roman"/>
          <w:szCs w:val="24"/>
        </w:rPr>
        <w:pPrChange w:id="7008" w:author="Camilo Andrés Díaz Gómez" w:date="2023-03-28T17:43:00Z">
          <w:pPr>
            <w:ind w:firstLine="708"/>
          </w:pPr>
        </w:pPrChange>
      </w:pPr>
    </w:p>
    <w:p w14:paraId="5E425EAE" w14:textId="3479F7E0" w:rsidR="00717F4F" w:rsidRPr="002B569F" w:rsidRDefault="00717F4F">
      <w:pPr>
        <w:ind w:left="708" w:firstLine="708"/>
        <w:rPr>
          <w:ins w:id="7009" w:author="Steff Guzmán" w:date="2023-03-24T16:48:00Z"/>
          <w:rFonts w:cs="Times New Roman"/>
          <w:szCs w:val="24"/>
        </w:rPr>
        <w:pPrChange w:id="7010" w:author="Camilo Andrés Díaz Gómez" w:date="2023-03-28T17:59:00Z">
          <w:pPr>
            <w:ind w:firstLine="708"/>
          </w:pPr>
        </w:pPrChange>
      </w:pPr>
      <w:ins w:id="7011" w:author="Camilo Andrés Díaz Gómez" w:date="2023-03-16T23:18:00Z">
        <w:r w:rsidRPr="002B569F">
          <w:rPr>
            <w:rFonts w:cs="Times New Roman"/>
            <w:szCs w:val="24"/>
          </w:rPr>
          <w:t>E</w:t>
        </w:r>
        <w:del w:id="7012" w:author="Steff Guzmán" w:date="2023-03-23T20:05:00Z">
          <w:r w:rsidRPr="002B569F" w:rsidDel="004441E7">
            <w:rPr>
              <w:rFonts w:cs="Times New Roman"/>
              <w:szCs w:val="24"/>
            </w:rPr>
            <w:delText xml:space="preserve">stas líneas </w:delText>
          </w:r>
        </w:del>
      </w:ins>
      <w:ins w:id="7013" w:author="Steff Guzmán" w:date="2023-03-23T20:05:00Z">
        <w:r w:rsidR="004441E7" w:rsidRPr="002B569F">
          <w:rPr>
            <w:rFonts w:cs="Times New Roman"/>
            <w:szCs w:val="24"/>
          </w:rPr>
          <w:t>n la Figura</w:t>
        </w:r>
      </w:ins>
      <w:ins w:id="7014" w:author="Steff Guzmán" w:date="2023-03-24T15:28:00Z">
        <w:r w:rsidR="00A84241" w:rsidRPr="002B569F">
          <w:rPr>
            <w:rFonts w:cs="Times New Roman"/>
            <w:szCs w:val="24"/>
          </w:rPr>
          <w:t xml:space="preserve"> 19</w:t>
        </w:r>
      </w:ins>
      <w:ins w:id="7015" w:author="Steff Guzmán" w:date="2023-03-23T20:05:00Z">
        <w:r w:rsidR="004441E7" w:rsidRPr="002B569F">
          <w:rPr>
            <w:rFonts w:cs="Times New Roman"/>
            <w:szCs w:val="24"/>
          </w:rPr>
          <w:t xml:space="preserve"> las </w:t>
        </w:r>
      </w:ins>
      <w:ins w:id="7016" w:author="Steff Guzmán" w:date="2023-03-23T20:06:00Z">
        <w:r w:rsidR="004441E7" w:rsidRPr="002B569F">
          <w:rPr>
            <w:rFonts w:cs="Times New Roman"/>
            <w:szCs w:val="24"/>
          </w:rPr>
          <w:t xml:space="preserve">líneas </w:t>
        </w:r>
      </w:ins>
      <w:ins w:id="7017"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018" w:author="Steff Guzmán" w:date="2023-03-24T15:11:00Z"/>
          <w:rFonts w:cs="Times New Roman"/>
          <w:szCs w:val="24"/>
        </w:rPr>
      </w:pPr>
    </w:p>
    <w:p w14:paraId="05DCCF27" w14:textId="58CAFA87" w:rsidR="00842F9D" w:rsidRPr="002B569F" w:rsidRDefault="00842F9D">
      <w:pPr>
        <w:pStyle w:val="Descripcin"/>
        <w:spacing w:line="360" w:lineRule="auto"/>
        <w:rPr>
          <w:ins w:id="7019" w:author="Steff Guzmán" w:date="2023-03-24T16:48:00Z"/>
          <w:rFonts w:cs="Times New Roman"/>
          <w:szCs w:val="24"/>
        </w:rPr>
        <w:pPrChange w:id="7020" w:author="Camilo Andrés Díaz Gómez" w:date="2023-03-28T17:43:00Z">
          <w:pPr>
            <w:pStyle w:val="Descripcin"/>
          </w:pPr>
        </w:pPrChange>
      </w:pPr>
      <w:bookmarkStart w:id="7021" w:name="_Toc130919854"/>
      <w:ins w:id="7022"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18</w:t>
      </w:r>
      <w:ins w:id="7023" w:author="Steff Guzmán" w:date="2023-03-24T15:11:00Z">
        <w:r w:rsidRPr="002B569F">
          <w:rPr>
            <w:rFonts w:cs="Times New Roman"/>
            <w:szCs w:val="24"/>
          </w:rPr>
          <w:fldChar w:fldCharType="end"/>
        </w:r>
      </w:ins>
      <w:ins w:id="7024"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025" w:author="Camilo Andrés Díaz Gómez" w:date="2023-03-28T17:42:00Z">
              <w:rPr>
                <w:rFonts w:cs="Times New Roman"/>
                <w:szCs w:val="24"/>
              </w:rPr>
            </w:rPrChange>
          </w:rPr>
          <w:t>Entrenami</w:t>
        </w:r>
      </w:ins>
      <w:ins w:id="7026" w:author="JHONATAN MAURICIO VILLARREAL CORREDOR" w:date="2023-03-24T17:46:00Z">
        <w:r w:rsidR="00871796" w:rsidRPr="002B569F">
          <w:rPr>
            <w:rFonts w:cs="Times New Roman"/>
            <w:b w:val="0"/>
            <w:bCs/>
            <w:i/>
            <w:iCs w:val="0"/>
            <w:szCs w:val="24"/>
            <w:rPrChange w:id="7027" w:author="Camilo Andrés Díaz Gómez" w:date="2023-03-28T17:42:00Z">
              <w:rPr>
                <w:rFonts w:cs="Times New Roman"/>
                <w:szCs w:val="24"/>
              </w:rPr>
            </w:rPrChange>
          </w:rPr>
          <w:t>ento del modelo</w:t>
        </w:r>
        <w:bookmarkEnd w:id="7021"/>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028" w:author="Steff Guzmán" w:date="2023-03-24T16:50:00Z"/>
          <w:rFonts w:cs="Times New Roman"/>
          <w:szCs w:val="24"/>
        </w:rPr>
      </w:pPr>
    </w:p>
    <w:p w14:paraId="6136E4DB" w14:textId="274CE7F5" w:rsidR="004441E7" w:rsidRPr="002B569F" w:rsidRDefault="004441E7">
      <w:pPr>
        <w:ind w:firstLine="708"/>
        <w:jc w:val="center"/>
        <w:rPr>
          <w:ins w:id="7029" w:author="Camilo Andrés Díaz Gómez" w:date="2023-03-16T23:18:00Z"/>
          <w:rFonts w:cs="Times New Roman"/>
          <w:szCs w:val="24"/>
        </w:rPr>
        <w:pPrChange w:id="7030" w:author="Camilo Andrés Díaz Gómez" w:date="2023-03-28T17:43:00Z">
          <w:pPr>
            <w:ind w:firstLine="708"/>
          </w:pPr>
        </w:pPrChange>
      </w:pPr>
      <w:ins w:id="7031"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032" w:author="Camilo Andrés Díaz Gómez" w:date="2023-03-28T15:20:00Z"/>
          <w:rFonts w:cs="Times New Roman"/>
          <w:i/>
          <w:iCs/>
          <w:szCs w:val="24"/>
        </w:rPr>
      </w:pPr>
    </w:p>
    <w:p w14:paraId="30DFFD70" w14:textId="41B2CCA6" w:rsidR="00B1585C" w:rsidRPr="002B569F" w:rsidRDefault="00B1585C" w:rsidP="002B569F">
      <w:pPr>
        <w:jc w:val="left"/>
        <w:rPr>
          <w:ins w:id="7033" w:author="Steff Guzmán" w:date="2023-03-24T15:42:00Z"/>
          <w:rFonts w:cs="Times New Roman"/>
          <w:i/>
          <w:iCs/>
          <w:szCs w:val="24"/>
        </w:rPr>
      </w:pPr>
      <w:ins w:id="7034"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035" w:author="Camilo Andrés Díaz Gómez" w:date="2023-03-16T23:18:00Z"/>
          <w:rFonts w:cs="Times New Roman"/>
          <w:szCs w:val="24"/>
        </w:rPr>
      </w:pPr>
    </w:p>
    <w:p w14:paraId="67E1D1D8" w14:textId="77777777" w:rsidR="00717F4F" w:rsidRPr="002B569F" w:rsidRDefault="00717F4F" w:rsidP="002B569F">
      <w:pPr>
        <w:ind w:firstLine="708"/>
        <w:rPr>
          <w:ins w:id="7036" w:author="Camilo Andrés Díaz Gómez" w:date="2023-03-16T23:18:00Z"/>
          <w:rFonts w:cs="Times New Roman"/>
          <w:szCs w:val="24"/>
        </w:rPr>
      </w:pPr>
      <w:ins w:id="7037"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038"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039" w:author="Camilo Andrés Díaz Gómez" w:date="2023-03-16T23:18:00Z"/>
          <w:rFonts w:cs="Times New Roman"/>
          <w:szCs w:val="24"/>
        </w:rPr>
        <w:pPrChange w:id="7040" w:author="Camilo Andrés Díaz Gómez" w:date="2023-03-28T17:43:00Z">
          <w:pPr>
            <w:ind w:firstLine="708"/>
          </w:pPr>
        </w:pPrChange>
      </w:pPr>
      <w:ins w:id="7041" w:author="Camilo Andrés Díaz Gómez" w:date="2023-03-16T23:18:00Z">
        <w:r w:rsidRPr="002B569F">
          <w:rPr>
            <w:rFonts w:cs="Times New Roman"/>
            <w:szCs w:val="24"/>
          </w:rPr>
          <w:t>X=</w:t>
        </w:r>
        <w:proofErr w:type="spellStart"/>
        <w:r w:rsidRPr="002B569F">
          <w:rPr>
            <w:rFonts w:cs="Times New Roman"/>
            <w:szCs w:val="24"/>
          </w:rPr>
          <w:t>np.array</w:t>
        </w:r>
        <w:proofErr w:type="spellEnd"/>
        <w:r w:rsidRPr="002B569F">
          <w:rPr>
            <w:rFonts w:cs="Times New Roman"/>
            <w:szCs w:val="24"/>
          </w:rPr>
          <w:t>([</w:t>
        </w:r>
        <w:proofErr w:type="spellStart"/>
        <w:proofErr w:type="gramStart"/>
        <w:r w:rsidRPr="002B569F">
          <w:rPr>
            <w:rFonts w:cs="Times New Roman"/>
            <w:szCs w:val="24"/>
          </w:rPr>
          <w:t>humedad,fechaHora</w:t>
        </w:r>
        <w:proofErr w:type="spellEnd"/>
        <w:proofErr w:type="gramEnd"/>
        <w:r w:rsidRPr="002B569F">
          <w:rPr>
            <w:rFonts w:cs="Times New Roman"/>
            <w:szCs w:val="24"/>
          </w:rPr>
          <w:t xml:space="preserve">]).T: Se crea una matriz </w:t>
        </w:r>
        <w:proofErr w:type="spellStart"/>
        <w:r w:rsidRPr="002B569F">
          <w:rPr>
            <w:rFonts w:cs="Times New Roman"/>
            <w:szCs w:val="24"/>
          </w:rPr>
          <w:t>NumPy</w:t>
        </w:r>
        <w:proofErr w:type="spellEnd"/>
        <w:r w:rsidRPr="002B569F">
          <w:rPr>
            <w:rFonts w:cs="Times New Roman"/>
            <w:szCs w:val="24"/>
          </w:rPr>
          <w:t xml:space="preserve"> X que contiene las características de entrada del modelo. Aquí, las características son la humedad y la hora del día. Los valores de la humedad y la hora se extraen de las variables humedad y </w:t>
        </w:r>
        <w:proofErr w:type="spellStart"/>
        <w:r w:rsidRPr="002B569F">
          <w:rPr>
            <w:rFonts w:cs="Times New Roman"/>
            <w:szCs w:val="24"/>
          </w:rPr>
          <w:t>fechaHora</w:t>
        </w:r>
        <w:proofErr w:type="spellEnd"/>
        <w:r w:rsidRPr="002B569F">
          <w:rPr>
            <w:rFonts w:cs="Times New Roman"/>
            <w:szCs w:val="24"/>
          </w:rPr>
          <w:t>, respectivamente, que se crearon previamente.</w:t>
        </w:r>
      </w:ins>
    </w:p>
    <w:p w14:paraId="3EAB7684" w14:textId="77777777" w:rsidR="00717F4F" w:rsidRPr="002B569F" w:rsidRDefault="00717F4F" w:rsidP="002B569F">
      <w:pPr>
        <w:ind w:firstLine="708"/>
        <w:rPr>
          <w:ins w:id="7042"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043" w:author="Camilo Andrés Díaz Gómez" w:date="2023-03-16T23:18:00Z"/>
          <w:rFonts w:cs="Times New Roman"/>
          <w:szCs w:val="24"/>
        </w:rPr>
        <w:pPrChange w:id="7044" w:author="Camilo Andrés Díaz Gómez" w:date="2023-03-28T17:43:00Z">
          <w:pPr>
            <w:ind w:firstLine="708"/>
          </w:pPr>
        </w:pPrChange>
      </w:pPr>
      <w:ins w:id="7045" w:author="Camilo Andrés Díaz Gómez" w:date="2023-03-16T23:18:00Z">
        <w:r w:rsidRPr="002B569F">
          <w:rPr>
            <w:rFonts w:cs="Times New Roman"/>
            <w:szCs w:val="24"/>
          </w:rPr>
          <w:t>Y=</w:t>
        </w:r>
        <w:proofErr w:type="spellStart"/>
        <w:r w:rsidRPr="002B569F">
          <w:rPr>
            <w:rFonts w:cs="Times New Roman"/>
            <w:szCs w:val="24"/>
          </w:rPr>
          <w:t>np.array</w:t>
        </w:r>
        <w:proofErr w:type="spellEnd"/>
        <w:r w:rsidRPr="002B569F">
          <w:rPr>
            <w:rFonts w:cs="Times New Roman"/>
            <w:szCs w:val="24"/>
          </w:rPr>
          <w:t>([temperatura]</w:t>
        </w:r>
        <w:proofErr w:type="gramStart"/>
        <w:r w:rsidRPr="002B569F">
          <w:rPr>
            <w:rFonts w:cs="Times New Roman"/>
            <w:szCs w:val="24"/>
          </w:rPr>
          <w:t>).T</w:t>
        </w:r>
        <w:proofErr w:type="gramEnd"/>
        <w:r w:rsidRPr="002B569F">
          <w:rPr>
            <w:rFonts w:cs="Times New Roman"/>
            <w:szCs w:val="24"/>
          </w:rPr>
          <w:t xml:space="preserve">: Se crea una matriz </w:t>
        </w:r>
        <w:proofErr w:type="spellStart"/>
        <w:r w:rsidRPr="002B569F">
          <w:rPr>
            <w:rFonts w:cs="Times New Roman"/>
            <w:szCs w:val="24"/>
          </w:rPr>
          <w:t>NumPy</w:t>
        </w:r>
        <w:proofErr w:type="spellEnd"/>
        <w:r w:rsidRPr="002B569F">
          <w:rPr>
            <w:rFonts w:cs="Times New Roman"/>
            <w:szCs w:val="24"/>
          </w:rPr>
          <w:t xml:space="preserve">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046" w:author="Camilo Andrés Díaz Gómez" w:date="2023-03-16T23:18:00Z"/>
          <w:rFonts w:cs="Times New Roman"/>
          <w:szCs w:val="24"/>
        </w:rPr>
      </w:pPr>
    </w:p>
    <w:p w14:paraId="24932056" w14:textId="3FC46E36" w:rsidR="00717F4F" w:rsidRPr="002B569F" w:rsidRDefault="00717F4F">
      <w:pPr>
        <w:ind w:left="708" w:firstLine="708"/>
        <w:rPr>
          <w:ins w:id="7047" w:author="Steff Guzmán" w:date="2023-03-23T20:07:00Z"/>
          <w:rFonts w:cs="Times New Roman"/>
          <w:szCs w:val="24"/>
        </w:rPr>
        <w:pPrChange w:id="7048" w:author="Camilo Andrés Díaz Gómez" w:date="2023-03-28T18:00:00Z">
          <w:pPr>
            <w:ind w:firstLine="708"/>
          </w:pPr>
        </w:pPrChange>
      </w:pPr>
      <w:ins w:id="7049" w:author="Camilo Andrés Díaz Gómez" w:date="2023-03-16T23:18:00Z">
        <w:r w:rsidRPr="002B569F">
          <w:rPr>
            <w:rFonts w:cs="Times New Roman"/>
            <w:szCs w:val="24"/>
          </w:rPr>
          <w:t xml:space="preserve">Estas variables se utilizan como entrada para el modelo de regresión lineal que se entrena </w:t>
        </w:r>
      </w:ins>
      <w:ins w:id="7050" w:author="Steff Guzmán" w:date="2023-03-23T20:06:00Z">
        <w:r w:rsidR="000E36C6" w:rsidRPr="002B569F">
          <w:rPr>
            <w:rFonts w:cs="Times New Roman"/>
            <w:szCs w:val="24"/>
          </w:rPr>
          <w:t>en la figura</w:t>
        </w:r>
      </w:ins>
      <w:ins w:id="7051" w:author="Steff Guzmán" w:date="2023-03-24T15:28:00Z">
        <w:r w:rsidR="00A84241" w:rsidRPr="002B569F">
          <w:rPr>
            <w:rFonts w:cs="Times New Roman"/>
            <w:szCs w:val="24"/>
          </w:rPr>
          <w:t xml:space="preserve"> </w:t>
        </w:r>
      </w:ins>
      <w:ins w:id="7052" w:author="Steff Guzmán" w:date="2023-03-24T15:29:00Z">
        <w:r w:rsidR="00A84241" w:rsidRPr="002B569F">
          <w:rPr>
            <w:rFonts w:cs="Times New Roman"/>
            <w:szCs w:val="24"/>
          </w:rPr>
          <w:t>20</w:t>
        </w:r>
      </w:ins>
      <w:ins w:id="7053" w:author="Camilo Andrés Díaz Gómez" w:date="2023-03-16T23:18:00Z">
        <w:del w:id="7054" w:author="Steff Guzmán" w:date="2023-03-23T20:06:00Z">
          <w:r w:rsidRPr="002B569F" w:rsidDel="000E36C6">
            <w:rPr>
              <w:rFonts w:cs="Times New Roman"/>
              <w:szCs w:val="24"/>
            </w:rPr>
            <w:delText>a continuación</w:delText>
          </w:r>
        </w:del>
      </w:ins>
      <w:ins w:id="7055" w:author="Camilo Andrés Díaz Gómez" w:date="2023-03-16T23:19:00Z">
        <w:del w:id="7056"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057" w:author="Steff Guzmán" w:date="2023-03-23T20:07:00Z"/>
          <w:rFonts w:cs="Times New Roman"/>
          <w:szCs w:val="24"/>
        </w:rPr>
      </w:pPr>
    </w:p>
    <w:p w14:paraId="324268D3" w14:textId="1EDA7AAF" w:rsidR="000E36C6" w:rsidRPr="002B569F" w:rsidRDefault="000E36C6">
      <w:pPr>
        <w:ind w:left="708" w:firstLine="708"/>
        <w:rPr>
          <w:ins w:id="7058" w:author="Steff Guzmán" w:date="2023-03-23T20:07:00Z"/>
          <w:rFonts w:cs="Times New Roman"/>
          <w:szCs w:val="24"/>
        </w:rPr>
        <w:pPrChange w:id="7059" w:author="Camilo Andrés Díaz Gómez" w:date="2023-03-28T18:00:00Z">
          <w:pPr>
            <w:ind w:firstLine="708"/>
          </w:pPr>
        </w:pPrChange>
      </w:pPr>
      <w:ins w:id="7060" w:author="Steff Guzmán" w:date="2023-03-23T20:07:00Z">
        <w:r w:rsidRPr="002B569F">
          <w:rPr>
            <w:rFonts w:cs="Times New Roman"/>
            <w:szCs w:val="24"/>
          </w:rPr>
          <w:t xml:space="preserve">Estas líneas de código corresponden a la implementación del modelo de regresión lineal utilizando la librería </w:t>
        </w:r>
        <w:proofErr w:type="spellStart"/>
        <w:r w:rsidRPr="002B569F">
          <w:rPr>
            <w:rFonts w:cs="Times New Roman"/>
            <w:szCs w:val="24"/>
          </w:rPr>
          <w:t>scikit-learn</w:t>
        </w:r>
        <w:proofErr w:type="spellEnd"/>
        <w:r w:rsidRPr="002B569F">
          <w:rPr>
            <w:rFonts w:cs="Times New Roman"/>
            <w:szCs w:val="24"/>
          </w:rPr>
          <w:t>. A continuación, se explica cada línea en detalle:</w:t>
        </w:r>
      </w:ins>
    </w:p>
    <w:p w14:paraId="38BC3148" w14:textId="77777777" w:rsidR="000E36C6" w:rsidRPr="002B569F" w:rsidRDefault="000E36C6" w:rsidP="002B569F">
      <w:pPr>
        <w:ind w:firstLine="708"/>
        <w:rPr>
          <w:ins w:id="7061" w:author="Steff Guzmán" w:date="2023-03-23T20:07:00Z"/>
          <w:rFonts w:cs="Times New Roman"/>
          <w:szCs w:val="24"/>
        </w:rPr>
      </w:pPr>
    </w:p>
    <w:p w14:paraId="26BB6DB3" w14:textId="77777777" w:rsidR="000E36C6" w:rsidRPr="002B569F" w:rsidRDefault="000E36C6">
      <w:pPr>
        <w:ind w:left="708" w:firstLine="708"/>
        <w:rPr>
          <w:ins w:id="7062" w:author="Steff Guzmán" w:date="2023-03-23T20:07:00Z"/>
          <w:rFonts w:cs="Times New Roman"/>
          <w:szCs w:val="24"/>
        </w:rPr>
        <w:pPrChange w:id="7063" w:author="Camilo Andrés Díaz Gómez" w:date="2023-03-28T18:00:00Z">
          <w:pPr>
            <w:ind w:firstLine="708"/>
          </w:pPr>
        </w:pPrChange>
      </w:pPr>
      <w:ins w:id="7064" w:author="Steff Guzmán" w:date="2023-03-23T20:07:00Z">
        <w:r w:rsidRPr="002B569F">
          <w:rPr>
            <w:rFonts w:cs="Times New Roman"/>
            <w:szCs w:val="24"/>
          </w:rPr>
          <w:t xml:space="preserve">La primera línea de código crea un objeto de la clase </w:t>
        </w:r>
        <w:proofErr w:type="spellStart"/>
        <w:r w:rsidRPr="002B569F">
          <w:rPr>
            <w:rFonts w:cs="Times New Roman"/>
            <w:szCs w:val="24"/>
          </w:rPr>
          <w:t>LinearRegression</w:t>
        </w:r>
        <w:proofErr w:type="spellEnd"/>
        <w:r w:rsidRPr="002B569F">
          <w:rPr>
            <w:rFonts w:cs="Times New Roman"/>
            <w:szCs w:val="24"/>
          </w:rPr>
          <w:t>. Este objeto será utilizado para realizar la regresión lineal.</w:t>
        </w:r>
      </w:ins>
    </w:p>
    <w:p w14:paraId="7F6C3DFF" w14:textId="77777777" w:rsidR="000E36C6" w:rsidRPr="002B569F" w:rsidRDefault="000E36C6" w:rsidP="002B569F">
      <w:pPr>
        <w:ind w:firstLine="708"/>
        <w:rPr>
          <w:ins w:id="7065" w:author="Steff Guzmán" w:date="2023-03-23T20:07:00Z"/>
          <w:rFonts w:cs="Times New Roman"/>
          <w:szCs w:val="24"/>
        </w:rPr>
      </w:pPr>
    </w:p>
    <w:p w14:paraId="769354E6" w14:textId="77777777" w:rsidR="000E36C6" w:rsidRPr="002B569F" w:rsidRDefault="000E36C6">
      <w:pPr>
        <w:ind w:left="708" w:firstLine="708"/>
        <w:rPr>
          <w:ins w:id="7066" w:author="Steff Guzmán" w:date="2023-03-23T20:07:00Z"/>
          <w:rFonts w:cs="Times New Roman"/>
          <w:szCs w:val="24"/>
        </w:rPr>
        <w:pPrChange w:id="7067" w:author="Camilo Andrés Díaz Gómez" w:date="2023-03-28T18:00:00Z">
          <w:pPr>
            <w:ind w:firstLine="708"/>
          </w:pPr>
        </w:pPrChange>
      </w:pPr>
      <w:ins w:id="7068"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069" w:author="Steff Guzmán" w:date="2023-03-23T20:07:00Z"/>
          <w:rFonts w:cs="Times New Roman"/>
          <w:szCs w:val="24"/>
        </w:rPr>
      </w:pPr>
    </w:p>
    <w:p w14:paraId="0D900398" w14:textId="77777777" w:rsidR="000E36C6" w:rsidRPr="002B569F" w:rsidRDefault="000E36C6">
      <w:pPr>
        <w:ind w:left="708" w:firstLine="708"/>
        <w:rPr>
          <w:ins w:id="7070" w:author="Steff Guzmán" w:date="2023-03-23T20:07:00Z"/>
          <w:rFonts w:cs="Times New Roman"/>
          <w:szCs w:val="24"/>
        </w:rPr>
        <w:pPrChange w:id="7071" w:author="Camilo Andrés Díaz Gómez" w:date="2023-03-28T18:00:00Z">
          <w:pPr>
            <w:ind w:firstLine="708"/>
          </w:pPr>
        </w:pPrChange>
      </w:pPr>
      <w:ins w:id="7072" w:author="Steff Guzmán" w:date="2023-03-23T20:07:00Z">
        <w:r w:rsidRPr="002B569F">
          <w:rPr>
            <w:rFonts w:cs="Times New Roman"/>
            <w:szCs w:val="24"/>
          </w:rPr>
          <w:t xml:space="preserve">En la tercera línea, se hacen predicciones utilizando el modelo ajustado y los datos de entrada X. Estas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56181588" w14:textId="0E826578" w:rsidR="00717998" w:rsidRPr="002B569F" w:rsidDel="000D1684" w:rsidRDefault="00717998">
      <w:pPr>
        <w:pStyle w:val="Descripcin"/>
        <w:spacing w:line="360" w:lineRule="auto"/>
        <w:rPr>
          <w:ins w:id="7073" w:author="Steff Guzmán" w:date="2023-03-24T16:50:00Z"/>
          <w:del w:id="7074" w:author="Camilo Andrés Díaz Gómez" w:date="2023-03-28T17:55:00Z"/>
          <w:rFonts w:cs="Times New Roman"/>
          <w:szCs w:val="24"/>
        </w:rPr>
        <w:pPrChange w:id="7075" w:author="Camilo Andrés Díaz Gómez" w:date="2023-03-28T17:43:00Z">
          <w:pPr>
            <w:pStyle w:val="Descripcin"/>
          </w:pPr>
        </w:pPrChange>
      </w:pPr>
    </w:p>
    <w:p w14:paraId="3C00F9E0" w14:textId="77777777" w:rsidR="00717998" w:rsidRPr="002B569F" w:rsidRDefault="00717998">
      <w:pPr>
        <w:pStyle w:val="Descripcin"/>
        <w:spacing w:line="360" w:lineRule="auto"/>
        <w:rPr>
          <w:ins w:id="7076" w:author="Steff Guzmán" w:date="2023-03-24T16:50:00Z"/>
          <w:rFonts w:cs="Times New Roman"/>
          <w:szCs w:val="24"/>
        </w:rPr>
        <w:pPrChange w:id="7077" w:author="Camilo Andrés Díaz Gómez" w:date="2023-03-28T17:43:00Z">
          <w:pPr>
            <w:pStyle w:val="Descripcin"/>
          </w:pPr>
        </w:pPrChange>
      </w:pPr>
    </w:p>
    <w:p w14:paraId="7F781351" w14:textId="7FB69E9A" w:rsidR="00717F4F" w:rsidRPr="002B569F" w:rsidRDefault="00842F9D">
      <w:pPr>
        <w:pStyle w:val="Descripcin"/>
        <w:spacing w:line="360" w:lineRule="auto"/>
        <w:rPr>
          <w:ins w:id="7078" w:author="Steff Guzmán" w:date="2023-03-24T16:50:00Z"/>
          <w:rFonts w:cs="Times New Roman"/>
          <w:szCs w:val="24"/>
        </w:rPr>
        <w:pPrChange w:id="7079" w:author="Camilo Andrés Díaz Gómez" w:date="2023-03-28T17:43:00Z">
          <w:pPr>
            <w:pStyle w:val="Descripcin"/>
          </w:pPr>
        </w:pPrChange>
      </w:pPr>
      <w:bookmarkStart w:id="7080" w:name="_Toc130919855"/>
      <w:ins w:id="7081"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19</w:t>
      </w:r>
      <w:ins w:id="7082" w:author="Steff Guzmán" w:date="2023-03-24T15:11:00Z">
        <w:r w:rsidRPr="002B569F">
          <w:rPr>
            <w:rFonts w:cs="Times New Roman"/>
            <w:szCs w:val="24"/>
          </w:rPr>
          <w:fldChar w:fldCharType="end"/>
        </w:r>
      </w:ins>
      <w:ins w:id="7083" w:author="JHONATAN MAURICIO VILLARREAL CORREDOR" w:date="2023-03-24T17:46:00Z">
        <w:r w:rsidR="00BB2A66" w:rsidRPr="002B569F">
          <w:rPr>
            <w:rFonts w:cs="Times New Roman"/>
            <w:szCs w:val="24"/>
          </w:rPr>
          <w:t xml:space="preserve"> </w:t>
        </w:r>
      </w:ins>
      <w:ins w:id="7084" w:author="JHONATAN MAURICIO VILLARREAL CORREDOR" w:date="2023-03-24T17:47:00Z">
        <w:r w:rsidR="00BB2A66" w:rsidRPr="002B569F">
          <w:rPr>
            <w:rFonts w:cs="Times New Roman"/>
            <w:b w:val="0"/>
            <w:bCs/>
            <w:i/>
            <w:iCs w:val="0"/>
            <w:szCs w:val="24"/>
            <w:rPrChange w:id="7085" w:author="Camilo Andrés Díaz Gómez" w:date="2023-03-28T17:42:00Z">
              <w:rPr>
                <w:rFonts w:cs="Times New Roman"/>
                <w:szCs w:val="24"/>
              </w:rPr>
            </w:rPrChange>
          </w:rPr>
          <w:t>Entrenamiento</w:t>
        </w:r>
      </w:ins>
      <w:ins w:id="7086" w:author="JHONATAN MAURICIO VILLARREAL CORREDOR" w:date="2023-03-24T17:46:00Z">
        <w:r w:rsidR="00BB2A66" w:rsidRPr="002B569F">
          <w:rPr>
            <w:rFonts w:cs="Times New Roman"/>
            <w:b w:val="0"/>
            <w:bCs/>
            <w:i/>
            <w:iCs w:val="0"/>
            <w:szCs w:val="24"/>
            <w:rPrChange w:id="7087" w:author="Camilo Andrés Díaz Gómez" w:date="2023-03-28T17:42:00Z">
              <w:rPr>
                <w:rFonts w:cs="Times New Roman"/>
                <w:szCs w:val="24"/>
              </w:rPr>
            </w:rPrChange>
          </w:rPr>
          <w:t xml:space="preserve"> de modelo de regresión lineal</w:t>
        </w:r>
        <w:bookmarkEnd w:id="7080"/>
        <w:r w:rsidR="00BB2A66" w:rsidRPr="002B569F">
          <w:rPr>
            <w:rFonts w:cs="Times New Roman"/>
            <w:szCs w:val="24"/>
          </w:rPr>
          <w:t xml:space="preserve"> </w:t>
        </w:r>
      </w:ins>
    </w:p>
    <w:p w14:paraId="41E50DF3" w14:textId="77777777" w:rsidR="00717998" w:rsidRPr="002B569F" w:rsidRDefault="00717998">
      <w:pPr>
        <w:rPr>
          <w:ins w:id="7088" w:author="Camilo Andrés Díaz Gómez" w:date="2023-03-16T23:18:00Z"/>
          <w:rFonts w:cs="Times New Roman"/>
        </w:rPr>
        <w:pPrChange w:id="7089" w:author="Camilo Andrés Díaz Gómez" w:date="2023-03-28T17:43:00Z">
          <w:pPr>
            <w:ind w:firstLine="708"/>
          </w:pPr>
        </w:pPrChange>
      </w:pPr>
    </w:p>
    <w:p w14:paraId="0FCBF044" w14:textId="1E3452A2" w:rsidR="00717F4F" w:rsidRPr="002B569F" w:rsidRDefault="00717F4F">
      <w:pPr>
        <w:ind w:firstLine="708"/>
        <w:jc w:val="center"/>
        <w:rPr>
          <w:ins w:id="7090" w:author="Camilo Andrés Díaz Gómez" w:date="2023-03-16T23:19:00Z"/>
          <w:rFonts w:cs="Times New Roman"/>
          <w:szCs w:val="24"/>
        </w:rPr>
        <w:pPrChange w:id="7091" w:author="Camilo Andrés Díaz Gómez" w:date="2023-03-28T17:43:00Z">
          <w:pPr>
            <w:ind w:firstLine="708"/>
          </w:pPr>
        </w:pPrChange>
      </w:pPr>
      <w:ins w:id="7092"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093" w:author="Camilo Andrés Díaz Gómez" w:date="2023-03-28T15:20:00Z"/>
          <w:rFonts w:cs="Times New Roman"/>
          <w:i/>
          <w:iCs/>
          <w:szCs w:val="24"/>
        </w:rPr>
      </w:pPr>
    </w:p>
    <w:p w14:paraId="70B1CD8A" w14:textId="4978BD72" w:rsidR="00B1585C" w:rsidRPr="002B569F" w:rsidRDefault="00B1585C" w:rsidP="002B569F">
      <w:pPr>
        <w:jc w:val="left"/>
        <w:rPr>
          <w:ins w:id="7094" w:author="Steff Guzmán" w:date="2023-03-24T15:42:00Z"/>
          <w:rFonts w:cs="Times New Roman"/>
          <w:i/>
          <w:iCs/>
          <w:szCs w:val="24"/>
        </w:rPr>
      </w:pPr>
      <w:ins w:id="7095"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096" w:author="Camilo Andrés Díaz Gómez" w:date="2023-03-16T23:19:00Z"/>
          <w:del w:id="7097" w:author="Steff Guzmán" w:date="2023-03-23T20:07:00Z"/>
          <w:rFonts w:cs="Times New Roman"/>
          <w:szCs w:val="24"/>
        </w:rPr>
      </w:pPr>
    </w:p>
    <w:p w14:paraId="5FF8CC93" w14:textId="5B633898" w:rsidR="00717F4F" w:rsidRPr="002B569F" w:rsidDel="000E36C6" w:rsidRDefault="00717F4F">
      <w:pPr>
        <w:rPr>
          <w:ins w:id="7098" w:author="Camilo Andrés Díaz Gómez" w:date="2023-03-16T23:19:00Z"/>
          <w:del w:id="7099" w:author="Steff Guzmán" w:date="2023-03-23T20:07:00Z"/>
          <w:rFonts w:cs="Times New Roman"/>
          <w:szCs w:val="24"/>
        </w:rPr>
        <w:pPrChange w:id="7100" w:author="Camilo Andrés Díaz Gómez" w:date="2023-03-28T17:43:00Z">
          <w:pPr>
            <w:ind w:firstLine="708"/>
          </w:pPr>
        </w:pPrChange>
      </w:pPr>
      <w:ins w:id="7101" w:author="Camilo Andrés Díaz Gómez" w:date="2023-03-16T23:19:00Z">
        <w:del w:id="7102" w:author="Steff Guzmán" w:date="2023-03-23T20:07:00Z">
          <w:r w:rsidRPr="002B569F" w:rsidDel="000E36C6">
            <w:rPr>
              <w:rFonts w:cs="Times New Roman"/>
              <w:szCs w:val="24"/>
            </w:rPr>
            <w:delText>Estas líneas de código corresponden a la implementación de</w:delText>
          </w:r>
        </w:del>
      </w:ins>
      <w:ins w:id="7103" w:author="Camilo Andrés Díaz Gómez" w:date="2023-03-16T23:20:00Z">
        <w:del w:id="7104" w:author="Steff Guzmán" w:date="2023-03-23T20:07:00Z">
          <w:r w:rsidRPr="002B569F" w:rsidDel="000E36C6">
            <w:rPr>
              <w:rFonts w:cs="Times New Roman"/>
              <w:szCs w:val="24"/>
            </w:rPr>
            <w:delText xml:space="preserve">l </w:delText>
          </w:r>
        </w:del>
      </w:ins>
      <w:ins w:id="7105" w:author="Camilo Andrés Díaz Gómez" w:date="2023-03-16T23:19:00Z">
        <w:del w:id="7106"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107" w:author="Camilo Andrés Díaz Gómez" w:date="2023-03-16T23:19:00Z"/>
          <w:del w:id="7108" w:author="Steff Guzmán" w:date="2023-03-23T20:07:00Z"/>
          <w:rFonts w:cs="Times New Roman"/>
          <w:szCs w:val="24"/>
        </w:rPr>
        <w:pPrChange w:id="7109" w:author="Camilo Andrés Díaz Gómez" w:date="2023-03-28T17:43:00Z">
          <w:pPr>
            <w:ind w:firstLine="708"/>
          </w:pPr>
        </w:pPrChange>
      </w:pPr>
    </w:p>
    <w:p w14:paraId="635AEB54" w14:textId="5CB649C2" w:rsidR="00717F4F" w:rsidRPr="002B569F" w:rsidDel="000E36C6" w:rsidRDefault="00717F4F">
      <w:pPr>
        <w:rPr>
          <w:ins w:id="7110" w:author="Camilo Andrés Díaz Gómez" w:date="2023-03-16T23:19:00Z"/>
          <w:del w:id="7111" w:author="Steff Guzmán" w:date="2023-03-23T20:07:00Z"/>
          <w:rFonts w:cs="Times New Roman"/>
          <w:szCs w:val="24"/>
        </w:rPr>
        <w:pPrChange w:id="7112" w:author="Camilo Andrés Díaz Gómez" w:date="2023-03-28T17:43:00Z">
          <w:pPr>
            <w:ind w:firstLine="708"/>
          </w:pPr>
        </w:pPrChange>
      </w:pPr>
      <w:ins w:id="7113" w:author="Camilo Andrés Díaz Gómez" w:date="2023-03-16T23:19:00Z">
        <w:del w:id="7114"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115" w:author="Camilo Andrés Díaz Gómez" w:date="2023-03-16T23:19:00Z"/>
          <w:del w:id="7116" w:author="Steff Guzmán" w:date="2023-03-23T20:07:00Z"/>
          <w:rFonts w:cs="Times New Roman"/>
          <w:szCs w:val="24"/>
        </w:rPr>
        <w:pPrChange w:id="7117" w:author="Camilo Andrés Díaz Gómez" w:date="2023-03-28T17:43:00Z">
          <w:pPr>
            <w:ind w:firstLine="708"/>
          </w:pPr>
        </w:pPrChange>
      </w:pPr>
    </w:p>
    <w:p w14:paraId="33BF465E" w14:textId="431BC0AC" w:rsidR="00717F4F" w:rsidRPr="002B569F" w:rsidDel="000E36C6" w:rsidRDefault="00717F4F">
      <w:pPr>
        <w:rPr>
          <w:ins w:id="7118" w:author="Camilo Andrés Díaz Gómez" w:date="2023-03-16T23:19:00Z"/>
          <w:del w:id="7119" w:author="Steff Guzmán" w:date="2023-03-23T20:07:00Z"/>
          <w:rFonts w:cs="Times New Roman"/>
          <w:szCs w:val="24"/>
        </w:rPr>
        <w:pPrChange w:id="7120" w:author="Camilo Andrés Díaz Gómez" w:date="2023-03-28T17:43:00Z">
          <w:pPr>
            <w:ind w:firstLine="708"/>
          </w:pPr>
        </w:pPrChange>
      </w:pPr>
      <w:ins w:id="7121" w:author="Camilo Andrés Díaz Gómez" w:date="2023-03-16T23:19:00Z">
        <w:del w:id="7122"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123" w:author="Camilo Andrés Díaz Gómez" w:date="2023-03-16T23:19:00Z"/>
          <w:del w:id="7124" w:author="Steff Guzmán" w:date="2023-03-23T20:07:00Z"/>
          <w:rFonts w:cs="Times New Roman"/>
          <w:szCs w:val="24"/>
        </w:rPr>
        <w:pPrChange w:id="7125" w:author="Camilo Andrés Díaz Gómez" w:date="2023-03-28T17:43:00Z">
          <w:pPr>
            <w:ind w:firstLine="708"/>
          </w:pPr>
        </w:pPrChange>
      </w:pPr>
    </w:p>
    <w:p w14:paraId="41E8863A" w14:textId="7314EE18" w:rsidR="00717F4F" w:rsidRPr="002B569F" w:rsidDel="000E36C6" w:rsidRDefault="00717F4F">
      <w:pPr>
        <w:rPr>
          <w:ins w:id="7126" w:author="Camilo Andrés Díaz Gómez" w:date="2023-03-16T23:18:00Z"/>
          <w:del w:id="7127" w:author="Steff Guzmán" w:date="2023-03-23T20:07:00Z"/>
          <w:rFonts w:cs="Times New Roman"/>
          <w:szCs w:val="24"/>
        </w:rPr>
        <w:pPrChange w:id="7128" w:author="Camilo Andrés Díaz Gómez" w:date="2023-03-28T17:43:00Z">
          <w:pPr>
            <w:ind w:firstLine="708"/>
          </w:pPr>
        </w:pPrChange>
      </w:pPr>
      <w:ins w:id="7129" w:author="Camilo Andrés Díaz Gómez" w:date="2023-03-16T23:19:00Z">
        <w:del w:id="7130"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131" w:author="Camilo Andrés Díaz Gómez" w:date="2023-03-16T23:18:00Z"/>
          <w:del w:id="7132" w:author="Steff Guzmán" w:date="2023-03-23T20:07:00Z"/>
          <w:rFonts w:cs="Times New Roman"/>
          <w:szCs w:val="24"/>
        </w:rPr>
        <w:pPrChange w:id="7133" w:author="Camilo Andrés Díaz Gómez" w:date="2023-03-28T17:43:00Z">
          <w:pPr>
            <w:ind w:firstLine="708"/>
          </w:pPr>
        </w:pPrChange>
      </w:pPr>
    </w:p>
    <w:p w14:paraId="379AB584" w14:textId="4AE8F500" w:rsidR="00717F4F" w:rsidRPr="002B569F" w:rsidDel="00FC60AD" w:rsidRDefault="00717F4F">
      <w:pPr>
        <w:rPr>
          <w:ins w:id="7134" w:author="Camilo Andrés Díaz Gómez" w:date="2023-03-16T23:21:00Z"/>
          <w:del w:id="7135" w:author="Steff Guzmán" w:date="2023-03-23T20:07:00Z"/>
          <w:rFonts w:cs="Times New Roman"/>
          <w:szCs w:val="24"/>
        </w:rPr>
        <w:pPrChange w:id="7136" w:author="Camilo Andrés Díaz Gómez" w:date="2023-03-28T17:43:00Z">
          <w:pPr>
            <w:ind w:firstLine="708"/>
          </w:pPr>
        </w:pPrChange>
      </w:pPr>
      <w:ins w:id="7137" w:author="Camilo Andrés Díaz Gómez" w:date="2023-03-16T23:21:00Z">
        <w:del w:id="7138"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139" w:author="Camilo Andrés Díaz Gómez" w:date="2023-03-16T23:21:00Z"/>
          <w:rFonts w:cs="Times New Roman"/>
          <w:szCs w:val="24"/>
        </w:rPr>
      </w:pPr>
    </w:p>
    <w:p w14:paraId="3933281D" w14:textId="65442D3B" w:rsidR="00717F4F" w:rsidRPr="002B569F" w:rsidRDefault="00C159D3">
      <w:pPr>
        <w:ind w:left="708" w:firstLine="708"/>
        <w:rPr>
          <w:ins w:id="7140" w:author="Camilo Andrés Díaz Gómez" w:date="2023-03-16T23:21:00Z"/>
          <w:rFonts w:cs="Times New Roman"/>
          <w:szCs w:val="24"/>
        </w:rPr>
        <w:pPrChange w:id="7141" w:author="Camilo Andrés Díaz Gómez" w:date="2023-03-28T18:00:00Z">
          <w:pPr>
            <w:ind w:firstLine="708"/>
          </w:pPr>
        </w:pPrChange>
      </w:pPr>
      <w:ins w:id="7142" w:author="Steff Guzmán" w:date="2023-03-23T20:08:00Z">
        <w:r w:rsidRPr="002B569F">
          <w:rPr>
            <w:rFonts w:cs="Times New Roman"/>
            <w:szCs w:val="24"/>
          </w:rPr>
          <w:t xml:space="preserve">En la figura </w:t>
        </w:r>
      </w:ins>
      <w:ins w:id="7143" w:author="Steff Guzmán" w:date="2023-03-24T15:29:00Z">
        <w:r w:rsidR="00A84241" w:rsidRPr="002B569F">
          <w:rPr>
            <w:rFonts w:cs="Times New Roman"/>
            <w:szCs w:val="24"/>
          </w:rPr>
          <w:t xml:space="preserve">21 </w:t>
        </w:r>
      </w:ins>
      <w:ins w:id="7144" w:author="Camilo Andrés Díaz Gómez" w:date="2023-03-16T23:21:00Z">
        <w:del w:id="7145" w:author="Steff Guzmán" w:date="2023-03-23T20:08:00Z">
          <w:r w:rsidR="00717F4F" w:rsidRPr="002B569F" w:rsidDel="00C159D3">
            <w:rPr>
              <w:rFonts w:cs="Times New Roman"/>
              <w:szCs w:val="24"/>
            </w:rPr>
            <w:delText>Estas l</w:delText>
          </w:r>
        </w:del>
      </w:ins>
      <w:ins w:id="7146" w:author="Steff Guzmán" w:date="2023-03-23T20:08:00Z">
        <w:r w:rsidRPr="002B569F">
          <w:rPr>
            <w:rFonts w:cs="Times New Roman"/>
            <w:szCs w:val="24"/>
          </w:rPr>
          <w:t>las l</w:t>
        </w:r>
      </w:ins>
      <w:ins w:id="7147" w:author="Camilo Andrés Díaz Gómez" w:date="2023-03-16T23:21:00Z">
        <w:r w:rsidR="00717F4F" w:rsidRPr="002B569F">
          <w:rPr>
            <w:rFonts w:cs="Times New Roman"/>
            <w:szCs w:val="24"/>
          </w:rPr>
          <w:t xml:space="preserve">íneas de código </w:t>
        </w:r>
      </w:ins>
      <w:ins w:id="7148" w:author="Camilo Andrés Díaz Gómez" w:date="2023-03-16T23:23:00Z">
        <w:r w:rsidR="00717F4F" w:rsidRPr="002B569F">
          <w:rPr>
            <w:rFonts w:cs="Times New Roman"/>
            <w:szCs w:val="24"/>
          </w:rPr>
          <w:t xml:space="preserve">se realizan para </w:t>
        </w:r>
      </w:ins>
      <w:ins w:id="7149" w:author="Camilo Andrés Díaz Gómez" w:date="2023-03-16T23:28:00Z">
        <w:r w:rsidR="00614520" w:rsidRPr="002B569F">
          <w:rPr>
            <w:rFonts w:cs="Times New Roman"/>
            <w:szCs w:val="24"/>
          </w:rPr>
          <w:t>cada resultado</w:t>
        </w:r>
      </w:ins>
      <w:ins w:id="7150" w:author="Camilo Andrés Díaz Gómez" w:date="2023-03-16T23:23:00Z">
        <w:r w:rsidR="00717F4F" w:rsidRPr="002B569F">
          <w:rPr>
            <w:rFonts w:cs="Times New Roman"/>
            <w:szCs w:val="24"/>
          </w:rPr>
          <w:t xml:space="preserve"> de los </w:t>
        </w:r>
      </w:ins>
      <w:ins w:id="7151" w:author="Camilo Andrés Díaz Gómez" w:date="2023-03-16T23:24:00Z">
        <w:r w:rsidR="00717F4F" w:rsidRPr="002B569F">
          <w:rPr>
            <w:rFonts w:cs="Times New Roman"/>
            <w:szCs w:val="24"/>
          </w:rPr>
          <w:t>modelos</w:t>
        </w:r>
      </w:ins>
      <w:ins w:id="7152" w:author="Camilo Andrés Díaz Gómez" w:date="2023-03-16T23:23:00Z">
        <w:r w:rsidR="00717F4F" w:rsidRPr="002B569F">
          <w:rPr>
            <w:rFonts w:cs="Times New Roman"/>
            <w:szCs w:val="24"/>
          </w:rPr>
          <w:t xml:space="preserve"> realizados, por esta razón, no se repetirá </w:t>
        </w:r>
      </w:ins>
      <w:ins w:id="7153" w:author="Camilo Andrés Díaz Gómez" w:date="2023-03-16T23:28:00Z">
        <w:r w:rsidR="00614520" w:rsidRPr="002B569F">
          <w:rPr>
            <w:rFonts w:cs="Times New Roman"/>
            <w:szCs w:val="24"/>
          </w:rPr>
          <w:t>más</w:t>
        </w:r>
      </w:ins>
      <w:ins w:id="7154" w:author="Camilo Andrés Díaz Gómez" w:date="2023-03-16T23:29:00Z">
        <w:r w:rsidR="00614520" w:rsidRPr="002B569F">
          <w:rPr>
            <w:rFonts w:cs="Times New Roman"/>
            <w:szCs w:val="24"/>
          </w:rPr>
          <w:t xml:space="preserve"> sus capturas</w:t>
        </w:r>
      </w:ins>
      <w:ins w:id="7155" w:author="Camilo Andrés Díaz Gómez" w:date="2023-03-16T23:28:00Z">
        <w:r w:rsidR="00614520" w:rsidRPr="002B569F">
          <w:rPr>
            <w:rFonts w:cs="Times New Roman"/>
            <w:szCs w:val="24"/>
          </w:rPr>
          <w:t>,</w:t>
        </w:r>
      </w:ins>
      <w:ins w:id="7156" w:author="Camilo Andrés Díaz Gómez" w:date="2023-03-16T23:23:00Z">
        <w:r w:rsidR="00717F4F" w:rsidRPr="002B569F">
          <w:rPr>
            <w:rFonts w:cs="Times New Roman"/>
            <w:szCs w:val="24"/>
          </w:rPr>
          <w:t xml:space="preserve"> pero se quiere recalcar</w:t>
        </w:r>
      </w:ins>
      <w:ins w:id="7157" w:author="Camilo Andrés Díaz Gómez" w:date="2023-03-16T23:24:00Z">
        <w:r w:rsidR="00717F4F" w:rsidRPr="002B569F">
          <w:rPr>
            <w:rFonts w:cs="Times New Roman"/>
            <w:szCs w:val="24"/>
          </w:rPr>
          <w:t xml:space="preserve"> que se usan en todos, las anteriores líneas de código </w:t>
        </w:r>
      </w:ins>
      <w:ins w:id="7158"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159" w:author="Camilo Andrés Díaz Gómez" w:date="2023-03-16T23:21:00Z"/>
          <w:rFonts w:cs="Times New Roman"/>
          <w:szCs w:val="24"/>
        </w:rPr>
      </w:pPr>
    </w:p>
    <w:p w14:paraId="052AD306" w14:textId="1C5B8086" w:rsidR="00717F4F" w:rsidRPr="002B569F" w:rsidRDefault="00717F4F">
      <w:pPr>
        <w:ind w:left="708" w:firstLine="708"/>
        <w:rPr>
          <w:ins w:id="7160" w:author="Camilo Andrés Díaz Gómez" w:date="2023-03-16T23:21:00Z"/>
          <w:rFonts w:cs="Times New Roman"/>
          <w:szCs w:val="24"/>
        </w:rPr>
        <w:pPrChange w:id="7161" w:author="Camilo Andrés Díaz Gómez" w:date="2023-03-28T18:00:00Z">
          <w:pPr>
            <w:ind w:firstLine="708"/>
          </w:pPr>
        </w:pPrChange>
      </w:pPr>
      <w:ins w:id="7162"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163" w:author="Camilo Andrés Díaz Gómez" w:date="2023-03-16T23:21:00Z">
        <w:r w:rsidRPr="002B569F">
          <w:rPr>
            <w:rFonts w:cs="Times New Roman"/>
            <w:szCs w:val="24"/>
          </w:rPr>
          <w:t xml:space="preserve"> predicciones </w:t>
        </w:r>
        <w:proofErr w:type="spellStart"/>
        <w:r w:rsidRPr="002B569F">
          <w:rPr>
            <w:rFonts w:cs="Times New Roman"/>
            <w:szCs w:val="24"/>
          </w:rPr>
          <w:t>Y_pred</w:t>
        </w:r>
        <w:proofErr w:type="spellEnd"/>
        <w:r w:rsidRPr="002B569F">
          <w:rPr>
            <w:rFonts w:cs="Times New Roman"/>
            <w:szCs w:val="24"/>
          </w:rPr>
          <w:t xml:space="preserve"> hechas por el modelo de regresión lineal. El cálculo se realiza utilizando la función </w:t>
        </w:r>
        <w:proofErr w:type="spellStart"/>
        <w:r w:rsidRPr="002B569F">
          <w:rPr>
            <w:rFonts w:cs="Times New Roman"/>
            <w:szCs w:val="24"/>
          </w:rPr>
          <w:t>mean_squared_error</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040CDD63" w14:textId="77777777" w:rsidR="00507115" w:rsidRDefault="00507115" w:rsidP="00507115">
      <w:pPr>
        <w:rPr>
          <w:ins w:id="7164" w:author="Camilo Andrés Díaz Gómez" w:date="2023-03-28T18:00:00Z"/>
          <w:rFonts w:cs="Times New Roman"/>
          <w:szCs w:val="24"/>
        </w:rPr>
      </w:pPr>
    </w:p>
    <w:p w14:paraId="0BE00DF8" w14:textId="42099102" w:rsidR="00717F4F" w:rsidRPr="002B569F" w:rsidRDefault="00717F4F">
      <w:pPr>
        <w:ind w:left="708" w:firstLine="708"/>
        <w:rPr>
          <w:ins w:id="7165" w:author="Camilo Andrés Díaz Gómez" w:date="2023-03-16T23:21:00Z"/>
          <w:rFonts w:cs="Times New Roman"/>
          <w:szCs w:val="24"/>
        </w:rPr>
        <w:pPrChange w:id="7166" w:author="Camilo Andrés Díaz Gómez" w:date="2023-03-28T18:00:00Z">
          <w:pPr>
            <w:ind w:firstLine="708"/>
          </w:pPr>
        </w:pPrChange>
      </w:pPr>
      <w:ins w:id="7167" w:author="Camilo Andrés Díaz Gómez" w:date="2023-03-16T23:22:00Z">
        <w:r w:rsidRPr="002B569F">
          <w:rPr>
            <w:rFonts w:cs="Times New Roman"/>
            <w:szCs w:val="24"/>
          </w:rPr>
          <w:t>R2</w:t>
        </w:r>
      </w:ins>
      <w:ins w:id="7168"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w:t>
        </w:r>
        <w:proofErr w:type="spellStart"/>
        <w:r w:rsidRPr="002B569F">
          <w:rPr>
            <w:rFonts w:cs="Times New Roman"/>
            <w:szCs w:val="24"/>
          </w:rPr>
          <w:t>reg</w:t>
        </w:r>
        <w:proofErr w:type="spellEnd"/>
        <w:r w:rsidRPr="002B569F">
          <w:rPr>
            <w:rFonts w:cs="Times New Roman"/>
            <w:szCs w:val="24"/>
          </w:rPr>
          <w:t xml:space="preserve"> de la clase </w:t>
        </w:r>
        <w:proofErr w:type="spellStart"/>
        <w:r w:rsidRPr="002B569F">
          <w:rPr>
            <w:rFonts w:cs="Times New Roman"/>
            <w:szCs w:val="24"/>
          </w:rPr>
          <w:t>LinearRegression</w:t>
        </w:r>
        <w:proofErr w:type="spellEnd"/>
        <w:r w:rsidRPr="002B569F">
          <w:rPr>
            <w:rFonts w:cs="Times New Roman"/>
            <w:szCs w:val="24"/>
          </w:rPr>
          <w:t>.</w:t>
        </w:r>
      </w:ins>
    </w:p>
    <w:p w14:paraId="2D8489AF" w14:textId="77777777" w:rsidR="00717F4F" w:rsidRPr="002B569F" w:rsidRDefault="00717F4F" w:rsidP="002B569F">
      <w:pPr>
        <w:ind w:firstLine="708"/>
        <w:rPr>
          <w:ins w:id="7169" w:author="Camilo Andrés Díaz Gómez" w:date="2023-03-16T23:21:00Z"/>
          <w:rFonts w:cs="Times New Roman"/>
          <w:szCs w:val="24"/>
        </w:rPr>
      </w:pPr>
    </w:p>
    <w:p w14:paraId="37A3C12D" w14:textId="5E17E6C9" w:rsidR="00717F4F" w:rsidRPr="002B569F" w:rsidRDefault="00717F4F">
      <w:pPr>
        <w:ind w:left="708" w:firstLine="708"/>
        <w:rPr>
          <w:ins w:id="7170" w:author="Steff Guzmán" w:date="2023-03-24T15:11:00Z"/>
          <w:rFonts w:cs="Times New Roman"/>
          <w:szCs w:val="24"/>
        </w:rPr>
        <w:pPrChange w:id="7171" w:author="Camilo Andrés Díaz Gómez" w:date="2023-03-28T18:00:00Z">
          <w:pPr>
            <w:ind w:firstLine="708"/>
          </w:pPr>
        </w:pPrChange>
      </w:pPr>
      <w:ins w:id="7172" w:author="Camilo Andrés Díaz Gómez" w:date="2023-03-16T23:21:00Z">
        <w:r w:rsidRPr="002B569F">
          <w:rPr>
            <w:rFonts w:cs="Times New Roman"/>
            <w:szCs w:val="24"/>
          </w:rPr>
          <w:lastRenderedPageBreak/>
          <w:t xml:space="preserve">Los coeficientes del modelo se imprimen utilizando el atributo </w:t>
        </w:r>
        <w:proofErr w:type="spellStart"/>
        <w:r w:rsidRPr="002B569F">
          <w:rPr>
            <w:rFonts w:cs="Times New Roman"/>
            <w:szCs w:val="24"/>
          </w:rPr>
          <w:t>coef</w:t>
        </w:r>
        <w:proofErr w:type="spellEnd"/>
        <w:r w:rsidRPr="002B569F">
          <w:rPr>
            <w:rFonts w:cs="Times New Roman"/>
            <w:szCs w:val="24"/>
          </w:rPr>
          <w:t xml:space="preserve">_ del objeto reg. En este caso, se trata de los coeficientes para las variables humedad y </w:t>
        </w:r>
        <w:proofErr w:type="spellStart"/>
        <w:r w:rsidRPr="002B569F">
          <w:rPr>
            <w:rFonts w:cs="Times New Roman"/>
            <w:szCs w:val="24"/>
          </w:rPr>
          <w:t>fechaHora</w:t>
        </w:r>
        <w:proofErr w:type="spellEnd"/>
        <w:r w:rsidRPr="002B569F">
          <w:rPr>
            <w:rFonts w:cs="Times New Roman"/>
            <w:szCs w:val="24"/>
          </w:rPr>
          <w:t>, que se utilizaron para predecir la temperatura</w:t>
        </w:r>
      </w:ins>
      <w:ins w:id="7173" w:author="Camilo Andrés Díaz Gómez" w:date="2023-03-16T23:22:00Z">
        <w:r w:rsidRPr="002B569F">
          <w:rPr>
            <w:rFonts w:cs="Times New Roman"/>
            <w:szCs w:val="24"/>
          </w:rPr>
          <w:t xml:space="preserve"> en todos los modelos como se podrá evidenciar </w:t>
        </w:r>
      </w:ins>
      <w:ins w:id="7174" w:author="Camilo Andrés Díaz Gómez" w:date="2023-03-16T23:23:00Z">
        <w:r w:rsidRPr="002B569F">
          <w:rPr>
            <w:rFonts w:cs="Times New Roman"/>
            <w:szCs w:val="24"/>
          </w:rPr>
          <w:t>más adelante en este documento</w:t>
        </w:r>
      </w:ins>
      <w:ins w:id="7175"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176" w:author="Steff Guzmán" w:date="2023-03-24T16:50:00Z"/>
          <w:rFonts w:cs="Times New Roman"/>
          <w:szCs w:val="24"/>
        </w:rPr>
        <w:pPrChange w:id="7177" w:author="Camilo Andrés Díaz Gómez" w:date="2023-03-28T17:43:00Z">
          <w:pPr>
            <w:pStyle w:val="Descripcin"/>
          </w:pPr>
        </w:pPrChange>
      </w:pPr>
    </w:p>
    <w:p w14:paraId="55FDA73A" w14:textId="511F8A9F" w:rsidR="00842F9D" w:rsidRPr="002B569F" w:rsidRDefault="00842F9D">
      <w:pPr>
        <w:pStyle w:val="Descripcin"/>
        <w:spacing w:line="360" w:lineRule="auto"/>
        <w:rPr>
          <w:ins w:id="7178" w:author="Steff Guzmán" w:date="2023-03-24T16:50:00Z"/>
          <w:rFonts w:cs="Times New Roman"/>
          <w:szCs w:val="24"/>
        </w:rPr>
        <w:pPrChange w:id="7179" w:author="Camilo Andrés Díaz Gómez" w:date="2023-03-28T17:43:00Z">
          <w:pPr>
            <w:pStyle w:val="Descripcin"/>
          </w:pPr>
        </w:pPrChange>
      </w:pPr>
      <w:bookmarkStart w:id="7180" w:name="_Toc130919856"/>
      <w:ins w:id="718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20</w:t>
      </w:r>
      <w:ins w:id="7182" w:author="Steff Guzmán" w:date="2023-03-24T15:11:00Z">
        <w:r w:rsidRPr="002B569F">
          <w:rPr>
            <w:rFonts w:cs="Times New Roman"/>
            <w:szCs w:val="24"/>
          </w:rPr>
          <w:fldChar w:fldCharType="end"/>
        </w:r>
      </w:ins>
      <w:ins w:id="7183"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184" w:author="Camilo Andrés Díaz Gómez" w:date="2023-03-28T17:42:00Z">
              <w:rPr>
                <w:rFonts w:cs="Times New Roman"/>
                <w:szCs w:val="24"/>
              </w:rPr>
            </w:rPrChange>
          </w:rPr>
          <w:t>Evaluación del modelo</w:t>
        </w:r>
        <w:bookmarkEnd w:id="7180"/>
        <w:r w:rsidR="00B21BAF" w:rsidRPr="002B569F">
          <w:rPr>
            <w:rFonts w:cs="Times New Roman"/>
            <w:szCs w:val="24"/>
          </w:rPr>
          <w:t xml:space="preserve"> </w:t>
        </w:r>
      </w:ins>
    </w:p>
    <w:p w14:paraId="528ED0AA" w14:textId="77777777" w:rsidR="00717998" w:rsidRPr="002B569F" w:rsidRDefault="00717998">
      <w:pPr>
        <w:rPr>
          <w:ins w:id="7185" w:author="Steff Guzmán" w:date="2023-03-23T20:08:00Z"/>
          <w:rFonts w:cs="Times New Roman"/>
        </w:rPr>
        <w:pPrChange w:id="7186" w:author="Camilo Andrés Díaz Gómez" w:date="2023-03-28T17:43:00Z">
          <w:pPr>
            <w:ind w:firstLine="708"/>
          </w:pPr>
        </w:pPrChange>
      </w:pPr>
    </w:p>
    <w:p w14:paraId="0B45CF06" w14:textId="4FE320EE" w:rsidR="00C159D3" w:rsidRPr="002B569F" w:rsidRDefault="00C159D3" w:rsidP="002B569F">
      <w:pPr>
        <w:ind w:firstLine="708"/>
        <w:rPr>
          <w:ins w:id="7187" w:author="Camilo Andrés Díaz Gómez" w:date="2023-03-16T23:23:00Z"/>
          <w:rFonts w:cs="Times New Roman"/>
          <w:szCs w:val="24"/>
        </w:rPr>
      </w:pPr>
      <w:ins w:id="7188"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189" w:author="Camilo Andrés Díaz Gómez" w:date="2023-03-28T15:21:00Z"/>
          <w:rFonts w:cs="Times New Roman"/>
          <w:i/>
          <w:iCs/>
          <w:szCs w:val="24"/>
        </w:rPr>
      </w:pPr>
    </w:p>
    <w:p w14:paraId="460C69CB" w14:textId="11726B2D" w:rsidR="00B1585C" w:rsidRPr="002B569F" w:rsidRDefault="00B1585C" w:rsidP="002B569F">
      <w:pPr>
        <w:jc w:val="left"/>
        <w:rPr>
          <w:ins w:id="7190" w:author="Steff Guzmán" w:date="2023-03-24T15:42:00Z"/>
          <w:rFonts w:cs="Times New Roman"/>
          <w:i/>
          <w:iCs/>
          <w:szCs w:val="24"/>
        </w:rPr>
      </w:pPr>
      <w:ins w:id="7191"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192" w:author="Camilo Andrés Díaz Gómez" w:date="2023-03-16T23:18:00Z"/>
          <w:del w:id="7193" w:author="Steff Guzmán" w:date="2023-03-23T20:09:00Z"/>
          <w:rFonts w:cs="Times New Roman"/>
          <w:szCs w:val="24"/>
        </w:rPr>
      </w:pPr>
    </w:p>
    <w:p w14:paraId="68CC374D" w14:textId="4AF9173A" w:rsidR="00717F4F" w:rsidRPr="002B569F" w:rsidDel="00C159D3" w:rsidRDefault="00614520">
      <w:pPr>
        <w:rPr>
          <w:ins w:id="7194" w:author="Camilo Andrés Díaz Gómez" w:date="2023-03-16T23:27:00Z"/>
          <w:del w:id="7195" w:author="Steff Guzmán" w:date="2023-03-23T20:09:00Z"/>
          <w:rFonts w:cs="Times New Roman"/>
          <w:szCs w:val="24"/>
        </w:rPr>
        <w:pPrChange w:id="7196" w:author="Camilo Andrés Díaz Gómez" w:date="2023-03-28T17:43:00Z">
          <w:pPr>
            <w:ind w:firstLine="708"/>
          </w:pPr>
        </w:pPrChange>
      </w:pPr>
      <w:ins w:id="7197" w:author="Camilo Andrés Díaz Gómez" w:date="2023-03-16T23:26:00Z">
        <w:del w:id="7198"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199" w:author="Camilo Andrés Díaz Gómez" w:date="2023-03-16T23:27:00Z"/>
          <w:rFonts w:cs="Times New Roman"/>
          <w:szCs w:val="24"/>
        </w:rPr>
        <w:pPrChange w:id="7200" w:author="Camilo Andrés Díaz Gómez" w:date="2023-03-28T17:43:00Z">
          <w:pPr>
            <w:ind w:firstLine="708"/>
          </w:pPr>
        </w:pPrChange>
      </w:pPr>
    </w:p>
    <w:p w14:paraId="2419851C" w14:textId="04DB0E6F" w:rsidR="00614520" w:rsidRPr="002B569F" w:rsidRDefault="00C159D3">
      <w:pPr>
        <w:ind w:left="708" w:firstLine="708"/>
        <w:rPr>
          <w:ins w:id="7201" w:author="Camilo Andrés Díaz Gómez" w:date="2023-03-16T23:27:00Z"/>
          <w:rFonts w:cs="Times New Roman"/>
          <w:szCs w:val="24"/>
        </w:rPr>
        <w:pPrChange w:id="7202" w:author="Camilo Andrés Díaz Gómez" w:date="2023-03-28T18:00:00Z">
          <w:pPr>
            <w:ind w:firstLine="708"/>
          </w:pPr>
        </w:pPrChange>
      </w:pPr>
      <w:ins w:id="7203" w:author="Steff Guzmán" w:date="2023-03-23T20:09:00Z">
        <w:r w:rsidRPr="002B569F">
          <w:rPr>
            <w:rFonts w:cs="Times New Roman"/>
            <w:szCs w:val="24"/>
          </w:rPr>
          <w:t xml:space="preserve">En el </w:t>
        </w:r>
      </w:ins>
      <w:ins w:id="7204" w:author="Camilo Andrés Díaz Gómez" w:date="2023-03-20T11:58:00Z">
        <w:del w:id="7205"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206" w:author="Steff Guzmán" w:date="2023-03-23T20:09:00Z">
        <w:r w:rsidRPr="002B569F">
          <w:rPr>
            <w:rFonts w:cs="Times New Roman"/>
            <w:szCs w:val="24"/>
          </w:rPr>
          <w:t>de la figura</w:t>
        </w:r>
      </w:ins>
      <w:ins w:id="7207" w:author="Steff Guzmán" w:date="2023-03-24T15:29:00Z">
        <w:r w:rsidR="00A84241" w:rsidRPr="002B569F">
          <w:rPr>
            <w:rFonts w:cs="Times New Roman"/>
            <w:szCs w:val="24"/>
          </w:rPr>
          <w:t xml:space="preserve"> 22</w:t>
        </w:r>
      </w:ins>
      <w:ins w:id="7208" w:author="Steff Guzmán" w:date="2023-03-23T20:09:00Z">
        <w:r w:rsidRPr="002B569F">
          <w:rPr>
            <w:rFonts w:cs="Times New Roman"/>
            <w:szCs w:val="24"/>
          </w:rPr>
          <w:t xml:space="preserve"> </w:t>
        </w:r>
      </w:ins>
      <w:ins w:id="7209" w:author="Camilo Andrés Díaz Gómez" w:date="2023-03-16T23:27:00Z">
        <w:r w:rsidR="00614520" w:rsidRPr="002B569F">
          <w:rPr>
            <w:rFonts w:cs="Times New Roman"/>
            <w:szCs w:val="24"/>
          </w:rPr>
          <w:t>se inicializa un contador i en cero y se itera sobre cada fila del DataFrame de pruebas (</w:t>
        </w:r>
        <w:proofErr w:type="spellStart"/>
        <w:r w:rsidR="00614520" w:rsidRPr="002B569F">
          <w:rPr>
            <w:rFonts w:cs="Times New Roman"/>
            <w:szCs w:val="24"/>
          </w:rPr>
          <w:t>dfPruebas</w:t>
        </w:r>
        <w:proofErr w:type="spellEnd"/>
        <w:r w:rsidR="00614520" w:rsidRPr="002B569F">
          <w:rPr>
            <w:rFonts w:cs="Times New Roman"/>
            <w:szCs w:val="24"/>
          </w:rPr>
          <w:t>).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210" w:author="Camilo Andrés Díaz Gómez" w:date="2023-03-16T23:27:00Z"/>
          <w:rFonts w:cs="Times New Roman"/>
          <w:szCs w:val="24"/>
        </w:rPr>
      </w:pPr>
    </w:p>
    <w:p w14:paraId="62130FD4" w14:textId="77777777" w:rsidR="00614520" w:rsidRPr="002B569F" w:rsidRDefault="00614520">
      <w:pPr>
        <w:ind w:left="708" w:firstLine="708"/>
        <w:rPr>
          <w:ins w:id="7211" w:author="Camilo Andrés Díaz Gómez" w:date="2023-03-16T23:27:00Z"/>
          <w:rFonts w:cs="Times New Roman"/>
          <w:szCs w:val="24"/>
        </w:rPr>
        <w:pPrChange w:id="7212" w:author="Camilo Andrés Díaz Gómez" w:date="2023-03-28T18:00:00Z">
          <w:pPr>
            <w:ind w:firstLine="708"/>
          </w:pPr>
        </w:pPrChange>
      </w:pPr>
      <w:ins w:id="7213" w:author="Camilo Andrés Díaz Gómez" w:date="2023-03-16T23:27:00Z">
        <w:r w:rsidRPr="002B569F">
          <w:rPr>
            <w:rFonts w:cs="Times New Roman"/>
            <w:szCs w:val="24"/>
          </w:rPr>
          <w:t>Se utiliza el modelo de regresión previamente entrenado para simular la temperatura y se almacena el resultado en la columna '</w:t>
        </w:r>
        <w:proofErr w:type="spellStart"/>
        <w:r w:rsidRPr="002B569F">
          <w:rPr>
            <w:rFonts w:cs="Times New Roman"/>
            <w:szCs w:val="24"/>
          </w:rPr>
          <w:t>Temperatura_Simulada_Regression</w:t>
        </w:r>
        <w:proofErr w:type="spellEnd"/>
        <w:r w:rsidRPr="002B569F">
          <w:rPr>
            <w:rFonts w:cs="Times New Roman"/>
            <w:szCs w:val="24"/>
          </w:rPr>
          <w:t xml:space="preserve">' del DataFrame </w:t>
        </w:r>
        <w:proofErr w:type="spellStart"/>
        <w:r w:rsidRPr="002B569F">
          <w:rPr>
            <w:rFonts w:cs="Times New Roman"/>
            <w:szCs w:val="24"/>
          </w:rPr>
          <w:t>dfFinalPruebas</w:t>
        </w:r>
        <w:proofErr w:type="spellEnd"/>
        <w:r w:rsidRPr="002B569F">
          <w:rPr>
            <w:rFonts w:cs="Times New Roman"/>
            <w:szCs w:val="24"/>
          </w:rPr>
          <w:t xml:space="preserve">. Luego, se verifica a qué estación pertenece el registro actual y se almacena el registro completo en la fila correspondiente en </w:t>
        </w:r>
        <w:proofErr w:type="spellStart"/>
        <w:r w:rsidRPr="002B569F">
          <w:rPr>
            <w:rFonts w:cs="Times New Roman"/>
            <w:szCs w:val="24"/>
          </w:rPr>
          <w:t>dfFinalPruebas</w:t>
        </w:r>
        <w:proofErr w:type="spellEnd"/>
        <w:r w:rsidRPr="002B569F">
          <w:rPr>
            <w:rFonts w:cs="Times New Roman"/>
            <w:szCs w:val="24"/>
          </w:rPr>
          <w:t>.</w:t>
        </w:r>
      </w:ins>
    </w:p>
    <w:p w14:paraId="10532CFC" w14:textId="77777777" w:rsidR="00614520" w:rsidRPr="002B569F" w:rsidRDefault="00614520" w:rsidP="002B569F">
      <w:pPr>
        <w:ind w:firstLine="708"/>
        <w:rPr>
          <w:ins w:id="7214" w:author="Camilo Andrés Díaz Gómez" w:date="2023-03-16T23:27:00Z"/>
          <w:rFonts w:cs="Times New Roman"/>
          <w:szCs w:val="24"/>
        </w:rPr>
      </w:pPr>
    </w:p>
    <w:p w14:paraId="629FE004" w14:textId="3560FFFA" w:rsidR="00614520" w:rsidRPr="002B569F" w:rsidRDefault="00614520">
      <w:pPr>
        <w:ind w:left="708" w:firstLine="708"/>
        <w:rPr>
          <w:ins w:id="7215" w:author="Steff Guzmán" w:date="2023-03-23T20:09:00Z"/>
          <w:rFonts w:cs="Times New Roman"/>
          <w:szCs w:val="24"/>
        </w:rPr>
        <w:pPrChange w:id="7216" w:author="Camilo Andrés Díaz Gómez" w:date="2023-03-28T18:00:00Z">
          <w:pPr>
            <w:ind w:firstLine="708"/>
          </w:pPr>
        </w:pPrChange>
      </w:pPr>
      <w:ins w:id="7217" w:author="Camilo Andrés Díaz Gómez" w:date="2023-03-16T23:27:00Z">
        <w:r w:rsidRPr="002B569F">
          <w:rPr>
            <w:rFonts w:cs="Times New Roman"/>
            <w:szCs w:val="24"/>
          </w:rPr>
          <w:t xml:space="preserve">Finalmente, se incrementa el contador del índice del DataFrame </w:t>
        </w:r>
        <w:proofErr w:type="spellStart"/>
        <w:r w:rsidRPr="002B569F">
          <w:rPr>
            <w:rFonts w:cs="Times New Roman"/>
            <w:szCs w:val="24"/>
          </w:rPr>
          <w:t>dfFinalPruebas</w:t>
        </w:r>
        <w:proofErr w:type="spellEnd"/>
        <w:r w:rsidRPr="002B569F">
          <w:rPr>
            <w:rFonts w:cs="Times New Roman"/>
            <w:szCs w:val="24"/>
          </w:rPr>
          <w:t xml:space="preserve"> y se repite el proceso para el resto de las filas del DataFrame de pruebas.</w:t>
        </w:r>
      </w:ins>
    </w:p>
    <w:p w14:paraId="6548F8C1" w14:textId="741DB4D6" w:rsidR="00C159D3" w:rsidRPr="002B569F" w:rsidDel="00C159D3" w:rsidRDefault="00C159D3">
      <w:pPr>
        <w:ind w:firstLine="708"/>
        <w:rPr>
          <w:ins w:id="7218" w:author="Camilo Andrés Díaz Gómez" w:date="2023-03-16T23:27:00Z"/>
          <w:del w:id="7219" w:author="Steff Guzmán" w:date="2023-03-23T20:09:00Z"/>
          <w:rFonts w:cs="Times New Roman"/>
          <w:szCs w:val="24"/>
        </w:rPr>
      </w:pPr>
    </w:p>
    <w:p w14:paraId="4387C68A" w14:textId="32AF64B6" w:rsidR="00614520" w:rsidRPr="002B569F" w:rsidDel="00C159D3" w:rsidRDefault="00614520">
      <w:pPr>
        <w:ind w:firstLine="708"/>
        <w:rPr>
          <w:ins w:id="7220" w:author="Camilo Andrés Díaz Gómez" w:date="2023-03-16T23:27:00Z"/>
          <w:del w:id="7221" w:author="Steff Guzmán" w:date="2023-03-23T20:09:00Z"/>
          <w:rFonts w:cs="Times New Roman"/>
          <w:szCs w:val="24"/>
        </w:rPr>
      </w:pPr>
    </w:p>
    <w:p w14:paraId="76A77519" w14:textId="014B8C01" w:rsidR="00614520" w:rsidRPr="002B569F" w:rsidDel="00C159D3" w:rsidRDefault="00614520">
      <w:pPr>
        <w:ind w:firstLine="708"/>
        <w:rPr>
          <w:ins w:id="7222" w:author="Camilo Andrés Díaz Gómez" w:date="2023-03-16T23:28:00Z"/>
          <w:del w:id="7223" w:author="Steff Guzmán" w:date="2023-03-23T20:09:00Z"/>
          <w:rFonts w:cs="Times New Roman"/>
          <w:szCs w:val="24"/>
        </w:rPr>
      </w:pPr>
      <w:ins w:id="7224" w:author="Camilo Andrés Díaz Gómez" w:date="2023-03-16T23:28:00Z">
        <w:del w:id="7225"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226" w:author="Camilo Andrés Díaz Gómez" w:date="2023-03-16T23:28:00Z"/>
          <w:rFonts w:cs="Times New Roman"/>
          <w:szCs w:val="24"/>
        </w:rPr>
      </w:pPr>
    </w:p>
    <w:p w14:paraId="24999807" w14:textId="300ECB14" w:rsidR="00614520" w:rsidRPr="002B569F" w:rsidRDefault="00614520">
      <w:pPr>
        <w:ind w:left="708" w:firstLine="708"/>
        <w:rPr>
          <w:ins w:id="7227" w:author="Steff Guzmán" w:date="2023-03-24T16:51:00Z"/>
          <w:rFonts w:cs="Times New Roman"/>
          <w:szCs w:val="24"/>
        </w:rPr>
        <w:pPrChange w:id="7228" w:author="Camilo Andrés Díaz Gómez" w:date="2023-03-28T18:00:00Z">
          <w:pPr>
            <w:ind w:firstLine="708"/>
          </w:pPr>
        </w:pPrChange>
      </w:pPr>
      <w:ins w:id="7229" w:author="Camilo Andrés Díaz Gómez" w:date="2023-03-16T23:28:00Z">
        <w:r w:rsidRPr="002B569F">
          <w:rPr>
            <w:rFonts w:cs="Times New Roman"/>
            <w:szCs w:val="24"/>
          </w:rPr>
          <w:t xml:space="preserve">Estas líneas de código de igual </w:t>
        </w:r>
      </w:ins>
      <w:ins w:id="7230"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231" w:author="Camilo Andrés Díaz Gómez" w:date="2023-03-16T23:28:00Z">
        <w:r w:rsidRPr="002B569F">
          <w:rPr>
            <w:rFonts w:cs="Times New Roman"/>
            <w:szCs w:val="24"/>
          </w:rPr>
          <w:t>calcula</w:t>
        </w:r>
      </w:ins>
      <w:ins w:id="7232" w:author="Camilo Andrés Díaz Gómez" w:date="2023-03-16T23:29:00Z">
        <w:r w:rsidRPr="002B569F">
          <w:rPr>
            <w:rFonts w:cs="Times New Roman"/>
            <w:szCs w:val="24"/>
          </w:rPr>
          <w:t>r</w:t>
        </w:r>
      </w:ins>
      <w:ins w:id="7233" w:author="Camilo Andrés Díaz Gómez" w:date="2023-03-16T23:28:00Z">
        <w:r w:rsidRPr="002B569F">
          <w:rPr>
            <w:rFonts w:cs="Times New Roman"/>
            <w:szCs w:val="24"/>
          </w:rPr>
          <w:t xml:space="preserve"> el coeficiente de determinación (R²) entre los valores reales de temperatura (almacenados en la columna "</w:t>
        </w:r>
        <w:proofErr w:type="spellStart"/>
        <w:r w:rsidRPr="002B569F">
          <w:rPr>
            <w:rFonts w:cs="Times New Roman"/>
            <w:szCs w:val="24"/>
          </w:rPr>
          <w:t>Temperatura_Prueba</w:t>
        </w:r>
        <w:proofErr w:type="spellEnd"/>
        <w:r w:rsidRPr="002B569F">
          <w:rPr>
            <w:rFonts w:cs="Times New Roman"/>
            <w:szCs w:val="24"/>
          </w:rPr>
          <w:t>" del dataframe "</w:t>
        </w:r>
        <w:proofErr w:type="spellStart"/>
        <w:r w:rsidRPr="002B569F">
          <w:rPr>
            <w:rFonts w:cs="Times New Roman"/>
            <w:szCs w:val="24"/>
          </w:rPr>
          <w:t>dfFinalPruebas</w:t>
        </w:r>
        <w:proofErr w:type="spellEnd"/>
        <w:r w:rsidRPr="002B569F">
          <w:rPr>
            <w:rFonts w:cs="Times New Roman"/>
            <w:szCs w:val="24"/>
          </w:rPr>
          <w:t>") y los valores simulados de temperatura utilizando el modelo de regresión (almacenados en la columna "</w:t>
        </w:r>
        <w:proofErr w:type="spellStart"/>
        <w:r w:rsidRPr="002B569F">
          <w:rPr>
            <w:rFonts w:cs="Times New Roman"/>
            <w:szCs w:val="24"/>
          </w:rPr>
          <w:t>Temperatura_Simulada_Regression</w:t>
        </w:r>
        <w:proofErr w:type="spellEnd"/>
        <w:r w:rsidRPr="002B569F">
          <w:rPr>
            <w:rFonts w:cs="Times New Roman"/>
            <w:szCs w:val="24"/>
          </w:rPr>
          <w:t>"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234"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235" w:author="Steff Guzmán" w:date="2023-03-24T15:11:00Z"/>
          <w:rFonts w:cs="Times New Roman"/>
          <w:szCs w:val="24"/>
        </w:rPr>
      </w:pPr>
    </w:p>
    <w:p w14:paraId="55D98ED3" w14:textId="0F9D6B1D" w:rsidR="00842F9D" w:rsidRPr="002B569F" w:rsidRDefault="00842F9D">
      <w:pPr>
        <w:pStyle w:val="Descripcin"/>
        <w:spacing w:line="360" w:lineRule="auto"/>
        <w:rPr>
          <w:ins w:id="7236" w:author="Steff Guzmán" w:date="2023-03-24T16:51:00Z"/>
          <w:rFonts w:cs="Times New Roman"/>
          <w:szCs w:val="24"/>
        </w:rPr>
        <w:pPrChange w:id="7237" w:author="Camilo Andrés Díaz Gómez" w:date="2023-03-28T17:43:00Z">
          <w:pPr>
            <w:pStyle w:val="Descripcin"/>
          </w:pPr>
        </w:pPrChange>
      </w:pPr>
      <w:bookmarkStart w:id="7238" w:name="_Toc130919857"/>
      <w:ins w:id="723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21</w:t>
      </w:r>
      <w:ins w:id="7240" w:author="Steff Guzmán" w:date="2023-03-24T15:11:00Z">
        <w:r w:rsidRPr="002B569F">
          <w:rPr>
            <w:rFonts w:cs="Times New Roman"/>
            <w:szCs w:val="24"/>
          </w:rPr>
          <w:fldChar w:fldCharType="end"/>
        </w:r>
      </w:ins>
      <w:ins w:id="7241"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242" w:author="Camilo Andrés Díaz Gómez" w:date="2023-03-28T17:42:00Z">
              <w:rPr>
                <w:rFonts w:cs="Times New Roman"/>
                <w:szCs w:val="24"/>
              </w:rPr>
            </w:rPrChange>
          </w:rPr>
          <w:t xml:space="preserve">Inicializador de contador </w:t>
        </w:r>
      </w:ins>
      <w:ins w:id="7243" w:author="JHONATAN MAURICIO VILLARREAL CORREDOR" w:date="2023-03-24T17:50:00Z">
        <w:r w:rsidR="00B21BAF" w:rsidRPr="002B569F">
          <w:rPr>
            <w:rFonts w:cs="Times New Roman"/>
            <w:b w:val="0"/>
            <w:bCs/>
            <w:i/>
            <w:iCs w:val="0"/>
            <w:szCs w:val="24"/>
            <w:rPrChange w:id="7244" w:author="Camilo Andrés Díaz Gómez" w:date="2023-03-28T17:42:00Z">
              <w:rPr>
                <w:rFonts w:cs="Times New Roman"/>
                <w:szCs w:val="24"/>
              </w:rPr>
            </w:rPrChange>
          </w:rPr>
          <w:t>e iteración de filas</w:t>
        </w:r>
        <w:bookmarkEnd w:id="7238"/>
        <w:r w:rsidR="00B21BAF" w:rsidRPr="002B569F">
          <w:rPr>
            <w:rFonts w:cs="Times New Roman"/>
            <w:szCs w:val="24"/>
          </w:rPr>
          <w:t xml:space="preserve"> </w:t>
        </w:r>
      </w:ins>
    </w:p>
    <w:p w14:paraId="3487649A" w14:textId="77777777" w:rsidR="00717998" w:rsidRPr="002B569F" w:rsidRDefault="00717998">
      <w:pPr>
        <w:rPr>
          <w:ins w:id="7245" w:author="Steff Guzmán" w:date="2023-03-23T20:09:00Z"/>
          <w:rFonts w:cs="Times New Roman"/>
        </w:rPr>
        <w:pPrChange w:id="7246" w:author="Camilo Andrés Díaz Gómez" w:date="2023-03-28T17:43:00Z">
          <w:pPr>
            <w:ind w:firstLine="708"/>
          </w:pPr>
        </w:pPrChange>
      </w:pPr>
    </w:p>
    <w:p w14:paraId="22B565B2" w14:textId="77777777" w:rsidR="00C038A4" w:rsidRPr="002B569F" w:rsidRDefault="00C038A4" w:rsidP="002B569F">
      <w:pPr>
        <w:ind w:firstLine="708"/>
        <w:rPr>
          <w:ins w:id="7247" w:author="Camilo Andrés Díaz Gómez" w:date="2023-03-28T15:21:00Z"/>
          <w:rFonts w:cs="Times New Roman"/>
          <w:szCs w:val="24"/>
        </w:rPr>
      </w:pPr>
    </w:p>
    <w:p w14:paraId="7F31FC59" w14:textId="5128BBB1" w:rsidR="00C159D3" w:rsidRPr="002B569F" w:rsidRDefault="00C159D3" w:rsidP="002B569F">
      <w:pPr>
        <w:ind w:firstLine="708"/>
        <w:rPr>
          <w:ins w:id="7248" w:author="Steff Guzmán" w:date="2023-03-23T20:09:00Z"/>
          <w:rFonts w:cs="Times New Roman"/>
          <w:szCs w:val="24"/>
        </w:rPr>
      </w:pPr>
      <w:ins w:id="7249"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250" w:author="Steff Guzmán" w:date="2023-03-23T20:09:00Z"/>
          <w:rFonts w:cs="Times New Roman"/>
          <w:szCs w:val="24"/>
        </w:rPr>
      </w:pPr>
    </w:p>
    <w:p w14:paraId="24CFFE62" w14:textId="77777777" w:rsidR="00C159D3" w:rsidRPr="002B569F" w:rsidRDefault="00C159D3" w:rsidP="002B569F">
      <w:pPr>
        <w:ind w:firstLine="708"/>
        <w:rPr>
          <w:ins w:id="7251" w:author="Steff Guzmán" w:date="2023-03-23T20:09:00Z"/>
          <w:rFonts w:cs="Times New Roman"/>
          <w:szCs w:val="24"/>
        </w:rPr>
      </w:pPr>
      <w:ins w:id="7252"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253" w:author="Camilo Andrés Díaz Gómez" w:date="2023-03-28T15:21:00Z"/>
          <w:rFonts w:cs="Times New Roman"/>
          <w:i/>
          <w:iCs/>
          <w:szCs w:val="24"/>
        </w:rPr>
      </w:pPr>
    </w:p>
    <w:p w14:paraId="7F0432C2" w14:textId="12719296" w:rsidR="00B1585C" w:rsidRPr="002B569F" w:rsidRDefault="00B1585C" w:rsidP="002B569F">
      <w:pPr>
        <w:jc w:val="left"/>
        <w:rPr>
          <w:ins w:id="7254" w:author="Steff Guzmán" w:date="2023-03-24T15:42:00Z"/>
          <w:rFonts w:cs="Times New Roman"/>
          <w:i/>
          <w:iCs/>
          <w:szCs w:val="24"/>
        </w:rPr>
      </w:pPr>
      <w:ins w:id="7255"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256" w:author="Camilo Andrés Díaz Gómez" w:date="2023-03-16T23:28:00Z"/>
          <w:rFonts w:cs="Times New Roman"/>
          <w:szCs w:val="24"/>
        </w:rPr>
      </w:pPr>
    </w:p>
    <w:p w14:paraId="650795B4" w14:textId="3CCD9AB9" w:rsidR="00614520" w:rsidRPr="002B569F" w:rsidRDefault="00614520" w:rsidP="002B569F">
      <w:pPr>
        <w:ind w:firstLine="708"/>
        <w:rPr>
          <w:ins w:id="7257" w:author="Camilo Andrés Díaz Gómez" w:date="2023-03-16T23:39:00Z"/>
          <w:rFonts w:cs="Times New Roman"/>
          <w:szCs w:val="24"/>
        </w:rPr>
      </w:pPr>
    </w:p>
    <w:p w14:paraId="53FFA1CC" w14:textId="0249377F" w:rsidR="00BE50D1" w:rsidRPr="002B569F" w:rsidRDefault="00D56345">
      <w:pPr>
        <w:pStyle w:val="Ttulo5"/>
        <w:ind w:left="1416"/>
        <w:rPr>
          <w:ins w:id="7258" w:author="Camilo Andrés Díaz Gómez" w:date="2023-03-16T23:39:00Z"/>
          <w:rFonts w:ascii="Times New Roman" w:hAnsi="Times New Roman" w:cs="Times New Roman"/>
          <w:b/>
          <w:bCs/>
          <w:color w:val="auto"/>
          <w:szCs w:val="24"/>
          <w:rPrChange w:id="7259" w:author="Camilo Andrés Díaz Gómez" w:date="2023-03-28T17:42:00Z">
            <w:rPr>
              <w:ins w:id="7260" w:author="Camilo Andrés Díaz Gómez" w:date="2023-03-16T23:39:00Z"/>
            </w:rPr>
          </w:rPrChange>
        </w:rPr>
        <w:pPrChange w:id="7261"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262" w:author="Camilo Andrés Díaz Gómez" w:date="2023-03-16T23:28:00Z"/>
          <w:del w:id="7263" w:author="JUAN ESTEBAN CONTRERAS DIAZ" w:date="2023-03-24T11:57:00Z"/>
          <w:rFonts w:cs="Times New Roman"/>
          <w:szCs w:val="24"/>
        </w:rPr>
        <w:pPrChange w:id="7264" w:author="Camilo Andrés Díaz Gómez" w:date="2023-03-28T17:43:00Z">
          <w:pPr>
            <w:ind w:firstLine="708"/>
          </w:pPr>
        </w:pPrChange>
      </w:pPr>
    </w:p>
    <w:p w14:paraId="428B9376" w14:textId="67151DC9" w:rsidR="00614520" w:rsidRPr="002B569F" w:rsidDel="00247AA5" w:rsidRDefault="00BE50D1">
      <w:pPr>
        <w:ind w:firstLine="708"/>
        <w:jc w:val="center"/>
        <w:rPr>
          <w:ins w:id="7265" w:author="Camilo Andrés Díaz Gómez" w:date="2023-03-16T23:32:00Z"/>
          <w:del w:id="7266" w:author="JUAN ESTEBAN CONTRERAS DIAZ" w:date="2023-03-24T11:57:00Z"/>
          <w:rFonts w:cs="Times New Roman"/>
          <w:szCs w:val="24"/>
        </w:rPr>
        <w:pPrChange w:id="7267" w:author="Camilo Andrés Díaz Gómez" w:date="2023-03-28T17:43:00Z">
          <w:pPr>
            <w:ind w:firstLine="708"/>
          </w:pPr>
        </w:pPrChange>
      </w:pPr>
      <w:ins w:id="7268" w:author="Camilo Andrés Díaz Gómez" w:date="2023-03-16T23:40:00Z">
        <w:del w:id="7269"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270" w:author="Camilo Andrés Díaz Gómez" w:date="2023-03-16T23:32:00Z"/>
          <w:rFonts w:cs="Times New Roman"/>
          <w:szCs w:val="24"/>
        </w:rPr>
      </w:pPr>
    </w:p>
    <w:p w14:paraId="2B8A2AB8" w14:textId="0DA6F529" w:rsidR="00614520" w:rsidRPr="002B569F" w:rsidRDefault="00247AA5">
      <w:pPr>
        <w:ind w:left="708" w:firstLine="708"/>
        <w:rPr>
          <w:ins w:id="7271" w:author="Camilo Andrés Díaz Gómez" w:date="2023-03-16T23:32:00Z"/>
          <w:rFonts w:cs="Times New Roman"/>
          <w:szCs w:val="24"/>
        </w:rPr>
        <w:pPrChange w:id="7272" w:author="Camilo Andrés Díaz Gómez" w:date="2023-03-28T18:00:00Z">
          <w:pPr>
            <w:ind w:firstLine="708"/>
          </w:pPr>
        </w:pPrChange>
      </w:pPr>
      <w:ins w:id="7273" w:author="JUAN ESTEBAN CONTRERAS DIAZ" w:date="2023-03-24T11:59:00Z">
        <w:r w:rsidRPr="002B569F">
          <w:rPr>
            <w:rFonts w:cs="Times New Roman"/>
            <w:szCs w:val="24"/>
          </w:rPr>
          <w:t>O</w:t>
        </w:r>
      </w:ins>
      <w:ins w:id="7274" w:author="JUAN ESTEBAN CONTRERAS DIAZ" w:date="2023-03-24T12:00:00Z">
        <w:r w:rsidRPr="002B569F">
          <w:rPr>
            <w:rFonts w:cs="Times New Roman"/>
            <w:szCs w:val="24"/>
          </w:rPr>
          <w:t>bservando la figura</w:t>
        </w:r>
      </w:ins>
      <w:ins w:id="7275" w:author="Steff Guzmán" w:date="2023-03-24T15:30:00Z">
        <w:r w:rsidR="00A84241" w:rsidRPr="002B569F">
          <w:rPr>
            <w:rFonts w:cs="Times New Roman"/>
            <w:szCs w:val="24"/>
          </w:rPr>
          <w:t xml:space="preserve"> 23</w:t>
        </w:r>
      </w:ins>
      <w:ins w:id="7276" w:author="JUAN ESTEBAN CONTRERAS DIAZ" w:date="2023-03-24T12:00:00Z">
        <w:r w:rsidRPr="002B569F">
          <w:rPr>
            <w:rFonts w:cs="Times New Roman"/>
            <w:szCs w:val="24"/>
          </w:rPr>
          <w:t xml:space="preserve">, </w:t>
        </w:r>
      </w:ins>
      <w:ins w:id="7277" w:author="Camilo Andrés Díaz Gómez" w:date="2023-03-16T23:32:00Z">
        <w:del w:id="7278" w:author="JUAN ESTEBAN CONTRERAS DIAZ" w:date="2023-03-24T12:00:00Z">
          <w:r w:rsidR="00614520" w:rsidRPr="002B569F" w:rsidDel="00247AA5">
            <w:rPr>
              <w:rFonts w:cs="Times New Roman"/>
              <w:szCs w:val="24"/>
            </w:rPr>
            <w:delText>Estas lín</w:delText>
          </w:r>
        </w:del>
      </w:ins>
      <w:ins w:id="7279" w:author="JUAN ESTEBAN CONTRERAS DIAZ" w:date="2023-03-24T12:00:00Z">
        <w:r w:rsidRPr="002B569F">
          <w:rPr>
            <w:rFonts w:cs="Times New Roman"/>
            <w:szCs w:val="24"/>
          </w:rPr>
          <w:t xml:space="preserve">las </w:t>
        </w:r>
      </w:ins>
      <w:ins w:id="7280" w:author="Camilo Andrés Díaz Gómez" w:date="2023-03-16T23:32:00Z">
        <w:del w:id="7281" w:author="JUAN ESTEBAN CONTRERAS DIAZ" w:date="2023-03-24T12:00:00Z">
          <w:r w:rsidR="00614520" w:rsidRPr="002B569F" w:rsidDel="00247AA5">
            <w:rPr>
              <w:rFonts w:cs="Times New Roman"/>
              <w:szCs w:val="24"/>
            </w:rPr>
            <w:delText>eas</w:delText>
          </w:r>
        </w:del>
      </w:ins>
      <w:ins w:id="7282" w:author="JUAN ESTEBAN CONTRERAS DIAZ" w:date="2023-03-24T12:00:00Z">
        <w:r w:rsidRPr="002B569F">
          <w:rPr>
            <w:rFonts w:cs="Times New Roman"/>
            <w:szCs w:val="24"/>
          </w:rPr>
          <w:t>líneas</w:t>
        </w:r>
      </w:ins>
      <w:ins w:id="7283"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284"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285" w:author="Camilo Andrés Díaz Gómez" w:date="2023-03-16T23:32:00Z"/>
          <w:rFonts w:cs="Times New Roman"/>
          <w:szCs w:val="24"/>
        </w:rPr>
      </w:pPr>
    </w:p>
    <w:p w14:paraId="7CE89D70" w14:textId="77777777" w:rsidR="00614520" w:rsidRPr="002B569F" w:rsidRDefault="00614520">
      <w:pPr>
        <w:ind w:left="708" w:firstLine="708"/>
        <w:rPr>
          <w:ins w:id="7286" w:author="Camilo Andrés Díaz Gómez" w:date="2023-03-16T23:32:00Z"/>
          <w:rFonts w:cs="Times New Roman"/>
          <w:szCs w:val="24"/>
        </w:rPr>
        <w:pPrChange w:id="7287" w:author="Camilo Andrés Díaz Gómez" w:date="2023-03-28T18:00:00Z">
          <w:pPr>
            <w:ind w:firstLine="708"/>
          </w:pPr>
        </w:pPrChange>
      </w:pPr>
      <w:ins w:id="7288" w:author="Camilo Andrés Díaz Gómez" w:date="2023-03-16T23:32:00Z">
        <w:r w:rsidRPr="002B569F">
          <w:rPr>
            <w:rFonts w:cs="Times New Roman"/>
            <w:szCs w:val="24"/>
          </w:rPr>
          <w:t xml:space="preserve">La primera línea divide los datos en conjuntos de entrenamiento y prueba. Se seleccionan las características (humedad y hora) y la variable objetivo (temperatura) </w:t>
        </w:r>
        <w:r w:rsidRPr="002B569F">
          <w:rPr>
            <w:rFonts w:cs="Times New Roman"/>
            <w:szCs w:val="24"/>
          </w:rPr>
          <w:lastRenderedPageBreak/>
          <w:t xml:space="preserve">de </w:t>
        </w:r>
        <w:proofErr w:type="spellStart"/>
        <w:r w:rsidRPr="002B569F">
          <w:rPr>
            <w:rFonts w:cs="Times New Roman"/>
            <w:szCs w:val="24"/>
          </w:rPr>
          <w:t>dfAAnalisar</w:t>
        </w:r>
        <w:proofErr w:type="spellEnd"/>
        <w:r w:rsidRPr="002B569F">
          <w:rPr>
            <w:rFonts w:cs="Times New Roman"/>
            <w:szCs w:val="24"/>
          </w:rPr>
          <w:t xml:space="preserve">. </w:t>
        </w:r>
        <w:proofErr w:type="spellStart"/>
        <w:r w:rsidRPr="002B569F">
          <w:rPr>
            <w:rFonts w:cs="Times New Roman"/>
            <w:szCs w:val="24"/>
          </w:rPr>
          <w:t>train_test_split</w:t>
        </w:r>
        <w:proofErr w:type="spellEnd"/>
        <w:r w:rsidRPr="002B569F">
          <w:rPr>
            <w:rFonts w:cs="Times New Roman"/>
            <w:szCs w:val="24"/>
          </w:rPr>
          <w:t xml:space="preserve"> divide los datos aleatoriamente en conjuntos de entrenamiento y prueba en una proporción de 80% y 20%, respectivamente. El parámetro </w:t>
        </w:r>
        <w:proofErr w:type="spellStart"/>
        <w:r w:rsidRPr="002B569F">
          <w:rPr>
            <w:rFonts w:cs="Times New Roman"/>
            <w:szCs w:val="24"/>
          </w:rPr>
          <w:t>random_state</w:t>
        </w:r>
        <w:proofErr w:type="spellEnd"/>
        <w:r w:rsidRPr="002B569F">
          <w:rPr>
            <w:rFonts w:cs="Times New Roman"/>
            <w:szCs w:val="24"/>
          </w:rPr>
          <w:t xml:space="preserve"> se utiliza para garantizar que la división se realice de la misma manera cada vez que se ejecute el código.</w:t>
        </w:r>
      </w:ins>
    </w:p>
    <w:p w14:paraId="02ECBB1E" w14:textId="77777777" w:rsidR="00614520" w:rsidRPr="002B569F" w:rsidRDefault="00614520" w:rsidP="002B569F">
      <w:pPr>
        <w:ind w:firstLine="708"/>
        <w:rPr>
          <w:ins w:id="7289" w:author="Camilo Andrés Díaz Gómez" w:date="2023-03-16T23:32:00Z"/>
          <w:rFonts w:cs="Times New Roman"/>
          <w:szCs w:val="24"/>
        </w:rPr>
      </w:pPr>
    </w:p>
    <w:p w14:paraId="4ED310E4" w14:textId="04B2AF67" w:rsidR="00614520" w:rsidRPr="002B569F" w:rsidRDefault="00614520">
      <w:pPr>
        <w:ind w:left="708" w:firstLine="708"/>
        <w:rPr>
          <w:ins w:id="7290" w:author="Camilo Andrés Díaz Gómez" w:date="2023-03-16T23:32:00Z"/>
          <w:rFonts w:cs="Times New Roman"/>
          <w:szCs w:val="24"/>
        </w:rPr>
        <w:pPrChange w:id="7291" w:author="Camilo Andrés Díaz Gómez" w:date="2023-03-28T18:01:00Z">
          <w:pPr>
            <w:ind w:firstLine="708"/>
          </w:pPr>
        </w:pPrChange>
      </w:pPr>
      <w:ins w:id="7292"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293" w:author="Camilo Andrés Díaz Gómez" w:date="2023-03-16T23:32:00Z">
        <w:r w:rsidRPr="002B569F">
          <w:rPr>
            <w:rFonts w:cs="Times New Roman"/>
            <w:szCs w:val="24"/>
          </w:rPr>
          <w:t xml:space="preserve">. Se utiliza la clase </w:t>
        </w:r>
        <w:proofErr w:type="spellStart"/>
        <w:r w:rsidRPr="002B569F">
          <w:rPr>
            <w:rFonts w:cs="Times New Roman"/>
            <w:szCs w:val="24"/>
          </w:rPr>
          <w:t>PolynomialFeatures</w:t>
        </w:r>
        <w:proofErr w:type="spellEnd"/>
        <w:r w:rsidRPr="002B569F">
          <w:rPr>
            <w:rFonts w:cs="Times New Roman"/>
            <w:szCs w:val="24"/>
          </w:rPr>
          <w:t xml:space="preserve"> para generar características polinomiales de grado 2 a partir de las características originales.</w:t>
        </w:r>
      </w:ins>
    </w:p>
    <w:p w14:paraId="123BCE01" w14:textId="77777777" w:rsidR="00614520" w:rsidRPr="002B569F" w:rsidRDefault="00614520" w:rsidP="002B569F">
      <w:pPr>
        <w:ind w:firstLine="708"/>
        <w:rPr>
          <w:ins w:id="7294" w:author="Camilo Andrés Díaz Gómez" w:date="2023-03-16T23:32:00Z"/>
          <w:rFonts w:cs="Times New Roman"/>
          <w:szCs w:val="24"/>
        </w:rPr>
      </w:pPr>
    </w:p>
    <w:p w14:paraId="1B5AB84F" w14:textId="4B5FA17A" w:rsidR="00614520" w:rsidRPr="002B569F" w:rsidRDefault="00614520">
      <w:pPr>
        <w:ind w:left="708" w:firstLine="708"/>
        <w:rPr>
          <w:ins w:id="7295" w:author="Camilo Andrés Díaz Gómez" w:date="2023-03-16T23:32:00Z"/>
          <w:rFonts w:cs="Times New Roman"/>
          <w:szCs w:val="24"/>
        </w:rPr>
        <w:pPrChange w:id="7296" w:author="Camilo Andrés Díaz Gómez" w:date="2023-03-28T18:01:00Z">
          <w:pPr>
            <w:ind w:firstLine="708"/>
          </w:pPr>
        </w:pPrChange>
      </w:pPr>
      <w:ins w:id="7297"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298"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299" w:author="Camilo Andrés Díaz Gómez" w:date="2023-03-16T23:32:00Z"/>
          <w:rFonts w:cs="Times New Roman"/>
          <w:szCs w:val="24"/>
        </w:rPr>
      </w:pPr>
    </w:p>
    <w:p w14:paraId="55581554" w14:textId="7EC1F2A3" w:rsidR="00614520" w:rsidRPr="002B569F" w:rsidRDefault="00614520">
      <w:pPr>
        <w:ind w:left="708" w:firstLine="708"/>
        <w:rPr>
          <w:ins w:id="7300" w:author="Camilo Andrés Díaz Gómez" w:date="2023-03-16T23:32:00Z"/>
          <w:rFonts w:cs="Times New Roman"/>
          <w:szCs w:val="24"/>
        </w:rPr>
        <w:pPrChange w:id="7301" w:author="Camilo Andrés Díaz Gómez" w:date="2023-03-28T18:01:00Z">
          <w:pPr>
            <w:ind w:firstLine="708"/>
          </w:pPr>
        </w:pPrChange>
      </w:pPr>
      <w:ins w:id="7302"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303"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304" w:author="Camilo Andrés Díaz Gómez" w:date="2023-03-16T23:32:00Z"/>
          <w:rFonts w:cs="Times New Roman"/>
          <w:szCs w:val="24"/>
        </w:rPr>
      </w:pPr>
    </w:p>
    <w:p w14:paraId="06A8421D" w14:textId="4DE139B3" w:rsidR="00614520" w:rsidRPr="002B569F" w:rsidDel="00507115" w:rsidRDefault="00614520">
      <w:pPr>
        <w:ind w:left="708" w:firstLine="708"/>
        <w:rPr>
          <w:ins w:id="7305" w:author="Steff Guzmán" w:date="2023-03-24T15:12:00Z"/>
          <w:del w:id="7306" w:author="Camilo Andrés Díaz Gómez" w:date="2023-03-28T18:01:00Z"/>
          <w:rFonts w:cs="Times New Roman"/>
          <w:szCs w:val="24"/>
        </w:rPr>
        <w:pPrChange w:id="7307" w:author="Camilo Andrés Díaz Gómez" w:date="2023-03-28T18:01:00Z">
          <w:pPr>
            <w:ind w:firstLine="708"/>
          </w:pPr>
        </w:pPrChange>
      </w:pPr>
      <w:ins w:id="7308"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309" w:author="Steff Guzmán" w:date="2023-03-24T15:12:00Z"/>
          <w:rFonts w:cs="Times New Roman"/>
          <w:szCs w:val="24"/>
        </w:rPr>
        <w:pPrChange w:id="7310" w:author="Camilo Andrés Díaz Gómez" w:date="2023-03-28T18:01:00Z">
          <w:pPr>
            <w:ind w:firstLine="708"/>
          </w:pPr>
        </w:pPrChange>
      </w:pPr>
    </w:p>
    <w:p w14:paraId="3A745DD2" w14:textId="4F4A1711" w:rsidR="00842F9D" w:rsidRPr="002B569F" w:rsidDel="00507115" w:rsidRDefault="00842F9D" w:rsidP="002B569F">
      <w:pPr>
        <w:ind w:firstLine="708"/>
        <w:rPr>
          <w:ins w:id="7311" w:author="Steff Guzmán" w:date="2023-03-24T15:12:00Z"/>
          <w:del w:id="7312" w:author="Camilo Andrés Díaz Gómez" w:date="2023-03-28T18:01:00Z"/>
          <w:rFonts w:cs="Times New Roman"/>
          <w:szCs w:val="24"/>
        </w:rPr>
      </w:pPr>
    </w:p>
    <w:p w14:paraId="6863BC38" w14:textId="2339940A" w:rsidR="00842F9D" w:rsidRPr="002B569F" w:rsidRDefault="00842F9D">
      <w:pPr>
        <w:rPr>
          <w:ins w:id="7313" w:author="Steff Guzmán" w:date="2023-03-24T15:12:00Z"/>
          <w:rFonts w:cs="Times New Roman"/>
          <w:szCs w:val="24"/>
        </w:rPr>
        <w:pPrChange w:id="7314" w:author="Camilo Andrés Díaz Gómez" w:date="2023-03-28T18:01:00Z">
          <w:pPr>
            <w:ind w:firstLine="708"/>
          </w:pPr>
        </w:pPrChange>
      </w:pPr>
    </w:p>
    <w:p w14:paraId="72F0F9E1" w14:textId="056D8BCB" w:rsidR="00842F9D" w:rsidRPr="002B569F" w:rsidRDefault="00842F9D">
      <w:pPr>
        <w:pStyle w:val="Descripcin"/>
        <w:spacing w:line="360" w:lineRule="auto"/>
        <w:rPr>
          <w:ins w:id="7315" w:author="Steff Guzmán" w:date="2023-03-24T16:51:00Z"/>
          <w:rFonts w:cs="Times New Roman"/>
          <w:szCs w:val="24"/>
        </w:rPr>
        <w:pPrChange w:id="7316" w:author="Camilo Andrés Díaz Gómez" w:date="2023-03-28T17:43:00Z">
          <w:pPr>
            <w:pStyle w:val="Descripcin"/>
          </w:pPr>
        </w:pPrChange>
      </w:pPr>
      <w:bookmarkStart w:id="7317" w:name="_Toc130919858"/>
      <w:ins w:id="7318"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22</w:t>
      </w:r>
      <w:ins w:id="7319" w:author="Steff Guzmán" w:date="2023-03-24T15:12:00Z">
        <w:r w:rsidRPr="002B569F">
          <w:rPr>
            <w:rFonts w:cs="Times New Roman"/>
            <w:szCs w:val="24"/>
          </w:rPr>
          <w:fldChar w:fldCharType="end"/>
        </w:r>
      </w:ins>
      <w:ins w:id="7320"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321"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322" w:author="JHONATAN MAURICIO VILLARREAL CORREDOR" w:date="2023-03-24T17:50:00Z">
        <w:r w:rsidR="0035001A" w:rsidRPr="002B569F">
          <w:rPr>
            <w:rFonts w:cs="Times New Roman"/>
            <w:b w:val="0"/>
            <w:bCs/>
            <w:i/>
            <w:iCs w:val="0"/>
            <w:szCs w:val="24"/>
            <w:rPrChange w:id="7323" w:author="Camilo Andrés Díaz Gómez" w:date="2023-03-28T17:42:00Z">
              <w:rPr>
                <w:rFonts w:cs="Times New Roman"/>
                <w:szCs w:val="24"/>
              </w:rPr>
            </w:rPrChange>
          </w:rPr>
          <w:t xml:space="preserve"> y evalúan su precisión mediante el coeficiente de determinación</w:t>
        </w:r>
      </w:ins>
      <w:bookmarkEnd w:id="7317"/>
    </w:p>
    <w:p w14:paraId="7DD55486" w14:textId="77777777" w:rsidR="00717998" w:rsidRPr="002B569F" w:rsidRDefault="00717998">
      <w:pPr>
        <w:rPr>
          <w:ins w:id="7324" w:author="JUAN ESTEBAN CONTRERAS DIAZ" w:date="2023-03-24T11:58:00Z"/>
          <w:rFonts w:cs="Times New Roman"/>
        </w:rPr>
        <w:pPrChange w:id="7325" w:author="Camilo Andrés Díaz Gómez" w:date="2023-03-28T17:43:00Z">
          <w:pPr>
            <w:ind w:firstLine="708"/>
          </w:pPr>
        </w:pPrChange>
      </w:pPr>
    </w:p>
    <w:p w14:paraId="1A44F2E8" w14:textId="77777777" w:rsidR="00C038A4" w:rsidRPr="002B569F" w:rsidRDefault="00C038A4" w:rsidP="002B569F">
      <w:pPr>
        <w:ind w:firstLine="708"/>
        <w:rPr>
          <w:ins w:id="7326" w:author="Camilo Andrés Díaz Gómez" w:date="2023-03-28T15:21:00Z"/>
          <w:rFonts w:cs="Times New Roman"/>
          <w:szCs w:val="24"/>
        </w:rPr>
      </w:pPr>
    </w:p>
    <w:p w14:paraId="6623E268" w14:textId="541DE772" w:rsidR="00247AA5" w:rsidRPr="002B569F" w:rsidRDefault="00247AA5" w:rsidP="002B569F">
      <w:pPr>
        <w:ind w:firstLine="708"/>
        <w:rPr>
          <w:ins w:id="7327" w:author="Camilo Andrés Díaz Gómez" w:date="2023-03-16T23:32:00Z"/>
          <w:rFonts w:cs="Times New Roman"/>
          <w:szCs w:val="24"/>
        </w:rPr>
      </w:pPr>
      <w:ins w:id="7328"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329" w:author="Camilo Andrés Díaz Gómez" w:date="2023-03-28T15:21:00Z"/>
          <w:rFonts w:cs="Times New Roman"/>
          <w:i/>
          <w:iCs/>
          <w:szCs w:val="24"/>
        </w:rPr>
      </w:pPr>
    </w:p>
    <w:p w14:paraId="32772E7D" w14:textId="115ABBB0" w:rsidR="00B1585C" w:rsidRPr="002B569F" w:rsidRDefault="00B1585C" w:rsidP="002B569F">
      <w:pPr>
        <w:jc w:val="left"/>
        <w:rPr>
          <w:ins w:id="7330" w:author="Steff Guzmán" w:date="2023-03-24T15:42:00Z"/>
          <w:rFonts w:cs="Times New Roman"/>
          <w:i/>
          <w:iCs/>
          <w:szCs w:val="24"/>
        </w:rPr>
      </w:pPr>
      <w:ins w:id="7331"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332" w:author="Camilo Andrés Díaz Gómez" w:date="2023-03-16T23:32:00Z"/>
          <w:rFonts w:cs="Times New Roman"/>
          <w:szCs w:val="24"/>
        </w:rPr>
      </w:pPr>
    </w:p>
    <w:p w14:paraId="3B149695" w14:textId="6A076145" w:rsidR="00614520" w:rsidRPr="002B569F" w:rsidDel="00261A6D" w:rsidRDefault="00BE50D1">
      <w:pPr>
        <w:ind w:firstLine="708"/>
        <w:jc w:val="center"/>
        <w:rPr>
          <w:ins w:id="7333" w:author="Camilo Andrés Díaz Gómez" w:date="2023-03-16T23:32:00Z"/>
          <w:del w:id="7334" w:author="JUAN ESTEBAN CONTRERAS DIAZ" w:date="2023-03-24T12:06:00Z"/>
          <w:rFonts w:cs="Times New Roman"/>
          <w:szCs w:val="24"/>
        </w:rPr>
        <w:pPrChange w:id="7335" w:author="Camilo Andrés Díaz Gómez" w:date="2023-03-28T17:43:00Z">
          <w:pPr>
            <w:ind w:firstLine="708"/>
          </w:pPr>
        </w:pPrChange>
      </w:pPr>
      <w:ins w:id="7336" w:author="Camilo Andrés Díaz Gómez" w:date="2023-03-16T23:43:00Z">
        <w:del w:id="7337"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338" w:author="Camilo Andrés Díaz Gómez" w:date="2023-03-16T23:28:00Z"/>
          <w:rFonts w:cs="Times New Roman"/>
          <w:szCs w:val="24"/>
        </w:rPr>
        <w:pPrChange w:id="7339" w:author="Camilo Andrés Díaz Gómez" w:date="2023-03-28T17:43:00Z">
          <w:pPr>
            <w:ind w:firstLine="708"/>
          </w:pPr>
        </w:pPrChange>
      </w:pPr>
    </w:p>
    <w:p w14:paraId="1C33C43F" w14:textId="50289202" w:rsidR="00614520" w:rsidRPr="002B569F" w:rsidRDefault="00BE50D1">
      <w:pPr>
        <w:ind w:left="708" w:firstLine="708"/>
        <w:rPr>
          <w:ins w:id="7340" w:author="Steff Guzmán" w:date="2023-03-24T16:51:00Z"/>
          <w:rFonts w:cs="Times New Roman"/>
          <w:szCs w:val="24"/>
        </w:rPr>
        <w:pPrChange w:id="7341" w:author="Camilo Andrés Díaz Gómez" w:date="2023-03-28T18:01:00Z">
          <w:pPr>
            <w:ind w:firstLine="708"/>
          </w:pPr>
        </w:pPrChange>
      </w:pPr>
      <w:ins w:id="7342" w:author="Camilo Andrés Díaz Gómez" w:date="2023-03-16T23:43:00Z">
        <w:r w:rsidRPr="002B569F">
          <w:rPr>
            <w:rFonts w:cs="Times New Roman"/>
            <w:szCs w:val="24"/>
          </w:rPr>
          <w:t xml:space="preserve">En </w:t>
        </w:r>
      </w:ins>
      <w:ins w:id="7343" w:author="JUAN ESTEBAN CONTRERAS DIAZ" w:date="2023-03-24T12:06:00Z">
        <w:r w:rsidR="00261A6D" w:rsidRPr="002B569F">
          <w:rPr>
            <w:rFonts w:cs="Times New Roman"/>
            <w:szCs w:val="24"/>
          </w:rPr>
          <w:t>el</w:t>
        </w:r>
      </w:ins>
      <w:ins w:id="7344" w:author="Camilo Andrés Díaz Gómez" w:date="2023-03-16T23:43:00Z">
        <w:del w:id="7345"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346" w:author="JUAN ESTEBAN CONTRERAS DIAZ" w:date="2023-03-24T12:06:00Z">
        <w:r w:rsidR="00261A6D" w:rsidRPr="002B569F">
          <w:rPr>
            <w:rFonts w:cs="Times New Roman"/>
            <w:szCs w:val="24"/>
          </w:rPr>
          <w:t xml:space="preserve"> </w:t>
        </w:r>
      </w:ins>
      <w:ins w:id="7347" w:author="JUAN ESTEBAN CONTRERAS DIAZ" w:date="2023-03-24T12:07:00Z">
        <w:r w:rsidR="00261A6D" w:rsidRPr="002B569F">
          <w:rPr>
            <w:rFonts w:cs="Times New Roman"/>
            <w:szCs w:val="24"/>
          </w:rPr>
          <w:t>mostrado en la figura</w:t>
        </w:r>
      </w:ins>
      <w:ins w:id="7348" w:author="Steff Guzmán" w:date="2023-03-24T15:30:00Z">
        <w:r w:rsidR="00A84241" w:rsidRPr="002B569F">
          <w:rPr>
            <w:rFonts w:cs="Times New Roman"/>
            <w:szCs w:val="24"/>
            <w:rPrChange w:id="7349" w:author="Camilo Andrés Díaz Gómez" w:date="2023-03-28T17:42:00Z">
              <w:rPr>
                <w:rFonts w:cs="Times New Roman"/>
                <w:szCs w:val="24"/>
                <w:highlight w:val="yellow"/>
              </w:rPr>
            </w:rPrChange>
          </w:rPr>
          <w:t xml:space="preserve"> 24</w:t>
        </w:r>
      </w:ins>
      <w:ins w:id="7350"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7351" w:author="Camilo Andrés Díaz Gómez" w:date="2023-03-16T23:44:00Z">
        <w:r w:rsidRPr="002B569F">
          <w:rPr>
            <w:rFonts w:cs="Times New Roman"/>
            <w:szCs w:val="24"/>
          </w:rPr>
          <w:t xml:space="preserve"> en </w:t>
        </w:r>
      </w:ins>
      <w:ins w:id="7352" w:author="Camilo Andrés Díaz Gómez" w:date="2023-03-16T23:45:00Z">
        <w:r w:rsidRPr="002B569F">
          <w:rPr>
            <w:rFonts w:cs="Times New Roman"/>
            <w:szCs w:val="24"/>
          </w:rPr>
          <w:t>adelante, recorre</w:t>
        </w:r>
      </w:ins>
      <w:ins w:id="7353" w:author="Camilo Andrés Díaz Gómez" w:date="2023-03-16T23:43:00Z">
        <w:r w:rsidRPr="002B569F">
          <w:rPr>
            <w:rFonts w:cs="Times New Roman"/>
            <w:szCs w:val="24"/>
          </w:rPr>
          <w:t xml:space="preserve"> el dataframe de pruebas y se realiza la simulación de temperatura utilizando el modelo de </w:t>
        </w:r>
      </w:ins>
      <w:r w:rsidR="00D56345">
        <w:rPr>
          <w:rFonts w:cs="Times New Roman"/>
          <w:szCs w:val="24"/>
        </w:rPr>
        <w:t>Regresión Polinomial</w:t>
      </w:r>
      <w:ins w:id="7354" w:author="Camilo Andrés Díaz Gómez" w:date="2023-03-16T23:43:00Z">
        <w:r w:rsidRPr="002B569F">
          <w:rPr>
            <w:rFonts w:cs="Times New Roman"/>
            <w:szCs w:val="24"/>
          </w:rPr>
          <w:t xml:space="preserve"> que se entrenó previamente. Los valores de temperatura simulados se almacenan en la columna "</w:t>
        </w:r>
        <w:proofErr w:type="spellStart"/>
        <w:r w:rsidRPr="002B569F">
          <w:rPr>
            <w:rFonts w:cs="Times New Roman"/>
            <w:szCs w:val="24"/>
          </w:rPr>
          <w:t>Temperatura_Simulada_Polynomial_Regression</w:t>
        </w:r>
        <w:proofErr w:type="spellEnd"/>
        <w:r w:rsidRPr="002B569F">
          <w:rPr>
            <w:rFonts w:cs="Times New Roman"/>
            <w:szCs w:val="24"/>
          </w:rPr>
          <w:t xml:space="preserve">" del dataframe </w:t>
        </w:r>
        <w:proofErr w:type="spellStart"/>
        <w:r w:rsidRPr="002B569F">
          <w:rPr>
            <w:rFonts w:cs="Times New Roman"/>
            <w:szCs w:val="24"/>
          </w:rPr>
          <w:t>dfFinalPruebas</w:t>
        </w:r>
        <w:proofErr w:type="spellEnd"/>
        <w:r w:rsidRPr="002B569F">
          <w:rPr>
            <w:rFonts w:cs="Times New Roman"/>
            <w:szCs w:val="24"/>
          </w:rPr>
          <w:t xml:space="preserve">. Para cada registro en el dataframe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7355"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7356" w:author="Steff Guzmán" w:date="2023-03-24T16:51:00Z"/>
          <w:del w:id="7357" w:author="Camilo Andrés Díaz Gómez" w:date="2023-03-28T15:21:00Z"/>
          <w:rFonts w:cs="Times New Roman"/>
          <w:szCs w:val="24"/>
        </w:rPr>
      </w:pPr>
    </w:p>
    <w:p w14:paraId="2F80FD54" w14:textId="1E27626A" w:rsidR="00717998" w:rsidRPr="002B569F" w:rsidDel="00C038A4" w:rsidRDefault="00717998">
      <w:pPr>
        <w:ind w:firstLine="708"/>
        <w:rPr>
          <w:ins w:id="7358" w:author="Steff Guzmán" w:date="2023-03-24T16:51:00Z"/>
          <w:del w:id="7359" w:author="Camilo Andrés Díaz Gómez" w:date="2023-03-28T15:21:00Z"/>
          <w:rFonts w:cs="Times New Roman"/>
          <w:szCs w:val="24"/>
        </w:rPr>
      </w:pPr>
    </w:p>
    <w:p w14:paraId="103F8EA0" w14:textId="67F732FB" w:rsidR="00717998" w:rsidRPr="002B569F" w:rsidDel="00C038A4" w:rsidRDefault="00717998">
      <w:pPr>
        <w:ind w:firstLine="708"/>
        <w:rPr>
          <w:ins w:id="7360" w:author="Steff Guzmán" w:date="2023-03-24T16:51:00Z"/>
          <w:del w:id="7361" w:author="Camilo Andrés Díaz Gómez" w:date="2023-03-28T15:21:00Z"/>
          <w:rFonts w:cs="Times New Roman"/>
          <w:szCs w:val="24"/>
        </w:rPr>
      </w:pPr>
    </w:p>
    <w:p w14:paraId="61F3047A" w14:textId="77777777" w:rsidR="00717998" w:rsidRPr="002B569F" w:rsidRDefault="00717998" w:rsidP="002B569F">
      <w:pPr>
        <w:ind w:firstLine="708"/>
        <w:rPr>
          <w:ins w:id="7362" w:author="Steff Guzmán" w:date="2023-03-24T15:12:00Z"/>
          <w:rFonts w:cs="Times New Roman"/>
          <w:szCs w:val="24"/>
        </w:rPr>
      </w:pPr>
    </w:p>
    <w:p w14:paraId="6484D01F" w14:textId="679D33D1" w:rsidR="00842F9D" w:rsidRPr="002B569F" w:rsidRDefault="00842F9D">
      <w:pPr>
        <w:pStyle w:val="Descripcin"/>
        <w:spacing w:line="360" w:lineRule="auto"/>
        <w:rPr>
          <w:ins w:id="7363" w:author="Steff Guzmán" w:date="2023-03-24T16:51:00Z"/>
          <w:rFonts w:cs="Times New Roman"/>
          <w:szCs w:val="24"/>
        </w:rPr>
        <w:pPrChange w:id="7364" w:author="Camilo Andrés Díaz Gómez" w:date="2023-03-28T17:43:00Z">
          <w:pPr>
            <w:pStyle w:val="Descripcin"/>
          </w:pPr>
        </w:pPrChange>
      </w:pPr>
      <w:bookmarkStart w:id="7365" w:name="_Toc130919859"/>
      <w:ins w:id="7366"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23</w:t>
      </w:r>
      <w:ins w:id="7367" w:author="Steff Guzmán" w:date="2023-03-24T15:12:00Z">
        <w:r w:rsidRPr="002B569F">
          <w:rPr>
            <w:rFonts w:cs="Times New Roman"/>
            <w:szCs w:val="24"/>
          </w:rPr>
          <w:fldChar w:fldCharType="end"/>
        </w:r>
      </w:ins>
      <w:ins w:id="7368"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7369" w:author="Camilo Andrés Díaz Gómez" w:date="2023-03-28T17:42:00Z">
              <w:rPr>
                <w:rFonts w:cs="Times New Roman"/>
                <w:szCs w:val="24"/>
              </w:rPr>
            </w:rPrChange>
          </w:rPr>
          <w:t>Creación de columnas con nuevos datos</w:t>
        </w:r>
        <w:bookmarkEnd w:id="7365"/>
        <w:r w:rsidR="0035001A" w:rsidRPr="002B569F">
          <w:rPr>
            <w:rFonts w:cs="Times New Roman"/>
            <w:szCs w:val="24"/>
          </w:rPr>
          <w:t xml:space="preserve"> </w:t>
        </w:r>
      </w:ins>
    </w:p>
    <w:p w14:paraId="545AD6F4" w14:textId="77777777" w:rsidR="00717998" w:rsidRPr="002B569F" w:rsidRDefault="00717998">
      <w:pPr>
        <w:rPr>
          <w:ins w:id="7370" w:author="JUAN ESTEBAN CONTRERAS DIAZ" w:date="2023-03-24T11:58:00Z"/>
          <w:rFonts w:cs="Times New Roman"/>
        </w:rPr>
        <w:pPrChange w:id="7371" w:author="Camilo Andrés Díaz Gómez" w:date="2023-03-28T17:43:00Z">
          <w:pPr>
            <w:ind w:firstLine="708"/>
          </w:pPr>
        </w:pPrChange>
      </w:pPr>
    </w:p>
    <w:p w14:paraId="108722CC" w14:textId="77777777" w:rsidR="00C038A4" w:rsidRPr="002B569F" w:rsidRDefault="00C038A4" w:rsidP="002B569F">
      <w:pPr>
        <w:ind w:firstLine="708"/>
        <w:rPr>
          <w:ins w:id="7372" w:author="Camilo Andrés Díaz Gómez" w:date="2023-03-28T15:21:00Z"/>
          <w:rFonts w:cs="Times New Roman"/>
          <w:szCs w:val="24"/>
        </w:rPr>
      </w:pPr>
    </w:p>
    <w:p w14:paraId="4972C7A2" w14:textId="71C79409" w:rsidR="00247AA5" w:rsidRPr="002B569F" w:rsidRDefault="00247AA5" w:rsidP="002B569F">
      <w:pPr>
        <w:ind w:firstLine="708"/>
        <w:rPr>
          <w:ins w:id="7373" w:author="Camilo Andrés Díaz Gómez" w:date="2023-03-16T23:46:00Z"/>
          <w:rFonts w:cs="Times New Roman"/>
          <w:szCs w:val="24"/>
        </w:rPr>
      </w:pPr>
      <w:ins w:id="7374"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7375" w:author="Camilo Andrés Díaz Gómez" w:date="2023-03-28T15:21:00Z"/>
          <w:rFonts w:cs="Times New Roman"/>
          <w:i/>
          <w:iCs/>
          <w:szCs w:val="24"/>
        </w:rPr>
      </w:pPr>
    </w:p>
    <w:p w14:paraId="2737FA2B" w14:textId="5AD4E873" w:rsidR="00B1585C" w:rsidRPr="002B569F" w:rsidRDefault="00B1585C" w:rsidP="002B569F">
      <w:pPr>
        <w:jc w:val="left"/>
        <w:rPr>
          <w:ins w:id="7376" w:author="Steff Guzmán" w:date="2023-03-24T15:42:00Z"/>
          <w:rFonts w:cs="Times New Roman"/>
          <w:i/>
          <w:iCs/>
          <w:szCs w:val="24"/>
        </w:rPr>
      </w:pPr>
      <w:ins w:id="7377"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7378" w:author="Camilo Andrés Díaz Gómez" w:date="2023-03-16T23:46:00Z"/>
          <w:rFonts w:cs="Times New Roman"/>
          <w:szCs w:val="24"/>
        </w:rPr>
      </w:pPr>
    </w:p>
    <w:p w14:paraId="2ECA7240" w14:textId="24A0C0E8" w:rsidR="00CF6FBB" w:rsidRPr="002B569F" w:rsidDel="00717998" w:rsidRDefault="00507115">
      <w:pPr>
        <w:ind w:firstLine="708"/>
        <w:jc w:val="center"/>
        <w:rPr>
          <w:ins w:id="7379" w:author="Camilo Andrés Díaz Gómez" w:date="2023-03-16T23:45:00Z"/>
          <w:del w:id="7380" w:author="Steff Guzmán" w:date="2023-03-24T16:51:00Z"/>
          <w:rFonts w:cs="Times New Roman"/>
          <w:szCs w:val="24"/>
        </w:rPr>
        <w:pPrChange w:id="7381" w:author="Camilo Andrés Díaz Gómez" w:date="2023-03-28T17:43:00Z">
          <w:pPr>
            <w:ind w:firstLine="708"/>
          </w:pPr>
        </w:pPrChange>
      </w:pPr>
      <w:ins w:id="7382" w:author="Camilo Andrés Díaz Gómez" w:date="2023-03-28T18:01:00Z">
        <w:r>
          <w:rPr>
            <w:rFonts w:cs="Times New Roman"/>
            <w:szCs w:val="24"/>
          </w:rPr>
          <w:tab/>
        </w:r>
      </w:ins>
      <w:ins w:id="7383" w:author="Camilo Andrés Díaz Gómez" w:date="2023-03-16T23:46:00Z">
        <w:del w:id="7384"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7385" w:author="Camilo Andrés Díaz Gómez" w:date="2023-03-16T23:45:00Z"/>
          <w:del w:id="7386" w:author="Steff Guzmán" w:date="2023-03-24T16:51:00Z"/>
          <w:rFonts w:cs="Times New Roman"/>
          <w:szCs w:val="24"/>
        </w:rPr>
      </w:pPr>
    </w:p>
    <w:p w14:paraId="089F9053" w14:textId="6756C3A1" w:rsidR="00CF6FBB" w:rsidRPr="002B569F" w:rsidRDefault="00CF6FBB" w:rsidP="002B569F">
      <w:pPr>
        <w:ind w:firstLine="708"/>
        <w:rPr>
          <w:ins w:id="7387" w:author="Camilo Andrés Díaz Gómez" w:date="2023-03-16T23:46:00Z"/>
          <w:rFonts w:cs="Times New Roman"/>
          <w:szCs w:val="24"/>
        </w:rPr>
      </w:pPr>
      <w:ins w:id="7388" w:author="Camilo Andrés Díaz Gómez" w:date="2023-03-16T23:46:00Z">
        <w:r w:rsidRPr="002B569F">
          <w:rPr>
            <w:rFonts w:cs="Times New Roman"/>
            <w:szCs w:val="24"/>
          </w:rPr>
          <w:t xml:space="preserve">En </w:t>
        </w:r>
      </w:ins>
      <w:ins w:id="7389" w:author="JUAN ESTEBAN CONTRERAS DIAZ" w:date="2023-03-24T12:07:00Z">
        <w:r w:rsidR="00261A6D" w:rsidRPr="002B569F">
          <w:rPr>
            <w:rFonts w:cs="Times New Roman"/>
            <w:szCs w:val="24"/>
          </w:rPr>
          <w:t xml:space="preserve">la figura </w:t>
        </w:r>
      </w:ins>
      <w:ins w:id="7390" w:author="Steff Guzmán" w:date="2023-03-24T15:30:00Z">
        <w:r w:rsidR="00A84241" w:rsidRPr="002B569F">
          <w:rPr>
            <w:rFonts w:cs="Times New Roman"/>
            <w:szCs w:val="24"/>
          </w:rPr>
          <w:t xml:space="preserve">25 </w:t>
        </w:r>
      </w:ins>
      <w:ins w:id="7391" w:author="Camilo Andrés Díaz Gómez" w:date="2023-03-16T23:46:00Z">
        <w:del w:id="7392" w:author="JUAN ESTEBAN CONTRERAS DIAZ" w:date="2023-03-24T12:07:00Z">
          <w:r w:rsidRPr="002B569F" w:rsidDel="00261A6D">
            <w:rPr>
              <w:rFonts w:cs="Times New Roman"/>
              <w:szCs w:val="24"/>
            </w:rPr>
            <w:delText xml:space="preserve">este código </w:delText>
          </w:r>
        </w:del>
      </w:ins>
      <w:ins w:id="7393" w:author="JUAN ESTEBAN CONTRERAS DIAZ" w:date="2023-03-24T12:07:00Z">
        <w:r w:rsidR="00285C66" w:rsidRPr="002B569F">
          <w:rPr>
            <w:rFonts w:cs="Times New Roman"/>
            <w:szCs w:val="24"/>
          </w:rPr>
          <w:t>el código permite seleccionar</w:t>
        </w:r>
      </w:ins>
      <w:ins w:id="7394" w:author="Camilo Andrés Díaz Gómez" w:date="2023-03-16T23:46:00Z">
        <w:del w:id="7395"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7396" w:author="Camilo Andrés Díaz Gómez" w:date="2023-03-16T23:46:00Z"/>
          <w:rFonts w:cs="Times New Roman"/>
          <w:szCs w:val="24"/>
        </w:rPr>
      </w:pPr>
    </w:p>
    <w:p w14:paraId="59960B28" w14:textId="63B05C73" w:rsidR="00BE50D1" w:rsidRPr="002B569F" w:rsidRDefault="00CF6FBB">
      <w:pPr>
        <w:ind w:left="708" w:firstLine="708"/>
        <w:rPr>
          <w:ins w:id="7397" w:author="Steff Guzmán" w:date="2023-03-24T16:51:00Z"/>
          <w:rFonts w:cs="Times New Roman"/>
          <w:szCs w:val="24"/>
        </w:rPr>
        <w:pPrChange w:id="7398" w:author="Camilo Andrés Díaz Gómez" w:date="2023-03-28T18:01:00Z">
          <w:pPr>
            <w:ind w:firstLine="708"/>
          </w:pPr>
        </w:pPrChange>
      </w:pPr>
      <w:ins w:id="7399" w:author="Camilo Andrés Díaz Gómez" w:date="2023-03-16T23:46:00Z">
        <w:r w:rsidRPr="002B569F">
          <w:rPr>
            <w:rFonts w:cs="Times New Roman"/>
            <w:szCs w:val="24"/>
          </w:rPr>
          <w:t xml:space="preserve">Luego, se </w:t>
        </w:r>
        <w:del w:id="7400" w:author="JUAN ESTEBAN CONTRERAS DIAZ" w:date="2023-03-24T12:08:00Z">
          <w:r w:rsidRPr="002B569F" w:rsidDel="00EC2EEF">
            <w:rPr>
              <w:rFonts w:cs="Times New Roman"/>
              <w:szCs w:val="24"/>
            </w:rPr>
            <w:delText>está asignando</w:delText>
          </w:r>
        </w:del>
      </w:ins>
      <w:ins w:id="7401" w:author="JUAN ESTEBAN CONTRERAS DIAZ" w:date="2023-03-24T12:08:00Z">
        <w:r w:rsidR="00EC2EEF" w:rsidRPr="002B569F">
          <w:rPr>
            <w:rFonts w:cs="Times New Roman"/>
            <w:szCs w:val="24"/>
          </w:rPr>
          <w:t>asigna</w:t>
        </w:r>
      </w:ins>
      <w:ins w:id="7402" w:author="Camilo Andrés Díaz Gómez" w:date="2023-03-16T23:46:00Z">
        <w:r w:rsidRPr="002B569F">
          <w:rPr>
            <w:rFonts w:cs="Times New Roman"/>
            <w:szCs w:val="24"/>
          </w:rPr>
          <w:t xml:space="preserve"> a la variable Y los valores de la columna "Temperatura" del DataFrame "</w:t>
        </w:r>
        <w:proofErr w:type="spellStart"/>
        <w:r w:rsidRPr="002B569F">
          <w:rPr>
            <w:rFonts w:cs="Times New Roman"/>
            <w:szCs w:val="24"/>
          </w:rPr>
          <w:t>dfAAnalisar</w:t>
        </w:r>
        <w:proofErr w:type="spellEnd"/>
        <w:r w:rsidRPr="002B569F">
          <w:rPr>
            <w:rFonts w:cs="Times New Roman"/>
            <w:szCs w:val="24"/>
          </w:rPr>
          <w:t>". Esta es la variable que se intentará predecir a partir de las variables predictoras seleccionadas.</w:t>
        </w:r>
      </w:ins>
    </w:p>
    <w:p w14:paraId="7FD78A28" w14:textId="77777777" w:rsidR="00717998" w:rsidRPr="002B569F" w:rsidRDefault="00717998" w:rsidP="002B569F">
      <w:pPr>
        <w:ind w:firstLine="708"/>
        <w:rPr>
          <w:ins w:id="7403" w:author="Steff Guzmán" w:date="2023-03-24T15:12:00Z"/>
          <w:rFonts w:cs="Times New Roman"/>
          <w:szCs w:val="24"/>
        </w:rPr>
      </w:pPr>
    </w:p>
    <w:p w14:paraId="427AA24A" w14:textId="52B3C7B3" w:rsidR="00842F9D" w:rsidRPr="002B569F" w:rsidRDefault="00842F9D">
      <w:pPr>
        <w:pStyle w:val="Descripcin"/>
        <w:spacing w:line="360" w:lineRule="auto"/>
        <w:rPr>
          <w:ins w:id="7404" w:author="Steff Guzmán" w:date="2023-03-24T16:51:00Z"/>
          <w:rFonts w:cs="Times New Roman"/>
          <w:szCs w:val="24"/>
        </w:rPr>
        <w:pPrChange w:id="7405" w:author="Camilo Andrés Díaz Gómez" w:date="2023-03-28T17:43:00Z">
          <w:pPr>
            <w:pStyle w:val="Descripcin"/>
          </w:pPr>
        </w:pPrChange>
      </w:pPr>
      <w:bookmarkStart w:id="7406" w:name="_Toc130919860"/>
      <w:ins w:id="7407"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24</w:t>
      </w:r>
      <w:ins w:id="7408" w:author="Steff Guzmán" w:date="2023-03-24T15:12:00Z">
        <w:r w:rsidRPr="002B569F">
          <w:rPr>
            <w:rFonts w:cs="Times New Roman"/>
            <w:szCs w:val="24"/>
          </w:rPr>
          <w:fldChar w:fldCharType="end"/>
        </w:r>
      </w:ins>
      <w:ins w:id="7409" w:author="JHONATAN MAURICIO VILLARREAL CORREDOR" w:date="2023-03-24T17:51:00Z">
        <w:r w:rsidR="002B11D4" w:rsidRPr="002B569F">
          <w:rPr>
            <w:rFonts w:cs="Times New Roman"/>
            <w:szCs w:val="24"/>
          </w:rPr>
          <w:t xml:space="preserve">  </w:t>
        </w:r>
      </w:ins>
      <w:ins w:id="7410" w:author="JHONATAN MAURICIO VILLARREAL CORREDOR" w:date="2023-03-24T17:53:00Z">
        <w:r w:rsidR="00D904FD" w:rsidRPr="002B569F">
          <w:rPr>
            <w:rFonts w:cs="Times New Roman"/>
            <w:b w:val="0"/>
            <w:bCs/>
            <w:i/>
            <w:iCs w:val="0"/>
            <w:szCs w:val="24"/>
          </w:rPr>
          <w:t>M</w:t>
        </w:r>
      </w:ins>
      <w:ins w:id="7411" w:author="JHONATAN MAURICIO VILLARREAL CORREDOR" w:date="2023-03-24T17:52:00Z">
        <w:r w:rsidR="002B11D4" w:rsidRPr="002B569F">
          <w:rPr>
            <w:rFonts w:cs="Times New Roman"/>
            <w:b w:val="0"/>
            <w:bCs/>
            <w:i/>
            <w:iCs w:val="0"/>
            <w:szCs w:val="24"/>
            <w:rPrChange w:id="7412" w:author="Camilo Andrés Díaz Gómez" w:date="2023-03-28T17:42:00Z">
              <w:rPr>
                <w:rFonts w:cs="Times New Roman"/>
                <w:szCs w:val="24"/>
              </w:rPr>
            </w:rPrChange>
          </w:rPr>
          <w:t xml:space="preserve">odelo de </w:t>
        </w:r>
      </w:ins>
      <w:r w:rsidR="00D56345">
        <w:rPr>
          <w:rFonts w:cs="Times New Roman"/>
          <w:b w:val="0"/>
          <w:bCs/>
          <w:i/>
          <w:iCs w:val="0"/>
          <w:szCs w:val="24"/>
        </w:rPr>
        <w:t>Machine Learning</w:t>
      </w:r>
      <w:ins w:id="7413" w:author="JHONATAN MAURICIO VILLARREAL CORREDOR" w:date="2023-03-24T17:52:00Z">
        <w:r w:rsidR="002B11D4" w:rsidRPr="002B569F">
          <w:rPr>
            <w:rFonts w:cs="Times New Roman"/>
            <w:b w:val="0"/>
            <w:bCs/>
            <w:i/>
            <w:iCs w:val="0"/>
            <w:szCs w:val="24"/>
            <w:rPrChange w:id="7414" w:author="Camilo Andrés Díaz Gómez" w:date="2023-03-28T17:42:00Z">
              <w:rPr>
                <w:rFonts w:cs="Times New Roman"/>
                <w:szCs w:val="24"/>
              </w:rPr>
            </w:rPrChange>
          </w:rPr>
          <w:t xml:space="preserve"> </w:t>
        </w:r>
      </w:ins>
      <w:r w:rsidR="00D56345">
        <w:rPr>
          <w:rFonts w:cs="Times New Roman"/>
          <w:b w:val="0"/>
          <w:bCs/>
          <w:i/>
          <w:iCs w:val="0"/>
          <w:szCs w:val="24"/>
        </w:rPr>
        <w:t>KNN</w:t>
      </w:r>
      <w:ins w:id="7415" w:author="JHONATAN MAURICIO VILLARREAL CORREDOR" w:date="2023-03-24T17:56:00Z">
        <w:r w:rsidR="00BA5E14" w:rsidRPr="002B569F">
          <w:rPr>
            <w:rFonts w:cs="Times New Roman"/>
            <w:b w:val="0"/>
            <w:bCs/>
            <w:i/>
            <w:iCs w:val="0"/>
            <w:szCs w:val="24"/>
          </w:rPr>
          <w:t xml:space="preserve"> </w:t>
        </w:r>
      </w:ins>
      <w:ins w:id="7416" w:author="JHONATAN MAURICIO VILLARREAL CORREDOR" w:date="2023-03-24T17:52:00Z">
        <w:r w:rsidR="00D904FD" w:rsidRPr="002B569F">
          <w:rPr>
            <w:rFonts w:cs="Times New Roman"/>
            <w:b w:val="0"/>
            <w:bCs/>
            <w:i/>
            <w:iCs w:val="0"/>
            <w:szCs w:val="24"/>
            <w:rPrChange w:id="7417" w:author="Camilo Andrés Díaz Gómez" w:date="2023-03-28T17:42:00Z">
              <w:rPr>
                <w:rFonts w:cs="Times New Roman"/>
                <w:szCs w:val="24"/>
              </w:rPr>
            </w:rPrChange>
          </w:rPr>
          <w:t>con regresión</w:t>
        </w:r>
        <w:bookmarkEnd w:id="7406"/>
        <w:r w:rsidR="00D904FD" w:rsidRPr="002B569F">
          <w:rPr>
            <w:rFonts w:cs="Times New Roman"/>
            <w:szCs w:val="24"/>
          </w:rPr>
          <w:t xml:space="preserve"> </w:t>
        </w:r>
      </w:ins>
    </w:p>
    <w:p w14:paraId="4E21A08B" w14:textId="77777777" w:rsidR="00717998" w:rsidRPr="002B569F" w:rsidRDefault="00717998">
      <w:pPr>
        <w:rPr>
          <w:ins w:id="7418" w:author="JUAN ESTEBAN CONTRERAS DIAZ" w:date="2023-03-24T11:58:00Z"/>
          <w:rFonts w:cs="Times New Roman"/>
        </w:rPr>
        <w:pPrChange w:id="7419" w:author="Camilo Andrés Díaz Gómez" w:date="2023-03-28T17:43:00Z">
          <w:pPr>
            <w:ind w:firstLine="708"/>
          </w:pPr>
        </w:pPrChange>
      </w:pPr>
    </w:p>
    <w:p w14:paraId="10A21367" w14:textId="6EA351C8" w:rsidR="00247AA5" w:rsidRPr="002B569F" w:rsidRDefault="00247AA5" w:rsidP="002B569F">
      <w:pPr>
        <w:ind w:firstLine="708"/>
        <w:rPr>
          <w:ins w:id="7420" w:author="Camilo Andrés Díaz Gómez" w:date="2023-03-16T23:46:00Z"/>
          <w:rFonts w:cs="Times New Roman"/>
          <w:szCs w:val="24"/>
        </w:rPr>
      </w:pPr>
      <w:ins w:id="7421"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7422" w:author="Camilo Andrés Díaz Gómez" w:date="2023-03-16T23:46:00Z"/>
          <w:rFonts w:cs="Times New Roman"/>
          <w:szCs w:val="24"/>
        </w:rPr>
      </w:pPr>
    </w:p>
    <w:p w14:paraId="36657AF1" w14:textId="358CFA48" w:rsidR="00CF6FBB" w:rsidRPr="002B569F" w:rsidRDefault="00CF6FBB">
      <w:pPr>
        <w:ind w:firstLine="708"/>
        <w:jc w:val="center"/>
        <w:rPr>
          <w:ins w:id="7423" w:author="Camilo Andrés Díaz Gómez" w:date="2023-03-16T23:27:00Z"/>
          <w:rFonts w:cs="Times New Roman"/>
          <w:szCs w:val="24"/>
        </w:rPr>
        <w:pPrChange w:id="7424" w:author="Camilo Andrés Díaz Gómez" w:date="2023-03-28T17:43:00Z">
          <w:pPr>
            <w:ind w:firstLine="708"/>
          </w:pPr>
        </w:pPrChange>
      </w:pPr>
      <w:ins w:id="7425"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7426" w:author="Camilo Andrés Díaz Gómez" w:date="2023-03-28T15:21:00Z"/>
          <w:rFonts w:cs="Times New Roman"/>
          <w:i/>
          <w:iCs/>
          <w:szCs w:val="24"/>
        </w:rPr>
      </w:pPr>
    </w:p>
    <w:p w14:paraId="0C1DFE87" w14:textId="33E6CD0F" w:rsidR="00B1585C" w:rsidRPr="002B569F" w:rsidRDefault="00B1585C" w:rsidP="002B569F">
      <w:pPr>
        <w:jc w:val="left"/>
        <w:rPr>
          <w:ins w:id="7427" w:author="Steff Guzmán" w:date="2023-03-24T15:42:00Z"/>
          <w:rFonts w:cs="Times New Roman"/>
          <w:i/>
          <w:iCs/>
          <w:szCs w:val="24"/>
        </w:rPr>
      </w:pPr>
      <w:ins w:id="7428"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7429" w:author="Camilo Andrés Díaz Gómez" w:date="2023-03-16T23:47:00Z"/>
          <w:rFonts w:cs="Times New Roman"/>
          <w:szCs w:val="24"/>
        </w:rPr>
      </w:pPr>
    </w:p>
    <w:p w14:paraId="454ABBD4" w14:textId="165C2B8F" w:rsidR="00CF6FBB" w:rsidRPr="002B569F" w:rsidRDefault="00CF6FBB">
      <w:pPr>
        <w:ind w:left="708" w:firstLine="708"/>
        <w:rPr>
          <w:ins w:id="7430" w:author="Camilo Andrés Díaz Gómez" w:date="2023-03-16T23:47:00Z"/>
          <w:rFonts w:cs="Times New Roman"/>
          <w:szCs w:val="24"/>
        </w:rPr>
        <w:pPrChange w:id="7431" w:author="Camilo Andrés Díaz Gómez" w:date="2023-03-28T18:01:00Z">
          <w:pPr>
            <w:ind w:firstLine="708"/>
          </w:pPr>
        </w:pPrChange>
      </w:pPr>
      <w:ins w:id="7432" w:author="Camilo Andrés Díaz Gómez" w:date="2023-03-16T23:47:00Z">
        <w:r w:rsidRPr="002B569F">
          <w:rPr>
            <w:rFonts w:cs="Times New Roman"/>
            <w:szCs w:val="24"/>
          </w:rPr>
          <w:t>Este código</w:t>
        </w:r>
      </w:ins>
      <w:ins w:id="7433" w:author="Steff Guzmán" w:date="2023-03-24T15:30:00Z">
        <w:r w:rsidR="00A84241" w:rsidRPr="002B569F">
          <w:rPr>
            <w:rFonts w:cs="Times New Roman"/>
            <w:szCs w:val="24"/>
          </w:rPr>
          <w:t xml:space="preserve"> de la Figura 26</w:t>
        </w:r>
      </w:ins>
      <w:ins w:id="7434" w:author="Camilo Andrés Díaz Gómez" w:date="2023-03-16T23:47:00Z">
        <w:r w:rsidRPr="002B569F">
          <w:rPr>
            <w:rFonts w:cs="Times New Roman"/>
            <w:szCs w:val="24"/>
          </w:rPr>
          <w:t xml:space="preserve"> está dividiendo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5F147E6B" w14:textId="77777777" w:rsidR="00CF6FBB" w:rsidRPr="002B569F" w:rsidRDefault="00CF6FBB" w:rsidP="002B569F">
      <w:pPr>
        <w:ind w:firstLine="708"/>
        <w:rPr>
          <w:ins w:id="7435" w:author="Camilo Andrés Díaz Gómez" w:date="2023-03-16T23:47:00Z"/>
          <w:rFonts w:cs="Times New Roman"/>
          <w:szCs w:val="24"/>
        </w:rPr>
      </w:pPr>
    </w:p>
    <w:p w14:paraId="3042B6DF" w14:textId="77777777" w:rsidR="00CF6FBB" w:rsidRPr="002B569F" w:rsidRDefault="00CF6FBB">
      <w:pPr>
        <w:ind w:left="708" w:firstLine="708"/>
        <w:rPr>
          <w:ins w:id="7436" w:author="Camilo Andrés Díaz Gómez" w:date="2023-03-16T23:47:00Z"/>
          <w:rFonts w:cs="Times New Roman"/>
          <w:szCs w:val="24"/>
        </w:rPr>
        <w:pPrChange w:id="7437" w:author="Camilo Andrés Díaz Gómez" w:date="2023-03-28T18:01:00Z">
          <w:pPr>
            <w:ind w:firstLine="708"/>
          </w:pPr>
        </w:pPrChange>
      </w:pPr>
      <w:ins w:id="7438"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7439" w:author="Camilo Andrés Díaz Gómez" w:date="2023-03-16T23:47:00Z"/>
          <w:rFonts w:cs="Times New Roman"/>
          <w:szCs w:val="24"/>
        </w:rPr>
      </w:pPr>
    </w:p>
    <w:p w14:paraId="487F8F1B" w14:textId="09F5B4FE" w:rsidR="00CF6FBB" w:rsidRPr="002B569F" w:rsidRDefault="00CF6FBB">
      <w:pPr>
        <w:ind w:left="708" w:firstLine="708"/>
        <w:rPr>
          <w:ins w:id="7440" w:author="Camilo Andrés Díaz Gómez" w:date="2023-03-16T23:47:00Z"/>
          <w:rFonts w:cs="Times New Roman"/>
          <w:szCs w:val="24"/>
        </w:rPr>
        <w:pPrChange w:id="7441" w:author="Camilo Andrés Díaz Gómez" w:date="2023-03-28T18:01:00Z">
          <w:pPr>
            <w:ind w:firstLine="708"/>
          </w:pPr>
        </w:pPrChange>
      </w:pPr>
      <w:proofErr w:type="spellStart"/>
      <w:ins w:id="7442" w:author="Camilo Andrés Díaz Gómez" w:date="2023-03-16T23:48:00Z">
        <w:r w:rsidRPr="002B569F">
          <w:rPr>
            <w:rFonts w:cs="Times New Roman"/>
            <w:szCs w:val="24"/>
          </w:rPr>
          <w:t>T</w:t>
        </w:r>
      </w:ins>
      <w:ins w:id="7443" w:author="Camilo Andrés Díaz Gómez" w:date="2023-03-16T23:47:00Z">
        <w:r w:rsidRPr="002B569F">
          <w:rPr>
            <w:rFonts w:cs="Times New Roman"/>
            <w:szCs w:val="24"/>
          </w:rPr>
          <w:t>est_size</w:t>
        </w:r>
        <w:proofErr w:type="spellEnd"/>
        <w:r w:rsidRPr="002B569F">
          <w:rPr>
            <w:rFonts w:cs="Times New Roman"/>
            <w:szCs w:val="24"/>
          </w:rPr>
          <w:t>=</w:t>
        </w:r>
      </w:ins>
      <w:ins w:id="7444" w:author="Camilo Andrés Díaz Gómez" w:date="2023-03-16T23:48:00Z">
        <w:r w:rsidRPr="002B569F">
          <w:rPr>
            <w:rFonts w:cs="Times New Roman"/>
            <w:szCs w:val="24"/>
          </w:rPr>
          <w:t>0.2</w:t>
        </w:r>
      </w:ins>
      <w:ins w:id="7445" w:author="Camilo Andrés Díaz Gómez" w:date="2023-03-16T23:47:00Z">
        <w:r w:rsidRPr="002B569F">
          <w:rPr>
            <w:rFonts w:cs="Times New Roman"/>
            <w:szCs w:val="24"/>
          </w:rPr>
          <w:t xml:space="preserve"> indica que el </w:t>
        </w:r>
      </w:ins>
      <w:ins w:id="7446" w:author="Camilo Andrés Díaz Gómez" w:date="2023-03-16T23:48:00Z">
        <w:r w:rsidRPr="002B569F">
          <w:rPr>
            <w:rFonts w:cs="Times New Roman"/>
            <w:szCs w:val="24"/>
          </w:rPr>
          <w:t>2</w:t>
        </w:r>
      </w:ins>
      <w:ins w:id="7447" w:author="Camilo Andrés Díaz Gómez" w:date="2023-03-16T23:47:00Z">
        <w:r w:rsidRPr="002B569F">
          <w:rPr>
            <w:rFonts w:cs="Times New Roman"/>
            <w:szCs w:val="24"/>
          </w:rPr>
          <w:t xml:space="preserve">0% de los datos se utilizarán para el conjunto de prueba y el 70% para el conjunto de entrenamiento. </w:t>
        </w:r>
        <w:proofErr w:type="spellStart"/>
        <w:r w:rsidRPr="002B569F">
          <w:rPr>
            <w:rFonts w:cs="Times New Roman"/>
            <w:szCs w:val="24"/>
          </w:rPr>
          <w:t>random_state</w:t>
        </w:r>
        <w:proofErr w:type="spellEnd"/>
        <w:r w:rsidRPr="002B569F">
          <w:rPr>
            <w:rFonts w:cs="Times New Roman"/>
            <w:szCs w:val="24"/>
          </w:rPr>
          <w:t>=0 se utiliza para que la división se haga de manera determinista, de tal manera que la división siempre sea la misma.</w:t>
        </w:r>
      </w:ins>
    </w:p>
    <w:p w14:paraId="60A1ED7A" w14:textId="77777777" w:rsidR="00CF6FBB" w:rsidRPr="002B569F" w:rsidRDefault="00CF6FBB" w:rsidP="002B569F">
      <w:pPr>
        <w:ind w:firstLine="708"/>
        <w:rPr>
          <w:ins w:id="7448" w:author="Camilo Andrés Díaz Gómez" w:date="2023-03-16T23:47:00Z"/>
          <w:rFonts w:cs="Times New Roman"/>
          <w:szCs w:val="24"/>
        </w:rPr>
      </w:pPr>
    </w:p>
    <w:p w14:paraId="05E53172" w14:textId="619BFCC3" w:rsidR="00CF6FBB" w:rsidRPr="002B569F" w:rsidRDefault="00CF6FBB">
      <w:pPr>
        <w:ind w:left="708" w:firstLine="708"/>
        <w:rPr>
          <w:ins w:id="7449" w:author="Steff Guzmán" w:date="2023-03-24T16:51:00Z"/>
          <w:rFonts w:cs="Times New Roman"/>
          <w:szCs w:val="24"/>
        </w:rPr>
        <w:pPrChange w:id="7450" w:author="Camilo Andrés Díaz Gómez" w:date="2023-03-28T18:01:00Z">
          <w:pPr>
            <w:ind w:firstLine="708"/>
          </w:pPr>
        </w:pPrChange>
      </w:pPr>
      <w:proofErr w:type="spellStart"/>
      <w:ins w:id="7451" w:author="Camilo Andrés Díaz Gómez" w:date="2023-03-16T23:47:00Z">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xml:space="preserve"> son los conjuntos de características de entrenamiento y variables de salida de entrenamiento, respectivamente.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son los conjuntos de características de prueba y variables de salida de prueba, respectivamente.</w:t>
        </w:r>
      </w:ins>
    </w:p>
    <w:p w14:paraId="383CBA1A" w14:textId="77777777" w:rsidR="00717998" w:rsidRPr="002B569F" w:rsidRDefault="00717998" w:rsidP="002B569F">
      <w:pPr>
        <w:ind w:firstLine="708"/>
        <w:rPr>
          <w:ins w:id="7452" w:author="Steff Guzmán" w:date="2023-03-24T15:12:00Z"/>
          <w:rFonts w:cs="Times New Roman"/>
          <w:szCs w:val="24"/>
        </w:rPr>
      </w:pPr>
    </w:p>
    <w:p w14:paraId="369BFEB1" w14:textId="261D3E34" w:rsidR="00842F9D" w:rsidRPr="002B569F" w:rsidRDefault="00842F9D">
      <w:pPr>
        <w:pStyle w:val="Descripcin"/>
        <w:spacing w:line="360" w:lineRule="auto"/>
        <w:rPr>
          <w:ins w:id="7453" w:author="Camilo Andrés Díaz Gómez" w:date="2023-03-16T23:27:00Z"/>
          <w:rFonts w:cs="Times New Roman"/>
          <w:szCs w:val="24"/>
        </w:rPr>
        <w:pPrChange w:id="7454" w:author="Camilo Andrés Díaz Gómez" w:date="2023-03-28T17:43:00Z">
          <w:pPr>
            <w:ind w:firstLine="708"/>
          </w:pPr>
        </w:pPrChange>
      </w:pPr>
      <w:bookmarkStart w:id="7455" w:name="_Toc130919861"/>
      <w:ins w:id="7456"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25</w:t>
      </w:r>
      <w:ins w:id="7457" w:author="Steff Guzmán" w:date="2023-03-24T15:12:00Z">
        <w:r w:rsidRPr="002B569F">
          <w:rPr>
            <w:rFonts w:cs="Times New Roman"/>
            <w:szCs w:val="24"/>
          </w:rPr>
          <w:fldChar w:fldCharType="end"/>
        </w:r>
      </w:ins>
      <w:ins w:id="7458" w:author="JHONATAN MAURICIO VILLARREAL CORREDOR" w:date="2023-03-24T17:52:00Z">
        <w:r w:rsidR="00D904FD" w:rsidRPr="002B569F">
          <w:rPr>
            <w:rFonts w:cs="Times New Roman"/>
            <w:szCs w:val="24"/>
          </w:rPr>
          <w:t xml:space="preserve"> </w:t>
        </w:r>
      </w:ins>
      <w:ins w:id="7459" w:author="JHONATAN MAURICIO VILLARREAL CORREDOR" w:date="2023-03-24T17:53:00Z">
        <w:r w:rsidR="00D904FD" w:rsidRPr="002B569F">
          <w:rPr>
            <w:rFonts w:cs="Times New Roman"/>
            <w:b w:val="0"/>
            <w:bCs/>
            <w:i/>
            <w:iCs w:val="0"/>
            <w:szCs w:val="24"/>
            <w:rPrChange w:id="7460" w:author="Camilo Andrés Díaz Gómez" w:date="2023-03-28T17:42:00Z">
              <w:rPr>
                <w:rFonts w:cs="Times New Roman"/>
                <w:b/>
                <w:iCs/>
                <w:szCs w:val="24"/>
              </w:rPr>
            </w:rPrChange>
          </w:rPr>
          <w:t>Búsqueda</w:t>
        </w:r>
      </w:ins>
      <w:ins w:id="7461" w:author="JHONATAN MAURICIO VILLARREAL CORREDOR" w:date="2023-03-24T17:52:00Z">
        <w:r w:rsidR="00D904FD" w:rsidRPr="002B569F">
          <w:rPr>
            <w:rFonts w:cs="Times New Roman"/>
            <w:b w:val="0"/>
            <w:bCs/>
            <w:i/>
            <w:iCs w:val="0"/>
            <w:szCs w:val="24"/>
            <w:rPrChange w:id="7462" w:author="Camilo Andrés Díaz Gómez" w:date="2023-03-28T17:42:00Z">
              <w:rPr>
                <w:rFonts w:cs="Times New Roman"/>
                <w:b/>
                <w:iCs/>
                <w:szCs w:val="24"/>
              </w:rPr>
            </w:rPrChange>
          </w:rPr>
          <w:t xml:space="preserve"> del mejor k</w:t>
        </w:r>
      </w:ins>
      <w:bookmarkEnd w:id="7455"/>
    </w:p>
    <w:p w14:paraId="57D5CD7B" w14:textId="1B3FE76C" w:rsidR="00614520" w:rsidRPr="002B569F" w:rsidRDefault="00614520" w:rsidP="002B569F">
      <w:pPr>
        <w:ind w:firstLine="708"/>
        <w:rPr>
          <w:ins w:id="7463" w:author="Camilo Andrés Díaz Gómez" w:date="2023-03-16T23:27:00Z"/>
          <w:rFonts w:cs="Times New Roman"/>
          <w:szCs w:val="24"/>
        </w:rPr>
      </w:pPr>
    </w:p>
    <w:p w14:paraId="7D9DE48F" w14:textId="2D74B7B0" w:rsidR="00614520" w:rsidRPr="002B569F" w:rsidRDefault="00CF6FBB">
      <w:pPr>
        <w:ind w:firstLine="708"/>
        <w:jc w:val="center"/>
        <w:rPr>
          <w:ins w:id="7464" w:author="Camilo Andrés Díaz Gómez" w:date="2023-03-16T23:27:00Z"/>
          <w:rFonts w:cs="Times New Roman"/>
          <w:szCs w:val="24"/>
        </w:rPr>
        <w:pPrChange w:id="7465" w:author="Camilo Andrés Díaz Gómez" w:date="2023-03-28T17:43:00Z">
          <w:pPr>
            <w:ind w:firstLine="708"/>
          </w:pPr>
        </w:pPrChange>
      </w:pPr>
      <w:ins w:id="7466"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7467" w:author="Camilo Andrés Díaz Gómez" w:date="2023-03-28T15:21:00Z"/>
          <w:rFonts w:cs="Times New Roman"/>
          <w:i/>
          <w:iCs/>
          <w:szCs w:val="24"/>
        </w:rPr>
      </w:pPr>
    </w:p>
    <w:p w14:paraId="73C74E69" w14:textId="683234B9" w:rsidR="00B1585C" w:rsidRPr="002B569F" w:rsidRDefault="00B1585C" w:rsidP="002B569F">
      <w:pPr>
        <w:jc w:val="left"/>
        <w:rPr>
          <w:ins w:id="7468" w:author="Steff Guzmán" w:date="2023-03-24T15:42:00Z"/>
          <w:rFonts w:cs="Times New Roman"/>
          <w:i/>
          <w:iCs/>
          <w:szCs w:val="24"/>
        </w:rPr>
      </w:pPr>
      <w:ins w:id="7469"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7470" w:author="Camilo Andrés Díaz Gómez" w:date="2023-03-16T23:27:00Z"/>
          <w:rFonts w:cs="Times New Roman"/>
          <w:szCs w:val="24"/>
        </w:rPr>
      </w:pPr>
    </w:p>
    <w:p w14:paraId="7A68C9EF" w14:textId="183A20FD" w:rsidR="00614520" w:rsidRPr="002B569F" w:rsidRDefault="00CF6FBB">
      <w:pPr>
        <w:ind w:left="708" w:firstLine="708"/>
        <w:rPr>
          <w:ins w:id="7471" w:author="Steff Guzmán" w:date="2023-03-24T16:51:00Z"/>
          <w:rFonts w:cs="Times New Roman"/>
          <w:szCs w:val="24"/>
        </w:rPr>
        <w:pPrChange w:id="7472" w:author="Camilo Andrés Díaz Gómez" w:date="2023-03-28T18:01:00Z">
          <w:pPr>
            <w:ind w:firstLine="708"/>
          </w:pPr>
        </w:pPrChange>
      </w:pPr>
      <w:ins w:id="7473" w:author="Camilo Andrés Díaz Gómez" w:date="2023-03-16T23:49:00Z">
        <w:r w:rsidRPr="002B569F">
          <w:rPr>
            <w:rFonts w:cs="Times New Roman"/>
            <w:szCs w:val="24"/>
          </w:rPr>
          <w:lastRenderedPageBreak/>
          <w:t>Este fragmento de código</w:t>
        </w:r>
      </w:ins>
      <w:ins w:id="7474" w:author="Steff Guzmán" w:date="2023-03-24T15:31:00Z">
        <w:r w:rsidR="00A84241" w:rsidRPr="002B569F">
          <w:rPr>
            <w:rFonts w:cs="Times New Roman"/>
            <w:szCs w:val="24"/>
          </w:rPr>
          <w:t xml:space="preserve"> de la Figura 27</w:t>
        </w:r>
      </w:ins>
      <w:ins w:id="7475" w:author="Camilo Andrés Díaz Gómez" w:date="2023-03-16T23:49:00Z">
        <w:r w:rsidRPr="002B569F">
          <w:rPr>
            <w:rFonts w:cs="Times New Roman"/>
            <w:szCs w:val="24"/>
          </w:rPr>
          <w:t xml:space="preserve"> realiza una búsqueda del mejor valor de k para 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476"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7477"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7478" w:author="Camilo Andrés Díaz Gómez" w:date="2023-03-16T23:50:00Z">
        <w:r w:rsidRPr="002B569F">
          <w:rPr>
            <w:rFonts w:cs="Times New Roman"/>
            <w:szCs w:val="24"/>
          </w:rPr>
          <w:t xml:space="preserve"> Por último, el</w:t>
        </w:r>
      </w:ins>
      <w:ins w:id="7479"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7480" w:author="Steff Guzmán" w:date="2023-03-24T15:12:00Z"/>
          <w:rFonts w:cs="Times New Roman"/>
          <w:szCs w:val="24"/>
        </w:rPr>
      </w:pPr>
    </w:p>
    <w:p w14:paraId="0FF2AE1A" w14:textId="0EC1707B" w:rsidR="00842F9D" w:rsidRPr="002B569F" w:rsidRDefault="00842F9D">
      <w:pPr>
        <w:pStyle w:val="Descripcin"/>
        <w:spacing w:line="360" w:lineRule="auto"/>
        <w:rPr>
          <w:ins w:id="7481" w:author="Camilo Andrés Díaz Gómez" w:date="2023-03-16T23:50:00Z"/>
          <w:rFonts w:cs="Times New Roman"/>
          <w:szCs w:val="24"/>
        </w:rPr>
        <w:pPrChange w:id="7482" w:author="Camilo Andrés Díaz Gómez" w:date="2023-03-28T17:43:00Z">
          <w:pPr>
            <w:ind w:firstLine="708"/>
          </w:pPr>
        </w:pPrChange>
      </w:pPr>
      <w:bookmarkStart w:id="7483" w:name="_Toc130919862"/>
      <w:ins w:id="748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26</w:t>
      </w:r>
      <w:ins w:id="7485" w:author="Steff Guzmán" w:date="2023-03-24T15:12:00Z">
        <w:r w:rsidRPr="002B569F">
          <w:rPr>
            <w:rFonts w:cs="Times New Roman"/>
            <w:szCs w:val="24"/>
          </w:rPr>
          <w:fldChar w:fldCharType="end"/>
        </w:r>
      </w:ins>
      <w:ins w:id="7486"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7487" w:author="Camilo Andrés Díaz Gómez" w:date="2023-03-28T17:42:00Z">
              <w:rPr>
                <w:rFonts w:cs="Times New Roman"/>
                <w:b/>
                <w:iCs/>
                <w:szCs w:val="24"/>
              </w:rPr>
            </w:rPrChange>
          </w:rPr>
          <w:t>Obtención del mejor k</w:t>
        </w:r>
      </w:ins>
      <w:bookmarkEnd w:id="7483"/>
    </w:p>
    <w:p w14:paraId="3D1C95FF" w14:textId="77777777" w:rsidR="00CF6FBB" w:rsidRPr="002B569F" w:rsidRDefault="00CF6FBB" w:rsidP="002B569F">
      <w:pPr>
        <w:ind w:firstLine="708"/>
        <w:rPr>
          <w:ins w:id="7488" w:author="Camilo Andrés Díaz Gómez" w:date="2023-03-16T23:27:00Z"/>
          <w:rFonts w:cs="Times New Roman"/>
          <w:szCs w:val="24"/>
        </w:rPr>
      </w:pPr>
    </w:p>
    <w:p w14:paraId="79B273C6" w14:textId="6F6E63F7" w:rsidR="00614520" w:rsidRPr="002B569F" w:rsidRDefault="00CF6FBB">
      <w:pPr>
        <w:ind w:firstLine="708"/>
        <w:jc w:val="center"/>
        <w:rPr>
          <w:ins w:id="7489" w:author="Camilo Andrés Díaz Gómez" w:date="2023-03-16T23:27:00Z"/>
          <w:rFonts w:cs="Times New Roman"/>
          <w:szCs w:val="24"/>
        </w:rPr>
        <w:pPrChange w:id="7490" w:author="Camilo Andrés Díaz Gómez" w:date="2023-03-28T17:43:00Z">
          <w:pPr>
            <w:ind w:firstLine="708"/>
          </w:pPr>
        </w:pPrChange>
      </w:pPr>
      <w:ins w:id="7491"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7492" w:author="Camilo Andrés Díaz Gómez" w:date="2023-03-28T15:21:00Z"/>
          <w:rFonts w:cs="Times New Roman"/>
          <w:i/>
          <w:iCs/>
          <w:szCs w:val="24"/>
        </w:rPr>
      </w:pPr>
    </w:p>
    <w:p w14:paraId="1C7C79D0" w14:textId="33F6952A" w:rsidR="00B1585C" w:rsidRPr="002B569F" w:rsidRDefault="00B1585C" w:rsidP="002B569F">
      <w:pPr>
        <w:jc w:val="left"/>
        <w:rPr>
          <w:ins w:id="7493" w:author="Steff Guzmán" w:date="2023-03-24T15:42:00Z"/>
          <w:rFonts w:cs="Times New Roman"/>
          <w:i/>
          <w:iCs/>
          <w:szCs w:val="24"/>
        </w:rPr>
      </w:pPr>
      <w:ins w:id="7494"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7495" w:author="Camilo Andrés Díaz Gómez" w:date="2023-03-16T23:27:00Z"/>
          <w:rFonts w:cs="Times New Roman"/>
          <w:szCs w:val="24"/>
        </w:rPr>
      </w:pPr>
    </w:p>
    <w:p w14:paraId="712EDC9C" w14:textId="4A01F451" w:rsidR="00614520" w:rsidRPr="002B569F" w:rsidRDefault="00CF6FBB">
      <w:pPr>
        <w:ind w:left="708" w:firstLine="708"/>
        <w:rPr>
          <w:ins w:id="7496" w:author="Camilo Andrés Díaz Gómez" w:date="2023-03-16T23:51:00Z"/>
          <w:rFonts w:cs="Times New Roman"/>
          <w:szCs w:val="24"/>
        </w:rPr>
        <w:pPrChange w:id="7497" w:author="Camilo Andrés Díaz Gómez" w:date="2023-03-28T18:01:00Z">
          <w:pPr>
            <w:ind w:firstLine="708"/>
          </w:pPr>
        </w:pPrChange>
      </w:pPr>
      <w:ins w:id="7498" w:author="Camilo Andrés Díaz Gómez" w:date="2023-03-16T23:51:00Z">
        <w:r w:rsidRPr="002B569F">
          <w:rPr>
            <w:rFonts w:cs="Times New Roman"/>
            <w:szCs w:val="24"/>
          </w:rPr>
          <w:t>Este código</w:t>
        </w:r>
      </w:ins>
      <w:ins w:id="7499" w:author="Steff Guzmán" w:date="2023-03-24T15:31:00Z">
        <w:r w:rsidR="00A84241" w:rsidRPr="002B569F">
          <w:rPr>
            <w:rFonts w:cs="Times New Roman"/>
            <w:szCs w:val="24"/>
          </w:rPr>
          <w:t xml:space="preserve"> de la Figura 28</w:t>
        </w:r>
      </w:ins>
      <w:ins w:id="7500"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7501" w:author="Steff Guzmán" w:date="2023-03-24T15:12:00Z"/>
          <w:rFonts w:cs="Times New Roman"/>
          <w:szCs w:val="24"/>
        </w:rPr>
      </w:pPr>
    </w:p>
    <w:p w14:paraId="46DD5BD2" w14:textId="5B864146" w:rsidR="00842F9D" w:rsidRPr="002B569F" w:rsidRDefault="00842F9D">
      <w:pPr>
        <w:pStyle w:val="Descripcin"/>
        <w:spacing w:line="360" w:lineRule="auto"/>
        <w:rPr>
          <w:ins w:id="7502" w:author="Steff Guzmán" w:date="2023-03-24T16:51:00Z"/>
          <w:rFonts w:cs="Times New Roman"/>
          <w:szCs w:val="24"/>
        </w:rPr>
        <w:pPrChange w:id="7503" w:author="Camilo Andrés Díaz Gómez" w:date="2023-03-28T17:43:00Z">
          <w:pPr>
            <w:pStyle w:val="Descripcin"/>
          </w:pPr>
        </w:pPrChange>
      </w:pPr>
      <w:bookmarkStart w:id="7504" w:name="_Toc130919863"/>
      <w:ins w:id="750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27</w:t>
      </w:r>
      <w:ins w:id="7506" w:author="Steff Guzmán" w:date="2023-03-24T15:12:00Z">
        <w:r w:rsidRPr="002B569F">
          <w:rPr>
            <w:rFonts w:cs="Times New Roman"/>
            <w:szCs w:val="24"/>
          </w:rPr>
          <w:fldChar w:fldCharType="end"/>
        </w:r>
      </w:ins>
      <w:ins w:id="7507"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508"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7509" w:author="JHONATAN MAURICIO VILLARREAL CORREDOR" w:date="2023-03-24T17:55:00Z">
        <w:r w:rsidR="00BA5E14" w:rsidRPr="002B569F">
          <w:rPr>
            <w:rFonts w:cs="Times New Roman"/>
            <w:b w:val="0"/>
            <w:bCs/>
            <w:i/>
            <w:iCs w:val="0"/>
            <w:szCs w:val="24"/>
            <w:rPrChange w:id="7510" w:author="Camilo Andrés Díaz Gómez" w:date="2023-03-28T17:42:00Z">
              <w:rPr>
                <w:rFonts w:cs="Times New Roman"/>
                <w:szCs w:val="24"/>
              </w:rPr>
            </w:rPrChange>
          </w:rPr>
          <w:t xml:space="preserve"> con regresión</w:t>
        </w:r>
        <w:bookmarkEnd w:id="7504"/>
        <w:r w:rsidR="00BA5E14" w:rsidRPr="002B569F">
          <w:rPr>
            <w:rFonts w:cs="Times New Roman"/>
            <w:szCs w:val="24"/>
          </w:rPr>
          <w:t xml:space="preserve"> </w:t>
        </w:r>
      </w:ins>
    </w:p>
    <w:p w14:paraId="73474A95" w14:textId="77777777" w:rsidR="00717998" w:rsidRPr="002B569F" w:rsidRDefault="00717998">
      <w:pPr>
        <w:rPr>
          <w:ins w:id="7511" w:author="Camilo Andrés Díaz Gómez" w:date="2023-03-16T23:51:00Z"/>
          <w:rFonts w:cs="Times New Roman"/>
        </w:rPr>
        <w:pPrChange w:id="7512" w:author="Camilo Andrés Díaz Gómez" w:date="2023-03-28T17:43:00Z">
          <w:pPr>
            <w:ind w:firstLine="708"/>
          </w:pPr>
        </w:pPrChange>
      </w:pPr>
    </w:p>
    <w:p w14:paraId="6581C02E" w14:textId="3FF7FF41" w:rsidR="00CF6FBB" w:rsidRPr="002B569F" w:rsidRDefault="00CF6FBB">
      <w:pPr>
        <w:ind w:firstLine="708"/>
        <w:jc w:val="center"/>
        <w:rPr>
          <w:ins w:id="7513" w:author="Camilo Andrés Díaz Gómez" w:date="2023-03-16T23:27:00Z"/>
          <w:rFonts w:cs="Times New Roman"/>
          <w:szCs w:val="24"/>
        </w:rPr>
        <w:pPrChange w:id="7514" w:author="Camilo Andrés Díaz Gómez" w:date="2023-03-28T17:43:00Z">
          <w:pPr>
            <w:ind w:firstLine="708"/>
          </w:pPr>
        </w:pPrChange>
      </w:pPr>
      <w:ins w:id="7515"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7516" w:author="Camilo Andrés Díaz Gómez" w:date="2023-03-28T15:21:00Z"/>
          <w:rFonts w:cs="Times New Roman"/>
          <w:i/>
          <w:iCs/>
          <w:szCs w:val="24"/>
        </w:rPr>
      </w:pPr>
    </w:p>
    <w:p w14:paraId="615ACCA0" w14:textId="149CC9A4" w:rsidR="00B1585C" w:rsidRPr="002B569F" w:rsidRDefault="00B1585C" w:rsidP="002B569F">
      <w:pPr>
        <w:jc w:val="left"/>
        <w:rPr>
          <w:ins w:id="7517" w:author="Steff Guzmán" w:date="2023-03-24T15:42:00Z"/>
          <w:rFonts w:cs="Times New Roman"/>
          <w:i/>
          <w:iCs/>
          <w:szCs w:val="24"/>
        </w:rPr>
      </w:pPr>
      <w:ins w:id="7518"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7519" w:author="Camilo Andrés Díaz Gómez" w:date="2023-03-16T23:27:00Z"/>
          <w:rFonts w:cs="Times New Roman"/>
          <w:szCs w:val="24"/>
        </w:rPr>
      </w:pPr>
    </w:p>
    <w:p w14:paraId="7D90A020" w14:textId="01D2EB86" w:rsidR="00614520" w:rsidRPr="002B569F" w:rsidRDefault="00CF6FBB">
      <w:pPr>
        <w:ind w:left="708" w:firstLine="708"/>
        <w:rPr>
          <w:ins w:id="7520" w:author="Camilo Andrés Díaz Gómez" w:date="2023-03-16T23:27:00Z"/>
          <w:rFonts w:cs="Times New Roman"/>
          <w:szCs w:val="24"/>
        </w:rPr>
        <w:pPrChange w:id="7521" w:author="Camilo Andrés Díaz Gómez" w:date="2023-03-28T18:01:00Z">
          <w:pPr>
            <w:ind w:firstLine="708"/>
          </w:pPr>
        </w:pPrChange>
      </w:pPr>
      <w:ins w:id="7522" w:author="Camilo Andrés Díaz Gómez" w:date="2023-03-16T23:51:00Z">
        <w:r w:rsidRPr="002B569F">
          <w:rPr>
            <w:rFonts w:cs="Times New Roman"/>
            <w:szCs w:val="24"/>
          </w:rPr>
          <w:t>Este código está realizando el entrenamiento del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523"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7524" w:author="Camilo Andrés Díaz Gómez" w:date="2023-03-16T23:51:00Z">
        <w:r w:rsidRPr="002B569F">
          <w:rPr>
            <w:rFonts w:cs="Times New Roman"/>
            <w:szCs w:val="24"/>
          </w:rPr>
          <w:t xml:space="preserve"> con el valor de k obtenido en la búsqueda del mejor k. Luego, se entrena el modelo con los datos de entrenamiento (</w:t>
        </w:r>
        <w:proofErr w:type="spellStart"/>
        <w:r w:rsidRPr="002B569F">
          <w:rPr>
            <w:rFonts w:cs="Times New Roman"/>
            <w:szCs w:val="24"/>
          </w:rPr>
          <w:t>X_train</w:t>
        </w:r>
        <w:proofErr w:type="spellEnd"/>
        <w:r w:rsidRPr="002B569F">
          <w:rPr>
            <w:rFonts w:cs="Times New Roman"/>
            <w:szCs w:val="24"/>
          </w:rPr>
          <w:t xml:space="preserve"> e </w:t>
        </w:r>
        <w:proofErr w:type="spellStart"/>
        <w:r w:rsidRPr="002B569F">
          <w:rPr>
            <w:rFonts w:cs="Times New Roman"/>
            <w:szCs w:val="24"/>
          </w:rPr>
          <w:t>Y_train</w:t>
        </w:r>
        <w:proofErr w:type="spellEnd"/>
        <w:r w:rsidRPr="002B569F">
          <w:rPr>
            <w:rFonts w:cs="Times New Roman"/>
            <w:szCs w:val="24"/>
          </w:rPr>
          <w:t xml:space="preserve">) utilizando el método </w:t>
        </w:r>
        <w:proofErr w:type="spellStart"/>
        <w:r w:rsidRPr="002B569F">
          <w:rPr>
            <w:rFonts w:cs="Times New Roman"/>
            <w:szCs w:val="24"/>
          </w:rPr>
          <w:t>fit</w:t>
        </w:r>
        <w:proofErr w:type="spellEnd"/>
        <w:r w:rsidRPr="002B569F">
          <w:rPr>
            <w:rFonts w:cs="Times New Roman"/>
            <w:szCs w:val="24"/>
          </w:rPr>
          <w:t>. Finalmente, se realiza la predicción sobre los datos de prueba (</w:t>
        </w:r>
        <w:proofErr w:type="spellStart"/>
        <w:r w:rsidRPr="002B569F">
          <w:rPr>
            <w:rFonts w:cs="Times New Roman"/>
            <w:szCs w:val="24"/>
          </w:rPr>
          <w:t>X_test</w:t>
        </w:r>
        <w:proofErr w:type="spellEnd"/>
        <w:r w:rsidRPr="002B569F">
          <w:rPr>
            <w:rFonts w:cs="Times New Roman"/>
            <w:szCs w:val="24"/>
          </w:rPr>
          <w:t xml:space="preserve">) y se almacenan en la variable </w:t>
        </w:r>
        <w:proofErr w:type="spellStart"/>
        <w:r w:rsidRPr="002B569F">
          <w:rPr>
            <w:rFonts w:cs="Times New Roman"/>
            <w:szCs w:val="24"/>
          </w:rPr>
          <w:t>y_pred</w:t>
        </w:r>
        <w:proofErr w:type="spellEnd"/>
        <w:r w:rsidRPr="002B569F">
          <w:rPr>
            <w:rFonts w:cs="Times New Roman"/>
            <w:szCs w:val="24"/>
          </w:rPr>
          <w:t>.</w:t>
        </w:r>
      </w:ins>
    </w:p>
    <w:p w14:paraId="4726E62E" w14:textId="766DA208" w:rsidR="00614520" w:rsidRPr="002B569F" w:rsidRDefault="00614520" w:rsidP="002B569F">
      <w:pPr>
        <w:ind w:firstLine="708"/>
        <w:rPr>
          <w:ins w:id="7525" w:author="Camilo Andrés Díaz Gómez" w:date="2023-03-16T23:57:00Z"/>
          <w:rFonts w:cs="Times New Roman"/>
          <w:szCs w:val="24"/>
        </w:rPr>
      </w:pPr>
    </w:p>
    <w:p w14:paraId="0E3F2CC6" w14:textId="52F6B00F" w:rsidR="0061091D" w:rsidRPr="002B569F" w:rsidRDefault="0061091D">
      <w:pPr>
        <w:pStyle w:val="Ttulo5"/>
        <w:ind w:left="1416"/>
        <w:rPr>
          <w:ins w:id="7526" w:author="Camilo Andrés Díaz Gómez" w:date="2023-03-16T23:57:00Z"/>
          <w:rFonts w:ascii="Times New Roman" w:hAnsi="Times New Roman" w:cs="Times New Roman"/>
          <w:b/>
          <w:bCs/>
          <w:color w:val="auto"/>
          <w:szCs w:val="24"/>
          <w:rPrChange w:id="7527" w:author="Camilo Andrés Díaz Gómez" w:date="2023-03-28T17:42:00Z">
            <w:rPr>
              <w:ins w:id="7528" w:author="Camilo Andrés Díaz Gómez" w:date="2023-03-16T23:57:00Z"/>
            </w:rPr>
          </w:rPrChange>
        </w:rPr>
        <w:pPrChange w:id="7529" w:author="Camilo Andrés Díaz Gómez" w:date="2023-03-28T17:43:00Z">
          <w:pPr>
            <w:pStyle w:val="Ttulo4"/>
            <w:ind w:firstLine="708"/>
          </w:pPr>
        </w:pPrChange>
      </w:pPr>
      <w:ins w:id="7530" w:author="Camilo Andrés Díaz Gómez" w:date="2023-03-16T23:57:00Z">
        <w:r w:rsidRPr="002B569F">
          <w:rPr>
            <w:rFonts w:ascii="Times New Roman" w:hAnsi="Times New Roman" w:cs="Times New Roman"/>
            <w:b/>
            <w:bCs/>
            <w:color w:val="auto"/>
            <w:szCs w:val="24"/>
            <w:rPrChange w:id="7531" w:author="Camilo Andrés Díaz Gómez" w:date="2023-03-28T17:42:00Z">
              <w:rPr>
                <w:i w:val="0"/>
                <w:iCs w:val="0"/>
              </w:rPr>
            </w:rPrChange>
          </w:rPr>
          <w:t>Arboles de decisión con regresión</w:t>
        </w:r>
      </w:ins>
    </w:p>
    <w:p w14:paraId="66EDFDD2" w14:textId="0F87CE37" w:rsidR="0061091D" w:rsidRPr="002B569F" w:rsidDel="00EC2EEF" w:rsidRDefault="0061091D">
      <w:pPr>
        <w:ind w:firstLine="708"/>
        <w:rPr>
          <w:ins w:id="7532" w:author="Camilo Andrés Díaz Gómez" w:date="2023-03-16T23:27:00Z"/>
          <w:del w:id="7533" w:author="JUAN ESTEBAN CONTRERAS DIAZ" w:date="2023-03-24T12:08:00Z"/>
          <w:rFonts w:cs="Times New Roman"/>
          <w:szCs w:val="24"/>
        </w:rPr>
      </w:pPr>
    </w:p>
    <w:p w14:paraId="278F735E" w14:textId="67FEBE3D" w:rsidR="00614520" w:rsidRPr="002B569F" w:rsidDel="00EC2EEF" w:rsidRDefault="0061091D">
      <w:pPr>
        <w:ind w:firstLine="708"/>
        <w:jc w:val="center"/>
        <w:rPr>
          <w:ins w:id="7534" w:author="Camilo Andrés Díaz Gómez" w:date="2023-03-16T23:27:00Z"/>
          <w:del w:id="7535" w:author="JUAN ESTEBAN CONTRERAS DIAZ" w:date="2023-03-24T12:08:00Z"/>
          <w:rFonts w:cs="Times New Roman"/>
          <w:szCs w:val="24"/>
        </w:rPr>
        <w:pPrChange w:id="7536" w:author="Camilo Andrés Díaz Gómez" w:date="2023-03-28T17:43:00Z">
          <w:pPr>
            <w:ind w:firstLine="708"/>
          </w:pPr>
        </w:pPrChange>
      </w:pPr>
      <w:ins w:id="7537" w:author="Camilo Andrés Díaz Gómez" w:date="2023-03-16T23:57:00Z">
        <w:del w:id="7538"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7539" w:author="Camilo Andrés Díaz Gómez" w:date="2023-03-16T23:59:00Z"/>
          <w:rFonts w:cs="Times New Roman"/>
          <w:szCs w:val="24"/>
        </w:rPr>
      </w:pPr>
    </w:p>
    <w:p w14:paraId="6770970C" w14:textId="146691B3" w:rsidR="0061091D" w:rsidRPr="002B569F" w:rsidRDefault="0061091D" w:rsidP="002B569F">
      <w:pPr>
        <w:ind w:firstLine="708"/>
        <w:rPr>
          <w:ins w:id="7540" w:author="Camilo Andrés Díaz Gómez" w:date="2023-03-16T23:59:00Z"/>
          <w:rFonts w:cs="Times New Roman"/>
          <w:szCs w:val="24"/>
        </w:rPr>
      </w:pPr>
      <w:ins w:id="7541" w:author="Camilo Andrés Díaz Gómez" w:date="2023-03-16T23:59:00Z">
        <w:r w:rsidRPr="002B569F">
          <w:rPr>
            <w:rFonts w:cs="Times New Roman"/>
            <w:szCs w:val="24"/>
          </w:rPr>
          <w:t xml:space="preserve">En </w:t>
        </w:r>
      </w:ins>
      <w:ins w:id="7542" w:author="JUAN ESTEBAN CONTRERAS DIAZ" w:date="2023-03-24T12:09:00Z">
        <w:r w:rsidR="00EC2EEF" w:rsidRPr="002B569F">
          <w:rPr>
            <w:rFonts w:cs="Times New Roman"/>
            <w:szCs w:val="24"/>
          </w:rPr>
          <w:t>el código presentado en la figura</w:t>
        </w:r>
      </w:ins>
      <w:ins w:id="7543" w:author="Steff Guzmán" w:date="2023-03-24T15:31:00Z">
        <w:r w:rsidR="00A84241" w:rsidRPr="002B569F">
          <w:rPr>
            <w:rFonts w:cs="Times New Roman"/>
            <w:szCs w:val="24"/>
          </w:rPr>
          <w:t xml:space="preserve"> 29</w:t>
        </w:r>
      </w:ins>
      <w:ins w:id="7544" w:author="JUAN ESTEBAN CONTRERAS DIAZ" w:date="2023-03-24T12:09:00Z">
        <w:r w:rsidR="00EC2EEF" w:rsidRPr="002B569F">
          <w:rPr>
            <w:rFonts w:cs="Times New Roman"/>
            <w:szCs w:val="24"/>
          </w:rPr>
          <w:t xml:space="preserve"> </w:t>
        </w:r>
      </w:ins>
      <w:ins w:id="7545" w:author="Camilo Andrés Díaz Gómez" w:date="2023-03-16T23:59:00Z">
        <w:del w:id="7546" w:author="JUAN ESTEBAN CONTRERAS DIAZ" w:date="2023-03-24T12:09:00Z">
          <w:r w:rsidRPr="002B569F" w:rsidDel="00EC2EEF">
            <w:rPr>
              <w:rFonts w:cs="Times New Roman"/>
              <w:szCs w:val="24"/>
            </w:rPr>
            <w:delText xml:space="preserve">estas líneas de código se </w:delText>
          </w:r>
        </w:del>
      </w:ins>
      <w:ins w:id="7547" w:author="JUAN ESTEBAN CONTRERAS DIAZ" w:date="2023-03-24T12:09:00Z">
        <w:r w:rsidR="00EC2EEF" w:rsidRPr="002B569F">
          <w:rPr>
            <w:rFonts w:cs="Times New Roman"/>
            <w:szCs w:val="24"/>
          </w:rPr>
          <w:t xml:space="preserve">permite </w:t>
        </w:r>
      </w:ins>
      <w:ins w:id="7548" w:author="JUAN ESTEBAN CONTRERAS DIAZ" w:date="2023-03-24T12:10:00Z">
        <w:r w:rsidR="00EC2EEF" w:rsidRPr="002B569F">
          <w:rPr>
            <w:rFonts w:cs="Times New Roman"/>
            <w:szCs w:val="24"/>
          </w:rPr>
          <w:t>realizar</w:t>
        </w:r>
      </w:ins>
      <w:ins w:id="7549" w:author="Camilo Andrés Díaz Gómez" w:date="2023-03-16T23:59:00Z">
        <w:del w:id="7550"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7551"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7552" w:author="Camilo Andrés Díaz Gómez" w:date="2023-03-16T23:59:00Z"/>
          <w:rFonts w:cs="Times New Roman"/>
          <w:szCs w:val="24"/>
        </w:rPr>
        <w:pPrChange w:id="7553" w:author="Camilo Andrés Díaz Gómez" w:date="2023-03-28T17:43:00Z">
          <w:pPr>
            <w:ind w:firstLine="708"/>
          </w:pPr>
        </w:pPrChange>
      </w:pPr>
      <w:ins w:id="7554" w:author="Camilo Andrés Díaz Gómez" w:date="2023-03-16T23:59:00Z">
        <w:del w:id="7555" w:author="JUAN ESTEBAN CONTRERAS DIAZ" w:date="2023-03-24T12:09:00Z">
          <w:r w:rsidRPr="002B569F" w:rsidDel="00EC2EEF">
            <w:rPr>
              <w:rFonts w:cs="Times New Roman"/>
              <w:szCs w:val="24"/>
            </w:rPr>
            <w:delText>Se seleccionan</w:delText>
          </w:r>
        </w:del>
      </w:ins>
      <w:ins w:id="7556" w:author="JUAN ESTEBAN CONTRERAS DIAZ" w:date="2023-03-24T12:09:00Z">
        <w:r w:rsidR="00EC2EEF" w:rsidRPr="002B569F">
          <w:rPr>
            <w:rFonts w:cs="Times New Roman"/>
            <w:szCs w:val="24"/>
          </w:rPr>
          <w:t>Seleccionar</w:t>
        </w:r>
      </w:ins>
      <w:ins w:id="7557"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w:t>
        </w:r>
        <w:proofErr w:type="spellStart"/>
        <w:r w:rsidRPr="002B569F">
          <w:rPr>
            <w:rFonts w:cs="Times New Roman"/>
            <w:szCs w:val="24"/>
          </w:rPr>
          <w:t>dfAAnalisar</w:t>
        </w:r>
        <w:proofErr w:type="spellEnd"/>
        <w:r w:rsidRPr="002B569F">
          <w:rPr>
            <w:rFonts w:cs="Times New Roman"/>
            <w:szCs w:val="24"/>
          </w:rPr>
          <w:t xml:space="preserve"> excepto Temperatura y </w:t>
        </w:r>
        <w:proofErr w:type="spellStart"/>
        <w:r w:rsidRPr="002B569F">
          <w:rPr>
            <w:rFonts w:cs="Times New Roman"/>
            <w:szCs w:val="24"/>
          </w:rPr>
          <w:t>FechaObservacion</w:t>
        </w:r>
        <w:proofErr w:type="spellEnd"/>
        <w:r w:rsidRPr="002B569F">
          <w:rPr>
            <w:rFonts w:cs="Times New Roman"/>
            <w:szCs w:val="24"/>
          </w:rPr>
          <w:t>. Estas características se almacenan en la variable X.</w:t>
        </w:r>
      </w:ins>
    </w:p>
    <w:p w14:paraId="00F2DF6B" w14:textId="77777777" w:rsidR="0061091D" w:rsidRPr="002B569F" w:rsidRDefault="0061091D" w:rsidP="002B569F">
      <w:pPr>
        <w:ind w:firstLine="708"/>
        <w:rPr>
          <w:ins w:id="7558"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7559" w:author="Camilo Andrés Díaz Gómez" w:date="2023-03-16T23:59:00Z"/>
          <w:rFonts w:cs="Times New Roman"/>
          <w:szCs w:val="24"/>
        </w:rPr>
        <w:pPrChange w:id="7560" w:author="Camilo Andrés Díaz Gómez" w:date="2023-03-28T17:43:00Z">
          <w:pPr>
            <w:ind w:firstLine="708"/>
          </w:pPr>
        </w:pPrChange>
      </w:pPr>
      <w:ins w:id="7561" w:author="Camilo Andrés Díaz Gómez" w:date="2023-03-16T23:59:00Z">
        <w:del w:id="7562" w:author="JUAN ESTEBAN CONTRERAS DIAZ" w:date="2023-03-24T12:10:00Z">
          <w:r w:rsidRPr="002B569F" w:rsidDel="00EC2EEF">
            <w:rPr>
              <w:rFonts w:cs="Times New Roman"/>
              <w:szCs w:val="24"/>
            </w:rPr>
            <w:delText>Se define</w:delText>
          </w:r>
        </w:del>
      </w:ins>
      <w:ins w:id="7563" w:author="JUAN ESTEBAN CONTRERAS DIAZ" w:date="2023-03-24T12:10:00Z">
        <w:r w:rsidR="00EC2EEF" w:rsidRPr="002B569F">
          <w:rPr>
            <w:rFonts w:cs="Times New Roman"/>
            <w:szCs w:val="24"/>
          </w:rPr>
          <w:t>Definir</w:t>
        </w:r>
      </w:ins>
      <w:ins w:id="7564" w:author="Camilo Andrés Díaz Gómez" w:date="2023-03-16T23:59:00Z">
        <w:r w:rsidRPr="002B569F">
          <w:rPr>
            <w:rFonts w:cs="Times New Roman"/>
            <w:szCs w:val="24"/>
          </w:rPr>
          <w:t xml:space="preserve"> la variable objetivo, que es la columna Temperatura del DataFrame </w:t>
        </w:r>
        <w:proofErr w:type="spellStart"/>
        <w:r w:rsidRPr="002B569F">
          <w:rPr>
            <w:rFonts w:cs="Times New Roman"/>
            <w:szCs w:val="24"/>
          </w:rPr>
          <w:t>dfAAnalisar</w:t>
        </w:r>
        <w:proofErr w:type="spellEnd"/>
        <w:r w:rsidRPr="002B569F">
          <w:rPr>
            <w:rFonts w:cs="Times New Roman"/>
            <w:szCs w:val="24"/>
          </w:rPr>
          <w:t>. Esta variable se almacena en la variable y.</w:t>
        </w:r>
      </w:ins>
    </w:p>
    <w:p w14:paraId="4221A44B" w14:textId="77777777" w:rsidR="0061091D" w:rsidRPr="002B569F" w:rsidRDefault="0061091D" w:rsidP="002B569F">
      <w:pPr>
        <w:ind w:firstLine="708"/>
        <w:rPr>
          <w:ins w:id="7565"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7566" w:author="Camilo Andrés Díaz Gómez" w:date="2023-03-16T23:59:00Z"/>
          <w:rFonts w:cs="Times New Roman"/>
          <w:szCs w:val="24"/>
        </w:rPr>
        <w:pPrChange w:id="7567" w:author="Camilo Andrés Díaz Gómez" w:date="2023-03-28T17:43:00Z">
          <w:pPr>
            <w:ind w:firstLine="708"/>
          </w:pPr>
        </w:pPrChange>
      </w:pPr>
      <w:ins w:id="7568" w:author="Camilo Andrés Díaz Gómez" w:date="2023-03-16T23:59:00Z">
        <w:del w:id="7569" w:author="JUAN ESTEBAN CONTRERAS DIAZ" w:date="2023-03-24T12:10:00Z">
          <w:r w:rsidRPr="002B569F" w:rsidDel="00EC2EEF">
            <w:rPr>
              <w:rFonts w:cs="Times New Roman"/>
              <w:szCs w:val="24"/>
            </w:rPr>
            <w:delText>Se dividen</w:delText>
          </w:r>
        </w:del>
      </w:ins>
      <w:ins w:id="7570" w:author="JUAN ESTEBAN CONTRERAS DIAZ" w:date="2023-03-24T12:10:00Z">
        <w:r w:rsidR="00EC2EEF" w:rsidRPr="002B569F">
          <w:rPr>
            <w:rFonts w:cs="Times New Roman"/>
            <w:szCs w:val="24"/>
          </w:rPr>
          <w:t>Dividir</w:t>
        </w:r>
      </w:ins>
      <w:ins w:id="7571" w:author="Camilo Andrés Díaz Gómez" w:date="2023-03-16T23:59:00Z">
        <w:r w:rsidRPr="002B569F">
          <w:rPr>
            <w:rFonts w:cs="Times New Roman"/>
            <w:szCs w:val="24"/>
          </w:rPr>
          <w:t xml:space="preserve">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El conjunto de características de entrenamiento se almacena en la variable </w:t>
        </w:r>
        <w:proofErr w:type="spellStart"/>
        <w:r w:rsidRPr="002B569F">
          <w:rPr>
            <w:rFonts w:cs="Times New Roman"/>
            <w:szCs w:val="24"/>
          </w:rPr>
          <w:t>X_train</w:t>
        </w:r>
        <w:proofErr w:type="spellEnd"/>
        <w:r w:rsidRPr="002B569F">
          <w:rPr>
            <w:rFonts w:cs="Times New Roman"/>
            <w:szCs w:val="24"/>
          </w:rPr>
          <w:t xml:space="preserve">, el conjunto de características de prueba se almacena en la variable </w:t>
        </w:r>
        <w:proofErr w:type="spellStart"/>
        <w:r w:rsidRPr="002B569F">
          <w:rPr>
            <w:rFonts w:cs="Times New Roman"/>
            <w:szCs w:val="24"/>
          </w:rPr>
          <w:t>X_test</w:t>
        </w:r>
        <w:proofErr w:type="spellEnd"/>
        <w:r w:rsidRPr="002B569F">
          <w:rPr>
            <w:rFonts w:cs="Times New Roman"/>
            <w:szCs w:val="24"/>
          </w:rPr>
          <w:t xml:space="preserve">, el conjunto de variables de salida de entrenamiento se almacena en la variable </w:t>
        </w:r>
        <w:proofErr w:type="spellStart"/>
        <w:r w:rsidRPr="002B569F">
          <w:rPr>
            <w:rFonts w:cs="Times New Roman"/>
            <w:szCs w:val="24"/>
          </w:rPr>
          <w:t>y_train</w:t>
        </w:r>
        <w:proofErr w:type="spellEnd"/>
        <w:r w:rsidRPr="002B569F">
          <w:rPr>
            <w:rFonts w:cs="Times New Roman"/>
            <w:szCs w:val="24"/>
          </w:rPr>
          <w:t xml:space="preserve"> y el conjunto de variables de salida de prueba se almacena en la variable </w:t>
        </w:r>
        <w:proofErr w:type="spellStart"/>
        <w:r w:rsidRPr="002B569F">
          <w:rPr>
            <w:rFonts w:cs="Times New Roman"/>
            <w:szCs w:val="24"/>
          </w:rPr>
          <w:t>Y_test</w:t>
        </w:r>
        <w:proofErr w:type="spellEnd"/>
        <w:r w:rsidRPr="002B569F">
          <w:rPr>
            <w:rFonts w:cs="Times New Roman"/>
            <w:szCs w:val="24"/>
          </w:rPr>
          <w:t xml:space="preserve">. La división se hace de tal manera que el 20% de los datos se utiliza para el conjunto de prueba y el 80% para el conjunto de </w:t>
        </w:r>
        <w:r w:rsidRPr="002B569F">
          <w:rPr>
            <w:rFonts w:cs="Times New Roman"/>
            <w:szCs w:val="24"/>
          </w:rPr>
          <w:lastRenderedPageBreak/>
          <w:t>entrenamiento. Además, se establece una semilla (</w:t>
        </w:r>
        <w:proofErr w:type="spellStart"/>
        <w:r w:rsidRPr="002B569F">
          <w:rPr>
            <w:rFonts w:cs="Times New Roman"/>
            <w:szCs w:val="24"/>
          </w:rPr>
          <w:t>random_state</w:t>
        </w:r>
        <w:proofErr w:type="spellEnd"/>
        <w:r w:rsidRPr="002B569F">
          <w:rPr>
            <w:rFonts w:cs="Times New Roman"/>
            <w:szCs w:val="24"/>
          </w:rPr>
          <w:t>=0) para hacer la división de manera determinista.</w:t>
        </w:r>
      </w:ins>
    </w:p>
    <w:p w14:paraId="3B023B63" w14:textId="77777777" w:rsidR="0061091D" w:rsidRPr="002B569F" w:rsidRDefault="0061091D" w:rsidP="002B569F">
      <w:pPr>
        <w:ind w:firstLine="708"/>
        <w:rPr>
          <w:ins w:id="7572"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7573" w:author="Camilo Andrés Díaz Gómez" w:date="2023-03-16T23:59:00Z"/>
          <w:rFonts w:cs="Times New Roman"/>
          <w:szCs w:val="24"/>
        </w:rPr>
        <w:pPrChange w:id="7574" w:author="Camilo Andrés Díaz Gómez" w:date="2023-03-28T17:43:00Z">
          <w:pPr>
            <w:ind w:firstLine="708"/>
          </w:pPr>
        </w:pPrChange>
      </w:pPr>
      <w:ins w:id="7575" w:author="Camilo Andrés Díaz Gómez" w:date="2023-03-16T23:59:00Z">
        <w:del w:id="7576" w:author="JUAN ESTEBAN CONTRERAS DIAZ" w:date="2023-03-24T12:10:00Z">
          <w:r w:rsidRPr="002B569F" w:rsidDel="00EC2EEF">
            <w:rPr>
              <w:rFonts w:cs="Times New Roman"/>
              <w:szCs w:val="24"/>
            </w:rPr>
            <w:delText>Se define</w:delText>
          </w:r>
        </w:del>
      </w:ins>
      <w:ins w:id="7577" w:author="JUAN ESTEBAN CONTRERAS DIAZ" w:date="2023-03-24T12:10:00Z">
        <w:r w:rsidR="00EC2EEF" w:rsidRPr="002B569F">
          <w:rPr>
            <w:rFonts w:cs="Times New Roman"/>
            <w:szCs w:val="24"/>
          </w:rPr>
          <w:t>Definir</w:t>
        </w:r>
      </w:ins>
      <w:ins w:id="7578" w:author="Camilo Andrés Díaz Gómez" w:date="2023-03-16T23:59:00Z">
        <w:del w:id="7579" w:author="JUAN ESTEBAN CONTRERAS DIAZ" w:date="2023-03-24T12:10:00Z">
          <w:r w:rsidRPr="002B569F" w:rsidDel="00EC2EEF">
            <w:rPr>
              <w:rFonts w:cs="Times New Roman"/>
              <w:szCs w:val="24"/>
            </w:rPr>
            <w:delText xml:space="preserve"> </w:delText>
          </w:r>
        </w:del>
      </w:ins>
      <w:ins w:id="7580" w:author="JUAN ESTEBAN CONTRERAS DIAZ" w:date="2023-03-24T12:10:00Z">
        <w:r w:rsidR="00EC2EEF" w:rsidRPr="002B569F">
          <w:rPr>
            <w:rFonts w:cs="Times New Roman"/>
            <w:szCs w:val="24"/>
          </w:rPr>
          <w:t xml:space="preserve"> </w:t>
        </w:r>
      </w:ins>
      <w:ins w:id="7581" w:author="Camilo Andrés Díaz Gómez" w:date="2023-03-16T23:59:00Z">
        <w:r w:rsidRPr="002B569F">
          <w:rPr>
            <w:rFonts w:cs="Times New Roman"/>
            <w:szCs w:val="24"/>
          </w:rPr>
          <w:t xml:space="preserve">un modelo de árboles de decisión utilizando la clase </w:t>
        </w:r>
        <w:proofErr w:type="spellStart"/>
        <w:r w:rsidRPr="002B569F">
          <w:rPr>
            <w:rFonts w:cs="Times New Roman"/>
            <w:szCs w:val="24"/>
          </w:rPr>
          <w:t>DecisionTreeRegressor</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Se establece una semilla aleatoria (</w:t>
        </w:r>
        <w:proofErr w:type="spellStart"/>
        <w:r w:rsidRPr="002B569F">
          <w:rPr>
            <w:rFonts w:cs="Times New Roman"/>
            <w:szCs w:val="24"/>
          </w:rPr>
          <w:t>random_state</w:t>
        </w:r>
        <w:proofErr w:type="spellEnd"/>
        <w:r w:rsidRPr="002B569F">
          <w:rPr>
            <w:rFonts w:cs="Times New Roman"/>
            <w:szCs w:val="24"/>
          </w:rPr>
          <w:t>=3) para que los resultados sean reproducibles.</w:t>
        </w:r>
      </w:ins>
    </w:p>
    <w:p w14:paraId="6ABFCA0C" w14:textId="77777777" w:rsidR="0061091D" w:rsidRPr="002B569F" w:rsidRDefault="0061091D" w:rsidP="002B569F">
      <w:pPr>
        <w:ind w:firstLine="708"/>
        <w:rPr>
          <w:ins w:id="7582"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7583" w:author="Camilo Andrés Díaz Gómez" w:date="2023-03-16T23:59:00Z"/>
          <w:rFonts w:cs="Times New Roman"/>
          <w:szCs w:val="24"/>
        </w:rPr>
        <w:pPrChange w:id="7584" w:author="Camilo Andrés Díaz Gómez" w:date="2023-03-28T17:43:00Z">
          <w:pPr>
            <w:ind w:firstLine="708"/>
          </w:pPr>
        </w:pPrChange>
      </w:pPr>
      <w:ins w:id="7585" w:author="Camilo Andrés Díaz Gómez" w:date="2023-03-16T23:59:00Z">
        <w:del w:id="7586" w:author="JUAN ESTEBAN CONTRERAS DIAZ" w:date="2023-03-24T12:10:00Z">
          <w:r w:rsidRPr="002B569F" w:rsidDel="00EC2EEF">
            <w:rPr>
              <w:rFonts w:cs="Times New Roman"/>
              <w:szCs w:val="24"/>
            </w:rPr>
            <w:delText>Se entrena</w:delText>
          </w:r>
        </w:del>
      </w:ins>
      <w:ins w:id="7587" w:author="JUAN ESTEBAN CONTRERAS DIAZ" w:date="2023-03-24T12:10:00Z">
        <w:r w:rsidR="00EC2EEF" w:rsidRPr="002B569F">
          <w:rPr>
            <w:rFonts w:cs="Times New Roman"/>
            <w:szCs w:val="24"/>
          </w:rPr>
          <w:t>Entrenar</w:t>
        </w:r>
      </w:ins>
      <w:ins w:id="7588" w:author="Camilo Andrés Díaz Gómez" w:date="2023-03-16T23:59:00Z">
        <w:r w:rsidRPr="002B569F">
          <w:rPr>
            <w:rFonts w:cs="Times New Roman"/>
            <w:szCs w:val="24"/>
          </w:rPr>
          <w:t xml:space="preserve"> el modelo de árboles de decisión con los datos de entrenamiento utilizando el método </w:t>
        </w:r>
        <w:proofErr w:type="spellStart"/>
        <w:r w:rsidRPr="002B569F">
          <w:rPr>
            <w:rFonts w:cs="Times New Roman"/>
            <w:szCs w:val="24"/>
          </w:rPr>
          <w:t>fit</w:t>
        </w:r>
        <w:proofErr w:type="spellEnd"/>
        <w:r w:rsidRPr="002B569F">
          <w:rPr>
            <w:rFonts w:cs="Times New Roman"/>
            <w:szCs w:val="24"/>
          </w:rPr>
          <w:t xml:space="preserve"> de la clase </w:t>
        </w:r>
        <w:proofErr w:type="spellStart"/>
        <w:r w:rsidRPr="002B569F">
          <w:rPr>
            <w:rFonts w:cs="Times New Roman"/>
            <w:szCs w:val="24"/>
          </w:rPr>
          <w:t>DecisionTreeRegressor</w:t>
        </w:r>
        <w:proofErr w:type="spellEnd"/>
        <w:r w:rsidRPr="002B569F">
          <w:rPr>
            <w:rFonts w:cs="Times New Roman"/>
            <w:szCs w:val="24"/>
          </w:rPr>
          <w:t>.</w:t>
        </w:r>
      </w:ins>
    </w:p>
    <w:p w14:paraId="5BBD456E" w14:textId="77777777" w:rsidR="0061091D" w:rsidRPr="002B569F" w:rsidRDefault="0061091D" w:rsidP="002B569F">
      <w:pPr>
        <w:ind w:firstLine="708"/>
        <w:rPr>
          <w:ins w:id="7589"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7590" w:author="Steff Guzmán" w:date="2023-03-24T16:51:00Z"/>
          <w:rFonts w:cs="Times New Roman"/>
          <w:szCs w:val="24"/>
        </w:rPr>
      </w:pPr>
      <w:ins w:id="7591" w:author="Camilo Andrés Díaz Gómez" w:date="2023-03-16T23:59:00Z">
        <w:del w:id="7592" w:author="JUAN ESTEBAN CONTRERAS DIAZ" w:date="2023-03-24T12:10:00Z">
          <w:r w:rsidRPr="002B569F" w:rsidDel="00EC2EEF">
            <w:rPr>
              <w:rFonts w:cs="Times New Roman"/>
              <w:szCs w:val="24"/>
            </w:rPr>
            <w:delText>Se realizan</w:delText>
          </w:r>
        </w:del>
      </w:ins>
      <w:ins w:id="7593" w:author="JUAN ESTEBAN CONTRERAS DIAZ" w:date="2023-03-24T12:10:00Z">
        <w:r w:rsidR="00EC2EEF" w:rsidRPr="002B569F">
          <w:rPr>
            <w:rFonts w:cs="Times New Roman"/>
            <w:szCs w:val="24"/>
          </w:rPr>
          <w:t>Realizar</w:t>
        </w:r>
      </w:ins>
      <w:ins w:id="7594" w:author="Camilo Andrés Díaz Gómez" w:date="2023-03-16T23:59:00Z">
        <w:r w:rsidRPr="002B569F">
          <w:rPr>
            <w:rFonts w:cs="Times New Roman"/>
            <w:szCs w:val="24"/>
          </w:rPr>
          <w:t xml:space="preserve"> las predicciones sobre los datos de prueba utilizando el método </w:t>
        </w:r>
        <w:proofErr w:type="spellStart"/>
        <w:r w:rsidRPr="002B569F">
          <w:rPr>
            <w:rFonts w:cs="Times New Roman"/>
            <w:szCs w:val="24"/>
          </w:rPr>
          <w:t>predict</w:t>
        </w:r>
        <w:proofErr w:type="spellEnd"/>
        <w:r w:rsidRPr="002B569F">
          <w:rPr>
            <w:rFonts w:cs="Times New Roman"/>
            <w:szCs w:val="24"/>
          </w:rPr>
          <w:t xml:space="preserve"> del modelo entrenado. Las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10A9C6E8" w14:textId="77777777" w:rsidR="00717998" w:rsidRPr="002B569F" w:rsidRDefault="00717998">
      <w:pPr>
        <w:pStyle w:val="Prrafodelista"/>
        <w:rPr>
          <w:ins w:id="7595" w:author="Steff Guzmán" w:date="2023-03-24T16:51:00Z"/>
          <w:rFonts w:cs="Times New Roman"/>
          <w:szCs w:val="24"/>
        </w:rPr>
        <w:pPrChange w:id="7596"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7597" w:author="JUAN ESTEBAN CONTRERAS DIAZ" w:date="2023-03-24T12:08:00Z"/>
          <w:del w:id="7598" w:author="Steff Guzmán" w:date="2023-03-24T16:52:00Z"/>
          <w:rFonts w:cs="Times New Roman"/>
          <w:szCs w:val="24"/>
        </w:rPr>
        <w:pPrChange w:id="7599" w:author="Camilo Andrés Díaz Gómez" w:date="2023-03-28T17:43:00Z">
          <w:pPr>
            <w:pStyle w:val="Prrafodelista"/>
            <w:numPr>
              <w:numId w:val="22"/>
            </w:numPr>
            <w:ind w:left="1920" w:hanging="360"/>
          </w:pPr>
        </w:pPrChange>
      </w:pPr>
    </w:p>
    <w:p w14:paraId="000CF489" w14:textId="3138408B" w:rsidR="00EC2EEF" w:rsidRPr="002B569F" w:rsidRDefault="00842F9D">
      <w:pPr>
        <w:pStyle w:val="Descripcin"/>
        <w:spacing w:line="360" w:lineRule="auto"/>
        <w:rPr>
          <w:ins w:id="7600" w:author="Steff Guzmán" w:date="2023-03-24T16:52:00Z"/>
          <w:rFonts w:cs="Times New Roman"/>
          <w:szCs w:val="24"/>
        </w:rPr>
        <w:pPrChange w:id="7601" w:author="Camilo Andrés Díaz Gómez" w:date="2023-03-28T17:43:00Z">
          <w:pPr>
            <w:pStyle w:val="Descripcin"/>
          </w:pPr>
        </w:pPrChange>
      </w:pPr>
      <w:bookmarkStart w:id="7602" w:name="_Toc130919864"/>
      <w:ins w:id="760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28</w:t>
      </w:r>
      <w:ins w:id="7604" w:author="Steff Guzmán" w:date="2023-03-24T15:13:00Z">
        <w:r w:rsidRPr="002B569F">
          <w:rPr>
            <w:rFonts w:cs="Times New Roman"/>
            <w:szCs w:val="24"/>
          </w:rPr>
          <w:fldChar w:fldCharType="end"/>
        </w:r>
      </w:ins>
      <w:ins w:id="7605"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06"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607" w:author="JHONATAN MAURICIO VILLARREAL CORREDOR" w:date="2023-03-24T17:55:00Z">
        <w:r w:rsidR="00BA5E14" w:rsidRPr="002B569F">
          <w:rPr>
            <w:rFonts w:cs="Times New Roman"/>
            <w:b w:val="0"/>
            <w:bCs/>
            <w:i/>
            <w:iCs w:val="0"/>
            <w:szCs w:val="24"/>
            <w:rPrChange w:id="7608" w:author="Camilo Andrés Díaz Gómez" w:date="2023-03-28T17:42:00Z">
              <w:rPr>
                <w:rFonts w:cs="Times New Roman"/>
                <w:szCs w:val="24"/>
              </w:rPr>
            </w:rPrChange>
          </w:rPr>
          <w:t xml:space="preserve"> </w:t>
        </w:r>
      </w:ins>
      <w:ins w:id="7609" w:author="JHONATAN MAURICIO VILLARREAL CORREDOR" w:date="2023-03-24T17:56:00Z">
        <w:r w:rsidR="00BA5E14" w:rsidRPr="002B569F">
          <w:rPr>
            <w:rFonts w:cs="Times New Roman"/>
            <w:b w:val="0"/>
            <w:bCs/>
            <w:i/>
            <w:iCs w:val="0"/>
            <w:szCs w:val="24"/>
          </w:rPr>
          <w:t>a</w:t>
        </w:r>
      </w:ins>
      <w:ins w:id="7610" w:author="JHONATAN MAURICIO VILLARREAL CORREDOR" w:date="2023-03-24T17:55:00Z">
        <w:r w:rsidR="00BA5E14" w:rsidRPr="002B569F">
          <w:rPr>
            <w:rFonts w:cs="Times New Roman"/>
            <w:b w:val="0"/>
            <w:bCs/>
            <w:i/>
            <w:iCs w:val="0"/>
            <w:szCs w:val="24"/>
            <w:rPrChange w:id="7611" w:author="Camilo Andrés Díaz Gómez" w:date="2023-03-28T17:42:00Z">
              <w:rPr>
                <w:rFonts w:cs="Times New Roman"/>
                <w:szCs w:val="24"/>
              </w:rPr>
            </w:rPrChange>
          </w:rPr>
          <w:t>rbo</w:t>
        </w:r>
      </w:ins>
      <w:ins w:id="7612" w:author="JHONATAN MAURICIO VILLARREAL CORREDOR" w:date="2023-03-24T17:56:00Z">
        <w:r w:rsidR="00BA5E14" w:rsidRPr="002B569F">
          <w:rPr>
            <w:rFonts w:cs="Times New Roman"/>
            <w:b w:val="0"/>
            <w:bCs/>
            <w:i/>
            <w:iCs w:val="0"/>
            <w:szCs w:val="24"/>
            <w:rPrChange w:id="7613" w:author="Camilo Andrés Díaz Gómez" w:date="2023-03-28T17:42:00Z">
              <w:rPr>
                <w:rFonts w:cs="Times New Roman"/>
                <w:szCs w:val="24"/>
              </w:rPr>
            </w:rPrChange>
          </w:rPr>
          <w:t>les de decisión con regresión</w:t>
        </w:r>
        <w:bookmarkEnd w:id="7602"/>
        <w:r w:rsidR="00BA5E14" w:rsidRPr="002B569F">
          <w:rPr>
            <w:rFonts w:cs="Times New Roman"/>
            <w:szCs w:val="24"/>
          </w:rPr>
          <w:t xml:space="preserve"> </w:t>
        </w:r>
      </w:ins>
    </w:p>
    <w:p w14:paraId="1384B9AB" w14:textId="77777777" w:rsidR="00717998" w:rsidRPr="002B569F" w:rsidRDefault="00717998">
      <w:pPr>
        <w:rPr>
          <w:ins w:id="7614" w:author="JUAN ESTEBAN CONTRERAS DIAZ" w:date="2023-03-24T12:08:00Z"/>
          <w:rFonts w:cs="Times New Roman"/>
        </w:rPr>
        <w:pPrChange w:id="7615"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7616" w:author="Camilo Andrés Díaz Gómez" w:date="2023-03-16T23:59:00Z"/>
          <w:rFonts w:cs="Times New Roman"/>
          <w:szCs w:val="24"/>
        </w:rPr>
        <w:pPrChange w:id="7617" w:author="Camilo Andrés Díaz Gómez" w:date="2023-03-28T17:43:00Z">
          <w:pPr>
            <w:ind w:firstLine="708"/>
          </w:pPr>
        </w:pPrChange>
      </w:pPr>
      <w:ins w:id="7618"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7619" w:author="Camilo Andrés Díaz Gómez" w:date="2023-03-28T15:21:00Z"/>
          <w:rFonts w:cs="Times New Roman"/>
          <w:i/>
          <w:iCs/>
          <w:szCs w:val="24"/>
        </w:rPr>
      </w:pPr>
    </w:p>
    <w:p w14:paraId="5CC53131" w14:textId="2145386F" w:rsidR="00B1585C" w:rsidRPr="002B569F" w:rsidRDefault="00B1585C" w:rsidP="002B569F">
      <w:pPr>
        <w:jc w:val="left"/>
        <w:rPr>
          <w:ins w:id="7620" w:author="Steff Guzmán" w:date="2023-03-24T15:43:00Z"/>
          <w:rFonts w:cs="Times New Roman"/>
          <w:i/>
          <w:iCs/>
          <w:szCs w:val="24"/>
        </w:rPr>
      </w:pPr>
      <w:ins w:id="7621"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7622" w:author="Camilo Andrés Díaz Gómez" w:date="2023-03-16T23:59:00Z"/>
          <w:rFonts w:cs="Times New Roman"/>
          <w:szCs w:val="24"/>
        </w:rPr>
      </w:pPr>
    </w:p>
    <w:p w14:paraId="3B62FC6E" w14:textId="5319D939" w:rsidR="0061091D" w:rsidRPr="002B569F" w:rsidRDefault="00806C2E">
      <w:pPr>
        <w:pStyle w:val="Ttulo5"/>
        <w:ind w:left="1068" w:firstLine="348"/>
        <w:rPr>
          <w:ins w:id="7623" w:author="Camilo Andrés Díaz Gómez" w:date="2023-03-17T00:02:00Z"/>
          <w:rFonts w:ascii="Times New Roman" w:hAnsi="Times New Roman" w:cs="Times New Roman"/>
          <w:b/>
          <w:bCs/>
          <w:color w:val="auto"/>
          <w:szCs w:val="24"/>
          <w:rPrChange w:id="7624" w:author="Camilo Andrés Díaz Gómez" w:date="2023-03-28T17:42:00Z">
            <w:rPr>
              <w:ins w:id="7625" w:author="Camilo Andrés Díaz Gómez" w:date="2023-03-17T00:02:00Z"/>
            </w:rPr>
          </w:rPrChange>
        </w:rPr>
        <w:pPrChange w:id="7626" w:author="Camilo Andrés Díaz Gómez" w:date="2023-03-28T17:43:00Z">
          <w:pPr>
            <w:pStyle w:val="Ttulo4"/>
            <w:ind w:firstLine="708"/>
          </w:pPr>
        </w:pPrChange>
      </w:pPr>
      <w:proofErr w:type="spellStart"/>
      <w:r>
        <w:rPr>
          <w:rFonts w:ascii="Times New Roman" w:hAnsi="Times New Roman" w:cs="Times New Roman"/>
          <w:b/>
          <w:bCs/>
          <w:color w:val="auto"/>
          <w:szCs w:val="24"/>
        </w:rPr>
        <w:t>Random</w:t>
      </w:r>
      <w:proofErr w:type="spellEnd"/>
      <w:r>
        <w:rPr>
          <w:rFonts w:ascii="Times New Roman" w:hAnsi="Times New Roman" w:cs="Times New Roman"/>
          <w:b/>
          <w:bCs/>
          <w:color w:val="auto"/>
          <w:szCs w:val="24"/>
        </w:rPr>
        <w:t xml:space="preserve"> </w:t>
      </w:r>
      <w:proofErr w:type="spellStart"/>
      <w:r>
        <w:rPr>
          <w:rFonts w:ascii="Times New Roman" w:hAnsi="Times New Roman" w:cs="Times New Roman"/>
          <w:b/>
          <w:bCs/>
          <w:color w:val="auto"/>
          <w:szCs w:val="24"/>
        </w:rPr>
        <w:t>Tree</w:t>
      </w:r>
      <w:proofErr w:type="spellEnd"/>
      <w:ins w:id="7627" w:author="Camilo Andrés Díaz Gómez" w:date="2023-03-17T00:02:00Z">
        <w:r w:rsidR="0061091D" w:rsidRPr="002B569F">
          <w:rPr>
            <w:rFonts w:ascii="Times New Roman" w:hAnsi="Times New Roman" w:cs="Times New Roman"/>
            <w:b/>
            <w:bCs/>
            <w:color w:val="auto"/>
            <w:szCs w:val="24"/>
            <w:rPrChange w:id="7628" w:author="Camilo Andrés Díaz Gómez" w:date="2023-03-28T17:42:00Z">
              <w:rPr>
                <w:i w:val="0"/>
                <w:iCs w:val="0"/>
              </w:rPr>
            </w:rPrChange>
          </w:rPr>
          <w:t xml:space="preserve"> con regresión</w:t>
        </w:r>
      </w:ins>
    </w:p>
    <w:p w14:paraId="3F4F8300" w14:textId="175DFD0A" w:rsidR="0061091D" w:rsidRPr="002B569F" w:rsidDel="00EC2EEF" w:rsidRDefault="0061091D">
      <w:pPr>
        <w:ind w:firstLine="708"/>
        <w:rPr>
          <w:ins w:id="7629" w:author="Camilo Andrés Díaz Gómez" w:date="2023-03-17T00:04:00Z"/>
          <w:del w:id="7630" w:author="JUAN ESTEBAN CONTRERAS DIAZ" w:date="2023-03-24T12:10:00Z"/>
          <w:rFonts w:cs="Times New Roman"/>
          <w:szCs w:val="24"/>
        </w:rPr>
      </w:pPr>
    </w:p>
    <w:p w14:paraId="725A089E" w14:textId="0BC12567" w:rsidR="0061091D" w:rsidRPr="002B569F" w:rsidDel="00EC2EEF" w:rsidRDefault="0061091D">
      <w:pPr>
        <w:ind w:firstLine="708"/>
        <w:jc w:val="center"/>
        <w:rPr>
          <w:ins w:id="7631" w:author="Camilo Andrés Díaz Gómez" w:date="2023-03-16T23:59:00Z"/>
          <w:del w:id="7632" w:author="JUAN ESTEBAN CONTRERAS DIAZ" w:date="2023-03-24T12:10:00Z"/>
          <w:rFonts w:cs="Times New Roman"/>
          <w:szCs w:val="24"/>
        </w:rPr>
        <w:pPrChange w:id="7633" w:author="Camilo Andrés Díaz Gómez" w:date="2023-03-28T17:43:00Z">
          <w:pPr>
            <w:ind w:firstLine="708"/>
          </w:pPr>
        </w:pPrChange>
      </w:pPr>
      <w:moveFromRangeStart w:id="7634" w:author="JUAN ESTEBAN CONTRERAS DIAZ" w:date="2023-03-24T12:11:00Z" w:name="move130552277"/>
      <w:moveFrom w:id="7635" w:author="JUAN ESTEBAN CONTRERAS DIAZ" w:date="2023-03-24T12:11:00Z">
        <w:ins w:id="7636"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7634"/>
    </w:p>
    <w:p w14:paraId="68617EEC" w14:textId="77777777" w:rsidR="0061091D" w:rsidRPr="002B569F" w:rsidRDefault="0061091D" w:rsidP="002B569F">
      <w:pPr>
        <w:ind w:firstLine="708"/>
        <w:rPr>
          <w:ins w:id="7637" w:author="Camilo Andrés Díaz Gómez" w:date="2023-03-16T23:59:00Z"/>
          <w:rFonts w:cs="Times New Roman"/>
          <w:szCs w:val="24"/>
        </w:rPr>
      </w:pPr>
    </w:p>
    <w:p w14:paraId="66DC50C1" w14:textId="35A0C22D" w:rsidR="0061091D" w:rsidRPr="002B569F" w:rsidRDefault="00A84241">
      <w:pPr>
        <w:ind w:left="708" w:firstLine="708"/>
        <w:rPr>
          <w:ins w:id="7638" w:author="Camilo Andrés Díaz Gómez" w:date="2023-03-17T00:05:00Z"/>
          <w:rFonts w:cs="Times New Roman"/>
          <w:szCs w:val="24"/>
        </w:rPr>
        <w:pPrChange w:id="7639" w:author="Camilo Andrés Díaz Gómez" w:date="2023-03-28T18:03:00Z">
          <w:pPr>
            <w:ind w:firstLine="708"/>
          </w:pPr>
        </w:pPrChange>
      </w:pPr>
      <w:ins w:id="7640" w:author="Steff Guzmán" w:date="2023-03-24T15:32:00Z">
        <w:r w:rsidRPr="002B569F">
          <w:rPr>
            <w:rFonts w:cs="Times New Roman"/>
            <w:szCs w:val="24"/>
          </w:rPr>
          <w:lastRenderedPageBreak/>
          <w:t xml:space="preserve">En la Figura 30 se observan </w:t>
        </w:r>
      </w:ins>
      <w:ins w:id="7641" w:author="Steff Guzmán" w:date="2023-03-24T15:33:00Z">
        <w:r w:rsidRPr="002B569F">
          <w:rPr>
            <w:rFonts w:cs="Times New Roman"/>
            <w:szCs w:val="24"/>
          </w:rPr>
          <w:t xml:space="preserve">las </w:t>
        </w:r>
      </w:ins>
      <w:ins w:id="7642" w:author="Camilo Andrés Díaz Gómez" w:date="2023-03-17T00:05:00Z">
        <w:del w:id="7643"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7644" w:author="Steff Guzmán" w:date="2023-03-24T15:33:00Z">
        <w:r w:rsidRPr="002B569F">
          <w:rPr>
            <w:rFonts w:cs="Times New Roman"/>
            <w:szCs w:val="24"/>
          </w:rPr>
          <w:t xml:space="preserve">que </w:t>
        </w:r>
      </w:ins>
      <w:ins w:id="7645"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7646" w:author="Camilo Andrés Díaz Gómez" w:date="2023-03-17T00:05:00Z"/>
          <w:rFonts w:cs="Times New Roman"/>
          <w:szCs w:val="24"/>
        </w:rPr>
      </w:pPr>
    </w:p>
    <w:p w14:paraId="4A5B58A2" w14:textId="250B4AD5" w:rsidR="0061091D" w:rsidRPr="002B569F" w:rsidRDefault="0061091D">
      <w:pPr>
        <w:ind w:left="708" w:firstLine="708"/>
        <w:rPr>
          <w:ins w:id="7647" w:author="Camilo Andrés Díaz Gómez" w:date="2023-03-17T00:05:00Z"/>
          <w:rFonts w:cs="Times New Roman"/>
          <w:szCs w:val="24"/>
        </w:rPr>
        <w:pPrChange w:id="7648" w:author="Camilo Andrés Díaz Gómez" w:date="2023-03-28T18:03:00Z">
          <w:pPr>
            <w:ind w:firstLine="708"/>
          </w:pPr>
        </w:pPrChange>
      </w:pPr>
      <w:ins w:id="7649" w:author="Camilo Andrés Díaz Gómez" w:date="2023-03-17T00:05:00Z">
        <w:r w:rsidRPr="002B569F">
          <w:rPr>
            <w:rFonts w:cs="Times New Roman"/>
            <w:szCs w:val="24"/>
          </w:rPr>
          <w:t>En la primera línea, se crea la variable X, que contendrá todas las columnas del conjunto de datos original excepto "Temperatura" y "</w:t>
        </w:r>
        <w:proofErr w:type="spellStart"/>
        <w:r w:rsidRPr="002B569F">
          <w:rPr>
            <w:rFonts w:cs="Times New Roman"/>
            <w:szCs w:val="24"/>
          </w:rPr>
          <w:t>FechaObservacion</w:t>
        </w:r>
        <w:proofErr w:type="spellEnd"/>
        <w:r w:rsidRPr="002B569F">
          <w:rPr>
            <w:rFonts w:cs="Times New Roman"/>
            <w:szCs w:val="24"/>
          </w:rPr>
          <w:t xml:space="preserve">". Esto se hace utilizando el método </w:t>
        </w:r>
        <w:proofErr w:type="spellStart"/>
        <w:proofErr w:type="gramStart"/>
        <w:r w:rsidRPr="002B569F">
          <w:rPr>
            <w:rFonts w:cs="Times New Roman"/>
            <w:szCs w:val="24"/>
          </w:rPr>
          <w:t>drop</w:t>
        </w:r>
        <w:proofErr w:type="spellEnd"/>
        <w:r w:rsidRPr="002B569F">
          <w:rPr>
            <w:rFonts w:cs="Times New Roman"/>
            <w:szCs w:val="24"/>
          </w:rPr>
          <w:t>(</w:t>
        </w:r>
        <w:proofErr w:type="gramEnd"/>
        <w:r w:rsidRPr="002B569F">
          <w:rPr>
            <w:rFonts w:cs="Times New Roman"/>
            <w:szCs w:val="24"/>
          </w:rPr>
          <w:t>) de pandas para eliminar estas dos columnas del DataFrame original.</w:t>
        </w:r>
      </w:ins>
    </w:p>
    <w:p w14:paraId="2D642D5F" w14:textId="77777777" w:rsidR="0061091D" w:rsidRPr="002B569F" w:rsidRDefault="0061091D" w:rsidP="002B569F">
      <w:pPr>
        <w:ind w:firstLine="708"/>
        <w:rPr>
          <w:ins w:id="7650" w:author="Camilo Andrés Díaz Gómez" w:date="2023-03-17T00:05:00Z"/>
          <w:rFonts w:cs="Times New Roman"/>
          <w:szCs w:val="24"/>
        </w:rPr>
      </w:pPr>
    </w:p>
    <w:p w14:paraId="7F4F2176" w14:textId="67EE8E34" w:rsidR="0061091D" w:rsidRDefault="0061091D" w:rsidP="00507115">
      <w:pPr>
        <w:ind w:left="708" w:firstLine="708"/>
        <w:rPr>
          <w:ins w:id="7651" w:author="Camilo Andrés Díaz Gómez" w:date="2023-03-28T18:13:00Z"/>
          <w:rFonts w:cs="Times New Roman"/>
          <w:szCs w:val="24"/>
        </w:rPr>
      </w:pPr>
      <w:ins w:id="7652"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7653" w:author="Steff Guzmán" w:date="2023-03-24T15:13:00Z"/>
          <w:rFonts w:cs="Times New Roman"/>
          <w:szCs w:val="24"/>
        </w:rPr>
        <w:pPrChange w:id="7654" w:author="Camilo Andrés Díaz Gómez" w:date="2023-03-28T18:03:00Z">
          <w:pPr>
            <w:ind w:firstLine="708"/>
          </w:pPr>
        </w:pPrChange>
      </w:pPr>
    </w:p>
    <w:p w14:paraId="5873D04C" w14:textId="100350DA" w:rsidR="00842F9D" w:rsidRPr="002B569F" w:rsidRDefault="00842F9D">
      <w:pPr>
        <w:pStyle w:val="Descripcin"/>
        <w:spacing w:line="360" w:lineRule="auto"/>
        <w:rPr>
          <w:ins w:id="7655" w:author="Steff Guzmán" w:date="2023-03-24T16:52:00Z"/>
          <w:rFonts w:cs="Times New Roman"/>
          <w:szCs w:val="24"/>
        </w:rPr>
        <w:pPrChange w:id="7656" w:author="Camilo Andrés Díaz Gómez" w:date="2023-03-28T17:43:00Z">
          <w:pPr>
            <w:pStyle w:val="Descripcin"/>
          </w:pPr>
        </w:pPrChange>
      </w:pPr>
      <w:bookmarkStart w:id="7657" w:name="_Toc130919865"/>
      <w:ins w:id="7658"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29</w:t>
      </w:r>
      <w:ins w:id="7659" w:author="Steff Guzmán" w:date="2023-03-24T15:13:00Z">
        <w:r w:rsidRPr="002B569F">
          <w:rPr>
            <w:rFonts w:cs="Times New Roman"/>
            <w:szCs w:val="24"/>
          </w:rPr>
          <w:fldChar w:fldCharType="end"/>
        </w:r>
      </w:ins>
      <w:ins w:id="7660" w:author="JHONATAN MAURICIO VILLARREAL CORREDOR" w:date="2023-03-24T17:56:00Z">
        <w:r w:rsidR="00BA5E14" w:rsidRPr="002B569F">
          <w:rPr>
            <w:rFonts w:cs="Times New Roman"/>
            <w:szCs w:val="24"/>
          </w:rPr>
          <w:t xml:space="preserve"> </w:t>
        </w:r>
      </w:ins>
      <w:ins w:id="7661"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Machine Learning</w:t>
      </w:r>
      <w:ins w:id="7662" w:author="JHONATAN MAURICIO VILLARREAL CORREDOR" w:date="2023-03-24T17:57:00Z">
        <w:r w:rsidR="00BA5E14" w:rsidRPr="002B569F">
          <w:rPr>
            <w:rFonts w:cs="Times New Roman"/>
            <w:b w:val="0"/>
            <w:bCs/>
            <w:i/>
            <w:iCs w:val="0"/>
            <w:szCs w:val="24"/>
          </w:rPr>
          <w:t xml:space="preserve"> </w:t>
        </w:r>
      </w:ins>
      <w:proofErr w:type="spellStart"/>
      <w:r w:rsidR="00806C2E">
        <w:rPr>
          <w:rFonts w:cs="Times New Roman"/>
          <w:b w:val="0"/>
          <w:bCs/>
          <w:i/>
          <w:iCs w:val="0"/>
          <w:szCs w:val="24"/>
        </w:rPr>
        <w:t>Random</w:t>
      </w:r>
      <w:proofErr w:type="spellEnd"/>
      <w:r w:rsidR="00806C2E">
        <w:rPr>
          <w:rFonts w:cs="Times New Roman"/>
          <w:b w:val="0"/>
          <w:bCs/>
          <w:i/>
          <w:iCs w:val="0"/>
          <w:szCs w:val="24"/>
        </w:rPr>
        <w:t xml:space="preserve"> </w:t>
      </w:r>
      <w:proofErr w:type="spellStart"/>
      <w:r w:rsidR="00806C2E">
        <w:rPr>
          <w:rFonts w:cs="Times New Roman"/>
          <w:b w:val="0"/>
          <w:bCs/>
          <w:i/>
          <w:iCs w:val="0"/>
          <w:szCs w:val="24"/>
        </w:rPr>
        <w:t>Tree</w:t>
      </w:r>
      <w:proofErr w:type="spellEnd"/>
      <w:ins w:id="7663" w:author="JHONATAN MAURICIO VILLARREAL CORREDOR" w:date="2023-03-24T17:57:00Z">
        <w:r w:rsidR="00BA5E14" w:rsidRPr="002B569F">
          <w:rPr>
            <w:rFonts w:cs="Times New Roman"/>
            <w:b w:val="0"/>
            <w:bCs/>
            <w:i/>
            <w:iCs w:val="0"/>
            <w:szCs w:val="24"/>
          </w:rPr>
          <w:t xml:space="preserve"> con regresión</w:t>
        </w:r>
      </w:ins>
      <w:bookmarkEnd w:id="7657"/>
    </w:p>
    <w:p w14:paraId="0694D261" w14:textId="77777777" w:rsidR="00717998" w:rsidRPr="002B569F" w:rsidRDefault="00717998">
      <w:pPr>
        <w:rPr>
          <w:ins w:id="7664" w:author="JUAN ESTEBAN CONTRERAS DIAZ" w:date="2023-03-24T12:11:00Z"/>
          <w:rFonts w:cs="Times New Roman"/>
        </w:rPr>
        <w:pPrChange w:id="7665" w:author="Camilo Andrés Díaz Gómez" w:date="2023-03-28T17:43:00Z">
          <w:pPr>
            <w:ind w:firstLine="708"/>
          </w:pPr>
        </w:pPrChange>
      </w:pPr>
    </w:p>
    <w:p w14:paraId="473DE135" w14:textId="2F0BD388" w:rsidR="00EC2EEF" w:rsidRPr="002B569F" w:rsidRDefault="00EC2EEF" w:rsidP="002B569F">
      <w:pPr>
        <w:ind w:firstLine="708"/>
        <w:rPr>
          <w:ins w:id="7666" w:author="Camilo Andrés Díaz Gómez" w:date="2023-03-17T00:05:00Z"/>
          <w:rFonts w:cs="Times New Roman"/>
          <w:szCs w:val="24"/>
        </w:rPr>
      </w:pPr>
      <w:moveToRangeStart w:id="7667" w:author="JUAN ESTEBAN CONTRERAS DIAZ" w:date="2023-03-24T12:11:00Z" w:name="move130552277"/>
      <w:moveTo w:id="7668"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7667"/>
    </w:p>
    <w:p w14:paraId="1061CDEB" w14:textId="77777777" w:rsidR="00C038A4" w:rsidRPr="002B569F" w:rsidRDefault="00C038A4" w:rsidP="002B569F">
      <w:pPr>
        <w:jc w:val="left"/>
        <w:rPr>
          <w:ins w:id="7669" w:author="Camilo Andrés Díaz Gómez" w:date="2023-03-28T15:21:00Z"/>
          <w:rFonts w:cs="Times New Roman"/>
          <w:i/>
          <w:iCs/>
          <w:szCs w:val="24"/>
        </w:rPr>
      </w:pPr>
    </w:p>
    <w:p w14:paraId="77AF31D7" w14:textId="67A71872" w:rsidR="00B1585C" w:rsidRPr="002B569F" w:rsidRDefault="00B1585C" w:rsidP="002B569F">
      <w:pPr>
        <w:jc w:val="left"/>
        <w:rPr>
          <w:ins w:id="7670" w:author="Steff Guzmán" w:date="2023-03-24T15:43:00Z"/>
          <w:rFonts w:cs="Times New Roman"/>
          <w:i/>
          <w:iCs/>
          <w:szCs w:val="24"/>
        </w:rPr>
      </w:pPr>
      <w:ins w:id="7671"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7672" w:author="Camilo Andrés Díaz Gómez" w:date="2023-03-17T00:05:00Z"/>
          <w:del w:id="7673" w:author="JUAN ESTEBAN CONTRERAS DIAZ" w:date="2023-03-24T12:11:00Z"/>
          <w:rFonts w:cs="Times New Roman"/>
          <w:szCs w:val="24"/>
        </w:rPr>
      </w:pPr>
    </w:p>
    <w:p w14:paraId="502DE382" w14:textId="568D1E62" w:rsidR="0061091D" w:rsidRPr="002B569F" w:rsidDel="00EC2EEF" w:rsidRDefault="00567F5D">
      <w:pPr>
        <w:ind w:firstLine="708"/>
        <w:jc w:val="center"/>
        <w:rPr>
          <w:ins w:id="7674" w:author="Camilo Andrés Díaz Gómez" w:date="2023-03-17T00:06:00Z"/>
          <w:del w:id="7675" w:author="JUAN ESTEBAN CONTRERAS DIAZ" w:date="2023-03-24T12:11:00Z"/>
          <w:rFonts w:cs="Times New Roman"/>
          <w:szCs w:val="24"/>
        </w:rPr>
        <w:pPrChange w:id="7676" w:author="Camilo Andrés Díaz Gómez" w:date="2023-03-28T17:43:00Z">
          <w:pPr>
            <w:ind w:firstLine="708"/>
          </w:pPr>
        </w:pPrChange>
      </w:pPr>
      <w:ins w:id="7677" w:author="Camilo Andrés Díaz Gómez" w:date="2023-03-17T00:06:00Z">
        <w:del w:id="7678"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7679" w:author="Camilo Andrés Díaz Gómez" w:date="2023-03-17T00:06:00Z"/>
          <w:rFonts w:cs="Times New Roman"/>
          <w:szCs w:val="24"/>
        </w:rPr>
      </w:pPr>
    </w:p>
    <w:p w14:paraId="7A20C1AC" w14:textId="267417B9" w:rsidR="00567F5D" w:rsidRPr="002B569F" w:rsidRDefault="00567F5D">
      <w:pPr>
        <w:ind w:left="708" w:firstLine="708"/>
        <w:rPr>
          <w:ins w:id="7680" w:author="Camilo Andrés Díaz Gómez" w:date="2023-03-17T00:07:00Z"/>
          <w:rFonts w:cs="Times New Roman"/>
          <w:szCs w:val="24"/>
        </w:rPr>
        <w:pPrChange w:id="7681" w:author="Camilo Andrés Díaz Gómez" w:date="2023-03-28T18:13:00Z">
          <w:pPr>
            <w:ind w:firstLine="708"/>
          </w:pPr>
        </w:pPrChange>
      </w:pPr>
      <w:ins w:id="7682" w:author="Camilo Andrés Díaz Gómez" w:date="2023-03-17T00:07:00Z">
        <w:r w:rsidRPr="002B569F">
          <w:rPr>
            <w:rFonts w:cs="Times New Roman"/>
            <w:szCs w:val="24"/>
          </w:rPr>
          <w:t xml:space="preserve">Las líneas de código </w:t>
        </w:r>
      </w:ins>
      <w:ins w:id="7683" w:author="Steff Guzmán" w:date="2023-03-24T15:33:00Z">
        <w:r w:rsidR="00A84241" w:rsidRPr="002B569F">
          <w:rPr>
            <w:rFonts w:cs="Times New Roman"/>
            <w:szCs w:val="24"/>
          </w:rPr>
          <w:t xml:space="preserve">de la Figura 31 </w:t>
        </w:r>
      </w:ins>
      <w:ins w:id="7684" w:author="Camilo Andrés Díaz Gómez" w:date="2023-03-17T00:07:00Z">
        <w:r w:rsidRPr="002B569F">
          <w:rPr>
            <w:rFonts w:cs="Times New Roman"/>
            <w:szCs w:val="24"/>
          </w:rPr>
          <w:t xml:space="preserve">crean un objeto </w:t>
        </w:r>
        <w:proofErr w:type="spellStart"/>
        <w:r w:rsidRPr="002B569F">
          <w:rPr>
            <w:rFonts w:cs="Times New Roman"/>
            <w:szCs w:val="24"/>
          </w:rPr>
          <w:t>scaler</w:t>
        </w:r>
        <w:proofErr w:type="spellEnd"/>
        <w:r w:rsidRPr="002B569F">
          <w:rPr>
            <w:rFonts w:cs="Times New Roman"/>
            <w:szCs w:val="24"/>
          </w:rPr>
          <w:t xml:space="preserve"> de la clase </w:t>
        </w:r>
        <w:proofErr w:type="spellStart"/>
        <w:r w:rsidRPr="002B569F">
          <w:rPr>
            <w:rFonts w:cs="Times New Roman"/>
            <w:szCs w:val="24"/>
          </w:rPr>
          <w:t>StandardScaler</w:t>
        </w:r>
        <w:proofErr w:type="spellEnd"/>
        <w:r w:rsidRPr="002B569F">
          <w:rPr>
            <w:rFonts w:cs="Times New Roman"/>
            <w:szCs w:val="24"/>
          </w:rPr>
          <w:t xml:space="preserve"> y lo utilizan para estandarizar el conjunto de datos X. La estandarización de los datos significa que se resta la media de cada característica y se divide por su desviación estándar para que todas las características tengan una media </w:t>
        </w:r>
        <w:r w:rsidRPr="002B569F">
          <w:rPr>
            <w:rFonts w:cs="Times New Roman"/>
            <w:szCs w:val="24"/>
          </w:rPr>
          <w:lastRenderedPageBreak/>
          <w:t>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7685" w:author="Camilo Andrés Díaz Gómez" w:date="2023-03-17T00:07:00Z"/>
          <w:rFonts w:cs="Times New Roman"/>
          <w:szCs w:val="24"/>
        </w:rPr>
      </w:pPr>
    </w:p>
    <w:p w14:paraId="0DF75FE6" w14:textId="1CAF12AF" w:rsidR="00567F5D" w:rsidRPr="002B569F" w:rsidRDefault="00567F5D">
      <w:pPr>
        <w:ind w:left="708" w:firstLine="708"/>
        <w:rPr>
          <w:ins w:id="7686" w:author="Steff Guzmán" w:date="2023-03-24T16:52:00Z"/>
          <w:rFonts w:cs="Times New Roman"/>
          <w:szCs w:val="24"/>
        </w:rPr>
        <w:pPrChange w:id="7687" w:author="Camilo Andrés Díaz Gómez" w:date="2023-03-28T18:13:00Z">
          <w:pPr>
            <w:ind w:firstLine="708"/>
          </w:pPr>
        </w:pPrChange>
      </w:pPr>
      <w:ins w:id="7688" w:author="Camilo Andrés Díaz Gómez" w:date="2023-03-17T00:07:00Z">
        <w:r w:rsidRPr="002B569F">
          <w:rPr>
            <w:rFonts w:cs="Times New Roman"/>
            <w:szCs w:val="24"/>
          </w:rPr>
          <w:t xml:space="preserve">En la segunda línea de código, se llama al método </w:t>
        </w:r>
        <w:proofErr w:type="spellStart"/>
        <w:r w:rsidRPr="002B569F">
          <w:rPr>
            <w:rFonts w:cs="Times New Roman"/>
            <w:szCs w:val="24"/>
          </w:rPr>
          <w:t>fit_transform</w:t>
        </w:r>
        <w:proofErr w:type="spellEnd"/>
        <w:r w:rsidRPr="002B569F">
          <w:rPr>
            <w:rFonts w:cs="Times New Roman"/>
            <w:szCs w:val="24"/>
          </w:rPr>
          <w:t xml:space="preserve"> del objeto </w:t>
        </w:r>
        <w:proofErr w:type="spellStart"/>
        <w:r w:rsidRPr="002B569F">
          <w:rPr>
            <w:rFonts w:cs="Times New Roman"/>
            <w:szCs w:val="24"/>
          </w:rPr>
          <w:t>scaler</w:t>
        </w:r>
        <w:proofErr w:type="spellEnd"/>
        <w:r w:rsidRPr="002B569F">
          <w:rPr>
            <w:rFonts w:cs="Times New Roman"/>
            <w:szCs w:val="24"/>
          </w:rPr>
          <w:t xml:space="preserve"> pasando X como argumento. Este método ajusta el </w:t>
        </w:r>
        <w:proofErr w:type="spellStart"/>
        <w:r w:rsidRPr="002B569F">
          <w:rPr>
            <w:rFonts w:cs="Times New Roman"/>
            <w:szCs w:val="24"/>
          </w:rPr>
          <w:t>scaler</w:t>
        </w:r>
        <w:proofErr w:type="spellEnd"/>
        <w:r w:rsidRPr="002B569F">
          <w:rPr>
            <w:rFonts w:cs="Times New Roman"/>
            <w:szCs w:val="24"/>
          </w:rPr>
          <w:t xml:space="preserve"> a X y luego aplica la transformación de estandarización a X, almacenando el resultado en </w:t>
        </w:r>
        <w:proofErr w:type="spellStart"/>
        <w:r w:rsidRPr="002B569F">
          <w:rPr>
            <w:rFonts w:cs="Times New Roman"/>
            <w:szCs w:val="24"/>
          </w:rPr>
          <w:t>X_scaled</w:t>
        </w:r>
        <w:proofErr w:type="spellEnd"/>
        <w:r w:rsidRPr="002B569F">
          <w:rPr>
            <w:rFonts w:cs="Times New Roman"/>
            <w:szCs w:val="24"/>
          </w:rPr>
          <w:t>.</w:t>
        </w:r>
      </w:ins>
    </w:p>
    <w:p w14:paraId="036C97B9" w14:textId="77777777" w:rsidR="00717998" w:rsidRPr="002B569F" w:rsidRDefault="00717998" w:rsidP="002B569F">
      <w:pPr>
        <w:ind w:firstLine="708"/>
        <w:rPr>
          <w:ins w:id="7689" w:author="Steff Guzmán" w:date="2023-03-24T15:13:00Z"/>
          <w:rFonts w:cs="Times New Roman"/>
          <w:szCs w:val="24"/>
        </w:rPr>
      </w:pPr>
    </w:p>
    <w:p w14:paraId="17F25383" w14:textId="0F242963" w:rsidR="00842F9D" w:rsidRPr="002B569F" w:rsidRDefault="00842F9D">
      <w:pPr>
        <w:pStyle w:val="Descripcin"/>
        <w:spacing w:line="360" w:lineRule="auto"/>
        <w:rPr>
          <w:ins w:id="7690" w:author="Steff Guzmán" w:date="2023-03-24T16:52:00Z"/>
          <w:rFonts w:cs="Times New Roman"/>
          <w:szCs w:val="24"/>
        </w:rPr>
        <w:pPrChange w:id="7691" w:author="Camilo Andrés Díaz Gómez" w:date="2023-03-28T17:43:00Z">
          <w:pPr>
            <w:pStyle w:val="Descripcin"/>
          </w:pPr>
        </w:pPrChange>
      </w:pPr>
      <w:bookmarkStart w:id="7692" w:name="_Toc130919866"/>
      <w:ins w:id="769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30</w:t>
      </w:r>
      <w:ins w:id="7694" w:author="Steff Guzmán" w:date="2023-03-24T15:13:00Z">
        <w:r w:rsidRPr="002B569F">
          <w:rPr>
            <w:rFonts w:cs="Times New Roman"/>
            <w:szCs w:val="24"/>
          </w:rPr>
          <w:fldChar w:fldCharType="end"/>
        </w:r>
      </w:ins>
      <w:ins w:id="7695" w:author="JHONATAN MAURICIO VILLARREAL CORREDOR" w:date="2023-03-24T17:58:00Z">
        <w:r w:rsidR="00BA5E14" w:rsidRPr="002B569F">
          <w:rPr>
            <w:rFonts w:cs="Times New Roman"/>
            <w:szCs w:val="24"/>
          </w:rPr>
          <w:t xml:space="preserve"> </w:t>
        </w:r>
      </w:ins>
      <w:ins w:id="7696"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7697" w:author="Camilo Andrés Díaz Gómez" w:date="2023-03-28T17:42:00Z">
              <w:rPr>
                <w:rFonts w:cs="Times New Roman"/>
                <w:szCs w:val="24"/>
              </w:rPr>
            </w:rPrChange>
          </w:rPr>
          <w:t>Estandarizar el conjunto de datos</w:t>
        </w:r>
      </w:ins>
      <w:bookmarkEnd w:id="7692"/>
    </w:p>
    <w:p w14:paraId="4E826E4B" w14:textId="77777777" w:rsidR="00717998" w:rsidRPr="002B569F" w:rsidRDefault="00717998">
      <w:pPr>
        <w:rPr>
          <w:ins w:id="7698" w:author="JUAN ESTEBAN CONTRERAS DIAZ" w:date="2023-03-24T12:11:00Z"/>
          <w:rFonts w:cs="Times New Roman"/>
        </w:rPr>
        <w:pPrChange w:id="7699" w:author="Camilo Andrés Díaz Gómez" w:date="2023-03-28T17:43:00Z">
          <w:pPr>
            <w:ind w:firstLine="708"/>
          </w:pPr>
        </w:pPrChange>
      </w:pPr>
    </w:p>
    <w:p w14:paraId="669337F6" w14:textId="02DE21A1" w:rsidR="00EC2EEF" w:rsidRPr="002B569F" w:rsidRDefault="00EC2EEF" w:rsidP="002B569F">
      <w:pPr>
        <w:ind w:firstLine="708"/>
        <w:rPr>
          <w:ins w:id="7700" w:author="Camilo Andrés Díaz Gómez" w:date="2023-03-17T00:07:00Z"/>
          <w:rFonts w:cs="Times New Roman"/>
          <w:szCs w:val="24"/>
        </w:rPr>
      </w:pPr>
      <w:ins w:id="7701"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7702" w:author="Camilo Andrés Díaz Gómez" w:date="2023-03-28T15:21:00Z"/>
          <w:rFonts w:cs="Times New Roman"/>
          <w:i/>
          <w:iCs/>
          <w:szCs w:val="24"/>
        </w:rPr>
      </w:pPr>
    </w:p>
    <w:p w14:paraId="78E10445" w14:textId="0AED4B26" w:rsidR="00B1585C" w:rsidRPr="002B569F" w:rsidRDefault="00B1585C" w:rsidP="002B569F">
      <w:pPr>
        <w:jc w:val="left"/>
        <w:rPr>
          <w:ins w:id="7703" w:author="Steff Guzmán" w:date="2023-03-24T15:43:00Z"/>
          <w:rFonts w:cs="Times New Roman"/>
          <w:i/>
          <w:iCs/>
          <w:szCs w:val="24"/>
        </w:rPr>
      </w:pPr>
      <w:ins w:id="7704"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7705" w:author="Camilo Andrés Díaz Gómez" w:date="2023-03-17T00:07:00Z"/>
          <w:del w:id="7706" w:author="JUAN ESTEBAN CONTRERAS DIAZ" w:date="2023-03-24T12:11:00Z"/>
          <w:rFonts w:cs="Times New Roman"/>
          <w:szCs w:val="24"/>
        </w:rPr>
      </w:pPr>
    </w:p>
    <w:p w14:paraId="3F61A518" w14:textId="5F647CAE" w:rsidR="00567F5D" w:rsidRPr="002B569F" w:rsidDel="00EC2EEF" w:rsidRDefault="00567F5D">
      <w:pPr>
        <w:ind w:firstLine="708"/>
        <w:jc w:val="center"/>
        <w:rPr>
          <w:ins w:id="7707" w:author="Camilo Andrés Díaz Gómez" w:date="2023-03-16T23:59:00Z"/>
          <w:del w:id="7708" w:author="JUAN ESTEBAN CONTRERAS DIAZ" w:date="2023-03-24T12:11:00Z"/>
          <w:rFonts w:cs="Times New Roman"/>
          <w:szCs w:val="24"/>
        </w:rPr>
        <w:pPrChange w:id="7709" w:author="Camilo Andrés Díaz Gómez" w:date="2023-03-28T17:43:00Z">
          <w:pPr>
            <w:ind w:firstLine="708"/>
          </w:pPr>
        </w:pPrChange>
      </w:pPr>
      <w:moveFromRangeStart w:id="7710" w:author="JUAN ESTEBAN CONTRERAS DIAZ" w:date="2023-03-24T12:11:00Z" w:name="move130552298"/>
      <w:moveFrom w:id="7711" w:author="JUAN ESTEBAN CONTRERAS DIAZ" w:date="2023-03-24T12:11:00Z">
        <w:ins w:id="7712"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7710"/>
    </w:p>
    <w:p w14:paraId="4CC8B033" w14:textId="77777777" w:rsidR="0061091D" w:rsidRPr="002B569F" w:rsidRDefault="0061091D" w:rsidP="002B569F">
      <w:pPr>
        <w:ind w:firstLine="708"/>
        <w:rPr>
          <w:ins w:id="7713" w:author="Camilo Andrés Díaz Gómez" w:date="2023-03-16T23:27:00Z"/>
          <w:rFonts w:cs="Times New Roman"/>
          <w:szCs w:val="24"/>
        </w:rPr>
      </w:pPr>
    </w:p>
    <w:p w14:paraId="21C06B5E" w14:textId="7D20C5EB" w:rsidR="00614520" w:rsidRPr="002B569F" w:rsidRDefault="00A84241">
      <w:pPr>
        <w:ind w:left="708" w:firstLine="708"/>
        <w:rPr>
          <w:ins w:id="7714" w:author="Steff Guzmán" w:date="2023-03-24T16:52:00Z"/>
          <w:rFonts w:cs="Times New Roman"/>
          <w:szCs w:val="24"/>
        </w:rPr>
        <w:pPrChange w:id="7715" w:author="Camilo Andrés Díaz Gómez" w:date="2023-03-28T18:13:00Z">
          <w:pPr>
            <w:ind w:firstLine="708"/>
          </w:pPr>
        </w:pPrChange>
      </w:pPr>
      <w:ins w:id="7716" w:author="Steff Guzmán" w:date="2023-03-24T15:35:00Z">
        <w:r w:rsidRPr="002B569F">
          <w:rPr>
            <w:rFonts w:cs="Times New Roman"/>
            <w:szCs w:val="24"/>
          </w:rPr>
          <w:t xml:space="preserve">En la Figura 32 se observa </w:t>
        </w:r>
      </w:ins>
      <w:ins w:id="7717" w:author="Camilo Andrés Díaz Gómez" w:date="2023-03-17T00:09:00Z">
        <w:del w:id="7718"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7719" w:author="Steff Guzmán" w:date="2023-03-24T15:36:00Z">
        <w:r w:rsidRPr="002B569F">
          <w:rPr>
            <w:rFonts w:cs="Times New Roman"/>
            <w:szCs w:val="24"/>
          </w:rPr>
          <w:t xml:space="preserve"> donde</w:t>
        </w:r>
      </w:ins>
      <w:ins w:id="7720" w:author="Camilo Andrés Díaz Gómez" w:date="2023-03-17T00:09:00Z">
        <w:r w:rsidR="00567F5D" w:rsidRPr="002B569F">
          <w:rPr>
            <w:rFonts w:cs="Times New Roman"/>
            <w:szCs w:val="24"/>
          </w:rPr>
          <w:t xml:space="preserve"> utilizan la función </w:t>
        </w:r>
        <w:proofErr w:type="spellStart"/>
        <w:r w:rsidR="00567F5D" w:rsidRPr="002B569F">
          <w:rPr>
            <w:rFonts w:cs="Times New Roman"/>
            <w:szCs w:val="24"/>
          </w:rPr>
          <w:t>train_test_split</w:t>
        </w:r>
        <w:proofErr w:type="spellEnd"/>
        <w:r w:rsidR="00567F5D" w:rsidRPr="002B569F">
          <w:rPr>
            <w:rFonts w:cs="Times New Roman"/>
            <w:szCs w:val="24"/>
          </w:rPr>
          <w:t xml:space="preserve"> de </w:t>
        </w:r>
        <w:proofErr w:type="spellStart"/>
        <w:proofErr w:type="gramStart"/>
        <w:r w:rsidR="00567F5D" w:rsidRPr="002B569F">
          <w:rPr>
            <w:rFonts w:cs="Times New Roman"/>
            <w:szCs w:val="24"/>
          </w:rPr>
          <w:t>sklearn.model</w:t>
        </w:r>
        <w:proofErr w:type="gramEnd"/>
        <w:r w:rsidR="00567F5D" w:rsidRPr="002B569F">
          <w:rPr>
            <w:rFonts w:cs="Times New Roman"/>
            <w:szCs w:val="24"/>
          </w:rPr>
          <w:t>_selection</w:t>
        </w:r>
        <w:proofErr w:type="spellEnd"/>
        <w:r w:rsidR="00567F5D" w:rsidRPr="002B569F">
          <w:rPr>
            <w:rFonts w:cs="Times New Roman"/>
            <w:szCs w:val="24"/>
          </w:rPr>
          <w:t xml:space="preserve"> para dividir el conjunto de datos estandarizado </w:t>
        </w:r>
        <w:proofErr w:type="spellStart"/>
        <w:r w:rsidR="00567F5D" w:rsidRPr="002B569F">
          <w:rPr>
            <w:rFonts w:cs="Times New Roman"/>
            <w:szCs w:val="24"/>
          </w:rPr>
          <w:t>X_scaled</w:t>
        </w:r>
        <w:proofErr w:type="spellEnd"/>
        <w:r w:rsidR="00567F5D" w:rsidRPr="002B569F">
          <w:rPr>
            <w:rFonts w:cs="Times New Roman"/>
            <w:szCs w:val="24"/>
          </w:rPr>
          <w:t xml:space="preserve"> y la variable objetivo Y en conjuntos de entrenamiento y prueba. El argumento </w:t>
        </w:r>
        <w:proofErr w:type="spellStart"/>
        <w:r w:rsidR="00567F5D" w:rsidRPr="002B569F">
          <w:rPr>
            <w:rFonts w:cs="Times New Roman"/>
            <w:szCs w:val="24"/>
          </w:rPr>
          <w:t>test_size</w:t>
        </w:r>
        <w:proofErr w:type="spellEnd"/>
        <w:r w:rsidR="00567F5D" w:rsidRPr="002B569F">
          <w:rPr>
            <w:rFonts w:cs="Times New Roman"/>
            <w:szCs w:val="24"/>
          </w:rPr>
          <w:t xml:space="preserve">=0.20 indica que el 20% del conjunto de datos se reservará para la prueba. El argumento </w:t>
        </w:r>
        <w:proofErr w:type="spellStart"/>
        <w:r w:rsidR="00567F5D" w:rsidRPr="002B569F">
          <w:rPr>
            <w:rFonts w:cs="Times New Roman"/>
            <w:szCs w:val="24"/>
          </w:rPr>
          <w:t>random_state</w:t>
        </w:r>
        <w:proofErr w:type="spellEnd"/>
        <w:r w:rsidR="00567F5D" w:rsidRPr="002B569F">
          <w:rPr>
            <w:rFonts w:cs="Times New Roman"/>
            <w:szCs w:val="24"/>
          </w:rPr>
          <w:t xml:space="preserve">=42 se utiliza para establecer una semilla aleatoria y garantizar que la división de datos sea reproducible. </w:t>
        </w:r>
        <w:proofErr w:type="spellStart"/>
        <w:r w:rsidR="00567F5D" w:rsidRPr="002B569F">
          <w:rPr>
            <w:rFonts w:cs="Times New Roman"/>
            <w:szCs w:val="24"/>
          </w:rPr>
          <w:t>X_scaled</w:t>
        </w:r>
        <w:proofErr w:type="spellEnd"/>
        <w:r w:rsidR="00567F5D" w:rsidRPr="002B569F">
          <w:rPr>
            <w:rFonts w:cs="Times New Roman"/>
            <w:szCs w:val="24"/>
          </w:rPr>
          <w:t xml:space="preserve"> se divide en </w:t>
        </w:r>
        <w:proofErr w:type="spellStart"/>
        <w:r w:rsidR="00567F5D" w:rsidRPr="002B569F">
          <w:rPr>
            <w:rFonts w:cs="Times New Roman"/>
            <w:szCs w:val="24"/>
          </w:rPr>
          <w:t>X_train</w:t>
        </w:r>
        <w:proofErr w:type="spellEnd"/>
        <w:r w:rsidR="00567F5D" w:rsidRPr="002B569F">
          <w:rPr>
            <w:rFonts w:cs="Times New Roman"/>
            <w:szCs w:val="24"/>
          </w:rPr>
          <w:t xml:space="preserve"> (80%) y </w:t>
        </w:r>
        <w:proofErr w:type="spellStart"/>
        <w:r w:rsidR="00567F5D" w:rsidRPr="002B569F">
          <w:rPr>
            <w:rFonts w:cs="Times New Roman"/>
            <w:szCs w:val="24"/>
          </w:rPr>
          <w:t>X_test</w:t>
        </w:r>
        <w:proofErr w:type="spellEnd"/>
        <w:r w:rsidR="00567F5D" w:rsidRPr="002B569F">
          <w:rPr>
            <w:rFonts w:cs="Times New Roman"/>
            <w:szCs w:val="24"/>
          </w:rPr>
          <w:t xml:space="preserve"> (20%), y </w:t>
        </w:r>
        <w:proofErr w:type="spellStart"/>
        <w:r w:rsidR="00567F5D" w:rsidRPr="002B569F">
          <w:rPr>
            <w:rFonts w:cs="Times New Roman"/>
            <w:szCs w:val="24"/>
          </w:rPr>
          <w:t>Y</w:t>
        </w:r>
        <w:proofErr w:type="spellEnd"/>
        <w:r w:rsidR="00567F5D" w:rsidRPr="002B569F">
          <w:rPr>
            <w:rFonts w:cs="Times New Roman"/>
            <w:szCs w:val="24"/>
          </w:rPr>
          <w:t xml:space="preserve"> se divide en </w:t>
        </w:r>
        <w:proofErr w:type="spellStart"/>
        <w:r w:rsidR="00567F5D" w:rsidRPr="002B569F">
          <w:rPr>
            <w:rFonts w:cs="Times New Roman"/>
            <w:szCs w:val="24"/>
          </w:rPr>
          <w:t>Y_train</w:t>
        </w:r>
        <w:proofErr w:type="spellEnd"/>
        <w:r w:rsidR="00567F5D" w:rsidRPr="002B569F">
          <w:rPr>
            <w:rFonts w:cs="Times New Roman"/>
            <w:szCs w:val="24"/>
          </w:rPr>
          <w:t xml:space="preserve"> (80%) y </w:t>
        </w:r>
        <w:proofErr w:type="spellStart"/>
        <w:r w:rsidR="00567F5D" w:rsidRPr="002B569F">
          <w:rPr>
            <w:rFonts w:cs="Times New Roman"/>
            <w:szCs w:val="24"/>
          </w:rPr>
          <w:t>Y_test</w:t>
        </w:r>
        <w:proofErr w:type="spellEnd"/>
        <w:r w:rsidR="00567F5D" w:rsidRPr="002B569F">
          <w:rPr>
            <w:rFonts w:cs="Times New Roman"/>
            <w:szCs w:val="24"/>
          </w:rPr>
          <w:t xml:space="preserve">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7721" w:author="Steff Guzmán" w:date="2023-03-24T15:13:00Z"/>
          <w:rFonts w:cs="Times New Roman"/>
          <w:szCs w:val="24"/>
        </w:rPr>
      </w:pPr>
    </w:p>
    <w:p w14:paraId="7600D586" w14:textId="442737B7" w:rsidR="00842F9D" w:rsidRPr="002B569F" w:rsidRDefault="00842F9D">
      <w:pPr>
        <w:pStyle w:val="Descripcin"/>
        <w:spacing w:line="360" w:lineRule="auto"/>
        <w:rPr>
          <w:ins w:id="7722" w:author="Steff Guzmán" w:date="2023-03-24T16:52:00Z"/>
          <w:rFonts w:cs="Times New Roman"/>
          <w:szCs w:val="24"/>
        </w:rPr>
        <w:pPrChange w:id="7723" w:author="Camilo Andrés Díaz Gómez" w:date="2023-03-28T17:43:00Z">
          <w:pPr>
            <w:pStyle w:val="Descripcin"/>
          </w:pPr>
        </w:pPrChange>
      </w:pPr>
      <w:bookmarkStart w:id="7724" w:name="_Toc130919867"/>
      <w:ins w:id="772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31</w:t>
      </w:r>
      <w:ins w:id="7726" w:author="Steff Guzmán" w:date="2023-03-24T15:13:00Z">
        <w:r w:rsidRPr="002B569F">
          <w:rPr>
            <w:rFonts w:cs="Times New Roman"/>
            <w:szCs w:val="24"/>
          </w:rPr>
          <w:fldChar w:fldCharType="end"/>
        </w:r>
      </w:ins>
      <w:ins w:id="7727" w:author="JHONATAN MAURICIO VILLARREAL CORREDOR" w:date="2023-03-24T17:59:00Z">
        <w:r w:rsidR="00BA5E14" w:rsidRPr="002B569F">
          <w:rPr>
            <w:rFonts w:cs="Times New Roman"/>
            <w:szCs w:val="24"/>
          </w:rPr>
          <w:t xml:space="preserve"> </w:t>
        </w:r>
      </w:ins>
      <w:ins w:id="7728" w:author="JHONATAN MAURICIO VILLARREAL CORREDOR" w:date="2023-03-24T18:00:00Z">
        <w:r w:rsidR="00BA5E14" w:rsidRPr="002B569F">
          <w:rPr>
            <w:rFonts w:cs="Times New Roman"/>
            <w:b w:val="0"/>
            <w:bCs/>
            <w:i/>
            <w:iCs w:val="0"/>
            <w:szCs w:val="24"/>
            <w:rPrChange w:id="7729" w:author="Camilo Andrés Díaz Gómez" w:date="2023-03-28T17:42:00Z">
              <w:rPr>
                <w:rFonts w:cs="Times New Roman"/>
                <w:szCs w:val="24"/>
              </w:rPr>
            </w:rPrChange>
          </w:rPr>
          <w:t>División del conjunto de datos estandarizado</w:t>
        </w:r>
      </w:ins>
      <w:bookmarkEnd w:id="7724"/>
    </w:p>
    <w:p w14:paraId="4A48BEC8" w14:textId="77777777" w:rsidR="00717998" w:rsidRPr="002B569F" w:rsidRDefault="00717998">
      <w:pPr>
        <w:rPr>
          <w:ins w:id="7730" w:author="JUAN ESTEBAN CONTRERAS DIAZ" w:date="2023-03-24T12:11:00Z"/>
          <w:rFonts w:cs="Times New Roman"/>
        </w:rPr>
        <w:pPrChange w:id="7731" w:author="Camilo Andrés Díaz Gómez" w:date="2023-03-28T17:43:00Z">
          <w:pPr>
            <w:ind w:firstLine="708"/>
          </w:pPr>
        </w:pPrChange>
      </w:pPr>
    </w:p>
    <w:p w14:paraId="557A131F" w14:textId="7CAB0476" w:rsidR="00EC2EEF" w:rsidRPr="002B569F" w:rsidRDefault="00EC2EEF" w:rsidP="002B569F">
      <w:pPr>
        <w:ind w:firstLine="708"/>
        <w:rPr>
          <w:ins w:id="7732" w:author="Camilo Andrés Díaz Gómez" w:date="2023-03-17T00:09:00Z"/>
          <w:rFonts w:cs="Times New Roman"/>
          <w:szCs w:val="24"/>
        </w:rPr>
      </w:pPr>
      <w:moveToRangeStart w:id="7733" w:author="JUAN ESTEBAN CONTRERAS DIAZ" w:date="2023-03-24T12:11:00Z" w:name="move130552298"/>
      <w:moveTo w:id="7734"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7733"/>
    </w:p>
    <w:p w14:paraId="61ECB37C" w14:textId="77777777" w:rsidR="00C038A4" w:rsidRPr="002B569F" w:rsidRDefault="00C038A4" w:rsidP="002B569F">
      <w:pPr>
        <w:jc w:val="left"/>
        <w:rPr>
          <w:ins w:id="7735" w:author="Camilo Andrés Díaz Gómez" w:date="2023-03-28T15:21:00Z"/>
          <w:rFonts w:cs="Times New Roman"/>
          <w:i/>
          <w:iCs/>
          <w:szCs w:val="24"/>
        </w:rPr>
      </w:pPr>
    </w:p>
    <w:p w14:paraId="165B0628" w14:textId="725FD7F4" w:rsidR="00B1585C" w:rsidRPr="002B569F" w:rsidRDefault="00B1585C" w:rsidP="002B569F">
      <w:pPr>
        <w:jc w:val="left"/>
        <w:rPr>
          <w:ins w:id="7736" w:author="Steff Guzmán" w:date="2023-03-24T15:44:00Z"/>
          <w:rFonts w:cs="Times New Roman"/>
          <w:i/>
          <w:iCs/>
          <w:szCs w:val="24"/>
        </w:rPr>
      </w:pPr>
      <w:ins w:id="7737"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7738" w:author="Camilo Andrés Díaz Gómez" w:date="2023-03-17T00:09:00Z"/>
          <w:del w:id="7739" w:author="JUAN ESTEBAN CONTRERAS DIAZ" w:date="2023-03-24T12:11:00Z"/>
          <w:rFonts w:cs="Times New Roman"/>
          <w:szCs w:val="24"/>
        </w:rPr>
      </w:pPr>
    </w:p>
    <w:p w14:paraId="3D681E54" w14:textId="49F35F0A" w:rsidR="00567F5D" w:rsidRPr="002B569F" w:rsidDel="00EC2EEF" w:rsidRDefault="00ED1460">
      <w:pPr>
        <w:ind w:firstLine="708"/>
        <w:jc w:val="center"/>
        <w:rPr>
          <w:ins w:id="7740" w:author="Camilo Andrés Díaz Gómez" w:date="2023-03-17T00:15:00Z"/>
          <w:del w:id="7741" w:author="JUAN ESTEBAN CONTRERAS DIAZ" w:date="2023-03-24T12:11:00Z"/>
          <w:rFonts w:cs="Times New Roman"/>
          <w:szCs w:val="24"/>
        </w:rPr>
        <w:pPrChange w:id="7742" w:author="Camilo Andrés Díaz Gómez" w:date="2023-03-28T17:43:00Z">
          <w:pPr>
            <w:ind w:firstLine="708"/>
          </w:pPr>
        </w:pPrChange>
      </w:pPr>
      <w:ins w:id="7743" w:author="Camilo Andrés Díaz Gómez" w:date="2023-03-17T00:17:00Z">
        <w:del w:id="7744"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7745" w:author="Camilo Andrés Díaz Gómez" w:date="2023-03-17T00:15:00Z"/>
          <w:rFonts w:cs="Times New Roman"/>
          <w:szCs w:val="24"/>
        </w:rPr>
      </w:pPr>
    </w:p>
    <w:p w14:paraId="3F0138AC" w14:textId="77777777" w:rsidR="00567F5D" w:rsidRPr="002B569F" w:rsidRDefault="00567F5D">
      <w:pPr>
        <w:ind w:left="708" w:firstLine="708"/>
        <w:rPr>
          <w:ins w:id="7746" w:author="Camilo Andrés Díaz Gómez" w:date="2023-03-17T00:15:00Z"/>
          <w:rFonts w:cs="Times New Roman"/>
          <w:szCs w:val="24"/>
        </w:rPr>
        <w:pPrChange w:id="7747" w:author="Camilo Andrés Díaz Gómez" w:date="2023-03-28T18:13:00Z">
          <w:pPr>
            <w:ind w:firstLine="708"/>
          </w:pPr>
        </w:pPrChange>
      </w:pPr>
      <w:ins w:id="7748" w:author="Camilo Andrés Díaz Gómez" w:date="2023-03-17T00:15:00Z">
        <w:r w:rsidRPr="002B569F">
          <w:rPr>
            <w:rFonts w:cs="Times New Roman"/>
            <w:szCs w:val="24"/>
          </w:rPr>
          <w:t>Estas líneas de código están creando un modelo de regresión aleatoria (</w:t>
        </w:r>
        <w:proofErr w:type="spellStart"/>
        <w:r w:rsidRPr="002B569F">
          <w:rPr>
            <w:rFonts w:cs="Times New Roman"/>
            <w:szCs w:val="24"/>
          </w:rPr>
          <w:t>Random</w:t>
        </w:r>
        <w:proofErr w:type="spellEnd"/>
        <w:r w:rsidRPr="002B569F">
          <w:rPr>
            <w:rFonts w:cs="Times New Roman"/>
            <w:szCs w:val="24"/>
          </w:rPr>
          <w:t xml:space="preserve"> Forest </w:t>
        </w:r>
        <w:proofErr w:type="spellStart"/>
        <w:r w:rsidRPr="002B569F">
          <w:rPr>
            <w:rFonts w:cs="Times New Roman"/>
            <w:szCs w:val="24"/>
          </w:rPr>
          <w:t>Regressor</w:t>
        </w:r>
        <w:proofErr w:type="spellEnd"/>
        <w:r w:rsidRPr="002B569F">
          <w:rPr>
            <w:rFonts w:cs="Times New Roman"/>
            <w:szCs w:val="24"/>
          </w:rPr>
          <w:t>) y entrenándolo utilizando el conjunto de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w:t>
        </w:r>
      </w:ins>
    </w:p>
    <w:p w14:paraId="2CE7EAEA" w14:textId="77777777" w:rsidR="00567F5D" w:rsidRPr="002B569F" w:rsidRDefault="00567F5D" w:rsidP="002B569F">
      <w:pPr>
        <w:ind w:firstLine="708"/>
        <w:rPr>
          <w:ins w:id="7749" w:author="Camilo Andrés Díaz Gómez" w:date="2023-03-17T00:15:00Z"/>
          <w:rFonts w:cs="Times New Roman"/>
          <w:szCs w:val="24"/>
        </w:rPr>
      </w:pPr>
    </w:p>
    <w:p w14:paraId="582BD0F9" w14:textId="77777777" w:rsidR="00567F5D" w:rsidRPr="002B569F" w:rsidRDefault="00567F5D">
      <w:pPr>
        <w:ind w:left="708" w:firstLine="708"/>
        <w:rPr>
          <w:ins w:id="7750" w:author="Camilo Andrés Díaz Gómez" w:date="2023-03-17T00:15:00Z"/>
          <w:rFonts w:cs="Times New Roman"/>
          <w:szCs w:val="24"/>
        </w:rPr>
        <w:pPrChange w:id="7751" w:author="Camilo Andrés Díaz Gómez" w:date="2023-03-28T18:13:00Z">
          <w:pPr>
            <w:ind w:firstLine="708"/>
          </w:pPr>
        </w:pPrChange>
      </w:pPr>
      <w:ins w:id="7752" w:author="Camilo Andrés Díaz Gómez" w:date="2023-03-17T00:15:00Z">
        <w:r w:rsidRPr="002B569F">
          <w:rPr>
            <w:rFonts w:cs="Times New Roman"/>
            <w:szCs w:val="24"/>
          </w:rPr>
          <w:t xml:space="preserve">En la primera línea, se crea un objeto de la clase </w:t>
        </w:r>
        <w:proofErr w:type="spellStart"/>
        <w:r w:rsidRPr="002B569F">
          <w:rPr>
            <w:rFonts w:cs="Times New Roman"/>
            <w:szCs w:val="24"/>
          </w:rPr>
          <w:t>RandomForestRegressor</w:t>
        </w:r>
        <w:proofErr w:type="spellEnd"/>
        <w:r w:rsidRPr="002B569F">
          <w:rPr>
            <w:rFonts w:cs="Times New Roman"/>
            <w:szCs w:val="24"/>
          </w:rPr>
          <w:t xml:space="preserve"> y se especifica el número de árboles de decisión que se utilizarán en el modelo (</w:t>
        </w:r>
        <w:proofErr w:type="spellStart"/>
        <w:r w:rsidRPr="002B569F">
          <w:rPr>
            <w:rFonts w:cs="Times New Roman"/>
            <w:szCs w:val="24"/>
          </w:rPr>
          <w:t>n_estimators</w:t>
        </w:r>
        <w:proofErr w:type="spellEnd"/>
        <w:r w:rsidRPr="002B569F">
          <w:rPr>
            <w:rFonts w:cs="Times New Roman"/>
            <w:szCs w:val="24"/>
          </w:rPr>
          <w:t>=100).</w:t>
        </w:r>
      </w:ins>
    </w:p>
    <w:p w14:paraId="23FCC29D" w14:textId="77777777" w:rsidR="00567F5D" w:rsidRPr="002B569F" w:rsidRDefault="00567F5D" w:rsidP="002B569F">
      <w:pPr>
        <w:ind w:firstLine="708"/>
        <w:rPr>
          <w:ins w:id="7753" w:author="Camilo Andrés Díaz Gómez" w:date="2023-03-17T00:15:00Z"/>
          <w:rFonts w:cs="Times New Roman"/>
          <w:szCs w:val="24"/>
        </w:rPr>
      </w:pPr>
    </w:p>
    <w:p w14:paraId="55E9AE82" w14:textId="1B6DE3AE" w:rsidR="00567F5D" w:rsidRPr="002B569F" w:rsidRDefault="00567F5D">
      <w:pPr>
        <w:ind w:left="708" w:firstLine="708"/>
        <w:rPr>
          <w:ins w:id="7754" w:author="Camilo Andrés Díaz Gómez" w:date="2023-03-17T00:15:00Z"/>
          <w:rFonts w:cs="Times New Roman"/>
          <w:szCs w:val="24"/>
        </w:rPr>
        <w:pPrChange w:id="7755" w:author="Camilo Andrés Díaz Gómez" w:date="2023-03-28T18:13:00Z">
          <w:pPr>
            <w:ind w:firstLine="708"/>
          </w:pPr>
        </w:pPrChange>
      </w:pPr>
      <w:ins w:id="7756" w:author="Camilo Andrés Díaz Gómez" w:date="2023-03-17T00:15:00Z">
        <w:r w:rsidRPr="002B569F">
          <w:rPr>
            <w:rFonts w:cs="Times New Roman"/>
            <w:szCs w:val="24"/>
          </w:rPr>
          <w:t xml:space="preserve">En la segunda línea, se entrena el modelo utilizando el método </w:t>
        </w:r>
        <w:proofErr w:type="spellStart"/>
        <w:proofErr w:type="gramStart"/>
        <w:r w:rsidRPr="002B569F">
          <w:rPr>
            <w:rFonts w:cs="Times New Roman"/>
            <w:szCs w:val="24"/>
          </w:rPr>
          <w:t>fit</w:t>
        </w:r>
        <w:proofErr w:type="spellEnd"/>
        <w:r w:rsidRPr="002B569F">
          <w:rPr>
            <w:rFonts w:cs="Times New Roman"/>
            <w:szCs w:val="24"/>
          </w:rPr>
          <w:t>(</w:t>
        </w:r>
        <w:proofErr w:type="gramEnd"/>
        <w:r w:rsidRPr="002B569F">
          <w:rPr>
            <w:rFonts w:cs="Times New Roman"/>
            <w:szCs w:val="24"/>
          </w:rPr>
          <w:t>), que ajusta el modelo a los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Durante el entrenamiento, el modelo ajusta los parámetros de cada árbol de decisión para minimizar el error en la predicción de la variable objetivo (</w:t>
        </w:r>
        <w:proofErr w:type="spellStart"/>
        <w:r w:rsidRPr="002B569F">
          <w:rPr>
            <w:rFonts w:cs="Times New Roman"/>
            <w:szCs w:val="24"/>
          </w:rPr>
          <w:t>Y_train</w:t>
        </w:r>
        <w:proofErr w:type="spellEnd"/>
        <w:r w:rsidRPr="002B569F">
          <w:rPr>
            <w:rFonts w:cs="Times New Roman"/>
            <w:szCs w:val="24"/>
          </w:rPr>
          <w:t>) utilizando las características de entrada (</w:t>
        </w:r>
        <w:proofErr w:type="spellStart"/>
        <w:r w:rsidRPr="002B569F">
          <w:rPr>
            <w:rFonts w:cs="Times New Roman"/>
            <w:szCs w:val="24"/>
          </w:rPr>
          <w:t>X_train</w:t>
        </w:r>
        <w:proofErr w:type="spellEnd"/>
        <w:r w:rsidRPr="002B569F">
          <w:rPr>
            <w:rFonts w:cs="Times New Roman"/>
            <w:szCs w:val="24"/>
          </w:rPr>
          <w:t>).</w:t>
        </w:r>
      </w:ins>
    </w:p>
    <w:p w14:paraId="61C45C41" w14:textId="2870E046" w:rsidR="00567F5D" w:rsidRPr="002B569F" w:rsidRDefault="00567F5D" w:rsidP="002B569F">
      <w:pPr>
        <w:ind w:firstLine="708"/>
        <w:rPr>
          <w:ins w:id="7757" w:author="Camilo Andrés Díaz Gómez" w:date="2023-03-17T00:15:00Z"/>
          <w:rFonts w:cs="Times New Roman"/>
          <w:szCs w:val="24"/>
        </w:rPr>
      </w:pPr>
    </w:p>
    <w:p w14:paraId="191ED83F" w14:textId="38077681" w:rsidR="00567F5D" w:rsidRPr="002B569F" w:rsidRDefault="00567F5D">
      <w:pPr>
        <w:ind w:left="708" w:firstLine="708"/>
        <w:rPr>
          <w:ins w:id="7758" w:author="Steff Guzmán" w:date="2023-03-24T16:53:00Z"/>
          <w:rFonts w:cs="Times New Roman"/>
          <w:szCs w:val="24"/>
        </w:rPr>
        <w:pPrChange w:id="7759" w:author="Camilo Andrés Díaz Gómez" w:date="2023-03-28T18:13:00Z">
          <w:pPr>
            <w:ind w:firstLine="708"/>
          </w:pPr>
        </w:pPrChange>
      </w:pPr>
      <w:ins w:id="7760" w:author="Camilo Andrés Díaz Gómez" w:date="2023-03-17T00:16:00Z">
        <w:r w:rsidRPr="002B569F">
          <w:rPr>
            <w:rFonts w:cs="Times New Roman"/>
            <w:szCs w:val="24"/>
          </w:rPr>
          <w:t xml:space="preserve">Finalmente, se realiza una predicción en el conjunto de prueba </w:t>
        </w:r>
        <w:proofErr w:type="spellStart"/>
        <w:r w:rsidRPr="002B569F">
          <w:rPr>
            <w:rFonts w:cs="Times New Roman"/>
            <w:szCs w:val="24"/>
          </w:rPr>
          <w:t>X_test</w:t>
        </w:r>
        <w:proofErr w:type="spellEnd"/>
        <w:r w:rsidRPr="002B569F">
          <w:rPr>
            <w:rFonts w:cs="Times New Roman"/>
            <w:szCs w:val="24"/>
          </w:rPr>
          <w:t xml:space="preserve"> utilizando el método </w:t>
        </w:r>
        <w:proofErr w:type="spellStart"/>
        <w:proofErr w:type="gramStart"/>
        <w:r w:rsidRPr="002B569F">
          <w:rPr>
            <w:rFonts w:cs="Times New Roman"/>
            <w:szCs w:val="24"/>
          </w:rPr>
          <w:t>predict</w:t>
        </w:r>
        <w:proofErr w:type="spellEnd"/>
        <w:r w:rsidRPr="002B569F">
          <w:rPr>
            <w:rFonts w:cs="Times New Roman"/>
            <w:szCs w:val="24"/>
          </w:rPr>
          <w:t>(</w:t>
        </w:r>
        <w:proofErr w:type="gramEnd"/>
        <w:r w:rsidRPr="002B569F">
          <w:rPr>
            <w:rFonts w:cs="Times New Roman"/>
            <w:szCs w:val="24"/>
          </w:rPr>
          <w:t xml:space="preserve">) del objeto modelo y se guarda el resultado en </w:t>
        </w:r>
        <w:proofErr w:type="spellStart"/>
        <w:r w:rsidRPr="002B569F">
          <w:rPr>
            <w:rFonts w:cs="Times New Roman"/>
            <w:szCs w:val="24"/>
          </w:rPr>
          <w:t>y_pred</w:t>
        </w:r>
      </w:ins>
      <w:proofErr w:type="spellEnd"/>
      <w:ins w:id="7761" w:author="Steff Guzmán" w:date="2023-03-24T15:36:00Z">
        <w:r w:rsidR="00B1585C" w:rsidRPr="002B569F">
          <w:rPr>
            <w:rFonts w:cs="Times New Roman"/>
            <w:szCs w:val="24"/>
          </w:rPr>
          <w:t xml:space="preserve"> (ver Figura 33)</w:t>
        </w:r>
      </w:ins>
      <w:ins w:id="7762" w:author="Steff Guzmán" w:date="2023-03-24T16:53:00Z">
        <w:r w:rsidR="00717998" w:rsidRPr="002B569F">
          <w:rPr>
            <w:rFonts w:cs="Times New Roman"/>
            <w:szCs w:val="24"/>
          </w:rPr>
          <w:t>.</w:t>
        </w:r>
      </w:ins>
      <w:ins w:id="7763" w:author="Camilo Andrés Díaz Gómez" w:date="2023-03-17T00:16:00Z">
        <w:del w:id="7764" w:author="Steff Guzmán" w:date="2023-03-24T15:36:00Z">
          <w:r w:rsidRPr="002B569F" w:rsidDel="00B1585C">
            <w:rPr>
              <w:rFonts w:cs="Times New Roman"/>
              <w:szCs w:val="24"/>
            </w:rPr>
            <w:delText>.</w:delText>
          </w:r>
        </w:del>
      </w:ins>
      <w:bookmarkEnd w:id="6104"/>
    </w:p>
    <w:p w14:paraId="47F0AADE" w14:textId="77777777" w:rsidR="00717998" w:rsidRPr="002B569F" w:rsidRDefault="00717998" w:rsidP="002B569F">
      <w:pPr>
        <w:ind w:firstLine="708"/>
        <w:rPr>
          <w:ins w:id="7765" w:author="Steff Guzmán" w:date="2023-03-24T15:13:00Z"/>
          <w:rFonts w:cs="Times New Roman"/>
          <w:szCs w:val="24"/>
        </w:rPr>
      </w:pPr>
    </w:p>
    <w:p w14:paraId="50D9968D" w14:textId="6A428407" w:rsidR="00842F9D" w:rsidRPr="002B569F" w:rsidRDefault="00842F9D">
      <w:pPr>
        <w:pStyle w:val="Descripcin"/>
        <w:spacing w:line="360" w:lineRule="auto"/>
        <w:rPr>
          <w:ins w:id="7766" w:author="Steff Guzmán" w:date="2023-03-24T16:53:00Z"/>
          <w:rFonts w:cs="Times New Roman"/>
          <w:szCs w:val="24"/>
        </w:rPr>
        <w:pPrChange w:id="7767" w:author="Camilo Andrés Díaz Gómez" w:date="2023-03-28T17:43:00Z">
          <w:pPr>
            <w:pStyle w:val="Descripcin"/>
          </w:pPr>
        </w:pPrChange>
      </w:pPr>
      <w:bookmarkStart w:id="7768" w:name="_Toc130919868"/>
      <w:ins w:id="776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32</w:t>
      </w:r>
      <w:ins w:id="7770" w:author="Steff Guzmán" w:date="2023-03-24T15:13:00Z">
        <w:r w:rsidRPr="002B569F">
          <w:rPr>
            <w:rFonts w:cs="Times New Roman"/>
            <w:szCs w:val="24"/>
          </w:rPr>
          <w:fldChar w:fldCharType="end"/>
        </w:r>
      </w:ins>
      <w:ins w:id="7771"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7772" w:author="Camilo Andrés Díaz Gómez" w:date="2023-03-28T17:42:00Z">
              <w:rPr>
                <w:rFonts w:cs="Times New Roman"/>
                <w:szCs w:val="24"/>
              </w:rPr>
            </w:rPrChange>
          </w:rPr>
          <w:t>Predicción en el conjunto de prueba</w:t>
        </w:r>
      </w:ins>
      <w:bookmarkEnd w:id="7768"/>
    </w:p>
    <w:p w14:paraId="5648E4CE" w14:textId="77777777" w:rsidR="00717998" w:rsidRPr="002B569F" w:rsidRDefault="00717998">
      <w:pPr>
        <w:rPr>
          <w:ins w:id="7773" w:author="JUAN ESTEBAN CONTRERAS DIAZ" w:date="2023-03-24T12:11:00Z"/>
          <w:rFonts w:cs="Times New Roman"/>
        </w:rPr>
        <w:pPrChange w:id="7774" w:author="Camilo Andrés Díaz Gómez" w:date="2023-03-28T17:43:00Z">
          <w:pPr>
            <w:ind w:firstLine="708"/>
          </w:pPr>
        </w:pPrChange>
      </w:pPr>
    </w:p>
    <w:p w14:paraId="672CC06E" w14:textId="53E90A2D" w:rsidR="00EC2EEF" w:rsidRPr="002B569F" w:rsidRDefault="00EC2EEF" w:rsidP="002B569F">
      <w:pPr>
        <w:ind w:firstLine="708"/>
        <w:rPr>
          <w:ins w:id="7775" w:author="Camilo Andrés Díaz Gómez" w:date="2023-03-21T20:39:00Z"/>
          <w:rFonts w:cs="Times New Roman"/>
          <w:szCs w:val="24"/>
        </w:rPr>
      </w:pPr>
      <w:ins w:id="7776"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7777" w:author="Camilo Andrés Díaz Gómez" w:date="2023-03-28T15:21:00Z"/>
          <w:rFonts w:cs="Times New Roman"/>
          <w:i/>
          <w:iCs/>
          <w:szCs w:val="24"/>
        </w:rPr>
      </w:pPr>
    </w:p>
    <w:p w14:paraId="13FF0C40" w14:textId="4B8383C4" w:rsidR="00B1585C" w:rsidRPr="002B569F" w:rsidRDefault="00B1585C" w:rsidP="002B569F">
      <w:pPr>
        <w:jc w:val="left"/>
        <w:rPr>
          <w:ins w:id="7778" w:author="Steff Guzmán" w:date="2023-03-24T15:44:00Z"/>
          <w:rFonts w:cs="Times New Roman"/>
          <w:i/>
          <w:iCs/>
          <w:szCs w:val="24"/>
        </w:rPr>
      </w:pPr>
      <w:ins w:id="7779"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7780" w:author="Camilo Andrés Díaz Gómez" w:date="2023-03-17T00:16:00Z"/>
          <w:rFonts w:cs="Times New Roman"/>
          <w:szCs w:val="24"/>
        </w:rPr>
      </w:pPr>
    </w:p>
    <w:p w14:paraId="53278079" w14:textId="67010A92" w:rsidR="00ED1460" w:rsidRPr="002B569F" w:rsidRDefault="00D56345">
      <w:pPr>
        <w:pStyle w:val="Ttulo5"/>
        <w:ind w:left="1416"/>
        <w:rPr>
          <w:ins w:id="7781" w:author="Camilo Andrés Díaz Gómez" w:date="2023-03-17T00:19:00Z"/>
          <w:rFonts w:ascii="Times New Roman" w:hAnsi="Times New Roman" w:cs="Times New Roman"/>
          <w:b/>
          <w:bCs/>
          <w:color w:val="auto"/>
          <w:szCs w:val="24"/>
          <w:rPrChange w:id="7782" w:author="Camilo Andrés Díaz Gómez" w:date="2023-03-28T17:42:00Z">
            <w:rPr>
              <w:ins w:id="7783" w:author="Camilo Andrés Díaz Gómez" w:date="2023-03-17T00:19:00Z"/>
            </w:rPr>
          </w:rPrChange>
        </w:rPr>
        <w:pPrChange w:id="7784"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7785" w:author="Camilo Andrés Díaz Gómez" w:date="2023-03-17T21:19:00Z"/>
          <w:del w:id="7786" w:author="JUAN ESTEBAN CONTRERAS DIAZ" w:date="2023-03-24T12:11:00Z"/>
          <w:rFonts w:cs="Times New Roman"/>
          <w:szCs w:val="24"/>
        </w:rPr>
      </w:pPr>
    </w:p>
    <w:p w14:paraId="6C751871" w14:textId="36E6E2D2" w:rsidR="00ED1460" w:rsidRPr="002B569F" w:rsidDel="00EC2EEF" w:rsidRDefault="00A251FC">
      <w:pPr>
        <w:jc w:val="center"/>
        <w:rPr>
          <w:ins w:id="7787" w:author="Camilo Andrés Díaz Gómez" w:date="2023-03-17T21:19:00Z"/>
          <w:del w:id="7788" w:author="JUAN ESTEBAN CONTRERAS DIAZ" w:date="2023-03-24T12:11:00Z"/>
          <w:rFonts w:cs="Times New Roman"/>
          <w:szCs w:val="24"/>
        </w:rPr>
        <w:pPrChange w:id="7789" w:author="Camilo Andrés Díaz Gómez" w:date="2023-03-28T17:43:00Z">
          <w:pPr/>
        </w:pPrChange>
      </w:pPr>
      <w:ins w:id="7790" w:author="Camilo Andrés Díaz Gómez" w:date="2023-03-17T21:18:00Z">
        <w:del w:id="7791"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7792" w:author="Camilo Andrés Díaz Gómez" w:date="2023-03-17T21:22:00Z"/>
          <w:rFonts w:cs="Times New Roman"/>
          <w:szCs w:val="24"/>
        </w:rPr>
      </w:pPr>
    </w:p>
    <w:p w14:paraId="41F68D10" w14:textId="3C49CAFE" w:rsidR="00A251FC" w:rsidRPr="002B569F" w:rsidRDefault="00A251FC">
      <w:pPr>
        <w:ind w:left="708" w:firstLine="708"/>
        <w:rPr>
          <w:ins w:id="7793" w:author="Camilo Andrés Díaz Gómez" w:date="2023-03-17T21:22:00Z"/>
          <w:rFonts w:cs="Times New Roman"/>
          <w:szCs w:val="24"/>
        </w:rPr>
        <w:pPrChange w:id="7794" w:author="Camilo Andrés Díaz Gómez" w:date="2023-03-28T18:13:00Z">
          <w:pPr/>
        </w:pPrChange>
      </w:pPr>
      <w:ins w:id="7795"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7796" w:author="Camilo Andrés Díaz Gómez" w:date="2023-03-17T21:22:00Z">
        <w:r w:rsidRPr="002B569F">
          <w:rPr>
            <w:rFonts w:cs="Times New Roman"/>
            <w:szCs w:val="24"/>
          </w:rPr>
          <w:t xml:space="preserve"> para predecir la temperatura en función de la hora del día y la humedad. A </w:t>
        </w:r>
      </w:ins>
      <w:ins w:id="7797" w:author="Camilo Andrés Díaz Gómez" w:date="2023-03-17T21:23:00Z">
        <w:r w:rsidRPr="002B569F">
          <w:rPr>
            <w:rFonts w:cs="Times New Roman"/>
            <w:szCs w:val="24"/>
          </w:rPr>
          <w:t>continuación,</w:t>
        </w:r>
      </w:ins>
      <w:ins w:id="7798"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7799" w:author="Camilo Andrés Díaz Gómez" w:date="2023-03-17T21:22:00Z"/>
          <w:rFonts w:cs="Times New Roman"/>
          <w:szCs w:val="24"/>
        </w:rPr>
      </w:pPr>
    </w:p>
    <w:p w14:paraId="34504C04" w14:textId="77777777" w:rsidR="00A251FC" w:rsidRPr="002B569F" w:rsidRDefault="00A251FC">
      <w:pPr>
        <w:ind w:left="708" w:firstLine="708"/>
        <w:rPr>
          <w:ins w:id="7800" w:author="Camilo Andrés Díaz Gómez" w:date="2023-03-17T21:22:00Z"/>
          <w:rFonts w:cs="Times New Roman"/>
          <w:szCs w:val="24"/>
        </w:rPr>
        <w:pPrChange w:id="7801" w:author="Camilo Andrés Díaz Gómez" w:date="2023-03-28T18:13:00Z">
          <w:pPr/>
        </w:pPrChange>
      </w:pPr>
      <w:ins w:id="7802" w:author="Camilo Andrés Díaz Gómez" w:date="2023-03-17T21:22:00Z">
        <w:r w:rsidRPr="002B569F">
          <w:rPr>
            <w:rFonts w:cs="Times New Roman"/>
            <w:szCs w:val="24"/>
          </w:rPr>
          <w:t xml:space="preserve">X = </w:t>
        </w:r>
        <w:proofErr w:type="spellStart"/>
        <w:proofErr w:type="gramStart"/>
        <w:r w:rsidRPr="002B569F">
          <w:rPr>
            <w:rFonts w:cs="Times New Roman"/>
            <w:szCs w:val="24"/>
          </w:rPr>
          <w:t>dfAAnalisar</w:t>
        </w:r>
        <w:proofErr w:type="spellEnd"/>
        <w:r w:rsidRPr="002B569F">
          <w:rPr>
            <w:rFonts w:cs="Times New Roman"/>
            <w:szCs w:val="24"/>
          </w:rPr>
          <w:t>[</w:t>
        </w:r>
        <w:proofErr w:type="gramEnd"/>
        <w:r w:rsidRPr="002B569F">
          <w:rPr>
            <w:rFonts w:cs="Times New Roman"/>
            <w:szCs w:val="24"/>
          </w:rPr>
          <w:t xml:space="preserve">['Hora', 'Humedad']] y </w:t>
        </w:r>
        <w:proofErr w:type="spellStart"/>
        <w:r w:rsidRPr="002B569F">
          <w:rPr>
            <w:rFonts w:cs="Times New Roman"/>
            <w:szCs w:val="24"/>
          </w:rPr>
          <w:t>y</w:t>
        </w:r>
        <w:proofErr w:type="spellEnd"/>
        <w:r w:rsidRPr="002B569F">
          <w:rPr>
            <w:rFonts w:cs="Times New Roman"/>
            <w:szCs w:val="24"/>
          </w:rPr>
          <w:t xml:space="preserve"> = </w:t>
        </w:r>
        <w:proofErr w:type="spellStart"/>
        <w:r w:rsidRPr="002B569F">
          <w:rPr>
            <w:rFonts w:cs="Times New Roman"/>
            <w:szCs w:val="24"/>
          </w:rPr>
          <w:t>dfAAnalisar</w:t>
        </w:r>
        <w:proofErr w:type="spellEnd"/>
        <w:r w:rsidRPr="002B569F">
          <w:rPr>
            <w:rFonts w:cs="Times New Roman"/>
            <w:szCs w:val="24"/>
          </w:rPr>
          <w:t xml:space="preserve">['Temperatura']: Se separan los datos de entrada (X) y la salida (y) del conjunto de datos </w:t>
        </w:r>
        <w:proofErr w:type="spellStart"/>
        <w:r w:rsidRPr="002B569F">
          <w:rPr>
            <w:rFonts w:cs="Times New Roman"/>
            <w:szCs w:val="24"/>
          </w:rPr>
          <w:t>dfAAnalisar</w:t>
        </w:r>
        <w:proofErr w:type="spellEnd"/>
        <w:r w:rsidRPr="002B569F">
          <w:rPr>
            <w:rFonts w:cs="Times New Roman"/>
            <w:szCs w:val="24"/>
          </w:rPr>
          <w:t xml:space="preserve">, donde X contiene las columnas "Hora" y "Humedad" y </w:t>
        </w:r>
        <w:proofErr w:type="spellStart"/>
        <w:r w:rsidRPr="002B569F">
          <w:rPr>
            <w:rFonts w:cs="Times New Roman"/>
            <w:szCs w:val="24"/>
          </w:rPr>
          <w:t>y</w:t>
        </w:r>
        <w:proofErr w:type="spellEnd"/>
        <w:r w:rsidRPr="002B569F">
          <w:rPr>
            <w:rFonts w:cs="Times New Roman"/>
            <w:szCs w:val="24"/>
          </w:rPr>
          <w:t xml:space="preserve"> contiene la columna "Temperatura".</w:t>
        </w:r>
      </w:ins>
    </w:p>
    <w:p w14:paraId="07810E66" w14:textId="77777777" w:rsidR="00A251FC" w:rsidRPr="002B569F" w:rsidRDefault="00A251FC" w:rsidP="002B569F">
      <w:pPr>
        <w:rPr>
          <w:ins w:id="7803" w:author="Camilo Andrés Díaz Gómez" w:date="2023-03-17T21:22:00Z"/>
          <w:rFonts w:cs="Times New Roman"/>
          <w:szCs w:val="24"/>
        </w:rPr>
      </w:pPr>
    </w:p>
    <w:p w14:paraId="7D120377" w14:textId="77777777" w:rsidR="00A251FC" w:rsidRPr="002B569F" w:rsidRDefault="00A251FC">
      <w:pPr>
        <w:ind w:left="708" w:firstLine="708"/>
        <w:rPr>
          <w:ins w:id="7804" w:author="Camilo Andrés Díaz Gómez" w:date="2023-03-17T21:22:00Z"/>
          <w:rFonts w:cs="Times New Roman"/>
          <w:szCs w:val="24"/>
        </w:rPr>
        <w:pPrChange w:id="7805" w:author="Camilo Andrés Díaz Gómez" w:date="2023-03-28T18:14:00Z">
          <w:pPr/>
        </w:pPrChange>
      </w:pPr>
      <w:proofErr w:type="spellStart"/>
      <w:ins w:id="7806" w:author="Camilo Andrés Díaz Gómez" w:date="2023-03-17T21:22:00Z">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X_test</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xml:space="preserve">, </w:t>
        </w:r>
        <w:proofErr w:type="spellStart"/>
        <w:r w:rsidRPr="002B569F">
          <w:rPr>
            <w:rFonts w:cs="Times New Roman"/>
            <w:szCs w:val="24"/>
          </w:rPr>
          <w:t>y_test</w:t>
        </w:r>
        <w:proofErr w:type="spellEnd"/>
        <w:r w:rsidRPr="002B569F">
          <w:rPr>
            <w:rFonts w:cs="Times New Roman"/>
            <w:szCs w:val="24"/>
          </w:rPr>
          <w:t xml:space="preserve"> = </w:t>
        </w:r>
        <w:proofErr w:type="spellStart"/>
        <w:r w:rsidRPr="002B569F">
          <w:rPr>
            <w:rFonts w:cs="Times New Roman"/>
            <w:szCs w:val="24"/>
          </w:rPr>
          <w:t>train_test_</w:t>
        </w:r>
        <w:proofErr w:type="gramStart"/>
        <w:r w:rsidRPr="002B569F">
          <w:rPr>
            <w:rFonts w:cs="Times New Roman"/>
            <w:szCs w:val="24"/>
          </w:rPr>
          <w:t>split</w:t>
        </w:r>
        <w:proofErr w:type="spellEnd"/>
        <w:r w:rsidRPr="002B569F">
          <w:rPr>
            <w:rFonts w:cs="Times New Roman"/>
            <w:szCs w:val="24"/>
          </w:rPr>
          <w:t>(</w:t>
        </w:r>
        <w:proofErr w:type="gramEnd"/>
        <w:r w:rsidRPr="002B569F">
          <w:rPr>
            <w:rFonts w:cs="Times New Roman"/>
            <w:szCs w:val="24"/>
          </w:rPr>
          <w:t xml:space="preserve">X, y, </w:t>
        </w:r>
        <w:proofErr w:type="spellStart"/>
        <w:r w:rsidRPr="002B569F">
          <w:rPr>
            <w:rFonts w:cs="Times New Roman"/>
            <w:szCs w:val="24"/>
          </w:rPr>
          <w:t>test_size</w:t>
        </w:r>
        <w:proofErr w:type="spellEnd"/>
        <w:r w:rsidRPr="002B569F">
          <w:rPr>
            <w:rFonts w:cs="Times New Roman"/>
            <w:szCs w:val="24"/>
          </w:rPr>
          <w:t xml:space="preserve">=0.3, </w:t>
        </w:r>
        <w:proofErr w:type="spellStart"/>
        <w:r w:rsidRPr="002B569F">
          <w:rPr>
            <w:rFonts w:cs="Times New Roman"/>
            <w:szCs w:val="24"/>
          </w:rPr>
          <w:t>random_state</w:t>
        </w:r>
        <w:proofErr w:type="spellEnd"/>
        <w:r w:rsidRPr="002B569F">
          <w:rPr>
            <w:rFonts w:cs="Times New Roman"/>
            <w:szCs w:val="24"/>
          </w:rPr>
          <w:t>=42): Se divide el conjunto de datos en conjuntos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y de prueba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La variable </w:t>
        </w:r>
        <w:proofErr w:type="spellStart"/>
        <w:r w:rsidRPr="002B569F">
          <w:rPr>
            <w:rFonts w:cs="Times New Roman"/>
            <w:szCs w:val="24"/>
          </w:rPr>
          <w:t>test_size</w:t>
        </w:r>
        <w:proofErr w:type="spellEnd"/>
        <w:r w:rsidRPr="002B569F">
          <w:rPr>
            <w:rFonts w:cs="Times New Roman"/>
            <w:szCs w:val="24"/>
          </w:rPr>
          <w:t xml:space="preserve"> indica que el 30% de los datos se utilizarán para la prueba y </w:t>
        </w:r>
        <w:proofErr w:type="spellStart"/>
        <w:r w:rsidRPr="002B569F">
          <w:rPr>
            <w:rFonts w:cs="Times New Roman"/>
            <w:szCs w:val="24"/>
          </w:rPr>
          <w:t>random_state</w:t>
        </w:r>
        <w:proofErr w:type="spellEnd"/>
        <w:r w:rsidRPr="002B569F">
          <w:rPr>
            <w:rFonts w:cs="Times New Roman"/>
            <w:szCs w:val="24"/>
          </w:rPr>
          <w:t xml:space="preserve"> se utiliza para obtener los mismos resultados en cada ejecución del script.</w:t>
        </w:r>
      </w:ins>
    </w:p>
    <w:p w14:paraId="371BF713" w14:textId="77777777" w:rsidR="00A251FC" w:rsidRPr="002B569F" w:rsidRDefault="00A251FC" w:rsidP="002B569F">
      <w:pPr>
        <w:rPr>
          <w:ins w:id="7807" w:author="Camilo Andrés Díaz Gómez" w:date="2023-03-17T21:22:00Z"/>
          <w:rFonts w:cs="Times New Roman"/>
          <w:szCs w:val="24"/>
        </w:rPr>
      </w:pPr>
    </w:p>
    <w:p w14:paraId="46E25DB5" w14:textId="016877F5" w:rsidR="00A251FC" w:rsidRPr="002B569F" w:rsidRDefault="00A251FC">
      <w:pPr>
        <w:ind w:left="708" w:firstLine="708"/>
        <w:rPr>
          <w:ins w:id="7808" w:author="Camilo Andrés Díaz Gómez" w:date="2023-03-17T21:22:00Z"/>
          <w:rFonts w:cs="Times New Roman"/>
          <w:szCs w:val="24"/>
        </w:rPr>
        <w:pPrChange w:id="7809" w:author="Camilo Andrés Díaz Gómez" w:date="2023-03-28T18:14:00Z">
          <w:pPr/>
        </w:pPrChange>
      </w:pPr>
      <w:proofErr w:type="spellStart"/>
      <w:ins w:id="7810" w:author="Camilo Andrés Díaz Gómez" w:date="2023-03-17T21:23:00Z">
        <w:r w:rsidRPr="002B569F">
          <w:rPr>
            <w:rFonts w:cs="Times New Roman"/>
            <w:szCs w:val="24"/>
          </w:rPr>
          <w:t>S</w:t>
        </w:r>
      </w:ins>
      <w:ins w:id="7811" w:author="Camilo Andrés Díaz Gómez" w:date="2023-03-17T21:22:00Z">
        <w:r w:rsidRPr="002B569F">
          <w:rPr>
            <w:rFonts w:cs="Times New Roman"/>
            <w:szCs w:val="24"/>
          </w:rPr>
          <w:t>caler</w:t>
        </w:r>
        <w:proofErr w:type="spellEnd"/>
        <w:r w:rsidRPr="002B569F">
          <w:rPr>
            <w:rFonts w:cs="Times New Roman"/>
            <w:szCs w:val="24"/>
          </w:rPr>
          <w:t xml:space="preserve"> = </w:t>
        </w:r>
        <w:proofErr w:type="spellStart"/>
        <w:proofErr w:type="gramStart"/>
        <w:r w:rsidRPr="002B569F">
          <w:rPr>
            <w:rFonts w:cs="Times New Roman"/>
            <w:szCs w:val="24"/>
          </w:rPr>
          <w:t>StandardScaler</w:t>
        </w:r>
        <w:proofErr w:type="spellEnd"/>
        <w:r w:rsidRPr="002B569F">
          <w:rPr>
            <w:rFonts w:cs="Times New Roman"/>
            <w:szCs w:val="24"/>
          </w:rPr>
          <w:t>(</w:t>
        </w:r>
        <w:proofErr w:type="gramEnd"/>
        <w:r w:rsidRPr="002B569F">
          <w:rPr>
            <w:rFonts w:cs="Times New Roman"/>
            <w:szCs w:val="24"/>
          </w:rPr>
          <w:t xml:space="preserve">): Se crea un objeto de tipo </w:t>
        </w:r>
        <w:proofErr w:type="spellStart"/>
        <w:r w:rsidRPr="002B569F">
          <w:rPr>
            <w:rFonts w:cs="Times New Roman"/>
            <w:szCs w:val="24"/>
          </w:rPr>
          <w:t>StandardScaler</w:t>
        </w:r>
        <w:proofErr w:type="spellEnd"/>
        <w:r w:rsidRPr="002B569F">
          <w:rPr>
            <w:rFonts w:cs="Times New Roman"/>
            <w:szCs w:val="24"/>
          </w:rPr>
          <w:t>, que se utilizará para escalar los datos de entrada.</w:t>
        </w:r>
      </w:ins>
    </w:p>
    <w:p w14:paraId="7531BF5E" w14:textId="77777777" w:rsidR="00A251FC" w:rsidRPr="002B569F" w:rsidRDefault="00A251FC" w:rsidP="002B569F">
      <w:pPr>
        <w:rPr>
          <w:ins w:id="7812" w:author="Camilo Andrés Díaz Gómez" w:date="2023-03-17T21:22:00Z"/>
          <w:rFonts w:cs="Times New Roman"/>
          <w:szCs w:val="24"/>
        </w:rPr>
      </w:pPr>
    </w:p>
    <w:p w14:paraId="10877874" w14:textId="77777777" w:rsidR="00A251FC" w:rsidRPr="002B569F" w:rsidRDefault="00A251FC">
      <w:pPr>
        <w:ind w:left="708" w:firstLine="708"/>
        <w:rPr>
          <w:ins w:id="7813" w:author="Camilo Andrés Díaz Gómez" w:date="2023-03-17T21:22:00Z"/>
          <w:rFonts w:cs="Times New Roman"/>
          <w:szCs w:val="24"/>
        </w:rPr>
        <w:pPrChange w:id="7814" w:author="Camilo Andrés Díaz Gómez" w:date="2023-03-28T18:14:00Z">
          <w:pPr/>
        </w:pPrChange>
      </w:pPr>
      <w:proofErr w:type="spellStart"/>
      <w:ins w:id="7815" w:author="Camilo Andrés Díaz Gómez" w:date="2023-03-17T21:22:00Z">
        <w:r w:rsidRPr="002B569F">
          <w:rPr>
            <w:rFonts w:cs="Times New Roman"/>
            <w:szCs w:val="24"/>
          </w:rPr>
          <w:t>X_train</w:t>
        </w:r>
        <w:proofErr w:type="spellEnd"/>
        <w:r w:rsidRPr="002B569F">
          <w:rPr>
            <w:rFonts w:cs="Times New Roman"/>
            <w:szCs w:val="24"/>
          </w:rPr>
          <w:t xml:space="preserve"> = </w:t>
        </w:r>
        <w:proofErr w:type="spellStart"/>
        <w:r w:rsidRPr="002B569F">
          <w:rPr>
            <w:rFonts w:cs="Times New Roman"/>
            <w:szCs w:val="24"/>
          </w:rPr>
          <w:t>scaler.fit_transform</w:t>
        </w:r>
        <w:proofErr w:type="spellEnd"/>
        <w:r w:rsidRPr="002B569F">
          <w:rPr>
            <w:rFonts w:cs="Times New Roman"/>
            <w:szCs w:val="24"/>
          </w:rPr>
          <w:t>(</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X_test</w:t>
        </w:r>
        <w:proofErr w:type="spellEnd"/>
        <w:r w:rsidRPr="002B569F">
          <w:rPr>
            <w:rFonts w:cs="Times New Roman"/>
            <w:szCs w:val="24"/>
          </w:rPr>
          <w:t xml:space="preserve"> = </w:t>
        </w:r>
        <w:proofErr w:type="spellStart"/>
        <w:proofErr w:type="gramStart"/>
        <w:r w:rsidRPr="002B569F">
          <w:rPr>
            <w:rFonts w:cs="Times New Roman"/>
            <w:szCs w:val="24"/>
          </w:rPr>
          <w:t>scaler.transform</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xml:space="preserve">): Los datos de entrada se escalan utilizando el objeto </w:t>
        </w:r>
        <w:proofErr w:type="spellStart"/>
        <w:r w:rsidRPr="002B569F">
          <w:rPr>
            <w:rFonts w:cs="Times New Roman"/>
            <w:szCs w:val="24"/>
          </w:rPr>
          <w:t>scaler</w:t>
        </w:r>
        <w:proofErr w:type="spellEnd"/>
        <w:r w:rsidRPr="002B569F">
          <w:rPr>
            <w:rFonts w:cs="Times New Roman"/>
            <w:szCs w:val="24"/>
          </w:rPr>
          <w:t xml:space="preserve"> creado anteriormente.</w:t>
        </w:r>
      </w:ins>
    </w:p>
    <w:p w14:paraId="3824C4FF" w14:textId="77777777" w:rsidR="00A251FC" w:rsidRPr="002B569F" w:rsidRDefault="00A251FC" w:rsidP="002B569F">
      <w:pPr>
        <w:rPr>
          <w:ins w:id="7816" w:author="Camilo Andrés Díaz Gómez" w:date="2023-03-17T21:22:00Z"/>
          <w:rFonts w:cs="Times New Roman"/>
          <w:szCs w:val="24"/>
        </w:rPr>
      </w:pPr>
    </w:p>
    <w:p w14:paraId="75A62FB8" w14:textId="24ECF795" w:rsidR="00A251FC" w:rsidRPr="002B569F" w:rsidRDefault="00A251FC">
      <w:pPr>
        <w:ind w:left="708" w:firstLine="708"/>
        <w:rPr>
          <w:ins w:id="7817" w:author="Camilo Andrés Díaz Gómez" w:date="2023-03-17T21:22:00Z"/>
          <w:rFonts w:cs="Times New Roman"/>
          <w:szCs w:val="24"/>
        </w:rPr>
        <w:pPrChange w:id="7818" w:author="Camilo Andrés Díaz Gómez" w:date="2023-03-28T18:14:00Z">
          <w:pPr/>
        </w:pPrChange>
      </w:pPr>
      <w:ins w:id="7819" w:author="Camilo Andrés Díaz Gómez" w:date="2023-03-17T21:23:00Z">
        <w:r w:rsidRPr="002B569F">
          <w:rPr>
            <w:rFonts w:cs="Times New Roman"/>
            <w:szCs w:val="24"/>
          </w:rPr>
          <w:t>B</w:t>
        </w:r>
      </w:ins>
      <w:ins w:id="7820"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7821" w:author="Camilo Andrés Díaz Gómez" w:date="2023-03-17T21:22:00Z"/>
          <w:rFonts w:cs="Times New Roman"/>
          <w:szCs w:val="24"/>
        </w:rPr>
      </w:pPr>
    </w:p>
    <w:p w14:paraId="1CC3CF07" w14:textId="0FF39681" w:rsidR="00A251FC" w:rsidRPr="002B569F" w:rsidRDefault="00A251FC">
      <w:pPr>
        <w:ind w:left="708" w:firstLine="708"/>
        <w:rPr>
          <w:ins w:id="7822" w:author="Camilo Andrés Díaz Gómez" w:date="2023-03-17T21:22:00Z"/>
          <w:rFonts w:cs="Times New Roman"/>
          <w:szCs w:val="24"/>
        </w:rPr>
        <w:pPrChange w:id="7823" w:author="Camilo Andrés Díaz Gómez" w:date="2023-03-28T18:14:00Z">
          <w:pPr/>
        </w:pPrChange>
      </w:pPr>
      <w:proofErr w:type="spellStart"/>
      <w:ins w:id="7824" w:author="Camilo Andrés Díaz Gómez" w:date="2023-03-17T21:23:00Z">
        <w:r w:rsidRPr="002B569F">
          <w:rPr>
            <w:rFonts w:cs="Times New Roman"/>
            <w:szCs w:val="24"/>
          </w:rPr>
          <w:t>Fo</w:t>
        </w:r>
      </w:ins>
      <w:ins w:id="7825" w:author="Camilo Andrés Díaz Gómez" w:date="2023-03-17T21:22:00Z">
        <w:r w:rsidRPr="002B569F">
          <w:rPr>
            <w:rFonts w:cs="Times New Roman"/>
            <w:szCs w:val="24"/>
          </w:rPr>
          <w:t>r</w:t>
        </w:r>
        <w:proofErr w:type="spellEnd"/>
        <w:r w:rsidRPr="002B569F">
          <w:rPr>
            <w:rFonts w:cs="Times New Roman"/>
            <w:szCs w:val="24"/>
          </w:rPr>
          <w:t xml:space="preserve"> </w:t>
        </w:r>
        <w:proofErr w:type="spellStart"/>
        <w:r w:rsidRPr="002B569F">
          <w:rPr>
            <w:rFonts w:cs="Times New Roman"/>
            <w:szCs w:val="24"/>
          </w:rPr>
          <w:t>hidden_layer_sizes</w:t>
        </w:r>
        <w:proofErr w:type="spellEnd"/>
        <w:r w:rsidRPr="002B569F">
          <w:rPr>
            <w:rFonts w:cs="Times New Roman"/>
            <w:szCs w:val="24"/>
          </w:rPr>
          <w:t xml:space="preserve"> in [(100,), (50, 50), (25, 25, </w:t>
        </w:r>
        <w:proofErr w:type="gramStart"/>
        <w:r w:rsidRPr="002B569F">
          <w:rPr>
            <w:rFonts w:cs="Times New Roman"/>
            <w:szCs w:val="24"/>
          </w:rPr>
          <w:t>25)]::</w:t>
        </w:r>
        <w:proofErr w:type="gramEnd"/>
        <w:r w:rsidRPr="002B569F">
          <w:rPr>
            <w:rFonts w:cs="Times New Roman"/>
            <w:szCs w:val="24"/>
          </w:rPr>
          <w:t xml:space="preserve"> Se inicia un bucle </w:t>
        </w:r>
        <w:proofErr w:type="spellStart"/>
        <w:r w:rsidRPr="002B569F">
          <w:rPr>
            <w:rFonts w:cs="Times New Roman"/>
            <w:szCs w:val="24"/>
          </w:rPr>
          <w:t>for</w:t>
        </w:r>
        <w:proofErr w:type="spellEnd"/>
        <w:r w:rsidRPr="002B569F">
          <w:rPr>
            <w:rFonts w:cs="Times New Roman"/>
            <w:szCs w:val="24"/>
          </w:rPr>
          <w:t xml:space="preserve"> que recorre diferentes configuraciones de capas ocultas en la </w:t>
        </w:r>
      </w:ins>
      <w:r w:rsidR="00D56345">
        <w:rPr>
          <w:rFonts w:cs="Times New Roman"/>
          <w:szCs w:val="24"/>
        </w:rPr>
        <w:t>Red Neuronal</w:t>
      </w:r>
      <w:ins w:id="7826"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7827" w:author="Camilo Andrés Díaz Gómez" w:date="2023-03-17T21:22:00Z"/>
          <w:rFonts w:cs="Times New Roman"/>
          <w:szCs w:val="24"/>
        </w:rPr>
      </w:pPr>
    </w:p>
    <w:p w14:paraId="111CACFB" w14:textId="3DA86850" w:rsidR="00A251FC" w:rsidRPr="002B569F" w:rsidRDefault="00A251FC">
      <w:pPr>
        <w:ind w:left="708" w:firstLine="708"/>
        <w:rPr>
          <w:ins w:id="7828" w:author="Camilo Andrés Díaz Gómez" w:date="2023-03-17T21:22:00Z"/>
          <w:rFonts w:cs="Times New Roman"/>
          <w:szCs w:val="24"/>
        </w:rPr>
        <w:pPrChange w:id="7829" w:author="Camilo Andrés Díaz Gómez" w:date="2023-03-28T18:14:00Z">
          <w:pPr/>
        </w:pPrChange>
      </w:pPr>
      <w:proofErr w:type="spellStart"/>
      <w:ins w:id="7830" w:author="Camilo Andrés Díaz Gómez" w:date="2023-03-17T21:23:00Z">
        <w:r w:rsidRPr="002B569F">
          <w:rPr>
            <w:rFonts w:cs="Times New Roman"/>
            <w:szCs w:val="24"/>
          </w:rPr>
          <w:t>F</w:t>
        </w:r>
      </w:ins>
      <w:ins w:id="7831"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alpha</w:t>
        </w:r>
        <w:proofErr w:type="spellEnd"/>
        <w:r w:rsidRPr="002B569F">
          <w:rPr>
            <w:rFonts w:cs="Times New Roman"/>
            <w:szCs w:val="24"/>
          </w:rPr>
          <w:t>, que se utiliza como un parámetro de regularización para evitar el sobreajuste del modelo.</w:t>
        </w:r>
      </w:ins>
    </w:p>
    <w:p w14:paraId="1424DD12" w14:textId="77777777" w:rsidR="00A251FC" w:rsidRPr="002B569F" w:rsidRDefault="00A251FC" w:rsidP="002B569F">
      <w:pPr>
        <w:rPr>
          <w:ins w:id="7832" w:author="Camilo Andrés Díaz Gómez" w:date="2023-03-17T21:22:00Z"/>
          <w:rFonts w:cs="Times New Roman"/>
          <w:szCs w:val="24"/>
        </w:rPr>
      </w:pPr>
    </w:p>
    <w:p w14:paraId="6541C4BE" w14:textId="7FEDE69D" w:rsidR="00A251FC" w:rsidRPr="002B569F" w:rsidRDefault="00A251FC">
      <w:pPr>
        <w:ind w:left="708" w:firstLine="708"/>
        <w:rPr>
          <w:ins w:id="7833" w:author="Camilo Andrés Díaz Gómez" w:date="2023-03-17T21:22:00Z"/>
          <w:rFonts w:cs="Times New Roman"/>
          <w:szCs w:val="24"/>
        </w:rPr>
        <w:pPrChange w:id="7834" w:author="Camilo Andrés Díaz Gómez" w:date="2023-03-28T18:14:00Z">
          <w:pPr/>
        </w:pPrChange>
      </w:pPr>
      <w:proofErr w:type="spellStart"/>
      <w:ins w:id="7835" w:author="Camilo Andrés Díaz Gómez" w:date="2023-03-17T21:23:00Z">
        <w:r w:rsidRPr="002B569F">
          <w:rPr>
            <w:rFonts w:cs="Times New Roman"/>
            <w:szCs w:val="24"/>
          </w:rPr>
          <w:t>F</w:t>
        </w:r>
      </w:ins>
      <w:ins w:id="7836"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learning_rate_init</w:t>
        </w:r>
        <w:proofErr w:type="spellEnd"/>
        <w:r w:rsidRPr="002B569F">
          <w:rPr>
            <w:rFonts w:cs="Times New Roman"/>
            <w:szCs w:val="24"/>
          </w:rPr>
          <w:t xml:space="preserve">, que se utiliza para ajustar la tasa de aprendizaje de la </w:t>
        </w:r>
      </w:ins>
      <w:r w:rsidR="00D56345">
        <w:rPr>
          <w:rFonts w:cs="Times New Roman"/>
          <w:szCs w:val="24"/>
        </w:rPr>
        <w:t>Red Neuronal</w:t>
      </w:r>
      <w:ins w:id="7837" w:author="Camilo Andrés Díaz Gómez" w:date="2023-03-17T21:22:00Z">
        <w:r w:rsidRPr="002B569F">
          <w:rPr>
            <w:rFonts w:cs="Times New Roman"/>
            <w:szCs w:val="24"/>
          </w:rPr>
          <w:t>.</w:t>
        </w:r>
      </w:ins>
    </w:p>
    <w:p w14:paraId="2725989F" w14:textId="77777777" w:rsidR="00A251FC" w:rsidRPr="002B569F" w:rsidRDefault="00A251FC" w:rsidP="002B569F">
      <w:pPr>
        <w:rPr>
          <w:ins w:id="7838" w:author="Camilo Andrés Díaz Gómez" w:date="2023-03-17T21:22:00Z"/>
          <w:rFonts w:cs="Times New Roman"/>
          <w:szCs w:val="24"/>
        </w:rPr>
      </w:pPr>
    </w:p>
    <w:p w14:paraId="685CDF4E" w14:textId="1321C9B8" w:rsidR="00A251FC" w:rsidRPr="002B569F" w:rsidRDefault="00A251FC">
      <w:pPr>
        <w:ind w:left="708" w:firstLine="708"/>
        <w:rPr>
          <w:ins w:id="7839" w:author="Camilo Andrés Díaz Gómez" w:date="2023-03-17T21:22:00Z"/>
          <w:rFonts w:cs="Times New Roman"/>
          <w:szCs w:val="24"/>
        </w:rPr>
        <w:pPrChange w:id="7840" w:author="Camilo Andrés Díaz Gómez" w:date="2023-03-28T18:14:00Z">
          <w:pPr/>
        </w:pPrChange>
      </w:pPr>
      <w:proofErr w:type="spellStart"/>
      <w:ins w:id="7841" w:author="Camilo Andrés Díaz Gómez" w:date="2023-03-17T21:23:00Z">
        <w:r w:rsidRPr="002B569F">
          <w:rPr>
            <w:rFonts w:cs="Times New Roman"/>
            <w:szCs w:val="24"/>
          </w:rPr>
          <w:t>M</w:t>
        </w:r>
      </w:ins>
      <w:ins w:id="7842" w:author="Camilo Andrés Díaz Gómez" w:date="2023-03-17T21:22:00Z">
        <w:r w:rsidRPr="002B569F">
          <w:rPr>
            <w:rFonts w:cs="Times New Roman"/>
            <w:szCs w:val="24"/>
          </w:rPr>
          <w:t>odel</w:t>
        </w:r>
        <w:proofErr w:type="spellEnd"/>
        <w:r w:rsidRPr="002B569F">
          <w:rPr>
            <w:rFonts w:cs="Times New Roman"/>
            <w:szCs w:val="24"/>
          </w:rPr>
          <w:t xml:space="preserve"> = </w:t>
        </w:r>
        <w:proofErr w:type="spellStart"/>
        <w:proofErr w:type="gramStart"/>
        <w:r w:rsidRPr="002B569F">
          <w:rPr>
            <w:rFonts w:cs="Times New Roman"/>
            <w:szCs w:val="24"/>
          </w:rPr>
          <w:t>MLPRegressor</w:t>
        </w:r>
        <w:proofErr w:type="spellEnd"/>
        <w:r w:rsidRPr="002B569F">
          <w:rPr>
            <w:rFonts w:cs="Times New Roman"/>
            <w:szCs w:val="24"/>
          </w:rPr>
          <w:t>(</w:t>
        </w:r>
        <w:proofErr w:type="spellStart"/>
        <w:proofErr w:type="gramEnd"/>
        <w:r w:rsidRPr="002B569F">
          <w:rPr>
            <w:rFonts w:cs="Times New Roman"/>
            <w:szCs w:val="24"/>
          </w:rPr>
          <w:t>hidden_layer_sizes</w:t>
        </w:r>
        <w:proofErr w:type="spellEnd"/>
        <w:r w:rsidRPr="002B569F">
          <w:rPr>
            <w:rFonts w:cs="Times New Roman"/>
            <w:szCs w:val="24"/>
          </w:rPr>
          <w:t>=</w:t>
        </w:r>
        <w:proofErr w:type="spellStart"/>
        <w:r w:rsidRPr="002B569F">
          <w:rPr>
            <w:rFonts w:cs="Times New Roman"/>
            <w:szCs w:val="24"/>
          </w:rPr>
          <w:t>hidden_layer_sizes</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w:t>
        </w:r>
        <w:proofErr w:type="spellStart"/>
        <w:r w:rsidRPr="002B569F">
          <w:rPr>
            <w:rFonts w:cs="Times New Roman"/>
            <w:szCs w:val="24"/>
          </w:rPr>
          <w:t>alpha</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w:t>
        </w:r>
        <w:proofErr w:type="spellStart"/>
        <w:r w:rsidRPr="002B569F">
          <w:rPr>
            <w:rFonts w:cs="Times New Roman"/>
            <w:szCs w:val="24"/>
          </w:rPr>
          <w:t>learning_rate_init</w:t>
        </w:r>
        <w:proofErr w:type="spellEnd"/>
        <w:r w:rsidRPr="002B569F">
          <w:rPr>
            <w:rFonts w:cs="Times New Roman"/>
            <w:szCs w:val="24"/>
          </w:rPr>
          <w:t xml:space="preserve">, </w:t>
        </w:r>
        <w:proofErr w:type="spellStart"/>
        <w:r w:rsidRPr="002B569F">
          <w:rPr>
            <w:rFonts w:cs="Times New Roman"/>
            <w:szCs w:val="24"/>
          </w:rPr>
          <w:t>random_state</w:t>
        </w:r>
        <w:proofErr w:type="spellEnd"/>
        <w:r w:rsidRPr="002B569F">
          <w:rPr>
            <w:rFonts w:cs="Times New Roman"/>
            <w:szCs w:val="24"/>
          </w:rPr>
          <w:t xml:space="preserve">=42): Se crea un objeto de tipo </w:t>
        </w:r>
        <w:proofErr w:type="spellStart"/>
        <w:r w:rsidRPr="002B569F">
          <w:rPr>
            <w:rFonts w:cs="Times New Roman"/>
            <w:szCs w:val="24"/>
          </w:rPr>
          <w:t>MLPRegressor</w:t>
        </w:r>
        <w:proofErr w:type="spellEnd"/>
        <w:r w:rsidRPr="002B569F">
          <w:rPr>
            <w:rFonts w:cs="Times New Roman"/>
            <w:szCs w:val="24"/>
          </w:rPr>
          <w:t xml:space="preserve"> (regresor de </w:t>
        </w:r>
      </w:ins>
      <w:r w:rsidR="00D56345">
        <w:rPr>
          <w:rFonts w:cs="Times New Roman"/>
          <w:szCs w:val="24"/>
        </w:rPr>
        <w:t>Red Neuronal</w:t>
      </w:r>
      <w:ins w:id="7843"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7844" w:author="Camilo Andrés Díaz Gómez" w:date="2023-03-17T21:22:00Z"/>
          <w:rFonts w:cs="Times New Roman"/>
          <w:szCs w:val="24"/>
        </w:rPr>
      </w:pPr>
    </w:p>
    <w:p w14:paraId="7D12C5F8" w14:textId="3496B42E" w:rsidR="00A251FC" w:rsidRPr="002B569F" w:rsidRDefault="00A251FC">
      <w:pPr>
        <w:ind w:left="708" w:firstLine="708"/>
        <w:rPr>
          <w:ins w:id="7845" w:author="Camilo Andrés Díaz Gómez" w:date="2023-03-17T21:22:00Z"/>
          <w:rFonts w:cs="Times New Roman"/>
          <w:szCs w:val="24"/>
        </w:rPr>
        <w:pPrChange w:id="7846" w:author="Camilo Andrés Díaz Gómez" w:date="2023-03-28T18:14:00Z">
          <w:pPr/>
        </w:pPrChange>
      </w:pPr>
      <w:proofErr w:type="spellStart"/>
      <w:proofErr w:type="gramStart"/>
      <w:ins w:id="7847" w:author="Camilo Andrés Díaz Gómez" w:date="2023-03-17T21:23:00Z">
        <w:r w:rsidRPr="002B569F">
          <w:rPr>
            <w:rFonts w:cs="Times New Roman"/>
            <w:szCs w:val="24"/>
          </w:rPr>
          <w:t>M</w:t>
        </w:r>
      </w:ins>
      <w:ins w:id="7848" w:author="Camilo Andrés Díaz Gómez" w:date="2023-03-17T21:22:00Z">
        <w:r w:rsidRPr="002B569F">
          <w:rPr>
            <w:rFonts w:cs="Times New Roman"/>
            <w:szCs w:val="24"/>
          </w:rPr>
          <w:t>odel.fit</w:t>
        </w:r>
        <w:proofErr w:type="spellEnd"/>
        <w:r w:rsidRPr="002B569F">
          <w:rPr>
            <w:rFonts w:cs="Times New Roman"/>
            <w:szCs w:val="24"/>
          </w:rPr>
          <w:t>(</w:t>
        </w:r>
        <w:proofErr w:type="spellStart"/>
        <w:proofErr w:type="gramEnd"/>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Se entrena el modelo utilizando los datos de entrenamiento.</w:t>
        </w:r>
      </w:ins>
    </w:p>
    <w:p w14:paraId="5441B693" w14:textId="77777777" w:rsidR="00A251FC" w:rsidRPr="002B569F" w:rsidRDefault="00A251FC" w:rsidP="002B569F">
      <w:pPr>
        <w:rPr>
          <w:ins w:id="7849" w:author="Camilo Andrés Díaz Gómez" w:date="2023-03-17T21:22:00Z"/>
          <w:rFonts w:cs="Times New Roman"/>
          <w:szCs w:val="24"/>
        </w:rPr>
      </w:pPr>
    </w:p>
    <w:p w14:paraId="4A61B38D" w14:textId="13E126B2" w:rsidR="00352D18" w:rsidRPr="002B569F" w:rsidRDefault="00A251FC">
      <w:pPr>
        <w:ind w:left="708" w:firstLine="708"/>
        <w:rPr>
          <w:ins w:id="7850" w:author="JUAN ESTEBAN CONTRERAS DIAZ" w:date="2023-03-24T12:11:00Z"/>
          <w:rFonts w:cs="Times New Roman"/>
          <w:szCs w:val="24"/>
        </w:rPr>
        <w:pPrChange w:id="7851" w:author="Camilo Andrés Díaz Gómez" w:date="2023-03-28T18:14:00Z">
          <w:pPr>
            <w:ind w:firstLine="708"/>
          </w:pPr>
        </w:pPrChange>
      </w:pPr>
      <w:proofErr w:type="spellStart"/>
      <w:ins w:id="7852" w:author="Camilo Andrés Díaz Gómez" w:date="2023-03-17T21:23:00Z">
        <w:r w:rsidRPr="002B569F">
          <w:rPr>
            <w:rFonts w:cs="Times New Roman"/>
            <w:szCs w:val="24"/>
          </w:rPr>
          <w:lastRenderedPageBreak/>
          <w:t>Y</w:t>
        </w:r>
      </w:ins>
      <w:ins w:id="7853" w:author="Camilo Andrés Díaz Gómez" w:date="2023-03-17T21:22:00Z">
        <w:r w:rsidRPr="002B569F">
          <w:rPr>
            <w:rFonts w:cs="Times New Roman"/>
            <w:szCs w:val="24"/>
          </w:rPr>
          <w:t>_pred</w:t>
        </w:r>
        <w:proofErr w:type="spellEnd"/>
        <w:r w:rsidRPr="002B569F">
          <w:rPr>
            <w:rFonts w:cs="Times New Roman"/>
            <w:szCs w:val="24"/>
          </w:rPr>
          <w:t xml:space="preserve"> = </w:t>
        </w:r>
        <w:proofErr w:type="spellStart"/>
        <w:proofErr w:type="gramStart"/>
        <w:r w:rsidRPr="002B569F">
          <w:rPr>
            <w:rFonts w:cs="Times New Roman"/>
            <w:szCs w:val="24"/>
          </w:rPr>
          <w:t>model.predict</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y r2 = r2_score(</w:t>
        </w:r>
        <w:proofErr w:type="spellStart"/>
        <w:r w:rsidRPr="002B569F">
          <w:rPr>
            <w:rFonts w:cs="Times New Roman"/>
            <w:szCs w:val="24"/>
          </w:rPr>
          <w:t>y_test</w:t>
        </w:r>
        <w:proofErr w:type="spellEnd"/>
        <w:r w:rsidRPr="002B569F">
          <w:rPr>
            <w:rFonts w:cs="Times New Roman"/>
            <w:szCs w:val="24"/>
          </w:rPr>
          <w:t xml:space="preserve">, </w:t>
        </w:r>
        <w:proofErr w:type="spellStart"/>
        <w:r w:rsidRPr="002B569F">
          <w:rPr>
            <w:rFonts w:cs="Times New Roman"/>
            <w:szCs w:val="24"/>
          </w:rPr>
          <w:t>y_pred</w:t>
        </w:r>
        <w:proofErr w:type="spellEnd"/>
        <w:r w:rsidRPr="002B569F">
          <w:rPr>
            <w:rFonts w:cs="Times New Roman"/>
            <w:szCs w:val="24"/>
          </w:rPr>
          <w:t>): Se utilizan los datos de prueba para evaluar el modelo y se calcula el valor de R cuadrado (r2) para medir su desempeño</w:t>
        </w:r>
      </w:ins>
      <w:ins w:id="7854" w:author="Steff Guzmán" w:date="2023-03-24T15:37:00Z">
        <w:r w:rsidR="00B1585C" w:rsidRPr="002B569F">
          <w:rPr>
            <w:rFonts w:cs="Times New Roman"/>
            <w:szCs w:val="24"/>
          </w:rPr>
          <w:t xml:space="preserve"> (ver Figura 34)</w:t>
        </w:r>
      </w:ins>
      <w:ins w:id="7855" w:author="Camilo Andrés Díaz Gómez" w:date="2023-03-17T21:22:00Z">
        <w:del w:id="7856"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7857" w:author="Steff Guzmán" w:date="2023-03-24T16:53:00Z"/>
          <w:rFonts w:cs="Times New Roman"/>
          <w:szCs w:val="24"/>
        </w:rPr>
        <w:pPrChange w:id="7858" w:author="Camilo Andrés Díaz Gómez" w:date="2023-03-28T17:43:00Z">
          <w:pPr>
            <w:pStyle w:val="Descripcin"/>
          </w:pPr>
        </w:pPrChange>
      </w:pPr>
    </w:p>
    <w:p w14:paraId="2707BA4D" w14:textId="399F9A95" w:rsidR="00842F9D" w:rsidRPr="002B569F" w:rsidRDefault="00842F9D">
      <w:pPr>
        <w:pStyle w:val="Descripcin"/>
        <w:spacing w:line="360" w:lineRule="auto"/>
        <w:rPr>
          <w:ins w:id="7859" w:author="Steff Guzmán" w:date="2023-03-24T16:53:00Z"/>
          <w:rFonts w:cs="Times New Roman"/>
          <w:szCs w:val="24"/>
        </w:rPr>
        <w:pPrChange w:id="7860" w:author="Camilo Andrés Díaz Gómez" w:date="2023-03-28T17:43:00Z">
          <w:pPr>
            <w:pStyle w:val="Descripcin"/>
          </w:pPr>
        </w:pPrChange>
      </w:pPr>
      <w:bookmarkStart w:id="7861" w:name="_Toc130919869"/>
      <w:ins w:id="7862"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33</w:t>
      </w:r>
      <w:ins w:id="7863" w:author="Steff Guzmán" w:date="2023-03-24T15:13:00Z">
        <w:r w:rsidRPr="002B569F">
          <w:rPr>
            <w:rFonts w:cs="Times New Roman"/>
            <w:szCs w:val="24"/>
          </w:rPr>
          <w:fldChar w:fldCharType="end"/>
        </w:r>
      </w:ins>
      <w:ins w:id="7864"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7865"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866" w:author="JHONATAN MAURICIO VILLARREAL CORREDOR" w:date="2023-03-24T18:01:00Z">
        <w:r w:rsidR="00BA5E14" w:rsidRPr="002B569F">
          <w:rPr>
            <w:rFonts w:cs="Times New Roman"/>
            <w:b w:val="0"/>
            <w:bCs/>
            <w:i/>
            <w:iCs w:val="0"/>
            <w:szCs w:val="24"/>
            <w:rPrChange w:id="7867"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7861"/>
    </w:p>
    <w:p w14:paraId="68F0D172" w14:textId="77777777" w:rsidR="00717998" w:rsidRPr="002B569F" w:rsidRDefault="00717998">
      <w:pPr>
        <w:rPr>
          <w:ins w:id="7868" w:author="Steff Guzmán" w:date="2023-03-24T15:13:00Z"/>
          <w:rFonts w:cs="Times New Roman"/>
          <w:rPrChange w:id="7869" w:author="Camilo Andrés Díaz Gómez" w:date="2023-03-28T17:42:00Z">
            <w:rPr>
              <w:ins w:id="7870" w:author="Steff Guzmán" w:date="2023-03-24T15:13:00Z"/>
              <w:rFonts w:cs="Times New Roman"/>
              <w:noProof/>
              <w:szCs w:val="24"/>
            </w:rPr>
          </w:rPrChange>
        </w:rPr>
        <w:pPrChange w:id="7871" w:author="Camilo Andrés Díaz Gómez" w:date="2023-03-28T17:43:00Z">
          <w:pPr>
            <w:ind w:firstLine="708"/>
          </w:pPr>
        </w:pPrChange>
      </w:pPr>
    </w:p>
    <w:p w14:paraId="56F42020" w14:textId="6D354138" w:rsidR="00EC2EEF" w:rsidRPr="002B569F" w:rsidRDefault="00EC2EEF" w:rsidP="002B569F">
      <w:pPr>
        <w:ind w:firstLine="708"/>
        <w:rPr>
          <w:ins w:id="7872" w:author="Camilo Andrés Díaz Gómez" w:date="2023-03-21T20:40:00Z"/>
          <w:rFonts w:cs="Times New Roman"/>
          <w:szCs w:val="24"/>
        </w:rPr>
      </w:pPr>
      <w:ins w:id="7873"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7874" w:author="Camilo Andrés Díaz Gómez" w:date="2023-03-28T15:22:00Z"/>
          <w:rFonts w:cs="Times New Roman"/>
          <w:i/>
          <w:iCs/>
          <w:szCs w:val="24"/>
        </w:rPr>
      </w:pPr>
    </w:p>
    <w:p w14:paraId="3162E14D" w14:textId="558329C5" w:rsidR="00B1585C" w:rsidRPr="002B569F" w:rsidRDefault="00B1585C" w:rsidP="002B569F">
      <w:pPr>
        <w:jc w:val="left"/>
        <w:rPr>
          <w:ins w:id="7875" w:author="Steff Guzmán" w:date="2023-03-24T15:45:00Z"/>
          <w:rFonts w:cs="Times New Roman"/>
          <w:i/>
          <w:iCs/>
          <w:szCs w:val="24"/>
        </w:rPr>
      </w:pPr>
      <w:ins w:id="7876"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7877" w:author="Steff Guzmán" w:date="2023-03-24T16:53:00Z"/>
          <w:del w:id="7878" w:author="Camilo Andrés Díaz Gómez" w:date="2023-03-28T15:22:00Z"/>
          <w:rFonts w:cs="Times New Roman"/>
          <w:szCs w:val="24"/>
        </w:rPr>
      </w:pPr>
    </w:p>
    <w:p w14:paraId="7874275E" w14:textId="5BE7168F" w:rsidR="00717998" w:rsidRPr="002B569F" w:rsidDel="00C038A4" w:rsidRDefault="00717998">
      <w:pPr>
        <w:ind w:firstLine="708"/>
        <w:rPr>
          <w:ins w:id="7879" w:author="Steff Guzmán" w:date="2023-03-24T16:53:00Z"/>
          <w:del w:id="7880" w:author="Camilo Andrés Díaz Gómez" w:date="2023-03-28T15:22:00Z"/>
          <w:rFonts w:cs="Times New Roman"/>
          <w:szCs w:val="24"/>
        </w:rPr>
      </w:pPr>
    </w:p>
    <w:p w14:paraId="5F1B9882" w14:textId="77777777" w:rsidR="00717998" w:rsidRPr="002B569F" w:rsidRDefault="00717998">
      <w:pPr>
        <w:ind w:firstLine="708"/>
        <w:rPr>
          <w:ins w:id="7881" w:author="Camilo Andrés Díaz Gómez" w:date="2023-03-21T20:40:00Z"/>
          <w:rFonts w:cs="Times New Roman"/>
          <w:rPrChange w:id="7882" w:author="Camilo Andrés Díaz Gómez" w:date="2023-03-28T17:42:00Z">
            <w:rPr>
              <w:ins w:id="7883" w:author="Camilo Andrés Díaz Gómez" w:date="2023-03-21T20:40:00Z"/>
              <w:rFonts w:ascii="Times New Roman" w:hAnsi="Times New Roman" w:cs="Times New Roman"/>
              <w:b/>
              <w:bCs/>
              <w:color w:val="auto"/>
            </w:rPr>
          </w:rPrChange>
        </w:rPr>
        <w:pPrChange w:id="7884" w:author="Camilo Andrés Díaz Gómez" w:date="2023-03-28T17:43:00Z">
          <w:pPr>
            <w:pStyle w:val="Ttulo3"/>
          </w:pPr>
        </w:pPrChange>
      </w:pPr>
    </w:p>
    <w:p w14:paraId="5598CF61" w14:textId="7C2C4BB7" w:rsidR="00247E6E" w:rsidRPr="002B569F" w:rsidRDefault="00247E6E">
      <w:pPr>
        <w:pStyle w:val="Ttulo4"/>
        <w:ind w:left="708"/>
        <w:rPr>
          <w:ins w:id="7885" w:author="Camilo Andrés Díaz Gómez" w:date="2023-03-17T23:55:00Z"/>
          <w:rFonts w:ascii="Times New Roman" w:hAnsi="Times New Roman" w:cs="Times New Roman"/>
          <w:b/>
          <w:bCs/>
          <w:color w:val="auto"/>
          <w:rPrChange w:id="7886" w:author="Camilo Andrés Díaz Gómez" w:date="2023-03-28T17:42:00Z">
            <w:rPr>
              <w:ins w:id="7887" w:author="Camilo Andrés Díaz Gómez" w:date="2023-03-17T23:55:00Z"/>
            </w:rPr>
          </w:rPrChange>
        </w:rPr>
        <w:pPrChange w:id="7888" w:author="Camilo Andrés Díaz Gómez" w:date="2023-03-28T17:43:00Z">
          <w:pPr>
            <w:pStyle w:val="Ttulo3"/>
          </w:pPr>
        </w:pPrChange>
      </w:pPr>
      <w:ins w:id="7889" w:author="Camilo Andrés Díaz Gómez" w:date="2023-03-17T23:55:00Z">
        <w:r w:rsidRPr="002B569F">
          <w:rPr>
            <w:rFonts w:ascii="Times New Roman" w:hAnsi="Times New Roman" w:cs="Times New Roman"/>
            <w:b/>
            <w:bCs/>
            <w:color w:val="auto"/>
            <w:szCs w:val="24"/>
            <w:rPrChange w:id="7890" w:author="Camilo Andrés Díaz Gómez" w:date="2023-03-28T17:42:00Z">
              <w:rPr>
                <w:i/>
                <w:iCs/>
              </w:rPr>
            </w:rPrChange>
          </w:rPr>
          <w:t>Pruebas</w:t>
        </w:r>
      </w:ins>
    </w:p>
    <w:p w14:paraId="1C773CFA" w14:textId="628CEC35" w:rsidR="00247E6E" w:rsidRPr="002B569F" w:rsidDel="00EC2EEF" w:rsidRDefault="00247E6E">
      <w:pPr>
        <w:rPr>
          <w:ins w:id="7891" w:author="Camilo Andrés Díaz Gómez" w:date="2023-03-17T21:22:00Z"/>
          <w:del w:id="7892" w:author="JUAN ESTEBAN CONTRERAS DIAZ" w:date="2023-03-24T12:11:00Z"/>
          <w:rFonts w:cs="Times New Roman"/>
          <w:szCs w:val="24"/>
        </w:rPr>
      </w:pPr>
    </w:p>
    <w:p w14:paraId="4F5AAFB1" w14:textId="60041BD0" w:rsidR="00567F5D" w:rsidRPr="002B569F" w:rsidDel="00EC2EEF" w:rsidRDefault="000F282E">
      <w:pPr>
        <w:ind w:firstLine="708"/>
        <w:jc w:val="center"/>
        <w:rPr>
          <w:ins w:id="7893" w:author="Camilo Andrés Díaz Gómez" w:date="2023-03-17T21:36:00Z"/>
          <w:del w:id="7894" w:author="JUAN ESTEBAN CONTRERAS DIAZ" w:date="2023-03-24T12:11:00Z"/>
          <w:rFonts w:cs="Times New Roman"/>
          <w:szCs w:val="24"/>
        </w:rPr>
        <w:pPrChange w:id="7895" w:author="Camilo Andrés Díaz Gómez" w:date="2023-03-28T17:43:00Z">
          <w:pPr>
            <w:ind w:firstLine="708"/>
          </w:pPr>
        </w:pPrChange>
      </w:pPr>
      <w:ins w:id="7896" w:author="Camilo Andrés Díaz Gómez" w:date="2023-03-17T21:36:00Z">
        <w:del w:id="7897"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7898" w:author="Camilo Andrés Díaz Gómez" w:date="2023-03-17T21:36:00Z"/>
          <w:rFonts w:cs="Times New Roman"/>
          <w:szCs w:val="24"/>
        </w:rPr>
      </w:pPr>
    </w:p>
    <w:p w14:paraId="36C0FC68" w14:textId="57D70874" w:rsidR="000F282E" w:rsidRPr="002B569F" w:rsidRDefault="000F282E" w:rsidP="002B569F">
      <w:pPr>
        <w:ind w:firstLine="708"/>
        <w:rPr>
          <w:ins w:id="7899" w:author="Camilo Andrés Díaz Gómez" w:date="2023-03-17T21:37:00Z"/>
          <w:rFonts w:cs="Times New Roman"/>
          <w:szCs w:val="24"/>
        </w:rPr>
      </w:pPr>
      <w:ins w:id="7900" w:author="Camilo Andrés Díaz Gómez" w:date="2023-03-17T21:37:00Z">
        <w:r w:rsidRPr="002B569F">
          <w:rPr>
            <w:rFonts w:cs="Times New Roman"/>
            <w:szCs w:val="24"/>
          </w:rPr>
          <w:lastRenderedPageBreak/>
          <w:t xml:space="preserve">Estas líneas de código tienen como objetivo analizar el desempeño de </w:t>
        </w:r>
      </w:ins>
      <w:ins w:id="7901" w:author="Camilo Andrés Díaz Gómez" w:date="2023-03-22T11:24:00Z">
        <w:r w:rsidR="007F28DA" w:rsidRPr="002B569F">
          <w:rPr>
            <w:rFonts w:cs="Times New Roman"/>
            <w:szCs w:val="24"/>
          </w:rPr>
          <w:t xml:space="preserve">los </w:t>
        </w:r>
      </w:ins>
      <w:ins w:id="7902" w:author="Camilo Andrés Díaz Gómez" w:date="2023-03-17T21:37:00Z">
        <w:r w:rsidRPr="002B569F">
          <w:rPr>
            <w:rFonts w:cs="Times New Roman"/>
            <w:szCs w:val="24"/>
          </w:rPr>
          <w:t xml:space="preserve">diferentes modelos de </w:t>
        </w:r>
      </w:ins>
      <w:r w:rsidR="00D56345">
        <w:rPr>
          <w:rFonts w:cs="Times New Roman"/>
          <w:szCs w:val="24"/>
        </w:rPr>
        <w:t>Machine Learning</w:t>
      </w:r>
      <w:ins w:id="7903"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7904" w:author="Camilo Andrés Díaz Gómez" w:date="2023-03-17T21:37:00Z"/>
          <w:rFonts w:cs="Times New Roman"/>
          <w:szCs w:val="24"/>
        </w:rPr>
      </w:pPr>
    </w:p>
    <w:p w14:paraId="26208FFB" w14:textId="77777777" w:rsidR="000F282E" w:rsidRPr="002B569F" w:rsidRDefault="000F282E" w:rsidP="002B569F">
      <w:pPr>
        <w:ind w:firstLine="708"/>
        <w:rPr>
          <w:ins w:id="7905" w:author="Camilo Andrés Díaz Gómez" w:date="2023-03-17T21:37:00Z"/>
          <w:rFonts w:cs="Times New Roman"/>
          <w:szCs w:val="24"/>
        </w:rPr>
      </w:pPr>
      <w:ins w:id="7906" w:author="Camilo Andrés Díaz Gómez" w:date="2023-03-17T21:37:00Z">
        <w:r w:rsidRPr="002B569F">
          <w:rPr>
            <w:rFonts w:cs="Times New Roman"/>
            <w:szCs w:val="24"/>
          </w:rPr>
          <w:t xml:space="preserve">La primera línea convierte la columna "Fecha" de la variable </w:t>
        </w:r>
        <w:proofErr w:type="spellStart"/>
        <w:r w:rsidRPr="002B569F">
          <w:rPr>
            <w:rFonts w:cs="Times New Roman"/>
            <w:szCs w:val="24"/>
          </w:rPr>
          <w:t>dfFinalPruebas</w:t>
        </w:r>
        <w:proofErr w:type="spellEnd"/>
        <w:r w:rsidRPr="002B569F">
          <w:rPr>
            <w:rFonts w:cs="Times New Roman"/>
            <w:szCs w:val="24"/>
          </w:rPr>
          <w:t xml:space="preserve"> en formato </w:t>
        </w:r>
        <w:proofErr w:type="spellStart"/>
        <w:r w:rsidRPr="002B569F">
          <w:rPr>
            <w:rFonts w:cs="Times New Roman"/>
            <w:szCs w:val="24"/>
          </w:rPr>
          <w:t>datetime</w:t>
        </w:r>
        <w:proofErr w:type="spellEnd"/>
        <w:r w:rsidRPr="002B569F">
          <w:rPr>
            <w:rFonts w:cs="Times New Roman"/>
            <w:szCs w:val="24"/>
          </w:rPr>
          <w:t>. Luego, se ordena el dataframe por fecha y hora.</w:t>
        </w:r>
      </w:ins>
    </w:p>
    <w:p w14:paraId="4A406501" w14:textId="77777777" w:rsidR="000F282E" w:rsidRPr="002B569F" w:rsidRDefault="000F282E" w:rsidP="002B569F">
      <w:pPr>
        <w:ind w:firstLine="708"/>
        <w:rPr>
          <w:ins w:id="7907" w:author="Camilo Andrés Díaz Gómez" w:date="2023-03-17T21:37:00Z"/>
          <w:rFonts w:cs="Times New Roman"/>
          <w:szCs w:val="24"/>
        </w:rPr>
      </w:pPr>
    </w:p>
    <w:p w14:paraId="236FA285" w14:textId="261CBE49" w:rsidR="000F282E" w:rsidRPr="002B569F" w:rsidRDefault="000F282E" w:rsidP="002B569F">
      <w:pPr>
        <w:ind w:firstLine="708"/>
        <w:rPr>
          <w:ins w:id="7908" w:author="Camilo Andrés Díaz Gómez" w:date="2023-03-17T21:37:00Z"/>
          <w:rFonts w:cs="Times New Roman"/>
          <w:szCs w:val="24"/>
        </w:rPr>
      </w:pPr>
      <w:ins w:id="7909" w:author="Camilo Andrés Díaz Gómez" w:date="2023-03-17T21:37:00Z">
        <w:r w:rsidRPr="002B569F">
          <w:rPr>
            <w:rFonts w:cs="Times New Roman"/>
            <w:szCs w:val="24"/>
          </w:rPr>
          <w:t xml:space="preserve">A continuación, se crean varias columnas nuevas en el dataframe </w:t>
        </w:r>
        <w:proofErr w:type="spellStart"/>
        <w:r w:rsidRPr="002B569F">
          <w:rPr>
            <w:rFonts w:cs="Times New Roman"/>
            <w:szCs w:val="24"/>
          </w:rPr>
          <w:t>dfFinalPruebas</w:t>
        </w:r>
        <w:proofErr w:type="spellEnd"/>
        <w:r w:rsidRPr="002B569F">
          <w:rPr>
            <w:rFonts w:cs="Times New Roman"/>
            <w:szCs w:val="24"/>
          </w:rPr>
          <w:t xml:space="preserve"> que representan las diferencias entre las temperaturas simuladas por cada modelo de </w:t>
        </w:r>
      </w:ins>
      <w:r w:rsidR="00D56345">
        <w:rPr>
          <w:rFonts w:cs="Times New Roman"/>
          <w:szCs w:val="24"/>
        </w:rPr>
        <w:t>Machine Learning</w:t>
      </w:r>
      <w:ins w:id="7910"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7911" w:author="Camilo Andrés Díaz Gómez" w:date="2023-03-17T21:37:00Z"/>
          <w:rFonts w:cs="Times New Roman"/>
          <w:szCs w:val="24"/>
        </w:rPr>
      </w:pPr>
    </w:p>
    <w:p w14:paraId="0A70490E" w14:textId="5C370835" w:rsidR="000F282E" w:rsidRPr="002B569F" w:rsidRDefault="000F282E" w:rsidP="002B569F">
      <w:pPr>
        <w:ind w:firstLine="708"/>
        <w:rPr>
          <w:ins w:id="7912" w:author="Steff Guzmán" w:date="2023-03-24T16:33:00Z"/>
          <w:rFonts w:cs="Times New Roman"/>
          <w:szCs w:val="24"/>
        </w:rPr>
      </w:pPr>
      <w:ins w:id="7913"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7914" w:author="Steff Guzmán" w:date="2023-03-24T15:37:00Z">
        <w:r w:rsidR="00B1585C" w:rsidRPr="002B569F">
          <w:rPr>
            <w:rFonts w:cs="Times New Roman"/>
            <w:szCs w:val="24"/>
          </w:rPr>
          <w:t xml:space="preserve"> (ver Figura 35)</w:t>
        </w:r>
      </w:ins>
      <w:ins w:id="7915" w:author="Camilo Andrés Díaz Gómez" w:date="2023-03-17T21:37:00Z">
        <w:del w:id="7916"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7917" w:author="Steff Guzmán" w:date="2023-03-24T15:13:00Z"/>
          <w:rFonts w:cs="Times New Roman"/>
          <w:szCs w:val="24"/>
        </w:rPr>
      </w:pPr>
    </w:p>
    <w:p w14:paraId="12A029C3" w14:textId="1E65A5A7" w:rsidR="00842F9D" w:rsidRPr="002B569F" w:rsidRDefault="00842F9D">
      <w:pPr>
        <w:pStyle w:val="Descripcin"/>
        <w:spacing w:line="360" w:lineRule="auto"/>
        <w:rPr>
          <w:ins w:id="7918" w:author="Steff Guzmán" w:date="2023-03-24T16:33:00Z"/>
          <w:rFonts w:cs="Times New Roman"/>
          <w:szCs w:val="24"/>
        </w:rPr>
        <w:pPrChange w:id="7919" w:author="Camilo Andrés Díaz Gómez" w:date="2023-03-28T17:43:00Z">
          <w:pPr>
            <w:pStyle w:val="Descripcin"/>
          </w:pPr>
        </w:pPrChange>
      </w:pPr>
      <w:bookmarkStart w:id="7920" w:name="_Toc130919870"/>
      <w:ins w:id="792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34</w:t>
      </w:r>
      <w:ins w:id="7922" w:author="Steff Guzmán" w:date="2023-03-24T15:13:00Z">
        <w:r w:rsidRPr="002B569F">
          <w:rPr>
            <w:rFonts w:cs="Times New Roman"/>
            <w:szCs w:val="24"/>
          </w:rPr>
          <w:fldChar w:fldCharType="end"/>
        </w:r>
      </w:ins>
      <w:ins w:id="7923"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7924" w:author="Camilo Andrés Díaz Gómez" w:date="2023-03-28T17:42:00Z">
              <w:rPr>
                <w:rFonts w:cs="Times New Roman"/>
                <w:szCs w:val="24"/>
              </w:rPr>
            </w:rPrChange>
          </w:rPr>
          <w:t>alculo el promedio de las diferencias para cada modelo</w:t>
        </w:r>
      </w:ins>
      <w:bookmarkEnd w:id="7920"/>
    </w:p>
    <w:p w14:paraId="2470EF0F" w14:textId="77777777" w:rsidR="00FA2335" w:rsidRPr="002B569F" w:rsidRDefault="00FA2335">
      <w:pPr>
        <w:rPr>
          <w:ins w:id="7925" w:author="JUAN ESTEBAN CONTRERAS DIAZ" w:date="2023-03-24T12:11:00Z"/>
          <w:rFonts w:cs="Times New Roman"/>
        </w:rPr>
        <w:pPrChange w:id="7926" w:author="Camilo Andrés Díaz Gómez" w:date="2023-03-28T17:43:00Z">
          <w:pPr>
            <w:ind w:firstLine="708"/>
          </w:pPr>
        </w:pPrChange>
      </w:pPr>
    </w:p>
    <w:p w14:paraId="3E6EAF15" w14:textId="3AE47916" w:rsidR="00EC2EEF" w:rsidRPr="002B569F" w:rsidRDefault="00EC2EEF" w:rsidP="002B569F">
      <w:pPr>
        <w:ind w:firstLine="708"/>
        <w:rPr>
          <w:ins w:id="7927" w:author="Camilo Andrés Díaz Gómez" w:date="2023-03-17T21:23:00Z"/>
          <w:rFonts w:cs="Times New Roman"/>
          <w:szCs w:val="24"/>
        </w:rPr>
      </w:pPr>
      <w:ins w:id="7928"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7929" w:author="Camilo Andrés Díaz Gómez" w:date="2023-03-28T15:22:00Z"/>
          <w:rFonts w:cs="Times New Roman"/>
          <w:i/>
          <w:iCs/>
          <w:szCs w:val="24"/>
        </w:rPr>
      </w:pPr>
    </w:p>
    <w:p w14:paraId="3066B27D" w14:textId="63CAC201" w:rsidR="00B1585C" w:rsidRPr="002B569F" w:rsidRDefault="00B1585C" w:rsidP="002B569F">
      <w:pPr>
        <w:jc w:val="left"/>
        <w:rPr>
          <w:ins w:id="7930" w:author="Steff Guzmán" w:date="2023-03-24T15:45:00Z"/>
          <w:rFonts w:cs="Times New Roman"/>
          <w:i/>
          <w:iCs/>
          <w:szCs w:val="24"/>
        </w:rPr>
      </w:pPr>
      <w:ins w:id="7931"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7932" w:author="Camilo Andrés Díaz Gómez" w:date="2023-03-17T21:23:00Z"/>
          <w:del w:id="7933" w:author="JUAN ESTEBAN CONTRERAS DIAZ" w:date="2023-03-24T12:12:00Z"/>
          <w:rFonts w:cs="Times New Roman"/>
          <w:szCs w:val="24"/>
        </w:rPr>
      </w:pPr>
    </w:p>
    <w:p w14:paraId="592901B0" w14:textId="67CC8129" w:rsidR="00A251FC" w:rsidRPr="002B569F" w:rsidDel="00EC2EEF" w:rsidRDefault="000F282E">
      <w:pPr>
        <w:ind w:firstLine="708"/>
        <w:jc w:val="center"/>
        <w:rPr>
          <w:ins w:id="7934" w:author="Camilo Andrés Díaz Gómez" w:date="2023-03-17T21:23:00Z"/>
          <w:del w:id="7935" w:author="JUAN ESTEBAN CONTRERAS DIAZ" w:date="2023-03-24T12:12:00Z"/>
          <w:rFonts w:cs="Times New Roman"/>
          <w:szCs w:val="24"/>
        </w:rPr>
        <w:pPrChange w:id="7936" w:author="Camilo Andrés Díaz Gómez" w:date="2023-03-28T17:43:00Z">
          <w:pPr>
            <w:ind w:firstLine="708"/>
          </w:pPr>
        </w:pPrChange>
      </w:pPr>
      <w:ins w:id="7937" w:author="Camilo Andrés Díaz Gómez" w:date="2023-03-17T21:38:00Z">
        <w:del w:id="7938"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7939" w:author="Camilo Andrés Díaz Gómez" w:date="2023-03-17T00:16:00Z"/>
          <w:rFonts w:cs="Times New Roman"/>
          <w:szCs w:val="24"/>
        </w:rPr>
      </w:pPr>
    </w:p>
    <w:p w14:paraId="43F839F0" w14:textId="77777777" w:rsidR="000F282E" w:rsidRPr="002B569F" w:rsidRDefault="000F282E" w:rsidP="002B569F">
      <w:pPr>
        <w:ind w:firstLine="708"/>
        <w:rPr>
          <w:ins w:id="7940" w:author="Camilo Andrés Díaz Gómez" w:date="2023-03-17T21:38:00Z"/>
          <w:rFonts w:cs="Times New Roman"/>
          <w:szCs w:val="24"/>
        </w:rPr>
      </w:pPr>
      <w:ins w:id="7941" w:author="Camilo Andrés Díaz Gómez" w:date="2023-03-17T21:38:00Z">
        <w:r w:rsidRPr="002B569F">
          <w:rPr>
            <w:rFonts w:cs="Times New Roman"/>
            <w:szCs w:val="24"/>
          </w:rPr>
          <w:t xml:space="preserve">Estas líneas de código tienen como objetivo exportar el dataframe </w:t>
        </w:r>
        <w:proofErr w:type="spellStart"/>
        <w:r w:rsidRPr="002B569F">
          <w:rPr>
            <w:rFonts w:cs="Times New Roman"/>
            <w:szCs w:val="24"/>
          </w:rPr>
          <w:t>dfFinalPruebas</w:t>
        </w:r>
        <w:proofErr w:type="spellEnd"/>
        <w:r w:rsidRPr="002B569F">
          <w:rPr>
            <w:rFonts w:cs="Times New Roman"/>
            <w:szCs w:val="24"/>
          </w:rPr>
          <w:t xml:space="preserve"> a un archivo CSV en la ubicación especificada por la variable </w:t>
        </w:r>
        <w:proofErr w:type="spellStart"/>
        <w:r w:rsidRPr="002B569F">
          <w:rPr>
            <w:rFonts w:cs="Times New Roman"/>
            <w:szCs w:val="24"/>
          </w:rPr>
          <w:t>path_almacenar</w:t>
        </w:r>
        <w:proofErr w:type="spellEnd"/>
        <w:r w:rsidRPr="002B569F">
          <w:rPr>
            <w:rFonts w:cs="Times New Roman"/>
            <w:szCs w:val="24"/>
          </w:rPr>
          <w:t xml:space="preserve">.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7942" w:author="Camilo Andrés Díaz Gómez" w:date="2023-03-17T21:38:00Z"/>
          <w:rFonts w:cs="Times New Roman"/>
          <w:szCs w:val="24"/>
        </w:rPr>
      </w:pPr>
    </w:p>
    <w:p w14:paraId="7CC057D8" w14:textId="50A7A1B3" w:rsidR="00567F5D" w:rsidRPr="002B569F" w:rsidRDefault="000F282E" w:rsidP="002B569F">
      <w:pPr>
        <w:ind w:firstLine="708"/>
        <w:rPr>
          <w:ins w:id="7943" w:author="Steff Guzmán" w:date="2023-03-24T16:33:00Z"/>
          <w:rFonts w:cs="Times New Roman"/>
          <w:szCs w:val="24"/>
        </w:rPr>
      </w:pPr>
      <w:ins w:id="7944" w:author="Camilo Andrés Díaz Gómez" w:date="2023-03-17T21:38:00Z">
        <w:r w:rsidRPr="002B569F">
          <w:rPr>
            <w:rFonts w:cs="Times New Roman"/>
            <w:szCs w:val="24"/>
          </w:rPr>
          <w:t xml:space="preserve">La función </w:t>
        </w:r>
        <w:proofErr w:type="spellStart"/>
        <w:r w:rsidRPr="002B569F">
          <w:rPr>
            <w:rFonts w:cs="Times New Roman"/>
            <w:szCs w:val="24"/>
          </w:rPr>
          <w:t>to_</w:t>
        </w:r>
        <w:proofErr w:type="gramStart"/>
        <w:r w:rsidRPr="002B569F">
          <w:rPr>
            <w:rFonts w:cs="Times New Roman"/>
            <w:szCs w:val="24"/>
          </w:rPr>
          <w:t>csv</w:t>
        </w:r>
        <w:proofErr w:type="spellEnd"/>
        <w:r w:rsidRPr="002B569F">
          <w:rPr>
            <w:rFonts w:cs="Times New Roman"/>
            <w:szCs w:val="24"/>
          </w:rPr>
          <w:t>(</w:t>
        </w:r>
        <w:proofErr w:type="gramEnd"/>
        <w:r w:rsidRPr="002B569F">
          <w:rPr>
            <w:rFonts w:cs="Times New Roman"/>
            <w:szCs w:val="24"/>
          </w:rPr>
          <w:t xml:space="preserve">) de Pandas convierte el dataframe en un archivo CSV y lo almacena en la ubicación especificada por </w:t>
        </w:r>
        <w:proofErr w:type="spellStart"/>
        <w:r w:rsidRPr="002B569F">
          <w:rPr>
            <w:rFonts w:cs="Times New Roman"/>
            <w:szCs w:val="24"/>
          </w:rPr>
          <w:t>path_almacenar</w:t>
        </w:r>
      </w:ins>
      <w:proofErr w:type="spellEnd"/>
      <w:ins w:id="7945" w:author="Steff Guzmán" w:date="2023-03-24T15:37:00Z">
        <w:r w:rsidR="00B1585C" w:rsidRPr="002B569F">
          <w:rPr>
            <w:rFonts w:cs="Times New Roman"/>
            <w:szCs w:val="24"/>
          </w:rPr>
          <w:t xml:space="preserve"> (ver </w:t>
        </w:r>
      </w:ins>
      <w:ins w:id="7946" w:author="Steff Guzmán" w:date="2023-03-24T15:38:00Z">
        <w:r w:rsidR="00B1585C" w:rsidRPr="002B569F">
          <w:rPr>
            <w:rFonts w:cs="Times New Roman"/>
            <w:szCs w:val="24"/>
          </w:rPr>
          <w:t>Figura 36)</w:t>
        </w:r>
      </w:ins>
      <w:ins w:id="7947" w:author="Camilo Andrés Díaz Gómez" w:date="2023-03-17T21:38:00Z">
        <w:del w:id="7948"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7949" w:author="Steff Guzmán" w:date="2023-03-24T16:33:00Z"/>
          <w:rFonts w:cs="Times New Roman"/>
          <w:szCs w:val="24"/>
        </w:rPr>
      </w:pPr>
    </w:p>
    <w:p w14:paraId="2C1F3A03" w14:textId="0828D0E5" w:rsidR="00842F9D" w:rsidRPr="002B569F" w:rsidRDefault="00842F9D">
      <w:pPr>
        <w:pStyle w:val="Descripcin"/>
        <w:spacing w:line="360" w:lineRule="auto"/>
        <w:rPr>
          <w:ins w:id="7950" w:author="Steff Guzmán" w:date="2023-03-24T16:33:00Z"/>
          <w:rFonts w:cs="Times New Roman"/>
          <w:szCs w:val="24"/>
        </w:rPr>
        <w:pPrChange w:id="7951" w:author="Camilo Andrés Díaz Gómez" w:date="2023-03-28T17:43:00Z">
          <w:pPr>
            <w:pStyle w:val="Descripcin"/>
          </w:pPr>
        </w:pPrChange>
      </w:pPr>
      <w:bookmarkStart w:id="7952" w:name="_Toc130919871"/>
      <w:ins w:id="7953"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35</w:t>
      </w:r>
      <w:ins w:id="7954" w:author="Steff Guzmán" w:date="2023-03-24T15:14:00Z">
        <w:r w:rsidRPr="002B569F">
          <w:rPr>
            <w:rFonts w:cs="Times New Roman"/>
            <w:szCs w:val="24"/>
          </w:rPr>
          <w:fldChar w:fldCharType="end"/>
        </w:r>
      </w:ins>
      <w:ins w:id="7955"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7956"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7957"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7958" w:author="Camilo Andrés Díaz Gómez" w:date="2023-03-28T17:42:00Z">
              <w:rPr>
                <w:rFonts w:cs="Times New Roman"/>
                <w:szCs w:val="24"/>
              </w:rPr>
            </w:rPrChange>
          </w:rPr>
          <w:t>final</w:t>
        </w:r>
      </w:ins>
      <w:bookmarkEnd w:id="7952"/>
    </w:p>
    <w:p w14:paraId="782F9D89" w14:textId="77777777" w:rsidR="00FA2335" w:rsidRPr="002B569F" w:rsidRDefault="00FA2335">
      <w:pPr>
        <w:rPr>
          <w:ins w:id="7959" w:author="JUAN ESTEBAN CONTRERAS DIAZ" w:date="2023-03-24T12:12:00Z"/>
          <w:rFonts w:cs="Times New Roman"/>
        </w:rPr>
        <w:pPrChange w:id="7960" w:author="Camilo Andrés Díaz Gómez" w:date="2023-03-28T17:43:00Z">
          <w:pPr>
            <w:ind w:firstLine="708"/>
          </w:pPr>
        </w:pPrChange>
      </w:pPr>
    </w:p>
    <w:p w14:paraId="16B82742" w14:textId="77777777" w:rsidR="00405EF3" w:rsidRPr="002B569F" w:rsidRDefault="00405EF3" w:rsidP="002B569F">
      <w:pPr>
        <w:ind w:firstLine="708"/>
        <w:rPr>
          <w:ins w:id="7961" w:author="Camilo Andrés Díaz Gómez" w:date="2023-03-28T15:22:00Z"/>
          <w:rFonts w:cs="Times New Roman"/>
          <w:szCs w:val="24"/>
        </w:rPr>
      </w:pPr>
    </w:p>
    <w:p w14:paraId="51DE281F" w14:textId="48F0CE95" w:rsidR="00EC2EEF" w:rsidRPr="002B569F" w:rsidRDefault="00EC2EEF" w:rsidP="002B569F">
      <w:pPr>
        <w:ind w:firstLine="708"/>
        <w:rPr>
          <w:ins w:id="7962" w:author="Camilo Andrés Díaz Gómez" w:date="2023-03-21T20:52:00Z"/>
          <w:rFonts w:cs="Times New Roman"/>
          <w:szCs w:val="24"/>
        </w:rPr>
      </w:pPr>
      <w:ins w:id="7963"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7964" w:author="Camilo Andrés Díaz Gómez" w:date="2023-03-28T15:22:00Z"/>
          <w:rFonts w:cs="Times New Roman"/>
          <w:i/>
          <w:iCs/>
          <w:szCs w:val="24"/>
        </w:rPr>
      </w:pPr>
    </w:p>
    <w:p w14:paraId="61B28A01" w14:textId="6885E964" w:rsidR="00B1585C" w:rsidRPr="002B569F" w:rsidRDefault="00B1585C" w:rsidP="002B569F">
      <w:pPr>
        <w:jc w:val="left"/>
        <w:rPr>
          <w:ins w:id="7965" w:author="Steff Guzmán" w:date="2023-03-24T15:45:00Z"/>
          <w:rFonts w:cs="Times New Roman"/>
          <w:i/>
          <w:iCs/>
          <w:szCs w:val="24"/>
        </w:rPr>
      </w:pPr>
      <w:ins w:id="7966" w:author="Steff Guzmán" w:date="2023-03-24T15:45:00Z">
        <w:r w:rsidRPr="002B569F">
          <w:rPr>
            <w:rFonts w:cs="Times New Roman"/>
            <w:i/>
            <w:iCs/>
            <w:szCs w:val="24"/>
          </w:rPr>
          <w:t>Fuente: Elaboración propia.</w:t>
        </w:r>
      </w:ins>
    </w:p>
    <w:p w14:paraId="2A6D479D" w14:textId="77777777" w:rsidR="00E4143F" w:rsidRPr="002B569F" w:rsidRDefault="00E4143F">
      <w:pPr>
        <w:rPr>
          <w:ins w:id="7967" w:author="Camilo Andrés Díaz Gómez" w:date="2023-03-21T20:52:00Z"/>
          <w:rFonts w:cs="Times New Roman"/>
        </w:rPr>
        <w:pPrChange w:id="7968" w:author="Camilo Andrés Díaz Gómez" w:date="2023-03-28T17:43:00Z">
          <w:pPr>
            <w:pStyle w:val="Ttulo3"/>
          </w:pPr>
        </w:pPrChange>
      </w:pPr>
    </w:p>
    <w:p w14:paraId="733440A9" w14:textId="5CB9EE5D" w:rsidR="00E4143F" w:rsidRPr="002B569F" w:rsidRDefault="00E4143F" w:rsidP="002B569F">
      <w:pPr>
        <w:pStyle w:val="Ttulo3"/>
        <w:rPr>
          <w:ins w:id="7969" w:author="Camilo Andrés Díaz Gómez" w:date="2023-03-21T20:52:00Z"/>
          <w:rFonts w:ascii="Times New Roman" w:hAnsi="Times New Roman" w:cs="Times New Roman"/>
          <w:b/>
          <w:bCs/>
          <w:color w:val="auto"/>
        </w:rPr>
      </w:pPr>
      <w:bookmarkStart w:id="7970" w:name="_Toc130919825"/>
      <w:ins w:id="7971" w:author="Camilo Andrés Díaz Gómez" w:date="2023-03-21T20:53:00Z">
        <w:r w:rsidRPr="002B569F">
          <w:rPr>
            <w:rFonts w:ascii="Times New Roman" w:hAnsi="Times New Roman" w:cs="Times New Roman"/>
            <w:b/>
            <w:bCs/>
            <w:color w:val="auto"/>
          </w:rPr>
          <w:t>Resultados obtenidos</w:t>
        </w:r>
      </w:ins>
      <w:bookmarkEnd w:id="7970"/>
    </w:p>
    <w:p w14:paraId="0D604731" w14:textId="77777777" w:rsidR="00E4143F" w:rsidRPr="002B569F" w:rsidRDefault="00E4143F" w:rsidP="002B569F">
      <w:pPr>
        <w:ind w:firstLine="708"/>
        <w:rPr>
          <w:ins w:id="7972" w:author="Camilo Andrés Díaz Gómez" w:date="2023-03-17T00:15:00Z"/>
          <w:rFonts w:cs="Times New Roman"/>
          <w:szCs w:val="24"/>
        </w:rPr>
      </w:pPr>
    </w:p>
    <w:p w14:paraId="3A55265C" w14:textId="55F87E8A" w:rsidR="00F978D4" w:rsidRPr="002B569F" w:rsidRDefault="00F978D4" w:rsidP="002B569F">
      <w:pPr>
        <w:ind w:firstLine="708"/>
        <w:rPr>
          <w:ins w:id="7973" w:author="Camilo Andrés Díaz Gómez" w:date="2023-03-21T20:58:00Z"/>
          <w:rFonts w:cs="Times New Roman"/>
          <w:szCs w:val="24"/>
        </w:rPr>
      </w:pPr>
      <w:ins w:id="7974" w:author="Camilo Andrés Díaz Gómez" w:date="2023-03-21T20:58:00Z">
        <w:r w:rsidRPr="002B569F">
          <w:rPr>
            <w:rFonts w:cs="Times New Roman"/>
            <w:szCs w:val="24"/>
          </w:rPr>
          <w:t>En segundo lugar, en relación a los resultados, se obtuv</w:t>
        </w:r>
      </w:ins>
      <w:ins w:id="7975" w:author="Camilo Andrés Díaz Gómez" w:date="2023-03-22T13:18:00Z">
        <w:r w:rsidR="00F504C8" w:rsidRPr="002B569F">
          <w:rPr>
            <w:rFonts w:cs="Times New Roman"/>
            <w:szCs w:val="24"/>
          </w:rPr>
          <w:t>o un</w:t>
        </w:r>
      </w:ins>
      <w:ins w:id="7976" w:author="Camilo Andrés Díaz Gómez" w:date="2023-03-21T20:58:00Z">
        <w:r w:rsidRPr="002B569F">
          <w:rPr>
            <w:rFonts w:cs="Times New Roman"/>
            <w:szCs w:val="24"/>
          </w:rPr>
          <w:t xml:space="preserve"> </w:t>
        </w:r>
      </w:ins>
      <w:ins w:id="7977" w:author="Camilo Andrés Díaz Gómez" w:date="2023-03-22T11:26:00Z">
        <w:r w:rsidR="007F28DA" w:rsidRPr="002B569F">
          <w:rPr>
            <w:rFonts w:cs="Times New Roman"/>
            <w:szCs w:val="24"/>
          </w:rPr>
          <w:t>rendimiento</w:t>
        </w:r>
      </w:ins>
      <w:ins w:id="7978" w:author="Camilo Andrés Díaz Gómez" w:date="2023-03-21T20:58:00Z">
        <w:r w:rsidRPr="002B569F">
          <w:rPr>
            <w:rFonts w:cs="Times New Roman"/>
            <w:szCs w:val="24"/>
          </w:rPr>
          <w:t xml:space="preserve"> satisfactorio. Es importante destacar que, aunque se generaron los datos de ejemplo para la variable "</w:t>
        </w:r>
      </w:ins>
      <w:ins w:id="7979" w:author="Camilo Andrés Díaz Gómez" w:date="2023-03-21T20:59:00Z">
        <w:r w:rsidRPr="002B569F">
          <w:rPr>
            <w:rFonts w:cs="Times New Roman"/>
            <w:szCs w:val="24"/>
          </w:rPr>
          <w:t>T</w:t>
        </w:r>
      </w:ins>
      <w:ins w:id="7980"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7981" w:author="Camilo Andrés Díaz Gómez" w:date="2023-03-21T20:58:00Z"/>
          <w:rFonts w:cs="Times New Roman"/>
          <w:szCs w:val="24"/>
        </w:rPr>
      </w:pPr>
    </w:p>
    <w:p w14:paraId="1CE5CD3C" w14:textId="4FC87030" w:rsidR="00F978D4" w:rsidRPr="002B569F" w:rsidDel="00F978D4" w:rsidRDefault="00F978D4">
      <w:pPr>
        <w:ind w:firstLine="708"/>
        <w:rPr>
          <w:del w:id="7982" w:author="Camilo Andrés Díaz Gómez" w:date="2023-03-21T20:58:00Z"/>
          <w:rFonts w:cs="Times New Roman"/>
          <w:szCs w:val="24"/>
        </w:rPr>
      </w:pPr>
      <w:ins w:id="7983"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7984" w:author="Camilo Andrés Díaz Gómez" w:date="2023-03-21T20:58:00Z"/>
          <w:rFonts w:cs="Times New Roman"/>
          <w:szCs w:val="24"/>
        </w:rPr>
      </w:pPr>
    </w:p>
    <w:p w14:paraId="4AB02AEA" w14:textId="6A0E1C00" w:rsidR="00166BA6" w:rsidRPr="002B569F" w:rsidDel="00F978D4" w:rsidRDefault="00166BA6">
      <w:pPr>
        <w:ind w:firstLine="708"/>
        <w:rPr>
          <w:del w:id="7985" w:author="Camilo Andrés Díaz Gómez" w:date="2023-03-21T20:58:00Z"/>
          <w:rFonts w:cs="Times New Roman"/>
          <w:szCs w:val="24"/>
        </w:rPr>
      </w:pPr>
      <w:del w:id="7986"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7987"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7988"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7989" w:author="Camilo Andrés Díaz Gómez" w:date="2023-03-22T11:28:00Z">
        <w:r w:rsidRPr="002B569F" w:rsidDel="007F28DA">
          <w:rPr>
            <w:rFonts w:cs="Times New Roman"/>
            <w:szCs w:val="24"/>
          </w:rPr>
          <w:delText xml:space="preserve">las </w:delText>
        </w:r>
      </w:del>
      <w:ins w:id="7990" w:author="Camilo Andrés Díaz Gómez" w:date="2023-03-22T11:28:00Z">
        <w:r w:rsidR="007F28DA" w:rsidRPr="002B569F">
          <w:rPr>
            <w:rFonts w:cs="Times New Roman"/>
            <w:szCs w:val="24"/>
          </w:rPr>
          <w:t xml:space="preserve">los </w:t>
        </w:r>
      </w:ins>
      <w:del w:id="7991" w:author="Camilo Andrés Díaz Gómez" w:date="2023-03-22T11:28:00Z">
        <w:r w:rsidRPr="002B569F" w:rsidDel="007F28DA">
          <w:rPr>
            <w:rFonts w:cs="Times New Roman"/>
            <w:szCs w:val="24"/>
          </w:rPr>
          <w:delText xml:space="preserve">predicciones </w:delText>
        </w:r>
      </w:del>
      <w:ins w:id="7992"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7993" w:author="Camilo Andrés Díaz Gómez" w:date="2023-03-22T16:14:00Z">
        <w:r w:rsidR="00FE36FA" w:rsidRPr="002B569F">
          <w:rPr>
            <w:rFonts w:cs="Times New Roman"/>
            <w:szCs w:val="24"/>
          </w:rPr>
          <w:t>0.962</w:t>
        </w:r>
      </w:ins>
      <w:del w:id="7994"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7995"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Machine Learning</w:t>
      </w:r>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7996" w:author="Steff Guzmán" w:date="2023-03-24T14:54:00Z"/>
          <w:rFonts w:cs="Times New Roman"/>
          <w:szCs w:val="24"/>
          <w:rPrChange w:id="7997" w:author="Camilo Andrés Díaz Gómez" w:date="2023-03-28T17:42:00Z">
            <w:rPr>
              <w:ins w:id="7998"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7999"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000" w:author="Steff Guzmán" w:date="2023-03-24T14:55:00Z">
        <w:r w:rsidRPr="002B569F" w:rsidDel="000A2F1B">
          <w:rPr>
            <w:rFonts w:cs="Times New Roman"/>
            <w:szCs w:val="24"/>
          </w:rPr>
          <w:delText>Como resultado de este proceso, se obtuvo la siguiente tabla</w:delText>
        </w:r>
      </w:del>
      <w:del w:id="8001" w:author="Steff Guzmán" w:date="2023-03-24T14:54:00Z">
        <w:r w:rsidRPr="002B569F" w:rsidDel="000A2F1B">
          <w:rPr>
            <w:rFonts w:cs="Times New Roman"/>
            <w:szCs w:val="24"/>
          </w:rPr>
          <w:delText>:</w:delText>
        </w:r>
      </w:del>
      <w:ins w:id="8002" w:author="Steff Guzmán" w:date="2023-03-24T14:55:00Z">
        <w:r w:rsidR="000A2F1B" w:rsidRPr="002B569F">
          <w:rPr>
            <w:rFonts w:cs="Times New Roman"/>
            <w:szCs w:val="24"/>
          </w:rPr>
          <w:t>A partir de la Tabla 3, el p</w:t>
        </w:r>
      </w:ins>
      <w:ins w:id="8003" w:author="Steff Guzmán" w:date="2023-03-24T14:54:00Z">
        <w:r w:rsidR="000A2F1B" w:rsidRPr="002B569F">
          <w:rPr>
            <w:rFonts w:cs="Times New Roman"/>
            <w:szCs w:val="24"/>
            <w:rPrChange w:id="8004"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005" w:author="Steff Guzmán" w:date="2023-03-24T14:54:00Z">
        <w:r w:rsidR="000A2F1B" w:rsidRPr="002B569F">
          <w:rPr>
            <w:rFonts w:cs="Times New Roman"/>
            <w:szCs w:val="24"/>
            <w:rPrChange w:id="8006" w:author="Camilo Andrés Díaz Gómez" w:date="2023-03-28T17:42:00Z">
              <w:rPr>
                <w:rFonts w:cs="Times New Roman"/>
                <w:color w:val="00B050"/>
                <w:szCs w:val="24"/>
              </w:rPr>
            </w:rPrChange>
          </w:rPr>
          <w:t>, K-</w:t>
        </w:r>
        <w:proofErr w:type="spellStart"/>
        <w:r w:rsidR="000A2F1B" w:rsidRPr="002B569F">
          <w:rPr>
            <w:rFonts w:cs="Times New Roman"/>
            <w:szCs w:val="24"/>
            <w:rPrChange w:id="8007" w:author="Camilo Andrés Díaz Gómez" w:date="2023-03-28T17:42:00Z">
              <w:rPr>
                <w:rFonts w:cs="Times New Roman"/>
                <w:color w:val="00B050"/>
                <w:szCs w:val="24"/>
              </w:rPr>
            </w:rPrChange>
          </w:rPr>
          <w:t>Nearest</w:t>
        </w:r>
        <w:proofErr w:type="spellEnd"/>
        <w:r w:rsidR="000A2F1B" w:rsidRPr="002B569F">
          <w:rPr>
            <w:rFonts w:cs="Times New Roman"/>
            <w:szCs w:val="24"/>
            <w:rPrChange w:id="8008" w:author="Camilo Andrés Díaz Gómez" w:date="2023-03-28T17:42:00Z">
              <w:rPr>
                <w:rFonts w:cs="Times New Roman"/>
                <w:color w:val="00B050"/>
                <w:szCs w:val="24"/>
              </w:rPr>
            </w:rPrChange>
          </w:rPr>
          <w:t xml:space="preserve"> </w:t>
        </w:r>
        <w:proofErr w:type="spellStart"/>
        <w:r w:rsidR="000A2F1B" w:rsidRPr="002B569F">
          <w:rPr>
            <w:rFonts w:cs="Times New Roman"/>
            <w:szCs w:val="24"/>
            <w:rPrChange w:id="8009" w:author="Camilo Andrés Díaz Gómez" w:date="2023-03-28T17:42:00Z">
              <w:rPr>
                <w:rFonts w:cs="Times New Roman"/>
                <w:color w:val="00B050"/>
                <w:szCs w:val="24"/>
              </w:rPr>
            </w:rPrChange>
          </w:rPr>
          <w:t>Neighbors</w:t>
        </w:r>
        <w:proofErr w:type="spellEnd"/>
        <w:r w:rsidR="000A2F1B" w:rsidRPr="002B569F">
          <w:rPr>
            <w:rFonts w:cs="Times New Roman"/>
            <w:szCs w:val="24"/>
            <w:rPrChange w:id="8010" w:author="Camilo Andrés Díaz Gómez" w:date="2023-03-28T17:42:00Z">
              <w:rPr>
                <w:rFonts w:cs="Times New Roman"/>
                <w:color w:val="00B050"/>
                <w:szCs w:val="24"/>
              </w:rPr>
            </w:rPrChange>
          </w:rPr>
          <w:t xml:space="preserve"> (</w:t>
        </w:r>
      </w:ins>
      <w:r w:rsidR="00D56345">
        <w:rPr>
          <w:rFonts w:cs="Times New Roman"/>
          <w:szCs w:val="24"/>
        </w:rPr>
        <w:t>KNN</w:t>
      </w:r>
      <w:ins w:id="8011" w:author="Steff Guzmán" w:date="2023-03-24T14:54:00Z">
        <w:r w:rsidR="000A2F1B" w:rsidRPr="002B569F">
          <w:rPr>
            <w:rFonts w:cs="Times New Roman"/>
            <w:szCs w:val="24"/>
            <w:rPrChange w:id="8012"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013" w:author="Steff Guzmán" w:date="2023-03-24T14:54:00Z">
        <w:r w:rsidR="000A2F1B" w:rsidRPr="002B569F">
          <w:rPr>
            <w:rFonts w:cs="Times New Roman"/>
            <w:szCs w:val="24"/>
            <w:rPrChange w:id="8014"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015" w:author="Steff Guzmán" w:date="2023-03-24T14:54:00Z"/>
          <w:rFonts w:cs="Times New Roman"/>
          <w:szCs w:val="24"/>
          <w:rPrChange w:id="8016" w:author="Camilo Andrés Díaz Gómez" w:date="2023-03-28T17:42:00Z">
            <w:rPr>
              <w:ins w:id="8017" w:author="Steff Guzmán" w:date="2023-03-24T14:54:00Z"/>
              <w:rFonts w:cs="Times New Roman"/>
              <w:color w:val="00B050"/>
              <w:szCs w:val="24"/>
            </w:rPr>
          </w:rPrChange>
        </w:rPr>
      </w:pPr>
    </w:p>
    <w:p w14:paraId="083F4C2A" w14:textId="77777777" w:rsidR="000A2F1B" w:rsidRPr="002B569F" w:rsidRDefault="000A2F1B" w:rsidP="002B569F">
      <w:pPr>
        <w:ind w:firstLine="708"/>
        <w:rPr>
          <w:ins w:id="8018" w:author="Steff Guzmán" w:date="2023-03-24T14:54:00Z"/>
          <w:rFonts w:cs="Times New Roman"/>
          <w:szCs w:val="24"/>
          <w:rPrChange w:id="8019" w:author="Camilo Andrés Díaz Gómez" w:date="2023-03-28T17:42:00Z">
            <w:rPr>
              <w:ins w:id="8020" w:author="Steff Guzmán" w:date="2023-03-24T14:54:00Z"/>
              <w:rFonts w:cs="Times New Roman"/>
              <w:color w:val="00B050"/>
              <w:szCs w:val="24"/>
            </w:rPr>
          </w:rPrChange>
        </w:rPr>
      </w:pPr>
      <w:ins w:id="8021" w:author="Steff Guzmán" w:date="2023-03-24T14:54:00Z">
        <w:r w:rsidRPr="002B569F">
          <w:rPr>
            <w:rFonts w:cs="Times New Roman"/>
            <w:szCs w:val="24"/>
            <w:rPrChange w:id="8022"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023" w:author="Steff Guzmán" w:date="2023-03-24T14:54:00Z"/>
          <w:rFonts w:cs="Times New Roman"/>
          <w:szCs w:val="24"/>
          <w:rPrChange w:id="8024" w:author="Camilo Andrés Díaz Gómez" w:date="2023-03-28T17:42:00Z">
            <w:rPr>
              <w:ins w:id="8025" w:author="Steff Guzmán" w:date="2023-03-24T14:54:00Z"/>
              <w:rFonts w:cs="Times New Roman"/>
              <w:color w:val="00B050"/>
              <w:szCs w:val="24"/>
            </w:rPr>
          </w:rPrChange>
        </w:rPr>
      </w:pPr>
    </w:p>
    <w:p w14:paraId="2B4CF313" w14:textId="3157B3E7" w:rsidR="000A2F1B" w:rsidRPr="002B569F" w:rsidRDefault="000A2F1B" w:rsidP="002B569F">
      <w:pPr>
        <w:ind w:firstLine="708"/>
        <w:rPr>
          <w:ins w:id="8026" w:author="Steff Guzmán" w:date="2023-03-24T14:54:00Z"/>
          <w:rFonts w:cs="Times New Roman"/>
          <w:szCs w:val="24"/>
          <w:rPrChange w:id="8027" w:author="Camilo Andrés Díaz Gómez" w:date="2023-03-28T17:42:00Z">
            <w:rPr>
              <w:ins w:id="8028" w:author="Steff Guzmán" w:date="2023-03-24T14:54:00Z"/>
              <w:rFonts w:cs="Times New Roman"/>
              <w:color w:val="00B050"/>
              <w:szCs w:val="24"/>
            </w:rPr>
          </w:rPrChange>
        </w:rPr>
      </w:pPr>
      <w:ins w:id="8029" w:author="Steff Guzmán" w:date="2023-03-24T14:54:00Z">
        <w:r w:rsidRPr="002B569F">
          <w:rPr>
            <w:rFonts w:cs="Times New Roman"/>
            <w:szCs w:val="24"/>
            <w:rPrChange w:id="8030" w:author="Camilo Andrés Díaz Gómez" w:date="2023-03-28T17:42:00Z">
              <w:rPr>
                <w:rFonts w:cs="Times New Roman"/>
                <w:color w:val="00B050"/>
                <w:szCs w:val="24"/>
              </w:rPr>
            </w:rPrChange>
          </w:rPr>
          <w:lastRenderedPageBreak/>
          <w:t xml:space="preserve">En general, se puede observar que la regresión y la </w:t>
        </w:r>
      </w:ins>
      <w:r w:rsidR="00D56345">
        <w:rPr>
          <w:rFonts w:cs="Times New Roman"/>
          <w:szCs w:val="24"/>
        </w:rPr>
        <w:t>Red Neuronal</w:t>
      </w:r>
      <w:ins w:id="8031" w:author="Steff Guzmán" w:date="2023-03-24T14:54:00Z">
        <w:r w:rsidRPr="002B569F">
          <w:rPr>
            <w:rFonts w:cs="Times New Roman"/>
            <w:szCs w:val="24"/>
            <w:rPrChange w:id="8032" w:author="Camilo Andrés Díaz Gómez" w:date="2023-03-28T17:42:00Z">
              <w:rPr>
                <w:rFonts w:cs="Times New Roman"/>
                <w:color w:val="00B050"/>
                <w:szCs w:val="24"/>
              </w:rPr>
            </w:rPrChange>
          </w:rPr>
          <w:t xml:space="preserve"> logran generar temperaturas con mayor similitud y precisión a la </w:t>
        </w:r>
      </w:ins>
      <w:ins w:id="8033" w:author="Steff Guzmán" w:date="2023-03-24T14:56:00Z">
        <w:r w:rsidR="0087118D" w:rsidRPr="002B569F">
          <w:rPr>
            <w:rFonts w:cs="Times New Roman"/>
            <w:szCs w:val="24"/>
            <w:rPrChange w:id="8034" w:author="Camilo Andrés Díaz Gómez" w:date="2023-03-28T17:42:00Z">
              <w:rPr>
                <w:rFonts w:cs="Times New Roman"/>
                <w:color w:val="000000" w:themeColor="text1"/>
                <w:szCs w:val="24"/>
              </w:rPr>
            </w:rPrChange>
          </w:rPr>
          <w:t>tem</w:t>
        </w:r>
      </w:ins>
      <w:ins w:id="8035" w:author="Steff Guzmán" w:date="2023-03-24T14:57:00Z">
        <w:r w:rsidR="0087118D" w:rsidRPr="002B569F">
          <w:rPr>
            <w:rFonts w:cs="Times New Roman"/>
            <w:szCs w:val="24"/>
            <w:rPrChange w:id="8036" w:author="Camilo Andrés Díaz Gómez" w:date="2023-03-28T17:42:00Z">
              <w:rPr>
                <w:rFonts w:cs="Times New Roman"/>
                <w:color w:val="000000" w:themeColor="text1"/>
                <w:szCs w:val="24"/>
              </w:rPr>
            </w:rPrChange>
          </w:rPr>
          <w:t>peratura real</w:t>
        </w:r>
      </w:ins>
      <w:ins w:id="8037" w:author="Steff Guzmán" w:date="2023-03-24T14:54:00Z">
        <w:r w:rsidRPr="002B569F">
          <w:rPr>
            <w:rFonts w:cs="Times New Roman"/>
            <w:szCs w:val="24"/>
            <w:rPrChange w:id="8038"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039" w:author="Camilo Andrés Díaz Gómez" w:date="2023-03-21T21:11:00Z"/>
          <w:del w:id="8040"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041" w:author="Camilo Andrés Díaz Gómez" w:date="2023-03-22T13:22:00Z"/>
          <w:rFonts w:cs="Times New Roman"/>
          <w:szCs w:val="24"/>
        </w:rPr>
        <w:pPrChange w:id="8042" w:author="Camilo Andrés Díaz Gómez" w:date="2023-03-28T17:43:00Z">
          <w:pPr>
            <w:pStyle w:val="Descripcin"/>
            <w:keepNext/>
          </w:pPr>
        </w:pPrChange>
      </w:pPr>
    </w:p>
    <w:p w14:paraId="30DD0372" w14:textId="29FFD64A" w:rsidR="00FE36FA" w:rsidRPr="002B569F" w:rsidRDefault="00FE36FA" w:rsidP="002B569F">
      <w:pPr>
        <w:rPr>
          <w:ins w:id="8043" w:author="Camilo Andrés Díaz Gómez" w:date="2023-03-22T16:15:00Z"/>
          <w:rFonts w:cs="Times New Roman"/>
          <w:szCs w:val="24"/>
        </w:rPr>
      </w:pPr>
    </w:p>
    <w:p w14:paraId="4C984ECC" w14:textId="0FB82699" w:rsidR="00FE36FA" w:rsidRPr="002B569F" w:rsidRDefault="00FE36FA">
      <w:pPr>
        <w:pStyle w:val="Descripcin"/>
        <w:keepNext/>
        <w:spacing w:line="360" w:lineRule="auto"/>
        <w:rPr>
          <w:ins w:id="8044" w:author="Camilo Andrés Díaz Gómez" w:date="2023-03-22T16:15:00Z"/>
          <w:rFonts w:cs="Times New Roman"/>
          <w:b w:val="0"/>
          <w:bCs/>
          <w:i/>
          <w:iCs w:val="0"/>
          <w:szCs w:val="24"/>
        </w:rPr>
        <w:pPrChange w:id="8045" w:author="Camilo Andrés Díaz Gómez" w:date="2023-03-28T17:43:00Z">
          <w:pPr>
            <w:pStyle w:val="Descripcin"/>
            <w:keepNext/>
          </w:pPr>
        </w:pPrChange>
      </w:pPr>
      <w:bookmarkStart w:id="8046" w:name="_Toc130919832"/>
      <w:ins w:id="8047"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ins>
      <w:r w:rsidR="006B5153">
        <w:rPr>
          <w:rFonts w:cs="Times New Roman"/>
          <w:noProof/>
          <w:szCs w:val="24"/>
        </w:rPr>
        <w:t>2</w:t>
      </w:r>
      <w:ins w:id="8048" w:author="Camilo Andrés Díaz Gómez" w:date="2023-03-22T16:15:00Z">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046"/>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049"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050" w:author="Camilo Andrés Díaz Gómez" w:date="2023-03-22T16:15:00Z"/>
                <w:rFonts w:cs="Times New Roman"/>
                <w:b/>
                <w:bCs/>
                <w:szCs w:val="24"/>
                <w:rPrChange w:id="8051" w:author="Camilo Andrés Díaz Gómez" w:date="2023-03-28T17:42:00Z">
                  <w:rPr>
                    <w:ins w:id="8052" w:author="Camilo Andrés Díaz Gómez" w:date="2023-03-22T16:15:00Z"/>
                    <w:rFonts w:cs="Times New Roman"/>
                    <w:b/>
                    <w:bCs/>
                    <w:sz w:val="20"/>
                    <w:szCs w:val="20"/>
                  </w:rPr>
                </w:rPrChange>
              </w:rPr>
            </w:pPr>
            <w:ins w:id="8053"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054" w:author="Camilo Andrés Díaz Gómez" w:date="2023-03-22T16:20:00Z"/>
                <w:rFonts w:cs="Times New Roman"/>
                <w:b/>
                <w:bCs/>
                <w:szCs w:val="24"/>
                <w:rPrChange w:id="8055" w:author="Camilo Andrés Díaz Gómez" w:date="2023-03-28T17:42:00Z">
                  <w:rPr>
                    <w:ins w:id="8056" w:author="Camilo Andrés Díaz Gómez" w:date="2023-03-22T16:20:00Z"/>
                    <w:rFonts w:cs="Times New Roman"/>
                    <w:b/>
                    <w:bCs/>
                    <w:sz w:val="20"/>
                    <w:szCs w:val="20"/>
                  </w:rPr>
                </w:rPrChange>
              </w:rPr>
            </w:pPr>
            <w:ins w:id="8057" w:author="Camilo Andrés Díaz Gómez" w:date="2023-03-22T16:15:00Z">
              <w:r w:rsidRPr="002B569F">
                <w:rPr>
                  <w:rFonts w:cs="Times New Roman"/>
                  <w:b/>
                  <w:bCs/>
                  <w:szCs w:val="24"/>
                  <w:rPrChange w:id="8058"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059" w:author="Camilo Andrés Díaz Gómez" w:date="2023-03-22T16:15:00Z"/>
                <w:rFonts w:cs="Times New Roman"/>
                <w:b/>
                <w:bCs/>
                <w:szCs w:val="24"/>
                <w:rPrChange w:id="8060" w:author="Camilo Andrés Díaz Gómez" w:date="2023-03-28T17:42:00Z">
                  <w:rPr>
                    <w:ins w:id="8061" w:author="Camilo Andrés Díaz Gómez" w:date="2023-03-22T16:15:00Z"/>
                    <w:rFonts w:cs="Times New Roman"/>
                    <w:b/>
                    <w:bCs/>
                    <w:sz w:val="20"/>
                    <w:szCs w:val="20"/>
                  </w:rPr>
                </w:rPrChange>
              </w:rPr>
            </w:pPr>
            <w:ins w:id="8062" w:author="Camilo Andrés Díaz Gómez" w:date="2023-03-22T16:20:00Z">
              <w:r w:rsidRPr="002B569F">
                <w:rPr>
                  <w:rFonts w:cs="Times New Roman"/>
                  <w:b/>
                  <w:bCs/>
                  <w:szCs w:val="24"/>
                  <w:rPrChange w:id="8063"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064" w:author="Camilo Andrés Díaz Gómez" w:date="2023-03-22T16:15:00Z"/>
                <w:rFonts w:cs="Times New Roman"/>
                <w:b/>
                <w:bCs/>
                <w:szCs w:val="24"/>
                <w:rPrChange w:id="8065" w:author="Camilo Andrés Díaz Gómez" w:date="2023-03-28T17:42:00Z">
                  <w:rPr>
                    <w:ins w:id="8066"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067" w:author="Camilo Andrés Díaz Gómez" w:date="2023-03-22T16:15:00Z"/>
                <w:rFonts w:cs="Times New Roman"/>
                <w:b/>
                <w:bCs/>
                <w:szCs w:val="24"/>
                <w:rPrChange w:id="8068" w:author="Camilo Andrés Díaz Gómez" w:date="2023-03-28T17:42:00Z">
                  <w:rPr>
                    <w:ins w:id="8069"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070" w:author="Camilo Andrés Díaz Gómez" w:date="2023-03-22T16:15:00Z"/>
                <w:rFonts w:cs="Times New Roman"/>
                <w:b/>
                <w:bCs/>
                <w:szCs w:val="24"/>
                <w:rPrChange w:id="8071" w:author="Camilo Andrés Díaz Gómez" w:date="2023-03-28T17:42:00Z">
                  <w:rPr>
                    <w:ins w:id="8072" w:author="Camilo Andrés Díaz Gómez" w:date="2023-03-22T16:15:00Z"/>
                    <w:rFonts w:cs="Times New Roman"/>
                    <w:b/>
                    <w:bCs/>
                    <w:sz w:val="20"/>
                    <w:szCs w:val="20"/>
                  </w:rPr>
                </w:rPrChange>
              </w:rPr>
            </w:pPr>
            <w:ins w:id="8073" w:author="Camilo Andrés Díaz Gómez" w:date="2023-03-22T16:15:00Z">
              <w:r w:rsidRPr="002B569F">
                <w:rPr>
                  <w:rFonts w:cs="Times New Roman"/>
                  <w:b/>
                  <w:bCs/>
                  <w:szCs w:val="24"/>
                  <w:rPrChange w:id="8074"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075" w:author="Camilo Andrés Díaz Gómez" w:date="2023-03-22T16:15:00Z"/>
                <w:rFonts w:cs="Times New Roman"/>
                <w:b/>
                <w:bCs/>
                <w:szCs w:val="24"/>
                <w:rPrChange w:id="8076" w:author="Camilo Andrés Díaz Gómez" w:date="2023-03-28T17:42:00Z">
                  <w:rPr>
                    <w:ins w:id="8077" w:author="Camilo Andrés Díaz Gómez" w:date="2023-03-22T16:15:00Z"/>
                    <w:rFonts w:cs="Times New Roman"/>
                    <w:b/>
                    <w:bCs/>
                    <w:sz w:val="20"/>
                    <w:szCs w:val="20"/>
                  </w:rPr>
                </w:rPrChange>
              </w:rPr>
            </w:pPr>
            <w:ins w:id="8078" w:author="Camilo Andrés Díaz Gómez" w:date="2023-03-22T16:23:00Z">
              <w:r w:rsidRPr="002B569F">
                <w:rPr>
                  <w:rFonts w:cs="Times New Roman"/>
                  <w:b/>
                  <w:bCs/>
                  <w:szCs w:val="24"/>
                  <w:rPrChange w:id="8079"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080" w:author="Camilo Andrés Díaz Gómez" w:date="2023-03-22T16:15:00Z"/>
                <w:rFonts w:cs="Times New Roman"/>
                <w:b/>
                <w:bCs/>
                <w:szCs w:val="24"/>
                <w:rPrChange w:id="8081" w:author="Camilo Andrés Díaz Gómez" w:date="2023-03-28T17:42:00Z">
                  <w:rPr>
                    <w:ins w:id="8082"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083" w:author="Camilo Andrés Díaz Gómez" w:date="2023-03-22T16:15:00Z"/>
                <w:rFonts w:cs="Times New Roman"/>
                <w:b/>
                <w:bCs/>
                <w:szCs w:val="24"/>
                <w:rPrChange w:id="8084" w:author="Camilo Andrés Díaz Gómez" w:date="2023-03-28T17:42:00Z">
                  <w:rPr>
                    <w:ins w:id="8085" w:author="Camilo Andrés Díaz Gómez" w:date="2023-03-22T16:15:00Z"/>
                    <w:rFonts w:cs="Times New Roman"/>
                    <w:b/>
                    <w:bCs/>
                    <w:sz w:val="20"/>
                    <w:szCs w:val="20"/>
                  </w:rPr>
                </w:rPrChange>
              </w:rPr>
            </w:pPr>
            <w:ins w:id="8086" w:author="Camilo Andrés Díaz Gómez" w:date="2023-03-22T16:15:00Z">
              <w:r w:rsidRPr="002B569F">
                <w:rPr>
                  <w:rFonts w:cs="Times New Roman"/>
                  <w:b/>
                  <w:bCs/>
                  <w:szCs w:val="24"/>
                  <w:rPrChange w:id="8087"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088"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089" w:author="Camilo Andrés Díaz Gómez" w:date="2023-03-22T16:15:00Z"/>
                <w:rFonts w:cs="Times New Roman"/>
                <w:szCs w:val="24"/>
                <w:rPrChange w:id="8090" w:author="Camilo Andrés Díaz Gómez" w:date="2023-03-28T17:42:00Z">
                  <w:rPr>
                    <w:ins w:id="8091" w:author="Camilo Andrés Díaz Gómez" w:date="2023-03-22T16:15:00Z"/>
                    <w:rFonts w:cs="Times New Roman"/>
                    <w:sz w:val="20"/>
                    <w:szCs w:val="20"/>
                  </w:rPr>
                </w:rPrChange>
              </w:rPr>
            </w:pPr>
            <w:ins w:id="8092" w:author="Camilo Andrés Díaz Gómez" w:date="2023-03-22T16:15:00Z">
              <w:r w:rsidRPr="002B569F">
                <w:rPr>
                  <w:rFonts w:cs="Times New Roman"/>
                  <w:szCs w:val="24"/>
                  <w:rPrChange w:id="8093"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094" w:author="Camilo Andrés Díaz Gómez" w:date="2023-03-22T16:15:00Z"/>
                <w:rFonts w:cs="Times New Roman"/>
                <w:szCs w:val="24"/>
                <w:rPrChange w:id="8095" w:author="Camilo Andrés Díaz Gómez" w:date="2023-03-28T17:42:00Z">
                  <w:rPr>
                    <w:ins w:id="8096" w:author="Camilo Andrés Díaz Gómez" w:date="2023-03-22T16:15:00Z"/>
                    <w:rFonts w:cs="Times New Roman"/>
                    <w:sz w:val="20"/>
                    <w:szCs w:val="20"/>
                  </w:rPr>
                </w:rPrChange>
              </w:rPr>
            </w:pPr>
            <w:ins w:id="8097" w:author="Camilo Andrés Díaz Gómez" w:date="2023-03-22T16:15:00Z">
              <w:r w:rsidRPr="002B569F">
                <w:rPr>
                  <w:rFonts w:cs="Times New Roman"/>
                  <w:szCs w:val="24"/>
                  <w:rPrChange w:id="8098"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099" w:author="Camilo Andrés Díaz Gómez" w:date="2023-03-22T16:15:00Z"/>
                <w:rFonts w:cs="Times New Roman"/>
                <w:szCs w:val="24"/>
                <w:rPrChange w:id="8100" w:author="Camilo Andrés Díaz Gómez" w:date="2023-03-28T17:42:00Z">
                  <w:rPr>
                    <w:ins w:id="8101" w:author="Camilo Andrés Díaz Gómez" w:date="2023-03-22T16:15:00Z"/>
                    <w:rFonts w:cs="Times New Roman"/>
                    <w:sz w:val="20"/>
                    <w:szCs w:val="20"/>
                  </w:rPr>
                </w:rPrChange>
              </w:rPr>
            </w:pPr>
            <w:ins w:id="8102" w:author="Camilo Andrés Díaz Gómez" w:date="2023-03-22T16:15:00Z">
              <w:r w:rsidRPr="002B569F">
                <w:rPr>
                  <w:rFonts w:cs="Times New Roman"/>
                  <w:szCs w:val="24"/>
                  <w:rPrChange w:id="8103"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104" w:author="Camilo Andrés Díaz Gómez" w:date="2023-03-22T16:15:00Z"/>
                <w:rFonts w:cs="Times New Roman"/>
                <w:szCs w:val="24"/>
                <w:rPrChange w:id="8105" w:author="Camilo Andrés Díaz Gómez" w:date="2023-03-28T17:42:00Z">
                  <w:rPr>
                    <w:ins w:id="8106" w:author="Camilo Andrés Díaz Gómez" w:date="2023-03-22T16:15:00Z"/>
                    <w:rFonts w:cs="Times New Roman"/>
                    <w:sz w:val="20"/>
                    <w:szCs w:val="20"/>
                  </w:rPr>
                </w:rPrChange>
              </w:rPr>
            </w:pPr>
            <w:ins w:id="8107" w:author="Camilo Andrés Díaz Gómez" w:date="2023-03-22T16:15:00Z">
              <w:r w:rsidRPr="002B569F">
                <w:rPr>
                  <w:rFonts w:cs="Times New Roman"/>
                  <w:szCs w:val="24"/>
                  <w:rPrChange w:id="8108"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109" w:author="Camilo Andrés Díaz Gómez" w:date="2023-03-22T16:15:00Z"/>
                <w:rFonts w:cs="Times New Roman"/>
                <w:szCs w:val="24"/>
                <w:rPrChange w:id="8110" w:author="Camilo Andrés Díaz Gómez" w:date="2023-03-28T17:42:00Z">
                  <w:rPr>
                    <w:ins w:id="8111" w:author="Camilo Andrés Díaz Gómez" w:date="2023-03-22T16:15:00Z"/>
                    <w:rFonts w:cs="Times New Roman"/>
                    <w:sz w:val="20"/>
                    <w:szCs w:val="20"/>
                  </w:rPr>
                </w:rPrChange>
              </w:rPr>
            </w:pPr>
            <w:ins w:id="8112" w:author="Camilo Andrés Díaz Gómez" w:date="2023-03-22T16:15:00Z">
              <w:r w:rsidRPr="002B569F">
                <w:rPr>
                  <w:rFonts w:cs="Times New Roman"/>
                  <w:szCs w:val="24"/>
                  <w:rPrChange w:id="8113"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114" w:author="Camilo Andrés Díaz Gómez" w:date="2023-03-22T16:15:00Z"/>
                <w:rFonts w:cs="Times New Roman"/>
                <w:szCs w:val="24"/>
                <w:rPrChange w:id="8115" w:author="Camilo Andrés Díaz Gómez" w:date="2023-03-28T17:42:00Z">
                  <w:rPr>
                    <w:ins w:id="8116" w:author="Camilo Andrés Díaz Gómez" w:date="2023-03-22T16:15:00Z"/>
                    <w:rFonts w:cs="Times New Roman"/>
                    <w:color w:val="000000"/>
                    <w:sz w:val="20"/>
                    <w:szCs w:val="20"/>
                  </w:rPr>
                </w:rPrChange>
              </w:rPr>
            </w:pPr>
            <w:ins w:id="8117" w:author="Camilo Andrés Díaz Gómez" w:date="2023-03-22T16:15:00Z">
              <w:r w:rsidRPr="002B569F">
                <w:rPr>
                  <w:rFonts w:cs="Times New Roman"/>
                  <w:szCs w:val="24"/>
                  <w:rPrChange w:id="8118"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119" w:author="Camilo Andrés Díaz Gómez" w:date="2023-03-22T16:15:00Z"/>
                <w:rFonts w:cs="Times New Roman"/>
                <w:szCs w:val="24"/>
                <w:rPrChange w:id="8120" w:author="Camilo Andrés Díaz Gómez" w:date="2023-03-28T17:42:00Z">
                  <w:rPr>
                    <w:ins w:id="8121" w:author="Camilo Andrés Díaz Gómez" w:date="2023-03-22T16:15:00Z"/>
                    <w:rFonts w:cs="Times New Roman"/>
                    <w:color w:val="000000"/>
                    <w:sz w:val="20"/>
                    <w:szCs w:val="20"/>
                  </w:rPr>
                </w:rPrChange>
              </w:rPr>
            </w:pPr>
            <w:ins w:id="8122" w:author="Camilo Andrés Díaz Gómez" w:date="2023-03-22T16:15:00Z">
              <w:r w:rsidRPr="002B569F">
                <w:rPr>
                  <w:rFonts w:cs="Times New Roman"/>
                  <w:szCs w:val="24"/>
                  <w:rPrChange w:id="8123"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124" w:author="Camilo Andrés Díaz Gómez" w:date="2023-03-22T16:15:00Z"/>
                <w:rFonts w:cs="Times New Roman"/>
                <w:szCs w:val="24"/>
                <w:rPrChange w:id="8125" w:author="Camilo Andrés Díaz Gómez" w:date="2023-03-28T17:42:00Z">
                  <w:rPr>
                    <w:ins w:id="8126" w:author="Camilo Andrés Díaz Gómez" w:date="2023-03-22T16:15:00Z"/>
                    <w:rFonts w:cs="Times New Roman"/>
                    <w:color w:val="000000"/>
                    <w:sz w:val="20"/>
                    <w:szCs w:val="20"/>
                  </w:rPr>
                </w:rPrChange>
              </w:rPr>
            </w:pPr>
            <w:ins w:id="8127" w:author="Camilo Andrés Díaz Gómez" w:date="2023-03-22T16:15:00Z">
              <w:r w:rsidRPr="002B569F">
                <w:rPr>
                  <w:rFonts w:cs="Times New Roman"/>
                  <w:szCs w:val="24"/>
                  <w:rPrChange w:id="8128"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129" w:author="Camilo Andrés Díaz Gómez" w:date="2023-03-22T16:15:00Z"/>
        </w:trPr>
        <w:tc>
          <w:tcPr>
            <w:tcW w:w="704" w:type="dxa"/>
            <w:vAlign w:val="bottom"/>
          </w:tcPr>
          <w:p w14:paraId="2A8DD84C" w14:textId="77777777" w:rsidR="00FE36FA" w:rsidRPr="002B569F" w:rsidRDefault="00FE36FA" w:rsidP="002B569F">
            <w:pPr>
              <w:rPr>
                <w:ins w:id="8130" w:author="Camilo Andrés Díaz Gómez" w:date="2023-03-22T16:15:00Z"/>
                <w:rFonts w:cs="Times New Roman"/>
                <w:szCs w:val="24"/>
                <w:rPrChange w:id="8131" w:author="Camilo Andrés Díaz Gómez" w:date="2023-03-28T17:42:00Z">
                  <w:rPr>
                    <w:ins w:id="8132" w:author="Camilo Andrés Díaz Gómez" w:date="2023-03-22T16:15:00Z"/>
                    <w:rFonts w:cs="Times New Roman"/>
                    <w:sz w:val="20"/>
                    <w:szCs w:val="20"/>
                  </w:rPr>
                </w:rPrChange>
              </w:rPr>
            </w:pPr>
            <w:ins w:id="8133" w:author="Camilo Andrés Díaz Gómez" w:date="2023-03-22T16:15:00Z">
              <w:r w:rsidRPr="002B569F">
                <w:rPr>
                  <w:rFonts w:cs="Times New Roman"/>
                  <w:szCs w:val="24"/>
                  <w:rPrChange w:id="8134"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135" w:author="Camilo Andrés Díaz Gómez" w:date="2023-03-22T16:15:00Z"/>
                <w:rFonts w:cs="Times New Roman"/>
                <w:szCs w:val="24"/>
                <w:rPrChange w:id="8136" w:author="Camilo Andrés Díaz Gómez" w:date="2023-03-28T17:42:00Z">
                  <w:rPr>
                    <w:ins w:id="8137" w:author="Camilo Andrés Díaz Gómez" w:date="2023-03-22T16:15:00Z"/>
                    <w:rFonts w:cs="Times New Roman"/>
                    <w:sz w:val="20"/>
                    <w:szCs w:val="20"/>
                  </w:rPr>
                </w:rPrChange>
              </w:rPr>
            </w:pPr>
            <w:ins w:id="8138" w:author="Camilo Andrés Díaz Gómez" w:date="2023-03-22T16:15:00Z">
              <w:r w:rsidRPr="002B569F">
                <w:rPr>
                  <w:rFonts w:cs="Times New Roman"/>
                  <w:szCs w:val="24"/>
                  <w:rPrChange w:id="8139"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140" w:author="Camilo Andrés Díaz Gómez" w:date="2023-03-22T16:15:00Z"/>
                <w:rFonts w:cs="Times New Roman"/>
                <w:szCs w:val="24"/>
                <w:rPrChange w:id="8141" w:author="Camilo Andrés Díaz Gómez" w:date="2023-03-28T17:42:00Z">
                  <w:rPr>
                    <w:ins w:id="8142" w:author="Camilo Andrés Díaz Gómez" w:date="2023-03-22T16:15:00Z"/>
                    <w:rFonts w:cs="Times New Roman"/>
                    <w:sz w:val="20"/>
                    <w:szCs w:val="20"/>
                  </w:rPr>
                </w:rPrChange>
              </w:rPr>
            </w:pPr>
            <w:ins w:id="8143" w:author="Camilo Andrés Díaz Gómez" w:date="2023-03-22T16:15:00Z">
              <w:r w:rsidRPr="002B569F">
                <w:rPr>
                  <w:rFonts w:cs="Times New Roman"/>
                  <w:szCs w:val="24"/>
                  <w:rPrChange w:id="8144"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145" w:author="Camilo Andrés Díaz Gómez" w:date="2023-03-22T16:15:00Z"/>
                <w:rFonts w:cs="Times New Roman"/>
                <w:szCs w:val="24"/>
                <w:rPrChange w:id="8146" w:author="Camilo Andrés Díaz Gómez" w:date="2023-03-28T17:42:00Z">
                  <w:rPr>
                    <w:ins w:id="8147" w:author="Camilo Andrés Díaz Gómez" w:date="2023-03-22T16:15:00Z"/>
                    <w:rFonts w:cs="Times New Roman"/>
                    <w:sz w:val="20"/>
                    <w:szCs w:val="20"/>
                  </w:rPr>
                </w:rPrChange>
              </w:rPr>
            </w:pPr>
            <w:ins w:id="8148" w:author="Camilo Andrés Díaz Gómez" w:date="2023-03-22T16:15:00Z">
              <w:r w:rsidRPr="002B569F">
                <w:rPr>
                  <w:rFonts w:cs="Times New Roman"/>
                  <w:szCs w:val="24"/>
                  <w:rPrChange w:id="8149"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150" w:author="Camilo Andrés Díaz Gómez" w:date="2023-03-22T16:15:00Z"/>
                <w:rFonts w:cs="Times New Roman"/>
                <w:szCs w:val="24"/>
                <w:rPrChange w:id="8151" w:author="Camilo Andrés Díaz Gómez" w:date="2023-03-28T17:42:00Z">
                  <w:rPr>
                    <w:ins w:id="8152" w:author="Camilo Andrés Díaz Gómez" w:date="2023-03-22T16:15:00Z"/>
                    <w:rFonts w:cs="Times New Roman"/>
                    <w:sz w:val="20"/>
                    <w:szCs w:val="20"/>
                  </w:rPr>
                </w:rPrChange>
              </w:rPr>
            </w:pPr>
            <w:ins w:id="8153" w:author="Camilo Andrés Díaz Gómez" w:date="2023-03-22T16:15:00Z">
              <w:r w:rsidRPr="002B569F">
                <w:rPr>
                  <w:rFonts w:cs="Times New Roman"/>
                  <w:szCs w:val="24"/>
                  <w:rPrChange w:id="8154"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155" w:author="Camilo Andrés Díaz Gómez" w:date="2023-03-22T16:15:00Z"/>
                <w:rFonts w:cs="Times New Roman"/>
                <w:szCs w:val="24"/>
                <w:rPrChange w:id="8156" w:author="Camilo Andrés Díaz Gómez" w:date="2023-03-28T17:42:00Z">
                  <w:rPr>
                    <w:ins w:id="8157" w:author="Camilo Andrés Díaz Gómez" w:date="2023-03-22T16:15:00Z"/>
                    <w:rFonts w:cs="Times New Roman"/>
                    <w:color w:val="000000"/>
                    <w:sz w:val="20"/>
                    <w:szCs w:val="20"/>
                  </w:rPr>
                </w:rPrChange>
              </w:rPr>
            </w:pPr>
            <w:ins w:id="8158" w:author="Camilo Andrés Díaz Gómez" w:date="2023-03-22T16:15:00Z">
              <w:r w:rsidRPr="002B569F">
                <w:rPr>
                  <w:rFonts w:cs="Times New Roman"/>
                  <w:szCs w:val="24"/>
                  <w:rPrChange w:id="8159"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160" w:author="Camilo Andrés Díaz Gómez" w:date="2023-03-22T16:15:00Z"/>
                <w:rFonts w:cs="Times New Roman"/>
                <w:szCs w:val="24"/>
                <w:rPrChange w:id="8161" w:author="Camilo Andrés Díaz Gómez" w:date="2023-03-28T17:42:00Z">
                  <w:rPr>
                    <w:ins w:id="8162" w:author="Camilo Andrés Díaz Gómez" w:date="2023-03-22T16:15:00Z"/>
                    <w:rFonts w:cs="Times New Roman"/>
                    <w:color w:val="000000"/>
                    <w:sz w:val="20"/>
                    <w:szCs w:val="20"/>
                  </w:rPr>
                </w:rPrChange>
              </w:rPr>
            </w:pPr>
            <w:ins w:id="8163" w:author="Camilo Andrés Díaz Gómez" w:date="2023-03-22T16:15:00Z">
              <w:r w:rsidRPr="002B569F">
                <w:rPr>
                  <w:rFonts w:cs="Times New Roman"/>
                  <w:szCs w:val="24"/>
                  <w:rPrChange w:id="8164"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165" w:author="Camilo Andrés Díaz Gómez" w:date="2023-03-22T16:15:00Z"/>
                <w:rFonts w:cs="Times New Roman"/>
                <w:szCs w:val="24"/>
                <w:rPrChange w:id="8166" w:author="Camilo Andrés Díaz Gómez" w:date="2023-03-28T17:42:00Z">
                  <w:rPr>
                    <w:ins w:id="8167" w:author="Camilo Andrés Díaz Gómez" w:date="2023-03-22T16:15:00Z"/>
                    <w:rFonts w:cs="Times New Roman"/>
                    <w:color w:val="000000"/>
                    <w:sz w:val="20"/>
                    <w:szCs w:val="20"/>
                  </w:rPr>
                </w:rPrChange>
              </w:rPr>
            </w:pPr>
            <w:ins w:id="8168" w:author="Camilo Andrés Díaz Gómez" w:date="2023-03-22T16:15:00Z">
              <w:r w:rsidRPr="002B569F">
                <w:rPr>
                  <w:rFonts w:cs="Times New Roman"/>
                  <w:szCs w:val="24"/>
                  <w:rPrChange w:id="8169"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170" w:author="Camilo Andrés Díaz Gómez" w:date="2023-03-22T16:15:00Z"/>
        </w:trPr>
        <w:tc>
          <w:tcPr>
            <w:tcW w:w="704" w:type="dxa"/>
            <w:vAlign w:val="bottom"/>
          </w:tcPr>
          <w:p w14:paraId="78159425" w14:textId="77777777" w:rsidR="00FE36FA" w:rsidRPr="002B569F" w:rsidRDefault="00FE36FA" w:rsidP="002B569F">
            <w:pPr>
              <w:rPr>
                <w:ins w:id="8171" w:author="Camilo Andrés Díaz Gómez" w:date="2023-03-22T16:15:00Z"/>
                <w:rFonts w:cs="Times New Roman"/>
                <w:szCs w:val="24"/>
                <w:rPrChange w:id="8172" w:author="Camilo Andrés Díaz Gómez" w:date="2023-03-28T17:42:00Z">
                  <w:rPr>
                    <w:ins w:id="8173" w:author="Camilo Andrés Díaz Gómez" w:date="2023-03-22T16:15:00Z"/>
                    <w:rFonts w:cs="Times New Roman"/>
                    <w:sz w:val="20"/>
                    <w:szCs w:val="20"/>
                  </w:rPr>
                </w:rPrChange>
              </w:rPr>
            </w:pPr>
            <w:ins w:id="8174" w:author="Camilo Andrés Díaz Gómez" w:date="2023-03-22T16:15:00Z">
              <w:r w:rsidRPr="002B569F">
                <w:rPr>
                  <w:rFonts w:cs="Times New Roman"/>
                  <w:szCs w:val="24"/>
                  <w:rPrChange w:id="8175"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176" w:author="Camilo Andrés Díaz Gómez" w:date="2023-03-22T16:15:00Z"/>
                <w:rFonts w:cs="Times New Roman"/>
                <w:szCs w:val="24"/>
                <w:rPrChange w:id="8177" w:author="Camilo Andrés Díaz Gómez" w:date="2023-03-28T17:42:00Z">
                  <w:rPr>
                    <w:ins w:id="8178" w:author="Camilo Andrés Díaz Gómez" w:date="2023-03-22T16:15:00Z"/>
                    <w:rFonts w:cs="Times New Roman"/>
                    <w:sz w:val="20"/>
                    <w:szCs w:val="20"/>
                  </w:rPr>
                </w:rPrChange>
              </w:rPr>
            </w:pPr>
            <w:ins w:id="8179" w:author="Camilo Andrés Díaz Gómez" w:date="2023-03-22T16:15:00Z">
              <w:r w:rsidRPr="002B569F">
                <w:rPr>
                  <w:rFonts w:cs="Times New Roman"/>
                  <w:szCs w:val="24"/>
                  <w:rPrChange w:id="8180"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181" w:author="Camilo Andrés Díaz Gómez" w:date="2023-03-22T16:15:00Z"/>
                <w:rFonts w:cs="Times New Roman"/>
                <w:szCs w:val="24"/>
                <w:rPrChange w:id="8182" w:author="Camilo Andrés Díaz Gómez" w:date="2023-03-28T17:42:00Z">
                  <w:rPr>
                    <w:ins w:id="8183" w:author="Camilo Andrés Díaz Gómez" w:date="2023-03-22T16:15:00Z"/>
                    <w:rFonts w:cs="Times New Roman"/>
                    <w:sz w:val="20"/>
                    <w:szCs w:val="20"/>
                  </w:rPr>
                </w:rPrChange>
              </w:rPr>
            </w:pPr>
            <w:ins w:id="8184" w:author="Camilo Andrés Díaz Gómez" w:date="2023-03-22T16:15:00Z">
              <w:r w:rsidRPr="002B569F">
                <w:rPr>
                  <w:rFonts w:cs="Times New Roman"/>
                  <w:szCs w:val="24"/>
                  <w:rPrChange w:id="8185"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186" w:author="Camilo Andrés Díaz Gómez" w:date="2023-03-22T16:15:00Z"/>
                <w:rFonts w:cs="Times New Roman"/>
                <w:szCs w:val="24"/>
                <w:rPrChange w:id="8187" w:author="Camilo Andrés Díaz Gómez" w:date="2023-03-28T17:42:00Z">
                  <w:rPr>
                    <w:ins w:id="8188" w:author="Camilo Andrés Díaz Gómez" w:date="2023-03-22T16:15:00Z"/>
                    <w:rFonts w:cs="Times New Roman"/>
                    <w:sz w:val="20"/>
                    <w:szCs w:val="20"/>
                  </w:rPr>
                </w:rPrChange>
              </w:rPr>
            </w:pPr>
            <w:ins w:id="8189" w:author="Camilo Andrés Díaz Gómez" w:date="2023-03-22T16:15:00Z">
              <w:r w:rsidRPr="002B569F">
                <w:rPr>
                  <w:rFonts w:cs="Times New Roman"/>
                  <w:szCs w:val="24"/>
                  <w:rPrChange w:id="8190"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191" w:author="Camilo Andrés Díaz Gómez" w:date="2023-03-22T16:15:00Z"/>
                <w:rFonts w:cs="Times New Roman"/>
                <w:szCs w:val="24"/>
                <w:rPrChange w:id="8192" w:author="Camilo Andrés Díaz Gómez" w:date="2023-03-28T17:42:00Z">
                  <w:rPr>
                    <w:ins w:id="8193" w:author="Camilo Andrés Díaz Gómez" w:date="2023-03-22T16:15:00Z"/>
                    <w:rFonts w:cs="Times New Roman"/>
                    <w:sz w:val="20"/>
                    <w:szCs w:val="20"/>
                  </w:rPr>
                </w:rPrChange>
              </w:rPr>
            </w:pPr>
            <w:ins w:id="8194" w:author="Camilo Andrés Díaz Gómez" w:date="2023-03-22T16:15:00Z">
              <w:r w:rsidRPr="002B569F">
                <w:rPr>
                  <w:rFonts w:cs="Times New Roman"/>
                  <w:szCs w:val="24"/>
                  <w:rPrChange w:id="8195"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196" w:author="Camilo Andrés Díaz Gómez" w:date="2023-03-22T16:15:00Z"/>
                <w:rFonts w:cs="Times New Roman"/>
                <w:szCs w:val="24"/>
                <w:rPrChange w:id="8197" w:author="Camilo Andrés Díaz Gómez" w:date="2023-03-28T17:42:00Z">
                  <w:rPr>
                    <w:ins w:id="8198" w:author="Camilo Andrés Díaz Gómez" w:date="2023-03-22T16:15:00Z"/>
                    <w:rFonts w:cs="Times New Roman"/>
                    <w:color w:val="000000"/>
                    <w:sz w:val="20"/>
                    <w:szCs w:val="20"/>
                  </w:rPr>
                </w:rPrChange>
              </w:rPr>
            </w:pPr>
            <w:ins w:id="8199" w:author="Camilo Andrés Díaz Gómez" w:date="2023-03-22T16:15:00Z">
              <w:r w:rsidRPr="002B569F">
                <w:rPr>
                  <w:rFonts w:cs="Times New Roman"/>
                  <w:szCs w:val="24"/>
                  <w:rPrChange w:id="8200"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201" w:author="Camilo Andrés Díaz Gómez" w:date="2023-03-22T16:15:00Z"/>
                <w:rFonts w:cs="Times New Roman"/>
                <w:szCs w:val="24"/>
                <w:rPrChange w:id="8202" w:author="Camilo Andrés Díaz Gómez" w:date="2023-03-28T17:42:00Z">
                  <w:rPr>
                    <w:ins w:id="8203" w:author="Camilo Andrés Díaz Gómez" w:date="2023-03-22T16:15:00Z"/>
                    <w:rFonts w:cs="Times New Roman"/>
                    <w:color w:val="000000"/>
                    <w:sz w:val="20"/>
                    <w:szCs w:val="20"/>
                  </w:rPr>
                </w:rPrChange>
              </w:rPr>
            </w:pPr>
            <w:ins w:id="8204" w:author="Camilo Andrés Díaz Gómez" w:date="2023-03-22T16:15:00Z">
              <w:r w:rsidRPr="002B569F">
                <w:rPr>
                  <w:rFonts w:cs="Times New Roman"/>
                  <w:szCs w:val="24"/>
                  <w:rPrChange w:id="8205"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206" w:author="Camilo Andrés Díaz Gómez" w:date="2023-03-22T16:15:00Z"/>
                <w:rFonts w:cs="Times New Roman"/>
                <w:szCs w:val="24"/>
                <w:rPrChange w:id="8207" w:author="Camilo Andrés Díaz Gómez" w:date="2023-03-28T17:42:00Z">
                  <w:rPr>
                    <w:ins w:id="8208" w:author="Camilo Andrés Díaz Gómez" w:date="2023-03-22T16:15:00Z"/>
                    <w:rFonts w:cs="Times New Roman"/>
                    <w:color w:val="000000"/>
                    <w:sz w:val="20"/>
                    <w:szCs w:val="20"/>
                  </w:rPr>
                </w:rPrChange>
              </w:rPr>
            </w:pPr>
            <w:ins w:id="8209" w:author="Camilo Andrés Díaz Gómez" w:date="2023-03-22T16:15:00Z">
              <w:r w:rsidRPr="002B569F">
                <w:rPr>
                  <w:rFonts w:cs="Times New Roman"/>
                  <w:szCs w:val="24"/>
                  <w:rPrChange w:id="8210"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211" w:author="Camilo Andrés Díaz Gómez" w:date="2023-03-22T16:15:00Z"/>
        </w:trPr>
        <w:tc>
          <w:tcPr>
            <w:tcW w:w="704" w:type="dxa"/>
            <w:vAlign w:val="bottom"/>
          </w:tcPr>
          <w:p w14:paraId="48DE893D" w14:textId="77777777" w:rsidR="00FE36FA" w:rsidRPr="002B569F" w:rsidRDefault="00FE36FA" w:rsidP="002B569F">
            <w:pPr>
              <w:rPr>
                <w:ins w:id="8212" w:author="Camilo Andrés Díaz Gómez" w:date="2023-03-22T16:15:00Z"/>
                <w:rFonts w:cs="Times New Roman"/>
                <w:szCs w:val="24"/>
                <w:rPrChange w:id="8213" w:author="Camilo Andrés Díaz Gómez" w:date="2023-03-28T17:42:00Z">
                  <w:rPr>
                    <w:ins w:id="8214" w:author="Camilo Andrés Díaz Gómez" w:date="2023-03-22T16:15:00Z"/>
                    <w:rFonts w:cs="Times New Roman"/>
                    <w:sz w:val="20"/>
                    <w:szCs w:val="20"/>
                  </w:rPr>
                </w:rPrChange>
              </w:rPr>
            </w:pPr>
            <w:ins w:id="8215" w:author="Camilo Andrés Díaz Gómez" w:date="2023-03-22T16:15:00Z">
              <w:r w:rsidRPr="002B569F">
                <w:rPr>
                  <w:rFonts w:cs="Times New Roman"/>
                  <w:szCs w:val="24"/>
                  <w:rPrChange w:id="8216"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217" w:author="Camilo Andrés Díaz Gómez" w:date="2023-03-22T16:15:00Z"/>
                <w:rFonts w:cs="Times New Roman"/>
                <w:szCs w:val="24"/>
                <w:rPrChange w:id="8218" w:author="Camilo Andrés Díaz Gómez" w:date="2023-03-28T17:42:00Z">
                  <w:rPr>
                    <w:ins w:id="8219" w:author="Camilo Andrés Díaz Gómez" w:date="2023-03-22T16:15:00Z"/>
                    <w:rFonts w:cs="Times New Roman"/>
                    <w:sz w:val="20"/>
                    <w:szCs w:val="20"/>
                  </w:rPr>
                </w:rPrChange>
              </w:rPr>
            </w:pPr>
            <w:ins w:id="8220" w:author="Camilo Andrés Díaz Gómez" w:date="2023-03-22T16:15:00Z">
              <w:r w:rsidRPr="002B569F">
                <w:rPr>
                  <w:rFonts w:cs="Times New Roman"/>
                  <w:szCs w:val="24"/>
                  <w:rPrChange w:id="8221"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222" w:author="Camilo Andrés Díaz Gómez" w:date="2023-03-22T16:15:00Z"/>
                <w:rFonts w:cs="Times New Roman"/>
                <w:szCs w:val="24"/>
                <w:rPrChange w:id="8223" w:author="Camilo Andrés Díaz Gómez" w:date="2023-03-28T17:42:00Z">
                  <w:rPr>
                    <w:ins w:id="8224" w:author="Camilo Andrés Díaz Gómez" w:date="2023-03-22T16:15:00Z"/>
                    <w:rFonts w:cs="Times New Roman"/>
                    <w:sz w:val="20"/>
                    <w:szCs w:val="20"/>
                  </w:rPr>
                </w:rPrChange>
              </w:rPr>
            </w:pPr>
            <w:ins w:id="8225" w:author="Camilo Andrés Díaz Gómez" w:date="2023-03-22T16:15:00Z">
              <w:r w:rsidRPr="002B569F">
                <w:rPr>
                  <w:rFonts w:cs="Times New Roman"/>
                  <w:szCs w:val="24"/>
                  <w:rPrChange w:id="8226"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227" w:author="Camilo Andrés Díaz Gómez" w:date="2023-03-22T16:15:00Z"/>
                <w:rFonts w:cs="Times New Roman"/>
                <w:szCs w:val="24"/>
                <w:rPrChange w:id="8228" w:author="Camilo Andrés Díaz Gómez" w:date="2023-03-28T17:42:00Z">
                  <w:rPr>
                    <w:ins w:id="8229" w:author="Camilo Andrés Díaz Gómez" w:date="2023-03-22T16:15:00Z"/>
                    <w:rFonts w:cs="Times New Roman"/>
                    <w:sz w:val="20"/>
                    <w:szCs w:val="20"/>
                  </w:rPr>
                </w:rPrChange>
              </w:rPr>
            </w:pPr>
            <w:ins w:id="8230" w:author="Camilo Andrés Díaz Gómez" w:date="2023-03-22T16:15:00Z">
              <w:r w:rsidRPr="002B569F">
                <w:rPr>
                  <w:rFonts w:cs="Times New Roman"/>
                  <w:szCs w:val="24"/>
                  <w:rPrChange w:id="8231"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232" w:author="Camilo Andrés Díaz Gómez" w:date="2023-03-22T16:15:00Z"/>
                <w:rFonts w:cs="Times New Roman"/>
                <w:szCs w:val="24"/>
                <w:rPrChange w:id="8233" w:author="Camilo Andrés Díaz Gómez" w:date="2023-03-28T17:42:00Z">
                  <w:rPr>
                    <w:ins w:id="8234" w:author="Camilo Andrés Díaz Gómez" w:date="2023-03-22T16:15:00Z"/>
                    <w:rFonts w:cs="Times New Roman"/>
                    <w:sz w:val="20"/>
                    <w:szCs w:val="20"/>
                  </w:rPr>
                </w:rPrChange>
              </w:rPr>
            </w:pPr>
            <w:ins w:id="8235" w:author="Camilo Andrés Díaz Gómez" w:date="2023-03-22T16:15:00Z">
              <w:r w:rsidRPr="002B569F">
                <w:rPr>
                  <w:rFonts w:cs="Times New Roman"/>
                  <w:szCs w:val="24"/>
                  <w:rPrChange w:id="8236"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237" w:author="Camilo Andrés Díaz Gómez" w:date="2023-03-22T16:15:00Z"/>
                <w:rFonts w:cs="Times New Roman"/>
                <w:szCs w:val="24"/>
                <w:rPrChange w:id="8238" w:author="Camilo Andrés Díaz Gómez" w:date="2023-03-28T17:42:00Z">
                  <w:rPr>
                    <w:ins w:id="8239" w:author="Camilo Andrés Díaz Gómez" w:date="2023-03-22T16:15:00Z"/>
                    <w:rFonts w:cs="Times New Roman"/>
                    <w:color w:val="000000"/>
                    <w:sz w:val="20"/>
                    <w:szCs w:val="20"/>
                  </w:rPr>
                </w:rPrChange>
              </w:rPr>
            </w:pPr>
            <w:ins w:id="8240" w:author="Camilo Andrés Díaz Gómez" w:date="2023-03-22T16:15:00Z">
              <w:r w:rsidRPr="002B569F">
                <w:rPr>
                  <w:rFonts w:cs="Times New Roman"/>
                  <w:szCs w:val="24"/>
                  <w:rPrChange w:id="8241"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242" w:author="Camilo Andrés Díaz Gómez" w:date="2023-03-22T16:15:00Z"/>
                <w:rFonts w:cs="Times New Roman"/>
                <w:szCs w:val="24"/>
                <w:rPrChange w:id="8243" w:author="Camilo Andrés Díaz Gómez" w:date="2023-03-28T17:42:00Z">
                  <w:rPr>
                    <w:ins w:id="8244" w:author="Camilo Andrés Díaz Gómez" w:date="2023-03-22T16:15:00Z"/>
                    <w:rFonts w:cs="Times New Roman"/>
                    <w:color w:val="000000"/>
                    <w:sz w:val="20"/>
                    <w:szCs w:val="20"/>
                  </w:rPr>
                </w:rPrChange>
              </w:rPr>
            </w:pPr>
            <w:ins w:id="8245" w:author="Camilo Andrés Díaz Gómez" w:date="2023-03-22T16:15:00Z">
              <w:r w:rsidRPr="002B569F">
                <w:rPr>
                  <w:rFonts w:cs="Times New Roman"/>
                  <w:szCs w:val="24"/>
                  <w:rPrChange w:id="8246"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247" w:author="Camilo Andrés Díaz Gómez" w:date="2023-03-22T16:15:00Z"/>
                <w:rFonts w:cs="Times New Roman"/>
                <w:szCs w:val="24"/>
                <w:rPrChange w:id="8248" w:author="Camilo Andrés Díaz Gómez" w:date="2023-03-28T17:42:00Z">
                  <w:rPr>
                    <w:ins w:id="8249" w:author="Camilo Andrés Díaz Gómez" w:date="2023-03-22T16:15:00Z"/>
                    <w:rFonts w:cs="Times New Roman"/>
                    <w:color w:val="000000"/>
                    <w:sz w:val="20"/>
                    <w:szCs w:val="20"/>
                  </w:rPr>
                </w:rPrChange>
              </w:rPr>
            </w:pPr>
            <w:ins w:id="8250" w:author="Camilo Andrés Díaz Gómez" w:date="2023-03-22T16:15:00Z">
              <w:r w:rsidRPr="002B569F">
                <w:rPr>
                  <w:rFonts w:cs="Times New Roman"/>
                  <w:szCs w:val="24"/>
                  <w:rPrChange w:id="8251"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252" w:author="Camilo Andrés Díaz Gómez" w:date="2023-03-22T16:15:00Z"/>
        </w:trPr>
        <w:tc>
          <w:tcPr>
            <w:tcW w:w="704" w:type="dxa"/>
            <w:vAlign w:val="bottom"/>
          </w:tcPr>
          <w:p w14:paraId="5966BFD6" w14:textId="77777777" w:rsidR="00FE36FA" w:rsidRPr="002B569F" w:rsidRDefault="00FE36FA" w:rsidP="002B569F">
            <w:pPr>
              <w:rPr>
                <w:ins w:id="8253" w:author="Camilo Andrés Díaz Gómez" w:date="2023-03-22T16:15:00Z"/>
                <w:rFonts w:cs="Times New Roman"/>
                <w:szCs w:val="24"/>
                <w:rPrChange w:id="8254" w:author="Camilo Andrés Díaz Gómez" w:date="2023-03-28T17:42:00Z">
                  <w:rPr>
                    <w:ins w:id="8255" w:author="Camilo Andrés Díaz Gómez" w:date="2023-03-22T16:15:00Z"/>
                    <w:rFonts w:cs="Times New Roman"/>
                    <w:sz w:val="20"/>
                    <w:szCs w:val="20"/>
                  </w:rPr>
                </w:rPrChange>
              </w:rPr>
            </w:pPr>
            <w:ins w:id="8256" w:author="Camilo Andrés Díaz Gómez" w:date="2023-03-22T16:15:00Z">
              <w:r w:rsidRPr="002B569F">
                <w:rPr>
                  <w:rFonts w:cs="Times New Roman"/>
                  <w:szCs w:val="24"/>
                  <w:rPrChange w:id="8257"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258" w:author="Camilo Andrés Díaz Gómez" w:date="2023-03-22T16:15:00Z"/>
                <w:rFonts w:cs="Times New Roman"/>
                <w:szCs w:val="24"/>
                <w:rPrChange w:id="8259" w:author="Camilo Andrés Díaz Gómez" w:date="2023-03-28T17:42:00Z">
                  <w:rPr>
                    <w:ins w:id="8260" w:author="Camilo Andrés Díaz Gómez" w:date="2023-03-22T16:15:00Z"/>
                    <w:rFonts w:cs="Times New Roman"/>
                    <w:sz w:val="20"/>
                    <w:szCs w:val="20"/>
                  </w:rPr>
                </w:rPrChange>
              </w:rPr>
            </w:pPr>
            <w:ins w:id="8261" w:author="Camilo Andrés Díaz Gómez" w:date="2023-03-22T16:15:00Z">
              <w:r w:rsidRPr="002B569F">
                <w:rPr>
                  <w:rFonts w:cs="Times New Roman"/>
                  <w:szCs w:val="24"/>
                  <w:rPrChange w:id="8262"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263" w:author="Camilo Andrés Díaz Gómez" w:date="2023-03-22T16:15:00Z"/>
                <w:rFonts w:cs="Times New Roman"/>
                <w:szCs w:val="24"/>
                <w:rPrChange w:id="8264" w:author="Camilo Andrés Díaz Gómez" w:date="2023-03-28T17:42:00Z">
                  <w:rPr>
                    <w:ins w:id="8265" w:author="Camilo Andrés Díaz Gómez" w:date="2023-03-22T16:15:00Z"/>
                    <w:rFonts w:cs="Times New Roman"/>
                    <w:sz w:val="20"/>
                    <w:szCs w:val="20"/>
                  </w:rPr>
                </w:rPrChange>
              </w:rPr>
            </w:pPr>
            <w:ins w:id="8266" w:author="Camilo Andrés Díaz Gómez" w:date="2023-03-22T16:15:00Z">
              <w:r w:rsidRPr="002B569F">
                <w:rPr>
                  <w:rFonts w:cs="Times New Roman"/>
                  <w:szCs w:val="24"/>
                  <w:rPrChange w:id="8267"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268" w:author="Camilo Andrés Díaz Gómez" w:date="2023-03-22T16:15:00Z"/>
                <w:rFonts w:cs="Times New Roman"/>
                <w:szCs w:val="24"/>
                <w:rPrChange w:id="8269" w:author="Camilo Andrés Díaz Gómez" w:date="2023-03-28T17:42:00Z">
                  <w:rPr>
                    <w:ins w:id="8270" w:author="Camilo Andrés Díaz Gómez" w:date="2023-03-22T16:15:00Z"/>
                    <w:rFonts w:cs="Times New Roman"/>
                    <w:sz w:val="20"/>
                    <w:szCs w:val="20"/>
                  </w:rPr>
                </w:rPrChange>
              </w:rPr>
            </w:pPr>
            <w:ins w:id="8271" w:author="Camilo Andrés Díaz Gómez" w:date="2023-03-22T16:15:00Z">
              <w:r w:rsidRPr="002B569F">
                <w:rPr>
                  <w:rFonts w:cs="Times New Roman"/>
                  <w:szCs w:val="24"/>
                  <w:rPrChange w:id="8272"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273" w:author="Camilo Andrés Díaz Gómez" w:date="2023-03-22T16:15:00Z"/>
                <w:rFonts w:cs="Times New Roman"/>
                <w:szCs w:val="24"/>
                <w:rPrChange w:id="8274" w:author="Camilo Andrés Díaz Gómez" w:date="2023-03-28T17:42:00Z">
                  <w:rPr>
                    <w:ins w:id="8275" w:author="Camilo Andrés Díaz Gómez" w:date="2023-03-22T16:15:00Z"/>
                    <w:rFonts w:cs="Times New Roman"/>
                    <w:sz w:val="20"/>
                    <w:szCs w:val="20"/>
                  </w:rPr>
                </w:rPrChange>
              </w:rPr>
            </w:pPr>
            <w:ins w:id="8276" w:author="Camilo Andrés Díaz Gómez" w:date="2023-03-22T16:15:00Z">
              <w:r w:rsidRPr="002B569F">
                <w:rPr>
                  <w:rFonts w:cs="Times New Roman"/>
                  <w:szCs w:val="24"/>
                  <w:rPrChange w:id="8277"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278" w:author="Camilo Andrés Díaz Gómez" w:date="2023-03-22T16:15:00Z"/>
                <w:rFonts w:cs="Times New Roman"/>
                <w:szCs w:val="24"/>
                <w:rPrChange w:id="8279" w:author="Camilo Andrés Díaz Gómez" w:date="2023-03-28T17:42:00Z">
                  <w:rPr>
                    <w:ins w:id="8280" w:author="Camilo Andrés Díaz Gómez" w:date="2023-03-22T16:15:00Z"/>
                    <w:rFonts w:cs="Times New Roman"/>
                    <w:color w:val="000000"/>
                    <w:sz w:val="20"/>
                    <w:szCs w:val="20"/>
                  </w:rPr>
                </w:rPrChange>
              </w:rPr>
            </w:pPr>
            <w:ins w:id="8281" w:author="Camilo Andrés Díaz Gómez" w:date="2023-03-22T16:15:00Z">
              <w:r w:rsidRPr="002B569F">
                <w:rPr>
                  <w:rFonts w:cs="Times New Roman"/>
                  <w:szCs w:val="24"/>
                  <w:rPrChange w:id="8282"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283" w:author="Camilo Andrés Díaz Gómez" w:date="2023-03-22T16:15:00Z"/>
                <w:rFonts w:cs="Times New Roman"/>
                <w:szCs w:val="24"/>
                <w:rPrChange w:id="8284" w:author="Camilo Andrés Díaz Gómez" w:date="2023-03-28T17:42:00Z">
                  <w:rPr>
                    <w:ins w:id="8285" w:author="Camilo Andrés Díaz Gómez" w:date="2023-03-22T16:15:00Z"/>
                    <w:rFonts w:cs="Times New Roman"/>
                    <w:color w:val="000000"/>
                    <w:sz w:val="20"/>
                    <w:szCs w:val="20"/>
                  </w:rPr>
                </w:rPrChange>
              </w:rPr>
            </w:pPr>
            <w:ins w:id="8286" w:author="Camilo Andrés Díaz Gómez" w:date="2023-03-22T16:15:00Z">
              <w:r w:rsidRPr="002B569F">
                <w:rPr>
                  <w:rFonts w:cs="Times New Roman"/>
                  <w:szCs w:val="24"/>
                  <w:rPrChange w:id="8287"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288" w:author="Camilo Andrés Díaz Gómez" w:date="2023-03-22T16:15:00Z"/>
                <w:rFonts w:cs="Times New Roman"/>
                <w:szCs w:val="24"/>
                <w:rPrChange w:id="8289" w:author="Camilo Andrés Díaz Gómez" w:date="2023-03-28T17:42:00Z">
                  <w:rPr>
                    <w:ins w:id="8290" w:author="Camilo Andrés Díaz Gómez" w:date="2023-03-22T16:15:00Z"/>
                    <w:rFonts w:cs="Times New Roman"/>
                    <w:color w:val="000000"/>
                    <w:sz w:val="20"/>
                    <w:szCs w:val="20"/>
                  </w:rPr>
                </w:rPrChange>
              </w:rPr>
            </w:pPr>
            <w:ins w:id="8291" w:author="Camilo Andrés Díaz Gómez" w:date="2023-03-22T16:15:00Z">
              <w:r w:rsidRPr="002B569F">
                <w:rPr>
                  <w:rFonts w:cs="Times New Roman"/>
                  <w:szCs w:val="24"/>
                  <w:rPrChange w:id="8292"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293" w:author="Camilo Andrés Díaz Gómez" w:date="2023-03-22T16:15:00Z"/>
        </w:trPr>
        <w:tc>
          <w:tcPr>
            <w:tcW w:w="704" w:type="dxa"/>
            <w:vAlign w:val="bottom"/>
          </w:tcPr>
          <w:p w14:paraId="7E38F2E0" w14:textId="77777777" w:rsidR="00FE36FA" w:rsidRPr="002B569F" w:rsidRDefault="00FE36FA" w:rsidP="002B569F">
            <w:pPr>
              <w:rPr>
                <w:ins w:id="8294" w:author="Camilo Andrés Díaz Gómez" w:date="2023-03-22T16:15:00Z"/>
                <w:rFonts w:cs="Times New Roman"/>
                <w:szCs w:val="24"/>
                <w:rPrChange w:id="8295" w:author="Camilo Andrés Díaz Gómez" w:date="2023-03-28T17:42:00Z">
                  <w:rPr>
                    <w:ins w:id="8296" w:author="Camilo Andrés Díaz Gómez" w:date="2023-03-22T16:15:00Z"/>
                    <w:rFonts w:cs="Times New Roman"/>
                    <w:sz w:val="20"/>
                    <w:szCs w:val="20"/>
                  </w:rPr>
                </w:rPrChange>
              </w:rPr>
            </w:pPr>
            <w:ins w:id="8297" w:author="Camilo Andrés Díaz Gómez" w:date="2023-03-22T16:15:00Z">
              <w:r w:rsidRPr="002B569F">
                <w:rPr>
                  <w:rFonts w:cs="Times New Roman"/>
                  <w:szCs w:val="24"/>
                  <w:rPrChange w:id="8298"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299" w:author="Camilo Andrés Díaz Gómez" w:date="2023-03-22T16:15:00Z"/>
                <w:rFonts w:cs="Times New Roman"/>
                <w:szCs w:val="24"/>
                <w:rPrChange w:id="8300" w:author="Camilo Andrés Díaz Gómez" w:date="2023-03-28T17:42:00Z">
                  <w:rPr>
                    <w:ins w:id="8301" w:author="Camilo Andrés Díaz Gómez" w:date="2023-03-22T16:15:00Z"/>
                    <w:rFonts w:cs="Times New Roman"/>
                    <w:sz w:val="20"/>
                    <w:szCs w:val="20"/>
                  </w:rPr>
                </w:rPrChange>
              </w:rPr>
            </w:pPr>
            <w:ins w:id="8302" w:author="Camilo Andrés Díaz Gómez" w:date="2023-03-22T16:15:00Z">
              <w:r w:rsidRPr="002B569F">
                <w:rPr>
                  <w:rFonts w:cs="Times New Roman"/>
                  <w:szCs w:val="24"/>
                  <w:rPrChange w:id="8303"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304" w:author="Camilo Andrés Díaz Gómez" w:date="2023-03-22T16:15:00Z"/>
                <w:rFonts w:cs="Times New Roman"/>
                <w:szCs w:val="24"/>
                <w:rPrChange w:id="8305" w:author="Camilo Andrés Díaz Gómez" w:date="2023-03-28T17:42:00Z">
                  <w:rPr>
                    <w:ins w:id="8306" w:author="Camilo Andrés Díaz Gómez" w:date="2023-03-22T16:15:00Z"/>
                    <w:rFonts w:cs="Times New Roman"/>
                    <w:sz w:val="20"/>
                    <w:szCs w:val="20"/>
                  </w:rPr>
                </w:rPrChange>
              </w:rPr>
            </w:pPr>
            <w:ins w:id="8307" w:author="Camilo Andrés Díaz Gómez" w:date="2023-03-22T16:15:00Z">
              <w:r w:rsidRPr="002B569F">
                <w:rPr>
                  <w:rFonts w:cs="Times New Roman"/>
                  <w:szCs w:val="24"/>
                  <w:rPrChange w:id="8308"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309" w:author="Camilo Andrés Díaz Gómez" w:date="2023-03-22T16:15:00Z"/>
                <w:rFonts w:cs="Times New Roman"/>
                <w:szCs w:val="24"/>
                <w:rPrChange w:id="8310" w:author="Camilo Andrés Díaz Gómez" w:date="2023-03-28T17:42:00Z">
                  <w:rPr>
                    <w:ins w:id="8311" w:author="Camilo Andrés Díaz Gómez" w:date="2023-03-22T16:15:00Z"/>
                    <w:rFonts w:cs="Times New Roman"/>
                    <w:sz w:val="20"/>
                    <w:szCs w:val="20"/>
                  </w:rPr>
                </w:rPrChange>
              </w:rPr>
            </w:pPr>
            <w:ins w:id="8312" w:author="Camilo Andrés Díaz Gómez" w:date="2023-03-22T16:15:00Z">
              <w:r w:rsidRPr="002B569F">
                <w:rPr>
                  <w:rFonts w:cs="Times New Roman"/>
                  <w:szCs w:val="24"/>
                  <w:rPrChange w:id="8313"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314" w:author="Camilo Andrés Díaz Gómez" w:date="2023-03-22T16:15:00Z"/>
                <w:rFonts w:cs="Times New Roman"/>
                <w:szCs w:val="24"/>
                <w:rPrChange w:id="8315" w:author="Camilo Andrés Díaz Gómez" w:date="2023-03-28T17:42:00Z">
                  <w:rPr>
                    <w:ins w:id="8316" w:author="Camilo Andrés Díaz Gómez" w:date="2023-03-22T16:15:00Z"/>
                    <w:rFonts w:cs="Times New Roman"/>
                    <w:sz w:val="20"/>
                    <w:szCs w:val="20"/>
                  </w:rPr>
                </w:rPrChange>
              </w:rPr>
            </w:pPr>
            <w:ins w:id="8317" w:author="Camilo Andrés Díaz Gómez" w:date="2023-03-22T16:15:00Z">
              <w:r w:rsidRPr="002B569F">
                <w:rPr>
                  <w:rFonts w:cs="Times New Roman"/>
                  <w:szCs w:val="24"/>
                  <w:rPrChange w:id="8318"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319" w:author="Camilo Andrés Díaz Gómez" w:date="2023-03-22T16:15:00Z"/>
                <w:rFonts w:cs="Times New Roman"/>
                <w:szCs w:val="24"/>
                <w:rPrChange w:id="8320" w:author="Camilo Andrés Díaz Gómez" w:date="2023-03-28T17:42:00Z">
                  <w:rPr>
                    <w:ins w:id="8321" w:author="Camilo Andrés Díaz Gómez" w:date="2023-03-22T16:15:00Z"/>
                    <w:rFonts w:cs="Times New Roman"/>
                    <w:color w:val="000000"/>
                    <w:sz w:val="20"/>
                    <w:szCs w:val="20"/>
                  </w:rPr>
                </w:rPrChange>
              </w:rPr>
            </w:pPr>
            <w:ins w:id="8322" w:author="Camilo Andrés Díaz Gómez" w:date="2023-03-22T16:15:00Z">
              <w:r w:rsidRPr="002B569F">
                <w:rPr>
                  <w:rFonts w:cs="Times New Roman"/>
                  <w:szCs w:val="24"/>
                  <w:rPrChange w:id="8323"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324" w:author="Camilo Andrés Díaz Gómez" w:date="2023-03-22T16:15:00Z"/>
                <w:rFonts w:cs="Times New Roman"/>
                <w:szCs w:val="24"/>
                <w:rPrChange w:id="8325" w:author="Camilo Andrés Díaz Gómez" w:date="2023-03-28T17:42:00Z">
                  <w:rPr>
                    <w:ins w:id="8326" w:author="Camilo Andrés Díaz Gómez" w:date="2023-03-22T16:15:00Z"/>
                    <w:rFonts w:cs="Times New Roman"/>
                    <w:color w:val="000000"/>
                    <w:sz w:val="20"/>
                    <w:szCs w:val="20"/>
                  </w:rPr>
                </w:rPrChange>
              </w:rPr>
            </w:pPr>
            <w:ins w:id="8327" w:author="Camilo Andrés Díaz Gómez" w:date="2023-03-22T16:15:00Z">
              <w:r w:rsidRPr="002B569F">
                <w:rPr>
                  <w:rFonts w:cs="Times New Roman"/>
                  <w:szCs w:val="24"/>
                  <w:rPrChange w:id="8328"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329" w:author="Camilo Andrés Díaz Gómez" w:date="2023-03-22T16:15:00Z"/>
                <w:rFonts w:cs="Times New Roman"/>
                <w:szCs w:val="24"/>
                <w:rPrChange w:id="8330" w:author="Camilo Andrés Díaz Gómez" w:date="2023-03-28T17:42:00Z">
                  <w:rPr>
                    <w:ins w:id="8331" w:author="Camilo Andrés Díaz Gómez" w:date="2023-03-22T16:15:00Z"/>
                    <w:rFonts w:cs="Times New Roman"/>
                    <w:color w:val="000000"/>
                    <w:sz w:val="20"/>
                    <w:szCs w:val="20"/>
                  </w:rPr>
                </w:rPrChange>
              </w:rPr>
            </w:pPr>
            <w:ins w:id="8332" w:author="Camilo Andrés Díaz Gómez" w:date="2023-03-22T16:15:00Z">
              <w:r w:rsidRPr="002B569F">
                <w:rPr>
                  <w:rFonts w:cs="Times New Roman"/>
                  <w:szCs w:val="24"/>
                  <w:rPrChange w:id="8333"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334" w:author="Camilo Andrés Díaz Gómez" w:date="2023-03-22T16:15:00Z"/>
        </w:trPr>
        <w:tc>
          <w:tcPr>
            <w:tcW w:w="704" w:type="dxa"/>
            <w:vAlign w:val="bottom"/>
          </w:tcPr>
          <w:p w14:paraId="2F2B24C7" w14:textId="77777777" w:rsidR="00FE36FA" w:rsidRPr="002B569F" w:rsidRDefault="00FE36FA" w:rsidP="002B569F">
            <w:pPr>
              <w:rPr>
                <w:ins w:id="8335" w:author="Camilo Andrés Díaz Gómez" w:date="2023-03-22T16:15:00Z"/>
                <w:rFonts w:cs="Times New Roman"/>
                <w:szCs w:val="24"/>
                <w:rPrChange w:id="8336" w:author="Camilo Andrés Díaz Gómez" w:date="2023-03-28T17:42:00Z">
                  <w:rPr>
                    <w:ins w:id="8337" w:author="Camilo Andrés Díaz Gómez" w:date="2023-03-22T16:15:00Z"/>
                    <w:rFonts w:cs="Times New Roman"/>
                    <w:sz w:val="20"/>
                    <w:szCs w:val="20"/>
                  </w:rPr>
                </w:rPrChange>
              </w:rPr>
            </w:pPr>
            <w:ins w:id="8338" w:author="Camilo Andrés Díaz Gómez" w:date="2023-03-22T16:15:00Z">
              <w:r w:rsidRPr="002B569F">
                <w:rPr>
                  <w:rFonts w:cs="Times New Roman"/>
                  <w:szCs w:val="24"/>
                  <w:rPrChange w:id="8339"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8340" w:author="Camilo Andrés Díaz Gómez" w:date="2023-03-22T16:15:00Z"/>
                <w:rFonts w:cs="Times New Roman"/>
                <w:szCs w:val="24"/>
                <w:rPrChange w:id="8341" w:author="Camilo Andrés Díaz Gómez" w:date="2023-03-28T17:42:00Z">
                  <w:rPr>
                    <w:ins w:id="8342" w:author="Camilo Andrés Díaz Gómez" w:date="2023-03-22T16:15:00Z"/>
                    <w:rFonts w:cs="Times New Roman"/>
                    <w:sz w:val="20"/>
                    <w:szCs w:val="20"/>
                  </w:rPr>
                </w:rPrChange>
              </w:rPr>
            </w:pPr>
            <w:ins w:id="8343" w:author="Camilo Andrés Díaz Gómez" w:date="2023-03-22T16:15:00Z">
              <w:r w:rsidRPr="002B569F">
                <w:rPr>
                  <w:rFonts w:cs="Times New Roman"/>
                  <w:szCs w:val="24"/>
                  <w:rPrChange w:id="8344"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8345" w:author="Camilo Andrés Díaz Gómez" w:date="2023-03-22T16:15:00Z"/>
                <w:rFonts w:cs="Times New Roman"/>
                <w:szCs w:val="24"/>
                <w:rPrChange w:id="8346" w:author="Camilo Andrés Díaz Gómez" w:date="2023-03-28T17:42:00Z">
                  <w:rPr>
                    <w:ins w:id="8347" w:author="Camilo Andrés Díaz Gómez" w:date="2023-03-22T16:15:00Z"/>
                    <w:rFonts w:cs="Times New Roman"/>
                    <w:sz w:val="20"/>
                    <w:szCs w:val="20"/>
                  </w:rPr>
                </w:rPrChange>
              </w:rPr>
            </w:pPr>
            <w:ins w:id="8348" w:author="Camilo Andrés Díaz Gómez" w:date="2023-03-22T16:15:00Z">
              <w:r w:rsidRPr="002B569F">
                <w:rPr>
                  <w:rFonts w:cs="Times New Roman"/>
                  <w:szCs w:val="24"/>
                  <w:rPrChange w:id="8349"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8350" w:author="Camilo Andrés Díaz Gómez" w:date="2023-03-22T16:15:00Z"/>
                <w:rFonts w:cs="Times New Roman"/>
                <w:szCs w:val="24"/>
                <w:rPrChange w:id="8351" w:author="Camilo Andrés Díaz Gómez" w:date="2023-03-28T17:42:00Z">
                  <w:rPr>
                    <w:ins w:id="8352" w:author="Camilo Andrés Díaz Gómez" w:date="2023-03-22T16:15:00Z"/>
                    <w:rFonts w:cs="Times New Roman"/>
                    <w:sz w:val="20"/>
                    <w:szCs w:val="20"/>
                  </w:rPr>
                </w:rPrChange>
              </w:rPr>
            </w:pPr>
            <w:ins w:id="8353" w:author="Camilo Andrés Díaz Gómez" w:date="2023-03-22T16:15:00Z">
              <w:r w:rsidRPr="002B569F">
                <w:rPr>
                  <w:rFonts w:cs="Times New Roman"/>
                  <w:szCs w:val="24"/>
                  <w:rPrChange w:id="8354"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8355" w:author="Camilo Andrés Díaz Gómez" w:date="2023-03-22T16:15:00Z"/>
                <w:rFonts w:cs="Times New Roman"/>
                <w:szCs w:val="24"/>
                <w:rPrChange w:id="8356" w:author="Camilo Andrés Díaz Gómez" w:date="2023-03-28T17:42:00Z">
                  <w:rPr>
                    <w:ins w:id="8357" w:author="Camilo Andrés Díaz Gómez" w:date="2023-03-22T16:15:00Z"/>
                    <w:rFonts w:cs="Times New Roman"/>
                    <w:sz w:val="20"/>
                    <w:szCs w:val="20"/>
                  </w:rPr>
                </w:rPrChange>
              </w:rPr>
            </w:pPr>
            <w:ins w:id="8358" w:author="Camilo Andrés Díaz Gómez" w:date="2023-03-22T16:15:00Z">
              <w:r w:rsidRPr="002B569F">
                <w:rPr>
                  <w:rFonts w:cs="Times New Roman"/>
                  <w:szCs w:val="24"/>
                  <w:rPrChange w:id="8359"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8360" w:author="Camilo Andrés Díaz Gómez" w:date="2023-03-22T16:15:00Z"/>
                <w:rFonts w:cs="Times New Roman"/>
                <w:szCs w:val="24"/>
                <w:rPrChange w:id="8361" w:author="Camilo Andrés Díaz Gómez" w:date="2023-03-28T17:42:00Z">
                  <w:rPr>
                    <w:ins w:id="8362" w:author="Camilo Andrés Díaz Gómez" w:date="2023-03-22T16:15:00Z"/>
                    <w:rFonts w:cs="Times New Roman"/>
                    <w:color w:val="000000"/>
                    <w:sz w:val="20"/>
                    <w:szCs w:val="20"/>
                  </w:rPr>
                </w:rPrChange>
              </w:rPr>
            </w:pPr>
            <w:ins w:id="8363" w:author="Camilo Andrés Díaz Gómez" w:date="2023-03-22T16:15:00Z">
              <w:r w:rsidRPr="002B569F">
                <w:rPr>
                  <w:rFonts w:cs="Times New Roman"/>
                  <w:szCs w:val="24"/>
                  <w:rPrChange w:id="8364"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8365" w:author="Camilo Andrés Díaz Gómez" w:date="2023-03-22T16:15:00Z"/>
                <w:rFonts w:cs="Times New Roman"/>
                <w:szCs w:val="24"/>
                <w:rPrChange w:id="8366" w:author="Camilo Andrés Díaz Gómez" w:date="2023-03-28T17:42:00Z">
                  <w:rPr>
                    <w:ins w:id="8367" w:author="Camilo Andrés Díaz Gómez" w:date="2023-03-22T16:15:00Z"/>
                    <w:rFonts w:cs="Times New Roman"/>
                    <w:color w:val="000000"/>
                    <w:sz w:val="20"/>
                    <w:szCs w:val="20"/>
                  </w:rPr>
                </w:rPrChange>
              </w:rPr>
            </w:pPr>
            <w:ins w:id="8368" w:author="Camilo Andrés Díaz Gómez" w:date="2023-03-22T16:15:00Z">
              <w:r w:rsidRPr="002B569F">
                <w:rPr>
                  <w:rFonts w:cs="Times New Roman"/>
                  <w:szCs w:val="24"/>
                  <w:rPrChange w:id="8369"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8370" w:author="Camilo Andrés Díaz Gómez" w:date="2023-03-22T16:15:00Z"/>
                <w:rFonts w:cs="Times New Roman"/>
                <w:szCs w:val="24"/>
                <w:rPrChange w:id="8371" w:author="Camilo Andrés Díaz Gómez" w:date="2023-03-28T17:42:00Z">
                  <w:rPr>
                    <w:ins w:id="8372" w:author="Camilo Andrés Díaz Gómez" w:date="2023-03-22T16:15:00Z"/>
                    <w:rFonts w:cs="Times New Roman"/>
                    <w:color w:val="000000"/>
                    <w:sz w:val="20"/>
                    <w:szCs w:val="20"/>
                  </w:rPr>
                </w:rPrChange>
              </w:rPr>
            </w:pPr>
            <w:ins w:id="8373" w:author="Camilo Andrés Díaz Gómez" w:date="2023-03-22T16:15:00Z">
              <w:r w:rsidRPr="002B569F">
                <w:rPr>
                  <w:rFonts w:cs="Times New Roman"/>
                  <w:szCs w:val="24"/>
                  <w:rPrChange w:id="8374"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8375" w:author="Camilo Andrés Díaz Gómez" w:date="2023-03-22T16:15:00Z"/>
        </w:trPr>
        <w:tc>
          <w:tcPr>
            <w:tcW w:w="704" w:type="dxa"/>
            <w:vAlign w:val="bottom"/>
          </w:tcPr>
          <w:p w14:paraId="25B28179" w14:textId="77777777" w:rsidR="00FE36FA" w:rsidRPr="002B569F" w:rsidRDefault="00FE36FA" w:rsidP="002B569F">
            <w:pPr>
              <w:rPr>
                <w:ins w:id="8376" w:author="Camilo Andrés Díaz Gómez" w:date="2023-03-22T16:15:00Z"/>
                <w:rFonts w:cs="Times New Roman"/>
                <w:szCs w:val="24"/>
                <w:rPrChange w:id="8377" w:author="Camilo Andrés Díaz Gómez" w:date="2023-03-28T17:42:00Z">
                  <w:rPr>
                    <w:ins w:id="8378" w:author="Camilo Andrés Díaz Gómez" w:date="2023-03-22T16:15:00Z"/>
                    <w:rFonts w:cs="Times New Roman"/>
                    <w:sz w:val="20"/>
                    <w:szCs w:val="20"/>
                  </w:rPr>
                </w:rPrChange>
              </w:rPr>
            </w:pPr>
            <w:ins w:id="8379" w:author="Camilo Andrés Díaz Gómez" w:date="2023-03-22T16:15:00Z">
              <w:r w:rsidRPr="002B569F">
                <w:rPr>
                  <w:rFonts w:cs="Times New Roman"/>
                  <w:szCs w:val="24"/>
                  <w:rPrChange w:id="8380"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8381" w:author="Camilo Andrés Díaz Gómez" w:date="2023-03-22T16:15:00Z"/>
                <w:rFonts w:cs="Times New Roman"/>
                <w:szCs w:val="24"/>
                <w:rPrChange w:id="8382" w:author="Camilo Andrés Díaz Gómez" w:date="2023-03-28T17:42:00Z">
                  <w:rPr>
                    <w:ins w:id="8383" w:author="Camilo Andrés Díaz Gómez" w:date="2023-03-22T16:15:00Z"/>
                    <w:rFonts w:cs="Times New Roman"/>
                    <w:sz w:val="20"/>
                    <w:szCs w:val="20"/>
                  </w:rPr>
                </w:rPrChange>
              </w:rPr>
            </w:pPr>
            <w:ins w:id="8384" w:author="Camilo Andrés Díaz Gómez" w:date="2023-03-22T16:15:00Z">
              <w:r w:rsidRPr="002B569F">
                <w:rPr>
                  <w:rFonts w:cs="Times New Roman"/>
                  <w:szCs w:val="24"/>
                  <w:rPrChange w:id="8385"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8386" w:author="Camilo Andrés Díaz Gómez" w:date="2023-03-22T16:15:00Z"/>
                <w:rFonts w:cs="Times New Roman"/>
                <w:szCs w:val="24"/>
                <w:rPrChange w:id="8387" w:author="Camilo Andrés Díaz Gómez" w:date="2023-03-28T17:42:00Z">
                  <w:rPr>
                    <w:ins w:id="8388" w:author="Camilo Andrés Díaz Gómez" w:date="2023-03-22T16:15:00Z"/>
                    <w:rFonts w:cs="Times New Roman"/>
                    <w:sz w:val="20"/>
                    <w:szCs w:val="20"/>
                  </w:rPr>
                </w:rPrChange>
              </w:rPr>
            </w:pPr>
            <w:ins w:id="8389" w:author="Camilo Andrés Díaz Gómez" w:date="2023-03-22T16:15:00Z">
              <w:r w:rsidRPr="002B569F">
                <w:rPr>
                  <w:rFonts w:cs="Times New Roman"/>
                  <w:szCs w:val="24"/>
                  <w:rPrChange w:id="8390"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8391" w:author="Camilo Andrés Díaz Gómez" w:date="2023-03-22T16:15:00Z"/>
                <w:rFonts w:cs="Times New Roman"/>
                <w:szCs w:val="24"/>
                <w:rPrChange w:id="8392" w:author="Camilo Andrés Díaz Gómez" w:date="2023-03-28T17:42:00Z">
                  <w:rPr>
                    <w:ins w:id="8393" w:author="Camilo Andrés Díaz Gómez" w:date="2023-03-22T16:15:00Z"/>
                    <w:rFonts w:cs="Times New Roman"/>
                    <w:sz w:val="20"/>
                    <w:szCs w:val="20"/>
                  </w:rPr>
                </w:rPrChange>
              </w:rPr>
            </w:pPr>
            <w:ins w:id="8394" w:author="Camilo Andrés Díaz Gómez" w:date="2023-03-22T16:15:00Z">
              <w:r w:rsidRPr="002B569F">
                <w:rPr>
                  <w:rFonts w:cs="Times New Roman"/>
                  <w:szCs w:val="24"/>
                  <w:rPrChange w:id="8395"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8396" w:author="Camilo Andrés Díaz Gómez" w:date="2023-03-22T16:15:00Z"/>
                <w:rFonts w:cs="Times New Roman"/>
                <w:szCs w:val="24"/>
                <w:rPrChange w:id="8397" w:author="Camilo Andrés Díaz Gómez" w:date="2023-03-28T17:42:00Z">
                  <w:rPr>
                    <w:ins w:id="8398" w:author="Camilo Andrés Díaz Gómez" w:date="2023-03-22T16:15:00Z"/>
                    <w:rFonts w:cs="Times New Roman"/>
                    <w:sz w:val="20"/>
                    <w:szCs w:val="20"/>
                  </w:rPr>
                </w:rPrChange>
              </w:rPr>
            </w:pPr>
            <w:ins w:id="8399" w:author="Camilo Andrés Díaz Gómez" w:date="2023-03-22T16:15:00Z">
              <w:r w:rsidRPr="002B569F">
                <w:rPr>
                  <w:rFonts w:cs="Times New Roman"/>
                  <w:szCs w:val="24"/>
                  <w:rPrChange w:id="8400"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8401" w:author="Camilo Andrés Díaz Gómez" w:date="2023-03-22T16:15:00Z"/>
                <w:rFonts w:cs="Times New Roman"/>
                <w:szCs w:val="24"/>
                <w:rPrChange w:id="8402" w:author="Camilo Andrés Díaz Gómez" w:date="2023-03-28T17:42:00Z">
                  <w:rPr>
                    <w:ins w:id="8403" w:author="Camilo Andrés Díaz Gómez" w:date="2023-03-22T16:15:00Z"/>
                    <w:rFonts w:cs="Times New Roman"/>
                    <w:color w:val="000000"/>
                    <w:sz w:val="20"/>
                    <w:szCs w:val="20"/>
                  </w:rPr>
                </w:rPrChange>
              </w:rPr>
            </w:pPr>
            <w:ins w:id="8404" w:author="Camilo Andrés Díaz Gómez" w:date="2023-03-22T16:15:00Z">
              <w:r w:rsidRPr="002B569F">
                <w:rPr>
                  <w:rFonts w:cs="Times New Roman"/>
                  <w:szCs w:val="24"/>
                  <w:rPrChange w:id="8405"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8406" w:author="Camilo Andrés Díaz Gómez" w:date="2023-03-22T16:15:00Z"/>
                <w:rFonts w:cs="Times New Roman"/>
                <w:szCs w:val="24"/>
                <w:rPrChange w:id="8407" w:author="Camilo Andrés Díaz Gómez" w:date="2023-03-28T17:42:00Z">
                  <w:rPr>
                    <w:ins w:id="8408" w:author="Camilo Andrés Díaz Gómez" w:date="2023-03-22T16:15:00Z"/>
                    <w:rFonts w:cs="Times New Roman"/>
                    <w:color w:val="000000"/>
                    <w:sz w:val="20"/>
                    <w:szCs w:val="20"/>
                  </w:rPr>
                </w:rPrChange>
              </w:rPr>
            </w:pPr>
            <w:ins w:id="8409" w:author="Camilo Andrés Díaz Gómez" w:date="2023-03-22T16:15:00Z">
              <w:r w:rsidRPr="002B569F">
                <w:rPr>
                  <w:rFonts w:cs="Times New Roman"/>
                  <w:szCs w:val="24"/>
                  <w:rPrChange w:id="8410"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8411" w:author="Camilo Andrés Díaz Gómez" w:date="2023-03-22T16:15:00Z"/>
                <w:rFonts w:cs="Times New Roman"/>
                <w:szCs w:val="24"/>
                <w:rPrChange w:id="8412" w:author="Camilo Andrés Díaz Gómez" w:date="2023-03-28T17:42:00Z">
                  <w:rPr>
                    <w:ins w:id="8413" w:author="Camilo Andrés Díaz Gómez" w:date="2023-03-22T16:15:00Z"/>
                    <w:rFonts w:cs="Times New Roman"/>
                    <w:color w:val="000000"/>
                    <w:sz w:val="20"/>
                    <w:szCs w:val="20"/>
                  </w:rPr>
                </w:rPrChange>
              </w:rPr>
            </w:pPr>
            <w:ins w:id="8414" w:author="Camilo Andrés Díaz Gómez" w:date="2023-03-22T16:15:00Z">
              <w:r w:rsidRPr="002B569F">
                <w:rPr>
                  <w:rFonts w:cs="Times New Roman"/>
                  <w:szCs w:val="24"/>
                  <w:rPrChange w:id="8415"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8416" w:author="Camilo Andrés Díaz Gómez" w:date="2023-03-22T16:15:00Z"/>
        </w:trPr>
        <w:tc>
          <w:tcPr>
            <w:tcW w:w="704" w:type="dxa"/>
            <w:vAlign w:val="bottom"/>
          </w:tcPr>
          <w:p w14:paraId="4E6C5733" w14:textId="77777777" w:rsidR="00FE36FA" w:rsidRPr="002B569F" w:rsidRDefault="00FE36FA" w:rsidP="002B569F">
            <w:pPr>
              <w:rPr>
                <w:ins w:id="8417" w:author="Camilo Andrés Díaz Gómez" w:date="2023-03-22T16:15:00Z"/>
                <w:rFonts w:cs="Times New Roman"/>
                <w:szCs w:val="24"/>
                <w:rPrChange w:id="8418" w:author="Camilo Andrés Díaz Gómez" w:date="2023-03-28T17:42:00Z">
                  <w:rPr>
                    <w:ins w:id="8419" w:author="Camilo Andrés Díaz Gómez" w:date="2023-03-22T16:15:00Z"/>
                    <w:rFonts w:cs="Times New Roman"/>
                    <w:sz w:val="20"/>
                    <w:szCs w:val="20"/>
                  </w:rPr>
                </w:rPrChange>
              </w:rPr>
            </w:pPr>
            <w:ins w:id="8420" w:author="Camilo Andrés Díaz Gómez" w:date="2023-03-22T16:15:00Z">
              <w:r w:rsidRPr="002B569F">
                <w:rPr>
                  <w:rFonts w:cs="Times New Roman"/>
                  <w:szCs w:val="24"/>
                  <w:rPrChange w:id="8421"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8422" w:author="Camilo Andrés Díaz Gómez" w:date="2023-03-22T16:15:00Z"/>
                <w:rFonts w:cs="Times New Roman"/>
                <w:szCs w:val="24"/>
                <w:rPrChange w:id="8423" w:author="Camilo Andrés Díaz Gómez" w:date="2023-03-28T17:42:00Z">
                  <w:rPr>
                    <w:ins w:id="8424" w:author="Camilo Andrés Díaz Gómez" w:date="2023-03-22T16:15:00Z"/>
                    <w:rFonts w:cs="Times New Roman"/>
                    <w:sz w:val="20"/>
                    <w:szCs w:val="20"/>
                  </w:rPr>
                </w:rPrChange>
              </w:rPr>
            </w:pPr>
            <w:ins w:id="8425" w:author="Camilo Andrés Díaz Gómez" w:date="2023-03-22T16:15:00Z">
              <w:r w:rsidRPr="002B569F">
                <w:rPr>
                  <w:rFonts w:cs="Times New Roman"/>
                  <w:szCs w:val="24"/>
                  <w:rPrChange w:id="8426"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8427" w:author="Camilo Andrés Díaz Gómez" w:date="2023-03-22T16:15:00Z"/>
                <w:rFonts w:cs="Times New Roman"/>
                <w:szCs w:val="24"/>
                <w:rPrChange w:id="8428" w:author="Camilo Andrés Díaz Gómez" w:date="2023-03-28T17:42:00Z">
                  <w:rPr>
                    <w:ins w:id="8429" w:author="Camilo Andrés Díaz Gómez" w:date="2023-03-22T16:15:00Z"/>
                    <w:rFonts w:cs="Times New Roman"/>
                    <w:sz w:val="20"/>
                    <w:szCs w:val="20"/>
                  </w:rPr>
                </w:rPrChange>
              </w:rPr>
            </w:pPr>
            <w:ins w:id="8430" w:author="Camilo Andrés Díaz Gómez" w:date="2023-03-22T16:15:00Z">
              <w:r w:rsidRPr="002B569F">
                <w:rPr>
                  <w:rFonts w:cs="Times New Roman"/>
                  <w:szCs w:val="24"/>
                  <w:rPrChange w:id="8431"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8432" w:author="Camilo Andrés Díaz Gómez" w:date="2023-03-22T16:15:00Z"/>
                <w:rFonts w:cs="Times New Roman"/>
                <w:szCs w:val="24"/>
                <w:rPrChange w:id="8433" w:author="Camilo Andrés Díaz Gómez" w:date="2023-03-28T17:42:00Z">
                  <w:rPr>
                    <w:ins w:id="8434" w:author="Camilo Andrés Díaz Gómez" w:date="2023-03-22T16:15:00Z"/>
                    <w:rFonts w:cs="Times New Roman"/>
                    <w:sz w:val="20"/>
                    <w:szCs w:val="20"/>
                  </w:rPr>
                </w:rPrChange>
              </w:rPr>
            </w:pPr>
            <w:ins w:id="8435" w:author="Camilo Andrés Díaz Gómez" w:date="2023-03-22T16:15:00Z">
              <w:r w:rsidRPr="002B569F">
                <w:rPr>
                  <w:rFonts w:cs="Times New Roman"/>
                  <w:szCs w:val="24"/>
                  <w:rPrChange w:id="8436"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8437" w:author="Camilo Andrés Díaz Gómez" w:date="2023-03-22T16:15:00Z"/>
                <w:rFonts w:cs="Times New Roman"/>
                <w:szCs w:val="24"/>
                <w:rPrChange w:id="8438" w:author="Camilo Andrés Díaz Gómez" w:date="2023-03-28T17:42:00Z">
                  <w:rPr>
                    <w:ins w:id="8439" w:author="Camilo Andrés Díaz Gómez" w:date="2023-03-22T16:15:00Z"/>
                    <w:rFonts w:cs="Times New Roman"/>
                    <w:sz w:val="20"/>
                    <w:szCs w:val="20"/>
                  </w:rPr>
                </w:rPrChange>
              </w:rPr>
            </w:pPr>
            <w:ins w:id="8440" w:author="Camilo Andrés Díaz Gómez" w:date="2023-03-22T16:15:00Z">
              <w:r w:rsidRPr="002B569F">
                <w:rPr>
                  <w:rFonts w:cs="Times New Roman"/>
                  <w:szCs w:val="24"/>
                  <w:rPrChange w:id="8441"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8442" w:author="Camilo Andrés Díaz Gómez" w:date="2023-03-22T16:15:00Z"/>
                <w:rFonts w:cs="Times New Roman"/>
                <w:szCs w:val="24"/>
                <w:rPrChange w:id="8443" w:author="Camilo Andrés Díaz Gómez" w:date="2023-03-28T17:42:00Z">
                  <w:rPr>
                    <w:ins w:id="8444" w:author="Camilo Andrés Díaz Gómez" w:date="2023-03-22T16:15:00Z"/>
                    <w:rFonts w:cs="Times New Roman"/>
                    <w:color w:val="000000"/>
                    <w:sz w:val="20"/>
                    <w:szCs w:val="20"/>
                  </w:rPr>
                </w:rPrChange>
              </w:rPr>
            </w:pPr>
            <w:ins w:id="8445" w:author="Camilo Andrés Díaz Gómez" w:date="2023-03-22T16:15:00Z">
              <w:r w:rsidRPr="002B569F">
                <w:rPr>
                  <w:rFonts w:cs="Times New Roman"/>
                  <w:szCs w:val="24"/>
                  <w:rPrChange w:id="8446"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8447" w:author="Camilo Andrés Díaz Gómez" w:date="2023-03-22T16:15:00Z"/>
                <w:rFonts w:cs="Times New Roman"/>
                <w:szCs w:val="24"/>
                <w:rPrChange w:id="8448" w:author="Camilo Andrés Díaz Gómez" w:date="2023-03-28T17:42:00Z">
                  <w:rPr>
                    <w:ins w:id="8449" w:author="Camilo Andrés Díaz Gómez" w:date="2023-03-22T16:15:00Z"/>
                    <w:rFonts w:cs="Times New Roman"/>
                    <w:color w:val="000000"/>
                    <w:sz w:val="20"/>
                    <w:szCs w:val="20"/>
                  </w:rPr>
                </w:rPrChange>
              </w:rPr>
            </w:pPr>
            <w:ins w:id="8450" w:author="Camilo Andrés Díaz Gómez" w:date="2023-03-22T16:15:00Z">
              <w:r w:rsidRPr="002B569F">
                <w:rPr>
                  <w:rFonts w:cs="Times New Roman"/>
                  <w:szCs w:val="24"/>
                  <w:rPrChange w:id="8451"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8452" w:author="Camilo Andrés Díaz Gómez" w:date="2023-03-22T16:15:00Z"/>
                <w:rFonts w:cs="Times New Roman"/>
                <w:szCs w:val="24"/>
                <w:rPrChange w:id="8453" w:author="Camilo Andrés Díaz Gómez" w:date="2023-03-28T17:42:00Z">
                  <w:rPr>
                    <w:ins w:id="8454" w:author="Camilo Andrés Díaz Gómez" w:date="2023-03-22T16:15:00Z"/>
                    <w:rFonts w:cs="Times New Roman"/>
                    <w:color w:val="000000"/>
                    <w:sz w:val="20"/>
                    <w:szCs w:val="20"/>
                  </w:rPr>
                </w:rPrChange>
              </w:rPr>
            </w:pPr>
            <w:ins w:id="8455" w:author="Camilo Andrés Díaz Gómez" w:date="2023-03-22T16:15:00Z">
              <w:r w:rsidRPr="002B569F">
                <w:rPr>
                  <w:rFonts w:cs="Times New Roman"/>
                  <w:szCs w:val="24"/>
                  <w:rPrChange w:id="8456"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8457" w:author="Camilo Andrés Díaz Gómez" w:date="2023-03-22T16:15:00Z"/>
        </w:trPr>
        <w:tc>
          <w:tcPr>
            <w:tcW w:w="704" w:type="dxa"/>
            <w:vAlign w:val="bottom"/>
          </w:tcPr>
          <w:p w14:paraId="214A6E18" w14:textId="77777777" w:rsidR="00FE36FA" w:rsidRPr="002B569F" w:rsidRDefault="00FE36FA" w:rsidP="002B569F">
            <w:pPr>
              <w:rPr>
                <w:ins w:id="8458" w:author="Camilo Andrés Díaz Gómez" w:date="2023-03-22T16:15:00Z"/>
                <w:rFonts w:cs="Times New Roman"/>
                <w:szCs w:val="24"/>
                <w:rPrChange w:id="8459" w:author="Camilo Andrés Díaz Gómez" w:date="2023-03-28T17:42:00Z">
                  <w:rPr>
                    <w:ins w:id="8460" w:author="Camilo Andrés Díaz Gómez" w:date="2023-03-22T16:15:00Z"/>
                    <w:rFonts w:cs="Times New Roman"/>
                    <w:sz w:val="20"/>
                    <w:szCs w:val="20"/>
                  </w:rPr>
                </w:rPrChange>
              </w:rPr>
            </w:pPr>
            <w:ins w:id="8461" w:author="Camilo Andrés Díaz Gómez" w:date="2023-03-22T16:15:00Z">
              <w:r w:rsidRPr="002B569F">
                <w:rPr>
                  <w:rFonts w:cs="Times New Roman"/>
                  <w:szCs w:val="24"/>
                  <w:rPrChange w:id="8462"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8463" w:author="Camilo Andrés Díaz Gómez" w:date="2023-03-22T16:15:00Z"/>
                <w:rFonts w:cs="Times New Roman"/>
                <w:szCs w:val="24"/>
                <w:rPrChange w:id="8464" w:author="Camilo Andrés Díaz Gómez" w:date="2023-03-28T17:42:00Z">
                  <w:rPr>
                    <w:ins w:id="8465" w:author="Camilo Andrés Díaz Gómez" w:date="2023-03-22T16:15:00Z"/>
                    <w:rFonts w:cs="Times New Roman"/>
                    <w:sz w:val="20"/>
                    <w:szCs w:val="20"/>
                  </w:rPr>
                </w:rPrChange>
              </w:rPr>
            </w:pPr>
            <w:ins w:id="8466" w:author="Camilo Andrés Díaz Gómez" w:date="2023-03-22T16:15:00Z">
              <w:r w:rsidRPr="002B569F">
                <w:rPr>
                  <w:rFonts w:cs="Times New Roman"/>
                  <w:szCs w:val="24"/>
                  <w:rPrChange w:id="8467"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8468" w:author="Camilo Andrés Díaz Gómez" w:date="2023-03-22T16:15:00Z"/>
                <w:rFonts w:cs="Times New Roman"/>
                <w:szCs w:val="24"/>
                <w:rPrChange w:id="8469" w:author="Camilo Andrés Díaz Gómez" w:date="2023-03-28T17:42:00Z">
                  <w:rPr>
                    <w:ins w:id="8470" w:author="Camilo Andrés Díaz Gómez" w:date="2023-03-22T16:15:00Z"/>
                    <w:rFonts w:cs="Times New Roman"/>
                    <w:sz w:val="20"/>
                    <w:szCs w:val="20"/>
                  </w:rPr>
                </w:rPrChange>
              </w:rPr>
            </w:pPr>
            <w:ins w:id="8471" w:author="Camilo Andrés Díaz Gómez" w:date="2023-03-22T16:15:00Z">
              <w:r w:rsidRPr="002B569F">
                <w:rPr>
                  <w:rFonts w:cs="Times New Roman"/>
                  <w:szCs w:val="24"/>
                  <w:rPrChange w:id="8472"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8473" w:author="Camilo Andrés Díaz Gómez" w:date="2023-03-22T16:15:00Z"/>
                <w:rFonts w:cs="Times New Roman"/>
                <w:szCs w:val="24"/>
                <w:rPrChange w:id="8474" w:author="Camilo Andrés Díaz Gómez" w:date="2023-03-28T17:42:00Z">
                  <w:rPr>
                    <w:ins w:id="8475" w:author="Camilo Andrés Díaz Gómez" w:date="2023-03-22T16:15:00Z"/>
                    <w:rFonts w:cs="Times New Roman"/>
                    <w:sz w:val="20"/>
                    <w:szCs w:val="20"/>
                  </w:rPr>
                </w:rPrChange>
              </w:rPr>
            </w:pPr>
            <w:ins w:id="8476" w:author="Camilo Andrés Díaz Gómez" w:date="2023-03-22T16:15:00Z">
              <w:r w:rsidRPr="002B569F">
                <w:rPr>
                  <w:rFonts w:cs="Times New Roman"/>
                  <w:szCs w:val="24"/>
                  <w:rPrChange w:id="8477"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8478" w:author="Camilo Andrés Díaz Gómez" w:date="2023-03-22T16:15:00Z"/>
                <w:rFonts w:cs="Times New Roman"/>
                <w:szCs w:val="24"/>
                <w:rPrChange w:id="8479" w:author="Camilo Andrés Díaz Gómez" w:date="2023-03-28T17:42:00Z">
                  <w:rPr>
                    <w:ins w:id="8480" w:author="Camilo Andrés Díaz Gómez" w:date="2023-03-22T16:15:00Z"/>
                    <w:rFonts w:cs="Times New Roman"/>
                    <w:sz w:val="20"/>
                    <w:szCs w:val="20"/>
                  </w:rPr>
                </w:rPrChange>
              </w:rPr>
            </w:pPr>
            <w:ins w:id="8481" w:author="Camilo Andrés Díaz Gómez" w:date="2023-03-22T16:15:00Z">
              <w:r w:rsidRPr="002B569F">
                <w:rPr>
                  <w:rFonts w:cs="Times New Roman"/>
                  <w:szCs w:val="24"/>
                  <w:rPrChange w:id="8482"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8483" w:author="Camilo Andrés Díaz Gómez" w:date="2023-03-22T16:15:00Z"/>
                <w:rFonts w:cs="Times New Roman"/>
                <w:szCs w:val="24"/>
                <w:rPrChange w:id="8484" w:author="Camilo Andrés Díaz Gómez" w:date="2023-03-28T17:42:00Z">
                  <w:rPr>
                    <w:ins w:id="8485" w:author="Camilo Andrés Díaz Gómez" w:date="2023-03-22T16:15:00Z"/>
                    <w:rFonts w:cs="Times New Roman"/>
                    <w:color w:val="000000"/>
                    <w:sz w:val="20"/>
                    <w:szCs w:val="20"/>
                  </w:rPr>
                </w:rPrChange>
              </w:rPr>
            </w:pPr>
            <w:ins w:id="8486" w:author="Camilo Andrés Díaz Gómez" w:date="2023-03-22T16:15:00Z">
              <w:r w:rsidRPr="002B569F">
                <w:rPr>
                  <w:rFonts w:cs="Times New Roman"/>
                  <w:szCs w:val="24"/>
                  <w:rPrChange w:id="8487"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8488" w:author="Camilo Andrés Díaz Gómez" w:date="2023-03-22T16:15:00Z"/>
                <w:rFonts w:cs="Times New Roman"/>
                <w:szCs w:val="24"/>
                <w:rPrChange w:id="8489" w:author="Camilo Andrés Díaz Gómez" w:date="2023-03-28T17:42:00Z">
                  <w:rPr>
                    <w:ins w:id="8490" w:author="Camilo Andrés Díaz Gómez" w:date="2023-03-22T16:15:00Z"/>
                    <w:rFonts w:cs="Times New Roman"/>
                    <w:color w:val="000000"/>
                    <w:sz w:val="20"/>
                    <w:szCs w:val="20"/>
                  </w:rPr>
                </w:rPrChange>
              </w:rPr>
            </w:pPr>
            <w:ins w:id="8491" w:author="Camilo Andrés Díaz Gómez" w:date="2023-03-22T16:15:00Z">
              <w:r w:rsidRPr="002B569F">
                <w:rPr>
                  <w:rFonts w:cs="Times New Roman"/>
                  <w:szCs w:val="24"/>
                  <w:rPrChange w:id="8492"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8493" w:author="Camilo Andrés Díaz Gómez" w:date="2023-03-22T16:15:00Z"/>
                <w:rFonts w:cs="Times New Roman"/>
                <w:szCs w:val="24"/>
                <w:rPrChange w:id="8494" w:author="Camilo Andrés Díaz Gómez" w:date="2023-03-28T17:42:00Z">
                  <w:rPr>
                    <w:ins w:id="8495" w:author="Camilo Andrés Díaz Gómez" w:date="2023-03-22T16:15:00Z"/>
                    <w:rFonts w:cs="Times New Roman"/>
                    <w:color w:val="000000"/>
                    <w:sz w:val="20"/>
                    <w:szCs w:val="20"/>
                  </w:rPr>
                </w:rPrChange>
              </w:rPr>
            </w:pPr>
            <w:ins w:id="8496" w:author="Camilo Andrés Díaz Gómez" w:date="2023-03-22T16:15:00Z">
              <w:r w:rsidRPr="002B569F">
                <w:rPr>
                  <w:rFonts w:cs="Times New Roman"/>
                  <w:szCs w:val="24"/>
                  <w:rPrChange w:id="8497"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8498" w:author="Camilo Andrés Díaz Gómez" w:date="2023-03-22T16:15:00Z"/>
        </w:trPr>
        <w:tc>
          <w:tcPr>
            <w:tcW w:w="704" w:type="dxa"/>
            <w:vAlign w:val="bottom"/>
          </w:tcPr>
          <w:p w14:paraId="4D907263" w14:textId="77777777" w:rsidR="00FE36FA" w:rsidRPr="002B569F" w:rsidRDefault="00FE36FA" w:rsidP="002B569F">
            <w:pPr>
              <w:rPr>
                <w:ins w:id="8499" w:author="Camilo Andrés Díaz Gómez" w:date="2023-03-22T16:15:00Z"/>
                <w:rFonts w:cs="Times New Roman"/>
                <w:szCs w:val="24"/>
                <w:rPrChange w:id="8500" w:author="Camilo Andrés Díaz Gómez" w:date="2023-03-28T17:42:00Z">
                  <w:rPr>
                    <w:ins w:id="8501" w:author="Camilo Andrés Díaz Gómez" w:date="2023-03-22T16:15:00Z"/>
                    <w:rFonts w:cs="Times New Roman"/>
                    <w:sz w:val="20"/>
                    <w:szCs w:val="20"/>
                  </w:rPr>
                </w:rPrChange>
              </w:rPr>
            </w:pPr>
            <w:ins w:id="8502" w:author="Camilo Andrés Díaz Gómez" w:date="2023-03-22T16:15:00Z">
              <w:r w:rsidRPr="002B569F">
                <w:rPr>
                  <w:rFonts w:cs="Times New Roman"/>
                  <w:szCs w:val="24"/>
                  <w:rPrChange w:id="8503"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8504" w:author="Camilo Andrés Díaz Gómez" w:date="2023-03-22T16:15:00Z"/>
                <w:rFonts w:cs="Times New Roman"/>
                <w:szCs w:val="24"/>
                <w:rPrChange w:id="8505" w:author="Camilo Andrés Díaz Gómez" w:date="2023-03-28T17:42:00Z">
                  <w:rPr>
                    <w:ins w:id="8506" w:author="Camilo Andrés Díaz Gómez" w:date="2023-03-22T16:15:00Z"/>
                    <w:rFonts w:cs="Times New Roman"/>
                    <w:sz w:val="20"/>
                    <w:szCs w:val="20"/>
                  </w:rPr>
                </w:rPrChange>
              </w:rPr>
            </w:pPr>
            <w:ins w:id="8507" w:author="Camilo Andrés Díaz Gómez" w:date="2023-03-22T16:15:00Z">
              <w:r w:rsidRPr="002B569F">
                <w:rPr>
                  <w:rFonts w:cs="Times New Roman"/>
                  <w:szCs w:val="24"/>
                  <w:rPrChange w:id="8508"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8509" w:author="Camilo Andrés Díaz Gómez" w:date="2023-03-22T16:15:00Z"/>
                <w:rFonts w:cs="Times New Roman"/>
                <w:szCs w:val="24"/>
                <w:rPrChange w:id="8510" w:author="Camilo Andrés Díaz Gómez" w:date="2023-03-28T17:42:00Z">
                  <w:rPr>
                    <w:ins w:id="8511" w:author="Camilo Andrés Díaz Gómez" w:date="2023-03-22T16:15:00Z"/>
                    <w:rFonts w:cs="Times New Roman"/>
                    <w:sz w:val="20"/>
                    <w:szCs w:val="20"/>
                  </w:rPr>
                </w:rPrChange>
              </w:rPr>
            </w:pPr>
            <w:ins w:id="8512" w:author="Camilo Andrés Díaz Gómez" w:date="2023-03-22T16:15:00Z">
              <w:r w:rsidRPr="002B569F">
                <w:rPr>
                  <w:rFonts w:cs="Times New Roman"/>
                  <w:szCs w:val="24"/>
                  <w:rPrChange w:id="8513"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8514" w:author="Camilo Andrés Díaz Gómez" w:date="2023-03-22T16:15:00Z"/>
                <w:rFonts w:cs="Times New Roman"/>
                <w:szCs w:val="24"/>
                <w:rPrChange w:id="8515" w:author="Camilo Andrés Díaz Gómez" w:date="2023-03-28T17:42:00Z">
                  <w:rPr>
                    <w:ins w:id="8516" w:author="Camilo Andrés Díaz Gómez" w:date="2023-03-22T16:15:00Z"/>
                    <w:rFonts w:cs="Times New Roman"/>
                    <w:sz w:val="20"/>
                    <w:szCs w:val="20"/>
                  </w:rPr>
                </w:rPrChange>
              </w:rPr>
            </w:pPr>
            <w:ins w:id="8517" w:author="Camilo Andrés Díaz Gómez" w:date="2023-03-22T16:15:00Z">
              <w:r w:rsidRPr="002B569F">
                <w:rPr>
                  <w:rFonts w:cs="Times New Roman"/>
                  <w:szCs w:val="24"/>
                  <w:rPrChange w:id="8518"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8519" w:author="Camilo Andrés Díaz Gómez" w:date="2023-03-22T16:15:00Z"/>
                <w:rFonts w:cs="Times New Roman"/>
                <w:szCs w:val="24"/>
                <w:rPrChange w:id="8520" w:author="Camilo Andrés Díaz Gómez" w:date="2023-03-28T17:42:00Z">
                  <w:rPr>
                    <w:ins w:id="8521" w:author="Camilo Andrés Díaz Gómez" w:date="2023-03-22T16:15:00Z"/>
                    <w:rFonts w:cs="Times New Roman"/>
                    <w:sz w:val="20"/>
                    <w:szCs w:val="20"/>
                  </w:rPr>
                </w:rPrChange>
              </w:rPr>
            </w:pPr>
            <w:ins w:id="8522" w:author="Camilo Andrés Díaz Gómez" w:date="2023-03-22T16:15:00Z">
              <w:r w:rsidRPr="002B569F">
                <w:rPr>
                  <w:rFonts w:cs="Times New Roman"/>
                  <w:szCs w:val="24"/>
                  <w:rPrChange w:id="8523"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8524" w:author="Camilo Andrés Díaz Gómez" w:date="2023-03-22T16:15:00Z"/>
                <w:rFonts w:cs="Times New Roman"/>
                <w:szCs w:val="24"/>
                <w:rPrChange w:id="8525" w:author="Camilo Andrés Díaz Gómez" w:date="2023-03-28T17:42:00Z">
                  <w:rPr>
                    <w:ins w:id="8526" w:author="Camilo Andrés Díaz Gómez" w:date="2023-03-22T16:15:00Z"/>
                    <w:rFonts w:cs="Times New Roman"/>
                    <w:color w:val="000000"/>
                    <w:sz w:val="20"/>
                    <w:szCs w:val="20"/>
                  </w:rPr>
                </w:rPrChange>
              </w:rPr>
            </w:pPr>
            <w:ins w:id="8527" w:author="Camilo Andrés Díaz Gómez" w:date="2023-03-22T16:15:00Z">
              <w:r w:rsidRPr="002B569F">
                <w:rPr>
                  <w:rFonts w:cs="Times New Roman"/>
                  <w:szCs w:val="24"/>
                  <w:rPrChange w:id="8528"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8529" w:author="Camilo Andrés Díaz Gómez" w:date="2023-03-22T16:15:00Z"/>
                <w:rFonts w:cs="Times New Roman"/>
                <w:szCs w:val="24"/>
                <w:rPrChange w:id="8530" w:author="Camilo Andrés Díaz Gómez" w:date="2023-03-28T17:42:00Z">
                  <w:rPr>
                    <w:ins w:id="8531" w:author="Camilo Andrés Díaz Gómez" w:date="2023-03-22T16:15:00Z"/>
                    <w:rFonts w:cs="Times New Roman"/>
                    <w:color w:val="000000"/>
                    <w:sz w:val="20"/>
                    <w:szCs w:val="20"/>
                  </w:rPr>
                </w:rPrChange>
              </w:rPr>
            </w:pPr>
            <w:ins w:id="8532" w:author="Camilo Andrés Díaz Gómez" w:date="2023-03-22T16:15:00Z">
              <w:r w:rsidRPr="002B569F">
                <w:rPr>
                  <w:rFonts w:cs="Times New Roman"/>
                  <w:szCs w:val="24"/>
                  <w:rPrChange w:id="8533"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8534" w:author="Camilo Andrés Díaz Gómez" w:date="2023-03-22T16:15:00Z"/>
                <w:rFonts w:cs="Times New Roman"/>
                <w:szCs w:val="24"/>
                <w:rPrChange w:id="8535" w:author="Camilo Andrés Díaz Gómez" w:date="2023-03-28T17:42:00Z">
                  <w:rPr>
                    <w:ins w:id="8536" w:author="Camilo Andrés Díaz Gómez" w:date="2023-03-22T16:15:00Z"/>
                    <w:rFonts w:cs="Times New Roman"/>
                    <w:color w:val="000000"/>
                    <w:sz w:val="20"/>
                    <w:szCs w:val="20"/>
                  </w:rPr>
                </w:rPrChange>
              </w:rPr>
            </w:pPr>
            <w:ins w:id="8537" w:author="Camilo Andrés Díaz Gómez" w:date="2023-03-22T16:15:00Z">
              <w:r w:rsidRPr="002B569F">
                <w:rPr>
                  <w:rFonts w:cs="Times New Roman"/>
                  <w:szCs w:val="24"/>
                  <w:rPrChange w:id="8538"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8539" w:author="Camilo Andrés Díaz Gómez" w:date="2023-03-22T16:15:00Z"/>
        </w:trPr>
        <w:tc>
          <w:tcPr>
            <w:tcW w:w="704" w:type="dxa"/>
            <w:vAlign w:val="bottom"/>
          </w:tcPr>
          <w:p w14:paraId="5BCA6079" w14:textId="77777777" w:rsidR="00FE36FA" w:rsidRPr="002B569F" w:rsidRDefault="00FE36FA" w:rsidP="002B569F">
            <w:pPr>
              <w:rPr>
                <w:ins w:id="8540" w:author="Camilo Andrés Díaz Gómez" w:date="2023-03-22T16:15:00Z"/>
                <w:rFonts w:cs="Times New Roman"/>
                <w:szCs w:val="24"/>
                <w:rPrChange w:id="8541" w:author="Camilo Andrés Díaz Gómez" w:date="2023-03-28T17:42:00Z">
                  <w:rPr>
                    <w:ins w:id="8542" w:author="Camilo Andrés Díaz Gómez" w:date="2023-03-22T16:15:00Z"/>
                    <w:rFonts w:cs="Times New Roman"/>
                    <w:sz w:val="20"/>
                    <w:szCs w:val="20"/>
                  </w:rPr>
                </w:rPrChange>
              </w:rPr>
            </w:pPr>
            <w:ins w:id="8543" w:author="Camilo Andrés Díaz Gómez" w:date="2023-03-22T16:15:00Z">
              <w:r w:rsidRPr="002B569F">
                <w:rPr>
                  <w:rFonts w:cs="Times New Roman"/>
                  <w:szCs w:val="24"/>
                  <w:rPrChange w:id="8544"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8545" w:author="Camilo Andrés Díaz Gómez" w:date="2023-03-22T16:15:00Z"/>
                <w:rFonts w:cs="Times New Roman"/>
                <w:szCs w:val="24"/>
                <w:rPrChange w:id="8546" w:author="Camilo Andrés Díaz Gómez" w:date="2023-03-28T17:42:00Z">
                  <w:rPr>
                    <w:ins w:id="8547" w:author="Camilo Andrés Díaz Gómez" w:date="2023-03-22T16:15:00Z"/>
                    <w:rFonts w:cs="Times New Roman"/>
                    <w:sz w:val="20"/>
                    <w:szCs w:val="20"/>
                  </w:rPr>
                </w:rPrChange>
              </w:rPr>
            </w:pPr>
            <w:ins w:id="8548" w:author="Camilo Andrés Díaz Gómez" w:date="2023-03-22T16:15:00Z">
              <w:r w:rsidRPr="002B569F">
                <w:rPr>
                  <w:rFonts w:cs="Times New Roman"/>
                  <w:szCs w:val="24"/>
                  <w:rPrChange w:id="8549"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8550" w:author="Camilo Andrés Díaz Gómez" w:date="2023-03-22T16:15:00Z"/>
                <w:rFonts w:cs="Times New Roman"/>
                <w:szCs w:val="24"/>
                <w:rPrChange w:id="8551" w:author="Camilo Andrés Díaz Gómez" w:date="2023-03-28T17:42:00Z">
                  <w:rPr>
                    <w:ins w:id="8552" w:author="Camilo Andrés Díaz Gómez" w:date="2023-03-22T16:15:00Z"/>
                    <w:rFonts w:cs="Times New Roman"/>
                    <w:sz w:val="20"/>
                    <w:szCs w:val="20"/>
                  </w:rPr>
                </w:rPrChange>
              </w:rPr>
            </w:pPr>
            <w:ins w:id="8553" w:author="Camilo Andrés Díaz Gómez" w:date="2023-03-22T16:15:00Z">
              <w:r w:rsidRPr="002B569F">
                <w:rPr>
                  <w:rFonts w:cs="Times New Roman"/>
                  <w:szCs w:val="24"/>
                  <w:rPrChange w:id="8554"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8555" w:author="Camilo Andrés Díaz Gómez" w:date="2023-03-22T16:15:00Z"/>
                <w:rFonts w:cs="Times New Roman"/>
                <w:szCs w:val="24"/>
                <w:rPrChange w:id="8556" w:author="Camilo Andrés Díaz Gómez" w:date="2023-03-28T17:42:00Z">
                  <w:rPr>
                    <w:ins w:id="8557" w:author="Camilo Andrés Díaz Gómez" w:date="2023-03-22T16:15:00Z"/>
                    <w:rFonts w:cs="Times New Roman"/>
                    <w:sz w:val="20"/>
                    <w:szCs w:val="20"/>
                  </w:rPr>
                </w:rPrChange>
              </w:rPr>
            </w:pPr>
            <w:ins w:id="8558" w:author="Camilo Andrés Díaz Gómez" w:date="2023-03-22T16:15:00Z">
              <w:r w:rsidRPr="002B569F">
                <w:rPr>
                  <w:rFonts w:cs="Times New Roman"/>
                  <w:szCs w:val="24"/>
                  <w:rPrChange w:id="8559"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8560" w:author="Camilo Andrés Díaz Gómez" w:date="2023-03-22T16:15:00Z"/>
                <w:rFonts w:cs="Times New Roman"/>
                <w:szCs w:val="24"/>
                <w:rPrChange w:id="8561" w:author="Camilo Andrés Díaz Gómez" w:date="2023-03-28T17:42:00Z">
                  <w:rPr>
                    <w:ins w:id="8562" w:author="Camilo Andrés Díaz Gómez" w:date="2023-03-22T16:15:00Z"/>
                    <w:rFonts w:cs="Times New Roman"/>
                    <w:sz w:val="20"/>
                    <w:szCs w:val="20"/>
                  </w:rPr>
                </w:rPrChange>
              </w:rPr>
            </w:pPr>
            <w:ins w:id="8563" w:author="Camilo Andrés Díaz Gómez" w:date="2023-03-22T16:15:00Z">
              <w:r w:rsidRPr="002B569F">
                <w:rPr>
                  <w:rFonts w:cs="Times New Roman"/>
                  <w:szCs w:val="24"/>
                  <w:rPrChange w:id="8564"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8565" w:author="Camilo Andrés Díaz Gómez" w:date="2023-03-22T16:15:00Z"/>
                <w:rFonts w:cs="Times New Roman"/>
                <w:szCs w:val="24"/>
                <w:rPrChange w:id="8566" w:author="Camilo Andrés Díaz Gómez" w:date="2023-03-28T17:42:00Z">
                  <w:rPr>
                    <w:ins w:id="8567" w:author="Camilo Andrés Díaz Gómez" w:date="2023-03-22T16:15:00Z"/>
                    <w:rFonts w:cs="Times New Roman"/>
                    <w:color w:val="000000"/>
                    <w:sz w:val="20"/>
                    <w:szCs w:val="20"/>
                  </w:rPr>
                </w:rPrChange>
              </w:rPr>
            </w:pPr>
            <w:ins w:id="8568" w:author="Camilo Andrés Díaz Gómez" w:date="2023-03-22T16:15:00Z">
              <w:r w:rsidRPr="002B569F">
                <w:rPr>
                  <w:rFonts w:cs="Times New Roman"/>
                  <w:szCs w:val="24"/>
                  <w:rPrChange w:id="8569"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8570" w:author="Camilo Andrés Díaz Gómez" w:date="2023-03-22T16:15:00Z"/>
                <w:rFonts w:cs="Times New Roman"/>
                <w:szCs w:val="24"/>
                <w:rPrChange w:id="8571" w:author="Camilo Andrés Díaz Gómez" w:date="2023-03-28T17:42:00Z">
                  <w:rPr>
                    <w:ins w:id="8572" w:author="Camilo Andrés Díaz Gómez" w:date="2023-03-22T16:15:00Z"/>
                    <w:rFonts w:cs="Times New Roman"/>
                    <w:color w:val="000000"/>
                    <w:sz w:val="20"/>
                    <w:szCs w:val="20"/>
                  </w:rPr>
                </w:rPrChange>
              </w:rPr>
            </w:pPr>
            <w:ins w:id="8573" w:author="Camilo Andrés Díaz Gómez" w:date="2023-03-22T16:15:00Z">
              <w:r w:rsidRPr="002B569F">
                <w:rPr>
                  <w:rFonts w:cs="Times New Roman"/>
                  <w:szCs w:val="24"/>
                  <w:rPrChange w:id="8574"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8575" w:author="Camilo Andrés Díaz Gómez" w:date="2023-03-22T16:15:00Z"/>
                <w:rFonts w:cs="Times New Roman"/>
                <w:szCs w:val="24"/>
                <w:rPrChange w:id="8576" w:author="Camilo Andrés Díaz Gómez" w:date="2023-03-28T17:42:00Z">
                  <w:rPr>
                    <w:ins w:id="8577" w:author="Camilo Andrés Díaz Gómez" w:date="2023-03-22T16:15:00Z"/>
                    <w:rFonts w:cs="Times New Roman"/>
                    <w:color w:val="000000"/>
                    <w:sz w:val="20"/>
                    <w:szCs w:val="20"/>
                  </w:rPr>
                </w:rPrChange>
              </w:rPr>
            </w:pPr>
            <w:ins w:id="8578" w:author="Camilo Andrés Díaz Gómez" w:date="2023-03-22T16:15:00Z">
              <w:r w:rsidRPr="002B569F">
                <w:rPr>
                  <w:rFonts w:cs="Times New Roman"/>
                  <w:szCs w:val="24"/>
                  <w:rPrChange w:id="8579"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8580" w:author="Camilo Andrés Díaz Gómez" w:date="2023-03-22T16:15:00Z"/>
        </w:trPr>
        <w:tc>
          <w:tcPr>
            <w:tcW w:w="704" w:type="dxa"/>
            <w:vAlign w:val="bottom"/>
          </w:tcPr>
          <w:p w14:paraId="40F21682" w14:textId="77777777" w:rsidR="00FE36FA" w:rsidRPr="002B569F" w:rsidRDefault="00FE36FA" w:rsidP="002B569F">
            <w:pPr>
              <w:rPr>
                <w:ins w:id="8581" w:author="Camilo Andrés Díaz Gómez" w:date="2023-03-22T16:15:00Z"/>
                <w:rFonts w:cs="Times New Roman"/>
                <w:szCs w:val="24"/>
                <w:rPrChange w:id="8582" w:author="Camilo Andrés Díaz Gómez" w:date="2023-03-28T17:42:00Z">
                  <w:rPr>
                    <w:ins w:id="8583" w:author="Camilo Andrés Díaz Gómez" w:date="2023-03-22T16:15:00Z"/>
                    <w:rFonts w:cs="Times New Roman"/>
                    <w:sz w:val="20"/>
                    <w:szCs w:val="20"/>
                  </w:rPr>
                </w:rPrChange>
              </w:rPr>
            </w:pPr>
            <w:ins w:id="8584" w:author="Camilo Andrés Díaz Gómez" w:date="2023-03-22T16:15:00Z">
              <w:r w:rsidRPr="002B569F">
                <w:rPr>
                  <w:rFonts w:cs="Times New Roman"/>
                  <w:szCs w:val="24"/>
                  <w:rPrChange w:id="8585"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8586" w:author="Camilo Andrés Díaz Gómez" w:date="2023-03-22T16:15:00Z"/>
                <w:rFonts w:cs="Times New Roman"/>
                <w:szCs w:val="24"/>
                <w:rPrChange w:id="8587" w:author="Camilo Andrés Díaz Gómez" w:date="2023-03-28T17:42:00Z">
                  <w:rPr>
                    <w:ins w:id="8588" w:author="Camilo Andrés Díaz Gómez" w:date="2023-03-22T16:15:00Z"/>
                    <w:rFonts w:cs="Times New Roman"/>
                    <w:sz w:val="20"/>
                    <w:szCs w:val="20"/>
                  </w:rPr>
                </w:rPrChange>
              </w:rPr>
            </w:pPr>
            <w:ins w:id="8589" w:author="Camilo Andrés Díaz Gómez" w:date="2023-03-22T16:15:00Z">
              <w:r w:rsidRPr="002B569F">
                <w:rPr>
                  <w:rFonts w:cs="Times New Roman"/>
                  <w:szCs w:val="24"/>
                  <w:rPrChange w:id="8590"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8591" w:author="Camilo Andrés Díaz Gómez" w:date="2023-03-22T16:15:00Z"/>
                <w:rFonts w:cs="Times New Roman"/>
                <w:szCs w:val="24"/>
                <w:rPrChange w:id="8592" w:author="Camilo Andrés Díaz Gómez" w:date="2023-03-28T17:42:00Z">
                  <w:rPr>
                    <w:ins w:id="8593" w:author="Camilo Andrés Díaz Gómez" w:date="2023-03-22T16:15:00Z"/>
                    <w:rFonts w:cs="Times New Roman"/>
                    <w:sz w:val="20"/>
                    <w:szCs w:val="20"/>
                  </w:rPr>
                </w:rPrChange>
              </w:rPr>
            </w:pPr>
            <w:ins w:id="8594" w:author="Camilo Andrés Díaz Gómez" w:date="2023-03-22T16:15:00Z">
              <w:r w:rsidRPr="002B569F">
                <w:rPr>
                  <w:rFonts w:cs="Times New Roman"/>
                  <w:szCs w:val="24"/>
                  <w:rPrChange w:id="8595"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8596" w:author="Camilo Andrés Díaz Gómez" w:date="2023-03-22T16:15:00Z"/>
                <w:rFonts w:cs="Times New Roman"/>
                <w:szCs w:val="24"/>
                <w:rPrChange w:id="8597" w:author="Camilo Andrés Díaz Gómez" w:date="2023-03-28T17:42:00Z">
                  <w:rPr>
                    <w:ins w:id="8598" w:author="Camilo Andrés Díaz Gómez" w:date="2023-03-22T16:15:00Z"/>
                    <w:rFonts w:cs="Times New Roman"/>
                    <w:sz w:val="20"/>
                    <w:szCs w:val="20"/>
                  </w:rPr>
                </w:rPrChange>
              </w:rPr>
            </w:pPr>
            <w:ins w:id="8599" w:author="Camilo Andrés Díaz Gómez" w:date="2023-03-22T16:15:00Z">
              <w:r w:rsidRPr="002B569F">
                <w:rPr>
                  <w:rFonts w:cs="Times New Roman"/>
                  <w:szCs w:val="24"/>
                  <w:rPrChange w:id="8600"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8601" w:author="Camilo Andrés Díaz Gómez" w:date="2023-03-22T16:15:00Z"/>
                <w:rFonts w:cs="Times New Roman"/>
                <w:szCs w:val="24"/>
                <w:rPrChange w:id="8602" w:author="Camilo Andrés Díaz Gómez" w:date="2023-03-28T17:42:00Z">
                  <w:rPr>
                    <w:ins w:id="8603" w:author="Camilo Andrés Díaz Gómez" w:date="2023-03-22T16:15:00Z"/>
                    <w:rFonts w:cs="Times New Roman"/>
                    <w:sz w:val="20"/>
                    <w:szCs w:val="20"/>
                  </w:rPr>
                </w:rPrChange>
              </w:rPr>
            </w:pPr>
            <w:ins w:id="8604" w:author="Camilo Andrés Díaz Gómez" w:date="2023-03-22T16:15:00Z">
              <w:r w:rsidRPr="002B569F">
                <w:rPr>
                  <w:rFonts w:cs="Times New Roman"/>
                  <w:szCs w:val="24"/>
                  <w:rPrChange w:id="8605"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8606" w:author="Camilo Andrés Díaz Gómez" w:date="2023-03-22T16:15:00Z"/>
                <w:rFonts w:cs="Times New Roman"/>
                <w:szCs w:val="24"/>
                <w:rPrChange w:id="8607" w:author="Camilo Andrés Díaz Gómez" w:date="2023-03-28T17:42:00Z">
                  <w:rPr>
                    <w:ins w:id="8608" w:author="Camilo Andrés Díaz Gómez" w:date="2023-03-22T16:15:00Z"/>
                    <w:rFonts w:cs="Times New Roman"/>
                    <w:color w:val="000000"/>
                    <w:sz w:val="20"/>
                    <w:szCs w:val="20"/>
                  </w:rPr>
                </w:rPrChange>
              </w:rPr>
            </w:pPr>
            <w:ins w:id="8609" w:author="Camilo Andrés Díaz Gómez" w:date="2023-03-22T16:15:00Z">
              <w:r w:rsidRPr="002B569F">
                <w:rPr>
                  <w:rFonts w:cs="Times New Roman"/>
                  <w:szCs w:val="24"/>
                  <w:rPrChange w:id="8610"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8611" w:author="Camilo Andrés Díaz Gómez" w:date="2023-03-22T16:15:00Z"/>
                <w:rFonts w:cs="Times New Roman"/>
                <w:szCs w:val="24"/>
                <w:rPrChange w:id="8612" w:author="Camilo Andrés Díaz Gómez" w:date="2023-03-28T17:42:00Z">
                  <w:rPr>
                    <w:ins w:id="8613" w:author="Camilo Andrés Díaz Gómez" w:date="2023-03-22T16:15:00Z"/>
                    <w:rFonts w:cs="Times New Roman"/>
                    <w:color w:val="000000"/>
                    <w:sz w:val="20"/>
                    <w:szCs w:val="20"/>
                  </w:rPr>
                </w:rPrChange>
              </w:rPr>
            </w:pPr>
            <w:ins w:id="8614" w:author="Camilo Andrés Díaz Gómez" w:date="2023-03-22T16:15:00Z">
              <w:r w:rsidRPr="002B569F">
                <w:rPr>
                  <w:rFonts w:cs="Times New Roman"/>
                  <w:szCs w:val="24"/>
                  <w:rPrChange w:id="8615"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8616" w:author="Camilo Andrés Díaz Gómez" w:date="2023-03-22T16:15:00Z"/>
                <w:rFonts w:cs="Times New Roman"/>
                <w:szCs w:val="24"/>
                <w:rPrChange w:id="8617" w:author="Camilo Andrés Díaz Gómez" w:date="2023-03-28T17:42:00Z">
                  <w:rPr>
                    <w:ins w:id="8618" w:author="Camilo Andrés Díaz Gómez" w:date="2023-03-22T16:15:00Z"/>
                    <w:rFonts w:cs="Times New Roman"/>
                    <w:color w:val="000000"/>
                    <w:sz w:val="20"/>
                    <w:szCs w:val="20"/>
                  </w:rPr>
                </w:rPrChange>
              </w:rPr>
            </w:pPr>
            <w:ins w:id="8619" w:author="Camilo Andrés Díaz Gómez" w:date="2023-03-22T16:15:00Z">
              <w:r w:rsidRPr="002B569F">
                <w:rPr>
                  <w:rFonts w:cs="Times New Roman"/>
                  <w:szCs w:val="24"/>
                  <w:rPrChange w:id="8620"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8621" w:author="Camilo Andrés Díaz Gómez" w:date="2023-03-22T16:15:00Z"/>
        </w:trPr>
        <w:tc>
          <w:tcPr>
            <w:tcW w:w="704" w:type="dxa"/>
            <w:vAlign w:val="bottom"/>
          </w:tcPr>
          <w:p w14:paraId="2C26393F" w14:textId="77777777" w:rsidR="00FE36FA" w:rsidRPr="002B569F" w:rsidRDefault="00FE36FA" w:rsidP="002B569F">
            <w:pPr>
              <w:rPr>
                <w:ins w:id="8622" w:author="Camilo Andrés Díaz Gómez" w:date="2023-03-22T16:15:00Z"/>
                <w:rFonts w:cs="Times New Roman"/>
                <w:szCs w:val="24"/>
                <w:rPrChange w:id="8623" w:author="Camilo Andrés Díaz Gómez" w:date="2023-03-28T17:42:00Z">
                  <w:rPr>
                    <w:ins w:id="8624" w:author="Camilo Andrés Díaz Gómez" w:date="2023-03-22T16:15:00Z"/>
                    <w:rFonts w:cs="Times New Roman"/>
                    <w:sz w:val="20"/>
                    <w:szCs w:val="20"/>
                  </w:rPr>
                </w:rPrChange>
              </w:rPr>
            </w:pPr>
            <w:ins w:id="8625" w:author="Camilo Andrés Díaz Gómez" w:date="2023-03-22T16:15:00Z">
              <w:r w:rsidRPr="002B569F">
                <w:rPr>
                  <w:rFonts w:cs="Times New Roman"/>
                  <w:szCs w:val="24"/>
                  <w:rPrChange w:id="8626"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8627" w:author="Camilo Andrés Díaz Gómez" w:date="2023-03-22T16:15:00Z"/>
                <w:rFonts w:cs="Times New Roman"/>
                <w:szCs w:val="24"/>
                <w:rPrChange w:id="8628" w:author="Camilo Andrés Díaz Gómez" w:date="2023-03-28T17:42:00Z">
                  <w:rPr>
                    <w:ins w:id="8629" w:author="Camilo Andrés Díaz Gómez" w:date="2023-03-22T16:15:00Z"/>
                    <w:rFonts w:cs="Times New Roman"/>
                    <w:sz w:val="20"/>
                    <w:szCs w:val="20"/>
                  </w:rPr>
                </w:rPrChange>
              </w:rPr>
            </w:pPr>
            <w:ins w:id="8630" w:author="Camilo Andrés Díaz Gómez" w:date="2023-03-22T16:15:00Z">
              <w:r w:rsidRPr="002B569F">
                <w:rPr>
                  <w:rFonts w:cs="Times New Roman"/>
                  <w:szCs w:val="24"/>
                  <w:rPrChange w:id="8631"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8632" w:author="Camilo Andrés Díaz Gómez" w:date="2023-03-22T16:15:00Z"/>
                <w:rFonts w:cs="Times New Roman"/>
                <w:szCs w:val="24"/>
                <w:rPrChange w:id="8633" w:author="Camilo Andrés Díaz Gómez" w:date="2023-03-28T17:42:00Z">
                  <w:rPr>
                    <w:ins w:id="8634" w:author="Camilo Andrés Díaz Gómez" w:date="2023-03-22T16:15:00Z"/>
                    <w:rFonts w:cs="Times New Roman"/>
                    <w:sz w:val="20"/>
                    <w:szCs w:val="20"/>
                  </w:rPr>
                </w:rPrChange>
              </w:rPr>
            </w:pPr>
            <w:ins w:id="8635" w:author="Camilo Andrés Díaz Gómez" w:date="2023-03-22T16:15:00Z">
              <w:r w:rsidRPr="002B569F">
                <w:rPr>
                  <w:rFonts w:cs="Times New Roman"/>
                  <w:szCs w:val="24"/>
                  <w:rPrChange w:id="8636"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8637" w:author="Camilo Andrés Díaz Gómez" w:date="2023-03-22T16:15:00Z"/>
                <w:rFonts w:cs="Times New Roman"/>
                <w:szCs w:val="24"/>
                <w:rPrChange w:id="8638" w:author="Camilo Andrés Díaz Gómez" w:date="2023-03-28T17:42:00Z">
                  <w:rPr>
                    <w:ins w:id="8639" w:author="Camilo Andrés Díaz Gómez" w:date="2023-03-22T16:15:00Z"/>
                    <w:rFonts w:cs="Times New Roman"/>
                    <w:sz w:val="20"/>
                    <w:szCs w:val="20"/>
                  </w:rPr>
                </w:rPrChange>
              </w:rPr>
            </w:pPr>
            <w:ins w:id="8640" w:author="Camilo Andrés Díaz Gómez" w:date="2023-03-22T16:15:00Z">
              <w:r w:rsidRPr="002B569F">
                <w:rPr>
                  <w:rFonts w:cs="Times New Roman"/>
                  <w:szCs w:val="24"/>
                  <w:rPrChange w:id="8641"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8642" w:author="Camilo Andrés Díaz Gómez" w:date="2023-03-22T16:15:00Z"/>
                <w:rFonts w:cs="Times New Roman"/>
                <w:szCs w:val="24"/>
                <w:rPrChange w:id="8643" w:author="Camilo Andrés Díaz Gómez" w:date="2023-03-28T17:42:00Z">
                  <w:rPr>
                    <w:ins w:id="8644" w:author="Camilo Andrés Díaz Gómez" w:date="2023-03-22T16:15:00Z"/>
                    <w:rFonts w:cs="Times New Roman"/>
                    <w:sz w:val="20"/>
                    <w:szCs w:val="20"/>
                  </w:rPr>
                </w:rPrChange>
              </w:rPr>
            </w:pPr>
            <w:ins w:id="8645" w:author="Camilo Andrés Díaz Gómez" w:date="2023-03-22T16:15:00Z">
              <w:r w:rsidRPr="002B569F">
                <w:rPr>
                  <w:rFonts w:cs="Times New Roman"/>
                  <w:szCs w:val="24"/>
                  <w:rPrChange w:id="8646"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8647" w:author="Camilo Andrés Díaz Gómez" w:date="2023-03-22T16:15:00Z"/>
                <w:rFonts w:cs="Times New Roman"/>
                <w:szCs w:val="24"/>
                <w:rPrChange w:id="8648" w:author="Camilo Andrés Díaz Gómez" w:date="2023-03-28T17:42:00Z">
                  <w:rPr>
                    <w:ins w:id="8649" w:author="Camilo Andrés Díaz Gómez" w:date="2023-03-22T16:15:00Z"/>
                    <w:rFonts w:cs="Times New Roman"/>
                    <w:color w:val="000000"/>
                    <w:sz w:val="20"/>
                    <w:szCs w:val="20"/>
                  </w:rPr>
                </w:rPrChange>
              </w:rPr>
            </w:pPr>
            <w:ins w:id="8650" w:author="Camilo Andrés Díaz Gómez" w:date="2023-03-22T16:15:00Z">
              <w:r w:rsidRPr="002B569F">
                <w:rPr>
                  <w:rFonts w:cs="Times New Roman"/>
                  <w:szCs w:val="24"/>
                  <w:rPrChange w:id="8651"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8652" w:author="Camilo Andrés Díaz Gómez" w:date="2023-03-22T16:15:00Z"/>
                <w:rFonts w:cs="Times New Roman"/>
                <w:szCs w:val="24"/>
                <w:rPrChange w:id="8653" w:author="Camilo Andrés Díaz Gómez" w:date="2023-03-28T17:42:00Z">
                  <w:rPr>
                    <w:ins w:id="8654" w:author="Camilo Andrés Díaz Gómez" w:date="2023-03-22T16:15:00Z"/>
                    <w:rFonts w:cs="Times New Roman"/>
                    <w:color w:val="000000"/>
                    <w:sz w:val="20"/>
                    <w:szCs w:val="20"/>
                  </w:rPr>
                </w:rPrChange>
              </w:rPr>
            </w:pPr>
            <w:ins w:id="8655" w:author="Camilo Andrés Díaz Gómez" w:date="2023-03-22T16:15:00Z">
              <w:r w:rsidRPr="002B569F">
                <w:rPr>
                  <w:rFonts w:cs="Times New Roman"/>
                  <w:szCs w:val="24"/>
                  <w:rPrChange w:id="8656"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8657" w:author="Camilo Andrés Díaz Gómez" w:date="2023-03-22T16:15:00Z"/>
                <w:rFonts w:cs="Times New Roman"/>
                <w:szCs w:val="24"/>
                <w:rPrChange w:id="8658" w:author="Camilo Andrés Díaz Gómez" w:date="2023-03-28T17:42:00Z">
                  <w:rPr>
                    <w:ins w:id="8659" w:author="Camilo Andrés Díaz Gómez" w:date="2023-03-22T16:15:00Z"/>
                    <w:rFonts w:cs="Times New Roman"/>
                    <w:color w:val="000000"/>
                    <w:sz w:val="20"/>
                    <w:szCs w:val="20"/>
                  </w:rPr>
                </w:rPrChange>
              </w:rPr>
            </w:pPr>
            <w:ins w:id="8660" w:author="Camilo Andrés Díaz Gómez" w:date="2023-03-22T16:15:00Z">
              <w:r w:rsidRPr="002B569F">
                <w:rPr>
                  <w:rFonts w:cs="Times New Roman"/>
                  <w:szCs w:val="24"/>
                  <w:rPrChange w:id="8661"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8662" w:author="Camilo Andrés Díaz Gómez" w:date="2023-03-22T16:15:00Z"/>
        </w:trPr>
        <w:tc>
          <w:tcPr>
            <w:tcW w:w="704" w:type="dxa"/>
            <w:vAlign w:val="bottom"/>
          </w:tcPr>
          <w:p w14:paraId="197E1A32" w14:textId="77777777" w:rsidR="00FE36FA" w:rsidRPr="002B569F" w:rsidRDefault="00FE36FA" w:rsidP="002B569F">
            <w:pPr>
              <w:rPr>
                <w:ins w:id="8663" w:author="Camilo Andrés Díaz Gómez" w:date="2023-03-22T16:15:00Z"/>
                <w:rFonts w:cs="Times New Roman"/>
                <w:szCs w:val="24"/>
                <w:rPrChange w:id="8664" w:author="Camilo Andrés Díaz Gómez" w:date="2023-03-28T17:42:00Z">
                  <w:rPr>
                    <w:ins w:id="8665" w:author="Camilo Andrés Díaz Gómez" w:date="2023-03-22T16:15:00Z"/>
                    <w:rFonts w:cs="Times New Roman"/>
                    <w:sz w:val="20"/>
                    <w:szCs w:val="20"/>
                  </w:rPr>
                </w:rPrChange>
              </w:rPr>
            </w:pPr>
            <w:ins w:id="8666" w:author="Camilo Andrés Díaz Gómez" w:date="2023-03-22T16:15:00Z">
              <w:r w:rsidRPr="002B569F">
                <w:rPr>
                  <w:rFonts w:cs="Times New Roman"/>
                  <w:szCs w:val="24"/>
                  <w:rPrChange w:id="8667"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8668" w:author="Camilo Andrés Díaz Gómez" w:date="2023-03-22T16:15:00Z"/>
                <w:rFonts w:cs="Times New Roman"/>
                <w:szCs w:val="24"/>
                <w:rPrChange w:id="8669" w:author="Camilo Andrés Díaz Gómez" w:date="2023-03-28T17:42:00Z">
                  <w:rPr>
                    <w:ins w:id="8670" w:author="Camilo Andrés Díaz Gómez" w:date="2023-03-22T16:15:00Z"/>
                    <w:rFonts w:cs="Times New Roman"/>
                    <w:sz w:val="20"/>
                    <w:szCs w:val="20"/>
                  </w:rPr>
                </w:rPrChange>
              </w:rPr>
            </w:pPr>
            <w:ins w:id="8671" w:author="Camilo Andrés Díaz Gómez" w:date="2023-03-22T16:15:00Z">
              <w:r w:rsidRPr="002B569F">
                <w:rPr>
                  <w:rFonts w:cs="Times New Roman"/>
                  <w:szCs w:val="24"/>
                  <w:rPrChange w:id="8672"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8673" w:author="Camilo Andrés Díaz Gómez" w:date="2023-03-22T16:15:00Z"/>
                <w:rFonts w:cs="Times New Roman"/>
                <w:szCs w:val="24"/>
                <w:rPrChange w:id="8674" w:author="Camilo Andrés Díaz Gómez" w:date="2023-03-28T17:42:00Z">
                  <w:rPr>
                    <w:ins w:id="8675" w:author="Camilo Andrés Díaz Gómez" w:date="2023-03-22T16:15:00Z"/>
                    <w:rFonts w:cs="Times New Roman"/>
                    <w:sz w:val="20"/>
                    <w:szCs w:val="20"/>
                  </w:rPr>
                </w:rPrChange>
              </w:rPr>
            </w:pPr>
            <w:ins w:id="8676" w:author="Camilo Andrés Díaz Gómez" w:date="2023-03-22T16:15:00Z">
              <w:r w:rsidRPr="002B569F">
                <w:rPr>
                  <w:rFonts w:cs="Times New Roman"/>
                  <w:szCs w:val="24"/>
                  <w:rPrChange w:id="8677"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8678" w:author="Camilo Andrés Díaz Gómez" w:date="2023-03-22T16:15:00Z"/>
                <w:rFonts w:cs="Times New Roman"/>
                <w:szCs w:val="24"/>
                <w:rPrChange w:id="8679" w:author="Camilo Andrés Díaz Gómez" w:date="2023-03-28T17:42:00Z">
                  <w:rPr>
                    <w:ins w:id="8680" w:author="Camilo Andrés Díaz Gómez" w:date="2023-03-22T16:15:00Z"/>
                    <w:rFonts w:cs="Times New Roman"/>
                    <w:sz w:val="20"/>
                    <w:szCs w:val="20"/>
                  </w:rPr>
                </w:rPrChange>
              </w:rPr>
            </w:pPr>
            <w:ins w:id="8681" w:author="Camilo Andrés Díaz Gómez" w:date="2023-03-22T16:15:00Z">
              <w:r w:rsidRPr="002B569F">
                <w:rPr>
                  <w:rFonts w:cs="Times New Roman"/>
                  <w:szCs w:val="24"/>
                  <w:rPrChange w:id="8682"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8683" w:author="Camilo Andrés Díaz Gómez" w:date="2023-03-22T16:15:00Z"/>
                <w:rFonts w:cs="Times New Roman"/>
                <w:szCs w:val="24"/>
                <w:rPrChange w:id="8684" w:author="Camilo Andrés Díaz Gómez" w:date="2023-03-28T17:42:00Z">
                  <w:rPr>
                    <w:ins w:id="8685" w:author="Camilo Andrés Díaz Gómez" w:date="2023-03-22T16:15:00Z"/>
                    <w:rFonts w:cs="Times New Roman"/>
                    <w:sz w:val="20"/>
                    <w:szCs w:val="20"/>
                  </w:rPr>
                </w:rPrChange>
              </w:rPr>
            </w:pPr>
            <w:ins w:id="8686" w:author="Camilo Andrés Díaz Gómez" w:date="2023-03-22T16:15:00Z">
              <w:r w:rsidRPr="002B569F">
                <w:rPr>
                  <w:rFonts w:cs="Times New Roman"/>
                  <w:szCs w:val="24"/>
                  <w:rPrChange w:id="8687"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8688" w:author="Camilo Andrés Díaz Gómez" w:date="2023-03-22T16:15:00Z"/>
                <w:rFonts w:cs="Times New Roman"/>
                <w:szCs w:val="24"/>
                <w:rPrChange w:id="8689" w:author="Camilo Andrés Díaz Gómez" w:date="2023-03-28T17:42:00Z">
                  <w:rPr>
                    <w:ins w:id="8690" w:author="Camilo Andrés Díaz Gómez" w:date="2023-03-22T16:15:00Z"/>
                    <w:rFonts w:cs="Times New Roman"/>
                    <w:color w:val="000000"/>
                    <w:sz w:val="20"/>
                    <w:szCs w:val="20"/>
                  </w:rPr>
                </w:rPrChange>
              </w:rPr>
            </w:pPr>
            <w:ins w:id="8691" w:author="Camilo Andrés Díaz Gómez" w:date="2023-03-22T16:15:00Z">
              <w:r w:rsidRPr="002B569F">
                <w:rPr>
                  <w:rFonts w:cs="Times New Roman"/>
                  <w:szCs w:val="24"/>
                  <w:rPrChange w:id="8692"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8693" w:author="Camilo Andrés Díaz Gómez" w:date="2023-03-22T16:15:00Z"/>
                <w:rFonts w:cs="Times New Roman"/>
                <w:szCs w:val="24"/>
                <w:rPrChange w:id="8694" w:author="Camilo Andrés Díaz Gómez" w:date="2023-03-28T17:42:00Z">
                  <w:rPr>
                    <w:ins w:id="8695" w:author="Camilo Andrés Díaz Gómez" w:date="2023-03-22T16:15:00Z"/>
                    <w:rFonts w:cs="Times New Roman"/>
                    <w:color w:val="000000"/>
                    <w:sz w:val="20"/>
                    <w:szCs w:val="20"/>
                  </w:rPr>
                </w:rPrChange>
              </w:rPr>
            </w:pPr>
            <w:ins w:id="8696" w:author="Camilo Andrés Díaz Gómez" w:date="2023-03-22T16:15:00Z">
              <w:r w:rsidRPr="002B569F">
                <w:rPr>
                  <w:rFonts w:cs="Times New Roman"/>
                  <w:szCs w:val="24"/>
                  <w:rPrChange w:id="8697"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8698" w:author="Camilo Andrés Díaz Gómez" w:date="2023-03-22T16:15:00Z"/>
                <w:rFonts w:cs="Times New Roman"/>
                <w:szCs w:val="24"/>
                <w:rPrChange w:id="8699" w:author="Camilo Andrés Díaz Gómez" w:date="2023-03-28T17:42:00Z">
                  <w:rPr>
                    <w:ins w:id="8700" w:author="Camilo Andrés Díaz Gómez" w:date="2023-03-22T16:15:00Z"/>
                    <w:rFonts w:cs="Times New Roman"/>
                    <w:color w:val="000000"/>
                    <w:sz w:val="20"/>
                    <w:szCs w:val="20"/>
                  </w:rPr>
                </w:rPrChange>
              </w:rPr>
            </w:pPr>
            <w:ins w:id="8701" w:author="Camilo Andrés Díaz Gómez" w:date="2023-03-22T16:15:00Z">
              <w:r w:rsidRPr="002B569F">
                <w:rPr>
                  <w:rFonts w:cs="Times New Roman"/>
                  <w:szCs w:val="24"/>
                  <w:rPrChange w:id="8702"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8703" w:author="Camilo Andrés Díaz Gómez" w:date="2023-03-22T16:15:00Z"/>
        </w:trPr>
        <w:tc>
          <w:tcPr>
            <w:tcW w:w="704" w:type="dxa"/>
            <w:vAlign w:val="bottom"/>
          </w:tcPr>
          <w:p w14:paraId="569BC4E9" w14:textId="77777777" w:rsidR="00FE36FA" w:rsidRPr="002B569F" w:rsidRDefault="00FE36FA" w:rsidP="002B569F">
            <w:pPr>
              <w:rPr>
                <w:ins w:id="8704" w:author="Camilo Andrés Díaz Gómez" w:date="2023-03-22T16:15:00Z"/>
                <w:rFonts w:cs="Times New Roman"/>
                <w:szCs w:val="24"/>
                <w:rPrChange w:id="8705" w:author="Camilo Andrés Díaz Gómez" w:date="2023-03-28T17:42:00Z">
                  <w:rPr>
                    <w:ins w:id="8706" w:author="Camilo Andrés Díaz Gómez" w:date="2023-03-22T16:15:00Z"/>
                    <w:rFonts w:cs="Times New Roman"/>
                    <w:sz w:val="20"/>
                    <w:szCs w:val="20"/>
                  </w:rPr>
                </w:rPrChange>
              </w:rPr>
            </w:pPr>
            <w:ins w:id="8707" w:author="Camilo Andrés Díaz Gómez" w:date="2023-03-22T16:15:00Z">
              <w:r w:rsidRPr="002B569F">
                <w:rPr>
                  <w:rFonts w:cs="Times New Roman"/>
                  <w:szCs w:val="24"/>
                  <w:rPrChange w:id="8708"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8709" w:author="Camilo Andrés Díaz Gómez" w:date="2023-03-22T16:15:00Z"/>
                <w:rFonts w:cs="Times New Roman"/>
                <w:szCs w:val="24"/>
                <w:rPrChange w:id="8710" w:author="Camilo Andrés Díaz Gómez" w:date="2023-03-28T17:42:00Z">
                  <w:rPr>
                    <w:ins w:id="8711" w:author="Camilo Andrés Díaz Gómez" w:date="2023-03-22T16:15:00Z"/>
                    <w:rFonts w:cs="Times New Roman"/>
                    <w:sz w:val="20"/>
                    <w:szCs w:val="20"/>
                  </w:rPr>
                </w:rPrChange>
              </w:rPr>
            </w:pPr>
            <w:ins w:id="8712" w:author="Camilo Andrés Díaz Gómez" w:date="2023-03-22T16:15:00Z">
              <w:r w:rsidRPr="002B569F">
                <w:rPr>
                  <w:rFonts w:cs="Times New Roman"/>
                  <w:szCs w:val="24"/>
                  <w:rPrChange w:id="8713"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8714" w:author="Camilo Andrés Díaz Gómez" w:date="2023-03-22T16:15:00Z"/>
                <w:rFonts w:cs="Times New Roman"/>
                <w:szCs w:val="24"/>
                <w:rPrChange w:id="8715" w:author="Camilo Andrés Díaz Gómez" w:date="2023-03-28T17:42:00Z">
                  <w:rPr>
                    <w:ins w:id="8716" w:author="Camilo Andrés Díaz Gómez" w:date="2023-03-22T16:15:00Z"/>
                    <w:rFonts w:cs="Times New Roman"/>
                    <w:sz w:val="20"/>
                    <w:szCs w:val="20"/>
                  </w:rPr>
                </w:rPrChange>
              </w:rPr>
            </w:pPr>
            <w:ins w:id="8717" w:author="Camilo Andrés Díaz Gómez" w:date="2023-03-22T16:15:00Z">
              <w:r w:rsidRPr="002B569F">
                <w:rPr>
                  <w:rFonts w:cs="Times New Roman"/>
                  <w:szCs w:val="24"/>
                  <w:rPrChange w:id="8718"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8719" w:author="Camilo Andrés Díaz Gómez" w:date="2023-03-22T16:15:00Z"/>
                <w:rFonts w:cs="Times New Roman"/>
                <w:szCs w:val="24"/>
                <w:rPrChange w:id="8720" w:author="Camilo Andrés Díaz Gómez" w:date="2023-03-28T17:42:00Z">
                  <w:rPr>
                    <w:ins w:id="8721" w:author="Camilo Andrés Díaz Gómez" w:date="2023-03-22T16:15:00Z"/>
                    <w:rFonts w:cs="Times New Roman"/>
                    <w:sz w:val="20"/>
                    <w:szCs w:val="20"/>
                  </w:rPr>
                </w:rPrChange>
              </w:rPr>
            </w:pPr>
            <w:ins w:id="8722" w:author="Camilo Andrés Díaz Gómez" w:date="2023-03-22T16:15:00Z">
              <w:r w:rsidRPr="002B569F">
                <w:rPr>
                  <w:rFonts w:cs="Times New Roman"/>
                  <w:szCs w:val="24"/>
                  <w:rPrChange w:id="8723"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8724" w:author="Camilo Andrés Díaz Gómez" w:date="2023-03-22T16:15:00Z"/>
                <w:rFonts w:cs="Times New Roman"/>
                <w:szCs w:val="24"/>
                <w:rPrChange w:id="8725" w:author="Camilo Andrés Díaz Gómez" w:date="2023-03-28T17:42:00Z">
                  <w:rPr>
                    <w:ins w:id="8726" w:author="Camilo Andrés Díaz Gómez" w:date="2023-03-22T16:15:00Z"/>
                    <w:rFonts w:cs="Times New Roman"/>
                    <w:sz w:val="20"/>
                    <w:szCs w:val="20"/>
                  </w:rPr>
                </w:rPrChange>
              </w:rPr>
            </w:pPr>
            <w:ins w:id="8727" w:author="Camilo Andrés Díaz Gómez" w:date="2023-03-22T16:15:00Z">
              <w:r w:rsidRPr="002B569F">
                <w:rPr>
                  <w:rFonts w:cs="Times New Roman"/>
                  <w:szCs w:val="24"/>
                  <w:rPrChange w:id="8728"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8729" w:author="Camilo Andrés Díaz Gómez" w:date="2023-03-22T16:15:00Z"/>
                <w:rFonts w:cs="Times New Roman"/>
                <w:szCs w:val="24"/>
                <w:rPrChange w:id="8730" w:author="Camilo Andrés Díaz Gómez" w:date="2023-03-28T17:42:00Z">
                  <w:rPr>
                    <w:ins w:id="8731" w:author="Camilo Andrés Díaz Gómez" w:date="2023-03-22T16:15:00Z"/>
                    <w:rFonts w:cs="Times New Roman"/>
                    <w:color w:val="000000"/>
                    <w:sz w:val="20"/>
                    <w:szCs w:val="20"/>
                  </w:rPr>
                </w:rPrChange>
              </w:rPr>
            </w:pPr>
            <w:ins w:id="8732" w:author="Camilo Andrés Díaz Gómez" w:date="2023-03-22T16:15:00Z">
              <w:r w:rsidRPr="002B569F">
                <w:rPr>
                  <w:rFonts w:cs="Times New Roman"/>
                  <w:szCs w:val="24"/>
                  <w:rPrChange w:id="8733"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8734" w:author="Camilo Andrés Díaz Gómez" w:date="2023-03-22T16:15:00Z"/>
                <w:rFonts w:cs="Times New Roman"/>
                <w:szCs w:val="24"/>
                <w:rPrChange w:id="8735" w:author="Camilo Andrés Díaz Gómez" w:date="2023-03-28T17:42:00Z">
                  <w:rPr>
                    <w:ins w:id="8736" w:author="Camilo Andrés Díaz Gómez" w:date="2023-03-22T16:15:00Z"/>
                    <w:rFonts w:cs="Times New Roman"/>
                    <w:color w:val="000000"/>
                    <w:sz w:val="20"/>
                    <w:szCs w:val="20"/>
                  </w:rPr>
                </w:rPrChange>
              </w:rPr>
            </w:pPr>
            <w:ins w:id="8737" w:author="Camilo Andrés Díaz Gómez" w:date="2023-03-22T16:15:00Z">
              <w:r w:rsidRPr="002B569F">
                <w:rPr>
                  <w:rFonts w:cs="Times New Roman"/>
                  <w:szCs w:val="24"/>
                  <w:rPrChange w:id="8738"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8739" w:author="Camilo Andrés Díaz Gómez" w:date="2023-03-22T16:15:00Z"/>
                <w:rFonts w:cs="Times New Roman"/>
                <w:szCs w:val="24"/>
                <w:rPrChange w:id="8740" w:author="Camilo Andrés Díaz Gómez" w:date="2023-03-28T17:42:00Z">
                  <w:rPr>
                    <w:ins w:id="8741" w:author="Camilo Andrés Díaz Gómez" w:date="2023-03-22T16:15:00Z"/>
                    <w:rFonts w:cs="Times New Roman"/>
                    <w:color w:val="000000"/>
                    <w:sz w:val="20"/>
                    <w:szCs w:val="20"/>
                  </w:rPr>
                </w:rPrChange>
              </w:rPr>
            </w:pPr>
            <w:ins w:id="8742" w:author="Camilo Andrés Díaz Gómez" w:date="2023-03-22T16:15:00Z">
              <w:r w:rsidRPr="002B569F">
                <w:rPr>
                  <w:rFonts w:cs="Times New Roman"/>
                  <w:szCs w:val="24"/>
                  <w:rPrChange w:id="8743"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8744" w:author="Camilo Andrés Díaz Gómez" w:date="2023-03-22T16:15:00Z"/>
        </w:trPr>
        <w:tc>
          <w:tcPr>
            <w:tcW w:w="704" w:type="dxa"/>
            <w:vAlign w:val="bottom"/>
          </w:tcPr>
          <w:p w14:paraId="0FCD6009" w14:textId="77777777" w:rsidR="00FE36FA" w:rsidRPr="002B569F" w:rsidRDefault="00FE36FA" w:rsidP="002B569F">
            <w:pPr>
              <w:rPr>
                <w:ins w:id="8745" w:author="Camilo Andrés Díaz Gómez" w:date="2023-03-22T16:15:00Z"/>
                <w:rFonts w:cs="Times New Roman"/>
                <w:szCs w:val="24"/>
                <w:rPrChange w:id="8746" w:author="Camilo Andrés Díaz Gómez" w:date="2023-03-28T17:42:00Z">
                  <w:rPr>
                    <w:ins w:id="8747" w:author="Camilo Andrés Díaz Gómez" w:date="2023-03-22T16:15:00Z"/>
                    <w:rFonts w:cs="Times New Roman"/>
                    <w:color w:val="000000"/>
                    <w:sz w:val="20"/>
                    <w:szCs w:val="20"/>
                  </w:rPr>
                </w:rPrChange>
              </w:rPr>
            </w:pPr>
            <w:ins w:id="8748" w:author="Camilo Andrés Díaz Gómez" w:date="2023-03-22T16:15:00Z">
              <w:r w:rsidRPr="002B569F">
                <w:rPr>
                  <w:rFonts w:cs="Times New Roman"/>
                  <w:szCs w:val="24"/>
                  <w:rPrChange w:id="8749"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8750" w:author="Camilo Andrés Díaz Gómez" w:date="2023-03-22T16:15:00Z"/>
                <w:rFonts w:cs="Times New Roman"/>
                <w:szCs w:val="24"/>
                <w:rPrChange w:id="8751" w:author="Camilo Andrés Díaz Gómez" w:date="2023-03-28T17:42:00Z">
                  <w:rPr>
                    <w:ins w:id="8752" w:author="Camilo Andrés Díaz Gómez" w:date="2023-03-22T16:15:00Z"/>
                    <w:rFonts w:cs="Times New Roman"/>
                    <w:color w:val="000000"/>
                    <w:sz w:val="20"/>
                    <w:szCs w:val="20"/>
                  </w:rPr>
                </w:rPrChange>
              </w:rPr>
            </w:pPr>
            <w:ins w:id="8753" w:author="Camilo Andrés Díaz Gómez" w:date="2023-03-22T16:15:00Z">
              <w:r w:rsidRPr="002B569F">
                <w:rPr>
                  <w:rFonts w:cs="Times New Roman"/>
                  <w:szCs w:val="24"/>
                  <w:rPrChange w:id="8754"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8755" w:author="Camilo Andrés Díaz Gómez" w:date="2023-03-22T16:15:00Z"/>
                <w:rFonts w:cs="Times New Roman"/>
                <w:szCs w:val="24"/>
                <w:rPrChange w:id="8756" w:author="Camilo Andrés Díaz Gómez" w:date="2023-03-28T17:42:00Z">
                  <w:rPr>
                    <w:ins w:id="8757" w:author="Camilo Andrés Díaz Gómez" w:date="2023-03-22T16:15:00Z"/>
                    <w:rFonts w:cs="Times New Roman"/>
                    <w:color w:val="000000"/>
                    <w:sz w:val="20"/>
                    <w:szCs w:val="20"/>
                  </w:rPr>
                </w:rPrChange>
              </w:rPr>
            </w:pPr>
            <w:ins w:id="8758" w:author="Camilo Andrés Díaz Gómez" w:date="2023-03-22T16:15:00Z">
              <w:r w:rsidRPr="002B569F">
                <w:rPr>
                  <w:rFonts w:cs="Times New Roman"/>
                  <w:szCs w:val="24"/>
                  <w:rPrChange w:id="8759"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8760" w:author="Camilo Andrés Díaz Gómez" w:date="2023-03-22T16:15:00Z"/>
                <w:rFonts w:cs="Times New Roman"/>
                <w:szCs w:val="24"/>
                <w:rPrChange w:id="8761" w:author="Camilo Andrés Díaz Gómez" w:date="2023-03-28T17:42:00Z">
                  <w:rPr>
                    <w:ins w:id="8762" w:author="Camilo Andrés Díaz Gómez" w:date="2023-03-22T16:15:00Z"/>
                    <w:rFonts w:cs="Times New Roman"/>
                    <w:color w:val="000000"/>
                    <w:sz w:val="20"/>
                    <w:szCs w:val="20"/>
                  </w:rPr>
                </w:rPrChange>
              </w:rPr>
            </w:pPr>
            <w:ins w:id="8763" w:author="Camilo Andrés Díaz Gómez" w:date="2023-03-22T16:15:00Z">
              <w:r w:rsidRPr="002B569F">
                <w:rPr>
                  <w:rFonts w:cs="Times New Roman"/>
                  <w:szCs w:val="24"/>
                  <w:rPrChange w:id="8764"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8765" w:author="Camilo Andrés Díaz Gómez" w:date="2023-03-22T16:15:00Z"/>
                <w:rFonts w:cs="Times New Roman"/>
                <w:szCs w:val="24"/>
                <w:rPrChange w:id="8766" w:author="Camilo Andrés Díaz Gómez" w:date="2023-03-28T17:42:00Z">
                  <w:rPr>
                    <w:ins w:id="8767" w:author="Camilo Andrés Díaz Gómez" w:date="2023-03-22T16:15:00Z"/>
                    <w:rFonts w:cs="Times New Roman"/>
                    <w:color w:val="000000"/>
                    <w:sz w:val="20"/>
                    <w:szCs w:val="20"/>
                  </w:rPr>
                </w:rPrChange>
              </w:rPr>
            </w:pPr>
            <w:ins w:id="8768" w:author="Camilo Andrés Díaz Gómez" w:date="2023-03-22T16:15:00Z">
              <w:r w:rsidRPr="002B569F">
                <w:rPr>
                  <w:rFonts w:cs="Times New Roman"/>
                  <w:szCs w:val="24"/>
                  <w:rPrChange w:id="8769"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8770" w:author="Camilo Andrés Díaz Gómez" w:date="2023-03-22T16:15:00Z"/>
                <w:rFonts w:cs="Times New Roman"/>
                <w:szCs w:val="24"/>
                <w:rPrChange w:id="8771" w:author="Camilo Andrés Díaz Gómez" w:date="2023-03-28T17:42:00Z">
                  <w:rPr>
                    <w:ins w:id="8772" w:author="Camilo Andrés Díaz Gómez" w:date="2023-03-22T16:15:00Z"/>
                    <w:rFonts w:cs="Times New Roman"/>
                    <w:color w:val="000000"/>
                    <w:sz w:val="20"/>
                    <w:szCs w:val="20"/>
                  </w:rPr>
                </w:rPrChange>
              </w:rPr>
            </w:pPr>
            <w:ins w:id="8773" w:author="Camilo Andrés Díaz Gómez" w:date="2023-03-22T16:15:00Z">
              <w:r w:rsidRPr="002B569F">
                <w:rPr>
                  <w:rFonts w:cs="Times New Roman"/>
                  <w:szCs w:val="24"/>
                  <w:rPrChange w:id="8774"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8775" w:author="Camilo Andrés Díaz Gómez" w:date="2023-03-22T16:15:00Z"/>
                <w:rFonts w:cs="Times New Roman"/>
                <w:szCs w:val="24"/>
                <w:rPrChange w:id="8776" w:author="Camilo Andrés Díaz Gómez" w:date="2023-03-28T17:42:00Z">
                  <w:rPr>
                    <w:ins w:id="8777" w:author="Camilo Andrés Díaz Gómez" w:date="2023-03-22T16:15:00Z"/>
                    <w:rFonts w:cs="Times New Roman"/>
                    <w:color w:val="000000"/>
                    <w:sz w:val="20"/>
                    <w:szCs w:val="20"/>
                  </w:rPr>
                </w:rPrChange>
              </w:rPr>
            </w:pPr>
            <w:ins w:id="8778" w:author="Camilo Andrés Díaz Gómez" w:date="2023-03-22T16:15:00Z">
              <w:r w:rsidRPr="002B569F">
                <w:rPr>
                  <w:rFonts w:cs="Times New Roman"/>
                  <w:szCs w:val="24"/>
                  <w:rPrChange w:id="8779"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8780" w:author="Camilo Andrés Díaz Gómez" w:date="2023-03-22T16:15:00Z"/>
                <w:rFonts w:cs="Times New Roman"/>
                <w:szCs w:val="24"/>
                <w:rPrChange w:id="8781" w:author="Camilo Andrés Díaz Gómez" w:date="2023-03-28T17:42:00Z">
                  <w:rPr>
                    <w:ins w:id="8782" w:author="Camilo Andrés Díaz Gómez" w:date="2023-03-22T16:15:00Z"/>
                    <w:rFonts w:cs="Times New Roman"/>
                    <w:color w:val="000000"/>
                    <w:sz w:val="20"/>
                    <w:szCs w:val="20"/>
                  </w:rPr>
                </w:rPrChange>
              </w:rPr>
            </w:pPr>
            <w:ins w:id="8783" w:author="Camilo Andrés Díaz Gómez" w:date="2023-03-22T16:15:00Z">
              <w:r w:rsidRPr="002B569F">
                <w:rPr>
                  <w:rFonts w:cs="Times New Roman"/>
                  <w:szCs w:val="24"/>
                  <w:rPrChange w:id="8784"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8785" w:author="Camilo Andrés Díaz Gómez" w:date="2023-03-22T16:15:00Z"/>
        </w:trPr>
        <w:tc>
          <w:tcPr>
            <w:tcW w:w="704" w:type="dxa"/>
            <w:vAlign w:val="bottom"/>
          </w:tcPr>
          <w:p w14:paraId="2CE4581D" w14:textId="77777777" w:rsidR="00FE36FA" w:rsidRPr="002B569F" w:rsidRDefault="00FE36FA" w:rsidP="002B569F">
            <w:pPr>
              <w:rPr>
                <w:ins w:id="8786" w:author="Camilo Andrés Díaz Gómez" w:date="2023-03-22T16:15:00Z"/>
                <w:rFonts w:cs="Times New Roman"/>
                <w:szCs w:val="24"/>
                <w:rPrChange w:id="8787" w:author="Camilo Andrés Díaz Gómez" w:date="2023-03-28T17:42:00Z">
                  <w:rPr>
                    <w:ins w:id="8788" w:author="Camilo Andrés Díaz Gómez" w:date="2023-03-22T16:15:00Z"/>
                    <w:rFonts w:cs="Times New Roman"/>
                    <w:color w:val="000000"/>
                    <w:sz w:val="20"/>
                    <w:szCs w:val="20"/>
                  </w:rPr>
                </w:rPrChange>
              </w:rPr>
            </w:pPr>
            <w:ins w:id="8789" w:author="Camilo Andrés Díaz Gómez" w:date="2023-03-22T16:15:00Z">
              <w:r w:rsidRPr="002B569F">
                <w:rPr>
                  <w:rFonts w:cs="Times New Roman"/>
                  <w:szCs w:val="24"/>
                  <w:rPrChange w:id="8790"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8791" w:author="Camilo Andrés Díaz Gómez" w:date="2023-03-22T16:15:00Z"/>
                <w:rFonts w:cs="Times New Roman"/>
                <w:szCs w:val="24"/>
                <w:rPrChange w:id="8792" w:author="Camilo Andrés Díaz Gómez" w:date="2023-03-28T17:42:00Z">
                  <w:rPr>
                    <w:ins w:id="8793" w:author="Camilo Andrés Díaz Gómez" w:date="2023-03-22T16:15:00Z"/>
                    <w:rFonts w:cs="Times New Roman"/>
                    <w:color w:val="000000"/>
                    <w:sz w:val="20"/>
                    <w:szCs w:val="20"/>
                  </w:rPr>
                </w:rPrChange>
              </w:rPr>
            </w:pPr>
            <w:ins w:id="8794" w:author="Camilo Andrés Díaz Gómez" w:date="2023-03-22T16:15:00Z">
              <w:r w:rsidRPr="002B569F">
                <w:rPr>
                  <w:rFonts w:cs="Times New Roman"/>
                  <w:szCs w:val="24"/>
                  <w:rPrChange w:id="8795"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8796" w:author="Camilo Andrés Díaz Gómez" w:date="2023-03-22T16:15:00Z"/>
                <w:rFonts w:cs="Times New Roman"/>
                <w:szCs w:val="24"/>
                <w:rPrChange w:id="8797" w:author="Camilo Andrés Díaz Gómez" w:date="2023-03-28T17:42:00Z">
                  <w:rPr>
                    <w:ins w:id="8798" w:author="Camilo Andrés Díaz Gómez" w:date="2023-03-22T16:15:00Z"/>
                    <w:rFonts w:cs="Times New Roman"/>
                    <w:color w:val="000000"/>
                    <w:sz w:val="20"/>
                    <w:szCs w:val="20"/>
                  </w:rPr>
                </w:rPrChange>
              </w:rPr>
            </w:pPr>
            <w:ins w:id="8799" w:author="Camilo Andrés Díaz Gómez" w:date="2023-03-22T16:15:00Z">
              <w:r w:rsidRPr="002B569F">
                <w:rPr>
                  <w:rFonts w:cs="Times New Roman"/>
                  <w:szCs w:val="24"/>
                  <w:rPrChange w:id="8800"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8801" w:author="Camilo Andrés Díaz Gómez" w:date="2023-03-22T16:15:00Z"/>
                <w:rFonts w:cs="Times New Roman"/>
                <w:szCs w:val="24"/>
                <w:rPrChange w:id="8802" w:author="Camilo Andrés Díaz Gómez" w:date="2023-03-28T17:42:00Z">
                  <w:rPr>
                    <w:ins w:id="8803" w:author="Camilo Andrés Díaz Gómez" w:date="2023-03-22T16:15:00Z"/>
                    <w:rFonts w:cs="Times New Roman"/>
                    <w:color w:val="000000"/>
                    <w:sz w:val="20"/>
                    <w:szCs w:val="20"/>
                  </w:rPr>
                </w:rPrChange>
              </w:rPr>
            </w:pPr>
            <w:ins w:id="8804" w:author="Camilo Andrés Díaz Gómez" w:date="2023-03-22T16:15:00Z">
              <w:r w:rsidRPr="002B569F">
                <w:rPr>
                  <w:rFonts w:cs="Times New Roman"/>
                  <w:szCs w:val="24"/>
                  <w:rPrChange w:id="8805"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8806" w:author="Camilo Andrés Díaz Gómez" w:date="2023-03-22T16:15:00Z"/>
                <w:rFonts w:cs="Times New Roman"/>
                <w:szCs w:val="24"/>
                <w:rPrChange w:id="8807" w:author="Camilo Andrés Díaz Gómez" w:date="2023-03-28T17:42:00Z">
                  <w:rPr>
                    <w:ins w:id="8808" w:author="Camilo Andrés Díaz Gómez" w:date="2023-03-22T16:15:00Z"/>
                    <w:rFonts w:cs="Times New Roman"/>
                    <w:color w:val="000000"/>
                    <w:sz w:val="20"/>
                    <w:szCs w:val="20"/>
                  </w:rPr>
                </w:rPrChange>
              </w:rPr>
            </w:pPr>
            <w:ins w:id="8809" w:author="Camilo Andrés Díaz Gómez" w:date="2023-03-22T16:15:00Z">
              <w:r w:rsidRPr="002B569F">
                <w:rPr>
                  <w:rFonts w:cs="Times New Roman"/>
                  <w:szCs w:val="24"/>
                  <w:rPrChange w:id="8810"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8811" w:author="Camilo Andrés Díaz Gómez" w:date="2023-03-22T16:15:00Z"/>
                <w:rFonts w:cs="Times New Roman"/>
                <w:szCs w:val="24"/>
                <w:rPrChange w:id="8812" w:author="Camilo Andrés Díaz Gómez" w:date="2023-03-28T17:42:00Z">
                  <w:rPr>
                    <w:ins w:id="8813" w:author="Camilo Andrés Díaz Gómez" w:date="2023-03-22T16:15:00Z"/>
                    <w:rFonts w:cs="Times New Roman"/>
                    <w:color w:val="000000"/>
                    <w:sz w:val="20"/>
                    <w:szCs w:val="20"/>
                  </w:rPr>
                </w:rPrChange>
              </w:rPr>
            </w:pPr>
            <w:ins w:id="8814" w:author="Camilo Andrés Díaz Gómez" w:date="2023-03-22T16:15:00Z">
              <w:r w:rsidRPr="002B569F">
                <w:rPr>
                  <w:rFonts w:cs="Times New Roman"/>
                  <w:szCs w:val="24"/>
                  <w:rPrChange w:id="8815"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8816" w:author="Camilo Andrés Díaz Gómez" w:date="2023-03-22T16:15:00Z"/>
                <w:rFonts w:cs="Times New Roman"/>
                <w:szCs w:val="24"/>
                <w:rPrChange w:id="8817" w:author="Camilo Andrés Díaz Gómez" w:date="2023-03-28T17:42:00Z">
                  <w:rPr>
                    <w:ins w:id="8818" w:author="Camilo Andrés Díaz Gómez" w:date="2023-03-22T16:15:00Z"/>
                    <w:rFonts w:cs="Times New Roman"/>
                    <w:color w:val="000000"/>
                    <w:sz w:val="20"/>
                    <w:szCs w:val="20"/>
                  </w:rPr>
                </w:rPrChange>
              </w:rPr>
            </w:pPr>
            <w:ins w:id="8819" w:author="Camilo Andrés Díaz Gómez" w:date="2023-03-22T16:15:00Z">
              <w:r w:rsidRPr="002B569F">
                <w:rPr>
                  <w:rFonts w:cs="Times New Roman"/>
                  <w:szCs w:val="24"/>
                  <w:rPrChange w:id="8820"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8821" w:author="Camilo Andrés Díaz Gómez" w:date="2023-03-22T16:15:00Z"/>
                <w:rFonts w:cs="Times New Roman"/>
                <w:szCs w:val="24"/>
                <w:rPrChange w:id="8822" w:author="Camilo Andrés Díaz Gómez" w:date="2023-03-28T17:42:00Z">
                  <w:rPr>
                    <w:ins w:id="8823" w:author="Camilo Andrés Díaz Gómez" w:date="2023-03-22T16:15:00Z"/>
                    <w:rFonts w:cs="Times New Roman"/>
                    <w:color w:val="000000"/>
                    <w:sz w:val="20"/>
                    <w:szCs w:val="20"/>
                  </w:rPr>
                </w:rPrChange>
              </w:rPr>
            </w:pPr>
            <w:ins w:id="8824" w:author="Camilo Andrés Díaz Gómez" w:date="2023-03-22T16:15:00Z">
              <w:r w:rsidRPr="002B569F">
                <w:rPr>
                  <w:rFonts w:cs="Times New Roman"/>
                  <w:szCs w:val="24"/>
                  <w:rPrChange w:id="8825"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8826" w:author="Camilo Andrés Díaz Gómez" w:date="2023-03-22T16:15:00Z"/>
        </w:trPr>
        <w:tc>
          <w:tcPr>
            <w:tcW w:w="704" w:type="dxa"/>
            <w:vAlign w:val="bottom"/>
          </w:tcPr>
          <w:p w14:paraId="420F966B" w14:textId="77777777" w:rsidR="00FE36FA" w:rsidRPr="002B569F" w:rsidRDefault="00FE36FA" w:rsidP="002B569F">
            <w:pPr>
              <w:rPr>
                <w:ins w:id="8827" w:author="Camilo Andrés Díaz Gómez" w:date="2023-03-22T16:15:00Z"/>
                <w:rFonts w:cs="Times New Roman"/>
                <w:szCs w:val="24"/>
                <w:rPrChange w:id="8828" w:author="Camilo Andrés Díaz Gómez" w:date="2023-03-28T17:42:00Z">
                  <w:rPr>
                    <w:ins w:id="8829" w:author="Camilo Andrés Díaz Gómez" w:date="2023-03-22T16:15:00Z"/>
                    <w:rFonts w:cs="Times New Roman"/>
                    <w:color w:val="000000"/>
                    <w:sz w:val="20"/>
                    <w:szCs w:val="20"/>
                  </w:rPr>
                </w:rPrChange>
              </w:rPr>
            </w:pPr>
            <w:ins w:id="8830" w:author="Camilo Andrés Díaz Gómez" w:date="2023-03-22T16:15:00Z">
              <w:r w:rsidRPr="002B569F">
                <w:rPr>
                  <w:rFonts w:cs="Times New Roman"/>
                  <w:szCs w:val="24"/>
                  <w:rPrChange w:id="8831"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8832" w:author="Camilo Andrés Díaz Gómez" w:date="2023-03-22T16:15:00Z"/>
                <w:rFonts w:cs="Times New Roman"/>
                <w:szCs w:val="24"/>
                <w:rPrChange w:id="8833" w:author="Camilo Andrés Díaz Gómez" w:date="2023-03-28T17:42:00Z">
                  <w:rPr>
                    <w:ins w:id="8834" w:author="Camilo Andrés Díaz Gómez" w:date="2023-03-22T16:15:00Z"/>
                    <w:rFonts w:cs="Times New Roman"/>
                    <w:color w:val="000000"/>
                    <w:sz w:val="20"/>
                    <w:szCs w:val="20"/>
                  </w:rPr>
                </w:rPrChange>
              </w:rPr>
            </w:pPr>
            <w:ins w:id="8835" w:author="Camilo Andrés Díaz Gómez" w:date="2023-03-22T16:15:00Z">
              <w:r w:rsidRPr="002B569F">
                <w:rPr>
                  <w:rFonts w:cs="Times New Roman"/>
                  <w:szCs w:val="24"/>
                  <w:rPrChange w:id="8836"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8837" w:author="Camilo Andrés Díaz Gómez" w:date="2023-03-22T16:15:00Z"/>
                <w:rFonts w:cs="Times New Roman"/>
                <w:szCs w:val="24"/>
                <w:rPrChange w:id="8838" w:author="Camilo Andrés Díaz Gómez" w:date="2023-03-28T17:42:00Z">
                  <w:rPr>
                    <w:ins w:id="8839" w:author="Camilo Andrés Díaz Gómez" w:date="2023-03-22T16:15:00Z"/>
                    <w:rFonts w:cs="Times New Roman"/>
                    <w:color w:val="000000"/>
                    <w:sz w:val="20"/>
                    <w:szCs w:val="20"/>
                  </w:rPr>
                </w:rPrChange>
              </w:rPr>
            </w:pPr>
            <w:ins w:id="8840" w:author="Camilo Andrés Díaz Gómez" w:date="2023-03-22T16:15:00Z">
              <w:r w:rsidRPr="002B569F">
                <w:rPr>
                  <w:rFonts w:cs="Times New Roman"/>
                  <w:szCs w:val="24"/>
                  <w:rPrChange w:id="8841"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8842" w:author="Camilo Andrés Díaz Gómez" w:date="2023-03-22T16:15:00Z"/>
                <w:rFonts w:cs="Times New Roman"/>
                <w:szCs w:val="24"/>
                <w:rPrChange w:id="8843" w:author="Camilo Andrés Díaz Gómez" w:date="2023-03-28T17:42:00Z">
                  <w:rPr>
                    <w:ins w:id="8844" w:author="Camilo Andrés Díaz Gómez" w:date="2023-03-22T16:15:00Z"/>
                    <w:rFonts w:cs="Times New Roman"/>
                    <w:color w:val="000000"/>
                    <w:sz w:val="20"/>
                    <w:szCs w:val="20"/>
                  </w:rPr>
                </w:rPrChange>
              </w:rPr>
            </w:pPr>
            <w:ins w:id="8845" w:author="Camilo Andrés Díaz Gómez" w:date="2023-03-22T16:15:00Z">
              <w:r w:rsidRPr="002B569F">
                <w:rPr>
                  <w:rFonts w:cs="Times New Roman"/>
                  <w:szCs w:val="24"/>
                  <w:rPrChange w:id="8846"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8847" w:author="Camilo Andrés Díaz Gómez" w:date="2023-03-22T16:15:00Z"/>
                <w:rFonts w:cs="Times New Roman"/>
                <w:szCs w:val="24"/>
                <w:rPrChange w:id="8848" w:author="Camilo Andrés Díaz Gómez" w:date="2023-03-28T17:42:00Z">
                  <w:rPr>
                    <w:ins w:id="8849" w:author="Camilo Andrés Díaz Gómez" w:date="2023-03-22T16:15:00Z"/>
                    <w:rFonts w:cs="Times New Roman"/>
                    <w:color w:val="000000"/>
                    <w:sz w:val="20"/>
                    <w:szCs w:val="20"/>
                  </w:rPr>
                </w:rPrChange>
              </w:rPr>
            </w:pPr>
            <w:ins w:id="8850" w:author="Camilo Andrés Díaz Gómez" w:date="2023-03-22T16:15:00Z">
              <w:r w:rsidRPr="002B569F">
                <w:rPr>
                  <w:rFonts w:cs="Times New Roman"/>
                  <w:szCs w:val="24"/>
                  <w:rPrChange w:id="8851"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8852" w:author="Camilo Andrés Díaz Gómez" w:date="2023-03-22T16:15:00Z"/>
                <w:rFonts w:cs="Times New Roman"/>
                <w:szCs w:val="24"/>
                <w:rPrChange w:id="8853" w:author="Camilo Andrés Díaz Gómez" w:date="2023-03-28T17:42:00Z">
                  <w:rPr>
                    <w:ins w:id="8854" w:author="Camilo Andrés Díaz Gómez" w:date="2023-03-22T16:15:00Z"/>
                    <w:rFonts w:cs="Times New Roman"/>
                    <w:color w:val="000000"/>
                    <w:sz w:val="20"/>
                    <w:szCs w:val="20"/>
                  </w:rPr>
                </w:rPrChange>
              </w:rPr>
            </w:pPr>
            <w:ins w:id="8855" w:author="Camilo Andrés Díaz Gómez" w:date="2023-03-22T16:15:00Z">
              <w:r w:rsidRPr="002B569F">
                <w:rPr>
                  <w:rFonts w:cs="Times New Roman"/>
                  <w:szCs w:val="24"/>
                  <w:rPrChange w:id="8856"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8857" w:author="Camilo Andrés Díaz Gómez" w:date="2023-03-22T16:15:00Z"/>
                <w:rFonts w:cs="Times New Roman"/>
                <w:szCs w:val="24"/>
                <w:rPrChange w:id="8858" w:author="Camilo Andrés Díaz Gómez" w:date="2023-03-28T17:42:00Z">
                  <w:rPr>
                    <w:ins w:id="8859" w:author="Camilo Andrés Díaz Gómez" w:date="2023-03-22T16:15:00Z"/>
                    <w:rFonts w:cs="Times New Roman"/>
                    <w:color w:val="000000"/>
                    <w:sz w:val="20"/>
                    <w:szCs w:val="20"/>
                  </w:rPr>
                </w:rPrChange>
              </w:rPr>
            </w:pPr>
            <w:ins w:id="8860" w:author="Camilo Andrés Díaz Gómez" w:date="2023-03-22T16:15:00Z">
              <w:r w:rsidRPr="002B569F">
                <w:rPr>
                  <w:rFonts w:cs="Times New Roman"/>
                  <w:szCs w:val="24"/>
                  <w:rPrChange w:id="8861"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8862" w:author="Camilo Andrés Díaz Gómez" w:date="2023-03-22T16:15:00Z"/>
                <w:rFonts w:cs="Times New Roman"/>
                <w:szCs w:val="24"/>
                <w:rPrChange w:id="8863" w:author="Camilo Andrés Díaz Gómez" w:date="2023-03-28T17:42:00Z">
                  <w:rPr>
                    <w:ins w:id="8864" w:author="Camilo Andrés Díaz Gómez" w:date="2023-03-22T16:15:00Z"/>
                    <w:rFonts w:cs="Times New Roman"/>
                    <w:color w:val="000000"/>
                    <w:sz w:val="20"/>
                    <w:szCs w:val="20"/>
                  </w:rPr>
                </w:rPrChange>
              </w:rPr>
            </w:pPr>
            <w:ins w:id="8865" w:author="Camilo Andrés Díaz Gómez" w:date="2023-03-22T16:15:00Z">
              <w:r w:rsidRPr="002B569F">
                <w:rPr>
                  <w:rFonts w:cs="Times New Roman"/>
                  <w:szCs w:val="24"/>
                  <w:rPrChange w:id="8866"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8867" w:author="Camilo Andrés Díaz Gómez" w:date="2023-03-22T16:15:00Z"/>
        </w:trPr>
        <w:tc>
          <w:tcPr>
            <w:tcW w:w="704" w:type="dxa"/>
            <w:vAlign w:val="bottom"/>
          </w:tcPr>
          <w:p w14:paraId="5CCA6A0C" w14:textId="77777777" w:rsidR="00FE36FA" w:rsidRPr="002B569F" w:rsidRDefault="00FE36FA" w:rsidP="002B569F">
            <w:pPr>
              <w:rPr>
                <w:ins w:id="8868" w:author="Camilo Andrés Díaz Gómez" w:date="2023-03-22T16:15:00Z"/>
                <w:rFonts w:cs="Times New Roman"/>
                <w:szCs w:val="24"/>
                <w:rPrChange w:id="8869" w:author="Camilo Andrés Díaz Gómez" w:date="2023-03-28T17:42:00Z">
                  <w:rPr>
                    <w:ins w:id="8870" w:author="Camilo Andrés Díaz Gómez" w:date="2023-03-22T16:15:00Z"/>
                    <w:rFonts w:cs="Times New Roman"/>
                    <w:color w:val="000000"/>
                    <w:sz w:val="20"/>
                    <w:szCs w:val="20"/>
                  </w:rPr>
                </w:rPrChange>
              </w:rPr>
            </w:pPr>
            <w:ins w:id="8871" w:author="Camilo Andrés Díaz Gómez" w:date="2023-03-22T16:15:00Z">
              <w:r w:rsidRPr="002B569F">
                <w:rPr>
                  <w:rFonts w:cs="Times New Roman"/>
                  <w:szCs w:val="24"/>
                  <w:rPrChange w:id="8872"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8873" w:author="Camilo Andrés Díaz Gómez" w:date="2023-03-22T16:15:00Z"/>
                <w:rFonts w:cs="Times New Roman"/>
                <w:szCs w:val="24"/>
                <w:rPrChange w:id="8874" w:author="Camilo Andrés Díaz Gómez" w:date="2023-03-28T17:42:00Z">
                  <w:rPr>
                    <w:ins w:id="8875" w:author="Camilo Andrés Díaz Gómez" w:date="2023-03-22T16:15:00Z"/>
                    <w:rFonts w:cs="Times New Roman"/>
                    <w:color w:val="000000"/>
                    <w:sz w:val="20"/>
                    <w:szCs w:val="20"/>
                  </w:rPr>
                </w:rPrChange>
              </w:rPr>
            </w:pPr>
            <w:ins w:id="8876" w:author="Camilo Andrés Díaz Gómez" w:date="2023-03-22T16:15:00Z">
              <w:r w:rsidRPr="002B569F">
                <w:rPr>
                  <w:rFonts w:cs="Times New Roman"/>
                  <w:szCs w:val="24"/>
                  <w:rPrChange w:id="8877"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8878" w:author="Camilo Andrés Díaz Gómez" w:date="2023-03-22T16:15:00Z"/>
                <w:rFonts w:cs="Times New Roman"/>
                <w:szCs w:val="24"/>
                <w:rPrChange w:id="8879" w:author="Camilo Andrés Díaz Gómez" w:date="2023-03-28T17:42:00Z">
                  <w:rPr>
                    <w:ins w:id="8880" w:author="Camilo Andrés Díaz Gómez" w:date="2023-03-22T16:15:00Z"/>
                    <w:rFonts w:cs="Times New Roman"/>
                    <w:color w:val="000000"/>
                    <w:sz w:val="20"/>
                    <w:szCs w:val="20"/>
                  </w:rPr>
                </w:rPrChange>
              </w:rPr>
            </w:pPr>
            <w:ins w:id="8881" w:author="Camilo Andrés Díaz Gómez" w:date="2023-03-22T16:15:00Z">
              <w:r w:rsidRPr="002B569F">
                <w:rPr>
                  <w:rFonts w:cs="Times New Roman"/>
                  <w:szCs w:val="24"/>
                  <w:rPrChange w:id="8882"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8883" w:author="Camilo Andrés Díaz Gómez" w:date="2023-03-22T16:15:00Z"/>
                <w:rFonts w:cs="Times New Roman"/>
                <w:szCs w:val="24"/>
                <w:rPrChange w:id="8884" w:author="Camilo Andrés Díaz Gómez" w:date="2023-03-28T17:42:00Z">
                  <w:rPr>
                    <w:ins w:id="8885" w:author="Camilo Andrés Díaz Gómez" w:date="2023-03-22T16:15:00Z"/>
                    <w:rFonts w:cs="Times New Roman"/>
                    <w:color w:val="000000"/>
                    <w:sz w:val="20"/>
                    <w:szCs w:val="20"/>
                  </w:rPr>
                </w:rPrChange>
              </w:rPr>
            </w:pPr>
            <w:ins w:id="8886" w:author="Camilo Andrés Díaz Gómez" w:date="2023-03-22T16:15:00Z">
              <w:r w:rsidRPr="002B569F">
                <w:rPr>
                  <w:rFonts w:cs="Times New Roman"/>
                  <w:szCs w:val="24"/>
                  <w:rPrChange w:id="8887"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8888" w:author="Camilo Andrés Díaz Gómez" w:date="2023-03-22T16:15:00Z"/>
                <w:rFonts w:cs="Times New Roman"/>
                <w:szCs w:val="24"/>
                <w:rPrChange w:id="8889" w:author="Camilo Andrés Díaz Gómez" w:date="2023-03-28T17:42:00Z">
                  <w:rPr>
                    <w:ins w:id="8890" w:author="Camilo Andrés Díaz Gómez" w:date="2023-03-22T16:15:00Z"/>
                    <w:rFonts w:cs="Times New Roman"/>
                    <w:color w:val="000000"/>
                    <w:sz w:val="20"/>
                    <w:szCs w:val="20"/>
                  </w:rPr>
                </w:rPrChange>
              </w:rPr>
            </w:pPr>
            <w:ins w:id="8891" w:author="Camilo Andrés Díaz Gómez" w:date="2023-03-22T16:15:00Z">
              <w:r w:rsidRPr="002B569F">
                <w:rPr>
                  <w:rFonts w:cs="Times New Roman"/>
                  <w:szCs w:val="24"/>
                  <w:rPrChange w:id="8892"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8893" w:author="Camilo Andrés Díaz Gómez" w:date="2023-03-22T16:15:00Z"/>
                <w:rFonts w:cs="Times New Roman"/>
                <w:szCs w:val="24"/>
                <w:rPrChange w:id="8894" w:author="Camilo Andrés Díaz Gómez" w:date="2023-03-28T17:42:00Z">
                  <w:rPr>
                    <w:ins w:id="8895" w:author="Camilo Andrés Díaz Gómez" w:date="2023-03-22T16:15:00Z"/>
                    <w:rFonts w:cs="Times New Roman"/>
                    <w:color w:val="000000"/>
                    <w:sz w:val="20"/>
                    <w:szCs w:val="20"/>
                  </w:rPr>
                </w:rPrChange>
              </w:rPr>
            </w:pPr>
            <w:ins w:id="8896" w:author="Camilo Andrés Díaz Gómez" w:date="2023-03-22T16:15:00Z">
              <w:r w:rsidRPr="002B569F">
                <w:rPr>
                  <w:rFonts w:cs="Times New Roman"/>
                  <w:szCs w:val="24"/>
                  <w:rPrChange w:id="8897"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8898" w:author="Camilo Andrés Díaz Gómez" w:date="2023-03-22T16:15:00Z"/>
                <w:rFonts w:cs="Times New Roman"/>
                <w:szCs w:val="24"/>
                <w:rPrChange w:id="8899" w:author="Camilo Andrés Díaz Gómez" w:date="2023-03-28T17:42:00Z">
                  <w:rPr>
                    <w:ins w:id="8900" w:author="Camilo Andrés Díaz Gómez" w:date="2023-03-22T16:15:00Z"/>
                    <w:rFonts w:cs="Times New Roman"/>
                    <w:color w:val="000000"/>
                    <w:sz w:val="20"/>
                    <w:szCs w:val="20"/>
                  </w:rPr>
                </w:rPrChange>
              </w:rPr>
            </w:pPr>
            <w:ins w:id="8901" w:author="Camilo Andrés Díaz Gómez" w:date="2023-03-22T16:15:00Z">
              <w:r w:rsidRPr="002B569F">
                <w:rPr>
                  <w:rFonts w:cs="Times New Roman"/>
                  <w:szCs w:val="24"/>
                  <w:rPrChange w:id="8902"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8903" w:author="Camilo Andrés Díaz Gómez" w:date="2023-03-22T16:15:00Z"/>
                <w:rFonts w:cs="Times New Roman"/>
                <w:szCs w:val="24"/>
                <w:rPrChange w:id="8904" w:author="Camilo Andrés Díaz Gómez" w:date="2023-03-28T17:42:00Z">
                  <w:rPr>
                    <w:ins w:id="8905" w:author="Camilo Andrés Díaz Gómez" w:date="2023-03-22T16:15:00Z"/>
                    <w:rFonts w:cs="Times New Roman"/>
                    <w:color w:val="000000"/>
                    <w:sz w:val="20"/>
                    <w:szCs w:val="20"/>
                  </w:rPr>
                </w:rPrChange>
              </w:rPr>
            </w:pPr>
            <w:ins w:id="8906" w:author="Camilo Andrés Díaz Gómez" w:date="2023-03-22T16:15:00Z">
              <w:r w:rsidRPr="002B569F">
                <w:rPr>
                  <w:rFonts w:cs="Times New Roman"/>
                  <w:szCs w:val="24"/>
                  <w:rPrChange w:id="8907"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8908" w:author="Camilo Andrés Díaz Gómez" w:date="2023-03-22T16:15:00Z"/>
        </w:trPr>
        <w:tc>
          <w:tcPr>
            <w:tcW w:w="704" w:type="dxa"/>
            <w:vAlign w:val="bottom"/>
          </w:tcPr>
          <w:p w14:paraId="1140E1DF" w14:textId="77777777" w:rsidR="00FE36FA" w:rsidRPr="002B569F" w:rsidRDefault="00FE36FA" w:rsidP="002B569F">
            <w:pPr>
              <w:rPr>
                <w:ins w:id="8909" w:author="Camilo Andrés Díaz Gómez" w:date="2023-03-22T16:15:00Z"/>
                <w:rFonts w:cs="Times New Roman"/>
                <w:szCs w:val="24"/>
                <w:rPrChange w:id="8910" w:author="Camilo Andrés Díaz Gómez" w:date="2023-03-28T17:42:00Z">
                  <w:rPr>
                    <w:ins w:id="8911" w:author="Camilo Andrés Díaz Gómez" w:date="2023-03-22T16:15:00Z"/>
                    <w:rFonts w:cs="Times New Roman"/>
                    <w:color w:val="000000"/>
                    <w:sz w:val="20"/>
                    <w:szCs w:val="20"/>
                  </w:rPr>
                </w:rPrChange>
              </w:rPr>
            </w:pPr>
            <w:ins w:id="8912" w:author="Camilo Andrés Díaz Gómez" w:date="2023-03-22T16:15:00Z">
              <w:r w:rsidRPr="002B569F">
                <w:rPr>
                  <w:rFonts w:cs="Times New Roman"/>
                  <w:szCs w:val="24"/>
                  <w:rPrChange w:id="8913"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8914" w:author="Camilo Andrés Díaz Gómez" w:date="2023-03-22T16:15:00Z"/>
                <w:rFonts w:cs="Times New Roman"/>
                <w:szCs w:val="24"/>
                <w:rPrChange w:id="8915" w:author="Camilo Andrés Díaz Gómez" w:date="2023-03-28T17:42:00Z">
                  <w:rPr>
                    <w:ins w:id="8916" w:author="Camilo Andrés Díaz Gómez" w:date="2023-03-22T16:15:00Z"/>
                    <w:rFonts w:cs="Times New Roman"/>
                    <w:color w:val="000000"/>
                    <w:sz w:val="20"/>
                    <w:szCs w:val="20"/>
                  </w:rPr>
                </w:rPrChange>
              </w:rPr>
            </w:pPr>
            <w:ins w:id="8917" w:author="Camilo Andrés Díaz Gómez" w:date="2023-03-22T16:15:00Z">
              <w:r w:rsidRPr="002B569F">
                <w:rPr>
                  <w:rFonts w:cs="Times New Roman"/>
                  <w:szCs w:val="24"/>
                  <w:rPrChange w:id="8918"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8919" w:author="Camilo Andrés Díaz Gómez" w:date="2023-03-22T16:15:00Z"/>
                <w:rFonts w:cs="Times New Roman"/>
                <w:szCs w:val="24"/>
                <w:rPrChange w:id="8920" w:author="Camilo Andrés Díaz Gómez" w:date="2023-03-28T17:42:00Z">
                  <w:rPr>
                    <w:ins w:id="8921" w:author="Camilo Andrés Díaz Gómez" w:date="2023-03-22T16:15:00Z"/>
                    <w:rFonts w:cs="Times New Roman"/>
                    <w:color w:val="000000"/>
                    <w:sz w:val="20"/>
                    <w:szCs w:val="20"/>
                  </w:rPr>
                </w:rPrChange>
              </w:rPr>
            </w:pPr>
            <w:ins w:id="8922" w:author="Camilo Andrés Díaz Gómez" w:date="2023-03-22T16:15:00Z">
              <w:r w:rsidRPr="002B569F">
                <w:rPr>
                  <w:rFonts w:cs="Times New Roman"/>
                  <w:szCs w:val="24"/>
                  <w:rPrChange w:id="8923"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8924" w:author="Camilo Andrés Díaz Gómez" w:date="2023-03-22T16:15:00Z"/>
                <w:rFonts w:cs="Times New Roman"/>
                <w:szCs w:val="24"/>
                <w:rPrChange w:id="8925" w:author="Camilo Andrés Díaz Gómez" w:date="2023-03-28T17:42:00Z">
                  <w:rPr>
                    <w:ins w:id="8926" w:author="Camilo Andrés Díaz Gómez" w:date="2023-03-22T16:15:00Z"/>
                    <w:rFonts w:cs="Times New Roman"/>
                    <w:color w:val="000000"/>
                    <w:sz w:val="20"/>
                    <w:szCs w:val="20"/>
                  </w:rPr>
                </w:rPrChange>
              </w:rPr>
            </w:pPr>
            <w:ins w:id="8927" w:author="Camilo Andrés Díaz Gómez" w:date="2023-03-22T16:15:00Z">
              <w:r w:rsidRPr="002B569F">
                <w:rPr>
                  <w:rFonts w:cs="Times New Roman"/>
                  <w:szCs w:val="24"/>
                  <w:rPrChange w:id="8928"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8929" w:author="Camilo Andrés Díaz Gómez" w:date="2023-03-22T16:15:00Z"/>
                <w:rFonts w:cs="Times New Roman"/>
                <w:szCs w:val="24"/>
                <w:rPrChange w:id="8930" w:author="Camilo Andrés Díaz Gómez" w:date="2023-03-28T17:42:00Z">
                  <w:rPr>
                    <w:ins w:id="8931" w:author="Camilo Andrés Díaz Gómez" w:date="2023-03-22T16:15:00Z"/>
                    <w:rFonts w:cs="Times New Roman"/>
                    <w:color w:val="000000"/>
                    <w:sz w:val="20"/>
                    <w:szCs w:val="20"/>
                  </w:rPr>
                </w:rPrChange>
              </w:rPr>
            </w:pPr>
            <w:ins w:id="8932" w:author="Camilo Andrés Díaz Gómez" w:date="2023-03-22T16:15:00Z">
              <w:r w:rsidRPr="002B569F">
                <w:rPr>
                  <w:rFonts w:cs="Times New Roman"/>
                  <w:szCs w:val="24"/>
                  <w:rPrChange w:id="8933"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8934" w:author="Camilo Andrés Díaz Gómez" w:date="2023-03-22T16:15:00Z"/>
                <w:rFonts w:cs="Times New Roman"/>
                <w:szCs w:val="24"/>
                <w:rPrChange w:id="8935" w:author="Camilo Andrés Díaz Gómez" w:date="2023-03-28T17:42:00Z">
                  <w:rPr>
                    <w:ins w:id="8936" w:author="Camilo Andrés Díaz Gómez" w:date="2023-03-22T16:15:00Z"/>
                    <w:rFonts w:cs="Times New Roman"/>
                    <w:color w:val="000000"/>
                    <w:sz w:val="20"/>
                    <w:szCs w:val="20"/>
                  </w:rPr>
                </w:rPrChange>
              </w:rPr>
            </w:pPr>
            <w:ins w:id="8937" w:author="Camilo Andrés Díaz Gómez" w:date="2023-03-22T16:15:00Z">
              <w:r w:rsidRPr="002B569F">
                <w:rPr>
                  <w:rFonts w:cs="Times New Roman"/>
                  <w:szCs w:val="24"/>
                  <w:rPrChange w:id="8938"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8939" w:author="Camilo Andrés Díaz Gómez" w:date="2023-03-22T16:15:00Z"/>
                <w:rFonts w:cs="Times New Roman"/>
                <w:szCs w:val="24"/>
                <w:rPrChange w:id="8940" w:author="Camilo Andrés Díaz Gómez" w:date="2023-03-28T17:42:00Z">
                  <w:rPr>
                    <w:ins w:id="8941" w:author="Camilo Andrés Díaz Gómez" w:date="2023-03-22T16:15:00Z"/>
                    <w:rFonts w:cs="Times New Roman"/>
                    <w:color w:val="000000"/>
                    <w:sz w:val="20"/>
                    <w:szCs w:val="20"/>
                  </w:rPr>
                </w:rPrChange>
              </w:rPr>
            </w:pPr>
            <w:ins w:id="8942" w:author="Camilo Andrés Díaz Gómez" w:date="2023-03-22T16:15:00Z">
              <w:r w:rsidRPr="002B569F">
                <w:rPr>
                  <w:rFonts w:cs="Times New Roman"/>
                  <w:szCs w:val="24"/>
                  <w:rPrChange w:id="8943"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8944" w:author="Camilo Andrés Díaz Gómez" w:date="2023-03-22T16:15:00Z"/>
                <w:rFonts w:cs="Times New Roman"/>
                <w:szCs w:val="24"/>
                <w:rPrChange w:id="8945" w:author="Camilo Andrés Díaz Gómez" w:date="2023-03-28T17:42:00Z">
                  <w:rPr>
                    <w:ins w:id="8946" w:author="Camilo Andrés Díaz Gómez" w:date="2023-03-22T16:15:00Z"/>
                    <w:rFonts w:cs="Times New Roman"/>
                    <w:color w:val="000000"/>
                    <w:sz w:val="20"/>
                    <w:szCs w:val="20"/>
                  </w:rPr>
                </w:rPrChange>
              </w:rPr>
            </w:pPr>
            <w:ins w:id="8947" w:author="Camilo Andrés Díaz Gómez" w:date="2023-03-22T16:15:00Z">
              <w:r w:rsidRPr="002B569F">
                <w:rPr>
                  <w:rFonts w:cs="Times New Roman"/>
                  <w:szCs w:val="24"/>
                  <w:rPrChange w:id="8948"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8949" w:author="Camilo Andrés Díaz Gómez" w:date="2023-03-22T16:15:00Z"/>
        </w:trPr>
        <w:tc>
          <w:tcPr>
            <w:tcW w:w="704" w:type="dxa"/>
            <w:vAlign w:val="bottom"/>
          </w:tcPr>
          <w:p w14:paraId="75C72219" w14:textId="77777777" w:rsidR="00FE36FA" w:rsidRPr="002B569F" w:rsidRDefault="00FE36FA" w:rsidP="002B569F">
            <w:pPr>
              <w:rPr>
                <w:ins w:id="8950" w:author="Camilo Andrés Díaz Gómez" w:date="2023-03-22T16:15:00Z"/>
                <w:rFonts w:cs="Times New Roman"/>
                <w:szCs w:val="24"/>
                <w:rPrChange w:id="8951" w:author="Camilo Andrés Díaz Gómez" w:date="2023-03-28T17:42:00Z">
                  <w:rPr>
                    <w:ins w:id="8952" w:author="Camilo Andrés Díaz Gómez" w:date="2023-03-22T16:15:00Z"/>
                    <w:rFonts w:cs="Times New Roman"/>
                    <w:color w:val="000000"/>
                    <w:sz w:val="20"/>
                    <w:szCs w:val="20"/>
                  </w:rPr>
                </w:rPrChange>
              </w:rPr>
            </w:pPr>
            <w:ins w:id="8953" w:author="Camilo Andrés Díaz Gómez" w:date="2023-03-22T16:15:00Z">
              <w:r w:rsidRPr="002B569F">
                <w:rPr>
                  <w:rFonts w:cs="Times New Roman"/>
                  <w:szCs w:val="24"/>
                  <w:rPrChange w:id="8954"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8955" w:author="Camilo Andrés Díaz Gómez" w:date="2023-03-22T16:15:00Z"/>
                <w:rFonts w:cs="Times New Roman"/>
                <w:szCs w:val="24"/>
                <w:rPrChange w:id="8956" w:author="Camilo Andrés Díaz Gómez" w:date="2023-03-28T17:42:00Z">
                  <w:rPr>
                    <w:ins w:id="8957" w:author="Camilo Andrés Díaz Gómez" w:date="2023-03-22T16:15:00Z"/>
                    <w:rFonts w:cs="Times New Roman"/>
                    <w:color w:val="000000"/>
                    <w:sz w:val="20"/>
                    <w:szCs w:val="20"/>
                  </w:rPr>
                </w:rPrChange>
              </w:rPr>
            </w:pPr>
            <w:ins w:id="8958" w:author="Camilo Andrés Díaz Gómez" w:date="2023-03-22T16:15:00Z">
              <w:r w:rsidRPr="002B569F">
                <w:rPr>
                  <w:rFonts w:cs="Times New Roman"/>
                  <w:szCs w:val="24"/>
                  <w:rPrChange w:id="8959"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8960" w:author="Camilo Andrés Díaz Gómez" w:date="2023-03-22T16:15:00Z"/>
                <w:rFonts w:cs="Times New Roman"/>
                <w:szCs w:val="24"/>
                <w:rPrChange w:id="8961" w:author="Camilo Andrés Díaz Gómez" w:date="2023-03-28T17:42:00Z">
                  <w:rPr>
                    <w:ins w:id="8962" w:author="Camilo Andrés Díaz Gómez" w:date="2023-03-22T16:15:00Z"/>
                    <w:rFonts w:cs="Times New Roman"/>
                    <w:color w:val="000000"/>
                    <w:sz w:val="20"/>
                    <w:szCs w:val="20"/>
                  </w:rPr>
                </w:rPrChange>
              </w:rPr>
            </w:pPr>
            <w:ins w:id="8963" w:author="Camilo Andrés Díaz Gómez" w:date="2023-03-22T16:15:00Z">
              <w:r w:rsidRPr="002B569F">
                <w:rPr>
                  <w:rFonts w:cs="Times New Roman"/>
                  <w:szCs w:val="24"/>
                  <w:rPrChange w:id="8964"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8965" w:author="Camilo Andrés Díaz Gómez" w:date="2023-03-22T16:15:00Z"/>
                <w:rFonts w:cs="Times New Roman"/>
                <w:szCs w:val="24"/>
                <w:rPrChange w:id="8966" w:author="Camilo Andrés Díaz Gómez" w:date="2023-03-28T17:42:00Z">
                  <w:rPr>
                    <w:ins w:id="8967" w:author="Camilo Andrés Díaz Gómez" w:date="2023-03-22T16:15:00Z"/>
                    <w:rFonts w:cs="Times New Roman"/>
                    <w:color w:val="000000"/>
                    <w:sz w:val="20"/>
                    <w:szCs w:val="20"/>
                  </w:rPr>
                </w:rPrChange>
              </w:rPr>
            </w:pPr>
            <w:ins w:id="8968" w:author="Camilo Andrés Díaz Gómez" w:date="2023-03-22T16:15:00Z">
              <w:r w:rsidRPr="002B569F">
                <w:rPr>
                  <w:rFonts w:cs="Times New Roman"/>
                  <w:szCs w:val="24"/>
                  <w:rPrChange w:id="8969"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8970" w:author="Camilo Andrés Díaz Gómez" w:date="2023-03-22T16:15:00Z"/>
                <w:rFonts w:cs="Times New Roman"/>
                <w:szCs w:val="24"/>
                <w:rPrChange w:id="8971" w:author="Camilo Andrés Díaz Gómez" w:date="2023-03-28T17:42:00Z">
                  <w:rPr>
                    <w:ins w:id="8972" w:author="Camilo Andrés Díaz Gómez" w:date="2023-03-22T16:15:00Z"/>
                    <w:rFonts w:cs="Times New Roman"/>
                    <w:color w:val="000000"/>
                    <w:sz w:val="20"/>
                    <w:szCs w:val="20"/>
                  </w:rPr>
                </w:rPrChange>
              </w:rPr>
            </w:pPr>
            <w:ins w:id="8973" w:author="Camilo Andrés Díaz Gómez" w:date="2023-03-22T16:15:00Z">
              <w:r w:rsidRPr="002B569F">
                <w:rPr>
                  <w:rFonts w:cs="Times New Roman"/>
                  <w:szCs w:val="24"/>
                  <w:rPrChange w:id="8974"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8975" w:author="Camilo Andrés Díaz Gómez" w:date="2023-03-22T16:15:00Z"/>
                <w:rFonts w:cs="Times New Roman"/>
                <w:szCs w:val="24"/>
                <w:rPrChange w:id="8976" w:author="Camilo Andrés Díaz Gómez" w:date="2023-03-28T17:42:00Z">
                  <w:rPr>
                    <w:ins w:id="8977" w:author="Camilo Andrés Díaz Gómez" w:date="2023-03-22T16:15:00Z"/>
                    <w:rFonts w:cs="Times New Roman"/>
                    <w:color w:val="000000"/>
                    <w:sz w:val="20"/>
                    <w:szCs w:val="20"/>
                  </w:rPr>
                </w:rPrChange>
              </w:rPr>
            </w:pPr>
            <w:ins w:id="8978" w:author="Camilo Andrés Díaz Gómez" w:date="2023-03-22T16:15:00Z">
              <w:r w:rsidRPr="002B569F">
                <w:rPr>
                  <w:rFonts w:cs="Times New Roman"/>
                  <w:szCs w:val="24"/>
                  <w:rPrChange w:id="8979"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8980" w:author="Camilo Andrés Díaz Gómez" w:date="2023-03-22T16:15:00Z"/>
                <w:rFonts w:cs="Times New Roman"/>
                <w:szCs w:val="24"/>
                <w:rPrChange w:id="8981" w:author="Camilo Andrés Díaz Gómez" w:date="2023-03-28T17:42:00Z">
                  <w:rPr>
                    <w:ins w:id="8982" w:author="Camilo Andrés Díaz Gómez" w:date="2023-03-22T16:15:00Z"/>
                    <w:rFonts w:cs="Times New Roman"/>
                    <w:color w:val="000000"/>
                    <w:sz w:val="20"/>
                    <w:szCs w:val="20"/>
                  </w:rPr>
                </w:rPrChange>
              </w:rPr>
            </w:pPr>
            <w:ins w:id="8983" w:author="Camilo Andrés Díaz Gómez" w:date="2023-03-22T16:15:00Z">
              <w:r w:rsidRPr="002B569F">
                <w:rPr>
                  <w:rFonts w:cs="Times New Roman"/>
                  <w:szCs w:val="24"/>
                  <w:rPrChange w:id="8984"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8985" w:author="Camilo Andrés Díaz Gómez" w:date="2023-03-22T16:15:00Z"/>
                <w:rFonts w:cs="Times New Roman"/>
                <w:szCs w:val="24"/>
                <w:rPrChange w:id="8986" w:author="Camilo Andrés Díaz Gómez" w:date="2023-03-28T17:42:00Z">
                  <w:rPr>
                    <w:ins w:id="8987" w:author="Camilo Andrés Díaz Gómez" w:date="2023-03-22T16:15:00Z"/>
                    <w:rFonts w:cs="Times New Roman"/>
                    <w:color w:val="000000"/>
                    <w:sz w:val="20"/>
                    <w:szCs w:val="20"/>
                  </w:rPr>
                </w:rPrChange>
              </w:rPr>
            </w:pPr>
            <w:ins w:id="8988" w:author="Camilo Andrés Díaz Gómez" w:date="2023-03-22T16:15:00Z">
              <w:r w:rsidRPr="002B569F">
                <w:rPr>
                  <w:rFonts w:cs="Times New Roman"/>
                  <w:szCs w:val="24"/>
                  <w:rPrChange w:id="8989"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8990" w:author="Camilo Andrés Díaz Gómez" w:date="2023-03-22T16:15:00Z"/>
        </w:trPr>
        <w:tc>
          <w:tcPr>
            <w:tcW w:w="704" w:type="dxa"/>
            <w:vAlign w:val="bottom"/>
          </w:tcPr>
          <w:p w14:paraId="0781D79C" w14:textId="77777777" w:rsidR="00FE36FA" w:rsidRPr="002B569F" w:rsidRDefault="00FE36FA" w:rsidP="002B569F">
            <w:pPr>
              <w:rPr>
                <w:ins w:id="8991" w:author="Camilo Andrés Díaz Gómez" w:date="2023-03-22T16:15:00Z"/>
                <w:rFonts w:cs="Times New Roman"/>
                <w:szCs w:val="24"/>
                <w:rPrChange w:id="8992" w:author="Camilo Andrés Díaz Gómez" w:date="2023-03-28T17:42:00Z">
                  <w:rPr>
                    <w:ins w:id="8993" w:author="Camilo Andrés Díaz Gómez" w:date="2023-03-22T16:15:00Z"/>
                    <w:rFonts w:cs="Times New Roman"/>
                    <w:color w:val="000000"/>
                    <w:sz w:val="20"/>
                    <w:szCs w:val="20"/>
                  </w:rPr>
                </w:rPrChange>
              </w:rPr>
            </w:pPr>
            <w:ins w:id="8994" w:author="Camilo Andrés Díaz Gómez" w:date="2023-03-22T16:15:00Z">
              <w:r w:rsidRPr="002B569F">
                <w:rPr>
                  <w:rFonts w:cs="Times New Roman"/>
                  <w:szCs w:val="24"/>
                  <w:rPrChange w:id="8995" w:author="Camilo Andrés Díaz Gómez" w:date="2023-03-28T17:42:00Z">
                    <w:rPr>
                      <w:rFonts w:cs="Times New Roman"/>
                      <w:color w:val="000000"/>
                      <w:sz w:val="22"/>
                    </w:rPr>
                  </w:rPrChange>
                </w:rPr>
                <w:t>23</w:t>
              </w:r>
            </w:ins>
          </w:p>
        </w:tc>
        <w:tc>
          <w:tcPr>
            <w:tcW w:w="1281" w:type="dxa"/>
            <w:vAlign w:val="bottom"/>
          </w:tcPr>
          <w:p w14:paraId="1B392E40" w14:textId="77777777" w:rsidR="00FE36FA" w:rsidRPr="002B569F" w:rsidRDefault="00FE36FA" w:rsidP="002B569F">
            <w:pPr>
              <w:rPr>
                <w:ins w:id="8996" w:author="Camilo Andrés Díaz Gómez" w:date="2023-03-22T16:15:00Z"/>
                <w:rFonts w:cs="Times New Roman"/>
                <w:szCs w:val="24"/>
                <w:rPrChange w:id="8997" w:author="Camilo Andrés Díaz Gómez" w:date="2023-03-28T17:42:00Z">
                  <w:rPr>
                    <w:ins w:id="8998" w:author="Camilo Andrés Díaz Gómez" w:date="2023-03-22T16:15:00Z"/>
                    <w:rFonts w:cs="Times New Roman"/>
                    <w:color w:val="000000"/>
                    <w:sz w:val="20"/>
                    <w:szCs w:val="20"/>
                  </w:rPr>
                </w:rPrChange>
              </w:rPr>
            </w:pPr>
            <w:ins w:id="8999" w:author="Camilo Andrés Díaz Gómez" w:date="2023-03-22T16:15:00Z">
              <w:r w:rsidRPr="002B569F">
                <w:rPr>
                  <w:rFonts w:cs="Times New Roman"/>
                  <w:szCs w:val="24"/>
                  <w:rPrChange w:id="9000"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001" w:author="Camilo Andrés Díaz Gómez" w:date="2023-03-22T16:15:00Z"/>
                <w:rFonts w:cs="Times New Roman"/>
                <w:szCs w:val="24"/>
                <w:rPrChange w:id="9002" w:author="Camilo Andrés Díaz Gómez" w:date="2023-03-28T17:42:00Z">
                  <w:rPr>
                    <w:ins w:id="9003" w:author="Camilo Andrés Díaz Gómez" w:date="2023-03-22T16:15:00Z"/>
                    <w:rFonts w:cs="Times New Roman"/>
                    <w:color w:val="000000"/>
                    <w:sz w:val="20"/>
                    <w:szCs w:val="20"/>
                  </w:rPr>
                </w:rPrChange>
              </w:rPr>
            </w:pPr>
            <w:ins w:id="9004" w:author="Camilo Andrés Díaz Gómez" w:date="2023-03-22T16:15:00Z">
              <w:r w:rsidRPr="002B569F">
                <w:rPr>
                  <w:rFonts w:cs="Times New Roman"/>
                  <w:szCs w:val="24"/>
                  <w:rPrChange w:id="9005"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006" w:author="Camilo Andrés Díaz Gómez" w:date="2023-03-22T16:15:00Z"/>
                <w:rFonts w:cs="Times New Roman"/>
                <w:szCs w:val="24"/>
                <w:rPrChange w:id="9007" w:author="Camilo Andrés Díaz Gómez" w:date="2023-03-28T17:42:00Z">
                  <w:rPr>
                    <w:ins w:id="9008" w:author="Camilo Andrés Díaz Gómez" w:date="2023-03-22T16:15:00Z"/>
                    <w:rFonts w:cs="Times New Roman"/>
                    <w:color w:val="000000"/>
                    <w:sz w:val="20"/>
                    <w:szCs w:val="20"/>
                  </w:rPr>
                </w:rPrChange>
              </w:rPr>
            </w:pPr>
            <w:ins w:id="9009" w:author="Camilo Andrés Díaz Gómez" w:date="2023-03-22T16:15:00Z">
              <w:r w:rsidRPr="002B569F">
                <w:rPr>
                  <w:rFonts w:cs="Times New Roman"/>
                  <w:szCs w:val="24"/>
                  <w:rPrChange w:id="9010"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011" w:author="Camilo Andrés Díaz Gómez" w:date="2023-03-22T16:15:00Z"/>
                <w:rFonts w:cs="Times New Roman"/>
                <w:szCs w:val="24"/>
                <w:rPrChange w:id="9012" w:author="Camilo Andrés Díaz Gómez" w:date="2023-03-28T17:42:00Z">
                  <w:rPr>
                    <w:ins w:id="9013" w:author="Camilo Andrés Díaz Gómez" w:date="2023-03-22T16:15:00Z"/>
                    <w:rFonts w:cs="Times New Roman"/>
                    <w:color w:val="000000"/>
                    <w:sz w:val="20"/>
                    <w:szCs w:val="20"/>
                  </w:rPr>
                </w:rPrChange>
              </w:rPr>
            </w:pPr>
            <w:ins w:id="9014" w:author="Camilo Andrés Díaz Gómez" w:date="2023-03-22T16:15:00Z">
              <w:r w:rsidRPr="002B569F">
                <w:rPr>
                  <w:rFonts w:cs="Times New Roman"/>
                  <w:szCs w:val="24"/>
                  <w:rPrChange w:id="9015"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016" w:author="Camilo Andrés Díaz Gómez" w:date="2023-03-22T16:15:00Z"/>
                <w:rFonts w:cs="Times New Roman"/>
                <w:szCs w:val="24"/>
                <w:rPrChange w:id="9017" w:author="Camilo Andrés Díaz Gómez" w:date="2023-03-28T17:42:00Z">
                  <w:rPr>
                    <w:ins w:id="9018" w:author="Camilo Andrés Díaz Gómez" w:date="2023-03-22T16:15:00Z"/>
                    <w:rFonts w:cs="Times New Roman"/>
                    <w:color w:val="000000"/>
                    <w:sz w:val="20"/>
                    <w:szCs w:val="20"/>
                  </w:rPr>
                </w:rPrChange>
              </w:rPr>
            </w:pPr>
            <w:ins w:id="9019" w:author="Camilo Andrés Díaz Gómez" w:date="2023-03-22T16:15:00Z">
              <w:r w:rsidRPr="002B569F">
                <w:rPr>
                  <w:rFonts w:cs="Times New Roman"/>
                  <w:szCs w:val="24"/>
                  <w:rPrChange w:id="9020"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021" w:author="Camilo Andrés Díaz Gómez" w:date="2023-03-22T16:15:00Z"/>
                <w:rFonts w:cs="Times New Roman"/>
                <w:szCs w:val="24"/>
                <w:rPrChange w:id="9022" w:author="Camilo Andrés Díaz Gómez" w:date="2023-03-28T17:42:00Z">
                  <w:rPr>
                    <w:ins w:id="9023" w:author="Camilo Andrés Díaz Gómez" w:date="2023-03-22T16:15:00Z"/>
                    <w:rFonts w:cs="Times New Roman"/>
                    <w:color w:val="000000"/>
                    <w:sz w:val="20"/>
                    <w:szCs w:val="20"/>
                  </w:rPr>
                </w:rPrChange>
              </w:rPr>
            </w:pPr>
            <w:ins w:id="9024" w:author="Camilo Andrés Díaz Gómez" w:date="2023-03-22T16:15:00Z">
              <w:r w:rsidRPr="002B569F">
                <w:rPr>
                  <w:rFonts w:cs="Times New Roman"/>
                  <w:szCs w:val="24"/>
                  <w:rPrChange w:id="9025"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026" w:author="Camilo Andrés Díaz Gómez" w:date="2023-03-22T16:15:00Z"/>
                <w:rFonts w:cs="Times New Roman"/>
                <w:szCs w:val="24"/>
                <w:rPrChange w:id="9027" w:author="Camilo Andrés Díaz Gómez" w:date="2023-03-28T17:42:00Z">
                  <w:rPr>
                    <w:ins w:id="9028" w:author="Camilo Andrés Díaz Gómez" w:date="2023-03-22T16:15:00Z"/>
                    <w:rFonts w:cs="Times New Roman"/>
                    <w:color w:val="000000"/>
                    <w:sz w:val="20"/>
                    <w:szCs w:val="20"/>
                  </w:rPr>
                </w:rPrChange>
              </w:rPr>
            </w:pPr>
            <w:ins w:id="9029" w:author="Camilo Andrés Díaz Gómez" w:date="2023-03-22T16:15:00Z">
              <w:r w:rsidRPr="002B569F">
                <w:rPr>
                  <w:rFonts w:cs="Times New Roman"/>
                  <w:szCs w:val="24"/>
                  <w:rPrChange w:id="9030"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031" w:author="Camilo Andrés Díaz Gómez" w:date="2023-03-22T16:15:00Z"/>
        </w:trPr>
        <w:tc>
          <w:tcPr>
            <w:tcW w:w="704" w:type="dxa"/>
            <w:vAlign w:val="bottom"/>
          </w:tcPr>
          <w:p w14:paraId="6F0AF8A7" w14:textId="77777777" w:rsidR="00FE36FA" w:rsidRPr="002B569F" w:rsidRDefault="00FE36FA" w:rsidP="002B569F">
            <w:pPr>
              <w:rPr>
                <w:ins w:id="9032" w:author="Camilo Andrés Díaz Gómez" w:date="2023-03-22T16:15:00Z"/>
                <w:rFonts w:cs="Times New Roman"/>
                <w:szCs w:val="24"/>
                <w:rPrChange w:id="9033" w:author="Camilo Andrés Díaz Gómez" w:date="2023-03-28T17:42:00Z">
                  <w:rPr>
                    <w:ins w:id="9034" w:author="Camilo Andrés Díaz Gómez" w:date="2023-03-22T16:15:00Z"/>
                    <w:rFonts w:cs="Times New Roman"/>
                    <w:color w:val="000000"/>
                    <w:sz w:val="20"/>
                    <w:szCs w:val="20"/>
                  </w:rPr>
                </w:rPrChange>
              </w:rPr>
            </w:pPr>
            <w:ins w:id="9035" w:author="Camilo Andrés Díaz Gómez" w:date="2023-03-22T16:15:00Z">
              <w:r w:rsidRPr="002B569F">
                <w:rPr>
                  <w:rFonts w:cs="Times New Roman"/>
                  <w:szCs w:val="24"/>
                  <w:rPrChange w:id="9036"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037" w:author="Camilo Andrés Díaz Gómez" w:date="2023-03-22T16:15:00Z"/>
                <w:rFonts w:cs="Times New Roman"/>
                <w:szCs w:val="24"/>
                <w:rPrChange w:id="9038" w:author="Camilo Andrés Díaz Gómez" w:date="2023-03-28T17:42:00Z">
                  <w:rPr>
                    <w:ins w:id="9039" w:author="Camilo Andrés Díaz Gómez" w:date="2023-03-22T16:15:00Z"/>
                    <w:rFonts w:cs="Times New Roman"/>
                    <w:color w:val="000000"/>
                    <w:sz w:val="20"/>
                    <w:szCs w:val="20"/>
                  </w:rPr>
                </w:rPrChange>
              </w:rPr>
            </w:pPr>
            <w:ins w:id="9040" w:author="Camilo Andrés Díaz Gómez" w:date="2023-03-22T16:15:00Z">
              <w:r w:rsidRPr="002B569F">
                <w:rPr>
                  <w:rFonts w:cs="Times New Roman"/>
                  <w:szCs w:val="24"/>
                  <w:rPrChange w:id="9041"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042" w:author="Camilo Andrés Díaz Gómez" w:date="2023-03-22T16:15:00Z"/>
                <w:rFonts w:cs="Times New Roman"/>
                <w:szCs w:val="24"/>
                <w:rPrChange w:id="9043" w:author="Camilo Andrés Díaz Gómez" w:date="2023-03-28T17:42:00Z">
                  <w:rPr>
                    <w:ins w:id="9044" w:author="Camilo Andrés Díaz Gómez" w:date="2023-03-22T16:15:00Z"/>
                    <w:rFonts w:cs="Times New Roman"/>
                    <w:color w:val="000000"/>
                    <w:sz w:val="20"/>
                    <w:szCs w:val="20"/>
                  </w:rPr>
                </w:rPrChange>
              </w:rPr>
            </w:pPr>
            <w:ins w:id="9045" w:author="Camilo Andrés Díaz Gómez" w:date="2023-03-22T16:15:00Z">
              <w:r w:rsidRPr="002B569F">
                <w:rPr>
                  <w:rFonts w:cs="Times New Roman"/>
                  <w:szCs w:val="24"/>
                  <w:rPrChange w:id="9046"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047" w:author="Camilo Andrés Díaz Gómez" w:date="2023-03-22T16:15:00Z"/>
                <w:rFonts w:cs="Times New Roman"/>
                <w:szCs w:val="24"/>
                <w:rPrChange w:id="9048" w:author="Camilo Andrés Díaz Gómez" w:date="2023-03-28T17:42:00Z">
                  <w:rPr>
                    <w:ins w:id="9049" w:author="Camilo Andrés Díaz Gómez" w:date="2023-03-22T16:15:00Z"/>
                    <w:rFonts w:cs="Times New Roman"/>
                    <w:color w:val="000000"/>
                    <w:sz w:val="20"/>
                    <w:szCs w:val="20"/>
                  </w:rPr>
                </w:rPrChange>
              </w:rPr>
            </w:pPr>
            <w:ins w:id="9050" w:author="Camilo Andrés Díaz Gómez" w:date="2023-03-22T16:15:00Z">
              <w:r w:rsidRPr="002B569F">
                <w:rPr>
                  <w:rFonts w:cs="Times New Roman"/>
                  <w:szCs w:val="24"/>
                  <w:rPrChange w:id="9051"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052" w:author="Camilo Andrés Díaz Gómez" w:date="2023-03-22T16:15:00Z"/>
                <w:rFonts w:cs="Times New Roman"/>
                <w:szCs w:val="24"/>
                <w:rPrChange w:id="9053" w:author="Camilo Andrés Díaz Gómez" w:date="2023-03-28T17:42:00Z">
                  <w:rPr>
                    <w:ins w:id="9054" w:author="Camilo Andrés Díaz Gómez" w:date="2023-03-22T16:15:00Z"/>
                    <w:rFonts w:cs="Times New Roman"/>
                    <w:color w:val="000000"/>
                    <w:sz w:val="20"/>
                    <w:szCs w:val="20"/>
                  </w:rPr>
                </w:rPrChange>
              </w:rPr>
            </w:pPr>
            <w:ins w:id="9055" w:author="Camilo Andrés Díaz Gómez" w:date="2023-03-22T16:15:00Z">
              <w:r w:rsidRPr="002B569F">
                <w:rPr>
                  <w:rFonts w:cs="Times New Roman"/>
                  <w:szCs w:val="24"/>
                  <w:rPrChange w:id="9056"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057" w:author="Camilo Andrés Díaz Gómez" w:date="2023-03-22T16:15:00Z"/>
                <w:rFonts w:cs="Times New Roman"/>
                <w:szCs w:val="24"/>
                <w:rPrChange w:id="9058" w:author="Camilo Andrés Díaz Gómez" w:date="2023-03-28T17:42:00Z">
                  <w:rPr>
                    <w:ins w:id="9059" w:author="Camilo Andrés Díaz Gómez" w:date="2023-03-22T16:15:00Z"/>
                    <w:rFonts w:cs="Times New Roman"/>
                    <w:color w:val="000000"/>
                    <w:sz w:val="20"/>
                    <w:szCs w:val="20"/>
                  </w:rPr>
                </w:rPrChange>
              </w:rPr>
            </w:pPr>
            <w:ins w:id="9060" w:author="Camilo Andrés Díaz Gómez" w:date="2023-03-22T16:15:00Z">
              <w:r w:rsidRPr="002B569F">
                <w:rPr>
                  <w:rFonts w:cs="Times New Roman"/>
                  <w:szCs w:val="24"/>
                  <w:rPrChange w:id="9061"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062" w:author="Camilo Andrés Díaz Gómez" w:date="2023-03-22T16:15:00Z"/>
                <w:rFonts w:cs="Times New Roman"/>
                <w:szCs w:val="24"/>
                <w:rPrChange w:id="9063" w:author="Camilo Andrés Díaz Gómez" w:date="2023-03-28T17:42:00Z">
                  <w:rPr>
                    <w:ins w:id="9064" w:author="Camilo Andrés Díaz Gómez" w:date="2023-03-22T16:15:00Z"/>
                    <w:rFonts w:cs="Times New Roman"/>
                    <w:color w:val="000000"/>
                    <w:sz w:val="20"/>
                    <w:szCs w:val="20"/>
                  </w:rPr>
                </w:rPrChange>
              </w:rPr>
            </w:pPr>
            <w:ins w:id="9065" w:author="Camilo Andrés Díaz Gómez" w:date="2023-03-22T16:15:00Z">
              <w:r w:rsidRPr="002B569F">
                <w:rPr>
                  <w:rFonts w:cs="Times New Roman"/>
                  <w:szCs w:val="24"/>
                  <w:rPrChange w:id="9066"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067" w:author="Camilo Andrés Díaz Gómez" w:date="2023-03-22T16:15:00Z"/>
                <w:rFonts w:cs="Times New Roman"/>
                <w:szCs w:val="24"/>
                <w:rPrChange w:id="9068" w:author="Camilo Andrés Díaz Gómez" w:date="2023-03-28T17:42:00Z">
                  <w:rPr>
                    <w:ins w:id="9069" w:author="Camilo Andrés Díaz Gómez" w:date="2023-03-22T16:15:00Z"/>
                    <w:rFonts w:cs="Times New Roman"/>
                    <w:color w:val="000000"/>
                    <w:sz w:val="20"/>
                    <w:szCs w:val="20"/>
                  </w:rPr>
                </w:rPrChange>
              </w:rPr>
            </w:pPr>
            <w:ins w:id="9070" w:author="Camilo Andrés Díaz Gómez" w:date="2023-03-22T16:15:00Z">
              <w:r w:rsidRPr="002B569F">
                <w:rPr>
                  <w:rFonts w:cs="Times New Roman"/>
                  <w:szCs w:val="24"/>
                  <w:rPrChange w:id="9071"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072" w:author="Camilo Andrés Díaz Gómez" w:date="2023-03-22T16:15:00Z"/>
        </w:trPr>
        <w:tc>
          <w:tcPr>
            <w:tcW w:w="704" w:type="dxa"/>
            <w:vAlign w:val="bottom"/>
          </w:tcPr>
          <w:p w14:paraId="4FFE154E" w14:textId="77777777" w:rsidR="00FE36FA" w:rsidRPr="002B569F" w:rsidRDefault="00FE36FA" w:rsidP="002B569F">
            <w:pPr>
              <w:rPr>
                <w:ins w:id="9073" w:author="Camilo Andrés Díaz Gómez" w:date="2023-03-22T16:15:00Z"/>
                <w:rFonts w:cs="Times New Roman"/>
                <w:szCs w:val="24"/>
                <w:rPrChange w:id="9074" w:author="Camilo Andrés Díaz Gómez" w:date="2023-03-28T17:42:00Z">
                  <w:rPr>
                    <w:ins w:id="9075" w:author="Camilo Andrés Díaz Gómez" w:date="2023-03-22T16:15:00Z"/>
                    <w:rFonts w:cs="Times New Roman"/>
                    <w:color w:val="000000"/>
                    <w:sz w:val="20"/>
                    <w:szCs w:val="20"/>
                  </w:rPr>
                </w:rPrChange>
              </w:rPr>
            </w:pPr>
            <w:ins w:id="9076" w:author="Camilo Andrés Díaz Gómez" w:date="2023-03-22T16:15:00Z">
              <w:r w:rsidRPr="002B569F">
                <w:rPr>
                  <w:rFonts w:cs="Times New Roman"/>
                  <w:szCs w:val="24"/>
                  <w:rPrChange w:id="9077"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078" w:author="Camilo Andrés Díaz Gómez" w:date="2023-03-22T16:15:00Z"/>
                <w:rFonts w:cs="Times New Roman"/>
                <w:szCs w:val="24"/>
                <w:rPrChange w:id="9079" w:author="Camilo Andrés Díaz Gómez" w:date="2023-03-28T17:42:00Z">
                  <w:rPr>
                    <w:ins w:id="9080" w:author="Camilo Andrés Díaz Gómez" w:date="2023-03-22T16:15:00Z"/>
                    <w:rFonts w:cs="Times New Roman"/>
                    <w:color w:val="000000"/>
                    <w:sz w:val="20"/>
                    <w:szCs w:val="20"/>
                  </w:rPr>
                </w:rPrChange>
              </w:rPr>
            </w:pPr>
            <w:ins w:id="9081" w:author="Camilo Andrés Díaz Gómez" w:date="2023-03-22T16:15:00Z">
              <w:r w:rsidRPr="002B569F">
                <w:rPr>
                  <w:rFonts w:cs="Times New Roman"/>
                  <w:szCs w:val="24"/>
                  <w:rPrChange w:id="9082"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083" w:author="Camilo Andrés Díaz Gómez" w:date="2023-03-22T16:15:00Z"/>
                <w:rFonts w:cs="Times New Roman"/>
                <w:szCs w:val="24"/>
                <w:rPrChange w:id="9084" w:author="Camilo Andrés Díaz Gómez" w:date="2023-03-28T17:42:00Z">
                  <w:rPr>
                    <w:ins w:id="9085" w:author="Camilo Andrés Díaz Gómez" w:date="2023-03-22T16:15:00Z"/>
                    <w:rFonts w:cs="Times New Roman"/>
                    <w:color w:val="000000"/>
                    <w:sz w:val="20"/>
                    <w:szCs w:val="20"/>
                  </w:rPr>
                </w:rPrChange>
              </w:rPr>
            </w:pPr>
            <w:ins w:id="9086" w:author="Camilo Andrés Díaz Gómez" w:date="2023-03-22T16:15:00Z">
              <w:r w:rsidRPr="002B569F">
                <w:rPr>
                  <w:rFonts w:cs="Times New Roman"/>
                  <w:szCs w:val="24"/>
                  <w:rPrChange w:id="9087"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088" w:author="Camilo Andrés Díaz Gómez" w:date="2023-03-22T16:15:00Z"/>
                <w:rFonts w:cs="Times New Roman"/>
                <w:szCs w:val="24"/>
                <w:rPrChange w:id="9089" w:author="Camilo Andrés Díaz Gómez" w:date="2023-03-28T17:42:00Z">
                  <w:rPr>
                    <w:ins w:id="9090" w:author="Camilo Andrés Díaz Gómez" w:date="2023-03-22T16:15:00Z"/>
                    <w:rFonts w:cs="Times New Roman"/>
                    <w:color w:val="000000"/>
                    <w:sz w:val="20"/>
                    <w:szCs w:val="20"/>
                  </w:rPr>
                </w:rPrChange>
              </w:rPr>
            </w:pPr>
            <w:ins w:id="9091" w:author="Camilo Andrés Díaz Gómez" w:date="2023-03-22T16:15:00Z">
              <w:r w:rsidRPr="002B569F">
                <w:rPr>
                  <w:rFonts w:cs="Times New Roman"/>
                  <w:szCs w:val="24"/>
                  <w:rPrChange w:id="9092"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093" w:author="Camilo Andrés Díaz Gómez" w:date="2023-03-22T16:15:00Z"/>
                <w:rFonts w:cs="Times New Roman"/>
                <w:szCs w:val="24"/>
                <w:rPrChange w:id="9094" w:author="Camilo Andrés Díaz Gómez" w:date="2023-03-28T17:42:00Z">
                  <w:rPr>
                    <w:ins w:id="9095" w:author="Camilo Andrés Díaz Gómez" w:date="2023-03-22T16:15:00Z"/>
                    <w:rFonts w:cs="Times New Roman"/>
                    <w:color w:val="000000"/>
                    <w:sz w:val="20"/>
                    <w:szCs w:val="20"/>
                  </w:rPr>
                </w:rPrChange>
              </w:rPr>
            </w:pPr>
            <w:ins w:id="9096" w:author="Camilo Andrés Díaz Gómez" w:date="2023-03-22T16:15:00Z">
              <w:r w:rsidRPr="002B569F">
                <w:rPr>
                  <w:rFonts w:cs="Times New Roman"/>
                  <w:szCs w:val="24"/>
                  <w:rPrChange w:id="9097"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098" w:author="Camilo Andrés Díaz Gómez" w:date="2023-03-22T16:15:00Z"/>
                <w:rFonts w:cs="Times New Roman"/>
                <w:szCs w:val="24"/>
                <w:rPrChange w:id="9099" w:author="Camilo Andrés Díaz Gómez" w:date="2023-03-28T17:42:00Z">
                  <w:rPr>
                    <w:ins w:id="9100" w:author="Camilo Andrés Díaz Gómez" w:date="2023-03-22T16:15:00Z"/>
                    <w:rFonts w:cs="Times New Roman"/>
                    <w:color w:val="000000"/>
                    <w:sz w:val="20"/>
                    <w:szCs w:val="20"/>
                  </w:rPr>
                </w:rPrChange>
              </w:rPr>
            </w:pPr>
            <w:ins w:id="9101" w:author="Camilo Andrés Díaz Gómez" w:date="2023-03-22T16:15:00Z">
              <w:r w:rsidRPr="002B569F">
                <w:rPr>
                  <w:rFonts w:cs="Times New Roman"/>
                  <w:szCs w:val="24"/>
                  <w:rPrChange w:id="9102"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103" w:author="Camilo Andrés Díaz Gómez" w:date="2023-03-22T16:15:00Z"/>
                <w:rFonts w:cs="Times New Roman"/>
                <w:szCs w:val="24"/>
                <w:rPrChange w:id="9104" w:author="Camilo Andrés Díaz Gómez" w:date="2023-03-28T17:42:00Z">
                  <w:rPr>
                    <w:ins w:id="9105" w:author="Camilo Andrés Díaz Gómez" w:date="2023-03-22T16:15:00Z"/>
                    <w:rFonts w:cs="Times New Roman"/>
                    <w:color w:val="000000"/>
                    <w:sz w:val="20"/>
                    <w:szCs w:val="20"/>
                  </w:rPr>
                </w:rPrChange>
              </w:rPr>
            </w:pPr>
            <w:ins w:id="9106" w:author="Camilo Andrés Díaz Gómez" w:date="2023-03-22T16:15:00Z">
              <w:r w:rsidRPr="002B569F">
                <w:rPr>
                  <w:rFonts w:cs="Times New Roman"/>
                  <w:szCs w:val="24"/>
                  <w:rPrChange w:id="9107"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108" w:author="Camilo Andrés Díaz Gómez" w:date="2023-03-22T16:15:00Z"/>
                <w:rFonts w:cs="Times New Roman"/>
                <w:szCs w:val="24"/>
                <w:rPrChange w:id="9109" w:author="Camilo Andrés Díaz Gómez" w:date="2023-03-28T17:42:00Z">
                  <w:rPr>
                    <w:ins w:id="9110" w:author="Camilo Andrés Díaz Gómez" w:date="2023-03-22T16:15:00Z"/>
                    <w:rFonts w:cs="Times New Roman"/>
                    <w:color w:val="000000"/>
                    <w:sz w:val="20"/>
                    <w:szCs w:val="20"/>
                  </w:rPr>
                </w:rPrChange>
              </w:rPr>
            </w:pPr>
            <w:ins w:id="9111" w:author="Camilo Andrés Díaz Gómez" w:date="2023-03-22T16:15:00Z">
              <w:r w:rsidRPr="002B569F">
                <w:rPr>
                  <w:rFonts w:cs="Times New Roman"/>
                  <w:szCs w:val="24"/>
                  <w:rPrChange w:id="9112"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113" w:author="Camilo Andrés Díaz Gómez" w:date="2023-03-22T16:15:00Z"/>
        </w:trPr>
        <w:tc>
          <w:tcPr>
            <w:tcW w:w="704" w:type="dxa"/>
            <w:vAlign w:val="bottom"/>
          </w:tcPr>
          <w:p w14:paraId="768FA19D" w14:textId="77777777" w:rsidR="00FE36FA" w:rsidRPr="002B569F" w:rsidRDefault="00FE36FA" w:rsidP="002B569F">
            <w:pPr>
              <w:rPr>
                <w:ins w:id="9114" w:author="Camilo Andrés Díaz Gómez" w:date="2023-03-22T16:15:00Z"/>
                <w:rFonts w:cs="Times New Roman"/>
                <w:szCs w:val="24"/>
                <w:rPrChange w:id="9115" w:author="Camilo Andrés Díaz Gómez" w:date="2023-03-28T17:42:00Z">
                  <w:rPr>
                    <w:ins w:id="9116" w:author="Camilo Andrés Díaz Gómez" w:date="2023-03-22T16:15:00Z"/>
                    <w:rFonts w:cs="Times New Roman"/>
                    <w:color w:val="000000"/>
                    <w:sz w:val="20"/>
                    <w:szCs w:val="20"/>
                  </w:rPr>
                </w:rPrChange>
              </w:rPr>
            </w:pPr>
            <w:ins w:id="9117" w:author="Camilo Andrés Díaz Gómez" w:date="2023-03-22T16:15:00Z">
              <w:r w:rsidRPr="002B569F">
                <w:rPr>
                  <w:rFonts w:cs="Times New Roman"/>
                  <w:szCs w:val="24"/>
                  <w:rPrChange w:id="9118"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119" w:author="Camilo Andrés Díaz Gómez" w:date="2023-03-22T16:15:00Z"/>
                <w:rFonts w:cs="Times New Roman"/>
                <w:szCs w:val="24"/>
                <w:rPrChange w:id="9120" w:author="Camilo Andrés Díaz Gómez" w:date="2023-03-28T17:42:00Z">
                  <w:rPr>
                    <w:ins w:id="9121" w:author="Camilo Andrés Díaz Gómez" w:date="2023-03-22T16:15:00Z"/>
                    <w:rFonts w:cs="Times New Roman"/>
                    <w:color w:val="000000"/>
                    <w:sz w:val="20"/>
                    <w:szCs w:val="20"/>
                  </w:rPr>
                </w:rPrChange>
              </w:rPr>
            </w:pPr>
            <w:ins w:id="9122" w:author="Camilo Andrés Díaz Gómez" w:date="2023-03-22T16:15:00Z">
              <w:r w:rsidRPr="002B569F">
                <w:rPr>
                  <w:rFonts w:cs="Times New Roman"/>
                  <w:szCs w:val="24"/>
                  <w:rPrChange w:id="9123"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124" w:author="Camilo Andrés Díaz Gómez" w:date="2023-03-22T16:15:00Z"/>
                <w:rFonts w:cs="Times New Roman"/>
                <w:szCs w:val="24"/>
                <w:rPrChange w:id="9125" w:author="Camilo Andrés Díaz Gómez" w:date="2023-03-28T17:42:00Z">
                  <w:rPr>
                    <w:ins w:id="9126" w:author="Camilo Andrés Díaz Gómez" w:date="2023-03-22T16:15:00Z"/>
                    <w:rFonts w:cs="Times New Roman"/>
                    <w:color w:val="000000"/>
                    <w:sz w:val="20"/>
                    <w:szCs w:val="20"/>
                  </w:rPr>
                </w:rPrChange>
              </w:rPr>
            </w:pPr>
            <w:ins w:id="9127" w:author="Camilo Andrés Díaz Gómez" w:date="2023-03-22T16:15:00Z">
              <w:r w:rsidRPr="002B569F">
                <w:rPr>
                  <w:rFonts w:cs="Times New Roman"/>
                  <w:szCs w:val="24"/>
                  <w:rPrChange w:id="9128"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129" w:author="Camilo Andrés Díaz Gómez" w:date="2023-03-22T16:15:00Z"/>
                <w:rFonts w:cs="Times New Roman"/>
                <w:szCs w:val="24"/>
                <w:rPrChange w:id="9130" w:author="Camilo Andrés Díaz Gómez" w:date="2023-03-28T17:42:00Z">
                  <w:rPr>
                    <w:ins w:id="9131" w:author="Camilo Andrés Díaz Gómez" w:date="2023-03-22T16:15:00Z"/>
                    <w:rFonts w:cs="Times New Roman"/>
                    <w:color w:val="000000"/>
                    <w:sz w:val="20"/>
                    <w:szCs w:val="20"/>
                  </w:rPr>
                </w:rPrChange>
              </w:rPr>
            </w:pPr>
            <w:ins w:id="9132" w:author="Camilo Andrés Díaz Gómez" w:date="2023-03-22T16:15:00Z">
              <w:r w:rsidRPr="002B569F">
                <w:rPr>
                  <w:rFonts w:cs="Times New Roman"/>
                  <w:szCs w:val="24"/>
                  <w:rPrChange w:id="9133"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134" w:author="Camilo Andrés Díaz Gómez" w:date="2023-03-22T16:15:00Z"/>
                <w:rFonts w:cs="Times New Roman"/>
                <w:szCs w:val="24"/>
                <w:rPrChange w:id="9135" w:author="Camilo Andrés Díaz Gómez" w:date="2023-03-28T17:42:00Z">
                  <w:rPr>
                    <w:ins w:id="9136" w:author="Camilo Andrés Díaz Gómez" w:date="2023-03-22T16:15:00Z"/>
                    <w:rFonts w:cs="Times New Roman"/>
                    <w:color w:val="000000"/>
                    <w:sz w:val="20"/>
                    <w:szCs w:val="20"/>
                  </w:rPr>
                </w:rPrChange>
              </w:rPr>
            </w:pPr>
            <w:ins w:id="9137" w:author="Camilo Andrés Díaz Gómez" w:date="2023-03-22T16:15:00Z">
              <w:r w:rsidRPr="002B569F">
                <w:rPr>
                  <w:rFonts w:cs="Times New Roman"/>
                  <w:szCs w:val="24"/>
                  <w:rPrChange w:id="9138"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139" w:author="Camilo Andrés Díaz Gómez" w:date="2023-03-22T16:15:00Z"/>
                <w:rFonts w:cs="Times New Roman"/>
                <w:szCs w:val="24"/>
                <w:rPrChange w:id="9140" w:author="Camilo Andrés Díaz Gómez" w:date="2023-03-28T17:42:00Z">
                  <w:rPr>
                    <w:ins w:id="9141" w:author="Camilo Andrés Díaz Gómez" w:date="2023-03-22T16:15:00Z"/>
                    <w:rFonts w:cs="Times New Roman"/>
                    <w:color w:val="000000"/>
                    <w:sz w:val="20"/>
                    <w:szCs w:val="20"/>
                  </w:rPr>
                </w:rPrChange>
              </w:rPr>
            </w:pPr>
            <w:ins w:id="9142" w:author="Camilo Andrés Díaz Gómez" w:date="2023-03-22T16:15:00Z">
              <w:r w:rsidRPr="002B569F">
                <w:rPr>
                  <w:rFonts w:cs="Times New Roman"/>
                  <w:szCs w:val="24"/>
                  <w:rPrChange w:id="9143"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144" w:author="Camilo Andrés Díaz Gómez" w:date="2023-03-22T16:15:00Z"/>
                <w:rFonts w:cs="Times New Roman"/>
                <w:szCs w:val="24"/>
                <w:rPrChange w:id="9145" w:author="Camilo Andrés Díaz Gómez" w:date="2023-03-28T17:42:00Z">
                  <w:rPr>
                    <w:ins w:id="9146" w:author="Camilo Andrés Díaz Gómez" w:date="2023-03-22T16:15:00Z"/>
                    <w:rFonts w:cs="Times New Roman"/>
                    <w:color w:val="000000"/>
                    <w:sz w:val="20"/>
                    <w:szCs w:val="20"/>
                  </w:rPr>
                </w:rPrChange>
              </w:rPr>
            </w:pPr>
            <w:ins w:id="9147" w:author="Camilo Andrés Díaz Gómez" w:date="2023-03-22T16:15:00Z">
              <w:r w:rsidRPr="002B569F">
                <w:rPr>
                  <w:rFonts w:cs="Times New Roman"/>
                  <w:szCs w:val="24"/>
                  <w:rPrChange w:id="9148"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149" w:author="Camilo Andrés Díaz Gómez" w:date="2023-03-22T16:15:00Z"/>
                <w:rFonts w:cs="Times New Roman"/>
                <w:szCs w:val="24"/>
                <w:rPrChange w:id="9150" w:author="Camilo Andrés Díaz Gómez" w:date="2023-03-28T17:42:00Z">
                  <w:rPr>
                    <w:ins w:id="9151" w:author="Camilo Andrés Díaz Gómez" w:date="2023-03-22T16:15:00Z"/>
                    <w:rFonts w:cs="Times New Roman"/>
                    <w:color w:val="000000"/>
                    <w:sz w:val="20"/>
                    <w:szCs w:val="20"/>
                  </w:rPr>
                </w:rPrChange>
              </w:rPr>
            </w:pPr>
            <w:ins w:id="9152" w:author="Camilo Andrés Díaz Gómez" w:date="2023-03-22T16:15:00Z">
              <w:r w:rsidRPr="002B569F">
                <w:rPr>
                  <w:rFonts w:cs="Times New Roman"/>
                  <w:szCs w:val="24"/>
                  <w:rPrChange w:id="9153"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154" w:author="Camilo Andrés Díaz Gómez" w:date="2023-03-22T16:15:00Z"/>
        </w:trPr>
        <w:tc>
          <w:tcPr>
            <w:tcW w:w="704" w:type="dxa"/>
            <w:vAlign w:val="bottom"/>
          </w:tcPr>
          <w:p w14:paraId="6C2E14FA" w14:textId="77777777" w:rsidR="00FE36FA" w:rsidRPr="002B569F" w:rsidRDefault="00FE36FA" w:rsidP="002B569F">
            <w:pPr>
              <w:rPr>
                <w:ins w:id="9155" w:author="Camilo Andrés Díaz Gómez" w:date="2023-03-22T16:15:00Z"/>
                <w:rFonts w:cs="Times New Roman"/>
                <w:szCs w:val="24"/>
                <w:rPrChange w:id="9156" w:author="Camilo Andrés Díaz Gómez" w:date="2023-03-28T17:42:00Z">
                  <w:rPr>
                    <w:ins w:id="9157" w:author="Camilo Andrés Díaz Gómez" w:date="2023-03-22T16:15:00Z"/>
                    <w:rFonts w:cs="Times New Roman"/>
                    <w:color w:val="000000"/>
                    <w:sz w:val="20"/>
                    <w:szCs w:val="20"/>
                  </w:rPr>
                </w:rPrChange>
              </w:rPr>
            </w:pPr>
            <w:ins w:id="9158" w:author="Camilo Andrés Díaz Gómez" w:date="2023-03-22T16:15:00Z">
              <w:r w:rsidRPr="002B569F">
                <w:rPr>
                  <w:rFonts w:cs="Times New Roman"/>
                  <w:szCs w:val="24"/>
                  <w:rPrChange w:id="9159"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160" w:author="Camilo Andrés Díaz Gómez" w:date="2023-03-22T16:15:00Z"/>
                <w:rFonts w:cs="Times New Roman"/>
                <w:szCs w:val="24"/>
                <w:rPrChange w:id="9161" w:author="Camilo Andrés Díaz Gómez" w:date="2023-03-28T17:42:00Z">
                  <w:rPr>
                    <w:ins w:id="9162" w:author="Camilo Andrés Díaz Gómez" w:date="2023-03-22T16:15:00Z"/>
                    <w:rFonts w:cs="Times New Roman"/>
                    <w:color w:val="000000"/>
                    <w:sz w:val="20"/>
                    <w:szCs w:val="20"/>
                  </w:rPr>
                </w:rPrChange>
              </w:rPr>
            </w:pPr>
            <w:ins w:id="9163" w:author="Camilo Andrés Díaz Gómez" w:date="2023-03-22T16:15:00Z">
              <w:r w:rsidRPr="002B569F">
                <w:rPr>
                  <w:rFonts w:cs="Times New Roman"/>
                  <w:szCs w:val="24"/>
                  <w:rPrChange w:id="9164"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165" w:author="Camilo Andrés Díaz Gómez" w:date="2023-03-22T16:15:00Z"/>
                <w:rFonts w:cs="Times New Roman"/>
                <w:szCs w:val="24"/>
                <w:rPrChange w:id="9166" w:author="Camilo Andrés Díaz Gómez" w:date="2023-03-28T17:42:00Z">
                  <w:rPr>
                    <w:ins w:id="9167" w:author="Camilo Andrés Díaz Gómez" w:date="2023-03-22T16:15:00Z"/>
                    <w:rFonts w:cs="Times New Roman"/>
                    <w:color w:val="000000"/>
                    <w:sz w:val="20"/>
                    <w:szCs w:val="20"/>
                  </w:rPr>
                </w:rPrChange>
              </w:rPr>
            </w:pPr>
            <w:ins w:id="9168" w:author="Camilo Andrés Díaz Gómez" w:date="2023-03-22T16:15:00Z">
              <w:r w:rsidRPr="002B569F">
                <w:rPr>
                  <w:rFonts w:cs="Times New Roman"/>
                  <w:szCs w:val="24"/>
                  <w:rPrChange w:id="9169"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170" w:author="Camilo Andrés Díaz Gómez" w:date="2023-03-22T16:15:00Z"/>
                <w:rFonts w:cs="Times New Roman"/>
                <w:szCs w:val="24"/>
                <w:rPrChange w:id="9171" w:author="Camilo Andrés Díaz Gómez" w:date="2023-03-28T17:42:00Z">
                  <w:rPr>
                    <w:ins w:id="9172" w:author="Camilo Andrés Díaz Gómez" w:date="2023-03-22T16:15:00Z"/>
                    <w:rFonts w:cs="Times New Roman"/>
                    <w:color w:val="000000"/>
                    <w:sz w:val="20"/>
                    <w:szCs w:val="20"/>
                  </w:rPr>
                </w:rPrChange>
              </w:rPr>
            </w:pPr>
            <w:ins w:id="9173" w:author="Camilo Andrés Díaz Gómez" w:date="2023-03-22T16:15:00Z">
              <w:r w:rsidRPr="002B569F">
                <w:rPr>
                  <w:rFonts w:cs="Times New Roman"/>
                  <w:szCs w:val="24"/>
                  <w:rPrChange w:id="9174"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175" w:author="Camilo Andrés Díaz Gómez" w:date="2023-03-22T16:15:00Z"/>
                <w:rFonts w:cs="Times New Roman"/>
                <w:szCs w:val="24"/>
                <w:rPrChange w:id="9176" w:author="Camilo Andrés Díaz Gómez" w:date="2023-03-28T17:42:00Z">
                  <w:rPr>
                    <w:ins w:id="9177" w:author="Camilo Andrés Díaz Gómez" w:date="2023-03-22T16:15:00Z"/>
                    <w:rFonts w:cs="Times New Roman"/>
                    <w:color w:val="000000"/>
                    <w:sz w:val="20"/>
                    <w:szCs w:val="20"/>
                  </w:rPr>
                </w:rPrChange>
              </w:rPr>
            </w:pPr>
            <w:ins w:id="9178" w:author="Camilo Andrés Díaz Gómez" w:date="2023-03-22T16:15:00Z">
              <w:r w:rsidRPr="002B569F">
                <w:rPr>
                  <w:rFonts w:cs="Times New Roman"/>
                  <w:szCs w:val="24"/>
                  <w:rPrChange w:id="9179"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180" w:author="Camilo Andrés Díaz Gómez" w:date="2023-03-22T16:15:00Z"/>
                <w:rFonts w:cs="Times New Roman"/>
                <w:szCs w:val="24"/>
                <w:rPrChange w:id="9181" w:author="Camilo Andrés Díaz Gómez" w:date="2023-03-28T17:42:00Z">
                  <w:rPr>
                    <w:ins w:id="9182" w:author="Camilo Andrés Díaz Gómez" w:date="2023-03-22T16:15:00Z"/>
                    <w:rFonts w:cs="Times New Roman"/>
                    <w:color w:val="000000"/>
                    <w:sz w:val="20"/>
                    <w:szCs w:val="20"/>
                  </w:rPr>
                </w:rPrChange>
              </w:rPr>
            </w:pPr>
            <w:ins w:id="9183" w:author="Camilo Andrés Díaz Gómez" w:date="2023-03-22T16:15:00Z">
              <w:r w:rsidRPr="002B569F">
                <w:rPr>
                  <w:rFonts w:cs="Times New Roman"/>
                  <w:szCs w:val="24"/>
                  <w:rPrChange w:id="9184"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185" w:author="Camilo Andrés Díaz Gómez" w:date="2023-03-22T16:15:00Z"/>
                <w:rFonts w:cs="Times New Roman"/>
                <w:szCs w:val="24"/>
                <w:rPrChange w:id="9186" w:author="Camilo Andrés Díaz Gómez" w:date="2023-03-28T17:42:00Z">
                  <w:rPr>
                    <w:ins w:id="9187" w:author="Camilo Andrés Díaz Gómez" w:date="2023-03-22T16:15:00Z"/>
                    <w:rFonts w:cs="Times New Roman"/>
                    <w:color w:val="000000"/>
                    <w:sz w:val="20"/>
                    <w:szCs w:val="20"/>
                  </w:rPr>
                </w:rPrChange>
              </w:rPr>
            </w:pPr>
            <w:ins w:id="9188" w:author="Camilo Andrés Díaz Gómez" w:date="2023-03-22T16:15:00Z">
              <w:r w:rsidRPr="002B569F">
                <w:rPr>
                  <w:rFonts w:cs="Times New Roman"/>
                  <w:szCs w:val="24"/>
                  <w:rPrChange w:id="9189"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190" w:author="Camilo Andrés Díaz Gómez" w:date="2023-03-22T16:15:00Z"/>
                <w:rFonts w:cs="Times New Roman"/>
                <w:szCs w:val="24"/>
                <w:rPrChange w:id="9191" w:author="Camilo Andrés Díaz Gómez" w:date="2023-03-28T17:42:00Z">
                  <w:rPr>
                    <w:ins w:id="9192" w:author="Camilo Andrés Díaz Gómez" w:date="2023-03-22T16:15:00Z"/>
                    <w:rFonts w:cs="Times New Roman"/>
                    <w:color w:val="000000"/>
                    <w:sz w:val="20"/>
                    <w:szCs w:val="20"/>
                  </w:rPr>
                </w:rPrChange>
              </w:rPr>
            </w:pPr>
            <w:ins w:id="9193" w:author="Camilo Andrés Díaz Gómez" w:date="2023-03-22T16:15:00Z">
              <w:r w:rsidRPr="002B569F">
                <w:rPr>
                  <w:rFonts w:cs="Times New Roman"/>
                  <w:szCs w:val="24"/>
                  <w:rPrChange w:id="9194"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195" w:author="Camilo Andrés Díaz Gómez" w:date="2023-03-22T16:15:00Z"/>
        </w:trPr>
        <w:tc>
          <w:tcPr>
            <w:tcW w:w="704" w:type="dxa"/>
            <w:vAlign w:val="bottom"/>
          </w:tcPr>
          <w:p w14:paraId="0BB741D1" w14:textId="77777777" w:rsidR="00FE36FA" w:rsidRPr="002B569F" w:rsidRDefault="00FE36FA" w:rsidP="002B569F">
            <w:pPr>
              <w:rPr>
                <w:ins w:id="9196" w:author="Camilo Andrés Díaz Gómez" w:date="2023-03-22T16:15:00Z"/>
                <w:rFonts w:cs="Times New Roman"/>
                <w:szCs w:val="24"/>
                <w:rPrChange w:id="9197" w:author="Camilo Andrés Díaz Gómez" w:date="2023-03-28T17:42:00Z">
                  <w:rPr>
                    <w:ins w:id="9198" w:author="Camilo Andrés Díaz Gómez" w:date="2023-03-22T16:15:00Z"/>
                    <w:rFonts w:cs="Times New Roman"/>
                    <w:color w:val="000000"/>
                    <w:sz w:val="20"/>
                    <w:szCs w:val="20"/>
                  </w:rPr>
                </w:rPrChange>
              </w:rPr>
            </w:pPr>
            <w:ins w:id="9199" w:author="Camilo Andrés Díaz Gómez" w:date="2023-03-22T16:15:00Z">
              <w:r w:rsidRPr="002B569F">
                <w:rPr>
                  <w:rFonts w:cs="Times New Roman"/>
                  <w:szCs w:val="24"/>
                  <w:rPrChange w:id="9200"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201" w:author="Camilo Andrés Díaz Gómez" w:date="2023-03-22T16:15:00Z"/>
                <w:rFonts w:cs="Times New Roman"/>
                <w:szCs w:val="24"/>
                <w:rPrChange w:id="9202" w:author="Camilo Andrés Díaz Gómez" w:date="2023-03-28T17:42:00Z">
                  <w:rPr>
                    <w:ins w:id="9203" w:author="Camilo Andrés Díaz Gómez" w:date="2023-03-22T16:15:00Z"/>
                    <w:rFonts w:cs="Times New Roman"/>
                    <w:color w:val="000000"/>
                    <w:sz w:val="20"/>
                    <w:szCs w:val="20"/>
                  </w:rPr>
                </w:rPrChange>
              </w:rPr>
            </w:pPr>
            <w:ins w:id="9204" w:author="Camilo Andrés Díaz Gómez" w:date="2023-03-22T16:15:00Z">
              <w:r w:rsidRPr="002B569F">
                <w:rPr>
                  <w:rFonts w:cs="Times New Roman"/>
                  <w:szCs w:val="24"/>
                  <w:rPrChange w:id="9205"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206" w:author="Camilo Andrés Díaz Gómez" w:date="2023-03-22T16:15:00Z"/>
                <w:rFonts w:cs="Times New Roman"/>
                <w:szCs w:val="24"/>
                <w:rPrChange w:id="9207" w:author="Camilo Andrés Díaz Gómez" w:date="2023-03-28T17:42:00Z">
                  <w:rPr>
                    <w:ins w:id="9208" w:author="Camilo Andrés Díaz Gómez" w:date="2023-03-22T16:15:00Z"/>
                    <w:rFonts w:cs="Times New Roman"/>
                    <w:color w:val="000000"/>
                    <w:sz w:val="20"/>
                    <w:szCs w:val="20"/>
                  </w:rPr>
                </w:rPrChange>
              </w:rPr>
            </w:pPr>
            <w:ins w:id="9209" w:author="Camilo Andrés Díaz Gómez" w:date="2023-03-22T16:15:00Z">
              <w:r w:rsidRPr="002B569F">
                <w:rPr>
                  <w:rFonts w:cs="Times New Roman"/>
                  <w:szCs w:val="24"/>
                  <w:rPrChange w:id="9210"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211" w:author="Camilo Andrés Díaz Gómez" w:date="2023-03-22T16:15:00Z"/>
                <w:rFonts w:cs="Times New Roman"/>
                <w:szCs w:val="24"/>
                <w:rPrChange w:id="9212" w:author="Camilo Andrés Díaz Gómez" w:date="2023-03-28T17:42:00Z">
                  <w:rPr>
                    <w:ins w:id="9213" w:author="Camilo Andrés Díaz Gómez" w:date="2023-03-22T16:15:00Z"/>
                    <w:rFonts w:cs="Times New Roman"/>
                    <w:color w:val="000000"/>
                    <w:sz w:val="20"/>
                    <w:szCs w:val="20"/>
                  </w:rPr>
                </w:rPrChange>
              </w:rPr>
            </w:pPr>
            <w:ins w:id="9214" w:author="Camilo Andrés Díaz Gómez" w:date="2023-03-22T16:15:00Z">
              <w:r w:rsidRPr="002B569F">
                <w:rPr>
                  <w:rFonts w:cs="Times New Roman"/>
                  <w:szCs w:val="24"/>
                  <w:rPrChange w:id="9215"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216" w:author="Camilo Andrés Díaz Gómez" w:date="2023-03-22T16:15:00Z"/>
                <w:rFonts w:cs="Times New Roman"/>
                <w:szCs w:val="24"/>
                <w:rPrChange w:id="9217" w:author="Camilo Andrés Díaz Gómez" w:date="2023-03-28T17:42:00Z">
                  <w:rPr>
                    <w:ins w:id="9218" w:author="Camilo Andrés Díaz Gómez" w:date="2023-03-22T16:15:00Z"/>
                    <w:rFonts w:cs="Times New Roman"/>
                    <w:color w:val="000000"/>
                    <w:sz w:val="20"/>
                    <w:szCs w:val="20"/>
                  </w:rPr>
                </w:rPrChange>
              </w:rPr>
            </w:pPr>
            <w:ins w:id="9219" w:author="Camilo Andrés Díaz Gómez" w:date="2023-03-22T16:15:00Z">
              <w:r w:rsidRPr="002B569F">
                <w:rPr>
                  <w:rFonts w:cs="Times New Roman"/>
                  <w:szCs w:val="24"/>
                  <w:rPrChange w:id="9220"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221" w:author="Camilo Andrés Díaz Gómez" w:date="2023-03-22T16:15:00Z"/>
                <w:rFonts w:cs="Times New Roman"/>
                <w:szCs w:val="24"/>
                <w:rPrChange w:id="9222" w:author="Camilo Andrés Díaz Gómez" w:date="2023-03-28T17:42:00Z">
                  <w:rPr>
                    <w:ins w:id="9223" w:author="Camilo Andrés Díaz Gómez" w:date="2023-03-22T16:15:00Z"/>
                    <w:rFonts w:cs="Times New Roman"/>
                    <w:color w:val="000000"/>
                    <w:sz w:val="20"/>
                    <w:szCs w:val="20"/>
                  </w:rPr>
                </w:rPrChange>
              </w:rPr>
            </w:pPr>
            <w:ins w:id="9224" w:author="Camilo Andrés Díaz Gómez" w:date="2023-03-22T16:15:00Z">
              <w:r w:rsidRPr="002B569F">
                <w:rPr>
                  <w:rFonts w:cs="Times New Roman"/>
                  <w:szCs w:val="24"/>
                  <w:rPrChange w:id="9225"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226" w:author="Camilo Andrés Díaz Gómez" w:date="2023-03-22T16:15:00Z"/>
                <w:rFonts w:cs="Times New Roman"/>
                <w:szCs w:val="24"/>
                <w:rPrChange w:id="9227" w:author="Camilo Andrés Díaz Gómez" w:date="2023-03-28T17:42:00Z">
                  <w:rPr>
                    <w:ins w:id="9228" w:author="Camilo Andrés Díaz Gómez" w:date="2023-03-22T16:15:00Z"/>
                    <w:rFonts w:cs="Times New Roman"/>
                    <w:color w:val="000000"/>
                    <w:sz w:val="20"/>
                    <w:szCs w:val="20"/>
                  </w:rPr>
                </w:rPrChange>
              </w:rPr>
            </w:pPr>
            <w:ins w:id="9229" w:author="Camilo Andrés Díaz Gómez" w:date="2023-03-22T16:15:00Z">
              <w:r w:rsidRPr="002B569F">
                <w:rPr>
                  <w:rFonts w:cs="Times New Roman"/>
                  <w:szCs w:val="24"/>
                  <w:rPrChange w:id="9230"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231" w:author="Camilo Andrés Díaz Gómez" w:date="2023-03-22T16:15:00Z"/>
                <w:rFonts w:cs="Times New Roman"/>
                <w:szCs w:val="24"/>
                <w:rPrChange w:id="9232" w:author="Camilo Andrés Díaz Gómez" w:date="2023-03-28T17:42:00Z">
                  <w:rPr>
                    <w:ins w:id="9233" w:author="Camilo Andrés Díaz Gómez" w:date="2023-03-22T16:15:00Z"/>
                    <w:rFonts w:cs="Times New Roman"/>
                    <w:color w:val="000000"/>
                    <w:sz w:val="20"/>
                    <w:szCs w:val="20"/>
                  </w:rPr>
                </w:rPrChange>
              </w:rPr>
            </w:pPr>
            <w:ins w:id="9234" w:author="Camilo Andrés Díaz Gómez" w:date="2023-03-22T16:15:00Z">
              <w:r w:rsidRPr="002B569F">
                <w:rPr>
                  <w:rFonts w:cs="Times New Roman"/>
                  <w:szCs w:val="24"/>
                  <w:rPrChange w:id="9235"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236" w:author="Camilo Andrés Díaz Gómez" w:date="2023-03-22T16:15:00Z"/>
        </w:trPr>
        <w:tc>
          <w:tcPr>
            <w:tcW w:w="704" w:type="dxa"/>
            <w:vAlign w:val="bottom"/>
          </w:tcPr>
          <w:p w14:paraId="5FD7F7A8" w14:textId="77777777" w:rsidR="00FE36FA" w:rsidRPr="002B569F" w:rsidRDefault="00FE36FA" w:rsidP="002B569F">
            <w:pPr>
              <w:rPr>
                <w:ins w:id="9237" w:author="Camilo Andrés Díaz Gómez" w:date="2023-03-22T16:15:00Z"/>
                <w:rFonts w:cs="Times New Roman"/>
                <w:szCs w:val="24"/>
                <w:rPrChange w:id="9238" w:author="Camilo Andrés Díaz Gómez" w:date="2023-03-28T17:42:00Z">
                  <w:rPr>
                    <w:ins w:id="9239" w:author="Camilo Andrés Díaz Gómez" w:date="2023-03-22T16:15:00Z"/>
                    <w:rFonts w:cs="Times New Roman"/>
                    <w:color w:val="000000"/>
                    <w:sz w:val="20"/>
                    <w:szCs w:val="20"/>
                  </w:rPr>
                </w:rPrChange>
              </w:rPr>
            </w:pPr>
            <w:ins w:id="9240" w:author="Camilo Andrés Díaz Gómez" w:date="2023-03-22T16:15:00Z">
              <w:r w:rsidRPr="002B569F">
                <w:rPr>
                  <w:rFonts w:cs="Times New Roman"/>
                  <w:szCs w:val="24"/>
                  <w:rPrChange w:id="9241"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242" w:author="Camilo Andrés Díaz Gómez" w:date="2023-03-22T16:15:00Z"/>
                <w:rFonts w:cs="Times New Roman"/>
                <w:szCs w:val="24"/>
                <w:rPrChange w:id="9243" w:author="Camilo Andrés Díaz Gómez" w:date="2023-03-28T17:42:00Z">
                  <w:rPr>
                    <w:ins w:id="9244" w:author="Camilo Andrés Díaz Gómez" w:date="2023-03-22T16:15:00Z"/>
                    <w:rFonts w:cs="Times New Roman"/>
                    <w:color w:val="000000"/>
                    <w:sz w:val="20"/>
                    <w:szCs w:val="20"/>
                  </w:rPr>
                </w:rPrChange>
              </w:rPr>
            </w:pPr>
            <w:ins w:id="9245" w:author="Camilo Andrés Díaz Gómez" w:date="2023-03-22T16:15:00Z">
              <w:r w:rsidRPr="002B569F">
                <w:rPr>
                  <w:rFonts w:cs="Times New Roman"/>
                  <w:szCs w:val="24"/>
                  <w:rPrChange w:id="9246"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247" w:author="Camilo Andrés Díaz Gómez" w:date="2023-03-22T16:15:00Z"/>
                <w:rFonts w:cs="Times New Roman"/>
                <w:szCs w:val="24"/>
                <w:rPrChange w:id="9248" w:author="Camilo Andrés Díaz Gómez" w:date="2023-03-28T17:42:00Z">
                  <w:rPr>
                    <w:ins w:id="9249" w:author="Camilo Andrés Díaz Gómez" w:date="2023-03-22T16:15:00Z"/>
                    <w:rFonts w:cs="Times New Roman"/>
                    <w:color w:val="000000"/>
                    <w:sz w:val="20"/>
                    <w:szCs w:val="20"/>
                  </w:rPr>
                </w:rPrChange>
              </w:rPr>
            </w:pPr>
            <w:ins w:id="9250" w:author="Camilo Andrés Díaz Gómez" w:date="2023-03-22T16:15:00Z">
              <w:r w:rsidRPr="002B569F">
                <w:rPr>
                  <w:rFonts w:cs="Times New Roman"/>
                  <w:szCs w:val="24"/>
                  <w:rPrChange w:id="9251"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252" w:author="Camilo Andrés Díaz Gómez" w:date="2023-03-22T16:15:00Z"/>
                <w:rFonts w:cs="Times New Roman"/>
                <w:szCs w:val="24"/>
                <w:rPrChange w:id="9253" w:author="Camilo Andrés Díaz Gómez" w:date="2023-03-28T17:42:00Z">
                  <w:rPr>
                    <w:ins w:id="9254" w:author="Camilo Andrés Díaz Gómez" w:date="2023-03-22T16:15:00Z"/>
                    <w:rFonts w:cs="Times New Roman"/>
                    <w:color w:val="000000"/>
                    <w:sz w:val="20"/>
                    <w:szCs w:val="20"/>
                  </w:rPr>
                </w:rPrChange>
              </w:rPr>
            </w:pPr>
            <w:ins w:id="9255" w:author="Camilo Andrés Díaz Gómez" w:date="2023-03-22T16:15:00Z">
              <w:r w:rsidRPr="002B569F">
                <w:rPr>
                  <w:rFonts w:cs="Times New Roman"/>
                  <w:szCs w:val="24"/>
                  <w:rPrChange w:id="9256"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257" w:author="Camilo Andrés Díaz Gómez" w:date="2023-03-22T16:15:00Z"/>
                <w:rFonts w:cs="Times New Roman"/>
                <w:szCs w:val="24"/>
                <w:rPrChange w:id="9258" w:author="Camilo Andrés Díaz Gómez" w:date="2023-03-28T17:42:00Z">
                  <w:rPr>
                    <w:ins w:id="9259" w:author="Camilo Andrés Díaz Gómez" w:date="2023-03-22T16:15:00Z"/>
                    <w:rFonts w:cs="Times New Roman"/>
                    <w:color w:val="000000"/>
                    <w:sz w:val="20"/>
                    <w:szCs w:val="20"/>
                  </w:rPr>
                </w:rPrChange>
              </w:rPr>
            </w:pPr>
            <w:ins w:id="9260" w:author="Camilo Andrés Díaz Gómez" w:date="2023-03-22T16:15:00Z">
              <w:r w:rsidRPr="002B569F">
                <w:rPr>
                  <w:rFonts w:cs="Times New Roman"/>
                  <w:szCs w:val="24"/>
                  <w:rPrChange w:id="9261"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262" w:author="Camilo Andrés Díaz Gómez" w:date="2023-03-22T16:15:00Z"/>
                <w:rFonts w:cs="Times New Roman"/>
                <w:szCs w:val="24"/>
                <w:rPrChange w:id="9263" w:author="Camilo Andrés Díaz Gómez" w:date="2023-03-28T17:42:00Z">
                  <w:rPr>
                    <w:ins w:id="9264" w:author="Camilo Andrés Díaz Gómez" w:date="2023-03-22T16:15:00Z"/>
                    <w:rFonts w:cs="Times New Roman"/>
                    <w:color w:val="000000"/>
                    <w:sz w:val="20"/>
                    <w:szCs w:val="20"/>
                  </w:rPr>
                </w:rPrChange>
              </w:rPr>
            </w:pPr>
            <w:ins w:id="9265" w:author="Camilo Andrés Díaz Gómez" w:date="2023-03-22T16:15:00Z">
              <w:r w:rsidRPr="002B569F">
                <w:rPr>
                  <w:rFonts w:cs="Times New Roman"/>
                  <w:szCs w:val="24"/>
                  <w:rPrChange w:id="9266"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267" w:author="Camilo Andrés Díaz Gómez" w:date="2023-03-22T16:15:00Z"/>
                <w:rFonts w:cs="Times New Roman"/>
                <w:szCs w:val="24"/>
                <w:rPrChange w:id="9268" w:author="Camilo Andrés Díaz Gómez" w:date="2023-03-28T17:42:00Z">
                  <w:rPr>
                    <w:ins w:id="9269" w:author="Camilo Andrés Díaz Gómez" w:date="2023-03-22T16:15:00Z"/>
                    <w:rFonts w:cs="Times New Roman"/>
                    <w:color w:val="000000"/>
                    <w:sz w:val="20"/>
                    <w:szCs w:val="20"/>
                  </w:rPr>
                </w:rPrChange>
              </w:rPr>
            </w:pPr>
            <w:ins w:id="9270" w:author="Camilo Andrés Díaz Gómez" w:date="2023-03-22T16:15:00Z">
              <w:r w:rsidRPr="002B569F">
                <w:rPr>
                  <w:rFonts w:cs="Times New Roman"/>
                  <w:szCs w:val="24"/>
                  <w:rPrChange w:id="9271"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272" w:author="Camilo Andrés Díaz Gómez" w:date="2023-03-22T16:15:00Z"/>
                <w:rFonts w:cs="Times New Roman"/>
                <w:szCs w:val="24"/>
                <w:rPrChange w:id="9273" w:author="Camilo Andrés Díaz Gómez" w:date="2023-03-28T17:42:00Z">
                  <w:rPr>
                    <w:ins w:id="9274" w:author="Camilo Andrés Díaz Gómez" w:date="2023-03-22T16:15:00Z"/>
                    <w:rFonts w:cs="Times New Roman"/>
                    <w:color w:val="000000"/>
                    <w:sz w:val="20"/>
                    <w:szCs w:val="20"/>
                  </w:rPr>
                </w:rPrChange>
              </w:rPr>
            </w:pPr>
            <w:ins w:id="9275" w:author="Camilo Andrés Díaz Gómez" w:date="2023-03-22T16:15:00Z">
              <w:r w:rsidRPr="002B569F">
                <w:rPr>
                  <w:rFonts w:cs="Times New Roman"/>
                  <w:szCs w:val="24"/>
                  <w:rPrChange w:id="9276"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277"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278" w:author="Camilo Andrés Díaz Gómez" w:date="2023-03-22T16:15:00Z"/>
                <w:rFonts w:cs="Times New Roman"/>
                <w:szCs w:val="24"/>
                <w:rPrChange w:id="9279" w:author="Camilo Andrés Díaz Gómez" w:date="2023-03-28T17:42:00Z">
                  <w:rPr>
                    <w:ins w:id="9280" w:author="Camilo Andrés Díaz Gómez" w:date="2023-03-22T16:15:00Z"/>
                    <w:rFonts w:cs="Times New Roman"/>
                    <w:color w:val="000000"/>
                    <w:sz w:val="20"/>
                    <w:szCs w:val="20"/>
                  </w:rPr>
                </w:rPrChange>
              </w:rPr>
            </w:pPr>
            <w:ins w:id="9281" w:author="Camilo Andrés Díaz Gómez" w:date="2023-03-22T16:15:00Z">
              <w:r w:rsidRPr="002B569F">
                <w:rPr>
                  <w:rFonts w:cs="Times New Roman"/>
                  <w:szCs w:val="24"/>
                  <w:rPrChange w:id="9282"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283" w:author="Camilo Andrés Díaz Gómez" w:date="2023-03-22T16:15:00Z"/>
                <w:rFonts w:cs="Times New Roman"/>
                <w:szCs w:val="24"/>
                <w:rPrChange w:id="9284" w:author="Camilo Andrés Díaz Gómez" w:date="2023-03-28T17:42:00Z">
                  <w:rPr>
                    <w:ins w:id="9285" w:author="Camilo Andrés Díaz Gómez" w:date="2023-03-22T16:15:00Z"/>
                    <w:rFonts w:cs="Times New Roman"/>
                    <w:color w:val="000000"/>
                    <w:sz w:val="20"/>
                    <w:szCs w:val="20"/>
                  </w:rPr>
                </w:rPrChange>
              </w:rPr>
            </w:pPr>
            <w:ins w:id="9286" w:author="Camilo Andrés Díaz Gómez" w:date="2023-03-22T16:15:00Z">
              <w:r w:rsidRPr="002B569F">
                <w:rPr>
                  <w:rFonts w:cs="Times New Roman"/>
                  <w:szCs w:val="24"/>
                  <w:rPrChange w:id="9287"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288" w:author="Camilo Andrés Díaz Gómez" w:date="2023-03-22T16:15:00Z"/>
                <w:rFonts w:cs="Times New Roman"/>
                <w:szCs w:val="24"/>
                <w:rPrChange w:id="9289" w:author="Camilo Andrés Díaz Gómez" w:date="2023-03-28T17:42:00Z">
                  <w:rPr>
                    <w:ins w:id="9290" w:author="Camilo Andrés Díaz Gómez" w:date="2023-03-22T16:15:00Z"/>
                    <w:rFonts w:cs="Times New Roman"/>
                    <w:color w:val="000000"/>
                    <w:sz w:val="20"/>
                    <w:szCs w:val="20"/>
                  </w:rPr>
                </w:rPrChange>
              </w:rPr>
            </w:pPr>
            <w:ins w:id="9291" w:author="Camilo Andrés Díaz Gómez" w:date="2023-03-22T16:15:00Z">
              <w:r w:rsidRPr="002B569F">
                <w:rPr>
                  <w:rFonts w:cs="Times New Roman"/>
                  <w:szCs w:val="24"/>
                  <w:rPrChange w:id="9292"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293" w:author="Camilo Andrés Díaz Gómez" w:date="2023-03-22T16:15:00Z"/>
                <w:rFonts w:cs="Times New Roman"/>
                <w:szCs w:val="24"/>
                <w:rPrChange w:id="9294" w:author="Camilo Andrés Díaz Gómez" w:date="2023-03-28T17:42:00Z">
                  <w:rPr>
                    <w:ins w:id="9295" w:author="Camilo Andrés Díaz Gómez" w:date="2023-03-22T16:15:00Z"/>
                    <w:rFonts w:cs="Times New Roman"/>
                    <w:color w:val="000000"/>
                    <w:sz w:val="20"/>
                    <w:szCs w:val="20"/>
                  </w:rPr>
                </w:rPrChange>
              </w:rPr>
            </w:pPr>
            <w:ins w:id="9296" w:author="Camilo Andrés Díaz Gómez" w:date="2023-03-22T16:15:00Z">
              <w:r w:rsidRPr="002B569F">
                <w:rPr>
                  <w:rFonts w:cs="Times New Roman"/>
                  <w:szCs w:val="24"/>
                  <w:rPrChange w:id="9297"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298" w:author="Camilo Andrés Díaz Gómez" w:date="2023-03-22T16:15:00Z"/>
                <w:rFonts w:cs="Times New Roman"/>
                <w:szCs w:val="24"/>
                <w:rPrChange w:id="9299" w:author="Camilo Andrés Díaz Gómez" w:date="2023-03-28T17:42:00Z">
                  <w:rPr>
                    <w:ins w:id="9300" w:author="Camilo Andrés Díaz Gómez" w:date="2023-03-22T16:15:00Z"/>
                    <w:rFonts w:cs="Times New Roman"/>
                    <w:color w:val="000000"/>
                    <w:sz w:val="20"/>
                    <w:szCs w:val="20"/>
                  </w:rPr>
                </w:rPrChange>
              </w:rPr>
            </w:pPr>
            <w:ins w:id="9301" w:author="Camilo Andrés Díaz Gómez" w:date="2023-03-22T16:15:00Z">
              <w:r w:rsidRPr="002B569F">
                <w:rPr>
                  <w:rFonts w:cs="Times New Roman"/>
                  <w:szCs w:val="24"/>
                  <w:rPrChange w:id="9302"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303" w:author="Camilo Andrés Díaz Gómez" w:date="2023-03-22T16:15:00Z"/>
                <w:rFonts w:cs="Times New Roman"/>
                <w:szCs w:val="24"/>
                <w:rPrChange w:id="9304" w:author="Camilo Andrés Díaz Gómez" w:date="2023-03-28T17:42:00Z">
                  <w:rPr>
                    <w:ins w:id="9305" w:author="Camilo Andrés Díaz Gómez" w:date="2023-03-22T16:15:00Z"/>
                    <w:rFonts w:cs="Times New Roman"/>
                    <w:color w:val="000000"/>
                    <w:sz w:val="20"/>
                    <w:szCs w:val="20"/>
                  </w:rPr>
                </w:rPrChange>
              </w:rPr>
            </w:pPr>
            <w:ins w:id="9306" w:author="Camilo Andrés Díaz Gómez" w:date="2023-03-22T16:15:00Z">
              <w:r w:rsidRPr="002B569F">
                <w:rPr>
                  <w:rFonts w:cs="Times New Roman"/>
                  <w:szCs w:val="24"/>
                  <w:rPrChange w:id="9307"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308" w:author="Camilo Andrés Díaz Gómez" w:date="2023-03-22T16:15:00Z"/>
                <w:rFonts w:cs="Times New Roman"/>
                <w:szCs w:val="24"/>
                <w:rPrChange w:id="9309" w:author="Camilo Andrés Díaz Gómez" w:date="2023-03-28T17:42:00Z">
                  <w:rPr>
                    <w:ins w:id="9310" w:author="Camilo Andrés Díaz Gómez" w:date="2023-03-22T16:15:00Z"/>
                    <w:rFonts w:cs="Times New Roman"/>
                    <w:color w:val="000000"/>
                    <w:sz w:val="20"/>
                    <w:szCs w:val="20"/>
                  </w:rPr>
                </w:rPrChange>
              </w:rPr>
            </w:pPr>
            <w:ins w:id="9311" w:author="Camilo Andrés Díaz Gómez" w:date="2023-03-22T16:15:00Z">
              <w:r w:rsidRPr="002B569F">
                <w:rPr>
                  <w:rFonts w:cs="Times New Roman"/>
                  <w:szCs w:val="24"/>
                  <w:rPrChange w:id="9312"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313" w:author="Camilo Andrés Díaz Gómez" w:date="2023-03-22T16:15:00Z"/>
                <w:rFonts w:cs="Times New Roman"/>
                <w:szCs w:val="24"/>
                <w:rPrChange w:id="9314" w:author="Camilo Andrés Díaz Gómez" w:date="2023-03-28T17:42:00Z">
                  <w:rPr>
                    <w:ins w:id="9315" w:author="Camilo Andrés Díaz Gómez" w:date="2023-03-22T16:15:00Z"/>
                    <w:rFonts w:cs="Times New Roman"/>
                    <w:color w:val="000000"/>
                    <w:sz w:val="20"/>
                    <w:szCs w:val="20"/>
                  </w:rPr>
                </w:rPrChange>
              </w:rPr>
            </w:pPr>
            <w:ins w:id="9316" w:author="Camilo Andrés Díaz Gómez" w:date="2023-03-22T16:15:00Z">
              <w:r w:rsidRPr="002B569F">
                <w:rPr>
                  <w:rFonts w:cs="Times New Roman"/>
                  <w:szCs w:val="24"/>
                  <w:rPrChange w:id="9317"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318" w:author="Camilo Andrés Díaz Gómez" w:date="2023-03-22T13:21:00Z"/>
          <w:rFonts w:cs="Times New Roman"/>
          <w:bCs/>
          <w:i/>
          <w:szCs w:val="24"/>
          <w:rPrChange w:id="9319" w:author="Camilo Andrés Díaz Gómez" w:date="2023-03-28T17:42:00Z">
            <w:rPr>
              <w:del w:id="9320" w:author="Camilo Andrés Díaz Gómez" w:date="2023-03-22T13:21:00Z"/>
              <w:rFonts w:cs="Times New Roman"/>
              <w:szCs w:val="24"/>
            </w:rPr>
          </w:rPrChange>
        </w:rPr>
        <w:pPrChange w:id="9321" w:author="Camilo Andrés Díaz Gómez" w:date="2023-03-28T17:43:00Z">
          <w:pPr>
            <w:ind w:firstLine="708"/>
          </w:pPr>
        </w:pPrChange>
      </w:pPr>
      <w:ins w:id="9322" w:author="Steff Guzmán" w:date="2023-03-13T19:26:00Z">
        <w:del w:id="9323" w:author="Camilo Andrés Díaz Gómez" w:date="2023-03-22T13:22:00Z">
          <w:r w:rsidRPr="002B569F" w:rsidDel="00F504C8">
            <w:rPr>
              <w:rFonts w:cs="Times New Roman"/>
              <w:szCs w:val="24"/>
            </w:rPr>
            <w:delText xml:space="preserve">Tabla </w:delText>
          </w:r>
          <w:r w:rsidRPr="002B569F" w:rsidDel="00F504C8">
            <w:rPr>
              <w:rFonts w:cs="Times New Roman"/>
              <w:b w:val="0"/>
              <w:iCs w:val="0"/>
              <w:szCs w:val="24"/>
            </w:rPr>
            <w:fldChar w:fldCharType="begin"/>
          </w:r>
          <w:r w:rsidRPr="002B569F" w:rsidDel="00F504C8">
            <w:rPr>
              <w:rFonts w:cs="Times New Roman"/>
              <w:szCs w:val="24"/>
            </w:rPr>
            <w:delInstrText xml:space="preserve"> SEQ Tabla \* ARABIC </w:delInstrText>
          </w:r>
        </w:del>
      </w:ins>
      <w:del w:id="9324" w:author="Camilo Andrés Díaz Gómez" w:date="2023-03-22T13:22:00Z">
        <w:r w:rsidRPr="002B569F" w:rsidDel="00F504C8">
          <w:rPr>
            <w:rFonts w:cs="Times New Roman"/>
            <w:b w:val="0"/>
            <w:iCs w:val="0"/>
            <w:szCs w:val="24"/>
          </w:rPr>
          <w:fldChar w:fldCharType="separate"/>
        </w:r>
      </w:del>
      <w:ins w:id="9325" w:author="Steff Guzmán" w:date="2023-03-13T19:26:00Z">
        <w:del w:id="9326" w:author="Camilo Andrés Díaz Gómez" w:date="2023-03-22T13:22:00Z">
          <w:r w:rsidRPr="002B569F" w:rsidDel="00F504C8">
            <w:rPr>
              <w:rFonts w:cs="Times New Roman"/>
              <w:noProof/>
              <w:szCs w:val="24"/>
            </w:rPr>
            <w:delText>3</w:delText>
          </w:r>
          <w:r w:rsidRPr="002B569F" w:rsidDel="00F504C8">
            <w:rPr>
              <w:rFonts w:cs="Times New Roman"/>
              <w:b w:val="0"/>
              <w:iCs w:val="0"/>
              <w:szCs w:val="24"/>
            </w:rPr>
            <w:fldChar w:fldCharType="end"/>
          </w:r>
        </w:del>
      </w:ins>
    </w:p>
    <w:p w14:paraId="1C45ACA5" w14:textId="4E81AFD7" w:rsidR="00925111" w:rsidRPr="002B569F" w:rsidDel="00F504C8" w:rsidRDefault="00925111">
      <w:pPr>
        <w:pStyle w:val="Descripcin"/>
        <w:spacing w:line="360" w:lineRule="auto"/>
        <w:rPr>
          <w:del w:id="9327" w:author="Camilo Andrés Díaz Gómez" w:date="2023-03-22T13:22:00Z"/>
          <w:rFonts w:cs="Times New Roman"/>
          <w:bCs/>
          <w:i/>
          <w:szCs w:val="24"/>
          <w:rPrChange w:id="9328" w:author="Camilo Andrés Díaz Gómez" w:date="2023-03-28T17:42:00Z">
            <w:rPr>
              <w:del w:id="9329" w:author="Camilo Andrés Díaz Gómez" w:date="2023-03-22T13:22:00Z"/>
              <w:rFonts w:cs="Times New Roman"/>
              <w:bCs/>
              <w:szCs w:val="24"/>
            </w:rPr>
          </w:rPrChange>
        </w:rPr>
        <w:pPrChange w:id="9330" w:author="Camilo Andrés Díaz Gómez" w:date="2023-03-28T17:43:00Z">
          <w:pPr/>
        </w:pPrChange>
      </w:pPr>
      <w:del w:id="9331" w:author="Camilo Andrés Díaz Gómez" w:date="2023-03-22T13:22:00Z">
        <w:r w:rsidRPr="002B569F" w:rsidDel="00F504C8">
          <w:rPr>
            <w:rFonts w:cs="Times New Roman"/>
            <w:bCs/>
            <w:i/>
            <w:szCs w:val="24"/>
            <w:rPrChange w:id="9332"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333" w:author="Camilo Andrés Díaz Gómez" w:date="2023-03-22T13:22:00Z"/>
          <w:rFonts w:cs="Times New Roman"/>
          <w:bCs/>
          <w:i/>
          <w:iCs w:val="0"/>
          <w:rPrChange w:id="9334" w:author="Camilo Andrés Díaz Gómez" w:date="2023-03-28T17:42:00Z">
            <w:rPr>
              <w:del w:id="9335" w:author="Camilo Andrés Díaz Gómez" w:date="2023-03-22T13:22:00Z"/>
              <w:iCs/>
            </w:rPr>
          </w:rPrChange>
        </w:rPr>
        <w:pPrChange w:id="9336" w:author="Camilo Andrés Díaz Gómez" w:date="2023-03-28T17:43:00Z">
          <w:pPr/>
        </w:pPrChange>
      </w:pPr>
      <w:del w:id="9337" w:author="Camilo Andrés Díaz Gómez" w:date="2023-03-22T13:22:00Z">
        <w:r w:rsidRPr="002B569F" w:rsidDel="00F504C8">
          <w:rPr>
            <w:rFonts w:cs="Times New Roman"/>
            <w:bCs/>
            <w:i/>
            <w:iCs w:val="0"/>
            <w:rPrChange w:id="9338"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9339" w:author="Camilo Andrés Díaz Gómez" w:date="2023-03-22T13:22:00Z"/>
          <w:rFonts w:cs="Times New Roman"/>
          <w:szCs w:val="24"/>
        </w:rPr>
        <w:pPrChange w:id="9340" w:author="Camilo Andrés Díaz Gómez" w:date="2023-03-28T17:43:00Z">
          <w:pPr>
            <w:ind w:firstLine="708"/>
          </w:pPr>
        </w:pPrChange>
      </w:pPr>
    </w:p>
    <w:p w14:paraId="64C94353" w14:textId="77777777" w:rsidR="00060BB7" w:rsidRPr="002B569F" w:rsidRDefault="00060BB7" w:rsidP="002B569F">
      <w:pPr>
        <w:rPr>
          <w:ins w:id="9341"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9342" w:author="Camilo Andrés Díaz Gómez" w:date="2023-03-22T16:08:00Z"/>
        </w:trPr>
        <w:tc>
          <w:tcPr>
            <w:tcW w:w="530" w:type="dxa"/>
            <w:vAlign w:val="center"/>
          </w:tcPr>
          <w:p w14:paraId="73F90F9D" w14:textId="47563D2A" w:rsidR="00776339" w:rsidRPr="002B569F" w:rsidDel="00776339" w:rsidRDefault="00776339">
            <w:pPr>
              <w:rPr>
                <w:del w:id="9343" w:author="Camilo Andrés Díaz Gómez" w:date="2023-03-22T16:08:00Z"/>
                <w:rFonts w:cs="Times New Roman"/>
                <w:b/>
                <w:bCs/>
                <w:sz w:val="20"/>
                <w:szCs w:val="20"/>
              </w:rPr>
            </w:pPr>
            <w:del w:id="9344" w:author="Camilo Andrés Díaz Gómez" w:date="2023-03-22T16:08:00Z">
              <w:r w:rsidRPr="002B569F" w:rsidDel="00776339">
                <w:rPr>
                  <w:rFonts w:cs="Times New Roman"/>
                  <w:b/>
                  <w:bCs/>
                  <w:sz w:val="20"/>
                  <w:szCs w:val="20"/>
                  <w:rPrChange w:id="9345"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9346" w:author="Camilo Andrés Díaz Gómez" w:date="2023-03-22T16:08:00Z"/>
                <w:rFonts w:cs="Times New Roman"/>
                <w:b/>
                <w:bCs/>
                <w:sz w:val="20"/>
                <w:szCs w:val="20"/>
              </w:rPr>
            </w:pPr>
            <w:del w:id="9347" w:author="Camilo Andrés Díaz Gómez" w:date="2023-03-22T16:08:00Z">
              <w:r w:rsidRPr="002B569F" w:rsidDel="00776339">
                <w:rPr>
                  <w:rFonts w:cs="Times New Roman"/>
                  <w:b/>
                  <w:bCs/>
                  <w:sz w:val="20"/>
                  <w:szCs w:val="20"/>
                  <w:rPrChange w:id="9348"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9349" w:author="Camilo Andrés Díaz Gómez" w:date="2023-03-22T16:08:00Z"/>
                <w:rFonts w:cs="Times New Roman"/>
                <w:b/>
                <w:bCs/>
                <w:sz w:val="20"/>
                <w:szCs w:val="20"/>
              </w:rPr>
            </w:pPr>
            <w:del w:id="9350" w:author="Camilo Andrés Díaz Gómez" w:date="2023-03-22T16:07:00Z">
              <w:r w:rsidRPr="002B569F" w:rsidDel="00776339">
                <w:rPr>
                  <w:rFonts w:cs="Times New Roman"/>
                  <w:b/>
                  <w:bCs/>
                  <w:sz w:val="20"/>
                  <w:szCs w:val="20"/>
                  <w:rPrChange w:id="9351"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9352" w:author="Camilo Andrés Díaz Gómez" w:date="2023-03-22T16:08:00Z"/>
                <w:rFonts w:cs="Times New Roman"/>
                <w:b/>
                <w:bCs/>
                <w:sz w:val="20"/>
                <w:szCs w:val="20"/>
              </w:rPr>
            </w:pPr>
            <w:del w:id="9353" w:author="Camilo Andrés Díaz Gómez" w:date="2023-03-22T16:07:00Z">
              <w:r w:rsidRPr="002B569F" w:rsidDel="00776339">
                <w:rPr>
                  <w:rFonts w:cs="Times New Roman"/>
                  <w:b/>
                  <w:bCs/>
                  <w:sz w:val="20"/>
                  <w:szCs w:val="20"/>
                  <w:rPrChange w:id="9354"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9355" w:author="Camilo Andrés Díaz Gómez" w:date="2023-03-22T16:08:00Z"/>
                <w:rFonts w:cs="Times New Roman"/>
                <w:b/>
                <w:bCs/>
                <w:sz w:val="20"/>
                <w:szCs w:val="20"/>
              </w:rPr>
            </w:pPr>
            <w:del w:id="9356" w:author="Camilo Andrés Díaz Gómez" w:date="2023-03-22T16:08:00Z">
              <w:r w:rsidRPr="002B569F" w:rsidDel="00776339">
                <w:rPr>
                  <w:rFonts w:cs="Times New Roman"/>
                  <w:b/>
                  <w:bCs/>
                  <w:sz w:val="20"/>
                  <w:szCs w:val="20"/>
                  <w:rPrChange w:id="9357"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9358"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9359"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9360"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9361" w:author="Camilo Andrés Díaz Gómez" w:date="2023-03-22T16:08:00Z"/>
                <w:rFonts w:cs="Times New Roman"/>
                <w:b/>
                <w:bCs/>
                <w:sz w:val="20"/>
                <w:szCs w:val="20"/>
              </w:rPr>
            </w:pPr>
          </w:p>
        </w:tc>
      </w:tr>
      <w:tr w:rsidR="002B569F" w:rsidRPr="002B569F" w:rsidDel="00776339" w14:paraId="3FC62F7A" w14:textId="77777777" w:rsidTr="00D00600">
        <w:trPr>
          <w:del w:id="9362" w:author="Camilo Andrés Díaz Gómez" w:date="2023-03-22T16:08:00Z"/>
        </w:trPr>
        <w:tc>
          <w:tcPr>
            <w:tcW w:w="530" w:type="dxa"/>
            <w:vAlign w:val="bottom"/>
          </w:tcPr>
          <w:p w14:paraId="6621093D" w14:textId="63A7D13E" w:rsidR="00776339" w:rsidRPr="002B569F" w:rsidDel="00776339" w:rsidRDefault="00776339">
            <w:pPr>
              <w:rPr>
                <w:del w:id="9363" w:author="Camilo Andrés Díaz Gómez" w:date="2023-03-22T16:08:00Z"/>
                <w:rFonts w:cs="Times New Roman"/>
                <w:sz w:val="20"/>
                <w:szCs w:val="20"/>
              </w:rPr>
            </w:pPr>
            <w:del w:id="9364" w:author="Camilo Andrés Díaz Gómez" w:date="2023-03-22T16:08:00Z">
              <w:r w:rsidRPr="002B569F" w:rsidDel="00776339">
                <w:rPr>
                  <w:rFonts w:cs="Times New Roman"/>
                  <w:sz w:val="22"/>
                  <w:rPrChange w:id="9365"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9366" w:author="Camilo Andrés Díaz Gómez" w:date="2023-03-22T16:08:00Z"/>
                <w:rFonts w:cs="Times New Roman"/>
                <w:sz w:val="20"/>
                <w:szCs w:val="20"/>
              </w:rPr>
            </w:pPr>
            <w:del w:id="9367" w:author="Camilo Andrés Díaz Gómez" w:date="2023-03-22T16:06:00Z">
              <w:r w:rsidRPr="002B569F" w:rsidDel="0066355F">
                <w:rPr>
                  <w:rFonts w:cs="Times New Roman"/>
                  <w:sz w:val="20"/>
                  <w:szCs w:val="20"/>
                  <w:rPrChange w:id="9368"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9369" w:author="Camilo Andrés Díaz Gómez" w:date="2023-03-22T16:08:00Z"/>
                <w:rFonts w:cs="Times New Roman"/>
                <w:sz w:val="20"/>
                <w:szCs w:val="20"/>
              </w:rPr>
            </w:pPr>
            <w:del w:id="9370" w:author="Camilo Andrés Díaz Gómez" w:date="2023-03-22T16:07:00Z">
              <w:r w:rsidRPr="002B569F" w:rsidDel="0052638D">
                <w:rPr>
                  <w:rFonts w:cs="Times New Roman"/>
                  <w:sz w:val="20"/>
                  <w:szCs w:val="20"/>
                  <w:rPrChange w:id="9371"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9372" w:author="Camilo Andrés Díaz Gómez" w:date="2023-03-22T16:08:00Z"/>
                <w:rFonts w:cs="Times New Roman"/>
                <w:sz w:val="20"/>
                <w:szCs w:val="20"/>
              </w:rPr>
            </w:pPr>
            <w:del w:id="9373" w:author="Camilo Andrés Díaz Gómez" w:date="2023-03-22T16:07:00Z">
              <w:r w:rsidRPr="002B569F" w:rsidDel="00AC0D41">
                <w:rPr>
                  <w:rFonts w:cs="Times New Roman"/>
                  <w:sz w:val="20"/>
                  <w:szCs w:val="20"/>
                  <w:rPrChange w:id="9374"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9375" w:author="Camilo Andrés Díaz Gómez" w:date="2023-03-22T16:08:00Z"/>
                <w:rFonts w:cs="Times New Roman"/>
                <w:sz w:val="20"/>
                <w:szCs w:val="20"/>
              </w:rPr>
            </w:pPr>
            <w:del w:id="9376" w:author="Camilo Andrés Díaz Gómez" w:date="2023-03-22T16:08:00Z">
              <w:r w:rsidRPr="002B569F" w:rsidDel="00D41E19">
                <w:rPr>
                  <w:rFonts w:cs="Times New Roman"/>
                  <w:sz w:val="20"/>
                  <w:szCs w:val="20"/>
                  <w:rPrChange w:id="9377"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9378" w:author="Camilo Andrés Díaz Gómez" w:date="2023-03-22T16:08:00Z"/>
                <w:rFonts w:cs="Times New Roman"/>
                <w:sz w:val="20"/>
                <w:szCs w:val="20"/>
                <w:rPrChange w:id="9379" w:author="Camilo Andrés Díaz Gómez" w:date="2023-03-28T17:42:00Z">
                  <w:rPr>
                    <w:del w:id="9380"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9381" w:author="Camilo Andrés Díaz Gómez" w:date="2023-03-22T16:08:00Z"/>
                <w:rFonts w:cs="Times New Roman"/>
                <w:sz w:val="20"/>
                <w:szCs w:val="20"/>
                <w:rPrChange w:id="9382" w:author="Camilo Andrés Díaz Gómez" w:date="2023-03-28T17:42:00Z">
                  <w:rPr>
                    <w:del w:id="9383"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9384" w:author="Camilo Andrés Díaz Gómez" w:date="2023-03-22T16:08:00Z"/>
                <w:rFonts w:cs="Times New Roman"/>
                <w:sz w:val="20"/>
                <w:szCs w:val="20"/>
                <w:rPrChange w:id="9385" w:author="Camilo Andrés Díaz Gómez" w:date="2023-03-28T17:42:00Z">
                  <w:rPr>
                    <w:del w:id="9386"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9387" w:author="Camilo Andrés Díaz Gómez" w:date="2023-03-22T16:08:00Z"/>
                <w:rFonts w:cs="Times New Roman"/>
                <w:sz w:val="20"/>
                <w:szCs w:val="20"/>
                <w:rPrChange w:id="9388" w:author="Camilo Andrés Díaz Gómez" w:date="2023-03-28T17:42:00Z">
                  <w:rPr>
                    <w:del w:id="9389"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9390" w:author="Camilo Andrés Díaz Gómez" w:date="2023-03-22T16:08:00Z"/>
        </w:trPr>
        <w:tc>
          <w:tcPr>
            <w:tcW w:w="530" w:type="dxa"/>
            <w:vAlign w:val="bottom"/>
          </w:tcPr>
          <w:p w14:paraId="1EA76FA4" w14:textId="32AFF321" w:rsidR="00776339" w:rsidRPr="002B569F" w:rsidDel="00776339" w:rsidRDefault="00776339">
            <w:pPr>
              <w:rPr>
                <w:del w:id="9391" w:author="Camilo Andrés Díaz Gómez" w:date="2023-03-22T16:08:00Z"/>
                <w:rFonts w:cs="Times New Roman"/>
                <w:sz w:val="20"/>
                <w:szCs w:val="20"/>
              </w:rPr>
            </w:pPr>
            <w:del w:id="9392" w:author="Camilo Andrés Díaz Gómez" w:date="2023-03-22T16:08:00Z">
              <w:r w:rsidRPr="002B569F" w:rsidDel="00776339">
                <w:rPr>
                  <w:rFonts w:cs="Times New Roman"/>
                  <w:sz w:val="22"/>
                  <w:rPrChange w:id="9393"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9394" w:author="Camilo Andrés Díaz Gómez" w:date="2023-03-22T16:08:00Z"/>
                <w:rFonts w:cs="Times New Roman"/>
                <w:sz w:val="20"/>
                <w:szCs w:val="20"/>
              </w:rPr>
            </w:pPr>
            <w:del w:id="9395" w:author="Camilo Andrés Díaz Gómez" w:date="2023-03-22T16:06:00Z">
              <w:r w:rsidRPr="002B569F" w:rsidDel="0066355F">
                <w:rPr>
                  <w:rFonts w:cs="Times New Roman"/>
                  <w:sz w:val="20"/>
                  <w:szCs w:val="20"/>
                  <w:rPrChange w:id="9396"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9397" w:author="Camilo Andrés Díaz Gómez" w:date="2023-03-22T16:08:00Z"/>
                <w:rFonts w:cs="Times New Roman"/>
                <w:sz w:val="20"/>
                <w:szCs w:val="20"/>
              </w:rPr>
            </w:pPr>
            <w:del w:id="9398" w:author="Camilo Andrés Díaz Gómez" w:date="2023-03-22T16:07:00Z">
              <w:r w:rsidRPr="002B569F" w:rsidDel="0052638D">
                <w:rPr>
                  <w:rFonts w:cs="Times New Roman"/>
                  <w:sz w:val="20"/>
                  <w:szCs w:val="20"/>
                  <w:rPrChange w:id="9399"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9400" w:author="Camilo Andrés Díaz Gómez" w:date="2023-03-22T16:08:00Z"/>
                <w:rFonts w:cs="Times New Roman"/>
                <w:sz w:val="20"/>
                <w:szCs w:val="20"/>
              </w:rPr>
            </w:pPr>
            <w:del w:id="9401" w:author="Camilo Andrés Díaz Gómez" w:date="2023-03-22T16:07:00Z">
              <w:r w:rsidRPr="002B569F" w:rsidDel="00AC0D41">
                <w:rPr>
                  <w:rFonts w:cs="Times New Roman"/>
                  <w:sz w:val="20"/>
                  <w:szCs w:val="20"/>
                  <w:rPrChange w:id="9402"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9403" w:author="Camilo Andrés Díaz Gómez" w:date="2023-03-22T16:08:00Z"/>
                <w:rFonts w:cs="Times New Roman"/>
                <w:sz w:val="20"/>
                <w:szCs w:val="20"/>
              </w:rPr>
            </w:pPr>
            <w:del w:id="9404" w:author="Camilo Andrés Díaz Gómez" w:date="2023-03-22T16:08:00Z">
              <w:r w:rsidRPr="002B569F" w:rsidDel="00D41E19">
                <w:rPr>
                  <w:rFonts w:cs="Times New Roman"/>
                  <w:sz w:val="20"/>
                  <w:szCs w:val="20"/>
                  <w:rPrChange w:id="9405"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9406" w:author="Camilo Andrés Díaz Gómez" w:date="2023-03-22T16:08:00Z"/>
                <w:rFonts w:cs="Times New Roman"/>
                <w:sz w:val="20"/>
                <w:szCs w:val="20"/>
                <w:rPrChange w:id="9407" w:author="Camilo Andrés Díaz Gómez" w:date="2023-03-28T17:42:00Z">
                  <w:rPr>
                    <w:del w:id="9408"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9409" w:author="Camilo Andrés Díaz Gómez" w:date="2023-03-22T16:08:00Z"/>
                <w:rFonts w:cs="Times New Roman"/>
                <w:sz w:val="20"/>
                <w:szCs w:val="20"/>
                <w:rPrChange w:id="9410" w:author="Camilo Andrés Díaz Gómez" w:date="2023-03-28T17:42:00Z">
                  <w:rPr>
                    <w:del w:id="9411"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9412" w:author="Camilo Andrés Díaz Gómez" w:date="2023-03-22T16:08:00Z"/>
                <w:rFonts w:cs="Times New Roman"/>
                <w:sz w:val="20"/>
                <w:szCs w:val="20"/>
                <w:rPrChange w:id="9413" w:author="Camilo Andrés Díaz Gómez" w:date="2023-03-28T17:42:00Z">
                  <w:rPr>
                    <w:del w:id="9414"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9415" w:author="Camilo Andrés Díaz Gómez" w:date="2023-03-22T16:08:00Z"/>
                <w:rFonts w:cs="Times New Roman"/>
                <w:sz w:val="20"/>
                <w:szCs w:val="20"/>
                <w:rPrChange w:id="9416" w:author="Camilo Andrés Díaz Gómez" w:date="2023-03-28T17:42:00Z">
                  <w:rPr>
                    <w:del w:id="9417"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9418" w:author="Camilo Andrés Díaz Gómez" w:date="2023-03-22T16:08:00Z"/>
        </w:trPr>
        <w:tc>
          <w:tcPr>
            <w:tcW w:w="530" w:type="dxa"/>
            <w:vAlign w:val="bottom"/>
          </w:tcPr>
          <w:p w14:paraId="192BA9DA" w14:textId="5E9BD314" w:rsidR="00776339" w:rsidRPr="002B569F" w:rsidDel="00776339" w:rsidRDefault="00776339">
            <w:pPr>
              <w:rPr>
                <w:del w:id="9419" w:author="Camilo Andrés Díaz Gómez" w:date="2023-03-22T16:08:00Z"/>
                <w:rFonts w:cs="Times New Roman"/>
                <w:sz w:val="20"/>
                <w:szCs w:val="20"/>
              </w:rPr>
            </w:pPr>
            <w:del w:id="9420" w:author="Camilo Andrés Díaz Gómez" w:date="2023-03-22T16:08:00Z">
              <w:r w:rsidRPr="002B569F" w:rsidDel="00776339">
                <w:rPr>
                  <w:rFonts w:cs="Times New Roman"/>
                  <w:sz w:val="22"/>
                  <w:rPrChange w:id="9421"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9422" w:author="Camilo Andrés Díaz Gómez" w:date="2023-03-22T16:08:00Z"/>
                <w:rFonts w:cs="Times New Roman"/>
                <w:sz w:val="20"/>
                <w:szCs w:val="20"/>
              </w:rPr>
            </w:pPr>
            <w:del w:id="9423" w:author="Camilo Andrés Díaz Gómez" w:date="2023-03-22T16:06:00Z">
              <w:r w:rsidRPr="002B569F" w:rsidDel="0066355F">
                <w:rPr>
                  <w:rFonts w:cs="Times New Roman"/>
                  <w:sz w:val="20"/>
                  <w:szCs w:val="20"/>
                  <w:rPrChange w:id="9424"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9425" w:author="Camilo Andrés Díaz Gómez" w:date="2023-03-22T16:08:00Z"/>
                <w:rFonts w:cs="Times New Roman"/>
                <w:sz w:val="20"/>
                <w:szCs w:val="20"/>
              </w:rPr>
            </w:pPr>
            <w:del w:id="9426" w:author="Camilo Andrés Díaz Gómez" w:date="2023-03-22T16:07:00Z">
              <w:r w:rsidRPr="002B569F" w:rsidDel="0052638D">
                <w:rPr>
                  <w:rFonts w:cs="Times New Roman"/>
                  <w:sz w:val="20"/>
                  <w:szCs w:val="20"/>
                  <w:rPrChange w:id="9427"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9428" w:author="Camilo Andrés Díaz Gómez" w:date="2023-03-22T16:08:00Z"/>
                <w:rFonts w:cs="Times New Roman"/>
                <w:sz w:val="20"/>
                <w:szCs w:val="20"/>
              </w:rPr>
            </w:pPr>
            <w:del w:id="9429" w:author="Camilo Andrés Díaz Gómez" w:date="2023-03-22T16:07:00Z">
              <w:r w:rsidRPr="002B569F" w:rsidDel="00AC0D41">
                <w:rPr>
                  <w:rFonts w:cs="Times New Roman"/>
                  <w:sz w:val="20"/>
                  <w:szCs w:val="20"/>
                  <w:rPrChange w:id="9430"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9431" w:author="Camilo Andrés Díaz Gómez" w:date="2023-03-22T16:08:00Z"/>
                <w:rFonts w:cs="Times New Roman"/>
                <w:sz w:val="20"/>
                <w:szCs w:val="20"/>
              </w:rPr>
            </w:pPr>
            <w:del w:id="9432" w:author="Camilo Andrés Díaz Gómez" w:date="2023-03-22T16:08:00Z">
              <w:r w:rsidRPr="002B569F" w:rsidDel="00D41E19">
                <w:rPr>
                  <w:rFonts w:cs="Times New Roman"/>
                  <w:sz w:val="20"/>
                  <w:szCs w:val="20"/>
                  <w:rPrChange w:id="9433"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9434" w:author="Camilo Andrés Díaz Gómez" w:date="2023-03-22T16:08:00Z"/>
                <w:rFonts w:cs="Times New Roman"/>
                <w:sz w:val="20"/>
                <w:szCs w:val="20"/>
                <w:rPrChange w:id="9435" w:author="Camilo Andrés Díaz Gómez" w:date="2023-03-28T17:42:00Z">
                  <w:rPr>
                    <w:del w:id="9436"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9437" w:author="Camilo Andrés Díaz Gómez" w:date="2023-03-22T16:08:00Z"/>
                <w:rFonts w:cs="Times New Roman"/>
                <w:sz w:val="20"/>
                <w:szCs w:val="20"/>
                <w:rPrChange w:id="9438" w:author="Camilo Andrés Díaz Gómez" w:date="2023-03-28T17:42:00Z">
                  <w:rPr>
                    <w:del w:id="9439"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9440" w:author="Camilo Andrés Díaz Gómez" w:date="2023-03-22T16:08:00Z"/>
                <w:rFonts w:cs="Times New Roman"/>
                <w:sz w:val="20"/>
                <w:szCs w:val="20"/>
                <w:rPrChange w:id="9441" w:author="Camilo Andrés Díaz Gómez" w:date="2023-03-28T17:42:00Z">
                  <w:rPr>
                    <w:del w:id="9442"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9443" w:author="Camilo Andrés Díaz Gómez" w:date="2023-03-22T16:08:00Z"/>
                <w:rFonts w:cs="Times New Roman"/>
                <w:sz w:val="20"/>
                <w:szCs w:val="20"/>
                <w:rPrChange w:id="9444" w:author="Camilo Andrés Díaz Gómez" w:date="2023-03-28T17:42:00Z">
                  <w:rPr>
                    <w:del w:id="9445"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9446" w:author="Camilo Andrés Díaz Gómez" w:date="2023-03-22T16:08:00Z"/>
        </w:trPr>
        <w:tc>
          <w:tcPr>
            <w:tcW w:w="530" w:type="dxa"/>
            <w:vAlign w:val="bottom"/>
          </w:tcPr>
          <w:p w14:paraId="65F4F7B0" w14:textId="0F55D691" w:rsidR="00776339" w:rsidRPr="002B569F" w:rsidDel="00776339" w:rsidRDefault="00776339">
            <w:pPr>
              <w:rPr>
                <w:del w:id="9447" w:author="Camilo Andrés Díaz Gómez" w:date="2023-03-22T16:08:00Z"/>
                <w:rFonts w:cs="Times New Roman"/>
                <w:sz w:val="20"/>
                <w:szCs w:val="20"/>
              </w:rPr>
            </w:pPr>
            <w:del w:id="9448" w:author="Camilo Andrés Díaz Gómez" w:date="2023-03-22T16:08:00Z">
              <w:r w:rsidRPr="002B569F" w:rsidDel="00776339">
                <w:rPr>
                  <w:rFonts w:cs="Times New Roman"/>
                  <w:sz w:val="22"/>
                  <w:rPrChange w:id="9449"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9450" w:author="Camilo Andrés Díaz Gómez" w:date="2023-03-22T16:08:00Z"/>
                <w:rFonts w:cs="Times New Roman"/>
                <w:sz w:val="20"/>
                <w:szCs w:val="20"/>
              </w:rPr>
            </w:pPr>
            <w:del w:id="9451" w:author="Camilo Andrés Díaz Gómez" w:date="2023-03-22T16:06:00Z">
              <w:r w:rsidRPr="002B569F" w:rsidDel="0066355F">
                <w:rPr>
                  <w:rFonts w:cs="Times New Roman"/>
                  <w:sz w:val="20"/>
                  <w:szCs w:val="20"/>
                  <w:rPrChange w:id="9452"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9453" w:author="Camilo Andrés Díaz Gómez" w:date="2023-03-22T16:08:00Z"/>
                <w:rFonts w:cs="Times New Roman"/>
                <w:sz w:val="20"/>
                <w:szCs w:val="20"/>
              </w:rPr>
            </w:pPr>
            <w:del w:id="9454" w:author="Camilo Andrés Díaz Gómez" w:date="2023-03-22T16:07:00Z">
              <w:r w:rsidRPr="002B569F" w:rsidDel="0052638D">
                <w:rPr>
                  <w:rFonts w:cs="Times New Roman"/>
                  <w:sz w:val="20"/>
                  <w:szCs w:val="20"/>
                  <w:rPrChange w:id="9455"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9456" w:author="Camilo Andrés Díaz Gómez" w:date="2023-03-22T16:08:00Z"/>
                <w:rFonts w:cs="Times New Roman"/>
                <w:sz w:val="20"/>
                <w:szCs w:val="20"/>
              </w:rPr>
            </w:pPr>
            <w:del w:id="9457" w:author="Camilo Andrés Díaz Gómez" w:date="2023-03-22T16:07:00Z">
              <w:r w:rsidRPr="002B569F" w:rsidDel="00AC0D41">
                <w:rPr>
                  <w:rFonts w:cs="Times New Roman"/>
                  <w:sz w:val="20"/>
                  <w:szCs w:val="20"/>
                  <w:rPrChange w:id="9458"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9459" w:author="Camilo Andrés Díaz Gómez" w:date="2023-03-22T16:08:00Z"/>
                <w:rFonts w:cs="Times New Roman"/>
                <w:sz w:val="20"/>
                <w:szCs w:val="20"/>
              </w:rPr>
            </w:pPr>
            <w:del w:id="9460" w:author="Camilo Andrés Díaz Gómez" w:date="2023-03-22T16:08:00Z">
              <w:r w:rsidRPr="002B569F" w:rsidDel="00D41E19">
                <w:rPr>
                  <w:rFonts w:cs="Times New Roman"/>
                  <w:sz w:val="20"/>
                  <w:szCs w:val="20"/>
                  <w:rPrChange w:id="9461"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9462" w:author="Camilo Andrés Díaz Gómez" w:date="2023-03-22T16:08:00Z"/>
                <w:rFonts w:cs="Times New Roman"/>
                <w:sz w:val="20"/>
                <w:szCs w:val="20"/>
                <w:rPrChange w:id="9463" w:author="Camilo Andrés Díaz Gómez" w:date="2023-03-28T17:42:00Z">
                  <w:rPr>
                    <w:del w:id="9464"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9465" w:author="Camilo Andrés Díaz Gómez" w:date="2023-03-22T16:08:00Z"/>
                <w:rFonts w:cs="Times New Roman"/>
                <w:sz w:val="20"/>
                <w:szCs w:val="20"/>
                <w:rPrChange w:id="9466" w:author="Camilo Andrés Díaz Gómez" w:date="2023-03-28T17:42:00Z">
                  <w:rPr>
                    <w:del w:id="9467"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9468" w:author="Camilo Andrés Díaz Gómez" w:date="2023-03-22T16:08:00Z"/>
                <w:rFonts w:cs="Times New Roman"/>
                <w:sz w:val="20"/>
                <w:szCs w:val="20"/>
                <w:rPrChange w:id="9469" w:author="Camilo Andrés Díaz Gómez" w:date="2023-03-28T17:42:00Z">
                  <w:rPr>
                    <w:del w:id="9470"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9471" w:author="Camilo Andrés Díaz Gómez" w:date="2023-03-22T16:08:00Z"/>
                <w:rFonts w:cs="Times New Roman"/>
                <w:sz w:val="20"/>
                <w:szCs w:val="20"/>
                <w:rPrChange w:id="9472" w:author="Camilo Andrés Díaz Gómez" w:date="2023-03-28T17:42:00Z">
                  <w:rPr>
                    <w:del w:id="9473"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9474" w:author="Camilo Andrés Díaz Gómez" w:date="2023-03-22T16:08:00Z"/>
        </w:trPr>
        <w:tc>
          <w:tcPr>
            <w:tcW w:w="530" w:type="dxa"/>
            <w:vAlign w:val="bottom"/>
          </w:tcPr>
          <w:p w14:paraId="1B34535A" w14:textId="37758024" w:rsidR="00776339" w:rsidRPr="002B569F" w:rsidDel="00776339" w:rsidRDefault="00776339">
            <w:pPr>
              <w:rPr>
                <w:del w:id="9475" w:author="Camilo Andrés Díaz Gómez" w:date="2023-03-22T16:08:00Z"/>
                <w:rFonts w:cs="Times New Roman"/>
                <w:sz w:val="20"/>
                <w:szCs w:val="20"/>
              </w:rPr>
            </w:pPr>
            <w:del w:id="9476" w:author="Camilo Andrés Díaz Gómez" w:date="2023-03-22T16:08:00Z">
              <w:r w:rsidRPr="002B569F" w:rsidDel="00776339">
                <w:rPr>
                  <w:rFonts w:cs="Times New Roman"/>
                  <w:sz w:val="22"/>
                  <w:rPrChange w:id="9477"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9478" w:author="Camilo Andrés Díaz Gómez" w:date="2023-03-22T16:08:00Z"/>
                <w:rFonts w:cs="Times New Roman"/>
                <w:sz w:val="20"/>
                <w:szCs w:val="20"/>
              </w:rPr>
            </w:pPr>
            <w:del w:id="9479" w:author="Camilo Andrés Díaz Gómez" w:date="2023-03-22T16:06:00Z">
              <w:r w:rsidRPr="002B569F" w:rsidDel="0066355F">
                <w:rPr>
                  <w:rFonts w:cs="Times New Roman"/>
                  <w:sz w:val="20"/>
                  <w:szCs w:val="20"/>
                  <w:rPrChange w:id="9480"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9481" w:author="Camilo Andrés Díaz Gómez" w:date="2023-03-22T16:08:00Z"/>
                <w:rFonts w:cs="Times New Roman"/>
                <w:sz w:val="20"/>
                <w:szCs w:val="20"/>
              </w:rPr>
            </w:pPr>
            <w:del w:id="9482" w:author="Camilo Andrés Díaz Gómez" w:date="2023-03-22T16:07:00Z">
              <w:r w:rsidRPr="002B569F" w:rsidDel="0052638D">
                <w:rPr>
                  <w:rFonts w:cs="Times New Roman"/>
                  <w:sz w:val="20"/>
                  <w:szCs w:val="20"/>
                  <w:rPrChange w:id="9483"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9484" w:author="Camilo Andrés Díaz Gómez" w:date="2023-03-22T16:08:00Z"/>
                <w:rFonts w:cs="Times New Roman"/>
                <w:sz w:val="20"/>
                <w:szCs w:val="20"/>
              </w:rPr>
            </w:pPr>
            <w:del w:id="9485" w:author="Camilo Andrés Díaz Gómez" w:date="2023-03-22T16:07:00Z">
              <w:r w:rsidRPr="002B569F" w:rsidDel="00AC0D41">
                <w:rPr>
                  <w:rFonts w:cs="Times New Roman"/>
                  <w:sz w:val="20"/>
                  <w:szCs w:val="20"/>
                  <w:rPrChange w:id="9486"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9487" w:author="Camilo Andrés Díaz Gómez" w:date="2023-03-22T16:08:00Z"/>
                <w:rFonts w:cs="Times New Roman"/>
                <w:sz w:val="20"/>
                <w:szCs w:val="20"/>
              </w:rPr>
            </w:pPr>
            <w:del w:id="9488" w:author="Camilo Andrés Díaz Gómez" w:date="2023-03-22T16:08:00Z">
              <w:r w:rsidRPr="002B569F" w:rsidDel="00D41E19">
                <w:rPr>
                  <w:rFonts w:cs="Times New Roman"/>
                  <w:sz w:val="20"/>
                  <w:szCs w:val="20"/>
                  <w:rPrChange w:id="9489"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9490" w:author="Camilo Andrés Díaz Gómez" w:date="2023-03-22T16:08:00Z"/>
                <w:rFonts w:cs="Times New Roman"/>
                <w:sz w:val="20"/>
                <w:szCs w:val="20"/>
                <w:rPrChange w:id="9491" w:author="Camilo Andrés Díaz Gómez" w:date="2023-03-28T17:42:00Z">
                  <w:rPr>
                    <w:del w:id="9492"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9493" w:author="Camilo Andrés Díaz Gómez" w:date="2023-03-22T16:08:00Z"/>
                <w:rFonts w:cs="Times New Roman"/>
                <w:sz w:val="20"/>
                <w:szCs w:val="20"/>
                <w:rPrChange w:id="9494" w:author="Camilo Andrés Díaz Gómez" w:date="2023-03-28T17:42:00Z">
                  <w:rPr>
                    <w:del w:id="9495"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9496" w:author="Camilo Andrés Díaz Gómez" w:date="2023-03-22T16:08:00Z"/>
                <w:rFonts w:cs="Times New Roman"/>
                <w:sz w:val="20"/>
                <w:szCs w:val="20"/>
                <w:rPrChange w:id="9497" w:author="Camilo Andrés Díaz Gómez" w:date="2023-03-28T17:42:00Z">
                  <w:rPr>
                    <w:del w:id="9498"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9499" w:author="Camilo Andrés Díaz Gómez" w:date="2023-03-22T16:08:00Z"/>
                <w:rFonts w:cs="Times New Roman"/>
                <w:sz w:val="20"/>
                <w:szCs w:val="20"/>
                <w:rPrChange w:id="9500" w:author="Camilo Andrés Díaz Gómez" w:date="2023-03-28T17:42:00Z">
                  <w:rPr>
                    <w:del w:id="9501"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9502" w:author="Camilo Andrés Díaz Gómez" w:date="2023-03-22T16:08:00Z"/>
        </w:trPr>
        <w:tc>
          <w:tcPr>
            <w:tcW w:w="530" w:type="dxa"/>
            <w:vAlign w:val="bottom"/>
          </w:tcPr>
          <w:p w14:paraId="2BAB57E9" w14:textId="734C42D2" w:rsidR="00776339" w:rsidRPr="002B569F" w:rsidDel="00776339" w:rsidRDefault="00776339">
            <w:pPr>
              <w:rPr>
                <w:del w:id="9503" w:author="Camilo Andrés Díaz Gómez" w:date="2023-03-22T16:08:00Z"/>
                <w:rFonts w:cs="Times New Roman"/>
                <w:sz w:val="20"/>
                <w:szCs w:val="20"/>
              </w:rPr>
            </w:pPr>
            <w:del w:id="9504" w:author="Camilo Andrés Díaz Gómez" w:date="2023-03-22T16:08:00Z">
              <w:r w:rsidRPr="002B569F" w:rsidDel="00776339">
                <w:rPr>
                  <w:rFonts w:cs="Times New Roman"/>
                  <w:sz w:val="22"/>
                  <w:rPrChange w:id="9505"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9506" w:author="Camilo Andrés Díaz Gómez" w:date="2023-03-22T16:08:00Z"/>
                <w:rFonts w:cs="Times New Roman"/>
                <w:sz w:val="20"/>
                <w:szCs w:val="20"/>
              </w:rPr>
            </w:pPr>
            <w:del w:id="9507" w:author="Camilo Andrés Díaz Gómez" w:date="2023-03-22T16:06:00Z">
              <w:r w:rsidRPr="002B569F" w:rsidDel="0066355F">
                <w:rPr>
                  <w:rFonts w:cs="Times New Roman"/>
                  <w:sz w:val="20"/>
                  <w:szCs w:val="20"/>
                  <w:rPrChange w:id="9508"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9509" w:author="Camilo Andrés Díaz Gómez" w:date="2023-03-22T16:08:00Z"/>
                <w:rFonts w:cs="Times New Roman"/>
                <w:sz w:val="20"/>
                <w:szCs w:val="20"/>
              </w:rPr>
            </w:pPr>
            <w:del w:id="9510" w:author="Camilo Andrés Díaz Gómez" w:date="2023-03-22T16:07:00Z">
              <w:r w:rsidRPr="002B569F" w:rsidDel="0052638D">
                <w:rPr>
                  <w:rFonts w:cs="Times New Roman"/>
                  <w:sz w:val="20"/>
                  <w:szCs w:val="20"/>
                  <w:rPrChange w:id="9511"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9512" w:author="Camilo Andrés Díaz Gómez" w:date="2023-03-22T16:08:00Z"/>
                <w:rFonts w:cs="Times New Roman"/>
                <w:sz w:val="20"/>
                <w:szCs w:val="20"/>
              </w:rPr>
            </w:pPr>
            <w:del w:id="9513" w:author="Camilo Andrés Díaz Gómez" w:date="2023-03-22T16:07:00Z">
              <w:r w:rsidRPr="002B569F" w:rsidDel="00AC0D41">
                <w:rPr>
                  <w:rFonts w:cs="Times New Roman"/>
                  <w:sz w:val="20"/>
                  <w:szCs w:val="20"/>
                  <w:rPrChange w:id="9514"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9515" w:author="Camilo Andrés Díaz Gómez" w:date="2023-03-22T16:08:00Z"/>
                <w:rFonts w:cs="Times New Roman"/>
                <w:sz w:val="20"/>
                <w:szCs w:val="20"/>
              </w:rPr>
            </w:pPr>
            <w:del w:id="9516" w:author="Camilo Andrés Díaz Gómez" w:date="2023-03-22T16:08:00Z">
              <w:r w:rsidRPr="002B569F" w:rsidDel="00D41E19">
                <w:rPr>
                  <w:rFonts w:cs="Times New Roman"/>
                  <w:sz w:val="20"/>
                  <w:szCs w:val="20"/>
                  <w:rPrChange w:id="9517"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9518" w:author="Camilo Andrés Díaz Gómez" w:date="2023-03-22T16:08:00Z"/>
                <w:rFonts w:cs="Times New Roman"/>
                <w:sz w:val="20"/>
                <w:szCs w:val="20"/>
                <w:rPrChange w:id="9519" w:author="Camilo Andrés Díaz Gómez" w:date="2023-03-28T17:42:00Z">
                  <w:rPr>
                    <w:del w:id="9520"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9521" w:author="Camilo Andrés Díaz Gómez" w:date="2023-03-22T16:08:00Z"/>
                <w:rFonts w:cs="Times New Roman"/>
                <w:sz w:val="20"/>
                <w:szCs w:val="20"/>
                <w:rPrChange w:id="9522" w:author="Camilo Andrés Díaz Gómez" w:date="2023-03-28T17:42:00Z">
                  <w:rPr>
                    <w:del w:id="9523"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9524" w:author="Camilo Andrés Díaz Gómez" w:date="2023-03-22T16:08:00Z"/>
                <w:rFonts w:cs="Times New Roman"/>
                <w:sz w:val="20"/>
                <w:szCs w:val="20"/>
                <w:rPrChange w:id="9525" w:author="Camilo Andrés Díaz Gómez" w:date="2023-03-28T17:42:00Z">
                  <w:rPr>
                    <w:del w:id="9526"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9527" w:author="Camilo Andrés Díaz Gómez" w:date="2023-03-22T16:08:00Z"/>
                <w:rFonts w:cs="Times New Roman"/>
                <w:sz w:val="20"/>
                <w:szCs w:val="20"/>
                <w:rPrChange w:id="9528" w:author="Camilo Andrés Díaz Gómez" w:date="2023-03-28T17:42:00Z">
                  <w:rPr>
                    <w:del w:id="9529"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9530" w:author="Camilo Andrés Díaz Gómez" w:date="2023-03-22T16:08:00Z"/>
        </w:trPr>
        <w:tc>
          <w:tcPr>
            <w:tcW w:w="530" w:type="dxa"/>
            <w:vAlign w:val="bottom"/>
          </w:tcPr>
          <w:p w14:paraId="0F6005E1" w14:textId="205213FF" w:rsidR="00776339" w:rsidRPr="002B569F" w:rsidDel="00776339" w:rsidRDefault="00776339">
            <w:pPr>
              <w:rPr>
                <w:del w:id="9531" w:author="Camilo Andrés Díaz Gómez" w:date="2023-03-22T16:08:00Z"/>
                <w:rFonts w:cs="Times New Roman"/>
                <w:sz w:val="20"/>
                <w:szCs w:val="20"/>
              </w:rPr>
            </w:pPr>
            <w:del w:id="9532" w:author="Camilo Andrés Díaz Gómez" w:date="2023-03-22T16:08:00Z">
              <w:r w:rsidRPr="002B569F" w:rsidDel="00776339">
                <w:rPr>
                  <w:rFonts w:cs="Times New Roman"/>
                  <w:sz w:val="22"/>
                  <w:rPrChange w:id="9533"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9534" w:author="Camilo Andrés Díaz Gómez" w:date="2023-03-22T16:08:00Z"/>
                <w:rFonts w:cs="Times New Roman"/>
                <w:sz w:val="20"/>
                <w:szCs w:val="20"/>
              </w:rPr>
            </w:pPr>
            <w:del w:id="9535" w:author="Camilo Andrés Díaz Gómez" w:date="2023-03-22T16:06:00Z">
              <w:r w:rsidRPr="002B569F" w:rsidDel="0066355F">
                <w:rPr>
                  <w:rFonts w:cs="Times New Roman"/>
                  <w:sz w:val="20"/>
                  <w:szCs w:val="20"/>
                  <w:rPrChange w:id="9536"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9537" w:author="Camilo Andrés Díaz Gómez" w:date="2023-03-22T16:08:00Z"/>
                <w:rFonts w:cs="Times New Roman"/>
                <w:sz w:val="20"/>
                <w:szCs w:val="20"/>
              </w:rPr>
            </w:pPr>
            <w:del w:id="9538" w:author="Camilo Andrés Díaz Gómez" w:date="2023-03-22T16:07:00Z">
              <w:r w:rsidRPr="002B569F" w:rsidDel="0052638D">
                <w:rPr>
                  <w:rFonts w:cs="Times New Roman"/>
                  <w:sz w:val="20"/>
                  <w:szCs w:val="20"/>
                  <w:rPrChange w:id="9539"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9540" w:author="Camilo Andrés Díaz Gómez" w:date="2023-03-22T16:08:00Z"/>
                <w:rFonts w:cs="Times New Roman"/>
                <w:sz w:val="20"/>
                <w:szCs w:val="20"/>
              </w:rPr>
            </w:pPr>
            <w:del w:id="9541" w:author="Camilo Andrés Díaz Gómez" w:date="2023-03-22T16:07:00Z">
              <w:r w:rsidRPr="002B569F" w:rsidDel="00AC0D41">
                <w:rPr>
                  <w:rFonts w:cs="Times New Roman"/>
                  <w:sz w:val="20"/>
                  <w:szCs w:val="20"/>
                  <w:rPrChange w:id="9542"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9543" w:author="Camilo Andrés Díaz Gómez" w:date="2023-03-22T16:08:00Z"/>
                <w:rFonts w:cs="Times New Roman"/>
                <w:sz w:val="20"/>
                <w:szCs w:val="20"/>
              </w:rPr>
            </w:pPr>
            <w:del w:id="9544" w:author="Camilo Andrés Díaz Gómez" w:date="2023-03-22T16:08:00Z">
              <w:r w:rsidRPr="002B569F" w:rsidDel="00D41E19">
                <w:rPr>
                  <w:rFonts w:cs="Times New Roman"/>
                  <w:sz w:val="20"/>
                  <w:szCs w:val="20"/>
                  <w:rPrChange w:id="9545"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9546" w:author="Camilo Andrés Díaz Gómez" w:date="2023-03-22T16:08:00Z"/>
                <w:rFonts w:cs="Times New Roman"/>
                <w:sz w:val="20"/>
                <w:szCs w:val="20"/>
                <w:rPrChange w:id="9547" w:author="Camilo Andrés Díaz Gómez" w:date="2023-03-28T17:42:00Z">
                  <w:rPr>
                    <w:del w:id="9548"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9549" w:author="Camilo Andrés Díaz Gómez" w:date="2023-03-22T16:08:00Z"/>
                <w:rFonts w:cs="Times New Roman"/>
                <w:sz w:val="20"/>
                <w:szCs w:val="20"/>
                <w:rPrChange w:id="9550" w:author="Camilo Andrés Díaz Gómez" w:date="2023-03-28T17:42:00Z">
                  <w:rPr>
                    <w:del w:id="9551"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9552" w:author="Camilo Andrés Díaz Gómez" w:date="2023-03-22T16:08:00Z"/>
                <w:rFonts w:cs="Times New Roman"/>
                <w:sz w:val="20"/>
                <w:szCs w:val="20"/>
                <w:rPrChange w:id="9553" w:author="Camilo Andrés Díaz Gómez" w:date="2023-03-28T17:42:00Z">
                  <w:rPr>
                    <w:del w:id="9554"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9555" w:author="Camilo Andrés Díaz Gómez" w:date="2023-03-22T16:08:00Z"/>
                <w:rFonts w:cs="Times New Roman"/>
                <w:sz w:val="20"/>
                <w:szCs w:val="20"/>
                <w:rPrChange w:id="9556" w:author="Camilo Andrés Díaz Gómez" w:date="2023-03-28T17:42:00Z">
                  <w:rPr>
                    <w:del w:id="9557"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9558" w:author="Camilo Andrés Díaz Gómez" w:date="2023-03-22T16:08:00Z"/>
        </w:trPr>
        <w:tc>
          <w:tcPr>
            <w:tcW w:w="530" w:type="dxa"/>
            <w:vAlign w:val="bottom"/>
          </w:tcPr>
          <w:p w14:paraId="3AF571B7" w14:textId="2FC15508" w:rsidR="00776339" w:rsidRPr="002B569F" w:rsidDel="00776339" w:rsidRDefault="00776339">
            <w:pPr>
              <w:rPr>
                <w:del w:id="9559" w:author="Camilo Andrés Díaz Gómez" w:date="2023-03-22T16:08:00Z"/>
                <w:rFonts w:cs="Times New Roman"/>
                <w:sz w:val="20"/>
                <w:szCs w:val="20"/>
              </w:rPr>
            </w:pPr>
            <w:del w:id="9560" w:author="Camilo Andrés Díaz Gómez" w:date="2023-03-22T16:08:00Z">
              <w:r w:rsidRPr="002B569F" w:rsidDel="00776339">
                <w:rPr>
                  <w:rFonts w:cs="Times New Roman"/>
                  <w:sz w:val="22"/>
                  <w:rPrChange w:id="9561"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9562" w:author="Camilo Andrés Díaz Gómez" w:date="2023-03-22T16:08:00Z"/>
                <w:rFonts w:cs="Times New Roman"/>
                <w:sz w:val="20"/>
                <w:szCs w:val="20"/>
              </w:rPr>
            </w:pPr>
            <w:del w:id="9563" w:author="Camilo Andrés Díaz Gómez" w:date="2023-03-22T16:06:00Z">
              <w:r w:rsidRPr="002B569F" w:rsidDel="0066355F">
                <w:rPr>
                  <w:rFonts w:cs="Times New Roman"/>
                  <w:sz w:val="20"/>
                  <w:szCs w:val="20"/>
                  <w:rPrChange w:id="9564"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9565" w:author="Camilo Andrés Díaz Gómez" w:date="2023-03-22T16:08:00Z"/>
                <w:rFonts w:cs="Times New Roman"/>
                <w:sz w:val="20"/>
                <w:szCs w:val="20"/>
              </w:rPr>
            </w:pPr>
            <w:del w:id="9566" w:author="Camilo Andrés Díaz Gómez" w:date="2023-03-22T16:07:00Z">
              <w:r w:rsidRPr="002B569F" w:rsidDel="0052638D">
                <w:rPr>
                  <w:rFonts w:cs="Times New Roman"/>
                  <w:sz w:val="20"/>
                  <w:szCs w:val="20"/>
                  <w:rPrChange w:id="9567"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9568" w:author="Camilo Andrés Díaz Gómez" w:date="2023-03-22T16:08:00Z"/>
                <w:rFonts w:cs="Times New Roman"/>
                <w:sz w:val="20"/>
                <w:szCs w:val="20"/>
              </w:rPr>
            </w:pPr>
            <w:del w:id="9569" w:author="Camilo Andrés Díaz Gómez" w:date="2023-03-22T16:07:00Z">
              <w:r w:rsidRPr="002B569F" w:rsidDel="00AC0D41">
                <w:rPr>
                  <w:rFonts w:cs="Times New Roman"/>
                  <w:sz w:val="20"/>
                  <w:szCs w:val="20"/>
                  <w:rPrChange w:id="9570"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9571" w:author="Camilo Andrés Díaz Gómez" w:date="2023-03-22T16:08:00Z"/>
                <w:rFonts w:cs="Times New Roman"/>
                <w:sz w:val="20"/>
                <w:szCs w:val="20"/>
              </w:rPr>
            </w:pPr>
            <w:del w:id="9572" w:author="Camilo Andrés Díaz Gómez" w:date="2023-03-22T16:08:00Z">
              <w:r w:rsidRPr="002B569F" w:rsidDel="00D41E19">
                <w:rPr>
                  <w:rFonts w:cs="Times New Roman"/>
                  <w:sz w:val="20"/>
                  <w:szCs w:val="20"/>
                  <w:rPrChange w:id="9573"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9574" w:author="Camilo Andrés Díaz Gómez" w:date="2023-03-22T16:08:00Z"/>
                <w:rFonts w:cs="Times New Roman"/>
                <w:sz w:val="20"/>
                <w:szCs w:val="20"/>
                <w:rPrChange w:id="9575" w:author="Camilo Andrés Díaz Gómez" w:date="2023-03-28T17:42:00Z">
                  <w:rPr>
                    <w:del w:id="9576"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9577" w:author="Camilo Andrés Díaz Gómez" w:date="2023-03-22T16:08:00Z"/>
                <w:rFonts w:cs="Times New Roman"/>
                <w:sz w:val="20"/>
                <w:szCs w:val="20"/>
                <w:rPrChange w:id="9578" w:author="Camilo Andrés Díaz Gómez" w:date="2023-03-28T17:42:00Z">
                  <w:rPr>
                    <w:del w:id="9579"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9580" w:author="Camilo Andrés Díaz Gómez" w:date="2023-03-22T16:08:00Z"/>
                <w:rFonts w:cs="Times New Roman"/>
                <w:sz w:val="20"/>
                <w:szCs w:val="20"/>
                <w:rPrChange w:id="9581" w:author="Camilo Andrés Díaz Gómez" w:date="2023-03-28T17:42:00Z">
                  <w:rPr>
                    <w:del w:id="9582"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9583" w:author="Camilo Andrés Díaz Gómez" w:date="2023-03-22T16:08:00Z"/>
                <w:rFonts w:cs="Times New Roman"/>
                <w:sz w:val="20"/>
                <w:szCs w:val="20"/>
                <w:rPrChange w:id="9584" w:author="Camilo Andrés Díaz Gómez" w:date="2023-03-28T17:42:00Z">
                  <w:rPr>
                    <w:del w:id="9585"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9586" w:author="Camilo Andrés Díaz Gómez" w:date="2023-03-22T16:08:00Z"/>
        </w:trPr>
        <w:tc>
          <w:tcPr>
            <w:tcW w:w="530" w:type="dxa"/>
            <w:vAlign w:val="bottom"/>
          </w:tcPr>
          <w:p w14:paraId="3ABD049B" w14:textId="5BD71F8F" w:rsidR="00776339" w:rsidRPr="002B569F" w:rsidDel="00776339" w:rsidRDefault="00776339">
            <w:pPr>
              <w:rPr>
                <w:del w:id="9587" w:author="Camilo Andrés Díaz Gómez" w:date="2023-03-22T16:08:00Z"/>
                <w:rFonts w:cs="Times New Roman"/>
                <w:sz w:val="20"/>
                <w:szCs w:val="20"/>
              </w:rPr>
            </w:pPr>
            <w:del w:id="9588" w:author="Camilo Andrés Díaz Gómez" w:date="2023-03-22T16:08:00Z">
              <w:r w:rsidRPr="002B569F" w:rsidDel="00776339">
                <w:rPr>
                  <w:rFonts w:cs="Times New Roman"/>
                  <w:sz w:val="22"/>
                  <w:rPrChange w:id="9589"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9590" w:author="Camilo Andrés Díaz Gómez" w:date="2023-03-22T16:08:00Z"/>
                <w:rFonts w:cs="Times New Roman"/>
                <w:sz w:val="20"/>
                <w:szCs w:val="20"/>
              </w:rPr>
            </w:pPr>
            <w:del w:id="9591" w:author="Camilo Andrés Díaz Gómez" w:date="2023-03-22T16:06:00Z">
              <w:r w:rsidRPr="002B569F" w:rsidDel="0066355F">
                <w:rPr>
                  <w:rFonts w:cs="Times New Roman"/>
                  <w:sz w:val="20"/>
                  <w:szCs w:val="20"/>
                  <w:rPrChange w:id="9592"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9593" w:author="Camilo Andrés Díaz Gómez" w:date="2023-03-22T16:08:00Z"/>
                <w:rFonts w:cs="Times New Roman"/>
                <w:sz w:val="20"/>
                <w:szCs w:val="20"/>
              </w:rPr>
            </w:pPr>
            <w:del w:id="9594" w:author="Camilo Andrés Díaz Gómez" w:date="2023-03-22T16:07:00Z">
              <w:r w:rsidRPr="002B569F" w:rsidDel="0052638D">
                <w:rPr>
                  <w:rFonts w:cs="Times New Roman"/>
                  <w:sz w:val="20"/>
                  <w:szCs w:val="20"/>
                  <w:rPrChange w:id="9595"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9596" w:author="Camilo Andrés Díaz Gómez" w:date="2023-03-22T16:08:00Z"/>
                <w:rFonts w:cs="Times New Roman"/>
                <w:sz w:val="20"/>
                <w:szCs w:val="20"/>
              </w:rPr>
            </w:pPr>
            <w:del w:id="9597" w:author="Camilo Andrés Díaz Gómez" w:date="2023-03-22T16:07:00Z">
              <w:r w:rsidRPr="002B569F" w:rsidDel="00AC0D41">
                <w:rPr>
                  <w:rFonts w:cs="Times New Roman"/>
                  <w:sz w:val="20"/>
                  <w:szCs w:val="20"/>
                  <w:rPrChange w:id="9598"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9599" w:author="Camilo Andrés Díaz Gómez" w:date="2023-03-22T16:08:00Z"/>
                <w:rFonts w:cs="Times New Roman"/>
                <w:sz w:val="20"/>
                <w:szCs w:val="20"/>
              </w:rPr>
            </w:pPr>
            <w:del w:id="9600" w:author="Camilo Andrés Díaz Gómez" w:date="2023-03-22T16:08:00Z">
              <w:r w:rsidRPr="002B569F" w:rsidDel="00D41E19">
                <w:rPr>
                  <w:rFonts w:cs="Times New Roman"/>
                  <w:sz w:val="20"/>
                  <w:szCs w:val="20"/>
                  <w:rPrChange w:id="9601"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9602" w:author="Camilo Andrés Díaz Gómez" w:date="2023-03-22T16:08:00Z"/>
                <w:rFonts w:cs="Times New Roman"/>
                <w:sz w:val="20"/>
                <w:szCs w:val="20"/>
                <w:rPrChange w:id="9603" w:author="Camilo Andrés Díaz Gómez" w:date="2023-03-28T17:42:00Z">
                  <w:rPr>
                    <w:del w:id="9604"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9605" w:author="Camilo Andrés Díaz Gómez" w:date="2023-03-22T16:08:00Z"/>
                <w:rFonts w:cs="Times New Roman"/>
                <w:sz w:val="20"/>
                <w:szCs w:val="20"/>
                <w:rPrChange w:id="9606" w:author="Camilo Andrés Díaz Gómez" w:date="2023-03-28T17:42:00Z">
                  <w:rPr>
                    <w:del w:id="9607"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9608" w:author="Camilo Andrés Díaz Gómez" w:date="2023-03-22T16:08:00Z"/>
                <w:rFonts w:cs="Times New Roman"/>
                <w:sz w:val="20"/>
                <w:szCs w:val="20"/>
                <w:rPrChange w:id="9609" w:author="Camilo Andrés Díaz Gómez" w:date="2023-03-28T17:42:00Z">
                  <w:rPr>
                    <w:del w:id="9610"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9611" w:author="Camilo Andrés Díaz Gómez" w:date="2023-03-22T16:08:00Z"/>
                <w:rFonts w:cs="Times New Roman"/>
                <w:sz w:val="20"/>
                <w:szCs w:val="20"/>
                <w:rPrChange w:id="9612" w:author="Camilo Andrés Díaz Gómez" w:date="2023-03-28T17:42:00Z">
                  <w:rPr>
                    <w:del w:id="9613"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9614" w:author="Camilo Andrés Díaz Gómez" w:date="2023-03-22T16:08:00Z"/>
        </w:trPr>
        <w:tc>
          <w:tcPr>
            <w:tcW w:w="530" w:type="dxa"/>
            <w:vAlign w:val="bottom"/>
          </w:tcPr>
          <w:p w14:paraId="2486F49F" w14:textId="53D4752B" w:rsidR="00776339" w:rsidRPr="002B569F" w:rsidDel="00776339" w:rsidRDefault="00776339">
            <w:pPr>
              <w:rPr>
                <w:del w:id="9615" w:author="Camilo Andrés Díaz Gómez" w:date="2023-03-22T16:08:00Z"/>
                <w:rFonts w:cs="Times New Roman"/>
                <w:sz w:val="20"/>
                <w:szCs w:val="20"/>
              </w:rPr>
            </w:pPr>
            <w:del w:id="9616" w:author="Camilo Andrés Díaz Gómez" w:date="2023-03-22T16:08:00Z">
              <w:r w:rsidRPr="002B569F" w:rsidDel="00776339">
                <w:rPr>
                  <w:rFonts w:cs="Times New Roman"/>
                  <w:sz w:val="22"/>
                  <w:rPrChange w:id="9617"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9618" w:author="Camilo Andrés Díaz Gómez" w:date="2023-03-22T16:08:00Z"/>
                <w:rFonts w:cs="Times New Roman"/>
                <w:sz w:val="20"/>
                <w:szCs w:val="20"/>
              </w:rPr>
            </w:pPr>
            <w:del w:id="9619" w:author="Camilo Andrés Díaz Gómez" w:date="2023-03-22T16:06:00Z">
              <w:r w:rsidRPr="002B569F" w:rsidDel="0066355F">
                <w:rPr>
                  <w:rFonts w:cs="Times New Roman"/>
                  <w:sz w:val="20"/>
                  <w:szCs w:val="20"/>
                  <w:rPrChange w:id="9620"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9621" w:author="Camilo Andrés Díaz Gómez" w:date="2023-03-22T16:08:00Z"/>
                <w:rFonts w:cs="Times New Roman"/>
                <w:sz w:val="20"/>
                <w:szCs w:val="20"/>
              </w:rPr>
            </w:pPr>
            <w:del w:id="9622" w:author="Camilo Andrés Díaz Gómez" w:date="2023-03-22T16:07:00Z">
              <w:r w:rsidRPr="002B569F" w:rsidDel="0052638D">
                <w:rPr>
                  <w:rFonts w:cs="Times New Roman"/>
                  <w:sz w:val="20"/>
                  <w:szCs w:val="20"/>
                  <w:rPrChange w:id="9623"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9624" w:author="Camilo Andrés Díaz Gómez" w:date="2023-03-22T16:08:00Z"/>
                <w:rFonts w:cs="Times New Roman"/>
                <w:sz w:val="20"/>
                <w:szCs w:val="20"/>
              </w:rPr>
            </w:pPr>
            <w:del w:id="9625" w:author="Camilo Andrés Díaz Gómez" w:date="2023-03-22T16:07:00Z">
              <w:r w:rsidRPr="002B569F" w:rsidDel="00AC0D41">
                <w:rPr>
                  <w:rFonts w:cs="Times New Roman"/>
                  <w:sz w:val="20"/>
                  <w:szCs w:val="20"/>
                  <w:rPrChange w:id="9626"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9627" w:author="Camilo Andrés Díaz Gómez" w:date="2023-03-22T16:08:00Z"/>
                <w:rFonts w:cs="Times New Roman"/>
                <w:sz w:val="20"/>
                <w:szCs w:val="20"/>
              </w:rPr>
            </w:pPr>
            <w:del w:id="9628" w:author="Camilo Andrés Díaz Gómez" w:date="2023-03-22T16:08:00Z">
              <w:r w:rsidRPr="002B569F" w:rsidDel="00D41E19">
                <w:rPr>
                  <w:rFonts w:cs="Times New Roman"/>
                  <w:sz w:val="20"/>
                  <w:szCs w:val="20"/>
                  <w:rPrChange w:id="9629"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9630" w:author="Camilo Andrés Díaz Gómez" w:date="2023-03-22T16:08:00Z"/>
                <w:rFonts w:cs="Times New Roman"/>
                <w:sz w:val="20"/>
                <w:szCs w:val="20"/>
                <w:rPrChange w:id="9631" w:author="Camilo Andrés Díaz Gómez" w:date="2023-03-28T17:42:00Z">
                  <w:rPr>
                    <w:del w:id="9632"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9633" w:author="Camilo Andrés Díaz Gómez" w:date="2023-03-22T16:08:00Z"/>
                <w:rFonts w:cs="Times New Roman"/>
                <w:sz w:val="20"/>
                <w:szCs w:val="20"/>
                <w:rPrChange w:id="9634" w:author="Camilo Andrés Díaz Gómez" w:date="2023-03-28T17:42:00Z">
                  <w:rPr>
                    <w:del w:id="9635"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9636" w:author="Camilo Andrés Díaz Gómez" w:date="2023-03-22T16:08:00Z"/>
                <w:rFonts w:cs="Times New Roman"/>
                <w:sz w:val="20"/>
                <w:szCs w:val="20"/>
                <w:rPrChange w:id="9637" w:author="Camilo Andrés Díaz Gómez" w:date="2023-03-28T17:42:00Z">
                  <w:rPr>
                    <w:del w:id="9638"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9639" w:author="Camilo Andrés Díaz Gómez" w:date="2023-03-22T16:08:00Z"/>
                <w:rFonts w:cs="Times New Roman"/>
                <w:sz w:val="20"/>
                <w:szCs w:val="20"/>
                <w:rPrChange w:id="9640" w:author="Camilo Andrés Díaz Gómez" w:date="2023-03-28T17:42:00Z">
                  <w:rPr>
                    <w:del w:id="9641"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9642" w:author="Camilo Andrés Díaz Gómez" w:date="2023-03-22T16:08:00Z"/>
        </w:trPr>
        <w:tc>
          <w:tcPr>
            <w:tcW w:w="530" w:type="dxa"/>
            <w:vAlign w:val="bottom"/>
          </w:tcPr>
          <w:p w14:paraId="4EAC7DAB" w14:textId="15D7B71D" w:rsidR="00776339" w:rsidRPr="002B569F" w:rsidDel="00776339" w:rsidRDefault="00776339">
            <w:pPr>
              <w:rPr>
                <w:del w:id="9643" w:author="Camilo Andrés Díaz Gómez" w:date="2023-03-22T16:08:00Z"/>
                <w:rFonts w:cs="Times New Roman"/>
                <w:sz w:val="20"/>
                <w:szCs w:val="20"/>
              </w:rPr>
            </w:pPr>
            <w:del w:id="9644" w:author="Camilo Andrés Díaz Gómez" w:date="2023-03-22T16:08:00Z">
              <w:r w:rsidRPr="002B569F" w:rsidDel="00776339">
                <w:rPr>
                  <w:rFonts w:cs="Times New Roman"/>
                  <w:sz w:val="22"/>
                  <w:rPrChange w:id="9645"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9646" w:author="Camilo Andrés Díaz Gómez" w:date="2023-03-22T16:08:00Z"/>
                <w:rFonts w:cs="Times New Roman"/>
                <w:sz w:val="20"/>
                <w:szCs w:val="20"/>
              </w:rPr>
            </w:pPr>
            <w:del w:id="9647" w:author="Camilo Andrés Díaz Gómez" w:date="2023-03-22T16:06:00Z">
              <w:r w:rsidRPr="002B569F" w:rsidDel="0066355F">
                <w:rPr>
                  <w:rFonts w:cs="Times New Roman"/>
                  <w:sz w:val="20"/>
                  <w:szCs w:val="20"/>
                  <w:rPrChange w:id="9648"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9649" w:author="Camilo Andrés Díaz Gómez" w:date="2023-03-22T16:08:00Z"/>
                <w:rFonts w:cs="Times New Roman"/>
                <w:sz w:val="20"/>
                <w:szCs w:val="20"/>
              </w:rPr>
            </w:pPr>
            <w:del w:id="9650" w:author="Camilo Andrés Díaz Gómez" w:date="2023-03-22T16:07:00Z">
              <w:r w:rsidRPr="002B569F" w:rsidDel="0052638D">
                <w:rPr>
                  <w:rFonts w:cs="Times New Roman"/>
                  <w:sz w:val="20"/>
                  <w:szCs w:val="20"/>
                  <w:rPrChange w:id="9651"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9652" w:author="Camilo Andrés Díaz Gómez" w:date="2023-03-22T16:08:00Z"/>
                <w:rFonts w:cs="Times New Roman"/>
                <w:sz w:val="20"/>
                <w:szCs w:val="20"/>
              </w:rPr>
            </w:pPr>
            <w:del w:id="9653" w:author="Camilo Andrés Díaz Gómez" w:date="2023-03-22T16:07:00Z">
              <w:r w:rsidRPr="002B569F" w:rsidDel="00AC0D41">
                <w:rPr>
                  <w:rFonts w:cs="Times New Roman"/>
                  <w:sz w:val="20"/>
                  <w:szCs w:val="20"/>
                  <w:rPrChange w:id="9654"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9655" w:author="Camilo Andrés Díaz Gómez" w:date="2023-03-22T16:08:00Z"/>
                <w:rFonts w:cs="Times New Roman"/>
                <w:sz w:val="20"/>
                <w:szCs w:val="20"/>
              </w:rPr>
            </w:pPr>
            <w:del w:id="9656" w:author="Camilo Andrés Díaz Gómez" w:date="2023-03-22T16:08:00Z">
              <w:r w:rsidRPr="002B569F" w:rsidDel="00D41E19">
                <w:rPr>
                  <w:rFonts w:cs="Times New Roman"/>
                  <w:sz w:val="20"/>
                  <w:szCs w:val="20"/>
                  <w:rPrChange w:id="9657"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9658" w:author="Camilo Andrés Díaz Gómez" w:date="2023-03-22T16:08:00Z"/>
                <w:rFonts w:cs="Times New Roman"/>
                <w:sz w:val="20"/>
                <w:szCs w:val="20"/>
                <w:rPrChange w:id="9659" w:author="Camilo Andrés Díaz Gómez" w:date="2023-03-28T17:42:00Z">
                  <w:rPr>
                    <w:del w:id="9660"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9661" w:author="Camilo Andrés Díaz Gómez" w:date="2023-03-22T16:08:00Z"/>
                <w:rFonts w:cs="Times New Roman"/>
                <w:sz w:val="20"/>
                <w:szCs w:val="20"/>
                <w:rPrChange w:id="9662" w:author="Camilo Andrés Díaz Gómez" w:date="2023-03-28T17:42:00Z">
                  <w:rPr>
                    <w:del w:id="9663"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9664" w:author="Camilo Andrés Díaz Gómez" w:date="2023-03-22T16:08:00Z"/>
                <w:rFonts w:cs="Times New Roman"/>
                <w:sz w:val="20"/>
                <w:szCs w:val="20"/>
                <w:rPrChange w:id="9665" w:author="Camilo Andrés Díaz Gómez" w:date="2023-03-28T17:42:00Z">
                  <w:rPr>
                    <w:del w:id="9666"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9667" w:author="Camilo Andrés Díaz Gómez" w:date="2023-03-22T16:08:00Z"/>
                <w:rFonts w:cs="Times New Roman"/>
                <w:sz w:val="20"/>
                <w:szCs w:val="20"/>
                <w:rPrChange w:id="9668" w:author="Camilo Andrés Díaz Gómez" w:date="2023-03-28T17:42:00Z">
                  <w:rPr>
                    <w:del w:id="9669"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9670" w:author="Camilo Andrés Díaz Gómez" w:date="2023-03-22T16:08:00Z"/>
        </w:trPr>
        <w:tc>
          <w:tcPr>
            <w:tcW w:w="530" w:type="dxa"/>
            <w:vAlign w:val="bottom"/>
          </w:tcPr>
          <w:p w14:paraId="43AC9630" w14:textId="7D34CBB1" w:rsidR="00776339" w:rsidRPr="002B569F" w:rsidDel="00776339" w:rsidRDefault="00776339">
            <w:pPr>
              <w:rPr>
                <w:del w:id="9671" w:author="Camilo Andrés Díaz Gómez" w:date="2023-03-22T16:08:00Z"/>
                <w:rFonts w:cs="Times New Roman"/>
                <w:sz w:val="20"/>
                <w:szCs w:val="20"/>
              </w:rPr>
            </w:pPr>
            <w:del w:id="9672" w:author="Camilo Andrés Díaz Gómez" w:date="2023-03-22T16:08:00Z">
              <w:r w:rsidRPr="002B569F" w:rsidDel="00776339">
                <w:rPr>
                  <w:rFonts w:cs="Times New Roman"/>
                  <w:sz w:val="22"/>
                  <w:rPrChange w:id="9673"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9674" w:author="Camilo Andrés Díaz Gómez" w:date="2023-03-22T16:08:00Z"/>
                <w:rFonts w:cs="Times New Roman"/>
                <w:sz w:val="20"/>
                <w:szCs w:val="20"/>
              </w:rPr>
            </w:pPr>
            <w:del w:id="9675" w:author="Camilo Andrés Díaz Gómez" w:date="2023-03-22T16:06:00Z">
              <w:r w:rsidRPr="002B569F" w:rsidDel="0066355F">
                <w:rPr>
                  <w:rFonts w:cs="Times New Roman"/>
                  <w:sz w:val="20"/>
                  <w:szCs w:val="20"/>
                  <w:rPrChange w:id="9676"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9677" w:author="Camilo Andrés Díaz Gómez" w:date="2023-03-22T16:08:00Z"/>
                <w:rFonts w:cs="Times New Roman"/>
                <w:sz w:val="20"/>
                <w:szCs w:val="20"/>
              </w:rPr>
            </w:pPr>
            <w:del w:id="9678" w:author="Camilo Andrés Díaz Gómez" w:date="2023-03-22T16:07:00Z">
              <w:r w:rsidRPr="002B569F" w:rsidDel="0052638D">
                <w:rPr>
                  <w:rFonts w:cs="Times New Roman"/>
                  <w:sz w:val="20"/>
                  <w:szCs w:val="20"/>
                  <w:rPrChange w:id="9679"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9680" w:author="Camilo Andrés Díaz Gómez" w:date="2023-03-22T16:08:00Z"/>
                <w:rFonts w:cs="Times New Roman"/>
                <w:sz w:val="20"/>
                <w:szCs w:val="20"/>
              </w:rPr>
            </w:pPr>
            <w:del w:id="9681" w:author="Camilo Andrés Díaz Gómez" w:date="2023-03-22T16:07:00Z">
              <w:r w:rsidRPr="002B569F" w:rsidDel="00AC0D41">
                <w:rPr>
                  <w:rFonts w:cs="Times New Roman"/>
                  <w:sz w:val="20"/>
                  <w:szCs w:val="20"/>
                  <w:rPrChange w:id="9682"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9683" w:author="Camilo Andrés Díaz Gómez" w:date="2023-03-22T16:08:00Z"/>
                <w:rFonts w:cs="Times New Roman"/>
                <w:sz w:val="20"/>
                <w:szCs w:val="20"/>
              </w:rPr>
            </w:pPr>
            <w:del w:id="9684" w:author="Camilo Andrés Díaz Gómez" w:date="2023-03-22T16:08:00Z">
              <w:r w:rsidRPr="002B569F" w:rsidDel="00D41E19">
                <w:rPr>
                  <w:rFonts w:cs="Times New Roman"/>
                  <w:sz w:val="20"/>
                  <w:szCs w:val="20"/>
                  <w:rPrChange w:id="9685"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9686" w:author="Camilo Andrés Díaz Gómez" w:date="2023-03-22T16:08:00Z"/>
                <w:rFonts w:cs="Times New Roman"/>
                <w:sz w:val="20"/>
                <w:szCs w:val="20"/>
                <w:rPrChange w:id="9687" w:author="Camilo Andrés Díaz Gómez" w:date="2023-03-28T17:42:00Z">
                  <w:rPr>
                    <w:del w:id="9688"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9689" w:author="Camilo Andrés Díaz Gómez" w:date="2023-03-22T16:08:00Z"/>
                <w:rFonts w:cs="Times New Roman"/>
                <w:sz w:val="20"/>
                <w:szCs w:val="20"/>
                <w:rPrChange w:id="9690" w:author="Camilo Andrés Díaz Gómez" w:date="2023-03-28T17:42:00Z">
                  <w:rPr>
                    <w:del w:id="9691"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9692" w:author="Camilo Andrés Díaz Gómez" w:date="2023-03-22T16:08:00Z"/>
                <w:rFonts w:cs="Times New Roman"/>
                <w:sz w:val="20"/>
                <w:szCs w:val="20"/>
                <w:rPrChange w:id="9693" w:author="Camilo Andrés Díaz Gómez" w:date="2023-03-28T17:42:00Z">
                  <w:rPr>
                    <w:del w:id="9694"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9695" w:author="Camilo Andrés Díaz Gómez" w:date="2023-03-22T16:08:00Z"/>
                <w:rFonts w:cs="Times New Roman"/>
                <w:sz w:val="20"/>
                <w:szCs w:val="20"/>
                <w:rPrChange w:id="9696" w:author="Camilo Andrés Díaz Gómez" w:date="2023-03-28T17:42:00Z">
                  <w:rPr>
                    <w:del w:id="9697"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9698" w:author="Camilo Andrés Díaz Gómez" w:date="2023-03-22T16:08:00Z"/>
        </w:trPr>
        <w:tc>
          <w:tcPr>
            <w:tcW w:w="530" w:type="dxa"/>
            <w:vAlign w:val="bottom"/>
          </w:tcPr>
          <w:p w14:paraId="45D6ABA5" w14:textId="76D8AE2C" w:rsidR="00776339" w:rsidRPr="002B569F" w:rsidDel="00776339" w:rsidRDefault="00776339">
            <w:pPr>
              <w:rPr>
                <w:del w:id="9699" w:author="Camilo Andrés Díaz Gómez" w:date="2023-03-22T16:08:00Z"/>
                <w:rFonts w:cs="Times New Roman"/>
                <w:sz w:val="20"/>
                <w:szCs w:val="20"/>
              </w:rPr>
            </w:pPr>
            <w:del w:id="9700" w:author="Camilo Andrés Díaz Gómez" w:date="2023-03-22T16:08:00Z">
              <w:r w:rsidRPr="002B569F" w:rsidDel="00776339">
                <w:rPr>
                  <w:rFonts w:cs="Times New Roman"/>
                  <w:sz w:val="22"/>
                  <w:rPrChange w:id="9701"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9702" w:author="Camilo Andrés Díaz Gómez" w:date="2023-03-22T16:08:00Z"/>
                <w:rFonts w:cs="Times New Roman"/>
                <w:sz w:val="20"/>
                <w:szCs w:val="20"/>
              </w:rPr>
            </w:pPr>
            <w:del w:id="9703" w:author="Camilo Andrés Díaz Gómez" w:date="2023-03-22T16:06:00Z">
              <w:r w:rsidRPr="002B569F" w:rsidDel="0066355F">
                <w:rPr>
                  <w:rFonts w:cs="Times New Roman"/>
                  <w:sz w:val="20"/>
                  <w:szCs w:val="20"/>
                  <w:rPrChange w:id="9704"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9705" w:author="Camilo Andrés Díaz Gómez" w:date="2023-03-22T16:08:00Z"/>
                <w:rFonts w:cs="Times New Roman"/>
                <w:sz w:val="20"/>
                <w:szCs w:val="20"/>
              </w:rPr>
            </w:pPr>
            <w:del w:id="9706" w:author="Camilo Andrés Díaz Gómez" w:date="2023-03-22T16:07:00Z">
              <w:r w:rsidRPr="002B569F" w:rsidDel="0052638D">
                <w:rPr>
                  <w:rFonts w:cs="Times New Roman"/>
                  <w:sz w:val="20"/>
                  <w:szCs w:val="20"/>
                  <w:rPrChange w:id="9707"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9708" w:author="Camilo Andrés Díaz Gómez" w:date="2023-03-22T16:08:00Z"/>
                <w:rFonts w:cs="Times New Roman"/>
                <w:sz w:val="20"/>
                <w:szCs w:val="20"/>
              </w:rPr>
            </w:pPr>
            <w:del w:id="9709" w:author="Camilo Andrés Díaz Gómez" w:date="2023-03-22T16:07:00Z">
              <w:r w:rsidRPr="002B569F" w:rsidDel="00AC0D41">
                <w:rPr>
                  <w:rFonts w:cs="Times New Roman"/>
                  <w:sz w:val="20"/>
                  <w:szCs w:val="20"/>
                  <w:rPrChange w:id="9710"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9711" w:author="Camilo Andrés Díaz Gómez" w:date="2023-03-22T16:08:00Z"/>
                <w:rFonts w:cs="Times New Roman"/>
                <w:sz w:val="20"/>
                <w:szCs w:val="20"/>
              </w:rPr>
            </w:pPr>
            <w:del w:id="9712" w:author="Camilo Andrés Díaz Gómez" w:date="2023-03-22T16:08:00Z">
              <w:r w:rsidRPr="002B569F" w:rsidDel="00D41E19">
                <w:rPr>
                  <w:rFonts w:cs="Times New Roman"/>
                  <w:sz w:val="20"/>
                  <w:szCs w:val="20"/>
                  <w:rPrChange w:id="9713"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9714" w:author="Camilo Andrés Díaz Gómez" w:date="2023-03-22T16:08:00Z"/>
                <w:rFonts w:cs="Times New Roman"/>
                <w:sz w:val="20"/>
                <w:szCs w:val="20"/>
                <w:rPrChange w:id="9715" w:author="Camilo Andrés Díaz Gómez" w:date="2023-03-28T17:42:00Z">
                  <w:rPr>
                    <w:del w:id="9716"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9717" w:author="Camilo Andrés Díaz Gómez" w:date="2023-03-22T16:08:00Z"/>
                <w:rFonts w:cs="Times New Roman"/>
                <w:sz w:val="20"/>
                <w:szCs w:val="20"/>
                <w:rPrChange w:id="9718" w:author="Camilo Andrés Díaz Gómez" w:date="2023-03-28T17:42:00Z">
                  <w:rPr>
                    <w:del w:id="9719"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9720" w:author="Camilo Andrés Díaz Gómez" w:date="2023-03-22T16:08:00Z"/>
                <w:rFonts w:cs="Times New Roman"/>
                <w:sz w:val="20"/>
                <w:szCs w:val="20"/>
                <w:rPrChange w:id="9721" w:author="Camilo Andrés Díaz Gómez" w:date="2023-03-28T17:42:00Z">
                  <w:rPr>
                    <w:del w:id="9722"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9723" w:author="Camilo Andrés Díaz Gómez" w:date="2023-03-22T16:08:00Z"/>
                <w:rFonts w:cs="Times New Roman"/>
                <w:sz w:val="20"/>
                <w:szCs w:val="20"/>
                <w:rPrChange w:id="9724" w:author="Camilo Andrés Díaz Gómez" w:date="2023-03-28T17:42:00Z">
                  <w:rPr>
                    <w:del w:id="9725"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9726" w:author="Camilo Andrés Díaz Gómez" w:date="2023-03-22T16:08:00Z"/>
        </w:trPr>
        <w:tc>
          <w:tcPr>
            <w:tcW w:w="530" w:type="dxa"/>
            <w:vAlign w:val="bottom"/>
          </w:tcPr>
          <w:p w14:paraId="6AE75138" w14:textId="7EADA4EC" w:rsidR="00776339" w:rsidRPr="002B569F" w:rsidDel="00776339" w:rsidRDefault="00776339">
            <w:pPr>
              <w:rPr>
                <w:del w:id="9727" w:author="Camilo Andrés Díaz Gómez" w:date="2023-03-22T16:08:00Z"/>
                <w:rFonts w:cs="Times New Roman"/>
                <w:sz w:val="20"/>
                <w:szCs w:val="20"/>
              </w:rPr>
            </w:pPr>
            <w:del w:id="9728" w:author="Camilo Andrés Díaz Gómez" w:date="2023-03-22T16:08:00Z">
              <w:r w:rsidRPr="002B569F" w:rsidDel="00776339">
                <w:rPr>
                  <w:rFonts w:cs="Times New Roman"/>
                  <w:sz w:val="22"/>
                  <w:rPrChange w:id="9729"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9730" w:author="Camilo Andrés Díaz Gómez" w:date="2023-03-22T16:08:00Z"/>
                <w:rFonts w:cs="Times New Roman"/>
                <w:sz w:val="20"/>
                <w:szCs w:val="20"/>
              </w:rPr>
            </w:pPr>
            <w:del w:id="9731" w:author="Camilo Andrés Díaz Gómez" w:date="2023-03-22T16:06:00Z">
              <w:r w:rsidRPr="002B569F" w:rsidDel="0066355F">
                <w:rPr>
                  <w:rFonts w:cs="Times New Roman"/>
                  <w:sz w:val="20"/>
                  <w:szCs w:val="20"/>
                  <w:rPrChange w:id="9732"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9733" w:author="Camilo Andrés Díaz Gómez" w:date="2023-03-22T16:08:00Z"/>
                <w:rFonts w:cs="Times New Roman"/>
                <w:sz w:val="20"/>
                <w:szCs w:val="20"/>
              </w:rPr>
            </w:pPr>
            <w:del w:id="9734" w:author="Camilo Andrés Díaz Gómez" w:date="2023-03-22T16:07:00Z">
              <w:r w:rsidRPr="002B569F" w:rsidDel="0052638D">
                <w:rPr>
                  <w:rFonts w:cs="Times New Roman"/>
                  <w:sz w:val="20"/>
                  <w:szCs w:val="20"/>
                  <w:rPrChange w:id="9735"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9736" w:author="Camilo Andrés Díaz Gómez" w:date="2023-03-22T16:08:00Z"/>
                <w:rFonts w:cs="Times New Roman"/>
                <w:sz w:val="20"/>
                <w:szCs w:val="20"/>
              </w:rPr>
            </w:pPr>
            <w:del w:id="9737" w:author="Camilo Andrés Díaz Gómez" w:date="2023-03-22T16:07:00Z">
              <w:r w:rsidRPr="002B569F" w:rsidDel="00AC0D41">
                <w:rPr>
                  <w:rFonts w:cs="Times New Roman"/>
                  <w:sz w:val="20"/>
                  <w:szCs w:val="20"/>
                  <w:rPrChange w:id="9738"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9739" w:author="Camilo Andrés Díaz Gómez" w:date="2023-03-22T16:08:00Z"/>
                <w:rFonts w:cs="Times New Roman"/>
                <w:sz w:val="20"/>
                <w:szCs w:val="20"/>
              </w:rPr>
            </w:pPr>
            <w:del w:id="9740" w:author="Camilo Andrés Díaz Gómez" w:date="2023-03-22T16:08:00Z">
              <w:r w:rsidRPr="002B569F" w:rsidDel="00D41E19">
                <w:rPr>
                  <w:rFonts w:cs="Times New Roman"/>
                  <w:sz w:val="20"/>
                  <w:szCs w:val="20"/>
                  <w:rPrChange w:id="9741"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9742" w:author="Camilo Andrés Díaz Gómez" w:date="2023-03-22T16:08:00Z"/>
                <w:rFonts w:cs="Times New Roman"/>
                <w:sz w:val="20"/>
                <w:szCs w:val="20"/>
                <w:rPrChange w:id="9743" w:author="Camilo Andrés Díaz Gómez" w:date="2023-03-28T17:42:00Z">
                  <w:rPr>
                    <w:del w:id="9744"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9745" w:author="Camilo Andrés Díaz Gómez" w:date="2023-03-22T16:08:00Z"/>
                <w:rFonts w:cs="Times New Roman"/>
                <w:sz w:val="20"/>
                <w:szCs w:val="20"/>
                <w:rPrChange w:id="9746" w:author="Camilo Andrés Díaz Gómez" w:date="2023-03-28T17:42:00Z">
                  <w:rPr>
                    <w:del w:id="9747"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9748" w:author="Camilo Andrés Díaz Gómez" w:date="2023-03-22T16:08:00Z"/>
                <w:rFonts w:cs="Times New Roman"/>
                <w:sz w:val="20"/>
                <w:szCs w:val="20"/>
                <w:rPrChange w:id="9749" w:author="Camilo Andrés Díaz Gómez" w:date="2023-03-28T17:42:00Z">
                  <w:rPr>
                    <w:del w:id="9750"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9751" w:author="Camilo Andrés Díaz Gómez" w:date="2023-03-22T16:08:00Z"/>
                <w:rFonts w:cs="Times New Roman"/>
                <w:sz w:val="20"/>
                <w:szCs w:val="20"/>
                <w:rPrChange w:id="9752" w:author="Camilo Andrés Díaz Gómez" w:date="2023-03-28T17:42:00Z">
                  <w:rPr>
                    <w:del w:id="9753"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9754" w:author="Camilo Andrés Díaz Gómez" w:date="2023-03-22T16:08:00Z"/>
        </w:trPr>
        <w:tc>
          <w:tcPr>
            <w:tcW w:w="530" w:type="dxa"/>
            <w:vAlign w:val="bottom"/>
          </w:tcPr>
          <w:p w14:paraId="47E575E1" w14:textId="2D1553CB" w:rsidR="00776339" w:rsidRPr="002B569F" w:rsidDel="00776339" w:rsidRDefault="00776339">
            <w:pPr>
              <w:rPr>
                <w:del w:id="9755" w:author="Camilo Andrés Díaz Gómez" w:date="2023-03-22T16:08:00Z"/>
                <w:rFonts w:cs="Times New Roman"/>
                <w:sz w:val="20"/>
                <w:szCs w:val="20"/>
              </w:rPr>
            </w:pPr>
            <w:del w:id="9756" w:author="Camilo Andrés Díaz Gómez" w:date="2023-03-22T16:08:00Z">
              <w:r w:rsidRPr="002B569F" w:rsidDel="00776339">
                <w:rPr>
                  <w:rFonts w:cs="Times New Roman"/>
                  <w:sz w:val="22"/>
                  <w:rPrChange w:id="9757"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9758" w:author="Camilo Andrés Díaz Gómez" w:date="2023-03-22T16:08:00Z"/>
                <w:rFonts w:cs="Times New Roman"/>
                <w:sz w:val="20"/>
                <w:szCs w:val="20"/>
              </w:rPr>
            </w:pPr>
            <w:del w:id="9759" w:author="Camilo Andrés Díaz Gómez" w:date="2023-03-22T16:06:00Z">
              <w:r w:rsidRPr="002B569F" w:rsidDel="0066355F">
                <w:rPr>
                  <w:rFonts w:cs="Times New Roman"/>
                  <w:sz w:val="20"/>
                  <w:szCs w:val="20"/>
                  <w:rPrChange w:id="9760"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9761" w:author="Camilo Andrés Díaz Gómez" w:date="2023-03-22T16:08:00Z"/>
                <w:rFonts w:cs="Times New Roman"/>
                <w:sz w:val="20"/>
                <w:szCs w:val="20"/>
              </w:rPr>
            </w:pPr>
            <w:del w:id="9762" w:author="Camilo Andrés Díaz Gómez" w:date="2023-03-22T16:07:00Z">
              <w:r w:rsidRPr="002B569F" w:rsidDel="0052638D">
                <w:rPr>
                  <w:rFonts w:cs="Times New Roman"/>
                  <w:sz w:val="20"/>
                  <w:szCs w:val="20"/>
                  <w:rPrChange w:id="9763"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9764" w:author="Camilo Andrés Díaz Gómez" w:date="2023-03-22T16:08:00Z"/>
                <w:rFonts w:cs="Times New Roman"/>
                <w:sz w:val="20"/>
                <w:szCs w:val="20"/>
              </w:rPr>
            </w:pPr>
            <w:del w:id="9765" w:author="Camilo Andrés Díaz Gómez" w:date="2023-03-22T16:07:00Z">
              <w:r w:rsidRPr="002B569F" w:rsidDel="00AC0D41">
                <w:rPr>
                  <w:rFonts w:cs="Times New Roman"/>
                  <w:sz w:val="20"/>
                  <w:szCs w:val="20"/>
                  <w:rPrChange w:id="9766"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9767" w:author="Camilo Andrés Díaz Gómez" w:date="2023-03-22T16:08:00Z"/>
                <w:rFonts w:cs="Times New Roman"/>
                <w:sz w:val="20"/>
                <w:szCs w:val="20"/>
              </w:rPr>
            </w:pPr>
            <w:del w:id="9768" w:author="Camilo Andrés Díaz Gómez" w:date="2023-03-22T16:08:00Z">
              <w:r w:rsidRPr="002B569F" w:rsidDel="00D41E19">
                <w:rPr>
                  <w:rFonts w:cs="Times New Roman"/>
                  <w:sz w:val="20"/>
                  <w:szCs w:val="20"/>
                  <w:rPrChange w:id="9769"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9770" w:author="Camilo Andrés Díaz Gómez" w:date="2023-03-22T16:08:00Z"/>
                <w:rFonts w:cs="Times New Roman"/>
                <w:sz w:val="20"/>
                <w:szCs w:val="20"/>
                <w:rPrChange w:id="9771" w:author="Camilo Andrés Díaz Gómez" w:date="2023-03-28T17:42:00Z">
                  <w:rPr>
                    <w:del w:id="9772"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9773" w:author="Camilo Andrés Díaz Gómez" w:date="2023-03-22T16:08:00Z"/>
                <w:rFonts w:cs="Times New Roman"/>
                <w:sz w:val="20"/>
                <w:szCs w:val="20"/>
                <w:rPrChange w:id="9774" w:author="Camilo Andrés Díaz Gómez" w:date="2023-03-28T17:42:00Z">
                  <w:rPr>
                    <w:del w:id="9775"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9776" w:author="Camilo Andrés Díaz Gómez" w:date="2023-03-22T16:08:00Z"/>
                <w:rFonts w:cs="Times New Roman"/>
                <w:sz w:val="20"/>
                <w:szCs w:val="20"/>
                <w:rPrChange w:id="9777" w:author="Camilo Andrés Díaz Gómez" w:date="2023-03-28T17:42:00Z">
                  <w:rPr>
                    <w:del w:id="9778"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9779" w:author="Camilo Andrés Díaz Gómez" w:date="2023-03-22T16:08:00Z"/>
                <w:rFonts w:cs="Times New Roman"/>
                <w:sz w:val="20"/>
                <w:szCs w:val="20"/>
                <w:rPrChange w:id="9780" w:author="Camilo Andrés Díaz Gómez" w:date="2023-03-28T17:42:00Z">
                  <w:rPr>
                    <w:del w:id="9781"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9782" w:author="Camilo Andrés Díaz Gómez" w:date="2023-03-22T16:08:00Z"/>
        </w:trPr>
        <w:tc>
          <w:tcPr>
            <w:tcW w:w="530" w:type="dxa"/>
            <w:vAlign w:val="bottom"/>
          </w:tcPr>
          <w:p w14:paraId="744EFD51" w14:textId="697E4583" w:rsidR="00776339" w:rsidRPr="002B569F" w:rsidDel="00776339" w:rsidRDefault="00776339">
            <w:pPr>
              <w:rPr>
                <w:del w:id="9783" w:author="Camilo Andrés Díaz Gómez" w:date="2023-03-22T16:08:00Z"/>
                <w:rFonts w:cs="Times New Roman"/>
                <w:sz w:val="20"/>
                <w:szCs w:val="20"/>
              </w:rPr>
            </w:pPr>
            <w:del w:id="9784" w:author="Camilo Andrés Díaz Gómez" w:date="2023-03-22T16:08:00Z">
              <w:r w:rsidRPr="002B569F" w:rsidDel="00776339">
                <w:rPr>
                  <w:rFonts w:cs="Times New Roman"/>
                  <w:sz w:val="22"/>
                  <w:rPrChange w:id="9785"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9786" w:author="Camilo Andrés Díaz Gómez" w:date="2023-03-22T16:08:00Z"/>
                <w:rFonts w:cs="Times New Roman"/>
                <w:sz w:val="20"/>
                <w:szCs w:val="20"/>
              </w:rPr>
            </w:pPr>
            <w:del w:id="9787" w:author="Camilo Andrés Díaz Gómez" w:date="2023-03-22T16:06:00Z">
              <w:r w:rsidRPr="002B569F" w:rsidDel="0066355F">
                <w:rPr>
                  <w:rFonts w:cs="Times New Roman"/>
                  <w:sz w:val="20"/>
                  <w:szCs w:val="20"/>
                  <w:rPrChange w:id="9788"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9789" w:author="Camilo Andrés Díaz Gómez" w:date="2023-03-22T16:08:00Z"/>
                <w:rFonts w:cs="Times New Roman"/>
                <w:sz w:val="20"/>
                <w:szCs w:val="20"/>
              </w:rPr>
            </w:pPr>
            <w:del w:id="9790" w:author="Camilo Andrés Díaz Gómez" w:date="2023-03-22T16:07:00Z">
              <w:r w:rsidRPr="002B569F" w:rsidDel="0052638D">
                <w:rPr>
                  <w:rFonts w:cs="Times New Roman"/>
                  <w:sz w:val="20"/>
                  <w:szCs w:val="20"/>
                  <w:rPrChange w:id="9791"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9792" w:author="Camilo Andrés Díaz Gómez" w:date="2023-03-22T16:08:00Z"/>
                <w:rFonts w:cs="Times New Roman"/>
                <w:sz w:val="20"/>
                <w:szCs w:val="20"/>
              </w:rPr>
            </w:pPr>
            <w:del w:id="9793" w:author="Camilo Andrés Díaz Gómez" w:date="2023-03-22T16:07:00Z">
              <w:r w:rsidRPr="002B569F" w:rsidDel="00AC0D41">
                <w:rPr>
                  <w:rFonts w:cs="Times New Roman"/>
                  <w:sz w:val="20"/>
                  <w:szCs w:val="20"/>
                  <w:rPrChange w:id="9794"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9795" w:author="Camilo Andrés Díaz Gómez" w:date="2023-03-22T16:08:00Z"/>
                <w:rFonts w:cs="Times New Roman"/>
                <w:sz w:val="20"/>
                <w:szCs w:val="20"/>
              </w:rPr>
            </w:pPr>
            <w:del w:id="9796" w:author="Camilo Andrés Díaz Gómez" w:date="2023-03-22T16:08:00Z">
              <w:r w:rsidRPr="002B569F" w:rsidDel="00D41E19">
                <w:rPr>
                  <w:rFonts w:cs="Times New Roman"/>
                  <w:sz w:val="20"/>
                  <w:szCs w:val="20"/>
                  <w:rPrChange w:id="9797"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9798" w:author="Camilo Andrés Díaz Gómez" w:date="2023-03-22T16:08:00Z"/>
                <w:rFonts w:cs="Times New Roman"/>
                <w:sz w:val="20"/>
                <w:szCs w:val="20"/>
                <w:rPrChange w:id="9799" w:author="Camilo Andrés Díaz Gómez" w:date="2023-03-28T17:42:00Z">
                  <w:rPr>
                    <w:del w:id="9800"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9801" w:author="Camilo Andrés Díaz Gómez" w:date="2023-03-22T16:08:00Z"/>
                <w:rFonts w:cs="Times New Roman"/>
                <w:sz w:val="20"/>
                <w:szCs w:val="20"/>
                <w:rPrChange w:id="9802" w:author="Camilo Andrés Díaz Gómez" w:date="2023-03-28T17:42:00Z">
                  <w:rPr>
                    <w:del w:id="9803"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9804" w:author="Camilo Andrés Díaz Gómez" w:date="2023-03-22T16:08:00Z"/>
                <w:rFonts w:cs="Times New Roman"/>
                <w:sz w:val="20"/>
                <w:szCs w:val="20"/>
                <w:rPrChange w:id="9805" w:author="Camilo Andrés Díaz Gómez" w:date="2023-03-28T17:42:00Z">
                  <w:rPr>
                    <w:del w:id="9806"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9807" w:author="Camilo Andrés Díaz Gómez" w:date="2023-03-22T16:08:00Z"/>
                <w:rFonts w:cs="Times New Roman"/>
                <w:sz w:val="20"/>
                <w:szCs w:val="20"/>
                <w:rPrChange w:id="9808" w:author="Camilo Andrés Díaz Gómez" w:date="2023-03-28T17:42:00Z">
                  <w:rPr>
                    <w:del w:id="9809"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9810" w:author="Camilo Andrés Díaz Gómez" w:date="2023-03-22T16:08:00Z"/>
        </w:trPr>
        <w:tc>
          <w:tcPr>
            <w:tcW w:w="530" w:type="dxa"/>
            <w:vAlign w:val="bottom"/>
          </w:tcPr>
          <w:p w14:paraId="26E1823A" w14:textId="6FD55BB0" w:rsidR="00776339" w:rsidRPr="002B569F" w:rsidDel="00776339" w:rsidRDefault="00776339">
            <w:pPr>
              <w:rPr>
                <w:del w:id="9811" w:author="Camilo Andrés Díaz Gómez" w:date="2023-03-22T16:08:00Z"/>
                <w:rFonts w:cs="Times New Roman"/>
                <w:sz w:val="20"/>
                <w:szCs w:val="20"/>
                <w:rPrChange w:id="9812" w:author="Camilo Andrés Díaz Gómez" w:date="2023-03-28T17:42:00Z">
                  <w:rPr>
                    <w:del w:id="9813" w:author="Camilo Andrés Díaz Gómez" w:date="2023-03-22T16:08:00Z"/>
                    <w:rFonts w:ascii="Calibri" w:hAnsi="Calibri" w:cs="Calibri"/>
                    <w:color w:val="000000"/>
                    <w:sz w:val="20"/>
                    <w:szCs w:val="20"/>
                  </w:rPr>
                </w:rPrChange>
              </w:rPr>
            </w:pPr>
            <w:del w:id="9814" w:author="Camilo Andrés Díaz Gómez" w:date="2023-03-22T16:08:00Z">
              <w:r w:rsidRPr="002B569F" w:rsidDel="00776339">
                <w:rPr>
                  <w:rFonts w:cs="Times New Roman"/>
                  <w:sz w:val="22"/>
                  <w:rPrChange w:id="9815"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9816" w:author="Camilo Andrés Díaz Gómez" w:date="2023-03-22T16:08:00Z"/>
                <w:rFonts w:cs="Times New Roman"/>
                <w:sz w:val="20"/>
                <w:szCs w:val="20"/>
                <w:rPrChange w:id="9817" w:author="Camilo Andrés Díaz Gómez" w:date="2023-03-28T17:42:00Z">
                  <w:rPr>
                    <w:del w:id="9818" w:author="Camilo Andrés Díaz Gómez" w:date="2023-03-22T16:08:00Z"/>
                    <w:rFonts w:ascii="Calibri" w:hAnsi="Calibri" w:cs="Calibri"/>
                    <w:color w:val="000000"/>
                    <w:sz w:val="20"/>
                    <w:szCs w:val="20"/>
                  </w:rPr>
                </w:rPrChange>
              </w:rPr>
            </w:pPr>
            <w:del w:id="9819" w:author="Camilo Andrés Díaz Gómez" w:date="2023-03-22T16:06:00Z">
              <w:r w:rsidRPr="002B569F" w:rsidDel="0066355F">
                <w:rPr>
                  <w:rFonts w:cs="Times New Roman"/>
                  <w:sz w:val="20"/>
                  <w:szCs w:val="20"/>
                  <w:rPrChange w:id="9820"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9821" w:author="Camilo Andrés Díaz Gómez" w:date="2023-03-22T16:08:00Z"/>
                <w:rFonts w:cs="Times New Roman"/>
                <w:sz w:val="20"/>
                <w:szCs w:val="20"/>
                <w:rPrChange w:id="9822" w:author="Camilo Andrés Díaz Gómez" w:date="2023-03-28T17:42:00Z">
                  <w:rPr>
                    <w:del w:id="9823" w:author="Camilo Andrés Díaz Gómez" w:date="2023-03-22T16:08:00Z"/>
                    <w:rFonts w:ascii="Calibri" w:hAnsi="Calibri" w:cs="Calibri"/>
                    <w:color w:val="000000"/>
                    <w:sz w:val="20"/>
                    <w:szCs w:val="20"/>
                  </w:rPr>
                </w:rPrChange>
              </w:rPr>
            </w:pPr>
            <w:del w:id="9824" w:author="Camilo Andrés Díaz Gómez" w:date="2023-03-22T16:07:00Z">
              <w:r w:rsidRPr="002B569F" w:rsidDel="0052638D">
                <w:rPr>
                  <w:rFonts w:cs="Times New Roman"/>
                  <w:sz w:val="20"/>
                  <w:szCs w:val="20"/>
                  <w:rPrChange w:id="9825"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9826" w:author="Camilo Andrés Díaz Gómez" w:date="2023-03-22T16:08:00Z"/>
                <w:rFonts w:cs="Times New Roman"/>
                <w:sz w:val="20"/>
                <w:szCs w:val="20"/>
                <w:rPrChange w:id="9827" w:author="Camilo Andrés Díaz Gómez" w:date="2023-03-28T17:42:00Z">
                  <w:rPr>
                    <w:del w:id="9828" w:author="Camilo Andrés Díaz Gómez" w:date="2023-03-22T16:08:00Z"/>
                    <w:rFonts w:ascii="Calibri" w:hAnsi="Calibri" w:cs="Calibri"/>
                    <w:color w:val="000000"/>
                    <w:sz w:val="20"/>
                    <w:szCs w:val="20"/>
                  </w:rPr>
                </w:rPrChange>
              </w:rPr>
            </w:pPr>
            <w:del w:id="9829" w:author="Camilo Andrés Díaz Gómez" w:date="2023-03-22T16:07:00Z">
              <w:r w:rsidRPr="002B569F" w:rsidDel="00AC0D41">
                <w:rPr>
                  <w:rFonts w:cs="Times New Roman"/>
                  <w:sz w:val="20"/>
                  <w:szCs w:val="20"/>
                  <w:rPrChange w:id="9830"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9831" w:author="Camilo Andrés Díaz Gómez" w:date="2023-03-22T16:08:00Z"/>
                <w:rFonts w:cs="Times New Roman"/>
                <w:sz w:val="20"/>
                <w:szCs w:val="20"/>
                <w:rPrChange w:id="9832" w:author="Camilo Andrés Díaz Gómez" w:date="2023-03-28T17:42:00Z">
                  <w:rPr>
                    <w:del w:id="9833" w:author="Camilo Andrés Díaz Gómez" w:date="2023-03-22T16:08:00Z"/>
                    <w:rFonts w:ascii="Calibri" w:hAnsi="Calibri" w:cs="Calibri"/>
                    <w:color w:val="000000"/>
                    <w:sz w:val="20"/>
                    <w:szCs w:val="20"/>
                  </w:rPr>
                </w:rPrChange>
              </w:rPr>
            </w:pPr>
            <w:del w:id="9834" w:author="Camilo Andrés Díaz Gómez" w:date="2023-03-22T16:08:00Z">
              <w:r w:rsidRPr="002B569F" w:rsidDel="00D41E19">
                <w:rPr>
                  <w:rFonts w:cs="Times New Roman"/>
                  <w:sz w:val="20"/>
                  <w:szCs w:val="20"/>
                  <w:rPrChange w:id="9835"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9836" w:author="Camilo Andrés Díaz Gómez" w:date="2023-03-22T16:08:00Z"/>
                <w:rFonts w:cs="Times New Roman"/>
                <w:sz w:val="20"/>
                <w:szCs w:val="20"/>
                <w:rPrChange w:id="9837" w:author="Camilo Andrés Díaz Gómez" w:date="2023-03-28T17:42:00Z">
                  <w:rPr>
                    <w:del w:id="9838"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9839" w:author="Camilo Andrés Díaz Gómez" w:date="2023-03-22T16:08:00Z"/>
                <w:rFonts w:cs="Times New Roman"/>
                <w:sz w:val="20"/>
                <w:szCs w:val="20"/>
                <w:rPrChange w:id="9840" w:author="Camilo Andrés Díaz Gómez" w:date="2023-03-28T17:42:00Z">
                  <w:rPr>
                    <w:del w:id="9841"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9842" w:author="Camilo Andrés Díaz Gómez" w:date="2023-03-22T16:08:00Z"/>
                <w:rFonts w:cs="Times New Roman"/>
                <w:sz w:val="20"/>
                <w:szCs w:val="20"/>
                <w:rPrChange w:id="9843" w:author="Camilo Andrés Díaz Gómez" w:date="2023-03-28T17:42:00Z">
                  <w:rPr>
                    <w:del w:id="9844"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9845" w:author="Camilo Andrés Díaz Gómez" w:date="2023-03-22T16:08:00Z"/>
                <w:rFonts w:cs="Times New Roman"/>
                <w:sz w:val="20"/>
                <w:szCs w:val="20"/>
                <w:rPrChange w:id="9846" w:author="Camilo Andrés Díaz Gómez" w:date="2023-03-28T17:42:00Z">
                  <w:rPr>
                    <w:del w:id="9847"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9848" w:author="Camilo Andrés Díaz Gómez" w:date="2023-03-22T16:08:00Z"/>
        </w:trPr>
        <w:tc>
          <w:tcPr>
            <w:tcW w:w="530" w:type="dxa"/>
            <w:vAlign w:val="bottom"/>
          </w:tcPr>
          <w:p w14:paraId="09CD648C" w14:textId="2E6D85DA" w:rsidR="00776339" w:rsidRPr="002B569F" w:rsidDel="00776339" w:rsidRDefault="00776339">
            <w:pPr>
              <w:rPr>
                <w:del w:id="9849" w:author="Camilo Andrés Díaz Gómez" w:date="2023-03-22T16:08:00Z"/>
                <w:rFonts w:cs="Times New Roman"/>
                <w:sz w:val="20"/>
                <w:szCs w:val="20"/>
                <w:rPrChange w:id="9850" w:author="Camilo Andrés Díaz Gómez" w:date="2023-03-28T17:42:00Z">
                  <w:rPr>
                    <w:del w:id="9851" w:author="Camilo Andrés Díaz Gómez" w:date="2023-03-22T16:08:00Z"/>
                    <w:rFonts w:ascii="Calibri" w:hAnsi="Calibri" w:cs="Calibri"/>
                    <w:color w:val="000000"/>
                    <w:sz w:val="20"/>
                    <w:szCs w:val="20"/>
                  </w:rPr>
                </w:rPrChange>
              </w:rPr>
            </w:pPr>
            <w:del w:id="9852" w:author="Camilo Andrés Díaz Gómez" w:date="2023-03-22T16:08:00Z">
              <w:r w:rsidRPr="002B569F" w:rsidDel="00776339">
                <w:rPr>
                  <w:rFonts w:cs="Times New Roman"/>
                  <w:sz w:val="22"/>
                  <w:rPrChange w:id="9853"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9854" w:author="Camilo Andrés Díaz Gómez" w:date="2023-03-22T16:08:00Z"/>
                <w:rFonts w:cs="Times New Roman"/>
                <w:sz w:val="20"/>
                <w:szCs w:val="20"/>
                <w:rPrChange w:id="9855" w:author="Camilo Andrés Díaz Gómez" w:date="2023-03-28T17:42:00Z">
                  <w:rPr>
                    <w:del w:id="9856" w:author="Camilo Andrés Díaz Gómez" w:date="2023-03-22T16:08:00Z"/>
                    <w:rFonts w:ascii="Calibri" w:hAnsi="Calibri" w:cs="Calibri"/>
                    <w:color w:val="000000"/>
                    <w:sz w:val="20"/>
                    <w:szCs w:val="20"/>
                  </w:rPr>
                </w:rPrChange>
              </w:rPr>
            </w:pPr>
            <w:del w:id="9857" w:author="Camilo Andrés Díaz Gómez" w:date="2023-03-22T16:06:00Z">
              <w:r w:rsidRPr="002B569F" w:rsidDel="0066355F">
                <w:rPr>
                  <w:rFonts w:cs="Times New Roman"/>
                  <w:sz w:val="20"/>
                  <w:szCs w:val="20"/>
                  <w:rPrChange w:id="9858"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9859" w:author="Camilo Andrés Díaz Gómez" w:date="2023-03-22T16:08:00Z"/>
                <w:rFonts w:cs="Times New Roman"/>
                <w:sz w:val="20"/>
                <w:szCs w:val="20"/>
                <w:rPrChange w:id="9860" w:author="Camilo Andrés Díaz Gómez" w:date="2023-03-28T17:42:00Z">
                  <w:rPr>
                    <w:del w:id="9861" w:author="Camilo Andrés Díaz Gómez" w:date="2023-03-22T16:08:00Z"/>
                    <w:rFonts w:ascii="Calibri" w:hAnsi="Calibri" w:cs="Calibri"/>
                    <w:color w:val="000000"/>
                    <w:sz w:val="20"/>
                    <w:szCs w:val="20"/>
                  </w:rPr>
                </w:rPrChange>
              </w:rPr>
            </w:pPr>
            <w:del w:id="9862" w:author="Camilo Andrés Díaz Gómez" w:date="2023-03-22T16:07:00Z">
              <w:r w:rsidRPr="002B569F" w:rsidDel="0052638D">
                <w:rPr>
                  <w:rFonts w:cs="Times New Roman"/>
                  <w:sz w:val="20"/>
                  <w:szCs w:val="20"/>
                  <w:rPrChange w:id="9863"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9864" w:author="Camilo Andrés Díaz Gómez" w:date="2023-03-22T16:08:00Z"/>
                <w:rFonts w:cs="Times New Roman"/>
                <w:sz w:val="20"/>
                <w:szCs w:val="20"/>
                <w:rPrChange w:id="9865" w:author="Camilo Andrés Díaz Gómez" w:date="2023-03-28T17:42:00Z">
                  <w:rPr>
                    <w:del w:id="9866" w:author="Camilo Andrés Díaz Gómez" w:date="2023-03-22T16:08:00Z"/>
                    <w:rFonts w:ascii="Calibri" w:hAnsi="Calibri" w:cs="Calibri"/>
                    <w:color w:val="000000"/>
                    <w:sz w:val="20"/>
                    <w:szCs w:val="20"/>
                  </w:rPr>
                </w:rPrChange>
              </w:rPr>
            </w:pPr>
            <w:del w:id="9867" w:author="Camilo Andrés Díaz Gómez" w:date="2023-03-22T16:07:00Z">
              <w:r w:rsidRPr="002B569F" w:rsidDel="00AC0D41">
                <w:rPr>
                  <w:rFonts w:cs="Times New Roman"/>
                  <w:sz w:val="20"/>
                  <w:szCs w:val="20"/>
                  <w:rPrChange w:id="9868"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9869" w:author="Camilo Andrés Díaz Gómez" w:date="2023-03-22T16:08:00Z"/>
                <w:rFonts w:cs="Times New Roman"/>
                <w:sz w:val="20"/>
                <w:szCs w:val="20"/>
                <w:rPrChange w:id="9870" w:author="Camilo Andrés Díaz Gómez" w:date="2023-03-28T17:42:00Z">
                  <w:rPr>
                    <w:del w:id="9871" w:author="Camilo Andrés Díaz Gómez" w:date="2023-03-22T16:08:00Z"/>
                    <w:rFonts w:ascii="Calibri" w:hAnsi="Calibri" w:cs="Calibri"/>
                    <w:color w:val="000000"/>
                    <w:sz w:val="20"/>
                    <w:szCs w:val="20"/>
                  </w:rPr>
                </w:rPrChange>
              </w:rPr>
            </w:pPr>
            <w:del w:id="9872" w:author="Camilo Andrés Díaz Gómez" w:date="2023-03-22T16:08:00Z">
              <w:r w:rsidRPr="002B569F" w:rsidDel="00D41E19">
                <w:rPr>
                  <w:rFonts w:cs="Times New Roman"/>
                  <w:sz w:val="20"/>
                  <w:szCs w:val="20"/>
                  <w:rPrChange w:id="9873"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9874" w:author="Camilo Andrés Díaz Gómez" w:date="2023-03-22T16:08:00Z"/>
                <w:rFonts w:cs="Times New Roman"/>
                <w:sz w:val="20"/>
                <w:szCs w:val="20"/>
                <w:rPrChange w:id="9875" w:author="Camilo Andrés Díaz Gómez" w:date="2023-03-28T17:42:00Z">
                  <w:rPr>
                    <w:del w:id="9876"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9877" w:author="Camilo Andrés Díaz Gómez" w:date="2023-03-22T16:08:00Z"/>
                <w:rFonts w:cs="Times New Roman"/>
                <w:sz w:val="20"/>
                <w:szCs w:val="20"/>
                <w:rPrChange w:id="9878" w:author="Camilo Andrés Díaz Gómez" w:date="2023-03-28T17:42:00Z">
                  <w:rPr>
                    <w:del w:id="9879"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9880" w:author="Camilo Andrés Díaz Gómez" w:date="2023-03-22T16:08:00Z"/>
                <w:rFonts w:cs="Times New Roman"/>
                <w:sz w:val="20"/>
                <w:szCs w:val="20"/>
                <w:rPrChange w:id="9881" w:author="Camilo Andrés Díaz Gómez" w:date="2023-03-28T17:42:00Z">
                  <w:rPr>
                    <w:del w:id="9882"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9883" w:author="Camilo Andrés Díaz Gómez" w:date="2023-03-22T16:08:00Z"/>
                <w:rFonts w:cs="Times New Roman"/>
                <w:sz w:val="20"/>
                <w:szCs w:val="20"/>
                <w:rPrChange w:id="9884" w:author="Camilo Andrés Díaz Gómez" w:date="2023-03-28T17:42:00Z">
                  <w:rPr>
                    <w:del w:id="9885"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9886" w:author="Camilo Andrés Díaz Gómez" w:date="2023-03-22T16:08:00Z"/>
        </w:trPr>
        <w:tc>
          <w:tcPr>
            <w:tcW w:w="530" w:type="dxa"/>
            <w:vAlign w:val="bottom"/>
          </w:tcPr>
          <w:p w14:paraId="1F6DD07E" w14:textId="1CBEC8CC" w:rsidR="00776339" w:rsidRPr="002B569F" w:rsidDel="00776339" w:rsidRDefault="00776339">
            <w:pPr>
              <w:rPr>
                <w:del w:id="9887" w:author="Camilo Andrés Díaz Gómez" w:date="2023-03-22T16:08:00Z"/>
                <w:rFonts w:cs="Times New Roman"/>
                <w:sz w:val="20"/>
                <w:szCs w:val="20"/>
                <w:rPrChange w:id="9888" w:author="Camilo Andrés Díaz Gómez" w:date="2023-03-28T17:42:00Z">
                  <w:rPr>
                    <w:del w:id="9889" w:author="Camilo Andrés Díaz Gómez" w:date="2023-03-22T16:08:00Z"/>
                    <w:rFonts w:ascii="Calibri" w:hAnsi="Calibri" w:cs="Calibri"/>
                    <w:color w:val="000000"/>
                    <w:sz w:val="20"/>
                    <w:szCs w:val="20"/>
                  </w:rPr>
                </w:rPrChange>
              </w:rPr>
            </w:pPr>
            <w:del w:id="9890" w:author="Camilo Andrés Díaz Gómez" w:date="2023-03-22T16:08:00Z">
              <w:r w:rsidRPr="002B569F" w:rsidDel="00776339">
                <w:rPr>
                  <w:rFonts w:cs="Times New Roman"/>
                  <w:sz w:val="22"/>
                  <w:rPrChange w:id="9891"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9892" w:author="Camilo Andrés Díaz Gómez" w:date="2023-03-22T16:08:00Z"/>
                <w:rFonts w:cs="Times New Roman"/>
                <w:sz w:val="20"/>
                <w:szCs w:val="20"/>
                <w:rPrChange w:id="9893" w:author="Camilo Andrés Díaz Gómez" w:date="2023-03-28T17:42:00Z">
                  <w:rPr>
                    <w:del w:id="9894" w:author="Camilo Andrés Díaz Gómez" w:date="2023-03-22T16:08:00Z"/>
                    <w:rFonts w:ascii="Calibri" w:hAnsi="Calibri" w:cs="Calibri"/>
                    <w:color w:val="000000"/>
                    <w:sz w:val="20"/>
                    <w:szCs w:val="20"/>
                  </w:rPr>
                </w:rPrChange>
              </w:rPr>
            </w:pPr>
            <w:del w:id="9895" w:author="Camilo Andrés Díaz Gómez" w:date="2023-03-22T16:06:00Z">
              <w:r w:rsidRPr="002B569F" w:rsidDel="0066355F">
                <w:rPr>
                  <w:rFonts w:cs="Times New Roman"/>
                  <w:sz w:val="20"/>
                  <w:szCs w:val="20"/>
                  <w:rPrChange w:id="9896"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9897" w:author="Camilo Andrés Díaz Gómez" w:date="2023-03-22T16:08:00Z"/>
                <w:rFonts w:cs="Times New Roman"/>
                <w:sz w:val="20"/>
                <w:szCs w:val="20"/>
                <w:rPrChange w:id="9898" w:author="Camilo Andrés Díaz Gómez" w:date="2023-03-28T17:42:00Z">
                  <w:rPr>
                    <w:del w:id="9899" w:author="Camilo Andrés Díaz Gómez" w:date="2023-03-22T16:08:00Z"/>
                    <w:rFonts w:ascii="Calibri" w:hAnsi="Calibri" w:cs="Calibri"/>
                    <w:color w:val="000000"/>
                    <w:sz w:val="20"/>
                    <w:szCs w:val="20"/>
                  </w:rPr>
                </w:rPrChange>
              </w:rPr>
            </w:pPr>
            <w:del w:id="9900" w:author="Camilo Andrés Díaz Gómez" w:date="2023-03-22T16:07:00Z">
              <w:r w:rsidRPr="002B569F" w:rsidDel="0052638D">
                <w:rPr>
                  <w:rFonts w:cs="Times New Roman"/>
                  <w:sz w:val="20"/>
                  <w:szCs w:val="20"/>
                  <w:rPrChange w:id="9901"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9902" w:author="Camilo Andrés Díaz Gómez" w:date="2023-03-22T16:08:00Z"/>
                <w:rFonts w:cs="Times New Roman"/>
                <w:sz w:val="20"/>
                <w:szCs w:val="20"/>
                <w:rPrChange w:id="9903" w:author="Camilo Andrés Díaz Gómez" w:date="2023-03-28T17:42:00Z">
                  <w:rPr>
                    <w:del w:id="9904" w:author="Camilo Andrés Díaz Gómez" w:date="2023-03-22T16:08:00Z"/>
                    <w:rFonts w:ascii="Calibri" w:hAnsi="Calibri" w:cs="Calibri"/>
                    <w:color w:val="000000"/>
                    <w:sz w:val="20"/>
                    <w:szCs w:val="20"/>
                  </w:rPr>
                </w:rPrChange>
              </w:rPr>
            </w:pPr>
            <w:del w:id="9905" w:author="Camilo Andrés Díaz Gómez" w:date="2023-03-22T16:07:00Z">
              <w:r w:rsidRPr="002B569F" w:rsidDel="00AC0D41">
                <w:rPr>
                  <w:rFonts w:cs="Times New Roman"/>
                  <w:sz w:val="20"/>
                  <w:szCs w:val="20"/>
                  <w:rPrChange w:id="9906"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9907" w:author="Camilo Andrés Díaz Gómez" w:date="2023-03-22T16:08:00Z"/>
                <w:rFonts w:cs="Times New Roman"/>
                <w:sz w:val="20"/>
                <w:szCs w:val="20"/>
                <w:rPrChange w:id="9908" w:author="Camilo Andrés Díaz Gómez" w:date="2023-03-28T17:42:00Z">
                  <w:rPr>
                    <w:del w:id="9909" w:author="Camilo Andrés Díaz Gómez" w:date="2023-03-22T16:08:00Z"/>
                    <w:rFonts w:ascii="Calibri" w:hAnsi="Calibri" w:cs="Calibri"/>
                    <w:color w:val="000000"/>
                    <w:sz w:val="20"/>
                    <w:szCs w:val="20"/>
                  </w:rPr>
                </w:rPrChange>
              </w:rPr>
            </w:pPr>
            <w:del w:id="9910" w:author="Camilo Andrés Díaz Gómez" w:date="2023-03-22T16:08:00Z">
              <w:r w:rsidRPr="002B569F" w:rsidDel="00D41E19">
                <w:rPr>
                  <w:rFonts w:cs="Times New Roman"/>
                  <w:sz w:val="20"/>
                  <w:szCs w:val="20"/>
                  <w:rPrChange w:id="9911"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9912" w:author="Camilo Andrés Díaz Gómez" w:date="2023-03-22T16:08:00Z"/>
                <w:rFonts w:cs="Times New Roman"/>
                <w:sz w:val="20"/>
                <w:szCs w:val="20"/>
                <w:rPrChange w:id="9913" w:author="Camilo Andrés Díaz Gómez" w:date="2023-03-28T17:42:00Z">
                  <w:rPr>
                    <w:del w:id="9914"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9915" w:author="Camilo Andrés Díaz Gómez" w:date="2023-03-22T16:08:00Z"/>
                <w:rFonts w:cs="Times New Roman"/>
                <w:sz w:val="20"/>
                <w:szCs w:val="20"/>
                <w:rPrChange w:id="9916" w:author="Camilo Andrés Díaz Gómez" w:date="2023-03-28T17:42:00Z">
                  <w:rPr>
                    <w:del w:id="9917"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9918" w:author="Camilo Andrés Díaz Gómez" w:date="2023-03-22T16:08:00Z"/>
                <w:rFonts w:cs="Times New Roman"/>
                <w:sz w:val="20"/>
                <w:szCs w:val="20"/>
                <w:rPrChange w:id="9919" w:author="Camilo Andrés Díaz Gómez" w:date="2023-03-28T17:42:00Z">
                  <w:rPr>
                    <w:del w:id="9920"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9921" w:author="Camilo Andrés Díaz Gómez" w:date="2023-03-22T16:08:00Z"/>
                <w:rFonts w:cs="Times New Roman"/>
                <w:sz w:val="20"/>
                <w:szCs w:val="20"/>
                <w:rPrChange w:id="9922" w:author="Camilo Andrés Díaz Gómez" w:date="2023-03-28T17:42:00Z">
                  <w:rPr>
                    <w:del w:id="9923"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9924" w:author="Camilo Andrés Díaz Gómez" w:date="2023-03-22T16:08:00Z"/>
        </w:trPr>
        <w:tc>
          <w:tcPr>
            <w:tcW w:w="530" w:type="dxa"/>
            <w:vAlign w:val="bottom"/>
          </w:tcPr>
          <w:p w14:paraId="333FAE15" w14:textId="193F0CB2" w:rsidR="00776339" w:rsidRPr="002B569F" w:rsidDel="00776339" w:rsidRDefault="00776339">
            <w:pPr>
              <w:rPr>
                <w:del w:id="9925" w:author="Camilo Andrés Díaz Gómez" w:date="2023-03-22T16:08:00Z"/>
                <w:rFonts w:cs="Times New Roman"/>
                <w:sz w:val="20"/>
                <w:szCs w:val="20"/>
                <w:rPrChange w:id="9926" w:author="Camilo Andrés Díaz Gómez" w:date="2023-03-28T17:42:00Z">
                  <w:rPr>
                    <w:del w:id="9927" w:author="Camilo Andrés Díaz Gómez" w:date="2023-03-22T16:08:00Z"/>
                    <w:rFonts w:ascii="Calibri" w:hAnsi="Calibri" w:cs="Calibri"/>
                    <w:color w:val="000000"/>
                    <w:sz w:val="20"/>
                    <w:szCs w:val="20"/>
                  </w:rPr>
                </w:rPrChange>
              </w:rPr>
            </w:pPr>
            <w:del w:id="9928" w:author="Camilo Andrés Díaz Gómez" w:date="2023-03-22T16:08:00Z">
              <w:r w:rsidRPr="002B569F" w:rsidDel="00776339">
                <w:rPr>
                  <w:rFonts w:cs="Times New Roman"/>
                  <w:sz w:val="22"/>
                  <w:rPrChange w:id="9929"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9930" w:author="Camilo Andrés Díaz Gómez" w:date="2023-03-22T16:08:00Z"/>
                <w:rFonts w:cs="Times New Roman"/>
                <w:sz w:val="20"/>
                <w:szCs w:val="20"/>
                <w:rPrChange w:id="9931" w:author="Camilo Andrés Díaz Gómez" w:date="2023-03-28T17:42:00Z">
                  <w:rPr>
                    <w:del w:id="9932" w:author="Camilo Andrés Díaz Gómez" w:date="2023-03-22T16:08:00Z"/>
                    <w:rFonts w:ascii="Calibri" w:hAnsi="Calibri" w:cs="Calibri"/>
                    <w:color w:val="000000"/>
                    <w:sz w:val="20"/>
                    <w:szCs w:val="20"/>
                  </w:rPr>
                </w:rPrChange>
              </w:rPr>
            </w:pPr>
            <w:del w:id="9933" w:author="Camilo Andrés Díaz Gómez" w:date="2023-03-22T16:06:00Z">
              <w:r w:rsidRPr="002B569F" w:rsidDel="0066355F">
                <w:rPr>
                  <w:rFonts w:cs="Times New Roman"/>
                  <w:sz w:val="20"/>
                  <w:szCs w:val="20"/>
                  <w:rPrChange w:id="9934"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9935" w:author="Camilo Andrés Díaz Gómez" w:date="2023-03-22T16:08:00Z"/>
                <w:rFonts w:cs="Times New Roman"/>
                <w:sz w:val="20"/>
                <w:szCs w:val="20"/>
                <w:rPrChange w:id="9936" w:author="Camilo Andrés Díaz Gómez" w:date="2023-03-28T17:42:00Z">
                  <w:rPr>
                    <w:del w:id="9937" w:author="Camilo Andrés Díaz Gómez" w:date="2023-03-22T16:08:00Z"/>
                    <w:rFonts w:ascii="Calibri" w:hAnsi="Calibri" w:cs="Calibri"/>
                    <w:color w:val="000000"/>
                    <w:sz w:val="20"/>
                    <w:szCs w:val="20"/>
                  </w:rPr>
                </w:rPrChange>
              </w:rPr>
            </w:pPr>
            <w:del w:id="9938" w:author="Camilo Andrés Díaz Gómez" w:date="2023-03-22T16:07:00Z">
              <w:r w:rsidRPr="002B569F" w:rsidDel="0052638D">
                <w:rPr>
                  <w:rFonts w:cs="Times New Roman"/>
                  <w:sz w:val="20"/>
                  <w:szCs w:val="20"/>
                  <w:rPrChange w:id="9939"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9940" w:author="Camilo Andrés Díaz Gómez" w:date="2023-03-22T16:08:00Z"/>
                <w:rFonts w:cs="Times New Roman"/>
                <w:sz w:val="20"/>
                <w:szCs w:val="20"/>
                <w:rPrChange w:id="9941" w:author="Camilo Andrés Díaz Gómez" w:date="2023-03-28T17:42:00Z">
                  <w:rPr>
                    <w:del w:id="9942" w:author="Camilo Andrés Díaz Gómez" w:date="2023-03-22T16:08:00Z"/>
                    <w:rFonts w:ascii="Calibri" w:hAnsi="Calibri" w:cs="Calibri"/>
                    <w:color w:val="000000"/>
                    <w:sz w:val="20"/>
                    <w:szCs w:val="20"/>
                  </w:rPr>
                </w:rPrChange>
              </w:rPr>
            </w:pPr>
            <w:del w:id="9943" w:author="Camilo Andrés Díaz Gómez" w:date="2023-03-22T16:07:00Z">
              <w:r w:rsidRPr="002B569F" w:rsidDel="00AC0D41">
                <w:rPr>
                  <w:rFonts w:cs="Times New Roman"/>
                  <w:sz w:val="20"/>
                  <w:szCs w:val="20"/>
                  <w:rPrChange w:id="9944"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9945" w:author="Camilo Andrés Díaz Gómez" w:date="2023-03-22T16:08:00Z"/>
                <w:rFonts w:cs="Times New Roman"/>
                <w:sz w:val="20"/>
                <w:szCs w:val="20"/>
                <w:rPrChange w:id="9946" w:author="Camilo Andrés Díaz Gómez" w:date="2023-03-28T17:42:00Z">
                  <w:rPr>
                    <w:del w:id="9947" w:author="Camilo Andrés Díaz Gómez" w:date="2023-03-22T16:08:00Z"/>
                    <w:rFonts w:ascii="Calibri" w:hAnsi="Calibri" w:cs="Calibri"/>
                    <w:color w:val="000000"/>
                    <w:sz w:val="20"/>
                    <w:szCs w:val="20"/>
                  </w:rPr>
                </w:rPrChange>
              </w:rPr>
            </w:pPr>
            <w:del w:id="9948" w:author="Camilo Andrés Díaz Gómez" w:date="2023-03-22T16:08:00Z">
              <w:r w:rsidRPr="002B569F" w:rsidDel="00D41E19">
                <w:rPr>
                  <w:rFonts w:cs="Times New Roman"/>
                  <w:sz w:val="20"/>
                  <w:szCs w:val="20"/>
                  <w:rPrChange w:id="9949"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9950" w:author="Camilo Andrés Díaz Gómez" w:date="2023-03-22T16:08:00Z"/>
                <w:rFonts w:cs="Times New Roman"/>
                <w:sz w:val="20"/>
                <w:szCs w:val="20"/>
                <w:rPrChange w:id="9951" w:author="Camilo Andrés Díaz Gómez" w:date="2023-03-28T17:42:00Z">
                  <w:rPr>
                    <w:del w:id="9952"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9953" w:author="Camilo Andrés Díaz Gómez" w:date="2023-03-22T16:08:00Z"/>
                <w:rFonts w:cs="Times New Roman"/>
                <w:sz w:val="20"/>
                <w:szCs w:val="20"/>
                <w:rPrChange w:id="9954" w:author="Camilo Andrés Díaz Gómez" w:date="2023-03-28T17:42:00Z">
                  <w:rPr>
                    <w:del w:id="9955"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9956" w:author="Camilo Andrés Díaz Gómez" w:date="2023-03-22T16:08:00Z"/>
                <w:rFonts w:cs="Times New Roman"/>
                <w:sz w:val="20"/>
                <w:szCs w:val="20"/>
                <w:rPrChange w:id="9957" w:author="Camilo Andrés Díaz Gómez" w:date="2023-03-28T17:42:00Z">
                  <w:rPr>
                    <w:del w:id="9958"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9959" w:author="Camilo Andrés Díaz Gómez" w:date="2023-03-22T16:08:00Z"/>
                <w:rFonts w:cs="Times New Roman"/>
                <w:sz w:val="20"/>
                <w:szCs w:val="20"/>
                <w:rPrChange w:id="9960" w:author="Camilo Andrés Díaz Gómez" w:date="2023-03-28T17:42:00Z">
                  <w:rPr>
                    <w:del w:id="9961"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9962" w:author="Camilo Andrés Díaz Gómez" w:date="2023-03-22T16:08:00Z"/>
        </w:trPr>
        <w:tc>
          <w:tcPr>
            <w:tcW w:w="530" w:type="dxa"/>
            <w:vAlign w:val="bottom"/>
          </w:tcPr>
          <w:p w14:paraId="75417248" w14:textId="61E48B33" w:rsidR="00776339" w:rsidRPr="002B569F" w:rsidDel="00776339" w:rsidRDefault="00776339">
            <w:pPr>
              <w:rPr>
                <w:del w:id="9963" w:author="Camilo Andrés Díaz Gómez" w:date="2023-03-22T16:08:00Z"/>
                <w:rFonts w:cs="Times New Roman"/>
                <w:sz w:val="20"/>
                <w:szCs w:val="20"/>
                <w:rPrChange w:id="9964" w:author="Camilo Andrés Díaz Gómez" w:date="2023-03-28T17:42:00Z">
                  <w:rPr>
                    <w:del w:id="9965" w:author="Camilo Andrés Díaz Gómez" w:date="2023-03-22T16:08:00Z"/>
                    <w:rFonts w:ascii="Calibri" w:hAnsi="Calibri" w:cs="Calibri"/>
                    <w:color w:val="000000"/>
                    <w:sz w:val="20"/>
                    <w:szCs w:val="20"/>
                  </w:rPr>
                </w:rPrChange>
              </w:rPr>
            </w:pPr>
            <w:del w:id="9966" w:author="Camilo Andrés Díaz Gómez" w:date="2023-03-22T16:08:00Z">
              <w:r w:rsidRPr="002B569F" w:rsidDel="00776339">
                <w:rPr>
                  <w:rFonts w:cs="Times New Roman"/>
                  <w:sz w:val="22"/>
                  <w:rPrChange w:id="9967"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9968" w:author="Camilo Andrés Díaz Gómez" w:date="2023-03-22T16:08:00Z"/>
                <w:rFonts w:cs="Times New Roman"/>
                <w:sz w:val="20"/>
                <w:szCs w:val="20"/>
                <w:rPrChange w:id="9969" w:author="Camilo Andrés Díaz Gómez" w:date="2023-03-28T17:42:00Z">
                  <w:rPr>
                    <w:del w:id="9970" w:author="Camilo Andrés Díaz Gómez" w:date="2023-03-22T16:08:00Z"/>
                    <w:rFonts w:ascii="Calibri" w:hAnsi="Calibri" w:cs="Calibri"/>
                    <w:color w:val="000000"/>
                    <w:sz w:val="20"/>
                    <w:szCs w:val="20"/>
                  </w:rPr>
                </w:rPrChange>
              </w:rPr>
            </w:pPr>
            <w:del w:id="9971" w:author="Camilo Andrés Díaz Gómez" w:date="2023-03-22T16:06:00Z">
              <w:r w:rsidRPr="002B569F" w:rsidDel="0066355F">
                <w:rPr>
                  <w:rFonts w:cs="Times New Roman"/>
                  <w:sz w:val="20"/>
                  <w:szCs w:val="20"/>
                  <w:rPrChange w:id="9972"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9973" w:author="Camilo Andrés Díaz Gómez" w:date="2023-03-22T16:08:00Z"/>
                <w:rFonts w:cs="Times New Roman"/>
                <w:sz w:val="20"/>
                <w:szCs w:val="20"/>
                <w:rPrChange w:id="9974" w:author="Camilo Andrés Díaz Gómez" w:date="2023-03-28T17:42:00Z">
                  <w:rPr>
                    <w:del w:id="9975" w:author="Camilo Andrés Díaz Gómez" w:date="2023-03-22T16:08:00Z"/>
                    <w:rFonts w:ascii="Calibri" w:hAnsi="Calibri" w:cs="Calibri"/>
                    <w:color w:val="000000"/>
                    <w:sz w:val="20"/>
                    <w:szCs w:val="20"/>
                  </w:rPr>
                </w:rPrChange>
              </w:rPr>
            </w:pPr>
            <w:del w:id="9976" w:author="Camilo Andrés Díaz Gómez" w:date="2023-03-22T16:07:00Z">
              <w:r w:rsidRPr="002B569F" w:rsidDel="0052638D">
                <w:rPr>
                  <w:rFonts w:cs="Times New Roman"/>
                  <w:sz w:val="20"/>
                  <w:szCs w:val="20"/>
                  <w:rPrChange w:id="9977"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9978" w:author="Camilo Andrés Díaz Gómez" w:date="2023-03-22T16:08:00Z"/>
                <w:rFonts w:cs="Times New Roman"/>
                <w:sz w:val="20"/>
                <w:szCs w:val="20"/>
                <w:rPrChange w:id="9979" w:author="Camilo Andrés Díaz Gómez" w:date="2023-03-28T17:42:00Z">
                  <w:rPr>
                    <w:del w:id="9980" w:author="Camilo Andrés Díaz Gómez" w:date="2023-03-22T16:08:00Z"/>
                    <w:rFonts w:ascii="Calibri" w:hAnsi="Calibri" w:cs="Calibri"/>
                    <w:color w:val="000000"/>
                    <w:sz w:val="20"/>
                    <w:szCs w:val="20"/>
                  </w:rPr>
                </w:rPrChange>
              </w:rPr>
            </w:pPr>
            <w:del w:id="9981" w:author="Camilo Andrés Díaz Gómez" w:date="2023-03-22T16:07:00Z">
              <w:r w:rsidRPr="002B569F" w:rsidDel="00AC0D41">
                <w:rPr>
                  <w:rFonts w:cs="Times New Roman"/>
                  <w:sz w:val="20"/>
                  <w:szCs w:val="20"/>
                  <w:rPrChange w:id="9982"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9983" w:author="Camilo Andrés Díaz Gómez" w:date="2023-03-22T16:08:00Z"/>
                <w:rFonts w:cs="Times New Roman"/>
                <w:sz w:val="20"/>
                <w:szCs w:val="20"/>
                <w:rPrChange w:id="9984" w:author="Camilo Andrés Díaz Gómez" w:date="2023-03-28T17:42:00Z">
                  <w:rPr>
                    <w:del w:id="9985" w:author="Camilo Andrés Díaz Gómez" w:date="2023-03-22T16:08:00Z"/>
                    <w:rFonts w:ascii="Calibri" w:hAnsi="Calibri" w:cs="Calibri"/>
                    <w:color w:val="000000"/>
                    <w:sz w:val="20"/>
                    <w:szCs w:val="20"/>
                  </w:rPr>
                </w:rPrChange>
              </w:rPr>
            </w:pPr>
            <w:del w:id="9986" w:author="Camilo Andrés Díaz Gómez" w:date="2023-03-22T16:08:00Z">
              <w:r w:rsidRPr="002B569F" w:rsidDel="00D41E19">
                <w:rPr>
                  <w:rFonts w:cs="Times New Roman"/>
                  <w:sz w:val="20"/>
                  <w:szCs w:val="20"/>
                  <w:rPrChange w:id="9987"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9988" w:author="Camilo Andrés Díaz Gómez" w:date="2023-03-22T16:08:00Z"/>
                <w:rFonts w:cs="Times New Roman"/>
                <w:sz w:val="20"/>
                <w:szCs w:val="20"/>
                <w:rPrChange w:id="9989" w:author="Camilo Andrés Díaz Gómez" w:date="2023-03-28T17:42:00Z">
                  <w:rPr>
                    <w:del w:id="9990"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9991" w:author="Camilo Andrés Díaz Gómez" w:date="2023-03-22T16:08:00Z"/>
                <w:rFonts w:cs="Times New Roman"/>
                <w:sz w:val="20"/>
                <w:szCs w:val="20"/>
                <w:rPrChange w:id="9992" w:author="Camilo Andrés Díaz Gómez" w:date="2023-03-28T17:42:00Z">
                  <w:rPr>
                    <w:del w:id="9993"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9994" w:author="Camilo Andrés Díaz Gómez" w:date="2023-03-22T16:08:00Z"/>
                <w:rFonts w:cs="Times New Roman"/>
                <w:sz w:val="20"/>
                <w:szCs w:val="20"/>
                <w:rPrChange w:id="9995" w:author="Camilo Andrés Díaz Gómez" w:date="2023-03-28T17:42:00Z">
                  <w:rPr>
                    <w:del w:id="9996"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9997" w:author="Camilo Andrés Díaz Gómez" w:date="2023-03-22T16:08:00Z"/>
                <w:rFonts w:cs="Times New Roman"/>
                <w:sz w:val="20"/>
                <w:szCs w:val="20"/>
                <w:rPrChange w:id="9998" w:author="Camilo Andrés Díaz Gómez" w:date="2023-03-28T17:42:00Z">
                  <w:rPr>
                    <w:del w:id="9999"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000" w:author="Camilo Andrés Díaz Gómez" w:date="2023-03-22T16:08:00Z"/>
        </w:trPr>
        <w:tc>
          <w:tcPr>
            <w:tcW w:w="530" w:type="dxa"/>
            <w:vAlign w:val="bottom"/>
          </w:tcPr>
          <w:p w14:paraId="257D60F8" w14:textId="74F0D3CA" w:rsidR="00776339" w:rsidRPr="002B569F" w:rsidDel="00776339" w:rsidRDefault="00776339">
            <w:pPr>
              <w:rPr>
                <w:del w:id="10001" w:author="Camilo Andrés Díaz Gómez" w:date="2023-03-22T16:08:00Z"/>
                <w:rFonts w:cs="Times New Roman"/>
                <w:sz w:val="20"/>
                <w:szCs w:val="20"/>
                <w:rPrChange w:id="10002" w:author="Camilo Andrés Díaz Gómez" w:date="2023-03-28T17:42:00Z">
                  <w:rPr>
                    <w:del w:id="10003" w:author="Camilo Andrés Díaz Gómez" w:date="2023-03-22T16:08:00Z"/>
                    <w:rFonts w:ascii="Calibri" w:hAnsi="Calibri" w:cs="Calibri"/>
                    <w:color w:val="000000"/>
                    <w:sz w:val="20"/>
                    <w:szCs w:val="20"/>
                  </w:rPr>
                </w:rPrChange>
              </w:rPr>
            </w:pPr>
            <w:del w:id="10004" w:author="Camilo Andrés Díaz Gómez" w:date="2023-03-22T16:08:00Z">
              <w:r w:rsidRPr="002B569F" w:rsidDel="00776339">
                <w:rPr>
                  <w:rFonts w:cs="Times New Roman"/>
                  <w:sz w:val="22"/>
                  <w:rPrChange w:id="10005"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006" w:author="Camilo Andrés Díaz Gómez" w:date="2023-03-22T16:08:00Z"/>
                <w:rFonts w:cs="Times New Roman"/>
                <w:sz w:val="20"/>
                <w:szCs w:val="20"/>
                <w:rPrChange w:id="10007" w:author="Camilo Andrés Díaz Gómez" w:date="2023-03-28T17:42:00Z">
                  <w:rPr>
                    <w:del w:id="10008" w:author="Camilo Andrés Díaz Gómez" w:date="2023-03-22T16:08:00Z"/>
                    <w:rFonts w:ascii="Calibri" w:hAnsi="Calibri" w:cs="Calibri"/>
                    <w:color w:val="000000"/>
                    <w:sz w:val="20"/>
                    <w:szCs w:val="20"/>
                  </w:rPr>
                </w:rPrChange>
              </w:rPr>
            </w:pPr>
            <w:del w:id="10009" w:author="Camilo Andrés Díaz Gómez" w:date="2023-03-22T16:06:00Z">
              <w:r w:rsidRPr="002B569F" w:rsidDel="0066355F">
                <w:rPr>
                  <w:rFonts w:cs="Times New Roman"/>
                  <w:sz w:val="20"/>
                  <w:szCs w:val="20"/>
                  <w:rPrChange w:id="10010"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011" w:author="Camilo Andrés Díaz Gómez" w:date="2023-03-22T16:08:00Z"/>
                <w:rFonts w:cs="Times New Roman"/>
                <w:sz w:val="20"/>
                <w:szCs w:val="20"/>
                <w:rPrChange w:id="10012" w:author="Camilo Andrés Díaz Gómez" w:date="2023-03-28T17:42:00Z">
                  <w:rPr>
                    <w:del w:id="10013" w:author="Camilo Andrés Díaz Gómez" w:date="2023-03-22T16:08:00Z"/>
                    <w:rFonts w:ascii="Calibri" w:hAnsi="Calibri" w:cs="Calibri"/>
                    <w:color w:val="000000"/>
                    <w:sz w:val="20"/>
                    <w:szCs w:val="20"/>
                  </w:rPr>
                </w:rPrChange>
              </w:rPr>
            </w:pPr>
            <w:del w:id="10014" w:author="Camilo Andrés Díaz Gómez" w:date="2023-03-22T16:07:00Z">
              <w:r w:rsidRPr="002B569F" w:rsidDel="0052638D">
                <w:rPr>
                  <w:rFonts w:cs="Times New Roman"/>
                  <w:sz w:val="20"/>
                  <w:szCs w:val="20"/>
                  <w:rPrChange w:id="10015"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016" w:author="Camilo Andrés Díaz Gómez" w:date="2023-03-22T16:08:00Z"/>
                <w:rFonts w:cs="Times New Roman"/>
                <w:sz w:val="20"/>
                <w:szCs w:val="20"/>
                <w:rPrChange w:id="10017" w:author="Camilo Andrés Díaz Gómez" w:date="2023-03-28T17:42:00Z">
                  <w:rPr>
                    <w:del w:id="10018" w:author="Camilo Andrés Díaz Gómez" w:date="2023-03-22T16:08:00Z"/>
                    <w:rFonts w:ascii="Calibri" w:hAnsi="Calibri" w:cs="Calibri"/>
                    <w:color w:val="000000"/>
                    <w:sz w:val="20"/>
                    <w:szCs w:val="20"/>
                  </w:rPr>
                </w:rPrChange>
              </w:rPr>
            </w:pPr>
            <w:del w:id="10019" w:author="Camilo Andrés Díaz Gómez" w:date="2023-03-22T16:07:00Z">
              <w:r w:rsidRPr="002B569F" w:rsidDel="00AC0D41">
                <w:rPr>
                  <w:rFonts w:cs="Times New Roman"/>
                  <w:sz w:val="20"/>
                  <w:szCs w:val="20"/>
                  <w:rPrChange w:id="10020"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021" w:author="Camilo Andrés Díaz Gómez" w:date="2023-03-22T16:08:00Z"/>
                <w:rFonts w:cs="Times New Roman"/>
                <w:sz w:val="20"/>
                <w:szCs w:val="20"/>
                <w:rPrChange w:id="10022" w:author="Camilo Andrés Díaz Gómez" w:date="2023-03-28T17:42:00Z">
                  <w:rPr>
                    <w:del w:id="10023" w:author="Camilo Andrés Díaz Gómez" w:date="2023-03-22T16:08:00Z"/>
                    <w:rFonts w:ascii="Calibri" w:hAnsi="Calibri" w:cs="Calibri"/>
                    <w:color w:val="000000"/>
                    <w:sz w:val="20"/>
                    <w:szCs w:val="20"/>
                  </w:rPr>
                </w:rPrChange>
              </w:rPr>
            </w:pPr>
            <w:del w:id="10024" w:author="Camilo Andrés Díaz Gómez" w:date="2023-03-22T16:08:00Z">
              <w:r w:rsidRPr="002B569F" w:rsidDel="00D41E19">
                <w:rPr>
                  <w:rFonts w:cs="Times New Roman"/>
                  <w:sz w:val="20"/>
                  <w:szCs w:val="20"/>
                  <w:rPrChange w:id="10025"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026" w:author="Camilo Andrés Díaz Gómez" w:date="2023-03-22T16:08:00Z"/>
                <w:rFonts w:cs="Times New Roman"/>
                <w:sz w:val="20"/>
                <w:szCs w:val="20"/>
                <w:rPrChange w:id="10027" w:author="Camilo Andrés Díaz Gómez" w:date="2023-03-28T17:42:00Z">
                  <w:rPr>
                    <w:del w:id="10028"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029" w:author="Camilo Andrés Díaz Gómez" w:date="2023-03-22T16:08:00Z"/>
                <w:rFonts w:cs="Times New Roman"/>
                <w:sz w:val="20"/>
                <w:szCs w:val="20"/>
                <w:rPrChange w:id="10030" w:author="Camilo Andrés Díaz Gómez" w:date="2023-03-28T17:42:00Z">
                  <w:rPr>
                    <w:del w:id="10031"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032" w:author="Camilo Andrés Díaz Gómez" w:date="2023-03-22T16:08:00Z"/>
                <w:rFonts w:cs="Times New Roman"/>
                <w:sz w:val="20"/>
                <w:szCs w:val="20"/>
                <w:rPrChange w:id="10033" w:author="Camilo Andrés Díaz Gómez" w:date="2023-03-28T17:42:00Z">
                  <w:rPr>
                    <w:del w:id="10034"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035" w:author="Camilo Andrés Díaz Gómez" w:date="2023-03-22T16:08:00Z"/>
                <w:rFonts w:cs="Times New Roman"/>
                <w:sz w:val="20"/>
                <w:szCs w:val="20"/>
                <w:rPrChange w:id="10036" w:author="Camilo Andrés Díaz Gómez" w:date="2023-03-28T17:42:00Z">
                  <w:rPr>
                    <w:del w:id="10037"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038" w:author="Camilo Andrés Díaz Gómez" w:date="2023-03-22T16:08:00Z"/>
        </w:trPr>
        <w:tc>
          <w:tcPr>
            <w:tcW w:w="530" w:type="dxa"/>
            <w:vAlign w:val="bottom"/>
          </w:tcPr>
          <w:p w14:paraId="3F2AF135" w14:textId="12C610EB" w:rsidR="00776339" w:rsidRPr="002B569F" w:rsidDel="00776339" w:rsidRDefault="00776339">
            <w:pPr>
              <w:rPr>
                <w:del w:id="10039" w:author="Camilo Andrés Díaz Gómez" w:date="2023-03-22T16:08:00Z"/>
                <w:rFonts w:cs="Times New Roman"/>
                <w:sz w:val="20"/>
                <w:szCs w:val="20"/>
                <w:rPrChange w:id="10040" w:author="Camilo Andrés Díaz Gómez" w:date="2023-03-28T17:42:00Z">
                  <w:rPr>
                    <w:del w:id="10041" w:author="Camilo Andrés Díaz Gómez" w:date="2023-03-22T16:08:00Z"/>
                    <w:rFonts w:ascii="Calibri" w:hAnsi="Calibri" w:cs="Calibri"/>
                    <w:color w:val="000000"/>
                    <w:sz w:val="20"/>
                    <w:szCs w:val="20"/>
                  </w:rPr>
                </w:rPrChange>
              </w:rPr>
            </w:pPr>
            <w:del w:id="10042" w:author="Camilo Andrés Díaz Gómez" w:date="2023-03-22T16:08:00Z">
              <w:r w:rsidRPr="002B569F" w:rsidDel="00776339">
                <w:rPr>
                  <w:rFonts w:cs="Times New Roman"/>
                  <w:sz w:val="22"/>
                  <w:rPrChange w:id="10043"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044" w:author="Camilo Andrés Díaz Gómez" w:date="2023-03-22T16:08:00Z"/>
                <w:rFonts w:cs="Times New Roman"/>
                <w:sz w:val="20"/>
                <w:szCs w:val="20"/>
                <w:rPrChange w:id="10045" w:author="Camilo Andrés Díaz Gómez" w:date="2023-03-28T17:42:00Z">
                  <w:rPr>
                    <w:del w:id="10046" w:author="Camilo Andrés Díaz Gómez" w:date="2023-03-22T16:08:00Z"/>
                    <w:rFonts w:ascii="Calibri" w:hAnsi="Calibri" w:cs="Calibri"/>
                    <w:color w:val="000000"/>
                    <w:sz w:val="20"/>
                    <w:szCs w:val="20"/>
                  </w:rPr>
                </w:rPrChange>
              </w:rPr>
            </w:pPr>
            <w:del w:id="10047" w:author="Camilo Andrés Díaz Gómez" w:date="2023-03-22T16:06:00Z">
              <w:r w:rsidRPr="002B569F" w:rsidDel="0066355F">
                <w:rPr>
                  <w:rFonts w:cs="Times New Roman"/>
                  <w:sz w:val="20"/>
                  <w:szCs w:val="20"/>
                  <w:rPrChange w:id="10048"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049" w:author="Camilo Andrés Díaz Gómez" w:date="2023-03-22T16:08:00Z"/>
                <w:rFonts w:cs="Times New Roman"/>
                <w:sz w:val="20"/>
                <w:szCs w:val="20"/>
                <w:rPrChange w:id="10050" w:author="Camilo Andrés Díaz Gómez" w:date="2023-03-28T17:42:00Z">
                  <w:rPr>
                    <w:del w:id="10051" w:author="Camilo Andrés Díaz Gómez" w:date="2023-03-22T16:08:00Z"/>
                    <w:rFonts w:ascii="Calibri" w:hAnsi="Calibri" w:cs="Calibri"/>
                    <w:color w:val="000000"/>
                    <w:sz w:val="20"/>
                    <w:szCs w:val="20"/>
                  </w:rPr>
                </w:rPrChange>
              </w:rPr>
            </w:pPr>
            <w:del w:id="10052" w:author="Camilo Andrés Díaz Gómez" w:date="2023-03-22T16:07:00Z">
              <w:r w:rsidRPr="002B569F" w:rsidDel="0052638D">
                <w:rPr>
                  <w:rFonts w:cs="Times New Roman"/>
                  <w:sz w:val="20"/>
                  <w:szCs w:val="20"/>
                  <w:rPrChange w:id="10053"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054" w:author="Camilo Andrés Díaz Gómez" w:date="2023-03-22T16:08:00Z"/>
                <w:rFonts w:cs="Times New Roman"/>
                <w:sz w:val="20"/>
                <w:szCs w:val="20"/>
                <w:rPrChange w:id="10055" w:author="Camilo Andrés Díaz Gómez" w:date="2023-03-28T17:42:00Z">
                  <w:rPr>
                    <w:del w:id="10056" w:author="Camilo Andrés Díaz Gómez" w:date="2023-03-22T16:08:00Z"/>
                    <w:rFonts w:ascii="Calibri" w:hAnsi="Calibri" w:cs="Calibri"/>
                    <w:color w:val="000000"/>
                    <w:sz w:val="20"/>
                    <w:szCs w:val="20"/>
                  </w:rPr>
                </w:rPrChange>
              </w:rPr>
            </w:pPr>
            <w:del w:id="10057" w:author="Camilo Andrés Díaz Gómez" w:date="2023-03-22T16:07:00Z">
              <w:r w:rsidRPr="002B569F" w:rsidDel="00AC0D41">
                <w:rPr>
                  <w:rFonts w:cs="Times New Roman"/>
                  <w:sz w:val="20"/>
                  <w:szCs w:val="20"/>
                  <w:rPrChange w:id="10058"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059" w:author="Camilo Andrés Díaz Gómez" w:date="2023-03-22T16:08:00Z"/>
                <w:rFonts w:cs="Times New Roman"/>
                <w:sz w:val="20"/>
                <w:szCs w:val="20"/>
                <w:rPrChange w:id="10060" w:author="Camilo Andrés Díaz Gómez" w:date="2023-03-28T17:42:00Z">
                  <w:rPr>
                    <w:del w:id="10061" w:author="Camilo Andrés Díaz Gómez" w:date="2023-03-22T16:08:00Z"/>
                    <w:rFonts w:ascii="Calibri" w:hAnsi="Calibri" w:cs="Calibri"/>
                    <w:color w:val="000000"/>
                    <w:sz w:val="20"/>
                    <w:szCs w:val="20"/>
                  </w:rPr>
                </w:rPrChange>
              </w:rPr>
            </w:pPr>
            <w:del w:id="10062" w:author="Camilo Andrés Díaz Gómez" w:date="2023-03-22T16:08:00Z">
              <w:r w:rsidRPr="002B569F" w:rsidDel="00D41E19">
                <w:rPr>
                  <w:rFonts w:cs="Times New Roman"/>
                  <w:sz w:val="20"/>
                  <w:szCs w:val="20"/>
                  <w:rPrChange w:id="10063"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064" w:author="Camilo Andrés Díaz Gómez" w:date="2023-03-22T16:08:00Z"/>
                <w:rFonts w:cs="Times New Roman"/>
                <w:sz w:val="20"/>
                <w:szCs w:val="20"/>
                <w:rPrChange w:id="10065" w:author="Camilo Andrés Díaz Gómez" w:date="2023-03-28T17:42:00Z">
                  <w:rPr>
                    <w:del w:id="10066"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067" w:author="Camilo Andrés Díaz Gómez" w:date="2023-03-22T16:08:00Z"/>
                <w:rFonts w:cs="Times New Roman"/>
                <w:sz w:val="20"/>
                <w:szCs w:val="20"/>
                <w:rPrChange w:id="10068" w:author="Camilo Andrés Díaz Gómez" w:date="2023-03-28T17:42:00Z">
                  <w:rPr>
                    <w:del w:id="10069"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070" w:author="Camilo Andrés Díaz Gómez" w:date="2023-03-22T16:08:00Z"/>
                <w:rFonts w:cs="Times New Roman"/>
                <w:sz w:val="20"/>
                <w:szCs w:val="20"/>
                <w:rPrChange w:id="10071" w:author="Camilo Andrés Díaz Gómez" w:date="2023-03-28T17:42:00Z">
                  <w:rPr>
                    <w:del w:id="10072"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073" w:author="Camilo Andrés Díaz Gómez" w:date="2023-03-22T16:08:00Z"/>
                <w:rFonts w:cs="Times New Roman"/>
                <w:sz w:val="20"/>
                <w:szCs w:val="20"/>
                <w:rPrChange w:id="10074" w:author="Camilo Andrés Díaz Gómez" w:date="2023-03-28T17:42:00Z">
                  <w:rPr>
                    <w:del w:id="10075"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076" w:author="Camilo Andrés Díaz Gómez" w:date="2023-03-22T16:08:00Z"/>
        </w:trPr>
        <w:tc>
          <w:tcPr>
            <w:tcW w:w="530" w:type="dxa"/>
            <w:vAlign w:val="bottom"/>
          </w:tcPr>
          <w:p w14:paraId="3F0AD02F" w14:textId="7C0F1194" w:rsidR="00776339" w:rsidRPr="002B569F" w:rsidDel="00776339" w:rsidRDefault="00776339">
            <w:pPr>
              <w:rPr>
                <w:del w:id="10077" w:author="Camilo Andrés Díaz Gómez" w:date="2023-03-22T16:08:00Z"/>
                <w:rFonts w:cs="Times New Roman"/>
                <w:sz w:val="20"/>
                <w:szCs w:val="20"/>
                <w:rPrChange w:id="10078" w:author="Camilo Andrés Díaz Gómez" w:date="2023-03-28T17:42:00Z">
                  <w:rPr>
                    <w:del w:id="10079" w:author="Camilo Andrés Díaz Gómez" w:date="2023-03-22T16:08:00Z"/>
                    <w:rFonts w:ascii="Calibri" w:hAnsi="Calibri" w:cs="Calibri"/>
                    <w:color w:val="000000"/>
                    <w:sz w:val="20"/>
                    <w:szCs w:val="20"/>
                  </w:rPr>
                </w:rPrChange>
              </w:rPr>
            </w:pPr>
            <w:del w:id="10080" w:author="Camilo Andrés Díaz Gómez" w:date="2023-03-22T16:08:00Z">
              <w:r w:rsidRPr="002B569F" w:rsidDel="00776339">
                <w:rPr>
                  <w:rFonts w:cs="Times New Roman"/>
                  <w:sz w:val="22"/>
                  <w:rPrChange w:id="10081"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082" w:author="Camilo Andrés Díaz Gómez" w:date="2023-03-22T16:08:00Z"/>
                <w:rFonts w:cs="Times New Roman"/>
                <w:sz w:val="20"/>
                <w:szCs w:val="20"/>
                <w:rPrChange w:id="10083" w:author="Camilo Andrés Díaz Gómez" w:date="2023-03-28T17:42:00Z">
                  <w:rPr>
                    <w:del w:id="10084" w:author="Camilo Andrés Díaz Gómez" w:date="2023-03-22T16:08:00Z"/>
                    <w:rFonts w:ascii="Calibri" w:hAnsi="Calibri" w:cs="Calibri"/>
                    <w:color w:val="000000"/>
                    <w:sz w:val="20"/>
                    <w:szCs w:val="20"/>
                  </w:rPr>
                </w:rPrChange>
              </w:rPr>
            </w:pPr>
            <w:del w:id="10085" w:author="Camilo Andrés Díaz Gómez" w:date="2023-03-22T16:06:00Z">
              <w:r w:rsidRPr="002B569F" w:rsidDel="0066355F">
                <w:rPr>
                  <w:rFonts w:cs="Times New Roman"/>
                  <w:sz w:val="20"/>
                  <w:szCs w:val="20"/>
                  <w:rPrChange w:id="10086"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087" w:author="Camilo Andrés Díaz Gómez" w:date="2023-03-22T16:08:00Z"/>
                <w:rFonts w:cs="Times New Roman"/>
                <w:sz w:val="20"/>
                <w:szCs w:val="20"/>
                <w:rPrChange w:id="10088" w:author="Camilo Andrés Díaz Gómez" w:date="2023-03-28T17:42:00Z">
                  <w:rPr>
                    <w:del w:id="10089" w:author="Camilo Andrés Díaz Gómez" w:date="2023-03-22T16:08:00Z"/>
                    <w:rFonts w:ascii="Calibri" w:hAnsi="Calibri" w:cs="Calibri"/>
                    <w:color w:val="000000"/>
                    <w:sz w:val="20"/>
                    <w:szCs w:val="20"/>
                  </w:rPr>
                </w:rPrChange>
              </w:rPr>
            </w:pPr>
            <w:del w:id="10090" w:author="Camilo Andrés Díaz Gómez" w:date="2023-03-22T16:07:00Z">
              <w:r w:rsidRPr="002B569F" w:rsidDel="0052638D">
                <w:rPr>
                  <w:rFonts w:cs="Times New Roman"/>
                  <w:sz w:val="20"/>
                  <w:szCs w:val="20"/>
                  <w:rPrChange w:id="10091"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092" w:author="Camilo Andrés Díaz Gómez" w:date="2023-03-22T16:08:00Z"/>
                <w:rFonts w:cs="Times New Roman"/>
                <w:sz w:val="20"/>
                <w:szCs w:val="20"/>
                <w:rPrChange w:id="10093" w:author="Camilo Andrés Díaz Gómez" w:date="2023-03-28T17:42:00Z">
                  <w:rPr>
                    <w:del w:id="10094" w:author="Camilo Andrés Díaz Gómez" w:date="2023-03-22T16:08:00Z"/>
                    <w:rFonts w:ascii="Calibri" w:hAnsi="Calibri" w:cs="Calibri"/>
                    <w:color w:val="000000"/>
                    <w:sz w:val="20"/>
                    <w:szCs w:val="20"/>
                  </w:rPr>
                </w:rPrChange>
              </w:rPr>
            </w:pPr>
            <w:del w:id="10095" w:author="Camilo Andrés Díaz Gómez" w:date="2023-03-22T16:07:00Z">
              <w:r w:rsidRPr="002B569F" w:rsidDel="00AC0D41">
                <w:rPr>
                  <w:rFonts w:cs="Times New Roman"/>
                  <w:sz w:val="20"/>
                  <w:szCs w:val="20"/>
                  <w:rPrChange w:id="10096"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097" w:author="Camilo Andrés Díaz Gómez" w:date="2023-03-22T16:08:00Z"/>
                <w:rFonts w:cs="Times New Roman"/>
                <w:sz w:val="20"/>
                <w:szCs w:val="20"/>
                <w:rPrChange w:id="10098" w:author="Camilo Andrés Díaz Gómez" w:date="2023-03-28T17:42:00Z">
                  <w:rPr>
                    <w:del w:id="10099" w:author="Camilo Andrés Díaz Gómez" w:date="2023-03-22T16:08:00Z"/>
                    <w:rFonts w:ascii="Calibri" w:hAnsi="Calibri" w:cs="Calibri"/>
                    <w:color w:val="000000"/>
                    <w:sz w:val="20"/>
                    <w:szCs w:val="20"/>
                  </w:rPr>
                </w:rPrChange>
              </w:rPr>
            </w:pPr>
            <w:del w:id="10100" w:author="Camilo Andrés Díaz Gómez" w:date="2023-03-22T16:08:00Z">
              <w:r w:rsidRPr="002B569F" w:rsidDel="00D41E19">
                <w:rPr>
                  <w:rFonts w:cs="Times New Roman"/>
                  <w:sz w:val="20"/>
                  <w:szCs w:val="20"/>
                  <w:rPrChange w:id="10101"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102" w:author="Camilo Andrés Díaz Gómez" w:date="2023-03-22T16:08:00Z"/>
                <w:rFonts w:cs="Times New Roman"/>
                <w:sz w:val="20"/>
                <w:szCs w:val="20"/>
                <w:rPrChange w:id="10103" w:author="Camilo Andrés Díaz Gómez" w:date="2023-03-28T17:42:00Z">
                  <w:rPr>
                    <w:del w:id="10104"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105" w:author="Camilo Andrés Díaz Gómez" w:date="2023-03-22T16:08:00Z"/>
                <w:rFonts w:cs="Times New Roman"/>
                <w:sz w:val="20"/>
                <w:szCs w:val="20"/>
                <w:rPrChange w:id="10106" w:author="Camilo Andrés Díaz Gómez" w:date="2023-03-28T17:42:00Z">
                  <w:rPr>
                    <w:del w:id="10107"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108" w:author="Camilo Andrés Díaz Gómez" w:date="2023-03-22T16:08:00Z"/>
                <w:rFonts w:cs="Times New Roman"/>
                <w:sz w:val="20"/>
                <w:szCs w:val="20"/>
                <w:rPrChange w:id="10109" w:author="Camilo Andrés Díaz Gómez" w:date="2023-03-28T17:42:00Z">
                  <w:rPr>
                    <w:del w:id="10110"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111" w:author="Camilo Andrés Díaz Gómez" w:date="2023-03-22T16:08:00Z"/>
                <w:rFonts w:cs="Times New Roman"/>
                <w:sz w:val="20"/>
                <w:szCs w:val="20"/>
                <w:rPrChange w:id="10112" w:author="Camilo Andrés Díaz Gómez" w:date="2023-03-28T17:42:00Z">
                  <w:rPr>
                    <w:del w:id="10113"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114" w:author="Camilo Andrés Díaz Gómez" w:date="2023-03-22T16:08:00Z"/>
        </w:trPr>
        <w:tc>
          <w:tcPr>
            <w:tcW w:w="530" w:type="dxa"/>
            <w:vAlign w:val="bottom"/>
          </w:tcPr>
          <w:p w14:paraId="1AF00322" w14:textId="06744D51" w:rsidR="00776339" w:rsidRPr="002B569F" w:rsidDel="00776339" w:rsidRDefault="00776339">
            <w:pPr>
              <w:rPr>
                <w:del w:id="10115" w:author="Camilo Andrés Díaz Gómez" w:date="2023-03-22T16:08:00Z"/>
                <w:rFonts w:cs="Times New Roman"/>
                <w:sz w:val="20"/>
                <w:szCs w:val="20"/>
                <w:rPrChange w:id="10116" w:author="Camilo Andrés Díaz Gómez" w:date="2023-03-28T17:42:00Z">
                  <w:rPr>
                    <w:del w:id="10117" w:author="Camilo Andrés Díaz Gómez" w:date="2023-03-22T16:08:00Z"/>
                    <w:rFonts w:ascii="Calibri" w:hAnsi="Calibri" w:cs="Calibri"/>
                    <w:color w:val="000000"/>
                    <w:sz w:val="20"/>
                    <w:szCs w:val="20"/>
                  </w:rPr>
                </w:rPrChange>
              </w:rPr>
            </w:pPr>
            <w:del w:id="10118" w:author="Camilo Andrés Díaz Gómez" w:date="2023-03-22T16:08:00Z">
              <w:r w:rsidRPr="002B569F" w:rsidDel="00776339">
                <w:rPr>
                  <w:rFonts w:cs="Times New Roman"/>
                  <w:sz w:val="22"/>
                  <w:rPrChange w:id="10119"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120" w:author="Camilo Andrés Díaz Gómez" w:date="2023-03-22T16:08:00Z"/>
                <w:rFonts w:cs="Times New Roman"/>
                <w:sz w:val="20"/>
                <w:szCs w:val="20"/>
                <w:rPrChange w:id="10121" w:author="Camilo Andrés Díaz Gómez" w:date="2023-03-28T17:42:00Z">
                  <w:rPr>
                    <w:del w:id="10122" w:author="Camilo Andrés Díaz Gómez" w:date="2023-03-22T16:08:00Z"/>
                    <w:rFonts w:ascii="Calibri" w:hAnsi="Calibri" w:cs="Calibri"/>
                    <w:color w:val="000000"/>
                    <w:sz w:val="20"/>
                    <w:szCs w:val="20"/>
                  </w:rPr>
                </w:rPrChange>
              </w:rPr>
            </w:pPr>
            <w:del w:id="10123" w:author="Camilo Andrés Díaz Gómez" w:date="2023-03-22T16:06:00Z">
              <w:r w:rsidRPr="002B569F" w:rsidDel="0066355F">
                <w:rPr>
                  <w:rFonts w:cs="Times New Roman"/>
                  <w:sz w:val="20"/>
                  <w:szCs w:val="20"/>
                  <w:rPrChange w:id="10124"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125" w:author="Camilo Andrés Díaz Gómez" w:date="2023-03-22T16:08:00Z"/>
                <w:rFonts w:cs="Times New Roman"/>
                <w:sz w:val="20"/>
                <w:szCs w:val="20"/>
                <w:rPrChange w:id="10126" w:author="Camilo Andrés Díaz Gómez" w:date="2023-03-28T17:42:00Z">
                  <w:rPr>
                    <w:del w:id="10127" w:author="Camilo Andrés Díaz Gómez" w:date="2023-03-22T16:08:00Z"/>
                    <w:rFonts w:ascii="Calibri" w:hAnsi="Calibri" w:cs="Calibri"/>
                    <w:color w:val="000000"/>
                    <w:sz w:val="20"/>
                    <w:szCs w:val="20"/>
                  </w:rPr>
                </w:rPrChange>
              </w:rPr>
            </w:pPr>
            <w:del w:id="10128" w:author="Camilo Andrés Díaz Gómez" w:date="2023-03-22T16:07:00Z">
              <w:r w:rsidRPr="002B569F" w:rsidDel="0052638D">
                <w:rPr>
                  <w:rFonts w:cs="Times New Roman"/>
                  <w:sz w:val="20"/>
                  <w:szCs w:val="20"/>
                  <w:rPrChange w:id="10129"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130" w:author="Camilo Andrés Díaz Gómez" w:date="2023-03-22T16:08:00Z"/>
                <w:rFonts w:cs="Times New Roman"/>
                <w:sz w:val="20"/>
                <w:szCs w:val="20"/>
                <w:rPrChange w:id="10131" w:author="Camilo Andrés Díaz Gómez" w:date="2023-03-28T17:42:00Z">
                  <w:rPr>
                    <w:del w:id="10132" w:author="Camilo Andrés Díaz Gómez" w:date="2023-03-22T16:08:00Z"/>
                    <w:rFonts w:ascii="Calibri" w:hAnsi="Calibri" w:cs="Calibri"/>
                    <w:color w:val="000000"/>
                    <w:sz w:val="20"/>
                    <w:szCs w:val="20"/>
                  </w:rPr>
                </w:rPrChange>
              </w:rPr>
            </w:pPr>
            <w:del w:id="10133" w:author="Camilo Andrés Díaz Gómez" w:date="2023-03-22T16:07:00Z">
              <w:r w:rsidRPr="002B569F" w:rsidDel="00AC0D41">
                <w:rPr>
                  <w:rFonts w:cs="Times New Roman"/>
                  <w:sz w:val="20"/>
                  <w:szCs w:val="20"/>
                  <w:rPrChange w:id="10134"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135" w:author="Camilo Andrés Díaz Gómez" w:date="2023-03-22T16:08:00Z"/>
                <w:rFonts w:cs="Times New Roman"/>
                <w:sz w:val="20"/>
                <w:szCs w:val="20"/>
                <w:rPrChange w:id="10136" w:author="Camilo Andrés Díaz Gómez" w:date="2023-03-28T17:42:00Z">
                  <w:rPr>
                    <w:del w:id="10137" w:author="Camilo Andrés Díaz Gómez" w:date="2023-03-22T16:08:00Z"/>
                    <w:rFonts w:ascii="Calibri" w:hAnsi="Calibri" w:cs="Calibri"/>
                    <w:color w:val="000000"/>
                    <w:sz w:val="20"/>
                    <w:szCs w:val="20"/>
                  </w:rPr>
                </w:rPrChange>
              </w:rPr>
            </w:pPr>
            <w:del w:id="10138" w:author="Camilo Andrés Díaz Gómez" w:date="2023-03-22T16:08:00Z">
              <w:r w:rsidRPr="002B569F" w:rsidDel="00D41E19">
                <w:rPr>
                  <w:rFonts w:cs="Times New Roman"/>
                  <w:sz w:val="20"/>
                  <w:szCs w:val="20"/>
                  <w:rPrChange w:id="10139"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140" w:author="Camilo Andrés Díaz Gómez" w:date="2023-03-22T16:08:00Z"/>
                <w:rFonts w:cs="Times New Roman"/>
                <w:sz w:val="20"/>
                <w:szCs w:val="20"/>
                <w:rPrChange w:id="10141" w:author="Camilo Andrés Díaz Gómez" w:date="2023-03-28T17:42:00Z">
                  <w:rPr>
                    <w:del w:id="10142"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143" w:author="Camilo Andrés Díaz Gómez" w:date="2023-03-22T16:08:00Z"/>
                <w:rFonts w:cs="Times New Roman"/>
                <w:sz w:val="20"/>
                <w:szCs w:val="20"/>
                <w:rPrChange w:id="10144" w:author="Camilo Andrés Díaz Gómez" w:date="2023-03-28T17:42:00Z">
                  <w:rPr>
                    <w:del w:id="10145"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146" w:author="Camilo Andrés Díaz Gómez" w:date="2023-03-22T16:08:00Z"/>
                <w:rFonts w:cs="Times New Roman"/>
                <w:sz w:val="20"/>
                <w:szCs w:val="20"/>
                <w:rPrChange w:id="10147" w:author="Camilo Andrés Díaz Gómez" w:date="2023-03-28T17:42:00Z">
                  <w:rPr>
                    <w:del w:id="10148"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149" w:author="Camilo Andrés Díaz Gómez" w:date="2023-03-22T16:08:00Z"/>
                <w:rFonts w:cs="Times New Roman"/>
                <w:sz w:val="20"/>
                <w:szCs w:val="20"/>
                <w:rPrChange w:id="10150" w:author="Camilo Andrés Díaz Gómez" w:date="2023-03-28T17:42:00Z">
                  <w:rPr>
                    <w:del w:id="10151"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152" w:author="Camilo Andrés Díaz Gómez" w:date="2023-03-22T16:08:00Z"/>
        </w:trPr>
        <w:tc>
          <w:tcPr>
            <w:tcW w:w="530" w:type="dxa"/>
            <w:vAlign w:val="bottom"/>
          </w:tcPr>
          <w:p w14:paraId="3C529BB0" w14:textId="3619FFA8" w:rsidR="00776339" w:rsidRPr="002B569F" w:rsidDel="00776339" w:rsidRDefault="00776339">
            <w:pPr>
              <w:rPr>
                <w:del w:id="10153" w:author="Camilo Andrés Díaz Gómez" w:date="2023-03-22T16:08:00Z"/>
                <w:rFonts w:cs="Times New Roman"/>
                <w:sz w:val="20"/>
                <w:szCs w:val="20"/>
                <w:rPrChange w:id="10154" w:author="Camilo Andrés Díaz Gómez" w:date="2023-03-28T17:42:00Z">
                  <w:rPr>
                    <w:del w:id="10155" w:author="Camilo Andrés Díaz Gómez" w:date="2023-03-22T16:08:00Z"/>
                    <w:rFonts w:ascii="Calibri" w:hAnsi="Calibri" w:cs="Calibri"/>
                    <w:color w:val="000000"/>
                    <w:sz w:val="20"/>
                    <w:szCs w:val="20"/>
                  </w:rPr>
                </w:rPrChange>
              </w:rPr>
            </w:pPr>
            <w:del w:id="10156" w:author="Camilo Andrés Díaz Gómez" w:date="2023-03-22T16:08:00Z">
              <w:r w:rsidRPr="002B569F" w:rsidDel="00776339">
                <w:rPr>
                  <w:rFonts w:cs="Times New Roman"/>
                  <w:sz w:val="22"/>
                  <w:rPrChange w:id="10157"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158" w:author="Camilo Andrés Díaz Gómez" w:date="2023-03-22T16:08:00Z"/>
                <w:rFonts w:cs="Times New Roman"/>
                <w:sz w:val="20"/>
                <w:szCs w:val="20"/>
                <w:rPrChange w:id="10159" w:author="Camilo Andrés Díaz Gómez" w:date="2023-03-28T17:42:00Z">
                  <w:rPr>
                    <w:del w:id="10160" w:author="Camilo Andrés Díaz Gómez" w:date="2023-03-22T16:08:00Z"/>
                    <w:rFonts w:ascii="Calibri" w:hAnsi="Calibri" w:cs="Calibri"/>
                    <w:color w:val="000000"/>
                    <w:sz w:val="20"/>
                    <w:szCs w:val="20"/>
                  </w:rPr>
                </w:rPrChange>
              </w:rPr>
            </w:pPr>
            <w:del w:id="10161" w:author="Camilo Andrés Díaz Gómez" w:date="2023-03-22T16:06:00Z">
              <w:r w:rsidRPr="002B569F" w:rsidDel="0066355F">
                <w:rPr>
                  <w:rFonts w:cs="Times New Roman"/>
                  <w:sz w:val="20"/>
                  <w:szCs w:val="20"/>
                  <w:rPrChange w:id="10162"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163" w:author="Camilo Andrés Díaz Gómez" w:date="2023-03-22T16:08:00Z"/>
                <w:rFonts w:cs="Times New Roman"/>
                <w:sz w:val="20"/>
                <w:szCs w:val="20"/>
                <w:rPrChange w:id="10164" w:author="Camilo Andrés Díaz Gómez" w:date="2023-03-28T17:42:00Z">
                  <w:rPr>
                    <w:del w:id="10165" w:author="Camilo Andrés Díaz Gómez" w:date="2023-03-22T16:08:00Z"/>
                    <w:rFonts w:ascii="Calibri" w:hAnsi="Calibri" w:cs="Calibri"/>
                    <w:color w:val="000000"/>
                    <w:sz w:val="20"/>
                    <w:szCs w:val="20"/>
                  </w:rPr>
                </w:rPrChange>
              </w:rPr>
            </w:pPr>
            <w:del w:id="10166" w:author="Camilo Andrés Díaz Gómez" w:date="2023-03-22T16:07:00Z">
              <w:r w:rsidRPr="002B569F" w:rsidDel="0052638D">
                <w:rPr>
                  <w:rFonts w:cs="Times New Roman"/>
                  <w:sz w:val="20"/>
                  <w:szCs w:val="20"/>
                  <w:rPrChange w:id="10167"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168" w:author="Camilo Andrés Díaz Gómez" w:date="2023-03-22T16:08:00Z"/>
                <w:rFonts w:cs="Times New Roman"/>
                <w:sz w:val="20"/>
                <w:szCs w:val="20"/>
                <w:rPrChange w:id="10169" w:author="Camilo Andrés Díaz Gómez" w:date="2023-03-28T17:42:00Z">
                  <w:rPr>
                    <w:del w:id="10170" w:author="Camilo Andrés Díaz Gómez" w:date="2023-03-22T16:08:00Z"/>
                    <w:rFonts w:ascii="Calibri" w:hAnsi="Calibri" w:cs="Calibri"/>
                    <w:color w:val="000000"/>
                    <w:sz w:val="20"/>
                    <w:szCs w:val="20"/>
                  </w:rPr>
                </w:rPrChange>
              </w:rPr>
            </w:pPr>
            <w:del w:id="10171" w:author="Camilo Andrés Díaz Gómez" w:date="2023-03-22T16:07:00Z">
              <w:r w:rsidRPr="002B569F" w:rsidDel="00AC0D41">
                <w:rPr>
                  <w:rFonts w:cs="Times New Roman"/>
                  <w:sz w:val="20"/>
                  <w:szCs w:val="20"/>
                  <w:rPrChange w:id="10172"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173" w:author="Camilo Andrés Díaz Gómez" w:date="2023-03-22T16:08:00Z"/>
                <w:rFonts w:cs="Times New Roman"/>
                <w:sz w:val="20"/>
                <w:szCs w:val="20"/>
                <w:rPrChange w:id="10174" w:author="Camilo Andrés Díaz Gómez" w:date="2023-03-28T17:42:00Z">
                  <w:rPr>
                    <w:del w:id="10175" w:author="Camilo Andrés Díaz Gómez" w:date="2023-03-22T16:08:00Z"/>
                    <w:rFonts w:ascii="Calibri" w:hAnsi="Calibri" w:cs="Calibri"/>
                    <w:color w:val="000000"/>
                    <w:sz w:val="20"/>
                    <w:szCs w:val="20"/>
                  </w:rPr>
                </w:rPrChange>
              </w:rPr>
            </w:pPr>
            <w:del w:id="10176" w:author="Camilo Andrés Díaz Gómez" w:date="2023-03-22T16:08:00Z">
              <w:r w:rsidRPr="002B569F" w:rsidDel="00D41E19">
                <w:rPr>
                  <w:rFonts w:cs="Times New Roman"/>
                  <w:sz w:val="20"/>
                  <w:szCs w:val="20"/>
                  <w:rPrChange w:id="10177"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178" w:author="Camilo Andrés Díaz Gómez" w:date="2023-03-22T16:08:00Z"/>
                <w:rFonts w:cs="Times New Roman"/>
                <w:sz w:val="20"/>
                <w:szCs w:val="20"/>
                <w:rPrChange w:id="10179" w:author="Camilo Andrés Díaz Gómez" w:date="2023-03-28T17:42:00Z">
                  <w:rPr>
                    <w:del w:id="10180"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181" w:author="Camilo Andrés Díaz Gómez" w:date="2023-03-22T16:08:00Z"/>
                <w:rFonts w:cs="Times New Roman"/>
                <w:sz w:val="20"/>
                <w:szCs w:val="20"/>
                <w:rPrChange w:id="10182" w:author="Camilo Andrés Díaz Gómez" w:date="2023-03-28T17:42:00Z">
                  <w:rPr>
                    <w:del w:id="10183"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184" w:author="Camilo Andrés Díaz Gómez" w:date="2023-03-22T16:08:00Z"/>
                <w:rFonts w:cs="Times New Roman"/>
                <w:sz w:val="20"/>
                <w:szCs w:val="20"/>
                <w:rPrChange w:id="10185" w:author="Camilo Andrés Díaz Gómez" w:date="2023-03-28T17:42:00Z">
                  <w:rPr>
                    <w:del w:id="10186"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187" w:author="Camilo Andrés Díaz Gómez" w:date="2023-03-22T16:08:00Z"/>
                <w:rFonts w:cs="Times New Roman"/>
                <w:sz w:val="20"/>
                <w:szCs w:val="20"/>
                <w:rPrChange w:id="10188" w:author="Camilo Andrés Díaz Gómez" w:date="2023-03-28T17:42:00Z">
                  <w:rPr>
                    <w:del w:id="10189"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190" w:author="Camilo Andrés Díaz Gómez" w:date="2023-03-22T16:08:00Z"/>
        </w:trPr>
        <w:tc>
          <w:tcPr>
            <w:tcW w:w="530" w:type="dxa"/>
            <w:vAlign w:val="bottom"/>
          </w:tcPr>
          <w:p w14:paraId="2A790548" w14:textId="176F818B" w:rsidR="00776339" w:rsidRPr="002B569F" w:rsidDel="00776339" w:rsidRDefault="00776339">
            <w:pPr>
              <w:rPr>
                <w:del w:id="10191" w:author="Camilo Andrés Díaz Gómez" w:date="2023-03-22T16:08:00Z"/>
                <w:rFonts w:cs="Times New Roman"/>
                <w:sz w:val="20"/>
                <w:szCs w:val="20"/>
                <w:rPrChange w:id="10192" w:author="Camilo Andrés Díaz Gómez" w:date="2023-03-28T17:42:00Z">
                  <w:rPr>
                    <w:del w:id="10193" w:author="Camilo Andrés Díaz Gómez" w:date="2023-03-22T16:08:00Z"/>
                    <w:rFonts w:ascii="Calibri" w:hAnsi="Calibri" w:cs="Calibri"/>
                    <w:color w:val="000000"/>
                    <w:sz w:val="20"/>
                    <w:szCs w:val="20"/>
                  </w:rPr>
                </w:rPrChange>
              </w:rPr>
            </w:pPr>
            <w:del w:id="10194" w:author="Camilo Andrés Díaz Gómez" w:date="2023-03-22T16:08:00Z">
              <w:r w:rsidRPr="002B569F" w:rsidDel="00776339">
                <w:rPr>
                  <w:rFonts w:cs="Times New Roman"/>
                  <w:sz w:val="22"/>
                  <w:rPrChange w:id="10195"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196" w:author="Camilo Andrés Díaz Gómez" w:date="2023-03-22T16:08:00Z"/>
                <w:rFonts w:cs="Times New Roman"/>
                <w:sz w:val="20"/>
                <w:szCs w:val="20"/>
                <w:rPrChange w:id="10197" w:author="Camilo Andrés Díaz Gómez" w:date="2023-03-28T17:42:00Z">
                  <w:rPr>
                    <w:del w:id="10198" w:author="Camilo Andrés Díaz Gómez" w:date="2023-03-22T16:08:00Z"/>
                    <w:rFonts w:ascii="Calibri" w:hAnsi="Calibri" w:cs="Calibri"/>
                    <w:color w:val="000000"/>
                    <w:sz w:val="20"/>
                    <w:szCs w:val="20"/>
                  </w:rPr>
                </w:rPrChange>
              </w:rPr>
            </w:pPr>
            <w:del w:id="10199" w:author="Camilo Andrés Díaz Gómez" w:date="2023-03-22T16:06:00Z">
              <w:r w:rsidRPr="002B569F" w:rsidDel="0066355F">
                <w:rPr>
                  <w:rFonts w:cs="Times New Roman"/>
                  <w:sz w:val="20"/>
                  <w:szCs w:val="20"/>
                  <w:rPrChange w:id="10200"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201" w:author="Camilo Andrés Díaz Gómez" w:date="2023-03-22T16:08:00Z"/>
                <w:rFonts w:cs="Times New Roman"/>
                <w:sz w:val="20"/>
                <w:szCs w:val="20"/>
                <w:rPrChange w:id="10202" w:author="Camilo Andrés Díaz Gómez" w:date="2023-03-28T17:42:00Z">
                  <w:rPr>
                    <w:del w:id="10203" w:author="Camilo Andrés Díaz Gómez" w:date="2023-03-22T16:08:00Z"/>
                    <w:rFonts w:ascii="Calibri" w:hAnsi="Calibri" w:cs="Calibri"/>
                    <w:color w:val="000000"/>
                    <w:sz w:val="20"/>
                    <w:szCs w:val="20"/>
                  </w:rPr>
                </w:rPrChange>
              </w:rPr>
            </w:pPr>
            <w:del w:id="10204" w:author="Camilo Andrés Díaz Gómez" w:date="2023-03-22T16:07:00Z">
              <w:r w:rsidRPr="002B569F" w:rsidDel="0052638D">
                <w:rPr>
                  <w:rFonts w:cs="Times New Roman"/>
                  <w:sz w:val="20"/>
                  <w:szCs w:val="20"/>
                  <w:rPrChange w:id="10205"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206" w:author="Camilo Andrés Díaz Gómez" w:date="2023-03-22T16:08:00Z"/>
                <w:rFonts w:cs="Times New Roman"/>
                <w:sz w:val="20"/>
                <w:szCs w:val="20"/>
                <w:rPrChange w:id="10207" w:author="Camilo Andrés Díaz Gómez" w:date="2023-03-28T17:42:00Z">
                  <w:rPr>
                    <w:del w:id="10208" w:author="Camilo Andrés Díaz Gómez" w:date="2023-03-22T16:08:00Z"/>
                    <w:rFonts w:ascii="Calibri" w:hAnsi="Calibri" w:cs="Calibri"/>
                    <w:color w:val="000000"/>
                    <w:sz w:val="20"/>
                    <w:szCs w:val="20"/>
                  </w:rPr>
                </w:rPrChange>
              </w:rPr>
            </w:pPr>
            <w:del w:id="10209" w:author="Camilo Andrés Díaz Gómez" w:date="2023-03-22T16:07:00Z">
              <w:r w:rsidRPr="002B569F" w:rsidDel="00AC0D41">
                <w:rPr>
                  <w:rFonts w:cs="Times New Roman"/>
                  <w:sz w:val="20"/>
                  <w:szCs w:val="20"/>
                  <w:rPrChange w:id="10210"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211" w:author="Camilo Andrés Díaz Gómez" w:date="2023-03-22T16:08:00Z"/>
                <w:rFonts w:cs="Times New Roman"/>
                <w:sz w:val="20"/>
                <w:szCs w:val="20"/>
                <w:rPrChange w:id="10212" w:author="Camilo Andrés Díaz Gómez" w:date="2023-03-28T17:42:00Z">
                  <w:rPr>
                    <w:del w:id="10213" w:author="Camilo Andrés Díaz Gómez" w:date="2023-03-22T16:08:00Z"/>
                    <w:rFonts w:ascii="Calibri" w:hAnsi="Calibri" w:cs="Calibri"/>
                    <w:color w:val="000000"/>
                    <w:sz w:val="20"/>
                    <w:szCs w:val="20"/>
                  </w:rPr>
                </w:rPrChange>
              </w:rPr>
            </w:pPr>
            <w:del w:id="10214" w:author="Camilo Andrés Díaz Gómez" w:date="2023-03-22T16:08:00Z">
              <w:r w:rsidRPr="002B569F" w:rsidDel="00D41E19">
                <w:rPr>
                  <w:rFonts w:cs="Times New Roman"/>
                  <w:sz w:val="20"/>
                  <w:szCs w:val="20"/>
                  <w:rPrChange w:id="10215"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216" w:author="Camilo Andrés Díaz Gómez" w:date="2023-03-22T16:08:00Z"/>
                <w:rFonts w:cs="Times New Roman"/>
                <w:sz w:val="20"/>
                <w:szCs w:val="20"/>
                <w:rPrChange w:id="10217" w:author="Camilo Andrés Díaz Gómez" w:date="2023-03-28T17:42:00Z">
                  <w:rPr>
                    <w:del w:id="10218"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219" w:author="Camilo Andrés Díaz Gómez" w:date="2023-03-22T16:08:00Z"/>
                <w:rFonts w:cs="Times New Roman"/>
                <w:sz w:val="20"/>
                <w:szCs w:val="20"/>
                <w:rPrChange w:id="10220" w:author="Camilo Andrés Díaz Gómez" w:date="2023-03-28T17:42:00Z">
                  <w:rPr>
                    <w:del w:id="10221"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222" w:author="Camilo Andrés Díaz Gómez" w:date="2023-03-22T16:08:00Z"/>
                <w:rFonts w:cs="Times New Roman"/>
                <w:sz w:val="20"/>
                <w:szCs w:val="20"/>
                <w:rPrChange w:id="10223" w:author="Camilo Andrés Díaz Gómez" w:date="2023-03-28T17:42:00Z">
                  <w:rPr>
                    <w:del w:id="10224"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225" w:author="Camilo Andrés Díaz Gómez" w:date="2023-03-22T16:08:00Z"/>
                <w:rFonts w:cs="Times New Roman"/>
                <w:sz w:val="20"/>
                <w:szCs w:val="20"/>
                <w:rPrChange w:id="10226" w:author="Camilo Andrés Díaz Gómez" w:date="2023-03-28T17:42:00Z">
                  <w:rPr>
                    <w:del w:id="10227"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228" w:author="Camilo Andrés Díaz Gómez" w:date="2023-03-22T16:08:00Z"/>
        </w:trPr>
        <w:tc>
          <w:tcPr>
            <w:tcW w:w="530" w:type="dxa"/>
            <w:vAlign w:val="bottom"/>
          </w:tcPr>
          <w:p w14:paraId="64447902" w14:textId="7F23ED57" w:rsidR="00776339" w:rsidRPr="002B569F" w:rsidDel="00776339" w:rsidRDefault="00776339">
            <w:pPr>
              <w:rPr>
                <w:del w:id="10229" w:author="Camilo Andrés Díaz Gómez" w:date="2023-03-22T16:08:00Z"/>
                <w:rFonts w:cs="Times New Roman"/>
                <w:sz w:val="20"/>
                <w:szCs w:val="20"/>
                <w:rPrChange w:id="10230" w:author="Camilo Andrés Díaz Gómez" w:date="2023-03-28T17:42:00Z">
                  <w:rPr>
                    <w:del w:id="10231" w:author="Camilo Andrés Díaz Gómez" w:date="2023-03-22T16:08:00Z"/>
                    <w:rFonts w:ascii="Calibri" w:hAnsi="Calibri" w:cs="Calibri"/>
                    <w:color w:val="000000"/>
                    <w:sz w:val="20"/>
                    <w:szCs w:val="20"/>
                  </w:rPr>
                </w:rPrChange>
              </w:rPr>
            </w:pPr>
            <w:del w:id="10232" w:author="Camilo Andrés Díaz Gómez" w:date="2023-03-22T16:08:00Z">
              <w:r w:rsidRPr="002B569F" w:rsidDel="00776339">
                <w:rPr>
                  <w:rFonts w:cs="Times New Roman"/>
                  <w:sz w:val="22"/>
                  <w:rPrChange w:id="10233"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234" w:author="Camilo Andrés Díaz Gómez" w:date="2023-03-22T16:08:00Z"/>
                <w:rFonts w:cs="Times New Roman"/>
                <w:sz w:val="20"/>
                <w:szCs w:val="20"/>
                <w:rPrChange w:id="10235" w:author="Camilo Andrés Díaz Gómez" w:date="2023-03-28T17:42:00Z">
                  <w:rPr>
                    <w:del w:id="10236" w:author="Camilo Andrés Díaz Gómez" w:date="2023-03-22T16:08:00Z"/>
                    <w:rFonts w:ascii="Calibri" w:hAnsi="Calibri" w:cs="Calibri"/>
                    <w:color w:val="000000"/>
                    <w:sz w:val="20"/>
                    <w:szCs w:val="20"/>
                  </w:rPr>
                </w:rPrChange>
              </w:rPr>
            </w:pPr>
            <w:del w:id="10237" w:author="Camilo Andrés Díaz Gómez" w:date="2023-03-22T16:06:00Z">
              <w:r w:rsidRPr="002B569F" w:rsidDel="0066355F">
                <w:rPr>
                  <w:rFonts w:cs="Times New Roman"/>
                  <w:sz w:val="20"/>
                  <w:szCs w:val="20"/>
                  <w:rPrChange w:id="10238"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239" w:author="Camilo Andrés Díaz Gómez" w:date="2023-03-22T16:08:00Z"/>
                <w:rFonts w:cs="Times New Roman"/>
                <w:sz w:val="20"/>
                <w:szCs w:val="20"/>
                <w:rPrChange w:id="10240" w:author="Camilo Andrés Díaz Gómez" w:date="2023-03-28T17:42:00Z">
                  <w:rPr>
                    <w:del w:id="10241" w:author="Camilo Andrés Díaz Gómez" w:date="2023-03-22T16:08:00Z"/>
                    <w:rFonts w:ascii="Calibri" w:hAnsi="Calibri" w:cs="Calibri"/>
                    <w:color w:val="000000"/>
                    <w:sz w:val="20"/>
                    <w:szCs w:val="20"/>
                  </w:rPr>
                </w:rPrChange>
              </w:rPr>
            </w:pPr>
            <w:del w:id="10242" w:author="Camilo Andrés Díaz Gómez" w:date="2023-03-22T16:07:00Z">
              <w:r w:rsidRPr="002B569F" w:rsidDel="0052638D">
                <w:rPr>
                  <w:rFonts w:cs="Times New Roman"/>
                  <w:sz w:val="20"/>
                  <w:szCs w:val="20"/>
                  <w:rPrChange w:id="10243"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244" w:author="Camilo Andrés Díaz Gómez" w:date="2023-03-22T16:08:00Z"/>
                <w:rFonts w:cs="Times New Roman"/>
                <w:sz w:val="20"/>
                <w:szCs w:val="20"/>
                <w:rPrChange w:id="10245" w:author="Camilo Andrés Díaz Gómez" w:date="2023-03-28T17:42:00Z">
                  <w:rPr>
                    <w:del w:id="10246" w:author="Camilo Andrés Díaz Gómez" w:date="2023-03-22T16:08:00Z"/>
                    <w:rFonts w:ascii="Calibri" w:hAnsi="Calibri" w:cs="Calibri"/>
                    <w:color w:val="000000"/>
                    <w:sz w:val="20"/>
                    <w:szCs w:val="20"/>
                  </w:rPr>
                </w:rPrChange>
              </w:rPr>
            </w:pPr>
            <w:del w:id="10247" w:author="Camilo Andrés Díaz Gómez" w:date="2023-03-22T16:07:00Z">
              <w:r w:rsidRPr="002B569F" w:rsidDel="00AC0D41">
                <w:rPr>
                  <w:rFonts w:cs="Times New Roman"/>
                  <w:sz w:val="20"/>
                  <w:szCs w:val="20"/>
                  <w:rPrChange w:id="10248"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249" w:author="Camilo Andrés Díaz Gómez" w:date="2023-03-22T16:08:00Z"/>
                <w:rFonts w:cs="Times New Roman"/>
                <w:sz w:val="20"/>
                <w:szCs w:val="20"/>
                <w:rPrChange w:id="10250" w:author="Camilo Andrés Díaz Gómez" w:date="2023-03-28T17:42:00Z">
                  <w:rPr>
                    <w:del w:id="10251" w:author="Camilo Andrés Díaz Gómez" w:date="2023-03-22T16:08:00Z"/>
                    <w:rFonts w:ascii="Calibri" w:hAnsi="Calibri" w:cs="Calibri"/>
                    <w:color w:val="000000"/>
                    <w:sz w:val="20"/>
                    <w:szCs w:val="20"/>
                  </w:rPr>
                </w:rPrChange>
              </w:rPr>
            </w:pPr>
            <w:del w:id="10252" w:author="Camilo Andrés Díaz Gómez" w:date="2023-03-22T16:08:00Z">
              <w:r w:rsidRPr="002B569F" w:rsidDel="00D41E19">
                <w:rPr>
                  <w:rFonts w:cs="Times New Roman"/>
                  <w:sz w:val="20"/>
                  <w:szCs w:val="20"/>
                  <w:rPrChange w:id="10253"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254" w:author="Camilo Andrés Díaz Gómez" w:date="2023-03-22T16:08:00Z"/>
                <w:rFonts w:cs="Times New Roman"/>
                <w:sz w:val="20"/>
                <w:szCs w:val="20"/>
                <w:rPrChange w:id="10255" w:author="Camilo Andrés Díaz Gómez" w:date="2023-03-28T17:42:00Z">
                  <w:rPr>
                    <w:del w:id="10256"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257" w:author="Camilo Andrés Díaz Gómez" w:date="2023-03-22T16:08:00Z"/>
                <w:rFonts w:cs="Times New Roman"/>
                <w:sz w:val="20"/>
                <w:szCs w:val="20"/>
                <w:rPrChange w:id="10258" w:author="Camilo Andrés Díaz Gómez" w:date="2023-03-28T17:42:00Z">
                  <w:rPr>
                    <w:del w:id="10259"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260" w:author="Camilo Andrés Díaz Gómez" w:date="2023-03-22T16:08:00Z"/>
                <w:rFonts w:cs="Times New Roman"/>
                <w:sz w:val="20"/>
                <w:szCs w:val="20"/>
                <w:rPrChange w:id="10261" w:author="Camilo Andrés Díaz Gómez" w:date="2023-03-28T17:42:00Z">
                  <w:rPr>
                    <w:del w:id="10262"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263" w:author="Camilo Andrés Díaz Gómez" w:date="2023-03-22T16:08:00Z"/>
                <w:rFonts w:cs="Times New Roman"/>
                <w:sz w:val="20"/>
                <w:szCs w:val="20"/>
                <w:rPrChange w:id="10264" w:author="Camilo Andrés Díaz Gómez" w:date="2023-03-28T17:42:00Z">
                  <w:rPr>
                    <w:del w:id="10265"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266" w:author="Camilo Andrés Díaz Gómez" w:date="2023-03-22T16:08:00Z"/>
        </w:trPr>
        <w:tc>
          <w:tcPr>
            <w:tcW w:w="530" w:type="dxa"/>
            <w:vAlign w:val="bottom"/>
          </w:tcPr>
          <w:p w14:paraId="5CF009C1" w14:textId="753FB810" w:rsidR="00776339" w:rsidRPr="002B569F" w:rsidDel="00776339" w:rsidRDefault="00776339">
            <w:pPr>
              <w:rPr>
                <w:del w:id="10267" w:author="Camilo Andrés Díaz Gómez" w:date="2023-03-22T16:08:00Z"/>
                <w:rFonts w:cs="Times New Roman"/>
                <w:sz w:val="20"/>
                <w:szCs w:val="20"/>
                <w:rPrChange w:id="10268" w:author="Camilo Andrés Díaz Gómez" w:date="2023-03-28T17:42:00Z">
                  <w:rPr>
                    <w:del w:id="10269" w:author="Camilo Andrés Díaz Gómez" w:date="2023-03-22T16:08:00Z"/>
                    <w:rFonts w:ascii="Calibri" w:hAnsi="Calibri" w:cs="Calibri"/>
                    <w:color w:val="000000"/>
                    <w:sz w:val="20"/>
                    <w:szCs w:val="20"/>
                  </w:rPr>
                </w:rPrChange>
              </w:rPr>
            </w:pPr>
            <w:del w:id="10270" w:author="Camilo Andrés Díaz Gómez" w:date="2023-03-22T16:08:00Z">
              <w:r w:rsidRPr="002B569F" w:rsidDel="00776339">
                <w:rPr>
                  <w:rFonts w:cs="Times New Roman"/>
                  <w:sz w:val="22"/>
                  <w:rPrChange w:id="10271"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272" w:author="Camilo Andrés Díaz Gómez" w:date="2023-03-22T16:08:00Z"/>
                <w:rFonts w:cs="Times New Roman"/>
                <w:sz w:val="20"/>
                <w:szCs w:val="20"/>
                <w:rPrChange w:id="10273" w:author="Camilo Andrés Díaz Gómez" w:date="2023-03-28T17:42:00Z">
                  <w:rPr>
                    <w:del w:id="10274" w:author="Camilo Andrés Díaz Gómez" w:date="2023-03-22T16:08:00Z"/>
                    <w:rFonts w:ascii="Calibri" w:hAnsi="Calibri" w:cs="Calibri"/>
                    <w:color w:val="000000"/>
                    <w:sz w:val="20"/>
                    <w:szCs w:val="20"/>
                  </w:rPr>
                </w:rPrChange>
              </w:rPr>
            </w:pPr>
            <w:del w:id="10275" w:author="Camilo Andrés Díaz Gómez" w:date="2023-03-22T16:06:00Z">
              <w:r w:rsidRPr="002B569F" w:rsidDel="0066355F">
                <w:rPr>
                  <w:rFonts w:cs="Times New Roman"/>
                  <w:sz w:val="20"/>
                  <w:szCs w:val="20"/>
                  <w:rPrChange w:id="10276"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277" w:author="Camilo Andrés Díaz Gómez" w:date="2023-03-22T16:08:00Z"/>
                <w:rFonts w:cs="Times New Roman"/>
                <w:sz w:val="20"/>
                <w:szCs w:val="20"/>
                <w:rPrChange w:id="10278" w:author="Camilo Andrés Díaz Gómez" w:date="2023-03-28T17:42:00Z">
                  <w:rPr>
                    <w:del w:id="10279" w:author="Camilo Andrés Díaz Gómez" w:date="2023-03-22T16:08:00Z"/>
                    <w:rFonts w:ascii="Calibri" w:hAnsi="Calibri" w:cs="Calibri"/>
                    <w:color w:val="000000"/>
                    <w:sz w:val="20"/>
                    <w:szCs w:val="20"/>
                  </w:rPr>
                </w:rPrChange>
              </w:rPr>
            </w:pPr>
            <w:del w:id="10280" w:author="Camilo Andrés Díaz Gómez" w:date="2023-03-22T16:07:00Z">
              <w:r w:rsidRPr="002B569F" w:rsidDel="0052638D">
                <w:rPr>
                  <w:rFonts w:cs="Times New Roman"/>
                  <w:sz w:val="20"/>
                  <w:szCs w:val="20"/>
                  <w:rPrChange w:id="10281"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282" w:author="Camilo Andrés Díaz Gómez" w:date="2023-03-22T16:08:00Z"/>
                <w:rFonts w:cs="Times New Roman"/>
                <w:sz w:val="20"/>
                <w:szCs w:val="20"/>
                <w:rPrChange w:id="10283" w:author="Camilo Andrés Díaz Gómez" w:date="2023-03-28T17:42:00Z">
                  <w:rPr>
                    <w:del w:id="10284" w:author="Camilo Andrés Díaz Gómez" w:date="2023-03-22T16:08:00Z"/>
                    <w:rFonts w:ascii="Calibri" w:hAnsi="Calibri" w:cs="Calibri"/>
                    <w:color w:val="000000"/>
                    <w:sz w:val="20"/>
                    <w:szCs w:val="20"/>
                  </w:rPr>
                </w:rPrChange>
              </w:rPr>
            </w:pPr>
            <w:del w:id="10285" w:author="Camilo Andrés Díaz Gómez" w:date="2023-03-22T16:07:00Z">
              <w:r w:rsidRPr="002B569F" w:rsidDel="00AC0D41">
                <w:rPr>
                  <w:rFonts w:cs="Times New Roman"/>
                  <w:sz w:val="20"/>
                  <w:szCs w:val="20"/>
                  <w:rPrChange w:id="10286"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287" w:author="Camilo Andrés Díaz Gómez" w:date="2023-03-22T16:08:00Z"/>
                <w:rFonts w:cs="Times New Roman"/>
                <w:sz w:val="20"/>
                <w:szCs w:val="20"/>
                <w:rPrChange w:id="10288" w:author="Camilo Andrés Díaz Gómez" w:date="2023-03-28T17:42:00Z">
                  <w:rPr>
                    <w:del w:id="10289" w:author="Camilo Andrés Díaz Gómez" w:date="2023-03-22T16:08:00Z"/>
                    <w:rFonts w:ascii="Calibri" w:hAnsi="Calibri" w:cs="Calibri"/>
                    <w:color w:val="000000"/>
                    <w:sz w:val="20"/>
                    <w:szCs w:val="20"/>
                  </w:rPr>
                </w:rPrChange>
              </w:rPr>
            </w:pPr>
            <w:del w:id="10290" w:author="Camilo Andrés Díaz Gómez" w:date="2023-03-22T16:08:00Z">
              <w:r w:rsidRPr="002B569F" w:rsidDel="00D41E19">
                <w:rPr>
                  <w:rFonts w:cs="Times New Roman"/>
                  <w:sz w:val="20"/>
                  <w:szCs w:val="20"/>
                  <w:rPrChange w:id="10291"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292" w:author="Camilo Andrés Díaz Gómez" w:date="2023-03-22T16:08:00Z"/>
                <w:rFonts w:cs="Times New Roman"/>
                <w:sz w:val="20"/>
                <w:szCs w:val="20"/>
                <w:rPrChange w:id="10293" w:author="Camilo Andrés Díaz Gómez" w:date="2023-03-28T17:42:00Z">
                  <w:rPr>
                    <w:del w:id="10294"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295" w:author="Camilo Andrés Díaz Gómez" w:date="2023-03-22T16:08:00Z"/>
                <w:rFonts w:cs="Times New Roman"/>
                <w:sz w:val="20"/>
                <w:szCs w:val="20"/>
                <w:rPrChange w:id="10296" w:author="Camilo Andrés Díaz Gómez" w:date="2023-03-28T17:42:00Z">
                  <w:rPr>
                    <w:del w:id="10297"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298" w:author="Camilo Andrés Díaz Gómez" w:date="2023-03-22T16:08:00Z"/>
                <w:rFonts w:cs="Times New Roman"/>
                <w:sz w:val="20"/>
                <w:szCs w:val="20"/>
                <w:rPrChange w:id="10299" w:author="Camilo Andrés Díaz Gómez" w:date="2023-03-28T17:42:00Z">
                  <w:rPr>
                    <w:del w:id="10300"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301" w:author="Camilo Andrés Díaz Gómez" w:date="2023-03-22T16:08:00Z"/>
                <w:rFonts w:cs="Times New Roman"/>
                <w:sz w:val="20"/>
                <w:szCs w:val="20"/>
                <w:rPrChange w:id="10302" w:author="Camilo Andrés Díaz Gómez" w:date="2023-03-28T17:42:00Z">
                  <w:rPr>
                    <w:del w:id="10303"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304" w:author="Camilo Andrés Díaz Gómez" w:date="2023-03-22T16:08:00Z"/>
        </w:trPr>
        <w:tc>
          <w:tcPr>
            <w:tcW w:w="530" w:type="dxa"/>
            <w:vAlign w:val="bottom"/>
          </w:tcPr>
          <w:p w14:paraId="02AA81F6" w14:textId="3B7FDFC2" w:rsidR="00776339" w:rsidRPr="002B569F" w:rsidDel="00776339" w:rsidRDefault="00776339">
            <w:pPr>
              <w:rPr>
                <w:del w:id="10305" w:author="Camilo Andrés Díaz Gómez" w:date="2023-03-22T16:08:00Z"/>
                <w:rFonts w:cs="Times New Roman"/>
                <w:sz w:val="20"/>
                <w:szCs w:val="20"/>
                <w:rPrChange w:id="10306" w:author="Camilo Andrés Díaz Gómez" w:date="2023-03-28T17:42:00Z">
                  <w:rPr>
                    <w:del w:id="10307" w:author="Camilo Andrés Díaz Gómez" w:date="2023-03-22T16:08:00Z"/>
                    <w:rFonts w:ascii="Calibri" w:hAnsi="Calibri" w:cs="Calibri"/>
                    <w:color w:val="000000"/>
                    <w:sz w:val="20"/>
                    <w:szCs w:val="20"/>
                  </w:rPr>
                </w:rPrChange>
              </w:rPr>
            </w:pPr>
            <w:del w:id="10308" w:author="Camilo Andrés Díaz Gómez" w:date="2023-03-22T16:08:00Z">
              <w:r w:rsidRPr="002B569F" w:rsidDel="00776339">
                <w:rPr>
                  <w:rFonts w:cs="Times New Roman"/>
                  <w:sz w:val="22"/>
                  <w:rPrChange w:id="10309"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310" w:author="Camilo Andrés Díaz Gómez" w:date="2023-03-22T16:08:00Z"/>
                <w:rFonts w:cs="Times New Roman"/>
                <w:sz w:val="20"/>
                <w:szCs w:val="20"/>
                <w:rPrChange w:id="10311" w:author="Camilo Andrés Díaz Gómez" w:date="2023-03-28T17:42:00Z">
                  <w:rPr>
                    <w:del w:id="10312" w:author="Camilo Andrés Díaz Gómez" w:date="2023-03-22T16:08:00Z"/>
                    <w:rFonts w:ascii="Calibri" w:hAnsi="Calibri" w:cs="Calibri"/>
                    <w:color w:val="000000"/>
                    <w:sz w:val="20"/>
                    <w:szCs w:val="20"/>
                  </w:rPr>
                </w:rPrChange>
              </w:rPr>
            </w:pPr>
            <w:del w:id="10313" w:author="Camilo Andrés Díaz Gómez" w:date="2023-03-22T16:06:00Z">
              <w:r w:rsidRPr="002B569F" w:rsidDel="0066355F">
                <w:rPr>
                  <w:rFonts w:cs="Times New Roman"/>
                  <w:sz w:val="20"/>
                  <w:szCs w:val="20"/>
                  <w:rPrChange w:id="10314"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315" w:author="Camilo Andrés Díaz Gómez" w:date="2023-03-22T16:08:00Z"/>
                <w:rFonts w:cs="Times New Roman"/>
                <w:sz w:val="20"/>
                <w:szCs w:val="20"/>
                <w:rPrChange w:id="10316" w:author="Camilo Andrés Díaz Gómez" w:date="2023-03-28T17:42:00Z">
                  <w:rPr>
                    <w:del w:id="10317" w:author="Camilo Andrés Díaz Gómez" w:date="2023-03-22T16:08:00Z"/>
                    <w:rFonts w:ascii="Calibri" w:hAnsi="Calibri" w:cs="Calibri"/>
                    <w:color w:val="000000"/>
                    <w:sz w:val="20"/>
                    <w:szCs w:val="20"/>
                  </w:rPr>
                </w:rPrChange>
              </w:rPr>
            </w:pPr>
            <w:del w:id="10318" w:author="Camilo Andrés Díaz Gómez" w:date="2023-03-22T16:07:00Z">
              <w:r w:rsidRPr="002B569F" w:rsidDel="0052638D">
                <w:rPr>
                  <w:rFonts w:cs="Times New Roman"/>
                  <w:sz w:val="20"/>
                  <w:szCs w:val="20"/>
                  <w:rPrChange w:id="10319"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320" w:author="Camilo Andrés Díaz Gómez" w:date="2023-03-22T16:08:00Z"/>
                <w:rFonts w:cs="Times New Roman"/>
                <w:sz w:val="20"/>
                <w:szCs w:val="20"/>
                <w:rPrChange w:id="10321" w:author="Camilo Andrés Díaz Gómez" w:date="2023-03-28T17:42:00Z">
                  <w:rPr>
                    <w:del w:id="10322" w:author="Camilo Andrés Díaz Gómez" w:date="2023-03-22T16:08:00Z"/>
                    <w:rFonts w:ascii="Calibri" w:hAnsi="Calibri" w:cs="Calibri"/>
                    <w:color w:val="000000"/>
                    <w:sz w:val="20"/>
                    <w:szCs w:val="20"/>
                  </w:rPr>
                </w:rPrChange>
              </w:rPr>
            </w:pPr>
            <w:del w:id="10323" w:author="Camilo Andrés Díaz Gómez" w:date="2023-03-22T16:07:00Z">
              <w:r w:rsidRPr="002B569F" w:rsidDel="00AC0D41">
                <w:rPr>
                  <w:rFonts w:cs="Times New Roman"/>
                  <w:sz w:val="20"/>
                  <w:szCs w:val="20"/>
                  <w:rPrChange w:id="10324"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325" w:author="Camilo Andrés Díaz Gómez" w:date="2023-03-22T16:08:00Z"/>
                <w:rFonts w:cs="Times New Roman"/>
                <w:sz w:val="20"/>
                <w:szCs w:val="20"/>
                <w:rPrChange w:id="10326" w:author="Camilo Andrés Díaz Gómez" w:date="2023-03-28T17:42:00Z">
                  <w:rPr>
                    <w:del w:id="10327" w:author="Camilo Andrés Díaz Gómez" w:date="2023-03-22T16:08:00Z"/>
                    <w:rFonts w:ascii="Calibri" w:hAnsi="Calibri" w:cs="Calibri"/>
                    <w:color w:val="000000"/>
                    <w:sz w:val="20"/>
                    <w:szCs w:val="20"/>
                  </w:rPr>
                </w:rPrChange>
              </w:rPr>
            </w:pPr>
            <w:del w:id="10328" w:author="Camilo Andrés Díaz Gómez" w:date="2023-03-22T16:08:00Z">
              <w:r w:rsidRPr="002B569F" w:rsidDel="00D41E19">
                <w:rPr>
                  <w:rFonts w:cs="Times New Roman"/>
                  <w:sz w:val="20"/>
                  <w:szCs w:val="20"/>
                  <w:rPrChange w:id="10329"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330" w:author="Camilo Andrés Díaz Gómez" w:date="2023-03-22T16:08:00Z"/>
                <w:rFonts w:cs="Times New Roman"/>
                <w:sz w:val="20"/>
                <w:szCs w:val="20"/>
                <w:rPrChange w:id="10331" w:author="Camilo Andrés Díaz Gómez" w:date="2023-03-28T17:42:00Z">
                  <w:rPr>
                    <w:del w:id="10332"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333" w:author="Camilo Andrés Díaz Gómez" w:date="2023-03-22T16:08:00Z"/>
                <w:rFonts w:cs="Times New Roman"/>
                <w:sz w:val="20"/>
                <w:szCs w:val="20"/>
                <w:rPrChange w:id="10334" w:author="Camilo Andrés Díaz Gómez" w:date="2023-03-28T17:42:00Z">
                  <w:rPr>
                    <w:del w:id="10335"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336" w:author="Camilo Andrés Díaz Gómez" w:date="2023-03-22T16:08:00Z"/>
                <w:rFonts w:cs="Times New Roman"/>
                <w:sz w:val="20"/>
                <w:szCs w:val="20"/>
                <w:rPrChange w:id="10337" w:author="Camilo Andrés Díaz Gómez" w:date="2023-03-28T17:42:00Z">
                  <w:rPr>
                    <w:del w:id="10338"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0339" w:author="Camilo Andrés Díaz Gómez" w:date="2023-03-22T16:08:00Z"/>
                <w:rFonts w:cs="Times New Roman"/>
                <w:sz w:val="20"/>
                <w:szCs w:val="20"/>
                <w:rPrChange w:id="10340" w:author="Camilo Andrés Díaz Gómez" w:date="2023-03-28T17:42:00Z">
                  <w:rPr>
                    <w:del w:id="10341"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0342" w:author="Camilo Andrés Díaz Gómez" w:date="2023-03-22T13:24:00Z"/>
          <w:rFonts w:cs="Times New Roman"/>
          <w:i/>
          <w:iCs/>
          <w:szCs w:val="24"/>
        </w:rPr>
      </w:pPr>
      <w:ins w:id="10343" w:author="Steff Guzmán" w:date="2023-03-13T19:07:00Z">
        <w:r w:rsidRPr="002B569F">
          <w:rPr>
            <w:rFonts w:cs="Times New Roman"/>
            <w:i/>
            <w:iCs/>
            <w:szCs w:val="24"/>
            <w:rPrChange w:id="10344"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0345"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0346" w:author="Steff Guzmán" w:date="2023-03-24T14:54:00Z"/>
          <w:rFonts w:cs="Times New Roman"/>
          <w:i/>
          <w:iCs/>
          <w:szCs w:val="24"/>
          <w:rPrChange w:id="10347" w:author="Camilo Andrés Díaz Gómez" w:date="2023-03-28T17:42:00Z">
            <w:rPr>
              <w:del w:id="10348" w:author="Steff Guzmán" w:date="2023-03-24T14:54:00Z"/>
              <w:rFonts w:cs="Times New Roman"/>
              <w:szCs w:val="24"/>
            </w:rPr>
          </w:rPrChange>
        </w:rPr>
        <w:pPrChange w:id="10349" w:author="Camilo Andrés Díaz Gómez" w:date="2023-03-28T17:43:00Z">
          <w:pPr>
            <w:ind w:firstLine="708"/>
          </w:pPr>
        </w:pPrChange>
      </w:pPr>
    </w:p>
    <w:p w14:paraId="16127A01" w14:textId="798EC44A" w:rsidR="004D6CBA" w:rsidRPr="002B569F" w:rsidDel="000A2F1B" w:rsidRDefault="004D6CBA">
      <w:pPr>
        <w:rPr>
          <w:ins w:id="10350" w:author="Camilo Andrés Díaz Gómez" w:date="2023-03-12T18:36:00Z"/>
          <w:del w:id="10351" w:author="Steff Guzmán" w:date="2023-03-24T14:54:00Z"/>
          <w:rFonts w:cs="Times New Roman"/>
          <w:szCs w:val="24"/>
        </w:rPr>
        <w:pPrChange w:id="10352" w:author="Camilo Andrés Díaz Gómez" w:date="2023-03-28T17:43:00Z">
          <w:pPr>
            <w:ind w:firstLine="708"/>
          </w:pPr>
        </w:pPrChange>
      </w:pPr>
      <w:ins w:id="10353" w:author="Camilo Andrés Díaz Gómez" w:date="2023-03-12T18:36:00Z">
        <w:del w:id="10354" w:author="Steff Guzmán" w:date="2023-03-24T14:54:00Z">
          <w:r w:rsidRPr="002B569F" w:rsidDel="000A2F1B">
            <w:rPr>
              <w:rFonts w:cs="Times New Roman"/>
              <w:szCs w:val="24"/>
            </w:rPr>
            <w:delText>La tabla</w:delText>
          </w:r>
        </w:del>
      </w:ins>
      <w:ins w:id="10355" w:author="Camilo Andrés Díaz Gómez" w:date="2023-03-22T16:15:00Z">
        <w:del w:id="10356" w:author="Steff Guzmán" w:date="2023-03-24T14:54:00Z">
          <w:r w:rsidR="00FE36FA" w:rsidRPr="002B569F" w:rsidDel="000A2F1B">
            <w:rPr>
              <w:rFonts w:cs="Times New Roman"/>
              <w:szCs w:val="24"/>
            </w:rPr>
            <w:delText xml:space="preserve"> anterior (</w:delText>
          </w:r>
        </w:del>
      </w:ins>
      <w:ins w:id="10357" w:author="Camilo Andrés Díaz Gómez" w:date="2023-03-22T16:16:00Z">
        <w:del w:id="10358" w:author="Steff Guzmán" w:date="2023-03-24T14:54:00Z">
          <w:r w:rsidR="00FE36FA" w:rsidRPr="002B569F" w:rsidDel="000A2F1B">
            <w:rPr>
              <w:rFonts w:cs="Times New Roman"/>
              <w:szCs w:val="24"/>
            </w:rPr>
            <w:delText xml:space="preserve">Tabla 3 Promedio de datos diarios del mes de </w:delText>
          </w:r>
        </w:del>
      </w:ins>
      <w:ins w:id="10359" w:author="Camilo Andrés Díaz Gómez" w:date="2023-03-22T18:22:00Z">
        <w:del w:id="10360" w:author="Steff Guzmán" w:date="2023-03-24T14:54:00Z">
          <w:r w:rsidR="004660EF" w:rsidRPr="002B569F" w:rsidDel="000A2F1B">
            <w:rPr>
              <w:rFonts w:cs="Times New Roman"/>
              <w:szCs w:val="24"/>
            </w:rPr>
            <w:delText>septiembre) presenta</w:delText>
          </w:r>
        </w:del>
      </w:ins>
      <w:ins w:id="10361" w:author="Camilo Andrés Díaz Gómez" w:date="2023-03-12T18:36:00Z">
        <w:del w:id="10362" w:author="Steff Guzmán" w:date="2023-03-24T14:54:00Z">
          <w:r w:rsidRPr="002B569F" w:rsidDel="000A2F1B">
            <w:rPr>
              <w:rFonts w:cs="Times New Roman"/>
              <w:szCs w:val="24"/>
            </w:rPr>
            <w:delText xml:space="preserve"> los resultados de diferentes técnicas de modelado aplicadas a la </w:delText>
          </w:r>
        </w:del>
      </w:ins>
      <w:ins w:id="10363" w:author="Camilo Andrés Díaz Gómez" w:date="2023-03-22T13:25:00Z">
        <w:del w:id="10364" w:author="Steff Guzmán" w:date="2023-03-24T14:54:00Z">
          <w:r w:rsidR="00F504C8" w:rsidRPr="002B569F" w:rsidDel="000A2F1B">
            <w:rPr>
              <w:rFonts w:cs="Times New Roman"/>
              <w:szCs w:val="24"/>
            </w:rPr>
            <w:delText>generación de temperaturas</w:delText>
          </w:r>
        </w:del>
      </w:ins>
      <w:ins w:id="10365" w:author="Camilo Andrés Díaz Gómez" w:date="2023-03-12T18:36:00Z">
        <w:del w:id="10366" w:author="Steff Guzmán" w:date="2023-03-24T14:54:00Z">
          <w:r w:rsidRPr="002B569F" w:rsidDel="000A2F1B">
            <w:rPr>
              <w:rFonts w:cs="Times New Roman"/>
              <w:szCs w:val="24"/>
            </w:rPr>
            <w:delText xml:space="preserve"> en un período de 30 días. Las técnicas de modelado incluyen Regresión, </w:delText>
          </w:r>
        </w:del>
      </w:ins>
      <w:ins w:id="10367" w:author="Camilo Andrés Díaz Gómez" w:date="2023-03-22T18:22:00Z">
        <w:del w:id="10368" w:author="Steff Guzmán" w:date="2023-03-24T14:54:00Z">
          <w:r w:rsidR="004660EF" w:rsidRPr="002B569F" w:rsidDel="000A2F1B">
            <w:rPr>
              <w:rFonts w:cs="Times New Roman"/>
              <w:szCs w:val="24"/>
            </w:rPr>
            <w:delText>Regresión</w:delText>
          </w:r>
        </w:del>
      </w:ins>
      <w:ins w:id="10369" w:author="Camilo Andrés Díaz Gómez" w:date="2023-03-22T16:16:00Z">
        <w:del w:id="10370" w:author="Steff Guzmán" w:date="2023-03-24T14:54:00Z">
          <w:r w:rsidR="00FE36FA" w:rsidRPr="002B569F" w:rsidDel="000A2F1B">
            <w:rPr>
              <w:rFonts w:cs="Times New Roman"/>
              <w:szCs w:val="24"/>
            </w:rPr>
            <w:delText xml:space="preserve"> Polinomial, </w:delText>
          </w:r>
        </w:del>
      </w:ins>
      <w:ins w:id="10371" w:author="Camilo Andrés Díaz Gómez" w:date="2023-03-12T18:36:00Z">
        <w:del w:id="10372" w:author="Steff Guzmán" w:date="2023-03-24T14:54:00Z">
          <w:r w:rsidRPr="002B569F" w:rsidDel="000A2F1B">
            <w:rPr>
              <w:rFonts w:cs="Times New Roman"/>
              <w:szCs w:val="24"/>
            </w:rPr>
            <w:delText>K-Nearest Neighbors (KNN)</w:delText>
          </w:r>
        </w:del>
      </w:ins>
      <w:ins w:id="10373" w:author="Camilo Andrés Díaz Gómez" w:date="2023-03-22T13:24:00Z">
        <w:del w:id="10374" w:author="Steff Guzmán" w:date="2023-03-24T14:54:00Z">
          <w:r w:rsidR="00F504C8" w:rsidRPr="002B569F" w:rsidDel="000A2F1B">
            <w:rPr>
              <w:rFonts w:cs="Times New Roman"/>
              <w:szCs w:val="24"/>
            </w:rPr>
            <w:delText>,</w:delText>
          </w:r>
        </w:del>
      </w:ins>
      <w:ins w:id="10375" w:author="Camilo Andrés Díaz Gómez" w:date="2023-03-22T16:16:00Z">
        <w:del w:id="10376" w:author="Steff Guzmán" w:date="2023-03-24T14:54:00Z">
          <w:r w:rsidR="00FE36FA" w:rsidRPr="002B569F" w:rsidDel="000A2F1B">
            <w:rPr>
              <w:rFonts w:cs="Times New Roman"/>
              <w:szCs w:val="24"/>
            </w:rPr>
            <w:delText xml:space="preserve"> Arboles de </w:delText>
          </w:r>
        </w:del>
      </w:ins>
      <w:ins w:id="10377" w:author="Camilo Andrés Díaz Gómez" w:date="2023-03-22T17:40:00Z">
        <w:del w:id="10378" w:author="Steff Guzmán" w:date="2023-03-24T14:54:00Z">
          <w:r w:rsidR="00B372B4" w:rsidRPr="002B569F" w:rsidDel="000A2F1B">
            <w:rPr>
              <w:rFonts w:cs="Times New Roman"/>
              <w:szCs w:val="24"/>
            </w:rPr>
            <w:delText>decisiones</w:delText>
          </w:r>
        </w:del>
      </w:ins>
      <w:ins w:id="10379" w:author="Camilo Andrés Díaz Gómez" w:date="2023-03-22T16:16:00Z">
        <w:del w:id="10380" w:author="Steff Guzmán" w:date="2023-03-24T14:54:00Z">
          <w:r w:rsidR="00FE36FA" w:rsidRPr="002B569F" w:rsidDel="000A2F1B">
            <w:rPr>
              <w:rFonts w:cs="Times New Roman"/>
              <w:szCs w:val="24"/>
            </w:rPr>
            <w:delText xml:space="preserve">, </w:delText>
          </w:r>
        </w:del>
      </w:ins>
      <w:ins w:id="10381" w:author="Camilo Andrés Díaz Gómez" w:date="2023-03-22T16:23:00Z">
        <w:del w:id="10382" w:author="Steff Guzmán" w:date="2023-03-24T14:54:00Z">
          <w:r w:rsidR="00E30F2C" w:rsidRPr="002B569F" w:rsidDel="000A2F1B">
            <w:rPr>
              <w:rFonts w:cs="Times New Roman"/>
              <w:szCs w:val="24"/>
            </w:rPr>
            <w:delText xml:space="preserve">Bosque Aleatorio </w:delText>
          </w:r>
        </w:del>
      </w:ins>
      <w:ins w:id="10383" w:author="Camilo Andrés Díaz Gómez" w:date="2023-03-22T16:16:00Z">
        <w:del w:id="10384" w:author="Steff Guzmán" w:date="2023-03-24T14:54:00Z">
          <w:r w:rsidR="00FE36FA" w:rsidRPr="002B569F" w:rsidDel="000A2F1B">
            <w:rPr>
              <w:rFonts w:cs="Times New Roman"/>
              <w:szCs w:val="24"/>
            </w:rPr>
            <w:delText>y la</w:delText>
          </w:r>
        </w:del>
      </w:ins>
      <w:ins w:id="10385" w:author="Camilo Andrés Díaz Gómez" w:date="2023-03-12T18:36:00Z">
        <w:del w:id="10386"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0387" w:author="Camilo Andrés Díaz Gómez" w:date="2023-03-12T18:36:00Z"/>
          <w:del w:id="10388" w:author="Steff Guzmán" w:date="2023-03-24T14:54:00Z"/>
          <w:rFonts w:cs="Times New Roman"/>
          <w:szCs w:val="24"/>
        </w:rPr>
        <w:pPrChange w:id="10389" w:author="Camilo Andrés Díaz Gómez" w:date="2023-03-28T17:43:00Z">
          <w:pPr>
            <w:ind w:firstLine="708"/>
          </w:pPr>
        </w:pPrChange>
      </w:pPr>
    </w:p>
    <w:p w14:paraId="55C42739" w14:textId="6F7E82E1" w:rsidR="004D6CBA" w:rsidRPr="002B569F" w:rsidDel="000A2F1B" w:rsidRDefault="004D6CBA">
      <w:pPr>
        <w:rPr>
          <w:ins w:id="10390" w:author="Camilo Andrés Díaz Gómez" w:date="2023-03-12T18:36:00Z"/>
          <w:del w:id="10391" w:author="Steff Guzmán" w:date="2023-03-24T14:54:00Z"/>
          <w:rFonts w:cs="Times New Roman"/>
          <w:szCs w:val="24"/>
        </w:rPr>
        <w:pPrChange w:id="10392" w:author="Camilo Andrés Díaz Gómez" w:date="2023-03-28T17:43:00Z">
          <w:pPr>
            <w:ind w:firstLine="708"/>
          </w:pPr>
        </w:pPrChange>
      </w:pPr>
      <w:ins w:id="10393" w:author="Camilo Andrés Díaz Gómez" w:date="2023-03-12T18:36:00Z">
        <w:del w:id="10394"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0395" w:author="Camilo Andrés Díaz Gómez" w:date="2023-03-22T13:25:00Z">
        <w:del w:id="10396" w:author="Steff Guzmán" w:date="2023-03-24T14:54:00Z">
          <w:r w:rsidR="00F504C8" w:rsidRPr="002B569F" w:rsidDel="000A2F1B">
            <w:rPr>
              <w:rFonts w:cs="Times New Roman"/>
              <w:szCs w:val="24"/>
            </w:rPr>
            <w:delText xml:space="preserve">os datos </w:delText>
          </w:r>
        </w:del>
      </w:ins>
      <w:ins w:id="10397" w:author="Camilo Andrés Díaz Gómez" w:date="2023-03-12T18:36:00Z">
        <w:del w:id="10398" w:author="Steff Guzmán" w:date="2023-03-24T14:54:00Z">
          <w:r w:rsidRPr="002B569F" w:rsidDel="000A2F1B">
            <w:rPr>
              <w:rFonts w:cs="Times New Roman"/>
              <w:szCs w:val="24"/>
            </w:rPr>
            <w:delText>realizad</w:delText>
          </w:r>
        </w:del>
      </w:ins>
      <w:ins w:id="10399" w:author="Camilo Andrés Díaz Gómez" w:date="2023-03-22T13:25:00Z">
        <w:del w:id="10400" w:author="Steff Guzmán" w:date="2023-03-24T14:54:00Z">
          <w:r w:rsidR="00F504C8" w:rsidRPr="002B569F" w:rsidDel="000A2F1B">
            <w:rPr>
              <w:rFonts w:cs="Times New Roman"/>
              <w:szCs w:val="24"/>
            </w:rPr>
            <w:delText>o</w:delText>
          </w:r>
        </w:del>
      </w:ins>
      <w:ins w:id="10401" w:author="Camilo Andrés Díaz Gómez" w:date="2023-03-12T18:36:00Z">
        <w:del w:id="10402"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0403" w:author="Camilo Andrés Díaz Gómez" w:date="2023-03-12T18:36:00Z"/>
          <w:del w:id="10404" w:author="Steff Guzmán" w:date="2023-03-24T14:54:00Z"/>
          <w:rFonts w:cs="Times New Roman"/>
          <w:szCs w:val="24"/>
        </w:rPr>
        <w:pPrChange w:id="10405" w:author="Camilo Andrés Díaz Gómez" w:date="2023-03-28T17:43:00Z">
          <w:pPr>
            <w:ind w:firstLine="708"/>
          </w:pPr>
        </w:pPrChange>
      </w:pPr>
    </w:p>
    <w:p w14:paraId="2E431366" w14:textId="37E33686" w:rsidR="00635654" w:rsidRPr="002B569F" w:rsidDel="000A2F1B" w:rsidRDefault="004D6CBA">
      <w:pPr>
        <w:rPr>
          <w:ins w:id="10406" w:author="Camilo Andrés Díaz Gómez" w:date="2023-03-12T18:36:00Z"/>
          <w:del w:id="10407" w:author="Steff Guzmán" w:date="2023-03-24T14:54:00Z"/>
          <w:rFonts w:cs="Times New Roman"/>
          <w:szCs w:val="24"/>
        </w:rPr>
        <w:pPrChange w:id="10408" w:author="Camilo Andrés Díaz Gómez" w:date="2023-03-28T17:43:00Z">
          <w:pPr>
            <w:ind w:firstLine="708"/>
          </w:pPr>
        </w:pPrChange>
      </w:pPr>
      <w:ins w:id="10409" w:author="Camilo Andrés Díaz Gómez" w:date="2023-03-12T18:36:00Z">
        <w:del w:id="10410" w:author="Steff Guzmán" w:date="2023-03-24T14:54:00Z">
          <w:r w:rsidRPr="002B569F" w:rsidDel="000A2F1B">
            <w:rPr>
              <w:rFonts w:cs="Times New Roman"/>
              <w:szCs w:val="24"/>
            </w:rPr>
            <w:delText xml:space="preserve">En general, se puede observar que la regresión y la red neuronal logran </w:delText>
          </w:r>
        </w:del>
      </w:ins>
      <w:ins w:id="10411" w:author="Camilo Andrés Díaz Gómez" w:date="2023-03-22T13:25:00Z">
        <w:del w:id="10412" w:author="Steff Guzmán" w:date="2023-03-24T14:54:00Z">
          <w:r w:rsidR="00F504C8" w:rsidRPr="002B569F" w:rsidDel="000A2F1B">
            <w:rPr>
              <w:rFonts w:cs="Times New Roman"/>
              <w:szCs w:val="24"/>
            </w:rPr>
            <w:delText xml:space="preserve">generar temperaturas </w:delText>
          </w:r>
        </w:del>
      </w:ins>
      <w:ins w:id="10413" w:author="Camilo Andrés Díaz Gómez" w:date="2023-03-22T13:26:00Z">
        <w:del w:id="10414" w:author="Steff Guzmán" w:date="2023-03-24T14:54:00Z">
          <w:r w:rsidR="00F504C8" w:rsidRPr="002B569F" w:rsidDel="000A2F1B">
            <w:rPr>
              <w:rFonts w:cs="Times New Roman"/>
              <w:szCs w:val="24"/>
            </w:rPr>
            <w:delText>con mayor similitud y precisión a la real temperatura real.</w:delText>
          </w:r>
        </w:del>
      </w:ins>
      <w:ins w:id="10415" w:author="Camilo Andrés Díaz Gómez" w:date="2023-03-12T18:36:00Z">
        <w:del w:id="10416"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0417"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0418" w:author="Steff Guzmán" w:date="2023-03-24T14:57:00Z">
        <w:r w:rsidR="00842F9D" w:rsidRPr="002B569F">
          <w:rPr>
            <w:rFonts w:cs="Times New Roman"/>
            <w:szCs w:val="24"/>
          </w:rPr>
          <w:t>la información</w:t>
        </w:r>
      </w:ins>
      <w:ins w:id="10419" w:author="Steff Guzmán" w:date="2023-03-24T14:58:00Z">
        <w:r w:rsidR="00842F9D" w:rsidRPr="002B569F">
          <w:rPr>
            <w:rFonts w:cs="Times New Roman"/>
            <w:szCs w:val="24"/>
          </w:rPr>
          <w:t xml:space="preserve"> de</w:t>
        </w:r>
      </w:ins>
      <w:ins w:id="10420" w:author="Steff Guzmán" w:date="2023-03-24T14:57:00Z">
        <w:r w:rsidR="00842F9D" w:rsidRPr="002B569F">
          <w:rPr>
            <w:rFonts w:cs="Times New Roman"/>
            <w:szCs w:val="24"/>
          </w:rPr>
          <w:t xml:space="preserve"> la </w:t>
        </w:r>
      </w:ins>
      <w:del w:id="10421" w:author="Steff Guzmán" w:date="2023-03-24T14:57:00Z">
        <w:r w:rsidRPr="002B569F" w:rsidDel="00842F9D">
          <w:rPr>
            <w:rFonts w:cs="Times New Roman"/>
            <w:szCs w:val="24"/>
          </w:rPr>
          <w:delText>la anterior</w:delText>
        </w:r>
      </w:del>
      <w:r w:rsidRPr="002B569F">
        <w:rPr>
          <w:rFonts w:cs="Times New Roman"/>
          <w:szCs w:val="24"/>
        </w:rPr>
        <w:t xml:space="preserve"> </w:t>
      </w:r>
      <w:ins w:id="10422" w:author="Steff Guzmán" w:date="2023-03-24T14:57:00Z">
        <w:r w:rsidR="00842F9D" w:rsidRPr="002B569F">
          <w:rPr>
            <w:rFonts w:cs="Times New Roman"/>
            <w:szCs w:val="24"/>
          </w:rPr>
          <w:t>T</w:t>
        </w:r>
      </w:ins>
      <w:del w:id="10423" w:author="Steff Guzmán" w:date="2023-03-24T14:57:00Z">
        <w:r w:rsidRPr="002B569F" w:rsidDel="00842F9D">
          <w:rPr>
            <w:rFonts w:cs="Times New Roman"/>
            <w:szCs w:val="24"/>
          </w:rPr>
          <w:delText>t</w:delText>
        </w:r>
      </w:del>
      <w:r w:rsidRPr="002B569F">
        <w:rPr>
          <w:rFonts w:cs="Times New Roman"/>
          <w:szCs w:val="24"/>
        </w:rPr>
        <w:t>abla</w:t>
      </w:r>
      <w:ins w:id="10424" w:author="Steff Guzmán" w:date="2023-03-24T14:57:00Z">
        <w:r w:rsidR="00842F9D" w:rsidRPr="002B569F">
          <w:rPr>
            <w:rFonts w:cs="Times New Roman"/>
            <w:szCs w:val="24"/>
          </w:rPr>
          <w:t xml:space="preserve"> 3</w:t>
        </w:r>
      </w:ins>
      <w:ins w:id="10425" w:author="Steff Guzmán" w:date="2023-03-24T14:58:00Z">
        <w:r w:rsidR="00842F9D" w:rsidRPr="002B569F">
          <w:rPr>
            <w:rFonts w:cs="Times New Roman"/>
            <w:szCs w:val="24"/>
          </w:rPr>
          <w:t>,</w:t>
        </w:r>
      </w:ins>
      <w:r w:rsidRPr="002B569F">
        <w:rPr>
          <w:rFonts w:cs="Times New Roman"/>
          <w:szCs w:val="24"/>
        </w:rPr>
        <w:t xml:space="preserve"> </w:t>
      </w:r>
      <w:del w:id="10426"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0427" w:author="JUAN ESTEBAN CONTRERAS DIAZ" w:date="2023-03-24T12:12:00Z">
        <w:del w:id="10428" w:author="Steff Guzmán" w:date="2023-03-24T15:39:00Z">
          <w:r w:rsidR="00EC2EEF" w:rsidRPr="002B569F" w:rsidDel="00B1585C">
            <w:rPr>
              <w:rFonts w:cs="Times New Roman"/>
              <w:szCs w:val="24"/>
            </w:rPr>
            <w:delText xml:space="preserve">(Ver Figura </w:delText>
          </w:r>
        </w:del>
        <w:del w:id="10429" w:author="Steff Guzmán" w:date="2023-03-24T15:38:00Z">
          <w:r w:rsidR="00EC2EEF" w:rsidRPr="002B569F" w:rsidDel="00B1585C">
            <w:rPr>
              <w:rFonts w:cs="Times New Roman"/>
              <w:szCs w:val="24"/>
            </w:rPr>
            <w:delText>6</w:delText>
          </w:r>
        </w:del>
        <w:del w:id="10430" w:author="Steff Guzmán" w:date="2023-03-24T15:39:00Z">
          <w:r w:rsidR="00EC2EEF" w:rsidRPr="002B569F" w:rsidDel="00B1585C">
            <w:rPr>
              <w:rFonts w:cs="Times New Roman"/>
              <w:szCs w:val="24"/>
            </w:rPr>
            <w:delText>)</w:delText>
          </w:r>
        </w:del>
      </w:ins>
      <w:ins w:id="10431" w:author="JUAN ESTEBAN CONTRERAS DIAZ" w:date="2023-03-24T12:13:00Z">
        <w:del w:id="10432" w:author="Steff Guzmán" w:date="2023-03-24T15:39:00Z">
          <w:r w:rsidR="00EC2EEF" w:rsidRPr="002B569F" w:rsidDel="00B1585C">
            <w:rPr>
              <w:rFonts w:cs="Times New Roman"/>
              <w:szCs w:val="24"/>
            </w:rPr>
            <w:delText xml:space="preserve"> </w:delText>
          </w:r>
        </w:del>
      </w:ins>
      <w:del w:id="10433" w:author="Steff Guzmán" w:date="2023-03-24T15:39:00Z">
        <w:r w:rsidRPr="002B569F" w:rsidDel="00B1585C">
          <w:rPr>
            <w:rFonts w:cs="Times New Roman"/>
            <w:szCs w:val="24"/>
          </w:rPr>
          <w:delText xml:space="preserve">en </w:delText>
        </w:r>
      </w:del>
      <w:r w:rsidRPr="002B569F">
        <w:rPr>
          <w:rFonts w:cs="Times New Roman"/>
          <w:szCs w:val="24"/>
        </w:rPr>
        <w:t>donde</w:t>
      </w:r>
      <w:ins w:id="10434" w:author="Steff Guzmán" w:date="2023-03-24T14:58:00Z">
        <w:r w:rsidR="00842F9D" w:rsidRPr="002B569F">
          <w:rPr>
            <w:rFonts w:cs="Times New Roman"/>
            <w:szCs w:val="24"/>
          </w:rPr>
          <w:t xml:space="preserve"> se</w:t>
        </w:r>
      </w:ins>
      <w:r w:rsidRPr="002B569F">
        <w:rPr>
          <w:rFonts w:cs="Times New Roman"/>
          <w:szCs w:val="24"/>
        </w:rPr>
        <w:t xml:space="preserve"> </w:t>
      </w:r>
      <w:del w:id="10435" w:author="JUAN ESTEBAN CONTRERAS DIAZ" w:date="2023-03-24T12:13:00Z">
        <w:r w:rsidRPr="002B569F" w:rsidDel="00EC2EEF">
          <w:rPr>
            <w:rFonts w:cs="Times New Roman"/>
            <w:szCs w:val="24"/>
          </w:rPr>
          <w:delText xml:space="preserve">representa </w:delText>
        </w:r>
      </w:del>
      <w:ins w:id="10436" w:author="JUAN ESTEBAN CONTRERAS DIAZ" w:date="2023-03-24T12:13:00Z">
        <w:r w:rsidR="00EC2EEF" w:rsidRPr="002B569F">
          <w:rPr>
            <w:rFonts w:cs="Times New Roman"/>
            <w:szCs w:val="24"/>
          </w:rPr>
          <w:t xml:space="preserve">demuestran </w:t>
        </w:r>
      </w:ins>
      <w:del w:id="10437" w:author="Steff Guzmán" w:date="2023-03-24T14:58:00Z">
        <w:r w:rsidRPr="002B569F" w:rsidDel="00842F9D">
          <w:rPr>
            <w:rFonts w:cs="Times New Roman"/>
            <w:szCs w:val="24"/>
          </w:rPr>
          <w:delText xml:space="preserve">mejor </w:delText>
        </w:r>
      </w:del>
      <w:ins w:id="10438"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0439" w:author="Steff Guzmán" w:date="2023-03-24T14:59:00Z"/>
          <w:rFonts w:cs="Times New Roman"/>
          <w:noProof/>
          <w:szCs w:val="24"/>
        </w:rPr>
      </w:pPr>
    </w:p>
    <w:p w14:paraId="42060AF6" w14:textId="30A8C58A" w:rsidR="00842F9D" w:rsidRPr="002B569F" w:rsidDel="00405EF3" w:rsidRDefault="00842F9D">
      <w:pPr>
        <w:ind w:firstLine="720"/>
        <w:rPr>
          <w:ins w:id="10440" w:author="Steff Guzmán" w:date="2023-03-24T14:59:00Z"/>
          <w:del w:id="10441" w:author="Camilo Andrés Díaz Gómez" w:date="2023-03-28T15:23:00Z"/>
          <w:rFonts w:cs="Times New Roman"/>
          <w:noProof/>
          <w:szCs w:val="24"/>
        </w:rPr>
      </w:pPr>
      <w:ins w:id="10442" w:author="Steff Guzmán" w:date="2023-03-24T14:59:00Z">
        <w:r w:rsidRPr="002B569F">
          <w:rPr>
            <w:rFonts w:cs="Times New Roman"/>
            <w:noProof/>
            <w:szCs w:val="24"/>
          </w:rPr>
          <w:t xml:space="preserve">La grafica de la Figura </w:t>
        </w:r>
      </w:ins>
      <w:ins w:id="10443" w:author="Steff Guzmán" w:date="2023-03-24T15:38:00Z">
        <w:r w:rsidR="00B1585C" w:rsidRPr="002B569F">
          <w:rPr>
            <w:rFonts w:cs="Times New Roman"/>
            <w:noProof/>
            <w:szCs w:val="24"/>
          </w:rPr>
          <w:t>37</w:t>
        </w:r>
      </w:ins>
      <w:ins w:id="10444"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0445" w:author="Camilo Andrés Díaz Gómez" w:date="2023-03-22T13:26:00Z"/>
          <w:rFonts w:cs="Times New Roman"/>
          <w:szCs w:val="24"/>
        </w:rPr>
      </w:pPr>
    </w:p>
    <w:p w14:paraId="54489439" w14:textId="5E3CB05C" w:rsidR="00717998" w:rsidRPr="002B569F" w:rsidRDefault="00717998">
      <w:pPr>
        <w:ind w:firstLine="720"/>
        <w:rPr>
          <w:ins w:id="10446" w:author="Steff Guzmán" w:date="2023-03-24T16:54:00Z"/>
          <w:rFonts w:cs="Times New Roman"/>
          <w:szCs w:val="24"/>
        </w:rPr>
        <w:pPrChange w:id="10447" w:author="Camilo Andrés Díaz Gómez" w:date="2023-03-28T17:43:00Z">
          <w:pPr/>
        </w:pPrChange>
      </w:pPr>
    </w:p>
    <w:p w14:paraId="59469F40" w14:textId="2FBFF131" w:rsidR="00717998" w:rsidRPr="002B569F" w:rsidDel="00405EF3" w:rsidRDefault="00717998">
      <w:pPr>
        <w:rPr>
          <w:ins w:id="10448" w:author="Steff Guzmán" w:date="2023-03-24T16:54:00Z"/>
          <w:del w:id="10449" w:author="Camilo Andrés Díaz Gómez" w:date="2023-03-28T15:23:00Z"/>
          <w:rFonts w:cs="Times New Roman"/>
          <w:szCs w:val="24"/>
        </w:rPr>
      </w:pPr>
    </w:p>
    <w:p w14:paraId="05D7F7B8" w14:textId="7194A9E2" w:rsidR="00717998" w:rsidRPr="002B569F" w:rsidDel="00405EF3" w:rsidRDefault="00717998">
      <w:pPr>
        <w:rPr>
          <w:ins w:id="10450" w:author="Steff Guzmán" w:date="2023-03-24T16:54:00Z"/>
          <w:del w:id="10451" w:author="Camilo Andrés Díaz Gómez" w:date="2023-03-28T15:23:00Z"/>
          <w:rFonts w:cs="Times New Roman"/>
          <w:szCs w:val="24"/>
        </w:rPr>
      </w:pPr>
    </w:p>
    <w:p w14:paraId="2CD31620" w14:textId="6F462F12" w:rsidR="00717998" w:rsidRPr="002B569F" w:rsidDel="00405EF3" w:rsidRDefault="00717998">
      <w:pPr>
        <w:rPr>
          <w:ins w:id="10452" w:author="Steff Guzmán" w:date="2023-03-24T16:54:00Z"/>
          <w:del w:id="10453" w:author="Camilo Andrés Díaz Gómez" w:date="2023-03-28T15:23:00Z"/>
          <w:rFonts w:cs="Times New Roman"/>
          <w:szCs w:val="24"/>
        </w:rPr>
      </w:pPr>
    </w:p>
    <w:p w14:paraId="1C4F80E3" w14:textId="7288BBFF" w:rsidR="00717998" w:rsidRPr="002B569F" w:rsidDel="00405EF3" w:rsidRDefault="00717998">
      <w:pPr>
        <w:rPr>
          <w:ins w:id="10454" w:author="Steff Guzmán" w:date="2023-03-24T16:54:00Z"/>
          <w:del w:id="10455" w:author="Camilo Andrés Díaz Gómez" w:date="2023-03-28T15:23:00Z"/>
          <w:rFonts w:cs="Times New Roman"/>
          <w:szCs w:val="24"/>
        </w:rPr>
      </w:pPr>
    </w:p>
    <w:p w14:paraId="0F7E63EA" w14:textId="02A12C96" w:rsidR="00717998" w:rsidRPr="002B569F" w:rsidDel="00405EF3" w:rsidRDefault="00717998">
      <w:pPr>
        <w:rPr>
          <w:ins w:id="10456" w:author="Steff Guzmán" w:date="2023-03-24T16:54:00Z"/>
          <w:del w:id="10457" w:author="Camilo Andrés Díaz Gómez" w:date="2023-03-28T15:23:00Z"/>
          <w:rFonts w:cs="Times New Roman"/>
          <w:szCs w:val="24"/>
        </w:rPr>
      </w:pPr>
    </w:p>
    <w:p w14:paraId="04A4D8AD" w14:textId="7C382F36" w:rsidR="00717998" w:rsidRPr="002B569F" w:rsidDel="00405EF3" w:rsidRDefault="00717998">
      <w:pPr>
        <w:rPr>
          <w:ins w:id="10458" w:author="Steff Guzmán" w:date="2023-03-24T16:54:00Z"/>
          <w:del w:id="10459" w:author="Camilo Andrés Díaz Gómez" w:date="2023-03-28T15:23:00Z"/>
          <w:rFonts w:cs="Times New Roman"/>
          <w:szCs w:val="24"/>
        </w:rPr>
      </w:pPr>
    </w:p>
    <w:p w14:paraId="52DB8984" w14:textId="451B0D35" w:rsidR="00DB0B24" w:rsidRPr="002B569F" w:rsidDel="00F504C8" w:rsidRDefault="00DB0B24">
      <w:pPr>
        <w:rPr>
          <w:ins w:id="10460" w:author="Steff Guzmán" w:date="2023-03-13T19:07:00Z"/>
          <w:del w:id="10461" w:author="Camilo Andrés Díaz Gómez" w:date="2023-03-22T13:26:00Z"/>
          <w:rFonts w:cs="Times New Roman"/>
          <w:szCs w:val="24"/>
        </w:rPr>
      </w:pPr>
    </w:p>
    <w:p w14:paraId="39D68837" w14:textId="1FBDEA51" w:rsidR="00DB0B24" w:rsidRPr="002B569F" w:rsidDel="00405EF3" w:rsidRDefault="00DB0B24">
      <w:pPr>
        <w:rPr>
          <w:ins w:id="10462" w:author="Steff Guzmán" w:date="2023-03-13T19:07:00Z"/>
          <w:del w:id="10463" w:author="Camilo Andrés Díaz Gómez" w:date="2023-03-28T15:23:00Z"/>
          <w:rFonts w:cs="Times New Roman"/>
          <w:szCs w:val="24"/>
        </w:rPr>
      </w:pPr>
    </w:p>
    <w:p w14:paraId="5C736546" w14:textId="77777777" w:rsidR="00DB0B24" w:rsidRPr="002B569F" w:rsidRDefault="00DB0B24" w:rsidP="002B569F">
      <w:pPr>
        <w:rPr>
          <w:ins w:id="10464" w:author="Steff Guzmán" w:date="2023-03-13T18:47:00Z"/>
          <w:rFonts w:cs="Times New Roman"/>
          <w:szCs w:val="24"/>
        </w:rPr>
      </w:pPr>
    </w:p>
    <w:p w14:paraId="27EE31AB" w14:textId="2AC67C99" w:rsidR="000438AB" w:rsidRPr="002B569F" w:rsidRDefault="00842F9D">
      <w:pPr>
        <w:pStyle w:val="Descripcin"/>
        <w:spacing w:line="360" w:lineRule="auto"/>
        <w:rPr>
          <w:ins w:id="10465" w:author="Camilo Andrés Díaz Gómez" w:date="2023-03-14T21:27:00Z"/>
          <w:rFonts w:cs="Times New Roman"/>
          <w:i/>
          <w:szCs w:val="24"/>
        </w:rPr>
        <w:pPrChange w:id="10466" w:author="Camilo Andrés Díaz Gómez" w:date="2023-03-28T17:43:00Z">
          <w:pPr/>
        </w:pPrChange>
      </w:pPr>
      <w:bookmarkStart w:id="10467" w:name="_Toc130919872"/>
      <w:ins w:id="10468"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36</w:t>
      </w:r>
      <w:ins w:id="10469" w:author="Steff Guzmán" w:date="2023-03-24T15:14:00Z">
        <w:r w:rsidRPr="002B569F">
          <w:rPr>
            <w:rFonts w:cs="Times New Roman"/>
            <w:szCs w:val="24"/>
          </w:rPr>
          <w:fldChar w:fldCharType="end"/>
        </w:r>
      </w:ins>
      <w:ins w:id="10470" w:author="Steff Guzmán" w:date="2023-03-13T18:48:00Z">
        <w:r w:rsidR="00C87243" w:rsidRPr="002B569F">
          <w:rPr>
            <w:rFonts w:cs="Times New Roman"/>
            <w:bCs/>
            <w:szCs w:val="24"/>
          </w:rPr>
          <w:t xml:space="preserve"> </w:t>
        </w:r>
      </w:ins>
      <w:ins w:id="10471" w:author="Camilo Andrés Díaz Gómez" w:date="2023-03-14T21:27:00Z">
        <w:r w:rsidR="000438AB" w:rsidRPr="002B569F">
          <w:rPr>
            <w:rFonts w:cs="Times New Roman"/>
            <w:szCs w:val="24"/>
          </w:rPr>
          <w:t xml:space="preserve"> </w:t>
        </w:r>
      </w:ins>
      <w:ins w:id="10472" w:author="Camilo Andrés Díaz Gómez" w:date="2023-03-22T16:19:00Z">
        <w:r w:rsidR="00FE36FA" w:rsidRPr="002B569F">
          <w:rPr>
            <w:rFonts w:cs="Times New Roman"/>
            <w:i/>
            <w:szCs w:val="24"/>
          </w:rPr>
          <w:t xml:space="preserve">Representación </w:t>
        </w:r>
        <w:del w:id="10473" w:author="Steff Guzmán" w:date="2023-03-24T16:33:00Z">
          <w:r w:rsidR="00FE36FA" w:rsidRPr="002B569F" w:rsidDel="00B4494C">
            <w:rPr>
              <w:rFonts w:cs="Times New Roman"/>
              <w:i/>
              <w:szCs w:val="24"/>
            </w:rPr>
            <w:delText>grafica</w:delText>
          </w:r>
        </w:del>
      </w:ins>
      <w:ins w:id="10474" w:author="Steff Guzmán" w:date="2023-03-24T16:33:00Z">
        <w:r w:rsidR="00B4494C" w:rsidRPr="002B569F">
          <w:rPr>
            <w:rFonts w:cs="Times New Roman"/>
            <w:i/>
            <w:szCs w:val="24"/>
          </w:rPr>
          <w:t>gráfica</w:t>
        </w:r>
      </w:ins>
      <w:ins w:id="10475" w:author="Camilo Andrés Díaz Gómez" w:date="2023-03-22T16:19:00Z">
        <w:r w:rsidR="00FE36FA" w:rsidRPr="002B569F">
          <w:rPr>
            <w:rFonts w:cs="Times New Roman"/>
            <w:i/>
            <w:szCs w:val="24"/>
          </w:rPr>
          <w:t xml:space="preserve"> de las t</w:t>
        </w:r>
      </w:ins>
      <w:ins w:id="10476" w:author="Camilo Andrés Díaz Gómez" w:date="2023-03-14T21:27:00Z">
        <w:r w:rsidR="000438AB" w:rsidRPr="002B569F">
          <w:rPr>
            <w:rFonts w:cs="Times New Roman"/>
            <w:i/>
            <w:szCs w:val="24"/>
          </w:rPr>
          <w:t>emperaturas obtenidas por modelo</w:t>
        </w:r>
        <w:bookmarkEnd w:id="10467"/>
      </w:ins>
    </w:p>
    <w:p w14:paraId="365921E7" w14:textId="7B69AAC1" w:rsidR="00C87243" w:rsidRPr="002B569F" w:rsidDel="00FA2335" w:rsidRDefault="00C87243">
      <w:pPr>
        <w:pStyle w:val="Descripcin"/>
        <w:spacing w:line="360" w:lineRule="auto"/>
        <w:rPr>
          <w:del w:id="10477" w:author="Steff Guzmán" w:date="2023-03-24T16:34:00Z"/>
          <w:rFonts w:cs="Times New Roman"/>
          <w:szCs w:val="24"/>
        </w:rPr>
        <w:pPrChange w:id="10478" w:author="Camilo Andrés Díaz Gómez" w:date="2023-03-28T17:43:00Z">
          <w:pPr/>
        </w:pPrChange>
      </w:pPr>
    </w:p>
    <w:p w14:paraId="4EB36D24" w14:textId="67733E17" w:rsidR="00635654" w:rsidRPr="002B569F" w:rsidDel="00C87243" w:rsidRDefault="00925111">
      <w:pPr>
        <w:rPr>
          <w:del w:id="10479" w:author="Steff Guzmán" w:date="2023-03-13T18:47:00Z"/>
          <w:rFonts w:cs="Times New Roman"/>
          <w:b/>
          <w:bCs/>
          <w:szCs w:val="24"/>
        </w:rPr>
      </w:pPr>
      <w:del w:id="10480"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0481" w:author="Camilo Andrés Díaz Gómez" w:date="2023-03-14T21:27:00Z"/>
          <w:rFonts w:cs="Times New Roman"/>
          <w:i/>
          <w:iCs/>
          <w:szCs w:val="24"/>
        </w:rPr>
      </w:pPr>
      <w:del w:id="10482"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0483" w:author="Camilo Andrés Díaz Gómez" w:date="2023-03-22T16:18:00Z"/>
          <w:rFonts w:cs="Times New Roman"/>
          <w:noProof/>
          <w:szCs w:val="24"/>
        </w:rPr>
      </w:pPr>
      <w:commentRangeStart w:id="10484"/>
      <w:del w:id="10485"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0484"/>
      <w:r w:rsidR="00884042" w:rsidRPr="002B569F">
        <w:rPr>
          <w:rStyle w:val="Refdecomentario"/>
          <w:rFonts w:cs="Times New Roman"/>
          <w:sz w:val="24"/>
          <w:szCs w:val="24"/>
          <w:rPrChange w:id="10486" w:author="Camilo Andrés Díaz Gómez" w:date="2023-03-28T17:42:00Z">
            <w:rPr>
              <w:rStyle w:val="Refdecomentario"/>
              <w:rFonts w:cs="Times New Roman"/>
            </w:rPr>
          </w:rPrChange>
        </w:rPr>
        <w:commentReference w:id="10484"/>
      </w:r>
    </w:p>
    <w:p w14:paraId="793E6819" w14:textId="73865B34" w:rsidR="00FE36FA" w:rsidRPr="002B569F" w:rsidRDefault="00FE36FA">
      <w:pPr>
        <w:jc w:val="center"/>
        <w:rPr>
          <w:ins w:id="10487" w:author="Camilo Andrés Díaz Gómez" w:date="2023-03-22T16:18:00Z"/>
          <w:rFonts w:cs="Times New Roman"/>
          <w:noProof/>
          <w:szCs w:val="24"/>
        </w:rPr>
        <w:pPrChange w:id="10488" w:author="Camilo Andrés Díaz Gómez" w:date="2023-03-28T17:43:00Z">
          <w:pPr/>
        </w:pPrChange>
      </w:pPr>
      <w:ins w:id="10489" w:author="Camilo Andrés Díaz Gómez" w:date="2023-03-22T16:18:00Z">
        <w:r w:rsidRPr="002B569F">
          <w:rPr>
            <w:rFonts w:cs="Times New Roman"/>
            <w:noProof/>
            <w:szCs w:val="24"/>
          </w:rPr>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0490" w:author="Steff Guzmán" w:date="2023-03-24T15:45:00Z"/>
          <w:rFonts w:cs="Times New Roman"/>
          <w:noProof/>
          <w:szCs w:val="24"/>
        </w:rPr>
      </w:pPr>
    </w:p>
    <w:p w14:paraId="289F16E5" w14:textId="77777777" w:rsidR="00405EF3" w:rsidRPr="002B569F" w:rsidRDefault="00405EF3" w:rsidP="002B569F">
      <w:pPr>
        <w:rPr>
          <w:ins w:id="10491" w:author="Camilo Andrés Díaz Gómez" w:date="2023-03-28T15:23:00Z"/>
          <w:rFonts w:cs="Times New Roman"/>
          <w:noProof/>
          <w:szCs w:val="24"/>
        </w:rPr>
      </w:pPr>
    </w:p>
    <w:p w14:paraId="02B11408" w14:textId="3ABC49A8" w:rsidR="00EF7707" w:rsidRPr="002B569F" w:rsidDel="00842F9D" w:rsidRDefault="00DB0B24">
      <w:pPr>
        <w:rPr>
          <w:ins w:id="10492" w:author="Camilo Andrés Díaz Gómez" w:date="2023-03-12T18:26:00Z"/>
          <w:del w:id="10493" w:author="Steff Guzmán" w:date="2023-03-24T14:59:00Z"/>
          <w:rFonts w:cs="Times New Roman"/>
          <w:i/>
          <w:iCs/>
          <w:szCs w:val="24"/>
        </w:rPr>
      </w:pPr>
      <w:ins w:id="10494" w:author="Steff Guzmán" w:date="2023-03-13T19:08:00Z">
        <w:r w:rsidRPr="002B569F">
          <w:rPr>
            <w:rFonts w:cs="Times New Roman"/>
            <w:i/>
            <w:iCs/>
            <w:szCs w:val="24"/>
          </w:rPr>
          <w:t xml:space="preserve">Fuente: </w:t>
        </w:r>
      </w:ins>
      <w:ins w:id="10495"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0496" w:author="Camilo Andrés Díaz Gómez" w:date="2023-03-12T18:22:00Z"/>
          <w:rFonts w:cs="Times New Roman"/>
          <w:noProof/>
          <w:szCs w:val="24"/>
        </w:rPr>
      </w:pPr>
    </w:p>
    <w:p w14:paraId="6A3A38CD" w14:textId="56A1F3E7" w:rsidR="00424606" w:rsidRPr="002B569F" w:rsidDel="00842F9D" w:rsidRDefault="00424606">
      <w:pPr>
        <w:rPr>
          <w:del w:id="10497" w:author="Steff Guzmán" w:date="2023-03-24T14:58:00Z"/>
          <w:rFonts w:cs="Times New Roman"/>
          <w:noProof/>
          <w:szCs w:val="24"/>
        </w:rPr>
      </w:pPr>
    </w:p>
    <w:p w14:paraId="7960E253" w14:textId="21B55D09" w:rsidR="00424606" w:rsidRPr="002B569F" w:rsidDel="00842F9D" w:rsidRDefault="004D6CBA">
      <w:pPr>
        <w:rPr>
          <w:del w:id="10498" w:author="Steff Guzmán" w:date="2023-03-24T14:58:00Z"/>
          <w:rFonts w:cs="Times New Roman"/>
          <w:noProof/>
          <w:szCs w:val="24"/>
        </w:rPr>
        <w:pPrChange w:id="10499" w:author="Camilo Andrés Díaz Gómez" w:date="2023-03-28T17:43:00Z">
          <w:pPr>
            <w:ind w:firstLine="708"/>
          </w:pPr>
        </w:pPrChange>
      </w:pPr>
      <w:ins w:id="10500" w:author="Camilo Andrés Díaz Gómez" w:date="2023-03-12T18:37:00Z">
        <w:del w:id="10501" w:author="Steff Guzmán" w:date="2023-03-24T14:58:00Z">
          <w:r w:rsidRPr="002B569F" w:rsidDel="00842F9D">
            <w:rPr>
              <w:rFonts w:cs="Times New Roman"/>
              <w:noProof/>
              <w:szCs w:val="24"/>
            </w:rPr>
            <w:delText>Como fue mencionado ante</w:delText>
          </w:r>
        </w:del>
      </w:ins>
      <w:ins w:id="10502" w:author="Camilo Andrés Díaz Gómez" w:date="2023-03-22T16:19:00Z">
        <w:del w:id="10503" w:author="Steff Guzmán" w:date="2023-03-24T14:58:00Z">
          <w:r w:rsidR="00FE36FA" w:rsidRPr="002B569F" w:rsidDel="00842F9D">
            <w:rPr>
              <w:rFonts w:cs="Times New Roman"/>
              <w:noProof/>
              <w:szCs w:val="24"/>
            </w:rPr>
            <w:delText>r</w:delText>
          </w:r>
        </w:del>
      </w:ins>
      <w:ins w:id="10504" w:author="Camilo Andrés Díaz Gómez" w:date="2023-03-12T18:37:00Z">
        <w:del w:id="10505" w:author="Steff Guzmán" w:date="2023-03-24T14:58:00Z">
          <w:r w:rsidRPr="002B569F" w:rsidDel="00842F9D">
            <w:rPr>
              <w:rFonts w:cs="Times New Roman"/>
              <w:noProof/>
              <w:szCs w:val="24"/>
            </w:rPr>
            <w:delText>iormente, la grafica representa los resultados de cada dia de los 30 dias</w:delText>
          </w:r>
        </w:del>
      </w:ins>
      <w:ins w:id="10506" w:author="Camilo Andrés Díaz Gómez" w:date="2023-03-12T18:38:00Z">
        <w:del w:id="10507" w:author="Steff Guzmán" w:date="2023-03-24T14:58:00Z">
          <w:r w:rsidRPr="002B569F" w:rsidDel="00842F9D">
            <w:rPr>
              <w:rFonts w:cs="Times New Roman"/>
              <w:noProof/>
              <w:szCs w:val="24"/>
            </w:rPr>
            <w:delText xml:space="preserve"> del</w:delText>
          </w:r>
        </w:del>
      </w:ins>
      <w:ins w:id="10508" w:author="Camilo Andrés Díaz Gómez" w:date="2023-03-12T18:37:00Z">
        <w:del w:id="10509" w:author="Steff Guzmán" w:date="2023-03-24T14:58:00Z">
          <w:r w:rsidRPr="002B569F" w:rsidDel="00842F9D">
            <w:rPr>
              <w:rFonts w:cs="Times New Roman"/>
              <w:noProof/>
              <w:szCs w:val="24"/>
            </w:rPr>
            <w:delText xml:space="preserve"> mes de septiembre</w:delText>
          </w:r>
        </w:del>
      </w:ins>
      <w:ins w:id="10510" w:author="Camilo Andrés Díaz Gómez" w:date="2023-03-12T18:38:00Z">
        <w:del w:id="10511" w:author="Steff Guzmán" w:date="2023-03-24T14:58:00Z">
          <w:r w:rsidRPr="002B569F" w:rsidDel="00842F9D">
            <w:rPr>
              <w:rFonts w:cs="Times New Roman"/>
              <w:noProof/>
              <w:szCs w:val="24"/>
            </w:rPr>
            <w:delText xml:space="preserve">, de esta manera, </w:delText>
          </w:r>
        </w:del>
      </w:ins>
      <w:del w:id="10512" w:author="Steff Guzmán" w:date="2023-03-24T14:58:00Z">
        <w:r w:rsidR="00424606" w:rsidRPr="002B569F" w:rsidDel="00842F9D">
          <w:rPr>
            <w:rFonts w:cs="Times New Roman"/>
            <w:noProof/>
            <w:szCs w:val="24"/>
          </w:rPr>
          <w:delText>S</w:delText>
        </w:r>
      </w:del>
      <w:ins w:id="10513" w:author="Camilo Andrés Díaz Gómez" w:date="2023-03-12T18:38:00Z">
        <w:del w:id="10514" w:author="Steff Guzmán" w:date="2023-03-24T14:58:00Z">
          <w:r w:rsidRPr="002B569F" w:rsidDel="00842F9D">
            <w:rPr>
              <w:rFonts w:cs="Times New Roman"/>
              <w:noProof/>
              <w:szCs w:val="24"/>
            </w:rPr>
            <w:delText>s</w:delText>
          </w:r>
        </w:del>
      </w:ins>
      <w:del w:id="10515"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0516" w:author="Camilo Andrés Díaz Gómez" w:date="2023-03-22T13:27:00Z">
        <w:del w:id="10517" w:author="Steff Guzmán" w:date="2023-03-24T14:58:00Z">
          <w:r w:rsidR="00F504C8" w:rsidRPr="002B569F" w:rsidDel="00842F9D">
            <w:rPr>
              <w:rFonts w:cs="Times New Roman"/>
              <w:noProof/>
              <w:szCs w:val="24"/>
            </w:rPr>
            <w:delText xml:space="preserve">generación </w:delText>
          </w:r>
        </w:del>
      </w:ins>
      <w:del w:id="10518"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0519" w:author="Camilo Andrés Díaz Gómez" w:date="2023-03-22T16:20:00Z">
        <w:del w:id="10520" w:author="Steff Guzmán" w:date="2023-03-24T14:58:00Z">
          <w:r w:rsidR="00FE36FA" w:rsidRPr="002B569F" w:rsidDel="00842F9D">
            <w:rPr>
              <w:rFonts w:cs="Times New Roman"/>
              <w:noProof/>
              <w:szCs w:val="24"/>
            </w:rPr>
            <w:delText>,</w:delText>
          </w:r>
        </w:del>
      </w:ins>
      <w:del w:id="10521" w:author="Steff Guzmán" w:date="2023-03-24T14:58:00Z">
        <w:r w:rsidR="00424606" w:rsidRPr="002B569F" w:rsidDel="00842F9D">
          <w:rPr>
            <w:rFonts w:cs="Times New Roman"/>
            <w:noProof/>
            <w:szCs w:val="24"/>
          </w:rPr>
          <w:delText xml:space="preserve"> </w:delText>
        </w:r>
      </w:del>
      <w:ins w:id="10522" w:author="Camilo Andrés Díaz Gómez" w:date="2023-03-12T18:38:00Z">
        <w:del w:id="10523" w:author="Steff Guzmán" w:date="2023-03-24T14:58:00Z">
          <w:r w:rsidRPr="002B569F" w:rsidDel="00842F9D">
            <w:rPr>
              <w:rFonts w:cs="Times New Roman"/>
              <w:noProof/>
              <w:szCs w:val="24"/>
            </w:rPr>
            <w:delText xml:space="preserve">por ejemplo, </w:delText>
          </w:r>
        </w:del>
      </w:ins>
      <w:ins w:id="10524" w:author="Camilo Andrés Díaz Gómez" w:date="2023-03-12T18:39:00Z">
        <w:del w:id="10525" w:author="Steff Guzmán" w:date="2023-03-24T14:58:00Z">
          <w:r w:rsidRPr="002B569F" w:rsidDel="00842F9D">
            <w:rPr>
              <w:rFonts w:cs="Times New Roman"/>
              <w:noProof/>
              <w:szCs w:val="24"/>
            </w:rPr>
            <w:delText xml:space="preserve">la temperatura obtenida por medio de </w:delText>
          </w:r>
        </w:del>
      </w:ins>
      <w:ins w:id="10526" w:author="Camilo Andrés Díaz Gómez" w:date="2023-03-22T16:20:00Z">
        <w:del w:id="10527" w:author="Steff Guzmán" w:date="2023-03-24T14:58:00Z">
          <w:r w:rsidR="00FE36FA" w:rsidRPr="002B569F" w:rsidDel="00842F9D">
            <w:rPr>
              <w:rFonts w:cs="Times New Roman"/>
              <w:noProof/>
              <w:szCs w:val="24"/>
            </w:rPr>
            <w:delText>Regresión lineal</w:delText>
          </w:r>
        </w:del>
      </w:ins>
      <w:ins w:id="10528" w:author="Camilo Andrés Díaz Gómez" w:date="2023-03-12T18:39:00Z">
        <w:del w:id="10529" w:author="Steff Guzmán" w:date="2023-03-24T14:58:00Z">
          <w:r w:rsidRPr="002B569F" w:rsidDel="00842F9D">
            <w:rPr>
              <w:rFonts w:cs="Times New Roman"/>
              <w:noProof/>
              <w:szCs w:val="24"/>
            </w:rPr>
            <w:delText xml:space="preserve"> el 1</w:delText>
          </w:r>
        </w:del>
      </w:ins>
      <w:ins w:id="10530" w:author="Camilo Andrés Díaz Gómez" w:date="2023-03-22T16:20:00Z">
        <w:del w:id="10531" w:author="Steff Guzmán" w:date="2023-03-24T14:58:00Z">
          <w:r w:rsidR="00FE36FA" w:rsidRPr="002B569F" w:rsidDel="00842F9D">
            <w:rPr>
              <w:rFonts w:cs="Times New Roman"/>
              <w:noProof/>
              <w:szCs w:val="24"/>
            </w:rPr>
            <w:delText>6</w:delText>
          </w:r>
        </w:del>
      </w:ins>
      <w:ins w:id="10532" w:author="Camilo Andrés Díaz Gómez" w:date="2023-03-12T18:39:00Z">
        <w:del w:id="10533" w:author="Steff Guzmán" w:date="2023-03-24T14:58:00Z">
          <w:r w:rsidRPr="002B569F" w:rsidDel="00842F9D">
            <w:rPr>
              <w:rFonts w:cs="Times New Roman"/>
              <w:noProof/>
              <w:szCs w:val="24"/>
            </w:rPr>
            <w:delText xml:space="preserve"> de septiembre,</w:delText>
          </w:r>
        </w:del>
      </w:ins>
      <w:ins w:id="10534" w:author="Camilo Andrés Díaz Gómez" w:date="2023-03-12T18:40:00Z">
        <w:del w:id="10535" w:author="Steff Guzmán" w:date="2023-03-24T14:58:00Z">
          <w:r w:rsidRPr="002B569F" w:rsidDel="00842F9D">
            <w:rPr>
              <w:rFonts w:cs="Times New Roman"/>
              <w:noProof/>
              <w:szCs w:val="24"/>
            </w:rPr>
            <w:delText xml:space="preserve"> estos resultados </w:delText>
          </w:r>
        </w:del>
      </w:ins>
      <w:del w:id="10536"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0537"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0538"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0539" w:author="Camilo Andrés Díaz Gómez" w:date="2023-03-22T13:27:00Z">
        <w:r w:rsidRPr="002B569F" w:rsidDel="00F504C8">
          <w:rPr>
            <w:rFonts w:cs="Times New Roman"/>
            <w:noProof/>
            <w:szCs w:val="24"/>
          </w:rPr>
          <w:delText xml:space="preserve">predicción </w:delText>
        </w:r>
      </w:del>
      <w:ins w:id="10540" w:author="Camilo Andrés Díaz Gómez" w:date="2023-03-22T13:27:00Z">
        <w:r w:rsidR="00F504C8" w:rsidRPr="002B569F">
          <w:rPr>
            <w:rFonts w:cs="Times New Roman"/>
            <w:noProof/>
            <w:szCs w:val="24"/>
          </w:rPr>
          <w:t>generacion de registros para la variable deseada</w:t>
        </w:r>
      </w:ins>
      <w:del w:id="10541"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0542" w:author="Camilo Andrés Díaz Gómez" w:date="2023-03-28T17:43:00Z">
          <w:pPr/>
        </w:pPrChange>
      </w:pPr>
    </w:p>
    <w:p w14:paraId="6F40E943" w14:textId="2CD614CD" w:rsidR="00424606" w:rsidRPr="002B569F" w:rsidRDefault="00424606">
      <w:pPr>
        <w:ind w:firstLine="720"/>
        <w:rPr>
          <w:rFonts w:cs="Times New Roman"/>
          <w:szCs w:val="24"/>
        </w:rPr>
        <w:pPrChange w:id="10543"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0544" w:author="Camilo Andrés Díaz Gómez" w:date="2023-03-22T13:28:00Z">
        <w:r w:rsidR="00F504C8" w:rsidRPr="002B569F">
          <w:rPr>
            <w:rFonts w:cs="Times New Roman"/>
            <w:szCs w:val="24"/>
          </w:rPr>
          <w:t>M</w:t>
        </w:r>
      </w:ins>
      <w:del w:id="10545"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0546" w:author="Camilo Andrés Díaz Gómez" w:date="2023-03-22T13:28:00Z">
        <w:r w:rsidR="00F504C8" w:rsidRPr="002B569F">
          <w:rPr>
            <w:rFonts w:cs="Times New Roman"/>
            <w:szCs w:val="24"/>
          </w:rPr>
          <w:t>Le</w:t>
        </w:r>
      </w:ins>
      <w:del w:id="10547" w:author="Camilo Andrés Díaz Gómez" w:date="2023-03-22T13:28:00Z">
        <w:r w:rsidRPr="002B569F" w:rsidDel="00F504C8">
          <w:rPr>
            <w:rFonts w:cs="Times New Roman"/>
            <w:szCs w:val="24"/>
          </w:rPr>
          <w:delText>le</w:delText>
        </w:r>
      </w:del>
      <w:r w:rsidRPr="002B569F">
        <w:rPr>
          <w:rFonts w:cs="Times New Roman"/>
          <w:szCs w:val="24"/>
        </w:rPr>
        <w:t>arning</w:t>
      </w:r>
      <w:del w:id="10548"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0549" w:author="Camilo Andrés Díaz Gómez" w:date="2023-03-22T16:21:00Z">
        <w:r w:rsidR="00FE36FA" w:rsidRPr="002B569F">
          <w:rPr>
            <w:rFonts w:cs="Times New Roman"/>
            <w:szCs w:val="24"/>
          </w:rPr>
          <w:t>1.535</w:t>
        </w:r>
      </w:ins>
      <w:del w:id="10550"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0551"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0552" w:author="Camilo Andrés Díaz Gómez" w:date="2023-03-22T16:21:00Z">
        <w:r w:rsidR="00FE36FA" w:rsidRPr="002B569F">
          <w:rPr>
            <w:rFonts w:cs="Times New Roman"/>
            <w:szCs w:val="24"/>
          </w:rPr>
          <w:t>, 1.057</w:t>
        </w:r>
      </w:ins>
      <w:del w:id="10553" w:author="Camilo Andrés Díaz Gómez" w:date="2023-03-22T16:21:00Z">
        <w:r w:rsidRPr="002B569F" w:rsidDel="00FE36FA">
          <w:rPr>
            <w:rFonts w:cs="Times New Roman"/>
            <w:szCs w:val="24"/>
          </w:rPr>
          <w:delText>1.052 p</w:delText>
        </w:r>
      </w:del>
      <w:ins w:id="10554"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0555" w:author="Camilo Andrés Díaz Gómez" w:date="2023-03-22T16:22:00Z">
        <w:r w:rsidR="00FE36FA" w:rsidRPr="002B569F">
          <w:rPr>
            <w:rFonts w:cs="Times New Roman"/>
            <w:szCs w:val="24"/>
          </w:rPr>
          <w:t xml:space="preserve">, 0.990 para arboles de </w:t>
        </w:r>
      </w:ins>
      <w:ins w:id="10556" w:author="Camilo Andrés Díaz Gómez" w:date="2023-03-22T17:40:00Z">
        <w:r w:rsidR="00B372B4" w:rsidRPr="002B569F">
          <w:rPr>
            <w:rFonts w:cs="Times New Roman"/>
            <w:szCs w:val="24"/>
          </w:rPr>
          <w:t>decisiones</w:t>
        </w:r>
      </w:ins>
      <w:ins w:id="10557" w:author="Camilo Andrés Díaz Gómez" w:date="2023-03-22T16:22:00Z">
        <w:r w:rsidR="00FE36FA" w:rsidRPr="002B569F">
          <w:rPr>
            <w:rFonts w:cs="Times New Roman"/>
            <w:szCs w:val="24"/>
          </w:rPr>
          <w:t xml:space="preserve">, 0.966 para </w:t>
        </w:r>
      </w:ins>
      <w:ins w:id="10558" w:author="Camilo Andrés Díaz Gómez" w:date="2023-03-22T16:23:00Z">
        <w:r w:rsidR="00E30F2C" w:rsidRPr="002B569F">
          <w:rPr>
            <w:rFonts w:cs="Times New Roman"/>
            <w:szCs w:val="24"/>
          </w:rPr>
          <w:t>bosque aleatorio</w:t>
        </w:r>
      </w:ins>
      <w:ins w:id="10559" w:author="Camilo Andrés Díaz Gómez" w:date="2023-03-22T16:22:00Z">
        <w:r w:rsidR="00FE36FA" w:rsidRPr="002B569F">
          <w:rPr>
            <w:rFonts w:cs="Times New Roman"/>
            <w:szCs w:val="24"/>
          </w:rPr>
          <w:t xml:space="preserve"> </w:t>
        </w:r>
      </w:ins>
      <w:del w:id="10560"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0561" w:author="Camilo Andrés Díaz Gómez" w:date="2023-03-22T16:22:00Z">
        <w:r w:rsidR="00E30F2C" w:rsidRPr="002B569F">
          <w:rPr>
            <w:rFonts w:cs="Times New Roman"/>
            <w:szCs w:val="24"/>
          </w:rPr>
          <w:t xml:space="preserve">0.962 </w:t>
        </w:r>
      </w:ins>
      <w:del w:id="10562"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0563" w:author="Camilo Andrés Díaz Gómez" w:date="2023-03-28T17:43:00Z">
          <w:pPr/>
        </w:pPrChange>
      </w:pPr>
      <w:r w:rsidRPr="002B569F">
        <w:rPr>
          <w:rFonts w:cs="Times New Roman"/>
          <w:szCs w:val="24"/>
        </w:rPr>
        <w:t xml:space="preserve">Estos resultados sugieren que el modelo de </w:t>
      </w:r>
      <w:del w:id="10564"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0565"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0566" w:author="Camilo Andrés Díaz Gómez" w:date="2023-03-22T16:24:00Z">
        <w:r w:rsidRPr="002B569F" w:rsidDel="00E30F2C">
          <w:rPr>
            <w:rFonts w:cs="Times New Roman"/>
            <w:szCs w:val="24"/>
          </w:rPr>
          <w:delText xml:space="preserve">modelos </w:delText>
        </w:r>
      </w:del>
      <w:ins w:id="10567" w:author="Camilo Andrés Díaz Gómez" w:date="2023-03-22T16:24:00Z">
        <w:r w:rsidR="00E30F2C" w:rsidRPr="002B569F">
          <w:rPr>
            <w:rFonts w:cs="Times New Roman"/>
            <w:szCs w:val="24"/>
          </w:rPr>
          <w:t>demás modelos</w:t>
        </w:r>
      </w:ins>
      <w:del w:id="10568"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0569" w:author="Camilo Andrés Díaz Gómez" w:date="2023-03-28T17:43:00Z">
          <w:pPr/>
        </w:pPrChange>
      </w:pPr>
    </w:p>
    <w:p w14:paraId="5BA43FE8" w14:textId="328D46AA" w:rsidR="00635654" w:rsidRPr="002B569F" w:rsidRDefault="00424606" w:rsidP="002B569F">
      <w:pPr>
        <w:ind w:firstLine="720"/>
        <w:rPr>
          <w:ins w:id="10570"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0571" w:author="Camilo Andrés Díaz Gómez" w:date="2023-03-22T16:24:00Z"/>
          <w:rFonts w:cs="Times New Roman"/>
          <w:szCs w:val="24"/>
        </w:rPr>
      </w:pPr>
    </w:p>
    <w:p w14:paraId="2ECB8760" w14:textId="07BBCB65" w:rsidR="00E30F2C" w:rsidRPr="002B569F" w:rsidDel="00E30F2C" w:rsidRDefault="00E30F2C">
      <w:pPr>
        <w:ind w:firstLine="720"/>
        <w:rPr>
          <w:del w:id="10572" w:author="Camilo Andrés Díaz Gómez" w:date="2023-03-22T16:25:00Z"/>
          <w:rFonts w:cs="Times New Roman"/>
          <w:szCs w:val="24"/>
        </w:rPr>
        <w:pPrChange w:id="10573" w:author="Camilo Andrés Díaz Gómez" w:date="2023-03-28T17:43:00Z">
          <w:pPr/>
        </w:pPrChange>
      </w:pPr>
      <w:ins w:id="10574" w:author="Camilo Andrés Díaz Gómez" w:date="2023-03-22T16:24:00Z">
        <w:r w:rsidRPr="002B569F">
          <w:rPr>
            <w:rFonts w:cs="Times New Roman"/>
            <w:szCs w:val="24"/>
          </w:rPr>
          <w:t xml:space="preserve">De igual manera, se realizaron pruebas en tiempo real para saber </w:t>
        </w:r>
      </w:ins>
      <w:ins w:id="10575" w:author="Camilo Andrés Díaz Gómez" w:date="2023-03-28T15:24:00Z">
        <w:r w:rsidR="00405EF3" w:rsidRPr="002B569F">
          <w:rPr>
            <w:rFonts w:cs="Times New Roman"/>
            <w:szCs w:val="24"/>
          </w:rPr>
          <w:t>cómo</w:t>
        </w:r>
      </w:ins>
      <w:ins w:id="10576" w:author="Camilo Andrés Díaz Gómez" w:date="2023-03-22T16:24:00Z">
        <w:r w:rsidRPr="002B569F">
          <w:rPr>
            <w:rFonts w:cs="Times New Roman"/>
            <w:szCs w:val="24"/>
          </w:rPr>
          <w:t xml:space="preserve"> se acercaban los resultados a la fecha actual en la que se estaban realizando las pruebas</w:t>
        </w:r>
      </w:ins>
      <w:ins w:id="10577"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0578" w:author="Camilo Andrés Díaz Gómez" w:date="2023-03-22T16:25:00Z"/>
          <w:rFonts w:cs="Times New Roman"/>
          <w:noProof/>
          <w:szCs w:val="24"/>
        </w:rPr>
        <w:pPrChange w:id="10579" w:author="Camilo Andrés Díaz Gómez" w:date="2023-03-28T17:43:00Z">
          <w:pPr/>
        </w:pPrChange>
      </w:pPr>
    </w:p>
    <w:p w14:paraId="4F8B077F" w14:textId="003706FA" w:rsidR="00773FA4" w:rsidRPr="002B569F" w:rsidRDefault="00773FA4">
      <w:pPr>
        <w:ind w:firstLine="720"/>
        <w:rPr>
          <w:ins w:id="10580" w:author="Camilo Andrés Díaz Gómez" w:date="2023-03-12T18:42:00Z"/>
          <w:rFonts w:cs="Times New Roman"/>
          <w:noProof/>
          <w:szCs w:val="24"/>
        </w:rPr>
        <w:pPrChange w:id="10581" w:author="Camilo Andrés Díaz Gómez" w:date="2023-03-28T17:43:00Z">
          <w:pPr/>
        </w:pPrChange>
      </w:pPr>
      <w:del w:id="10582" w:author="Camilo Andrés Díaz Gómez" w:date="2023-03-22T16:25:00Z">
        <w:r w:rsidRPr="002B569F" w:rsidDel="00E30F2C">
          <w:rPr>
            <w:rFonts w:cs="Times New Roman"/>
            <w:noProof/>
            <w:szCs w:val="24"/>
          </w:rPr>
          <w:tab/>
          <w:delText>Y comparando con las temperaturas en tiempo real se obtuvi</w:delText>
        </w:r>
      </w:del>
      <w:ins w:id="10583" w:author="Camilo Andrés Díaz Gómez" w:date="2023-03-22T16:25:00Z">
        <w:r w:rsidR="00E30F2C" w:rsidRPr="002B569F">
          <w:rPr>
            <w:rFonts w:cs="Times New Roman"/>
            <w:noProof/>
            <w:szCs w:val="24"/>
          </w:rPr>
          <w:t>i</w:t>
        </w:r>
      </w:ins>
      <w:r w:rsidRPr="002B569F">
        <w:rPr>
          <w:rFonts w:cs="Times New Roman"/>
          <w:noProof/>
          <w:szCs w:val="24"/>
        </w:rPr>
        <w:t>eron resultados</w:t>
      </w:r>
      <w:ins w:id="10584"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0585" w:author="Steff Guzmán" w:date="2023-03-13T19:10:00Z">
        <w:r w:rsidR="00323D57" w:rsidRPr="002B569F">
          <w:rPr>
            <w:rFonts w:cs="Times New Roman"/>
            <w:noProof/>
            <w:szCs w:val="24"/>
          </w:rPr>
          <w:t xml:space="preserve"> (ver Anexo </w:t>
        </w:r>
      </w:ins>
      <w:ins w:id="10586" w:author="Camilo Andrés Díaz Gómez" w:date="2023-03-22T13:44:00Z">
        <w:r w:rsidR="00935104" w:rsidRPr="002B569F">
          <w:rPr>
            <w:rFonts w:cs="Times New Roman"/>
            <w:noProof/>
            <w:szCs w:val="24"/>
          </w:rPr>
          <w:t>3</w:t>
        </w:r>
      </w:ins>
      <w:ins w:id="10587" w:author="Steff Guzmán" w:date="2023-03-13T19:10:00Z">
        <w:del w:id="10588"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0589" w:author="Camilo Andrés Díaz Gómez" w:date="2023-03-22T13:44:00Z">
        <w:r w:rsidR="00935104" w:rsidRPr="002B569F">
          <w:rPr>
            <w:rFonts w:cs="Times New Roman"/>
            <w:noProof/>
            <w:szCs w:val="24"/>
          </w:rPr>
          <w:t>.</w:t>
        </w:r>
      </w:ins>
      <w:del w:id="10590" w:author="Steff Guzmán" w:date="2023-03-13T19:10:00Z">
        <w:r w:rsidRPr="002B569F" w:rsidDel="00323D57">
          <w:rPr>
            <w:rFonts w:cs="Times New Roman"/>
            <w:noProof/>
            <w:szCs w:val="24"/>
          </w:rPr>
          <w:delText>, los cuale</w:delText>
        </w:r>
      </w:del>
      <w:ins w:id="10591" w:author="DIANA CAROLINA CANDIA HERRERA" w:date="2023-03-07T10:21:00Z">
        <w:del w:id="10592" w:author="Steff Guzmán" w:date="2023-03-13T19:10:00Z">
          <w:r w:rsidR="00365E74" w:rsidRPr="002B569F" w:rsidDel="00323D57">
            <w:rPr>
              <w:rFonts w:cs="Times New Roman"/>
              <w:noProof/>
              <w:szCs w:val="24"/>
            </w:rPr>
            <w:delText xml:space="preserve">s se pueden apreciar en la </w:delText>
          </w:r>
        </w:del>
      </w:ins>
      <w:del w:id="10593"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0594" w:author="Steff Guzmán" w:date="2023-03-13T19:10:00Z">
        <w:r w:rsidR="001023B2" w:rsidRPr="002B569F" w:rsidDel="00323D57">
          <w:rPr>
            <w:rFonts w:cs="Times New Roman"/>
            <w:noProof/>
            <w:szCs w:val="24"/>
          </w:rPr>
          <w:delText xml:space="preserve"> Figura 7</w:delText>
        </w:r>
      </w:del>
      <w:ins w:id="10595" w:author="Camilo Andrés Díaz Gómez" w:date="2023-03-12T18:42:00Z">
        <w:del w:id="10596"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pPr>
        <w:ind w:firstLine="720"/>
        <w:rPr>
          <w:ins w:id="10597" w:author="Camilo Andrés Díaz Gómez" w:date="2023-03-12T18:42:00Z"/>
          <w:rFonts w:cs="Times New Roman"/>
          <w:noProof/>
          <w:szCs w:val="24"/>
        </w:rPr>
        <w:pPrChange w:id="10598" w:author="Camilo Andrés Díaz Gómez" w:date="2023-03-28T17:43:00Z">
          <w:pPr/>
        </w:pPrChange>
      </w:pPr>
      <w:r>
        <w:rPr>
          <w:rFonts w:cs="Times New Roman"/>
          <w:szCs w:val="24"/>
        </w:rPr>
        <w:t xml:space="preserve">Por </w:t>
      </w:r>
      <w:r w:rsidR="00D56345">
        <w:rPr>
          <w:rFonts w:cs="Times New Roman"/>
          <w:szCs w:val="24"/>
        </w:rPr>
        <w:t>último</w:t>
      </w:r>
      <w:ins w:id="10599"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se puede encontrar en los anexos (ver Anexos 7 y 8) donde se encontrará el link del video subido a la plataforma YouTube y el repositorio con todos los códigos programados para el óptimo funcionamiento del sistema</w:t>
      </w:r>
    </w:p>
    <w:p w14:paraId="23B24076" w14:textId="77777777" w:rsidR="00026C3C" w:rsidRDefault="00026C3C" w:rsidP="001C7B52">
      <w:pPr>
        <w:ind w:firstLine="720"/>
        <w:rPr>
          <w:rFonts w:cs="Times New Roman"/>
          <w:noProof/>
          <w:szCs w:val="24"/>
        </w:rPr>
      </w:pPr>
    </w:p>
    <w:p w14:paraId="1F0EC33D" w14:textId="639B564A" w:rsidR="001C7B52" w:rsidRDefault="001C7B52" w:rsidP="001C7B52">
      <w:pPr>
        <w:ind w:firstLine="708"/>
        <w:rPr>
          <w:rFonts w:cs="Times New Roman"/>
          <w:noProof/>
          <w:szCs w:val="24"/>
        </w:rPr>
      </w:pPr>
      <w:r w:rsidRPr="001C7B52">
        <w:rPr>
          <w:rFonts w:cs="Times New Roman"/>
          <w:noProof/>
          <w:szCs w:val="24"/>
        </w:rPr>
        <w:t xml:space="preserve">Y, finalmente, la estructura del sistema </w:t>
      </w:r>
      <w:r w:rsidR="00E775A3">
        <w:rPr>
          <w:rFonts w:cs="Times New Roman"/>
          <w:noProof/>
          <w:szCs w:val="24"/>
        </w:rPr>
        <w:t>(</w:t>
      </w:r>
      <w:r w:rsidR="00E775A3" w:rsidRPr="00E775A3">
        <w:rPr>
          <w:rFonts w:cs="Times New Roman"/>
          <w:noProof/>
          <w:color w:val="FF0000"/>
          <w:szCs w:val="24"/>
        </w:rPr>
        <w:t>IMGAGEN</w:t>
      </w:r>
      <w:r w:rsidR="00E775A3">
        <w:rPr>
          <w:rFonts w:cs="Times New Roman"/>
          <w:noProof/>
          <w:szCs w:val="24"/>
        </w:rPr>
        <w:t xml:space="preserve">) </w:t>
      </w:r>
      <w:r w:rsidRPr="001C7B52">
        <w:rPr>
          <w:rFonts w:cs="Times New Roman"/>
          <w:noProof/>
          <w:szCs w:val="24"/>
        </w:rPr>
        <w:t>se pensó de tal manera que fuera fácil para el usuario llevar a cabo y/o iniciar desde cero los entrenamientos de los modelos.</w:t>
      </w:r>
    </w:p>
    <w:p w14:paraId="15D37EBF" w14:textId="77777777" w:rsidR="001C7B52" w:rsidRPr="002B569F" w:rsidRDefault="001C7B52" w:rsidP="001C7B52">
      <w:pPr>
        <w:rPr>
          <w:ins w:id="10600" w:author="Steff Guzmán" w:date="2023-03-13T18:49:00Z"/>
          <w:rFonts w:cs="Times New Roman"/>
          <w:noProof/>
          <w:szCs w:val="24"/>
        </w:rPr>
      </w:pPr>
    </w:p>
    <w:p w14:paraId="6C3A31B5" w14:textId="4A8BD642" w:rsidR="00104D00" w:rsidRPr="002B569F" w:rsidRDefault="001C7B52">
      <w:pPr>
        <w:ind w:firstLine="720"/>
        <w:jc w:val="center"/>
        <w:rPr>
          <w:ins w:id="10601" w:author="Steff Guzmán" w:date="2023-03-13T18:49:00Z"/>
          <w:rFonts w:cs="Times New Roman"/>
          <w:noProof/>
          <w:szCs w:val="24"/>
        </w:rPr>
        <w:pPrChange w:id="10602" w:author="Camilo Andrés Díaz Gómez" w:date="2023-03-28T17:43:00Z">
          <w:pPr/>
        </w:pPrChange>
      </w:pPr>
      <w:r w:rsidRPr="001C7B52">
        <w:rPr>
          <w:rFonts w:cs="Times New Roman"/>
          <w:noProof/>
          <w:szCs w:val="24"/>
        </w:rPr>
        <w:drawing>
          <wp:inline distT="0" distB="0" distL="0" distR="0" wp14:anchorId="71A780AF" wp14:editId="5B9E23A3">
            <wp:extent cx="4834890" cy="2562962"/>
            <wp:effectExtent l="0" t="0" r="3810" b="8890"/>
            <wp:docPr id="74217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2083" name=""/>
                    <pic:cNvPicPr/>
                  </pic:nvPicPr>
                  <pic:blipFill>
                    <a:blip r:embed="rId60"/>
                    <a:stretch>
                      <a:fillRect/>
                    </a:stretch>
                  </pic:blipFill>
                  <pic:spPr>
                    <a:xfrm>
                      <a:off x="0" y="0"/>
                      <a:ext cx="4845981" cy="2568841"/>
                    </a:xfrm>
                    <a:prstGeom prst="rect">
                      <a:avLst/>
                    </a:prstGeom>
                  </pic:spPr>
                </pic:pic>
              </a:graphicData>
            </a:graphic>
          </wp:inline>
        </w:drawing>
      </w:r>
    </w:p>
    <w:p w14:paraId="200C6F20" w14:textId="77777777" w:rsidR="00104D00" w:rsidRPr="002B569F" w:rsidRDefault="00104D00">
      <w:pPr>
        <w:ind w:firstLine="720"/>
        <w:rPr>
          <w:rFonts w:cs="Times New Roman"/>
          <w:noProof/>
          <w:szCs w:val="24"/>
        </w:rPr>
        <w:pPrChange w:id="10603" w:author="Camilo Andrés Díaz Gómez" w:date="2023-03-28T17:43:00Z">
          <w:pPr/>
        </w:pPrChange>
      </w:pPr>
    </w:p>
    <w:p w14:paraId="3FBFC35C" w14:textId="7FFE8B04" w:rsidR="001C7B52" w:rsidRDefault="001C7B52" w:rsidP="001C7B52">
      <w:pPr>
        <w:ind w:firstLine="708"/>
        <w:rPr>
          <w:rFonts w:cs="Times New Roman"/>
          <w:noProof/>
          <w:szCs w:val="24"/>
        </w:rPr>
      </w:pPr>
      <w:r w:rsidRPr="001C7B52">
        <w:rPr>
          <w:rFonts w:cs="Times New Roman"/>
          <w:noProof/>
          <w:szCs w:val="24"/>
        </w:rPr>
        <w:t xml:space="preserve">Como se puede observar, el usuario interactuará con Google Colab teniendo en cuenta que los datos están listos para el entrenamiento. Sin embargo, en caso de que no sea así, el usuario podrá realizar consultas a Datos Abiertos y llevar a cabo la limpieza de los mismos utilizando las herramientas </w:t>
      </w:r>
      <w:r>
        <w:rPr>
          <w:rFonts w:cs="Times New Roman"/>
          <w:noProof/>
          <w:szCs w:val="24"/>
        </w:rPr>
        <w:t>usadas e indicadas en la anterior imagen (</w:t>
      </w:r>
      <w:r w:rsidRPr="001C7B52">
        <w:rPr>
          <w:rFonts w:cs="Times New Roman"/>
          <w:noProof/>
          <w:color w:val="FF0000"/>
          <w:szCs w:val="24"/>
        </w:rPr>
        <w:t>IMAGEN</w:t>
      </w:r>
      <w:r>
        <w:rPr>
          <w:rFonts w:cs="Times New Roman"/>
          <w:noProof/>
          <w:szCs w:val="24"/>
        </w:rPr>
        <w:t>)</w:t>
      </w:r>
      <w:r w:rsidRPr="001C7B52">
        <w:rPr>
          <w:rFonts w:cs="Times New Roman"/>
          <w:noProof/>
          <w:szCs w:val="24"/>
        </w:rPr>
        <w:t>.</w:t>
      </w:r>
    </w:p>
    <w:p w14:paraId="4CEA87D5" w14:textId="28DE5073" w:rsidR="001C7B52" w:rsidRPr="002B569F" w:rsidDel="00323D57" w:rsidRDefault="001C7B52" w:rsidP="001C7B52">
      <w:pPr>
        <w:pStyle w:val="Descripcin"/>
        <w:spacing w:line="360" w:lineRule="auto"/>
        <w:ind w:firstLine="708"/>
        <w:rPr>
          <w:del w:id="10604" w:author="Steff Guzmán" w:date="2023-03-13T19:10:00Z"/>
          <w:rFonts w:cs="Times New Roman"/>
          <w:noProof/>
          <w:szCs w:val="24"/>
        </w:rPr>
      </w:pPr>
    </w:p>
    <w:p w14:paraId="33ECCEB6" w14:textId="6C710876" w:rsidR="001023B2" w:rsidRPr="002B569F" w:rsidDel="00C87243" w:rsidRDefault="001023B2">
      <w:pPr>
        <w:ind w:firstLine="708"/>
        <w:rPr>
          <w:del w:id="10605" w:author="Steff Guzmán" w:date="2023-03-13T18:48:00Z"/>
          <w:rFonts w:cs="Times New Roman"/>
          <w:b/>
          <w:bCs/>
          <w:noProof/>
          <w:szCs w:val="24"/>
        </w:rPr>
        <w:pPrChange w:id="10606" w:author="Camilo Andrés Díaz Gómez" w:date="2023-03-28T17:43:00Z">
          <w:pPr/>
        </w:pPrChange>
      </w:pPr>
      <w:del w:id="10607"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08"/>
        <w:rPr>
          <w:rFonts w:cs="Times New Roman"/>
          <w:i/>
          <w:iCs/>
          <w:noProof/>
          <w:szCs w:val="24"/>
        </w:rPr>
        <w:pPrChange w:id="10608" w:author="Camilo Andrés Díaz Gómez" w:date="2023-03-28T17:43:00Z">
          <w:pPr/>
        </w:pPrChange>
      </w:pPr>
      <w:del w:id="10609" w:author="Steff Guzmán" w:date="2023-03-13T19:09:00Z">
        <w:r w:rsidRPr="002B569F" w:rsidDel="00323D57">
          <w:rPr>
            <w:rFonts w:cs="Times New Roman"/>
            <w:i/>
            <w:iCs/>
            <w:noProof/>
            <w:szCs w:val="24"/>
          </w:rPr>
          <w:delText xml:space="preserve">Resultados </w:delText>
        </w:r>
      </w:del>
      <w:ins w:id="10610" w:author="Camilo Andrés Díaz Gómez" w:date="2023-03-12T18:42:00Z">
        <w:del w:id="10611" w:author="Steff Guzmán" w:date="2023-03-13T19:09:00Z">
          <w:r w:rsidR="00A858A6" w:rsidRPr="002B569F" w:rsidDel="00323D57">
            <w:rPr>
              <w:rFonts w:cs="Times New Roman"/>
              <w:i/>
              <w:iCs/>
              <w:noProof/>
              <w:szCs w:val="24"/>
            </w:rPr>
            <w:delText>en tiempo real</w:delText>
          </w:r>
        </w:del>
      </w:ins>
      <w:commentRangeStart w:id="10612"/>
      <w:del w:id="10613" w:author="Camilo Andrés Díaz Gómez" w:date="2023-03-12T18:42:00Z">
        <w:r w:rsidRPr="002B569F" w:rsidDel="00A858A6">
          <w:rPr>
            <w:rFonts w:cs="Times New Roman"/>
            <w:i/>
            <w:iCs/>
            <w:noProof/>
            <w:szCs w:val="24"/>
          </w:rPr>
          <w:delText>gratificantes</w:delText>
        </w:r>
      </w:del>
      <w:commentRangeEnd w:id="10612"/>
      <w:r w:rsidR="00365E74" w:rsidRPr="002B569F">
        <w:rPr>
          <w:rStyle w:val="Refdecomentario"/>
          <w:rFonts w:cs="Times New Roman"/>
          <w:sz w:val="24"/>
          <w:szCs w:val="24"/>
          <w:rPrChange w:id="10614" w:author="Camilo Andrés Díaz Gómez" w:date="2023-03-28T17:42:00Z">
            <w:rPr>
              <w:rStyle w:val="Refdecomentario"/>
              <w:rFonts w:cs="Times New Roman"/>
            </w:rPr>
          </w:rPrChange>
        </w:rPr>
        <w:commentReference w:id="10612"/>
      </w:r>
    </w:p>
    <w:p w14:paraId="4663ABD9" w14:textId="4FFBD5EC" w:rsidR="00F06B7C" w:rsidRPr="002B569F" w:rsidDel="00A13A1C" w:rsidRDefault="00F06B7C">
      <w:pPr>
        <w:rPr>
          <w:del w:id="10615" w:author="Camilo Andrés Díaz Gómez" w:date="2023-03-22T13:30:00Z"/>
          <w:rFonts w:cs="Times New Roman"/>
          <w:noProof/>
          <w:szCs w:val="24"/>
        </w:rPr>
      </w:pPr>
      <w:moveFromRangeStart w:id="10616" w:author="Steff Guzmán" w:date="2023-03-13T19:09:00Z" w:name="move129626989"/>
      <w:moveFrom w:id="10617"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616"/>
    </w:p>
    <w:p w14:paraId="1326D348" w14:textId="04A65F05" w:rsidR="0021407E" w:rsidRPr="002B569F" w:rsidDel="00A858A6" w:rsidRDefault="001A7BEA">
      <w:pPr>
        <w:rPr>
          <w:moveFrom w:id="10618" w:author="Camilo Andrés Díaz Gómez" w:date="2023-03-22T16:26:00Z"/>
          <w:rFonts w:cs="Times New Roman"/>
          <w:noProof/>
          <w:szCs w:val="24"/>
        </w:rPr>
      </w:pPr>
      <w:moveFromRangeStart w:id="10619" w:author="Camilo Andrés Díaz Gómez" w:date="2023-03-22T16:26:00Z" w:name="move129538940"/>
      <w:moveFrom w:id="10620"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0619"/>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0621" w:author="Camilo Andrés Díaz Gómez" w:date="2023-03-22T13:30:00Z"/>
          <w:rFonts w:eastAsiaTheme="majorEastAsia" w:cs="Times New Roman"/>
          <w:b/>
          <w:szCs w:val="24"/>
          <w:rPrChange w:id="10622" w:author="Camilo Andrés Díaz Gómez" w:date="2023-03-28T17:42:00Z">
            <w:rPr>
              <w:ins w:id="10623" w:author="Camilo Andrés Díaz Gómez" w:date="2023-03-22T13:30:00Z"/>
              <w:rFonts w:eastAsiaTheme="majorEastAsia" w:cs="Times New Roman"/>
              <w:b/>
              <w:sz w:val="20"/>
              <w:szCs w:val="20"/>
            </w:rPr>
          </w:rPrChange>
        </w:rPr>
        <w:pPrChange w:id="10624" w:author="Camilo Andrés Díaz Gómez" w:date="2023-03-28T17:43:00Z">
          <w:pPr>
            <w:spacing w:after="160" w:line="259" w:lineRule="auto"/>
            <w:jc w:val="left"/>
          </w:pPr>
        </w:pPrChange>
      </w:pPr>
      <w:ins w:id="10625" w:author="Camilo Andrés Díaz Gómez" w:date="2023-03-22T13:30:00Z">
        <w:r w:rsidRPr="002B569F">
          <w:rPr>
            <w:rFonts w:cs="Times New Roman"/>
            <w:szCs w:val="24"/>
            <w:rPrChange w:id="10626"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0627" w:author="Camilo Andrés Díaz Gómez" w:date="2023-03-22T13:30:00Z"/>
          <w:rFonts w:cs="Times New Roman"/>
          <w:szCs w:val="24"/>
          <w:rPrChange w:id="10628" w:author="Camilo Andrés Díaz Gómez" w:date="2023-03-28T17:42:00Z">
            <w:rPr>
              <w:del w:id="10629" w:author="Camilo Andrés Díaz Gómez" w:date="2023-03-22T13:30:00Z"/>
              <w:rFonts w:cs="Times New Roman"/>
              <w:sz w:val="20"/>
              <w:szCs w:val="20"/>
            </w:rPr>
          </w:rPrChange>
        </w:rPr>
        <w:pPrChange w:id="10630" w:author="Camilo Andrés Díaz Gómez" w:date="2023-03-28T17:43:00Z">
          <w:pPr>
            <w:spacing w:after="160" w:line="259" w:lineRule="auto"/>
            <w:jc w:val="left"/>
          </w:pPr>
        </w:pPrChange>
      </w:pPr>
      <w:del w:id="10631" w:author="Camilo Andrés Díaz Gómez" w:date="2023-03-22T13:30:00Z">
        <w:r w:rsidRPr="002B569F" w:rsidDel="00A13A1C">
          <w:rPr>
            <w:rFonts w:cs="Times New Roman"/>
            <w:szCs w:val="24"/>
            <w:rPrChange w:id="10632" w:author="Camilo Andrés Díaz Gómez" w:date="2023-03-28T17:42:00Z">
              <w:rPr>
                <w:rFonts w:cs="Times New Roman"/>
                <w:sz w:val="20"/>
                <w:szCs w:val="20"/>
              </w:rPr>
            </w:rPrChange>
          </w:rPr>
          <w:br w:type="page"/>
        </w:r>
      </w:del>
    </w:p>
    <w:p w14:paraId="06BD5A6D" w14:textId="3514A532" w:rsidR="00154CFC" w:rsidRPr="002B569F" w:rsidRDefault="00154CFC">
      <w:pPr>
        <w:pStyle w:val="Ttulo2"/>
        <w:jc w:val="center"/>
        <w:rPr>
          <w:rFonts w:cs="Times New Roman"/>
          <w:szCs w:val="24"/>
        </w:rPr>
        <w:pPrChange w:id="10633" w:author="Camilo Andrés Díaz Gómez" w:date="2023-03-28T17:43:00Z">
          <w:pPr>
            <w:jc w:val="center"/>
          </w:pPr>
        </w:pPrChange>
      </w:pPr>
      <w:bookmarkStart w:id="10634" w:name="_Toc129623655"/>
      <w:bookmarkStart w:id="10635" w:name="_Toc130919826"/>
      <w:r w:rsidRPr="002B569F">
        <w:rPr>
          <w:rFonts w:cs="Times New Roman"/>
          <w:szCs w:val="24"/>
        </w:rPr>
        <w:t>Conclusiones</w:t>
      </w:r>
      <w:bookmarkEnd w:id="10634"/>
      <w:bookmarkEnd w:id="10635"/>
    </w:p>
    <w:p w14:paraId="60F536FA" w14:textId="1F0166B4" w:rsidR="000E1688" w:rsidRPr="002B569F" w:rsidDel="00245F28" w:rsidRDefault="000E1688">
      <w:pPr>
        <w:pStyle w:val="PrrAPA"/>
        <w:rPr>
          <w:del w:id="10636" w:author="Steff Guzmán" w:date="2023-03-13T19:57:00Z"/>
          <w:noProof/>
        </w:rPr>
      </w:pPr>
    </w:p>
    <w:p w14:paraId="13CDC4D6" w14:textId="77777777" w:rsidR="00245F28" w:rsidRPr="002B569F" w:rsidRDefault="00245F28" w:rsidP="002B569F">
      <w:pPr>
        <w:pStyle w:val="PrrAPA"/>
        <w:rPr>
          <w:ins w:id="10637" w:author="Camilo Andrés Díaz Gómez" w:date="2023-03-28T15:37:00Z"/>
          <w:noProof/>
        </w:rPr>
      </w:pPr>
    </w:p>
    <w:p w14:paraId="230AC9DB" w14:textId="54E3384D" w:rsidR="007E1986" w:rsidRPr="002B569F" w:rsidDel="00FA2335" w:rsidRDefault="007E1986">
      <w:pPr>
        <w:pStyle w:val="PrrAPA"/>
        <w:rPr>
          <w:ins w:id="10638" w:author="Camilo Andrés Díaz Gómez" w:date="2023-03-22T17:58:00Z"/>
          <w:del w:id="10639" w:author="Steff Guzmán" w:date="2023-03-24T16:34:00Z"/>
          <w:noProof/>
        </w:rPr>
        <w:pPrChange w:id="10640" w:author="Camilo Andrés Díaz Gómez" w:date="2023-03-28T17:43:00Z">
          <w:pPr>
            <w:ind w:firstLine="720"/>
          </w:pPr>
        </w:pPrChange>
      </w:pPr>
    </w:p>
    <w:p w14:paraId="2CFD0106" w14:textId="1F87CC07" w:rsidR="00F96BAA" w:rsidRPr="002B569F" w:rsidRDefault="00F96BAA" w:rsidP="002B569F">
      <w:pPr>
        <w:pStyle w:val="PrrAPA"/>
        <w:rPr>
          <w:ins w:id="10641" w:author="Camilo Andrés Díaz Gómez" w:date="2023-03-22T18:16:00Z"/>
          <w:noProof/>
        </w:rPr>
      </w:pPr>
      <w:ins w:id="10642"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0643" w:author="Camilo Andrés Díaz Gómez" w:date="2023-03-22T18:16:00Z"/>
          <w:noProof/>
        </w:rPr>
      </w:pPr>
    </w:p>
    <w:p w14:paraId="5384EAC8" w14:textId="38A0C77A" w:rsidR="00F96BAA" w:rsidRPr="002B569F" w:rsidRDefault="00F96BAA" w:rsidP="002B569F">
      <w:pPr>
        <w:pStyle w:val="PrrAPA"/>
        <w:rPr>
          <w:ins w:id="10644" w:author="Camilo Andrés Díaz Gómez" w:date="2023-03-22T18:16:00Z"/>
          <w:noProof/>
        </w:rPr>
      </w:pPr>
      <w:ins w:id="10645" w:author="Camilo Andrés Díaz Gómez" w:date="2023-03-22T18:16:00Z">
        <w:r w:rsidRPr="002B569F">
          <w:rPr>
            <w:noProof/>
          </w:rPr>
          <w:t xml:space="preserve">El modelo de </w:t>
        </w:r>
      </w:ins>
      <w:r w:rsidR="00D56345">
        <w:rPr>
          <w:noProof/>
        </w:rPr>
        <w:t>Machine Learning</w:t>
      </w:r>
      <w:ins w:id="10646"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0647"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0648" w:author="Camilo Andrés Díaz Gómez" w:date="2023-03-22T18:16:00Z"/>
          <w:noProof/>
        </w:rPr>
      </w:pPr>
    </w:p>
    <w:p w14:paraId="21FA469E" w14:textId="355F1D89" w:rsidR="00F96BAA" w:rsidRPr="002B569F" w:rsidRDefault="00F96BAA" w:rsidP="002B569F">
      <w:pPr>
        <w:pStyle w:val="PrrAPA"/>
        <w:rPr>
          <w:ins w:id="10649" w:author="Camilo Andrés Díaz Gómez" w:date="2023-03-22T18:16:00Z"/>
          <w:noProof/>
        </w:rPr>
      </w:pPr>
      <w:ins w:id="10650"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0651" w:author="Camilo Andrés Díaz Gómez" w:date="2023-03-22T18:18:00Z">
        <w:r w:rsidR="004660EF" w:rsidRPr="002B569F">
          <w:rPr>
            <w:noProof/>
          </w:rPr>
          <w:t xml:space="preserve">la </w:t>
        </w:r>
      </w:ins>
      <w:r w:rsidR="00D56345">
        <w:rPr>
          <w:noProof/>
        </w:rPr>
        <w:t>Red Neuronal</w:t>
      </w:r>
      <w:ins w:id="10652" w:author="Camilo Andrés Díaz Gómez" w:date="2023-03-22T18:18:00Z">
        <w:r w:rsidR="004660EF" w:rsidRPr="002B569F">
          <w:rPr>
            <w:noProof/>
          </w:rPr>
          <w:t xml:space="preserve">, </w:t>
        </w:r>
      </w:ins>
      <w:ins w:id="10653" w:author="Camilo Andrés Díaz Gómez" w:date="2023-03-22T18:16:00Z">
        <w:r w:rsidRPr="002B569F">
          <w:rPr>
            <w:noProof/>
          </w:rPr>
          <w:t>bosque aleatorio</w:t>
        </w:r>
      </w:ins>
      <w:ins w:id="10654" w:author="Camilo Andrés Díaz Gómez" w:date="2023-03-22T18:18:00Z">
        <w:r w:rsidR="004660EF" w:rsidRPr="002B569F">
          <w:rPr>
            <w:noProof/>
          </w:rPr>
          <w:t>,</w:t>
        </w:r>
      </w:ins>
      <w:ins w:id="10655"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0656" w:author="Camilo Andrés Díaz Gómez" w:date="2023-03-22T18:16:00Z"/>
          <w:noProof/>
        </w:rPr>
      </w:pPr>
    </w:p>
    <w:p w14:paraId="0AC5D9B2" w14:textId="77777777" w:rsidR="00F96BAA" w:rsidRPr="002B569F" w:rsidRDefault="00F96BAA" w:rsidP="002B569F">
      <w:pPr>
        <w:pStyle w:val="PrrAPA"/>
        <w:rPr>
          <w:ins w:id="10657" w:author="Camilo Andrés Díaz Gómez" w:date="2023-03-22T18:16:00Z"/>
          <w:noProof/>
        </w:rPr>
      </w:pPr>
      <w:ins w:id="10658" w:author="Camilo Andrés Díaz Gómez" w:date="2023-03-22T18:16:00Z">
        <w:r w:rsidRPr="002B569F">
          <w:rPr>
            <w:noProof/>
          </w:rPr>
          <w:t>Este proyecto puede contribuir a la facilitación de pruebas de proyectos IoT en la región de Colombia, lo que podría tener un impacto positivo en la implementación de proyectos de IoT en el país. Además, la metodología y los resultados obtenidos en este 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0659" w:author="Camilo Andrés Díaz Gómez" w:date="2023-03-22T18:16:00Z"/>
          <w:noProof/>
        </w:rPr>
      </w:pPr>
    </w:p>
    <w:p w14:paraId="6A0136C0" w14:textId="46264877" w:rsidR="000E1688" w:rsidRPr="002B569F" w:rsidDel="007E1986" w:rsidRDefault="00F96BAA">
      <w:pPr>
        <w:pStyle w:val="PrrAPA"/>
        <w:ind w:firstLine="0"/>
        <w:rPr>
          <w:del w:id="10660" w:author="Camilo Andrés Díaz Gómez" w:date="2023-03-22T18:07:00Z"/>
          <w:noProof/>
        </w:rPr>
        <w:pPrChange w:id="10661" w:author="Camilo Andrés Díaz Gómez" w:date="2023-03-28T17:43:00Z">
          <w:pPr>
            <w:ind w:firstLine="708"/>
          </w:pPr>
        </w:pPrChange>
      </w:pPr>
      <w:ins w:id="10662" w:author="Camilo Andrés Díaz Gómez" w:date="2023-03-22T18:16:00Z">
        <w:r w:rsidRPr="002B569F">
          <w:rPr>
            <w:noProof/>
          </w:rPr>
          <w:t xml:space="preserve">En conclusión, el modelo de </w:t>
        </w:r>
      </w:ins>
      <w:r w:rsidR="00D56345">
        <w:rPr>
          <w:noProof/>
        </w:rPr>
        <w:t>Machine Learning</w:t>
      </w:r>
      <w:ins w:id="10663"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0664"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0665" w:author="Camilo Andrés Díaz Gómez" w:date="2023-03-22T13:32:00Z">
        <w:r w:rsidR="005632BE" w:rsidRPr="002B569F" w:rsidDel="00A13A1C">
          <w:rPr>
            <w:noProof/>
          </w:rPr>
          <w:delText>,</w:delText>
        </w:r>
      </w:del>
      <w:del w:id="10666"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0667" w:author="Camilo Andrés Díaz Gómez" w:date="2023-03-12T18:45:00Z">
        <w:r w:rsidR="000E1688" w:rsidRPr="002B569F" w:rsidDel="00A858A6">
          <w:rPr>
            <w:noProof/>
          </w:rPr>
          <w:delText xml:space="preserve"> </w:delText>
        </w:r>
      </w:del>
      <w:commentRangeStart w:id="10668"/>
      <w:del w:id="10669" w:author="Camilo Andrés Díaz Gómez" w:date="2023-03-12T18:46:00Z">
        <w:r w:rsidR="000E1688" w:rsidRPr="002B569F" w:rsidDel="00A858A6">
          <w:rPr>
            <w:noProof/>
          </w:rPr>
          <w:delText>alentadores</w:delText>
        </w:r>
      </w:del>
      <w:commentRangeEnd w:id="10668"/>
      <w:del w:id="10670" w:author="Camilo Andrés Díaz Gómez" w:date="2023-03-22T18:07:00Z">
        <w:r w:rsidR="00365E74" w:rsidRPr="002B569F" w:rsidDel="007E1986">
          <w:rPr>
            <w:rStyle w:val="Refdecomentario"/>
            <w:sz w:val="24"/>
            <w:szCs w:val="24"/>
            <w:rPrChange w:id="10671" w:author="Camilo Andrés Díaz Gómez" w:date="2023-03-28T17:42:00Z">
              <w:rPr>
                <w:rStyle w:val="Refdecomentario"/>
              </w:rPr>
            </w:rPrChange>
          </w:rPr>
          <w:commentReference w:id="10668"/>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0672" w:author="Camilo Andrés Díaz Gómez" w:date="2023-03-22T13:31:00Z">
        <w:r w:rsidR="000E1688" w:rsidRPr="002B569F" w:rsidDel="00A13A1C">
          <w:rPr>
            <w:noProof/>
          </w:rPr>
          <w:delText>os datos específicos y las necesidades del usuario.</w:delText>
        </w:r>
      </w:del>
      <w:del w:id="10673"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0674" w:author="Camilo Andrés Díaz Gómez" w:date="2023-03-22T18:16:00Z"/>
          <w:noProof/>
        </w:rPr>
        <w:pPrChange w:id="10675" w:author="Camilo Andrés Díaz Gómez" w:date="2023-03-28T17:43:00Z">
          <w:pPr/>
        </w:pPrChange>
      </w:pPr>
    </w:p>
    <w:p w14:paraId="111A5D02" w14:textId="542F131C" w:rsidR="00F96BAA" w:rsidRPr="002B569F" w:rsidRDefault="005632BE" w:rsidP="002B569F">
      <w:pPr>
        <w:pStyle w:val="PrrAPA"/>
        <w:rPr>
          <w:ins w:id="10676" w:author="Camilo Andrés Díaz Gómez" w:date="2023-03-22T18:14:00Z"/>
          <w:noProof/>
        </w:rPr>
      </w:pPr>
      <w:del w:id="10677" w:author="Camilo Andrés Díaz Gómez" w:date="2023-03-22T18:16:00Z">
        <w:r w:rsidRPr="002B569F" w:rsidDel="00F96BAA">
          <w:rPr>
            <w:noProof/>
          </w:rPr>
          <w:delText xml:space="preserve">Los resultados indican que el </w:delText>
        </w:r>
      </w:del>
      <w:del w:id="10678" w:author="Camilo Andrés Díaz Gómez" w:date="2023-03-22T18:11:00Z">
        <w:r w:rsidRPr="002B569F" w:rsidDel="00F96BAA">
          <w:rPr>
            <w:noProof/>
          </w:rPr>
          <w:delText>modelo de machine learning</w:delText>
        </w:r>
      </w:del>
      <w:del w:id="10679"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0680" w:author="Camilo Andrés Díaz Gómez" w:date="2023-03-22T18:12:00Z"/>
          <w:noProof/>
        </w:rPr>
      </w:pPr>
    </w:p>
    <w:p w14:paraId="69592D28" w14:textId="77777777" w:rsidR="00F96BAA" w:rsidRPr="002B569F" w:rsidRDefault="00F96BAA">
      <w:pPr>
        <w:pStyle w:val="PrrAPA"/>
        <w:rPr>
          <w:noProof/>
        </w:rPr>
        <w:pPrChange w:id="10681" w:author="Camilo Andrés Díaz Gómez" w:date="2023-03-28T17:43:00Z">
          <w:pPr>
            <w:ind w:firstLine="708"/>
          </w:pPr>
        </w:pPrChange>
      </w:pPr>
    </w:p>
    <w:p w14:paraId="54845C36" w14:textId="60AEBD47" w:rsidR="00041288" w:rsidRPr="002B569F" w:rsidRDefault="00041288">
      <w:pPr>
        <w:pStyle w:val="PrrAPA"/>
        <w:rPr>
          <w:noProof/>
        </w:rPr>
        <w:pPrChange w:id="10682" w:author="Camilo Andrés Díaz Gómez" w:date="2023-03-28T17:43:00Z">
          <w:pPr>
            <w:jc w:val="center"/>
          </w:pPr>
        </w:pPrChange>
      </w:pPr>
    </w:p>
    <w:p w14:paraId="2AA028A8" w14:textId="5D448308" w:rsidR="00041288" w:rsidRPr="002B569F" w:rsidRDefault="00041288">
      <w:pPr>
        <w:pStyle w:val="PrrAPA"/>
        <w:rPr>
          <w:noProof/>
        </w:rPr>
        <w:pPrChange w:id="10683" w:author="Camilo Andrés Díaz Gómez" w:date="2023-03-28T17:43:00Z">
          <w:pPr>
            <w:jc w:val="center"/>
          </w:pPr>
        </w:pPrChange>
      </w:pPr>
    </w:p>
    <w:p w14:paraId="2863A71E" w14:textId="120F023E" w:rsidR="00041288" w:rsidRPr="002B569F" w:rsidRDefault="00041288">
      <w:pPr>
        <w:pStyle w:val="PrrAPA"/>
        <w:rPr>
          <w:noProof/>
        </w:rPr>
        <w:pPrChange w:id="10684" w:author="Camilo Andrés Díaz Gómez" w:date="2023-03-28T17:43:00Z">
          <w:pPr>
            <w:jc w:val="center"/>
          </w:pPr>
        </w:pPrChange>
      </w:pPr>
    </w:p>
    <w:p w14:paraId="64D5BDEB" w14:textId="2A5FCE3B" w:rsidR="00041288" w:rsidRPr="002B569F" w:rsidRDefault="00041288" w:rsidP="002B569F">
      <w:pPr>
        <w:jc w:val="center"/>
        <w:rPr>
          <w:ins w:id="10685"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0686" w:author="Camilo Andrés Díaz Gómez" w:date="2023-03-22T18:14:00Z"/>
          <w:rFonts w:eastAsiaTheme="majorEastAsia" w:cs="Times New Roman"/>
          <w:b/>
          <w:noProof/>
          <w:szCs w:val="24"/>
        </w:rPr>
        <w:pPrChange w:id="10687" w:author="Camilo Andrés Díaz Gómez" w:date="2023-03-28T17:43:00Z">
          <w:pPr>
            <w:spacing w:after="160" w:line="259" w:lineRule="auto"/>
            <w:jc w:val="left"/>
          </w:pPr>
        </w:pPrChange>
      </w:pPr>
      <w:ins w:id="10688"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0689" w:author="Camilo Andrés Díaz Gómez" w:date="2023-03-12T18:46:00Z"/>
          <w:rFonts w:cs="Times New Roman"/>
          <w:noProof/>
          <w:szCs w:val="24"/>
        </w:rPr>
      </w:pPr>
    </w:p>
    <w:p w14:paraId="08CDB835" w14:textId="7176F6B1" w:rsidR="005632BE" w:rsidRPr="002B569F" w:rsidDel="00A858A6" w:rsidRDefault="005632BE">
      <w:pPr>
        <w:jc w:val="center"/>
        <w:rPr>
          <w:del w:id="10690"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0691" w:author="Camilo Andrés Díaz Gómez" w:date="2023-03-22T13:45:00Z"/>
          <w:rFonts w:cs="Times New Roman"/>
          <w:szCs w:val="24"/>
        </w:rPr>
        <w:pPrChange w:id="10692" w:author="Camilo Andrés Díaz Gómez" w:date="2023-03-28T17:43:00Z">
          <w:pPr>
            <w:jc w:val="center"/>
          </w:pPr>
        </w:pPrChange>
      </w:pPr>
      <w:bookmarkStart w:id="10693" w:name="_Toc129623656"/>
      <w:bookmarkStart w:id="10694" w:name="_Toc130919827"/>
      <w:r w:rsidRPr="002B569F">
        <w:rPr>
          <w:rFonts w:cs="Times New Roman"/>
          <w:szCs w:val="24"/>
        </w:rPr>
        <w:t>Recomendaciones</w:t>
      </w:r>
      <w:bookmarkEnd w:id="10693"/>
      <w:bookmarkEnd w:id="10694"/>
    </w:p>
    <w:p w14:paraId="4C0AE751" w14:textId="77777777" w:rsidR="00935104" w:rsidRPr="002B569F" w:rsidRDefault="00935104">
      <w:pPr>
        <w:pStyle w:val="Ttulo2"/>
        <w:jc w:val="center"/>
        <w:rPr>
          <w:ins w:id="10695" w:author="Camilo Andrés Díaz Gómez" w:date="2023-03-22T13:45:00Z"/>
          <w:rFonts w:cs="Times New Roman"/>
          <w:szCs w:val="24"/>
        </w:rPr>
        <w:pPrChange w:id="10696" w:author="Camilo Andrés Díaz Gómez" w:date="2023-03-28T17:43:00Z">
          <w:pPr>
            <w:ind w:firstLine="720"/>
          </w:pPr>
        </w:pPrChange>
      </w:pPr>
    </w:p>
    <w:p w14:paraId="17269421" w14:textId="534CDDF3" w:rsidR="00154CFC" w:rsidDel="008F2E62" w:rsidRDefault="00935104" w:rsidP="002B569F">
      <w:pPr>
        <w:pStyle w:val="PrrAPA"/>
        <w:ind w:firstLine="0"/>
        <w:rPr>
          <w:del w:id="10697" w:author="Camilo Andrés Díaz Gómez" w:date="2023-03-22T13:45:00Z"/>
        </w:rPr>
      </w:pPr>
      <w:ins w:id="10698" w:author="Camilo Andrés Díaz Gómez" w:date="2023-03-22T13:45:00Z">
        <w:r w:rsidRPr="002B569F">
          <w:tab/>
        </w:r>
      </w:ins>
    </w:p>
    <w:p w14:paraId="46EB84A6" w14:textId="77777777" w:rsidR="008F2E62" w:rsidRPr="002B569F" w:rsidRDefault="008F2E62">
      <w:pPr>
        <w:pStyle w:val="PrrAPA"/>
        <w:rPr>
          <w:ins w:id="10699" w:author="Camilo Andrés Díaz Gómez" w:date="2023-03-28T18:15:00Z"/>
        </w:rPr>
        <w:pPrChange w:id="10700" w:author="Camilo Andrés Díaz Gómez" w:date="2023-03-28T17:43:00Z">
          <w:pPr/>
        </w:pPrChange>
      </w:pPr>
    </w:p>
    <w:p w14:paraId="6CD9C91D" w14:textId="4F2ED547" w:rsidR="00935104" w:rsidRPr="002B569F" w:rsidDel="00FA2335" w:rsidRDefault="008F2E62">
      <w:pPr>
        <w:pStyle w:val="PrrAPA"/>
        <w:rPr>
          <w:ins w:id="10701" w:author="Camilo Andrés Díaz Gómez" w:date="2023-03-22T13:45:00Z"/>
          <w:del w:id="10702" w:author="Steff Guzmán" w:date="2023-03-24T16:34:00Z"/>
          <w:b/>
          <w:bCs/>
        </w:rPr>
        <w:pPrChange w:id="10703" w:author="Camilo Andrés Díaz Gómez" w:date="2023-03-28T17:43:00Z">
          <w:pPr>
            <w:jc w:val="center"/>
          </w:pPr>
        </w:pPrChange>
      </w:pPr>
      <w:ins w:id="10704" w:author="Camilo Andrés Díaz Gómez" w:date="2023-03-28T18:15:00Z">
        <w:r>
          <w:rPr>
            <w:b/>
            <w:bCs/>
          </w:rPr>
          <w:tab/>
        </w:r>
      </w:ins>
    </w:p>
    <w:p w14:paraId="623A4DEB" w14:textId="130C57B7" w:rsidR="004660EF" w:rsidRPr="002B569F" w:rsidRDefault="00836B69">
      <w:pPr>
        <w:pStyle w:val="PrrAPA"/>
        <w:ind w:firstLine="0"/>
        <w:rPr>
          <w:ins w:id="10705" w:author="Camilo Andrés Díaz Gómez" w:date="2023-03-22T18:22:00Z"/>
        </w:rPr>
        <w:pPrChange w:id="10706" w:author="Camilo Andrés Díaz Gómez" w:date="2023-03-28T17:43:00Z">
          <w:pPr>
            <w:pStyle w:val="PrrAPA"/>
          </w:pPr>
        </w:pPrChange>
      </w:pPr>
      <w:r w:rsidRPr="002B569F">
        <w:t xml:space="preserve">Para entrenar modelos de </w:t>
      </w:r>
      <w:r w:rsidR="00D56345">
        <w:t>Machine Learning</w:t>
      </w:r>
      <w:r w:rsidRPr="002B569F">
        <w:t xml:space="preserve"> de manera efectiva, es fundamental tener en cuenta algunas recomendaciones clave. </w:t>
      </w:r>
    </w:p>
    <w:p w14:paraId="411C2772" w14:textId="77777777" w:rsidR="004660EF" w:rsidRPr="002B569F" w:rsidRDefault="004660EF" w:rsidP="002B569F">
      <w:pPr>
        <w:pStyle w:val="PrrAPA"/>
        <w:rPr>
          <w:ins w:id="10707" w:author="Camilo Andrés Díaz Gómez" w:date="2023-03-22T18:22:00Z"/>
        </w:rPr>
      </w:pPr>
    </w:p>
    <w:p w14:paraId="0C34E58C" w14:textId="65E5AAB6" w:rsidR="00836B69" w:rsidRPr="002B569F" w:rsidRDefault="00836B69">
      <w:pPr>
        <w:pStyle w:val="PrrAPA"/>
        <w:pPrChange w:id="10708" w:author="Camilo Andrés Díaz Gómez" w:date="2023-03-28T17:43:00Z">
          <w:pPr>
            <w:ind w:firstLine="708"/>
          </w:pPr>
        </w:pPrChange>
      </w:pPr>
      <w:r w:rsidRPr="002B569F">
        <w:t xml:space="preserve">En primer lugar, es importante tener en cuenta que los modelos de </w:t>
      </w:r>
      <w:r w:rsidR="00D56345">
        <w:t>Machine Learning</w:t>
      </w:r>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0709" w:author="Camilo Andrés Díaz Gómez" w:date="2023-03-28T17:43:00Z">
          <w:pPr/>
        </w:pPrChange>
      </w:pPr>
    </w:p>
    <w:p w14:paraId="7227AA68" w14:textId="54F9713E" w:rsidR="00836B69" w:rsidRPr="002B569F" w:rsidRDefault="00836B69">
      <w:pPr>
        <w:pStyle w:val="PrrAPA"/>
        <w:pPrChange w:id="10710"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Machine Learning</w:t>
      </w:r>
      <w:r w:rsidRPr="002B569F">
        <w:t xml:space="preserve"> de manera efectiva.</w:t>
      </w:r>
    </w:p>
    <w:p w14:paraId="76C13F08" w14:textId="77777777" w:rsidR="00836B69" w:rsidRPr="002B569F" w:rsidRDefault="00836B69">
      <w:pPr>
        <w:pStyle w:val="PrrAPA"/>
        <w:pPrChange w:id="10711" w:author="Camilo Andrés Díaz Gómez" w:date="2023-03-28T17:43:00Z">
          <w:pPr/>
        </w:pPrChange>
      </w:pPr>
    </w:p>
    <w:p w14:paraId="6E9BFB6E" w14:textId="77777777" w:rsidR="00836B69" w:rsidRPr="002B569F" w:rsidDel="00405EF3" w:rsidRDefault="00836B69">
      <w:pPr>
        <w:pStyle w:val="PrrAPA"/>
        <w:ind w:firstLine="708"/>
        <w:rPr>
          <w:del w:id="10712" w:author="Camilo Andrés Díaz Gómez" w:date="2023-03-28T15:24:00Z"/>
        </w:rPr>
        <w:pPrChange w:id="10713"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0714" w:author="Camilo Andrés Díaz Gómez" w:date="2023-03-28T15:24:00Z"/>
          <w:b/>
          <w:bCs/>
        </w:rPr>
        <w:pPrChange w:id="10715" w:author="Camilo Andrés Díaz Gómez" w:date="2023-03-28T18:15:00Z">
          <w:pPr>
            <w:jc w:val="center"/>
          </w:pPr>
        </w:pPrChange>
      </w:pPr>
    </w:p>
    <w:p w14:paraId="44008F60" w14:textId="0A1F9D94" w:rsidR="00405EF3" w:rsidRPr="002B569F" w:rsidRDefault="00405EF3">
      <w:pPr>
        <w:spacing w:after="160"/>
        <w:ind w:firstLine="708"/>
        <w:jc w:val="left"/>
        <w:rPr>
          <w:ins w:id="10716" w:author="Camilo Andrés Díaz Gómez" w:date="2023-03-28T15:24:00Z"/>
          <w:rFonts w:eastAsiaTheme="majorEastAsia" w:cs="Times New Roman"/>
          <w:bCs/>
          <w:szCs w:val="26"/>
        </w:rPr>
        <w:pPrChange w:id="10717" w:author="Camilo Andrés Díaz Gómez" w:date="2023-03-28T18:15:00Z">
          <w:pPr>
            <w:spacing w:after="160" w:line="259" w:lineRule="auto"/>
            <w:jc w:val="left"/>
          </w:pPr>
        </w:pPrChange>
      </w:pPr>
      <w:ins w:id="10718" w:author="Camilo Andrés Díaz Gómez" w:date="2023-03-28T15:24:00Z">
        <w:r w:rsidRPr="002B569F">
          <w:rPr>
            <w:rFonts w:cs="Times New Roman"/>
            <w:b/>
            <w:bCs/>
          </w:rPr>
          <w:br w:type="page"/>
        </w:r>
      </w:ins>
    </w:p>
    <w:p w14:paraId="79ECF7CD" w14:textId="77777777" w:rsidR="004C4EDB" w:rsidRPr="006B5153" w:rsidDel="00405EF3" w:rsidRDefault="004C4EDB">
      <w:pPr>
        <w:pStyle w:val="PrrAPA"/>
        <w:rPr>
          <w:del w:id="10719" w:author="Camilo Andrés Díaz Gómez" w:date="2023-03-28T15:24:00Z"/>
          <w:b/>
          <w:bCs/>
        </w:rPr>
        <w:pPrChange w:id="10720" w:author="Camilo Andrés Díaz Gómez" w:date="2023-03-28T17:43:00Z">
          <w:pPr>
            <w:jc w:val="center"/>
          </w:pPr>
        </w:pPrChange>
      </w:pPr>
    </w:p>
    <w:p w14:paraId="7FBB9CD8" w14:textId="0B879DCC" w:rsidR="004C4EDB" w:rsidRPr="006B5153" w:rsidDel="00405EF3" w:rsidRDefault="004C4EDB">
      <w:pPr>
        <w:pStyle w:val="PrrAPA"/>
        <w:rPr>
          <w:del w:id="10721" w:author="Camilo Andrés Díaz Gómez" w:date="2023-03-28T15:24:00Z"/>
          <w:b/>
          <w:bCs/>
        </w:rPr>
        <w:pPrChange w:id="10722" w:author="Camilo Andrés Díaz Gómez" w:date="2023-03-28T17:43:00Z">
          <w:pPr>
            <w:jc w:val="center"/>
          </w:pPr>
        </w:pPrChange>
      </w:pPr>
    </w:p>
    <w:p w14:paraId="314D0D08" w14:textId="35D5BE28" w:rsidR="00424606" w:rsidRPr="002B569F" w:rsidDel="00405EF3" w:rsidRDefault="00424606">
      <w:pPr>
        <w:pStyle w:val="PrrAPA"/>
        <w:rPr>
          <w:del w:id="10723" w:author="Camilo Andrés Díaz Gómez" w:date="2023-03-28T15:24:00Z"/>
          <w:b/>
          <w:bCs/>
          <w:rPrChange w:id="10724" w:author="Camilo Andrés Díaz Gómez" w:date="2023-03-28T17:42:00Z">
            <w:rPr>
              <w:del w:id="10725" w:author="Camilo Andrés Díaz Gómez" w:date="2023-03-28T15:24:00Z"/>
              <w:b/>
              <w:bCs/>
            </w:rPr>
          </w:rPrChange>
        </w:rPr>
        <w:pPrChange w:id="10726" w:author="Camilo Andrés Díaz Gómez" w:date="2023-03-28T17:43:00Z">
          <w:pPr>
            <w:spacing w:after="160" w:line="259" w:lineRule="auto"/>
            <w:jc w:val="left"/>
          </w:pPr>
        </w:pPrChange>
      </w:pPr>
      <w:del w:id="10727"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0728" w:author="Camilo Andrés Díaz Gómez" w:date="2023-03-28T17:42:00Z">
            <w:rPr>
              <w:rFonts w:cs="Times New Roman"/>
              <w:szCs w:val="24"/>
              <w:lang w:val="en-US"/>
            </w:rPr>
          </w:rPrChange>
        </w:rPr>
        <w:pPrChange w:id="10729" w:author="Camilo Andrés Díaz Gómez" w:date="2023-03-28T17:43:00Z">
          <w:pPr>
            <w:jc w:val="center"/>
          </w:pPr>
        </w:pPrChange>
      </w:pPr>
      <w:bookmarkStart w:id="10730" w:name="_Toc129623657"/>
      <w:bookmarkStart w:id="10731" w:name="_Toc130919828"/>
      <w:r w:rsidRPr="002B569F">
        <w:rPr>
          <w:rFonts w:cs="Times New Roman"/>
          <w:szCs w:val="24"/>
          <w:rPrChange w:id="10732" w:author="Camilo Andrés Díaz Gómez" w:date="2023-03-28T17:42:00Z">
            <w:rPr>
              <w:rFonts w:cs="Times New Roman"/>
              <w:szCs w:val="24"/>
              <w:lang w:val="en-US"/>
            </w:rPr>
          </w:rPrChange>
        </w:rPr>
        <w:t>Referencias</w:t>
      </w:r>
      <w:bookmarkEnd w:id="10730"/>
      <w:bookmarkEnd w:id="10731"/>
    </w:p>
    <w:p w14:paraId="67700DE7" w14:textId="77777777" w:rsidR="00887032" w:rsidRPr="002B569F" w:rsidRDefault="00154CFC" w:rsidP="002B569F">
      <w:pPr>
        <w:pStyle w:val="Bibliografa"/>
        <w:ind w:left="720" w:hanging="720"/>
        <w:rPr>
          <w:ins w:id="10733" w:author="Camilo Andrés Díaz Gómez" w:date="2023-03-28T15:43:00Z"/>
          <w:rFonts w:cs="Times New Roman"/>
          <w:noProof/>
          <w:szCs w:val="24"/>
          <w:rPrChange w:id="10734" w:author="Camilo Andrés Díaz Gómez" w:date="2023-03-28T17:42:00Z">
            <w:rPr>
              <w:ins w:id="10735"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0736"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0737" w:author="Camilo Andrés Díaz Gómez" w:date="2023-03-28T15:43:00Z">
        <w:r w:rsidR="00887032" w:rsidRPr="002B569F">
          <w:rPr>
            <w:rFonts w:cs="Times New Roman"/>
            <w:noProof/>
            <w:rPrChange w:id="10738"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0739" w:author="Camilo Andrés Díaz Gómez" w:date="2023-03-28T17:42:00Z">
              <w:rPr>
                <w:i/>
                <w:iCs/>
                <w:noProof/>
                <w:lang w:val="en-US"/>
              </w:rPr>
            </w:rPrChange>
          </w:rPr>
          <w:t>AADECA Revista</w:t>
        </w:r>
        <w:r w:rsidR="00887032" w:rsidRPr="002B569F">
          <w:rPr>
            <w:rFonts w:cs="Times New Roman"/>
            <w:noProof/>
            <w:rPrChange w:id="10740"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Default="00887032" w:rsidP="002B569F">
      <w:pPr>
        <w:pStyle w:val="Bibliografa"/>
        <w:ind w:left="720" w:hanging="720"/>
        <w:rPr>
          <w:rFonts w:cs="Times New Roman"/>
          <w:noProof/>
        </w:rPr>
      </w:pPr>
      <w:ins w:id="10741"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0742" w:author="Camilo Andrés Díaz Gómez" w:date="2023-03-28T17:42:00Z">
              <w:rPr>
                <w:i/>
                <w:iCs/>
                <w:noProof/>
                <w:lang w:val="en-US"/>
              </w:rPr>
            </w:rPrChange>
          </w:rPr>
          <w:t>MILCON</w:t>
        </w:r>
        <w:r w:rsidRPr="002B569F">
          <w:rPr>
            <w:rFonts w:cs="Times New Roman"/>
            <w:noProof/>
            <w:rPrChange w:id="10743" w:author="Camilo Andrés Díaz Gómez" w:date="2023-03-28T17:42:00Z">
              <w:rPr>
                <w:noProof/>
                <w:lang w:val="en-US"/>
              </w:rPr>
            </w:rPrChange>
          </w:rPr>
          <w:t>, 1-7.</w:t>
        </w:r>
      </w:ins>
    </w:p>
    <w:p w14:paraId="2A8086C0" w14:textId="27FAED0E" w:rsidR="00DC638E" w:rsidRPr="00DC638E" w:rsidRDefault="00DC638E" w:rsidP="00DC638E">
      <w:pPr>
        <w:pStyle w:val="Bibliografa"/>
        <w:ind w:left="720" w:hanging="720"/>
        <w:rPr>
          <w:ins w:id="10744" w:author="Camilo Andrés Díaz Gómez" w:date="2023-03-28T15:43:00Z"/>
          <w:noProof/>
          <w:szCs w:val="24"/>
          <w:lang w:val="es-ES"/>
          <w:rPrChange w:id="10745" w:author="Camilo Andrés Díaz Gómez" w:date="2023-03-28T17:42:00Z">
            <w:rPr>
              <w:ins w:id="10746" w:author="Camilo Andrés Díaz Gómez" w:date="2023-03-28T15:43:00Z"/>
              <w:noProof/>
              <w:lang w:val="en-US"/>
            </w:rPr>
          </w:rPrChange>
        </w:rPr>
      </w:pPr>
      <w:r>
        <w:rPr>
          <w:noProof/>
          <w:lang w:val="es-ES"/>
        </w:rPr>
        <w:t xml:space="preserve">Alandí Pajares, A. (2015). </w:t>
      </w:r>
      <w:r>
        <w:rPr>
          <w:i/>
          <w:iCs/>
          <w:noProof/>
          <w:lang w:val="es-ES"/>
        </w:rPr>
        <w:t>Estudio de la implantación de Internet de las Cosas, en las redes Logísticas de la Cadena de suministros.</w:t>
      </w:r>
      <w:r>
        <w:rPr>
          <w:noProof/>
          <w:lang w:val="es-ES"/>
        </w:rPr>
        <w:t xml:space="preserve"> valencia.</w:t>
      </w:r>
    </w:p>
    <w:p w14:paraId="3053D2B6" w14:textId="77777777" w:rsidR="00887032" w:rsidRPr="002B569F" w:rsidRDefault="00887032" w:rsidP="002B569F">
      <w:pPr>
        <w:pStyle w:val="Bibliografa"/>
        <w:ind w:left="720" w:hanging="720"/>
        <w:rPr>
          <w:ins w:id="10747" w:author="Camilo Andrés Díaz Gómez" w:date="2023-03-28T15:43:00Z"/>
          <w:rFonts w:cs="Times New Roman"/>
          <w:noProof/>
          <w:rPrChange w:id="10748" w:author="Camilo Andrés Díaz Gómez" w:date="2023-03-28T17:42:00Z">
            <w:rPr>
              <w:ins w:id="10749" w:author="Camilo Andrés Díaz Gómez" w:date="2023-03-28T15:43:00Z"/>
              <w:noProof/>
              <w:lang w:val="en-US"/>
            </w:rPr>
          </w:rPrChange>
        </w:rPr>
      </w:pPr>
      <w:ins w:id="10750" w:author="Camilo Andrés Díaz Gómez" w:date="2023-03-28T15:43:00Z">
        <w:r w:rsidRPr="002B569F">
          <w:rPr>
            <w:rFonts w:cs="Times New Roman"/>
            <w:noProof/>
            <w:rPrChange w:id="10751" w:author="Camilo Andrés Díaz Gómez" w:date="2023-03-28T17:42:00Z">
              <w:rPr>
                <w:noProof/>
                <w:lang w:val="en-US"/>
              </w:rPr>
            </w:rPrChange>
          </w:rPr>
          <w:t xml:space="preserve">Amazon Web Services. (2023). </w:t>
        </w:r>
        <w:r w:rsidRPr="002B569F">
          <w:rPr>
            <w:rFonts w:cs="Times New Roman"/>
            <w:i/>
            <w:iCs/>
            <w:noProof/>
            <w:rPrChange w:id="10752" w:author="Camilo Andrés Díaz Gómez" w:date="2023-03-28T17:42:00Z">
              <w:rPr>
                <w:i/>
                <w:iCs/>
                <w:noProof/>
                <w:lang w:val="en-US"/>
              </w:rPr>
            </w:rPrChange>
          </w:rPr>
          <w:t>¿Qué es IoT?</w:t>
        </w:r>
        <w:r w:rsidRPr="002B569F">
          <w:rPr>
            <w:rFonts w:cs="Times New Roman"/>
            <w:noProof/>
            <w:rPrChange w:id="10753"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0754" w:author="Camilo Andrés Díaz Gómez" w:date="2023-03-28T15:43:00Z"/>
          <w:rFonts w:cs="Times New Roman"/>
          <w:noProof/>
          <w:lang w:val="en-US"/>
        </w:rPr>
      </w:pPr>
      <w:ins w:id="10755"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1C7B52" w:rsidRDefault="00887032" w:rsidP="002B569F">
      <w:pPr>
        <w:pStyle w:val="Bibliografa"/>
        <w:ind w:left="720" w:hanging="720"/>
        <w:rPr>
          <w:ins w:id="10756" w:author="Camilo Andrés Díaz Gómez" w:date="2023-03-28T15:43:00Z"/>
          <w:rFonts w:cs="Times New Roman"/>
          <w:noProof/>
        </w:rPr>
      </w:pPr>
      <w:ins w:id="10757" w:author="Camilo Andrés Díaz Gómez" w:date="2023-03-28T15:43:00Z">
        <w:r w:rsidRPr="002B569F">
          <w:rPr>
            <w:rFonts w:cs="Times New Roman"/>
            <w:noProof/>
            <w:rPrChange w:id="10758" w:author="Camilo Andrés Díaz Gómez" w:date="2023-03-28T17:42:00Z">
              <w:rPr>
                <w:noProof/>
                <w:lang w:val="en-US"/>
              </w:rPr>
            </w:rPrChange>
          </w:rPr>
          <w:t xml:space="preserve">AprendiendoArduino. (2018, Noviembre 17). </w:t>
        </w:r>
        <w:r w:rsidRPr="002B569F">
          <w:rPr>
            <w:rFonts w:cs="Times New Roman"/>
            <w:i/>
            <w:iCs/>
            <w:noProof/>
            <w:rPrChange w:id="10759" w:author="Camilo Andrés Díaz Gómez" w:date="2023-03-28T17:42:00Z">
              <w:rPr>
                <w:i/>
                <w:iCs/>
                <w:noProof/>
                <w:lang w:val="en-US"/>
              </w:rPr>
            </w:rPrChange>
          </w:rPr>
          <w:t>Protocolos IoT Capa Aplicación</w:t>
        </w:r>
        <w:r w:rsidRPr="002B569F">
          <w:rPr>
            <w:rFonts w:cs="Times New Roman"/>
            <w:noProof/>
            <w:rPrChange w:id="10760" w:author="Camilo Andrés Díaz Gómez" w:date="2023-03-28T17:42:00Z">
              <w:rPr>
                <w:noProof/>
                <w:lang w:val="en-US"/>
              </w:rPr>
            </w:rPrChange>
          </w:rPr>
          <w:t xml:space="preserve">. </w:t>
        </w:r>
        <w:r w:rsidRPr="001C7B52">
          <w:rPr>
            <w:rFonts w:cs="Times New Roman"/>
            <w:noProof/>
          </w:rPr>
          <w:t>Retrieved Abril 14, 2020, from Aprendiendo Arduino: https://aprendiendoarduino.wordpress.com/2018/11/17/protocolos-iot-capa-aplicacion/</w:t>
        </w:r>
      </w:ins>
    </w:p>
    <w:p w14:paraId="0BBDCF58" w14:textId="77777777" w:rsidR="00887032" w:rsidRPr="002B569F" w:rsidRDefault="00887032" w:rsidP="002B569F">
      <w:pPr>
        <w:pStyle w:val="Bibliografa"/>
        <w:ind w:left="720" w:hanging="720"/>
        <w:rPr>
          <w:ins w:id="10761" w:author="Camilo Andrés Díaz Gómez" w:date="2023-03-28T15:43:00Z"/>
          <w:rFonts w:cs="Times New Roman"/>
          <w:noProof/>
          <w:rPrChange w:id="10762" w:author="Camilo Andrés Díaz Gómez" w:date="2023-03-28T17:42:00Z">
            <w:rPr>
              <w:ins w:id="10763" w:author="Camilo Andrés Díaz Gómez" w:date="2023-03-28T15:43:00Z"/>
              <w:noProof/>
              <w:lang w:val="en-US"/>
            </w:rPr>
          </w:rPrChange>
        </w:rPr>
      </w:pPr>
      <w:ins w:id="10764" w:author="Camilo Andrés Díaz Gómez" w:date="2023-03-28T15:43:00Z">
        <w:r w:rsidRPr="002B569F">
          <w:rPr>
            <w:rFonts w:cs="Times New Roman"/>
            <w:noProof/>
            <w:rPrChange w:id="10765" w:author="Camilo Andrés Díaz Gómez" w:date="2023-03-28T17:42:00Z">
              <w:rPr>
                <w:noProof/>
                <w:lang w:val="en-US"/>
              </w:rPr>
            </w:rPrChange>
          </w:rPr>
          <w:t xml:space="preserve">Barbara IoT. (2021, Abril 29). </w:t>
        </w:r>
        <w:r w:rsidRPr="002B569F">
          <w:rPr>
            <w:rFonts w:cs="Times New Roman"/>
            <w:i/>
            <w:iCs/>
            <w:noProof/>
            <w:rPrChange w:id="10766" w:author="Camilo Andrés Díaz Gómez" w:date="2023-03-28T17:42:00Z">
              <w:rPr>
                <w:i/>
                <w:iCs/>
                <w:noProof/>
                <w:lang w:val="en-US"/>
              </w:rPr>
            </w:rPrChange>
          </w:rPr>
          <w:t>barbara</w:t>
        </w:r>
        <w:r w:rsidRPr="002B569F">
          <w:rPr>
            <w:rFonts w:cs="Times New Roman"/>
            <w:noProof/>
            <w:rPrChange w:id="10767"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0768" w:author="Camilo Andrés Díaz Gómez" w:date="2023-03-28T15:43:00Z"/>
          <w:rFonts w:cs="Times New Roman"/>
          <w:noProof/>
          <w:rPrChange w:id="10769" w:author="Camilo Andrés Díaz Gómez" w:date="2023-03-28T17:42:00Z">
            <w:rPr>
              <w:ins w:id="10770" w:author="Camilo Andrés Díaz Gómez" w:date="2023-03-28T15:43:00Z"/>
              <w:noProof/>
              <w:lang w:val="en-US"/>
            </w:rPr>
          </w:rPrChange>
        </w:rPr>
      </w:pPr>
      <w:ins w:id="10771" w:author="Camilo Andrés Díaz Gómez" w:date="2023-03-28T15:43:00Z">
        <w:r w:rsidRPr="002B569F">
          <w:rPr>
            <w:rFonts w:cs="Times New Roman"/>
            <w:i/>
            <w:iCs/>
            <w:noProof/>
            <w:rPrChange w:id="10772" w:author="Camilo Andrés Díaz Gómez" w:date="2023-03-28T17:42:00Z">
              <w:rPr>
                <w:i/>
                <w:iCs/>
                <w:noProof/>
                <w:lang w:val="en-US"/>
              </w:rPr>
            </w:rPrChange>
          </w:rPr>
          <w:t>CambioDigital</w:t>
        </w:r>
        <w:r w:rsidRPr="002B569F">
          <w:rPr>
            <w:rFonts w:cs="Times New Roman"/>
            <w:noProof/>
            <w:rPrChange w:id="10773"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0774" w:author="Camilo Andrés Díaz Gómez" w:date="2023-03-28T15:43:00Z"/>
          <w:rFonts w:cs="Times New Roman"/>
          <w:noProof/>
          <w:lang w:val="en-US"/>
        </w:rPr>
      </w:pPr>
      <w:ins w:id="10775"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0776" w:author="Camilo Andrés Díaz Gómez" w:date="2023-03-28T15:43:00Z"/>
          <w:rFonts w:cs="Times New Roman"/>
          <w:noProof/>
          <w:rPrChange w:id="10777" w:author="Camilo Andrés Díaz Gómez" w:date="2023-03-28T17:42:00Z">
            <w:rPr>
              <w:ins w:id="10778" w:author="Camilo Andrés Díaz Gómez" w:date="2023-03-28T15:43:00Z"/>
              <w:noProof/>
              <w:lang w:val="en-US"/>
            </w:rPr>
          </w:rPrChange>
        </w:rPr>
      </w:pPr>
      <w:ins w:id="10779" w:author="Camilo Andrés Díaz Gómez" w:date="2023-03-28T15:43:00Z">
        <w:r w:rsidRPr="002B569F">
          <w:rPr>
            <w:rFonts w:cs="Times New Roman"/>
            <w:noProof/>
            <w:rPrChange w:id="10780" w:author="Camilo Andrés Díaz Gómez" w:date="2023-03-28T17:42:00Z">
              <w:rPr>
                <w:noProof/>
                <w:lang w:val="en-US"/>
              </w:rPr>
            </w:rPrChange>
          </w:rPr>
          <w:t xml:space="preserve">Carlos Gamero Burón, J. L. (2015). </w:t>
        </w:r>
        <w:r w:rsidRPr="002B569F">
          <w:rPr>
            <w:rFonts w:cs="Times New Roman"/>
            <w:i/>
            <w:iCs/>
            <w:noProof/>
            <w:rPrChange w:id="10781" w:author="Camilo Andrés Díaz Gómez" w:date="2023-03-28T17:42:00Z">
              <w:rPr>
                <w:i/>
                <w:iCs/>
                <w:noProof/>
                <w:lang w:val="en-US"/>
              </w:rPr>
            </w:rPrChange>
          </w:rPr>
          <w:t>Modelos probabilísticos para Variables aleatorias continuas.</w:t>
        </w:r>
        <w:r w:rsidRPr="002B569F">
          <w:rPr>
            <w:rFonts w:cs="Times New Roman"/>
            <w:noProof/>
            <w:rPrChange w:id="10782"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0783" w:author="Camilo Andrés Díaz Gómez" w:date="2023-03-28T15:43:00Z"/>
          <w:rFonts w:cs="Times New Roman"/>
          <w:noProof/>
          <w:lang w:val="en-US"/>
        </w:rPr>
      </w:pPr>
      <w:ins w:id="10784" w:author="Camilo Andrés Díaz Gómez" w:date="2023-03-28T15:43:00Z">
        <w:r w:rsidRPr="002B569F">
          <w:rPr>
            <w:rFonts w:cs="Times New Roman"/>
            <w:noProof/>
            <w:rPrChange w:id="10785"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0786" w:author="Camilo Andrés Díaz Gómez" w:date="2023-03-28T15:43:00Z"/>
          <w:rFonts w:cs="Times New Roman"/>
          <w:noProof/>
          <w:rPrChange w:id="10787" w:author="Camilo Andrés Díaz Gómez" w:date="2023-03-28T17:42:00Z">
            <w:rPr>
              <w:ins w:id="10788" w:author="Camilo Andrés Díaz Gómez" w:date="2023-03-28T15:43:00Z"/>
              <w:noProof/>
              <w:lang w:val="en-US"/>
            </w:rPr>
          </w:rPrChange>
        </w:rPr>
      </w:pPr>
      <w:ins w:id="10789" w:author="Camilo Andrés Díaz Gómez" w:date="2023-03-28T15:43:00Z">
        <w:r w:rsidRPr="002B569F">
          <w:rPr>
            <w:rFonts w:cs="Times New Roman"/>
            <w:noProof/>
            <w:rPrChange w:id="10790" w:author="Camilo Andrés Díaz Gómez" w:date="2023-03-28T17:42:00Z">
              <w:rPr>
                <w:noProof/>
                <w:lang w:val="en-US"/>
              </w:rPr>
            </w:rPrChange>
          </w:rPr>
          <w:t xml:space="preserve">Corso, C., &amp; Lorena, C. (2009). </w:t>
        </w:r>
        <w:r w:rsidRPr="002B569F">
          <w:rPr>
            <w:rFonts w:cs="Times New Roman"/>
            <w:i/>
            <w:iCs/>
            <w:noProof/>
            <w:rPrChange w:id="10791"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0792"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0793" w:author="Camilo Andrés Díaz Gómez" w:date="2023-03-28T15:43:00Z"/>
          <w:rFonts w:cs="Times New Roman"/>
          <w:noProof/>
          <w:rPrChange w:id="10794" w:author="Camilo Andrés Díaz Gómez" w:date="2023-03-28T17:42:00Z">
            <w:rPr>
              <w:ins w:id="10795" w:author="Camilo Andrés Díaz Gómez" w:date="2023-03-28T15:43:00Z"/>
              <w:noProof/>
              <w:lang w:val="en-US"/>
            </w:rPr>
          </w:rPrChange>
        </w:rPr>
      </w:pPr>
      <w:ins w:id="10796" w:author="Camilo Andrés Díaz Gómez" w:date="2023-03-28T15:43:00Z">
        <w:r w:rsidRPr="002B569F">
          <w:rPr>
            <w:rFonts w:cs="Times New Roman"/>
            <w:noProof/>
            <w:rPrChange w:id="10797" w:author="Camilo Andrés Díaz Gómez" w:date="2023-03-28T17:42:00Z">
              <w:rPr>
                <w:noProof/>
                <w:lang w:val="en-US"/>
              </w:rPr>
            </w:rPrChange>
          </w:rPr>
          <w:t xml:space="preserve">Coss Bu, R. (2003). </w:t>
        </w:r>
        <w:r w:rsidRPr="002B569F">
          <w:rPr>
            <w:rFonts w:cs="Times New Roman"/>
            <w:i/>
            <w:iCs/>
            <w:noProof/>
            <w:rPrChange w:id="10798" w:author="Camilo Andrés Díaz Gómez" w:date="2023-03-28T17:42:00Z">
              <w:rPr>
                <w:i/>
                <w:iCs/>
                <w:noProof/>
                <w:lang w:val="en-US"/>
              </w:rPr>
            </w:rPrChange>
          </w:rPr>
          <w:t>Simulación un enfoque practico.</w:t>
        </w:r>
        <w:r w:rsidRPr="002B569F">
          <w:rPr>
            <w:rFonts w:cs="Times New Roman"/>
            <w:noProof/>
            <w:rPrChange w:id="10799"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0800" w:author="Camilo Andrés Díaz Gómez" w:date="2023-03-28T15:43:00Z"/>
          <w:rFonts w:cs="Times New Roman"/>
          <w:noProof/>
          <w:rPrChange w:id="10801" w:author="Camilo Andrés Díaz Gómez" w:date="2023-03-28T17:42:00Z">
            <w:rPr>
              <w:ins w:id="10802" w:author="Camilo Andrés Díaz Gómez" w:date="2023-03-28T15:43:00Z"/>
              <w:noProof/>
              <w:lang w:val="en-US"/>
            </w:rPr>
          </w:rPrChange>
        </w:rPr>
      </w:pPr>
      <w:ins w:id="10803" w:author="Camilo Andrés Díaz Gómez" w:date="2023-03-28T15:43:00Z">
        <w:r w:rsidRPr="002B569F">
          <w:rPr>
            <w:rFonts w:cs="Times New Roman"/>
            <w:noProof/>
            <w:rPrChange w:id="10804" w:author="Camilo Andrés Díaz Gómez" w:date="2023-03-28T17:42:00Z">
              <w:rPr>
                <w:noProof/>
                <w:lang w:val="en-US"/>
              </w:rPr>
            </w:rPrChange>
          </w:rPr>
          <w:t xml:space="preserve">Crespo Moreno, J. E. (2018, Noviembre 11). </w:t>
        </w:r>
        <w:r w:rsidRPr="002B569F">
          <w:rPr>
            <w:rFonts w:cs="Times New Roman"/>
            <w:i/>
            <w:iCs/>
            <w:noProof/>
            <w:rPrChange w:id="10805" w:author="Camilo Andrés Díaz Gómez" w:date="2023-03-28T17:42:00Z">
              <w:rPr>
                <w:i/>
                <w:iCs/>
                <w:noProof/>
                <w:lang w:val="en-US"/>
              </w:rPr>
            </w:rPrChange>
          </w:rPr>
          <w:t>Aprendiendo Arduino</w:t>
        </w:r>
        <w:r w:rsidRPr="002B569F">
          <w:rPr>
            <w:rFonts w:cs="Times New Roman"/>
            <w:noProof/>
            <w:rPrChange w:id="10806"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0807" w:author="Camilo Andrés Díaz Gómez" w:date="2023-03-28T15:43:00Z"/>
          <w:rFonts w:cs="Times New Roman"/>
          <w:noProof/>
          <w:lang w:val="en-US"/>
        </w:rPr>
      </w:pPr>
      <w:ins w:id="10808" w:author="Camilo Andrés Díaz Gómez" w:date="2023-03-28T15:43:00Z">
        <w:r w:rsidRPr="002B569F">
          <w:rPr>
            <w:rFonts w:cs="Times New Roman"/>
            <w:noProof/>
            <w:rPrChange w:id="10809"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0810" w:author="Camilo Andrés Díaz Gómez" w:date="2023-03-28T15:43:00Z"/>
          <w:rFonts w:cs="Times New Roman"/>
          <w:noProof/>
          <w:lang w:val="en-US"/>
        </w:rPr>
      </w:pPr>
      <w:ins w:id="10811"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0812" w:author="Camilo Andrés Díaz Gómez" w:date="2023-03-28T15:43:00Z"/>
          <w:rFonts w:cs="Times New Roman"/>
          <w:noProof/>
          <w:rPrChange w:id="10813" w:author="Camilo Andrés Díaz Gómez" w:date="2023-03-28T17:42:00Z">
            <w:rPr>
              <w:ins w:id="10814" w:author="Camilo Andrés Díaz Gómez" w:date="2023-03-28T15:43:00Z"/>
              <w:noProof/>
              <w:lang w:val="en-US"/>
            </w:rPr>
          </w:rPrChange>
        </w:rPr>
      </w:pPr>
      <w:ins w:id="10815" w:author="Camilo Andrés Díaz Gómez" w:date="2023-03-28T15:43:00Z">
        <w:r w:rsidRPr="002B569F">
          <w:rPr>
            <w:rFonts w:cs="Times New Roman"/>
            <w:noProof/>
            <w:rPrChange w:id="10816" w:author="Camilo Andrés Díaz Gómez" w:date="2023-03-28T17:42:00Z">
              <w:rPr>
                <w:noProof/>
                <w:lang w:val="en-US"/>
              </w:rPr>
            </w:rPrChange>
          </w:rPr>
          <w:t xml:space="preserve">Diaz, T., Escriba, F., &amp; Murgui, M. (2002). La base de datos BD. </w:t>
        </w:r>
        <w:r w:rsidRPr="002B569F">
          <w:rPr>
            <w:rFonts w:cs="Times New Roman"/>
            <w:i/>
            <w:iCs/>
            <w:noProof/>
            <w:rPrChange w:id="10817" w:author="Camilo Andrés Díaz Gómez" w:date="2023-03-28T17:42:00Z">
              <w:rPr>
                <w:i/>
                <w:iCs/>
                <w:noProof/>
                <w:lang w:val="en-US"/>
              </w:rPr>
            </w:rPrChange>
          </w:rPr>
          <w:t>MORES. Revista de Economia Aplicada</w:t>
        </w:r>
        <w:r w:rsidRPr="002B569F">
          <w:rPr>
            <w:rFonts w:cs="Times New Roman"/>
            <w:noProof/>
            <w:rPrChange w:id="10818"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0819" w:author="Camilo Andrés Díaz Gómez" w:date="2023-03-28T15:43:00Z"/>
          <w:rFonts w:cs="Times New Roman"/>
          <w:noProof/>
          <w:lang w:val="en-US"/>
        </w:rPr>
      </w:pPr>
      <w:ins w:id="10820" w:author="Camilo Andrés Díaz Gómez" w:date="2023-03-28T15:43:00Z">
        <w:r w:rsidRPr="002B569F">
          <w:rPr>
            <w:rFonts w:cs="Times New Roman"/>
            <w:noProof/>
            <w:rPrChange w:id="10821"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0822" w:author="Camilo Andrés Díaz Gómez" w:date="2023-03-28T15:43:00Z"/>
          <w:rFonts w:cs="Times New Roman"/>
          <w:noProof/>
          <w:lang w:val="en-US"/>
        </w:rPr>
      </w:pPr>
      <w:ins w:id="10823" w:author="Camilo Andrés Díaz Gómez" w:date="2023-03-28T15:43:00Z">
        <w:r w:rsidRPr="002B569F">
          <w:rPr>
            <w:rFonts w:cs="Times New Roman"/>
            <w:noProof/>
            <w:lang w:val="en-US"/>
          </w:rPr>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0824" w:author="Camilo Andrés Díaz Gómez" w:date="2023-03-28T15:43:00Z"/>
          <w:rFonts w:cs="Times New Roman"/>
          <w:noProof/>
          <w:rPrChange w:id="10825" w:author="Camilo Andrés Díaz Gómez" w:date="2023-03-28T17:42:00Z">
            <w:rPr>
              <w:ins w:id="10826" w:author="Camilo Andrés Díaz Gómez" w:date="2023-03-28T15:43:00Z"/>
              <w:noProof/>
              <w:lang w:val="en-US"/>
            </w:rPr>
          </w:rPrChange>
        </w:rPr>
      </w:pPr>
      <w:ins w:id="10827" w:author="Camilo Andrés Díaz Gómez" w:date="2023-03-28T15:43:00Z">
        <w:r w:rsidRPr="002B569F">
          <w:rPr>
            <w:rFonts w:cs="Times New Roman"/>
            <w:noProof/>
            <w:lang w:val="en-US"/>
          </w:rPr>
          <w:t xml:space="preserve">editorial, E. (2018, Noviembre 1). </w:t>
        </w:r>
        <w:r w:rsidRPr="002B569F">
          <w:rPr>
            <w:rFonts w:cs="Times New Roman"/>
            <w:i/>
            <w:iCs/>
            <w:noProof/>
            <w:rPrChange w:id="10828" w:author="Camilo Andrés Díaz Gómez" w:date="2023-03-28T17:42:00Z">
              <w:rPr>
                <w:i/>
                <w:iCs/>
                <w:noProof/>
                <w:lang w:val="en-US"/>
              </w:rPr>
            </w:rPrChange>
          </w:rPr>
          <w:t>REPORTEGIGITAL</w:t>
        </w:r>
        <w:r w:rsidRPr="002B569F">
          <w:rPr>
            <w:rFonts w:cs="Times New Roman"/>
            <w:noProof/>
            <w:rPrChange w:id="10829"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0830" w:author="Camilo Andrés Díaz Gómez" w:date="2023-03-28T15:43:00Z"/>
          <w:rFonts w:cs="Times New Roman"/>
          <w:noProof/>
          <w:rPrChange w:id="10831" w:author="Camilo Andrés Díaz Gómez" w:date="2023-03-28T17:42:00Z">
            <w:rPr>
              <w:ins w:id="10832" w:author="Camilo Andrés Díaz Gómez" w:date="2023-03-28T15:43:00Z"/>
              <w:noProof/>
              <w:lang w:val="en-US"/>
            </w:rPr>
          </w:rPrChange>
        </w:rPr>
      </w:pPr>
      <w:ins w:id="10833" w:author="Camilo Andrés Díaz Gómez" w:date="2023-03-28T15:43:00Z">
        <w:r w:rsidRPr="002B569F">
          <w:rPr>
            <w:rFonts w:cs="Times New Roman"/>
            <w:noProof/>
            <w:rPrChange w:id="10834" w:author="Camilo Andrés Díaz Gómez" w:date="2023-03-28T17:42:00Z">
              <w:rPr>
                <w:noProof/>
                <w:lang w:val="en-US"/>
              </w:rPr>
            </w:rPrChange>
          </w:rPr>
          <w:t xml:space="preserve">Eduardo García Dunna, H. G. (2013). </w:t>
        </w:r>
        <w:r w:rsidRPr="002B569F">
          <w:rPr>
            <w:rFonts w:cs="Times New Roman"/>
            <w:i/>
            <w:iCs/>
            <w:noProof/>
            <w:rPrChange w:id="10835" w:author="Camilo Andrés Díaz Gómez" w:date="2023-03-28T17:42:00Z">
              <w:rPr>
                <w:i/>
                <w:iCs/>
                <w:noProof/>
                <w:lang w:val="en-US"/>
              </w:rPr>
            </w:rPrChange>
          </w:rPr>
          <w:t>Simulación y análisis de sistemas con ProModel.</w:t>
        </w:r>
        <w:r w:rsidRPr="002B569F">
          <w:rPr>
            <w:rFonts w:cs="Times New Roman"/>
            <w:noProof/>
            <w:rPrChange w:id="10836"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0837" w:author="Camilo Andrés Díaz Gómez" w:date="2023-03-28T15:43:00Z"/>
          <w:rFonts w:cs="Times New Roman"/>
          <w:noProof/>
          <w:rPrChange w:id="10838" w:author="Camilo Andrés Díaz Gómez" w:date="2023-03-28T17:42:00Z">
            <w:rPr>
              <w:ins w:id="10839" w:author="Camilo Andrés Díaz Gómez" w:date="2023-03-28T15:43:00Z"/>
              <w:noProof/>
              <w:lang w:val="en-US"/>
            </w:rPr>
          </w:rPrChange>
        </w:rPr>
      </w:pPr>
      <w:ins w:id="10840" w:author="Camilo Andrés Díaz Gómez" w:date="2023-03-28T15:43:00Z">
        <w:r w:rsidRPr="002B569F">
          <w:rPr>
            <w:rFonts w:cs="Times New Roman"/>
            <w:noProof/>
            <w:rPrChange w:id="10841" w:author="Camilo Andrés Díaz Gómez" w:date="2023-03-28T17:42:00Z">
              <w:rPr>
                <w:noProof/>
                <w:lang w:val="en-US"/>
              </w:rPr>
            </w:rPrChange>
          </w:rPr>
          <w:t xml:space="preserve">EOI. (2007). </w:t>
        </w:r>
        <w:r w:rsidRPr="002B569F">
          <w:rPr>
            <w:rFonts w:cs="Times New Roman"/>
            <w:i/>
            <w:iCs/>
            <w:noProof/>
            <w:rPrChange w:id="10842" w:author="Camilo Andrés Díaz Gómez" w:date="2023-03-28T17:42:00Z">
              <w:rPr>
                <w:i/>
                <w:iCs/>
                <w:noProof/>
                <w:lang w:val="en-US"/>
              </w:rPr>
            </w:rPrChange>
          </w:rPr>
          <w:t>TÉCNICAS ANALÍTICAS.</w:t>
        </w:r>
        <w:r w:rsidRPr="002B569F">
          <w:rPr>
            <w:rFonts w:cs="Times New Roman"/>
            <w:noProof/>
            <w:rPrChange w:id="10843"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0844" w:author="Camilo Andrés Díaz Gómez" w:date="2023-03-28T15:43:00Z"/>
          <w:rFonts w:cs="Times New Roman"/>
          <w:noProof/>
          <w:lang w:val="en-US"/>
        </w:rPr>
      </w:pPr>
      <w:ins w:id="10845"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0846"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0847" w:author="Camilo Andrés Díaz Gómez" w:date="2023-03-28T15:43:00Z"/>
          <w:rFonts w:cs="Times New Roman"/>
          <w:noProof/>
          <w:lang w:val="en-US"/>
        </w:rPr>
      </w:pPr>
      <w:ins w:id="10848" w:author="Camilo Andrés Díaz Gómez" w:date="2023-03-28T15:43:00Z">
        <w:r w:rsidRPr="002B569F">
          <w:rPr>
            <w:rFonts w:cs="Times New Roman"/>
            <w:noProof/>
            <w:rPrChange w:id="10849" w:author="Camilo Andrés Díaz Gómez" w:date="2023-03-28T17:42:00Z">
              <w:rPr>
                <w:noProof/>
                <w:lang w:val="en-US"/>
              </w:rPr>
            </w:rPrChange>
          </w:rPr>
          <w:t xml:space="preserve">García Sánchez, Á., &amp; Ortega Mier, M. (2006). </w:t>
        </w:r>
        <w:r w:rsidRPr="002B569F">
          <w:rPr>
            <w:rFonts w:cs="Times New Roman"/>
            <w:i/>
            <w:iCs/>
            <w:noProof/>
            <w:rPrChange w:id="10850" w:author="Camilo Andrés Díaz Gómez" w:date="2023-03-28T17:42:00Z">
              <w:rPr>
                <w:i/>
                <w:iCs/>
                <w:noProof/>
                <w:lang w:val="en-US"/>
              </w:rPr>
            </w:rPrChange>
          </w:rPr>
          <w:t>Introducción a la simulación de sistemas discretos.</w:t>
        </w:r>
        <w:r w:rsidRPr="002B569F">
          <w:rPr>
            <w:rFonts w:cs="Times New Roman"/>
            <w:noProof/>
            <w:rPrChange w:id="10851"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0852" w:author="Camilo Andrés Díaz Gómez" w:date="2023-03-28T15:43:00Z"/>
          <w:rFonts w:cs="Times New Roman"/>
          <w:noProof/>
          <w:rPrChange w:id="10853" w:author="Camilo Andrés Díaz Gómez" w:date="2023-03-28T17:42:00Z">
            <w:rPr>
              <w:ins w:id="10854" w:author="Camilo Andrés Díaz Gómez" w:date="2023-03-28T15:43:00Z"/>
              <w:noProof/>
              <w:lang w:val="en-US"/>
            </w:rPr>
          </w:rPrChange>
        </w:rPr>
      </w:pPr>
      <w:ins w:id="10855" w:author="Camilo Andrés Díaz Gómez" w:date="2023-03-28T15:43:00Z">
        <w:r w:rsidRPr="002B569F">
          <w:rPr>
            <w:rFonts w:cs="Times New Roman"/>
            <w:noProof/>
            <w:rPrChange w:id="10856" w:author="Camilo Andrés Díaz Gómez" w:date="2023-03-28T17:42:00Z">
              <w:rPr>
                <w:noProof/>
                <w:lang w:val="en-US"/>
              </w:rPr>
            </w:rPrChange>
          </w:rPr>
          <w:t xml:space="preserve">Garcia, P. (2006). </w:t>
        </w:r>
        <w:r w:rsidRPr="002B569F">
          <w:rPr>
            <w:rFonts w:cs="Times New Roman"/>
            <w:i/>
            <w:iCs/>
            <w:noProof/>
            <w:rPrChange w:id="10857" w:author="Camilo Andrés Díaz Gómez" w:date="2023-03-28T17:42:00Z">
              <w:rPr>
                <w:i/>
                <w:iCs/>
                <w:noProof/>
                <w:lang w:val="en-US"/>
              </w:rPr>
            </w:rPrChange>
          </w:rPr>
          <w:t>TECNICAS DE ANALITICA.</w:t>
        </w:r>
        <w:r w:rsidRPr="002B569F">
          <w:rPr>
            <w:rFonts w:cs="Times New Roman"/>
            <w:noProof/>
            <w:rPrChange w:id="10858"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0859" w:author="Camilo Andrés Díaz Gómez" w:date="2023-03-28T15:43:00Z"/>
          <w:rFonts w:cs="Times New Roman"/>
          <w:noProof/>
          <w:rPrChange w:id="10860" w:author="Camilo Andrés Díaz Gómez" w:date="2023-03-28T17:42:00Z">
            <w:rPr>
              <w:ins w:id="10861" w:author="Camilo Andrés Díaz Gómez" w:date="2023-03-28T15:43:00Z"/>
              <w:noProof/>
              <w:lang w:val="en-US"/>
            </w:rPr>
          </w:rPrChange>
        </w:rPr>
      </w:pPr>
      <w:ins w:id="10862" w:author="Camilo Andrés Díaz Gómez" w:date="2023-03-28T15:43:00Z">
        <w:r w:rsidRPr="002B569F">
          <w:rPr>
            <w:rFonts w:cs="Times New Roman"/>
            <w:noProof/>
            <w:rPrChange w:id="10863" w:author="Camilo Andrés Díaz Gómez" w:date="2023-03-28T17:42:00Z">
              <w:rPr>
                <w:noProof/>
                <w:lang w:val="en-US"/>
              </w:rPr>
            </w:rPrChange>
          </w:rPr>
          <w:t xml:space="preserve">Gibbs, G. (2012). </w:t>
        </w:r>
        <w:r w:rsidRPr="002B569F">
          <w:rPr>
            <w:rFonts w:cs="Times New Roman"/>
            <w:i/>
            <w:iCs/>
            <w:noProof/>
            <w:rPrChange w:id="10864" w:author="Camilo Andrés Díaz Gómez" w:date="2023-03-28T17:42:00Z">
              <w:rPr>
                <w:i/>
                <w:iCs/>
                <w:noProof/>
                <w:lang w:val="en-US"/>
              </w:rPr>
            </w:rPrChange>
          </w:rPr>
          <w:t>Analisis de datos en investigaciones cualitativas .</w:t>
        </w:r>
        <w:r w:rsidRPr="002B569F">
          <w:rPr>
            <w:rFonts w:cs="Times New Roman"/>
            <w:noProof/>
            <w:rPrChange w:id="10865"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0866" w:author="Camilo Andrés Díaz Gómez" w:date="2023-03-28T15:43:00Z"/>
          <w:rFonts w:cs="Times New Roman"/>
          <w:noProof/>
          <w:rPrChange w:id="10867" w:author="Camilo Andrés Díaz Gómez" w:date="2023-03-28T17:42:00Z">
            <w:rPr>
              <w:ins w:id="10868" w:author="Camilo Andrés Díaz Gómez" w:date="2023-03-28T15:43:00Z"/>
              <w:noProof/>
              <w:lang w:val="en-US"/>
            </w:rPr>
          </w:rPrChange>
        </w:rPr>
      </w:pPr>
      <w:ins w:id="10869" w:author="Camilo Andrés Díaz Gómez" w:date="2023-03-28T15:43:00Z">
        <w:r w:rsidRPr="002B569F">
          <w:rPr>
            <w:rFonts w:cs="Times New Roman"/>
            <w:noProof/>
            <w:rPrChange w:id="10870"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0871" w:author="Camilo Andrés Díaz Gómez" w:date="2023-03-28T17:42:00Z">
              <w:rPr>
                <w:i/>
                <w:iCs/>
                <w:noProof/>
                <w:lang w:val="en-US"/>
              </w:rPr>
            </w:rPrChange>
          </w:rPr>
          <w:t xml:space="preserve">El profesional de la informatica </w:t>
        </w:r>
        <w:r w:rsidRPr="002B569F">
          <w:rPr>
            <w:rFonts w:cs="Times New Roman"/>
            <w:noProof/>
            <w:rPrChange w:id="10872" w:author="Camilo Andrés Díaz Gómez" w:date="2023-03-28T17:42:00Z">
              <w:rPr>
                <w:noProof/>
                <w:lang w:val="en-US"/>
              </w:rPr>
            </w:rPrChange>
          </w:rPr>
          <w:t>, 23(3).</w:t>
        </w:r>
      </w:ins>
    </w:p>
    <w:p w14:paraId="421017D4" w14:textId="77777777" w:rsidR="00887032" w:rsidRDefault="00887032" w:rsidP="002B569F">
      <w:pPr>
        <w:pStyle w:val="Bibliografa"/>
        <w:ind w:left="720" w:hanging="720"/>
        <w:rPr>
          <w:rFonts w:cs="Times New Roman"/>
          <w:noProof/>
        </w:rPr>
      </w:pPr>
      <w:ins w:id="10873" w:author="Camilo Andrés Díaz Gómez" w:date="2023-03-28T15:43:00Z">
        <w:r w:rsidRPr="002B569F">
          <w:rPr>
            <w:rFonts w:cs="Times New Roman"/>
            <w:noProof/>
            <w:rPrChange w:id="10874"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0875" w:author="Camilo Andrés Díaz Gómez" w:date="2023-03-28T17:42:00Z">
              <w:rPr>
                <w:i/>
                <w:iCs/>
                <w:noProof/>
                <w:lang w:val="en-US"/>
              </w:rPr>
            </w:rPrChange>
          </w:rPr>
          <w:t>Revista Colombiana de Reumatologia</w:t>
        </w:r>
        <w:r w:rsidRPr="002B569F">
          <w:rPr>
            <w:rFonts w:cs="Times New Roman"/>
            <w:noProof/>
            <w:rPrChange w:id="10876" w:author="Camilo Andrés Díaz Gómez" w:date="2023-03-28T17:42:00Z">
              <w:rPr>
                <w:noProof/>
                <w:lang w:val="en-US"/>
              </w:rPr>
            </w:rPrChange>
          </w:rPr>
          <w:t>, pp. 77-78.</w:t>
        </w:r>
      </w:ins>
    </w:p>
    <w:p w14:paraId="1C30F0F2" w14:textId="77777777" w:rsidR="00DC638E" w:rsidRDefault="00DC638E" w:rsidP="00DC638E">
      <w:pPr>
        <w:pStyle w:val="Bibliografa"/>
        <w:ind w:left="720" w:hanging="720"/>
        <w:rPr>
          <w:noProof/>
          <w:lang w:val="es-ES"/>
        </w:rPr>
      </w:pPr>
      <w:r>
        <w:rPr>
          <w:noProof/>
          <w:lang w:val="es-ES"/>
        </w:rPr>
        <w:t xml:space="preserve">Guatibonza Solano, D. M., &amp; Salazar Marin, K. V. (2022). </w:t>
      </w:r>
      <w:r>
        <w:rPr>
          <w:i/>
          <w:iCs/>
          <w:noProof/>
          <w:lang w:val="es-ES"/>
        </w:rPr>
        <w:t>Gestión y análisis de datos recopilados de dispositivos IoT en cadenas de suministro aplicando Blockchain y Machine Learning.</w:t>
      </w:r>
      <w:r>
        <w:rPr>
          <w:noProof/>
          <w:lang w:val="es-ES"/>
        </w:rPr>
        <w:t xml:space="preserve"> Bogota.</w:t>
      </w:r>
    </w:p>
    <w:p w14:paraId="1A4EB0E9" w14:textId="77777777" w:rsidR="00DC638E" w:rsidRPr="00DC638E" w:rsidRDefault="00DC638E" w:rsidP="00DC638E">
      <w:pPr>
        <w:rPr>
          <w:ins w:id="10877" w:author="Camilo Andrés Díaz Gómez" w:date="2023-03-28T15:43:00Z"/>
          <w:rPrChange w:id="10878" w:author="Camilo Andrés Díaz Gómez" w:date="2023-03-28T17:42:00Z">
            <w:rPr>
              <w:ins w:id="10879" w:author="Camilo Andrés Díaz Gómez" w:date="2023-03-28T15:43:00Z"/>
              <w:noProof/>
              <w:lang w:val="en-US"/>
            </w:rPr>
          </w:rPrChange>
        </w:rPr>
      </w:pPr>
    </w:p>
    <w:p w14:paraId="0312311F" w14:textId="77777777" w:rsidR="00887032" w:rsidRPr="002B569F" w:rsidRDefault="00887032" w:rsidP="002B569F">
      <w:pPr>
        <w:pStyle w:val="Bibliografa"/>
        <w:ind w:left="720" w:hanging="720"/>
        <w:rPr>
          <w:ins w:id="10880" w:author="Camilo Andrés Díaz Gómez" w:date="2023-03-28T15:43:00Z"/>
          <w:rFonts w:cs="Times New Roman"/>
          <w:noProof/>
          <w:rPrChange w:id="10881" w:author="Camilo Andrés Díaz Gómez" w:date="2023-03-28T17:42:00Z">
            <w:rPr>
              <w:ins w:id="10882" w:author="Camilo Andrés Díaz Gómez" w:date="2023-03-28T15:43:00Z"/>
              <w:noProof/>
              <w:lang w:val="en-US"/>
            </w:rPr>
          </w:rPrChange>
        </w:rPr>
      </w:pPr>
      <w:ins w:id="10883" w:author="Camilo Andrés Díaz Gómez" w:date="2023-03-28T15:43:00Z">
        <w:r w:rsidRPr="002B569F">
          <w:rPr>
            <w:rFonts w:cs="Times New Roman"/>
            <w:noProof/>
            <w:rPrChange w:id="10884" w:author="Camilo Andrés Díaz Gómez" w:date="2023-03-28T17:42:00Z">
              <w:rPr>
                <w:noProof/>
                <w:lang w:val="en-US"/>
              </w:rPr>
            </w:rPrChange>
          </w:rPr>
          <w:t xml:space="preserve">Hassan, F., Domingo-Ferrer, J., &amp; Soria-comas, J. (2018). Anominacion de datos no estrucutrados a traves del reconocimiento de entidades nominadas. </w:t>
        </w:r>
        <w:r w:rsidRPr="002B569F">
          <w:rPr>
            <w:rFonts w:cs="Times New Roman"/>
            <w:i/>
            <w:iCs/>
            <w:noProof/>
            <w:rPrChange w:id="10885" w:author="Camilo Andrés Díaz Gómez" w:date="2023-03-28T17:42:00Z">
              <w:rPr>
                <w:i/>
                <w:iCs/>
                <w:noProof/>
                <w:lang w:val="en-US"/>
              </w:rPr>
            </w:rPrChange>
          </w:rPr>
          <w:t>Actas de la XV Reunni Espaola sobre Criptologa y Seguridad de la informcin-RECSI</w:t>
        </w:r>
        <w:r w:rsidRPr="002B569F">
          <w:rPr>
            <w:rFonts w:cs="Times New Roman"/>
            <w:noProof/>
            <w:rPrChange w:id="10886"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0887" w:author="Camilo Andrés Díaz Gómez" w:date="2023-03-28T15:43:00Z"/>
          <w:rFonts w:cs="Times New Roman"/>
          <w:noProof/>
          <w:rPrChange w:id="10888" w:author="Camilo Andrés Díaz Gómez" w:date="2023-03-28T17:42:00Z">
            <w:rPr>
              <w:ins w:id="10889" w:author="Camilo Andrés Díaz Gómez" w:date="2023-03-28T15:43:00Z"/>
              <w:noProof/>
              <w:lang w:val="en-US"/>
            </w:rPr>
          </w:rPrChange>
        </w:rPr>
      </w:pPr>
      <w:ins w:id="10890" w:author="Camilo Andrés Díaz Gómez" w:date="2023-03-28T15:43:00Z">
        <w:r w:rsidRPr="002B569F">
          <w:rPr>
            <w:rFonts w:cs="Times New Roman"/>
            <w:noProof/>
            <w:rPrChange w:id="10891"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0892" w:author="Camilo Andrés Díaz Gómez" w:date="2023-03-28T17:42:00Z">
              <w:rPr>
                <w:i/>
                <w:iCs/>
                <w:noProof/>
                <w:lang w:val="en-US"/>
              </w:rPr>
            </w:rPrChange>
          </w:rPr>
          <w:t>Diario de gestion estrategica</w:t>
        </w:r>
        <w:r w:rsidRPr="002B569F">
          <w:rPr>
            <w:rFonts w:cs="Times New Roman"/>
            <w:noProof/>
            <w:rPrChange w:id="10893"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0894" w:author="Camilo Andrés Díaz Gómez" w:date="2023-03-28T15:43:00Z"/>
          <w:rFonts w:cs="Times New Roman"/>
          <w:noProof/>
          <w:rPrChange w:id="10895" w:author="Camilo Andrés Díaz Gómez" w:date="2023-03-28T17:42:00Z">
            <w:rPr>
              <w:ins w:id="10896" w:author="Camilo Andrés Díaz Gómez" w:date="2023-03-28T15:43:00Z"/>
              <w:noProof/>
              <w:lang w:val="en-US"/>
            </w:rPr>
          </w:rPrChange>
        </w:rPr>
      </w:pPr>
      <w:ins w:id="10897" w:author="Camilo Andrés Díaz Gómez" w:date="2023-03-28T15:43:00Z">
        <w:r w:rsidRPr="002B569F">
          <w:rPr>
            <w:rFonts w:cs="Times New Roman"/>
            <w:noProof/>
            <w:rPrChange w:id="10898" w:author="Camilo Andrés Díaz Gómez" w:date="2023-03-28T17:42:00Z">
              <w:rPr>
                <w:noProof/>
                <w:lang w:val="en-US"/>
              </w:rPr>
            </w:rPrChange>
          </w:rPr>
          <w:t xml:space="preserve">Hernandez Perez, A. (2013). </w:t>
        </w:r>
        <w:r w:rsidRPr="002B569F">
          <w:rPr>
            <w:rFonts w:cs="Times New Roman"/>
            <w:i/>
            <w:iCs/>
            <w:noProof/>
            <w:rPrChange w:id="10899" w:author="Camilo Andrés Díaz Gómez" w:date="2023-03-28T17:42:00Z">
              <w:rPr>
                <w:i/>
                <w:iCs/>
                <w:noProof/>
                <w:lang w:val="en-US"/>
              </w:rPr>
            </w:rPrChange>
          </w:rPr>
          <w:t>Datos abiertos y repositorios de datos .</w:t>
        </w:r>
        <w:r w:rsidRPr="002B569F">
          <w:rPr>
            <w:rFonts w:cs="Times New Roman"/>
            <w:noProof/>
            <w:rPrChange w:id="10900"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0901" w:author="Camilo Andrés Díaz Gómez" w:date="2023-03-28T15:43:00Z"/>
          <w:rFonts w:cs="Times New Roman"/>
          <w:noProof/>
          <w:lang w:val="en-US"/>
        </w:rPr>
      </w:pPr>
      <w:ins w:id="10902" w:author="Camilo Andrés Díaz Gómez" w:date="2023-03-28T15:43:00Z">
        <w:r w:rsidRPr="002B569F">
          <w:rPr>
            <w:rFonts w:cs="Times New Roman"/>
            <w:noProof/>
            <w:rPrChange w:id="10903"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0904" w:author="Camilo Andrés Díaz Gómez" w:date="2023-03-28T15:43:00Z"/>
          <w:rFonts w:cs="Times New Roman"/>
          <w:noProof/>
          <w:lang w:val="en-US"/>
        </w:rPr>
      </w:pPr>
      <w:ins w:id="10905"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0906" w:author="Camilo Andrés Díaz Gómez" w:date="2023-03-28T15:43:00Z"/>
          <w:rFonts w:cs="Times New Roman"/>
          <w:noProof/>
          <w:lang w:val="en-US"/>
        </w:rPr>
      </w:pPr>
      <w:ins w:id="10907"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0908" w:author="Camilo Andrés Díaz Gómez" w:date="2023-03-28T15:43:00Z"/>
          <w:rFonts w:cs="Times New Roman"/>
          <w:noProof/>
          <w:lang w:val="en-US"/>
        </w:rPr>
      </w:pPr>
      <w:ins w:id="10909"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3AE8E0C1" w14:textId="77777777" w:rsidR="00887032" w:rsidRPr="002B569F" w:rsidRDefault="00887032" w:rsidP="002B569F">
      <w:pPr>
        <w:pStyle w:val="Bibliografa"/>
        <w:ind w:left="720" w:hanging="720"/>
        <w:rPr>
          <w:ins w:id="10910" w:author="Camilo Andrés Díaz Gómez" w:date="2023-03-28T15:43:00Z"/>
          <w:rFonts w:cs="Times New Roman"/>
          <w:noProof/>
          <w:lang w:val="en-US"/>
        </w:rPr>
      </w:pPr>
      <w:ins w:id="10911" w:author="Camilo Andrés Díaz Gómez" w:date="2023-03-28T15:43:00Z">
        <w:r w:rsidRPr="002B569F">
          <w:rPr>
            <w:rFonts w:cs="Times New Roman"/>
            <w:noProof/>
            <w:rPrChange w:id="10912" w:author="Camilo Andrés Díaz Gómez" w:date="2023-03-28T17:42:00Z">
              <w:rPr>
                <w:noProof/>
                <w:lang w:val="en-US"/>
              </w:rPr>
            </w:rPrChange>
          </w:rPr>
          <w:t xml:space="preserve">Isaac Lera, C. G. (2019). </w:t>
        </w:r>
        <w:r w:rsidRPr="002B569F">
          <w:rPr>
            <w:rFonts w:cs="Times New Roman"/>
            <w:i/>
            <w:iCs/>
            <w:noProof/>
            <w:rPrChange w:id="10913" w:author="Camilo Andrés Díaz Gómez" w:date="2023-03-28T17:42:00Z">
              <w:rPr>
                <w:i/>
                <w:iCs/>
                <w:noProof/>
                <w:lang w:val="en-US"/>
              </w:rPr>
            </w:rPrChange>
          </w:rPr>
          <w:t>YAFS.</w:t>
        </w:r>
        <w:r w:rsidRPr="002B569F">
          <w:rPr>
            <w:rFonts w:cs="Times New Roman"/>
            <w:noProof/>
            <w:rPrChange w:id="10914"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0915" w:author="Camilo Andrés Díaz Gómez" w:date="2023-03-28T15:43:00Z"/>
          <w:rFonts w:cs="Times New Roman"/>
          <w:noProof/>
          <w:rPrChange w:id="10916" w:author="Camilo Andrés Díaz Gómez" w:date="2023-03-28T17:42:00Z">
            <w:rPr>
              <w:ins w:id="10917" w:author="Camilo Andrés Díaz Gómez" w:date="2023-03-28T15:43:00Z"/>
              <w:noProof/>
              <w:lang w:val="en-US"/>
            </w:rPr>
          </w:rPrChange>
        </w:rPr>
      </w:pPr>
      <w:ins w:id="10918" w:author="Camilo Andrés Díaz Gómez" w:date="2023-03-28T15:43:00Z">
        <w:r w:rsidRPr="002B569F">
          <w:rPr>
            <w:rFonts w:cs="Times New Roman"/>
            <w:i/>
            <w:iCs/>
            <w:noProof/>
            <w:rPrChange w:id="10919" w:author="Camilo Andrés Díaz Gómez" w:date="2023-03-28T17:42:00Z">
              <w:rPr>
                <w:i/>
                <w:iCs/>
                <w:noProof/>
                <w:lang w:val="en-US"/>
              </w:rPr>
            </w:rPrChange>
          </w:rPr>
          <w:t>itop</w:t>
        </w:r>
        <w:r w:rsidRPr="002B569F">
          <w:rPr>
            <w:rFonts w:cs="Times New Roman"/>
            <w:noProof/>
            <w:rPrChange w:id="10920"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0921" w:author="Camilo Andrés Díaz Gómez" w:date="2023-03-28T15:43:00Z"/>
          <w:rFonts w:cs="Times New Roman"/>
          <w:noProof/>
          <w:rPrChange w:id="10922" w:author="Camilo Andrés Díaz Gómez" w:date="2023-03-28T17:42:00Z">
            <w:rPr>
              <w:ins w:id="10923" w:author="Camilo Andrés Díaz Gómez" w:date="2023-03-28T15:43:00Z"/>
              <w:noProof/>
              <w:lang w:val="en-US"/>
            </w:rPr>
          </w:rPrChange>
        </w:rPr>
      </w:pPr>
      <w:ins w:id="10924" w:author="Camilo Andrés Díaz Gómez" w:date="2023-03-28T15:43:00Z">
        <w:r w:rsidRPr="002B569F">
          <w:rPr>
            <w:rFonts w:cs="Times New Roman"/>
            <w:noProof/>
            <w:rPrChange w:id="10925" w:author="Camilo Andrés Díaz Gómez" w:date="2023-03-28T17:42:00Z">
              <w:rPr>
                <w:noProof/>
                <w:lang w:val="en-US"/>
              </w:rPr>
            </w:rPrChange>
          </w:rPr>
          <w:t xml:space="preserve">Joyanes Aguilar, L. (29 de mayo del 2019). </w:t>
        </w:r>
        <w:r w:rsidRPr="002B569F">
          <w:rPr>
            <w:rFonts w:cs="Times New Roman"/>
            <w:i/>
            <w:iCs/>
            <w:noProof/>
            <w:rPrChange w:id="10926" w:author="Camilo Andrés Díaz Gómez" w:date="2023-03-28T17:42:00Z">
              <w:rPr>
                <w:i/>
                <w:iCs/>
                <w:noProof/>
                <w:lang w:val="en-US"/>
              </w:rPr>
            </w:rPrChange>
          </w:rPr>
          <w:t>Inteligencia de negocios y anlitica de datos.</w:t>
        </w:r>
        <w:r w:rsidRPr="002B569F">
          <w:rPr>
            <w:rFonts w:cs="Times New Roman"/>
            <w:noProof/>
            <w:rPrChange w:id="10927"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0928" w:author="Camilo Andrés Díaz Gómez" w:date="2023-03-28T15:43:00Z"/>
          <w:rFonts w:cs="Times New Roman"/>
          <w:noProof/>
          <w:rPrChange w:id="10929" w:author="Camilo Andrés Díaz Gómez" w:date="2023-03-28T17:42:00Z">
            <w:rPr>
              <w:ins w:id="10930" w:author="Camilo Andrés Díaz Gómez" w:date="2023-03-28T15:43:00Z"/>
              <w:noProof/>
              <w:lang w:val="en-US"/>
            </w:rPr>
          </w:rPrChange>
        </w:rPr>
      </w:pPr>
      <w:ins w:id="10931" w:author="Camilo Andrés Díaz Gómez" w:date="2023-03-28T15:43:00Z">
        <w:r w:rsidRPr="002B569F">
          <w:rPr>
            <w:rFonts w:cs="Times New Roman"/>
            <w:noProof/>
            <w:rPrChange w:id="10932" w:author="Camilo Andrés Díaz Gómez" w:date="2023-03-28T17:42:00Z">
              <w:rPr>
                <w:noProof/>
                <w:lang w:val="en-US"/>
              </w:rPr>
            </w:rPrChange>
          </w:rPr>
          <w:t xml:space="preserve">Leónardo Darío Bello Parias, L. C. (2000). </w:t>
        </w:r>
        <w:r w:rsidRPr="002B569F">
          <w:rPr>
            <w:rFonts w:cs="Times New Roman"/>
            <w:i/>
            <w:iCs/>
            <w:noProof/>
            <w:rPrChange w:id="10933" w:author="Camilo Andrés Díaz Gómez" w:date="2023-03-28T17:42:00Z">
              <w:rPr>
                <w:i/>
                <w:iCs/>
                <w:noProof/>
                <w:lang w:val="en-US"/>
              </w:rPr>
            </w:rPrChange>
          </w:rPr>
          <w:t>Libro de estadística descriptiva.</w:t>
        </w:r>
        <w:r w:rsidRPr="002B569F">
          <w:rPr>
            <w:rFonts w:cs="Times New Roman"/>
            <w:noProof/>
            <w:rPrChange w:id="10934"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0935" w:author="Camilo Andrés Díaz Gómez" w:date="2023-03-28T15:43:00Z"/>
          <w:rFonts w:cs="Times New Roman"/>
          <w:noProof/>
          <w:lang w:val="en-US"/>
        </w:rPr>
      </w:pPr>
      <w:ins w:id="10936" w:author="Camilo Andrés Díaz Gómez" w:date="2023-03-28T15:43:00Z">
        <w:r w:rsidRPr="002B569F">
          <w:rPr>
            <w:rFonts w:cs="Times New Roman"/>
            <w:noProof/>
            <w:lang w:val="en-US"/>
          </w:rPr>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0937" w:author="Camilo Andrés Díaz Gómez" w:date="2023-03-28T15:43:00Z"/>
          <w:rFonts w:cs="Times New Roman"/>
          <w:noProof/>
          <w:lang w:val="en-US"/>
        </w:rPr>
      </w:pPr>
      <w:ins w:id="10938" w:author="Camilo Andrés Díaz Gómez" w:date="2023-03-28T15:43:00Z">
        <w:r w:rsidRPr="002B569F">
          <w:rPr>
            <w:rFonts w:cs="Times New Roman"/>
            <w:noProof/>
            <w:rPrChange w:id="10939" w:author="Camilo Andrés Díaz Gómez" w:date="2023-03-28T17:42:00Z">
              <w:rPr>
                <w:noProof/>
                <w:lang w:val="en-US"/>
              </w:rPr>
            </w:rPrChange>
          </w:rPr>
          <w:t xml:space="preserve">Loukides, M. (2011). </w:t>
        </w:r>
        <w:r w:rsidRPr="002B569F">
          <w:rPr>
            <w:rFonts w:cs="Times New Roman"/>
            <w:i/>
            <w:iCs/>
            <w:noProof/>
            <w:rPrChange w:id="10940" w:author="Camilo Andrés Díaz Gómez" w:date="2023-03-28T17:42:00Z">
              <w:rPr>
                <w:i/>
                <w:iCs/>
                <w:noProof/>
                <w:lang w:val="en-US"/>
              </w:rPr>
            </w:rPrChange>
          </w:rPr>
          <w:t>¿Que es la ciencia de datos?</w:t>
        </w:r>
        <w:r w:rsidRPr="002B569F">
          <w:rPr>
            <w:rFonts w:cs="Times New Roman"/>
            <w:noProof/>
            <w:rPrChange w:id="10941"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0942" w:author="Camilo Andrés Díaz Gómez" w:date="2023-03-28T15:43:00Z"/>
          <w:rFonts w:cs="Times New Roman"/>
          <w:noProof/>
          <w:lang w:val="en-US"/>
        </w:rPr>
      </w:pPr>
      <w:ins w:id="10943"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0944" w:author="Camilo Andrés Díaz Gómez" w:date="2023-03-28T15:43:00Z"/>
          <w:rFonts w:cs="Times New Roman"/>
          <w:noProof/>
          <w:rPrChange w:id="10945" w:author="Camilo Andrés Díaz Gómez" w:date="2023-03-28T17:42:00Z">
            <w:rPr>
              <w:ins w:id="10946" w:author="Camilo Andrés Díaz Gómez" w:date="2023-03-28T15:43:00Z"/>
              <w:noProof/>
              <w:lang w:val="en-US"/>
            </w:rPr>
          </w:rPrChange>
        </w:rPr>
      </w:pPr>
      <w:ins w:id="10947" w:author="Camilo Andrés Díaz Gómez" w:date="2023-03-28T15:43:00Z">
        <w:r w:rsidRPr="002B569F">
          <w:rPr>
            <w:rFonts w:cs="Times New Roman"/>
            <w:noProof/>
            <w:rPrChange w:id="10948" w:author="Camilo Andrés Díaz Gómez" w:date="2023-03-28T17:42:00Z">
              <w:rPr>
                <w:noProof/>
                <w:lang w:val="en-US"/>
              </w:rPr>
            </w:rPrChange>
          </w:rPr>
          <w:t xml:space="preserve">Martin Iglesia, M. (2019, Febrero). </w:t>
        </w:r>
        <w:r w:rsidRPr="002B569F">
          <w:rPr>
            <w:rFonts w:cs="Times New Roman"/>
            <w:i/>
            <w:iCs/>
            <w:noProof/>
            <w:rPrChange w:id="10949" w:author="Camilo Andrés Díaz Gómez" w:date="2023-03-28T17:42:00Z">
              <w:rPr>
                <w:i/>
                <w:iCs/>
                <w:noProof/>
                <w:lang w:val="en-US"/>
              </w:rPr>
            </w:rPrChange>
          </w:rPr>
          <w:t>Archivo Digital UPM.</w:t>
        </w:r>
        <w:r w:rsidRPr="002B569F">
          <w:rPr>
            <w:rFonts w:cs="Times New Roman"/>
            <w:noProof/>
            <w:rPrChange w:id="10950"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0951" w:author="Camilo Andrés Díaz Gómez" w:date="2023-03-28T15:43:00Z"/>
          <w:rFonts w:cs="Times New Roman"/>
          <w:noProof/>
          <w:lang w:val="en-US"/>
        </w:rPr>
      </w:pPr>
      <w:ins w:id="10952"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0953" w:author="Camilo Andrés Díaz Gómez" w:date="2023-03-28T15:43:00Z"/>
          <w:rFonts w:cs="Times New Roman"/>
          <w:noProof/>
          <w:lang w:val="en-US"/>
        </w:rPr>
      </w:pPr>
      <w:ins w:id="10954"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0955" w:author="Camilo Andrés Díaz Gómez" w:date="2023-03-28T15:43:00Z"/>
          <w:rFonts w:cs="Times New Roman"/>
          <w:noProof/>
          <w:lang w:val="en-US"/>
        </w:rPr>
      </w:pPr>
      <w:ins w:id="10956"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0957" w:author="Camilo Andrés Díaz Gómez" w:date="2023-03-28T15:43:00Z"/>
          <w:rFonts w:cs="Times New Roman"/>
          <w:noProof/>
          <w:rPrChange w:id="10958" w:author="Camilo Andrés Díaz Gómez" w:date="2023-03-28T17:42:00Z">
            <w:rPr>
              <w:ins w:id="10959" w:author="Camilo Andrés Díaz Gómez" w:date="2023-03-28T15:43:00Z"/>
              <w:noProof/>
              <w:lang w:val="en-US"/>
            </w:rPr>
          </w:rPrChange>
        </w:rPr>
      </w:pPr>
      <w:ins w:id="10960" w:author="Camilo Andrés Díaz Gómez" w:date="2023-03-28T15:43:00Z">
        <w:r w:rsidRPr="002B569F">
          <w:rPr>
            <w:rFonts w:cs="Times New Roman"/>
            <w:noProof/>
            <w:rPrChange w:id="10961" w:author="Camilo Andrés Díaz Gómez" w:date="2023-03-28T17:42:00Z">
              <w:rPr>
                <w:noProof/>
                <w:lang w:val="en-US"/>
              </w:rPr>
            </w:rPrChange>
          </w:rPr>
          <w:t xml:space="preserve">Muñoz, G. (2019, septiembre 14). </w:t>
        </w:r>
        <w:r w:rsidRPr="002B569F">
          <w:rPr>
            <w:rFonts w:cs="Times New Roman"/>
            <w:i/>
            <w:iCs/>
            <w:noProof/>
            <w:rPrChange w:id="10962" w:author="Camilo Andrés Díaz Gómez" w:date="2023-03-28T17:42:00Z">
              <w:rPr>
                <w:i/>
                <w:iCs/>
                <w:noProof/>
                <w:lang w:val="en-US"/>
              </w:rPr>
            </w:rPrChange>
          </w:rPr>
          <w:t>¿Dónde está Avinash cuando se le necesita?</w:t>
        </w:r>
        <w:r w:rsidRPr="002B569F">
          <w:rPr>
            <w:rFonts w:cs="Times New Roman"/>
            <w:noProof/>
            <w:rPrChange w:id="10963"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0964" w:author="Camilo Andrés Díaz Gómez" w:date="2023-03-28T15:43:00Z"/>
          <w:rFonts w:cs="Times New Roman"/>
          <w:noProof/>
          <w:lang w:val="en-US"/>
        </w:rPr>
      </w:pPr>
      <w:ins w:id="10965" w:author="Camilo Andrés Díaz Gómez" w:date="2023-03-28T15:43:00Z">
        <w:r w:rsidRPr="002B569F">
          <w:rPr>
            <w:rFonts w:cs="Times New Roman"/>
            <w:noProof/>
            <w:rPrChange w:id="10966"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0967" w:author="Camilo Andrés Díaz Gómez" w:date="2023-03-28T15:43:00Z"/>
          <w:rFonts w:cs="Times New Roman"/>
          <w:noProof/>
          <w:rPrChange w:id="10968" w:author="Camilo Andrés Díaz Gómez" w:date="2023-03-28T17:42:00Z">
            <w:rPr>
              <w:ins w:id="10969" w:author="Camilo Andrés Díaz Gómez" w:date="2023-03-28T15:43:00Z"/>
              <w:noProof/>
              <w:lang w:val="en-US"/>
            </w:rPr>
          </w:rPrChange>
        </w:rPr>
      </w:pPr>
      <w:ins w:id="10970" w:author="Camilo Andrés Díaz Gómez" w:date="2023-03-28T15:43:00Z">
        <w:r w:rsidRPr="002B569F">
          <w:rPr>
            <w:rFonts w:cs="Times New Roman"/>
            <w:noProof/>
            <w:rPrChange w:id="10971" w:author="Camilo Andrés Díaz Gómez" w:date="2023-03-28T17:42:00Z">
              <w:rPr>
                <w:noProof/>
                <w:lang w:val="en-US"/>
              </w:rPr>
            </w:rPrChange>
          </w:rPr>
          <w:t xml:space="preserve">NEO.LCC. (n.d.). </w:t>
        </w:r>
        <w:r w:rsidRPr="002B569F">
          <w:rPr>
            <w:rFonts w:cs="Times New Roman"/>
            <w:i/>
            <w:iCs/>
            <w:noProof/>
            <w:rPrChange w:id="10972" w:author="Camilo Andrés Díaz Gómez" w:date="2023-03-28T17:42:00Z">
              <w:rPr>
                <w:i/>
                <w:iCs/>
                <w:noProof/>
                <w:lang w:val="en-US"/>
              </w:rPr>
            </w:rPrChange>
          </w:rPr>
          <w:t>Protocolos de transporte</w:t>
        </w:r>
        <w:r w:rsidRPr="002B569F">
          <w:rPr>
            <w:rFonts w:cs="Times New Roman"/>
            <w:noProof/>
            <w:rPrChange w:id="10973"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0974" w:author="Camilo Andrés Díaz Gómez" w:date="2023-03-28T15:43:00Z"/>
          <w:rFonts w:cs="Times New Roman"/>
          <w:noProof/>
          <w:rPrChange w:id="10975" w:author="Camilo Andrés Díaz Gómez" w:date="2023-03-28T17:42:00Z">
            <w:rPr>
              <w:ins w:id="10976" w:author="Camilo Andrés Díaz Gómez" w:date="2023-03-28T15:43:00Z"/>
              <w:noProof/>
              <w:lang w:val="en-US"/>
            </w:rPr>
          </w:rPrChange>
        </w:rPr>
      </w:pPr>
      <w:ins w:id="10977" w:author="Camilo Andrés Díaz Gómez" w:date="2023-03-28T15:43:00Z">
        <w:r w:rsidRPr="002B569F">
          <w:rPr>
            <w:rFonts w:cs="Times New Roman"/>
            <w:noProof/>
            <w:rPrChange w:id="10978" w:author="Camilo Andrés Díaz Gómez" w:date="2023-03-28T17:42:00Z">
              <w:rPr>
                <w:noProof/>
                <w:lang w:val="en-US"/>
              </w:rPr>
            </w:rPrChange>
          </w:rPr>
          <w:t xml:space="preserve">Nigro, O., Corti, D., &amp; Terren, D. (2004). </w:t>
        </w:r>
        <w:r w:rsidRPr="002B569F">
          <w:rPr>
            <w:rFonts w:cs="Times New Roman"/>
            <w:i/>
            <w:iCs/>
            <w:noProof/>
            <w:rPrChange w:id="10979" w:author="Camilo Andrés Díaz Gómez" w:date="2023-03-28T17:42:00Z">
              <w:rPr>
                <w:i/>
                <w:iCs/>
                <w:noProof/>
                <w:lang w:val="en-US"/>
              </w:rPr>
            </w:rPrChange>
          </w:rPr>
          <w:t>Knowledge Discovery in Databases.</w:t>
        </w:r>
        <w:r w:rsidRPr="002B569F">
          <w:rPr>
            <w:rFonts w:cs="Times New Roman"/>
            <w:noProof/>
            <w:rPrChange w:id="10980"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0981" w:author="Camilo Andrés Díaz Gómez" w:date="2023-03-28T15:43:00Z"/>
          <w:rFonts w:cs="Times New Roman"/>
          <w:noProof/>
          <w:lang w:val="en-US"/>
        </w:rPr>
      </w:pPr>
      <w:ins w:id="10982"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0983" w:author="Camilo Andrés Díaz Gómez" w:date="2023-03-28T15:43:00Z"/>
          <w:rFonts w:cs="Times New Roman"/>
          <w:noProof/>
        </w:rPr>
      </w:pPr>
      <w:ins w:id="10984" w:author="Camilo Andrés Díaz Gómez" w:date="2023-03-28T15:43:00Z">
        <w:r w:rsidRPr="002B569F">
          <w:rPr>
            <w:rFonts w:cs="Times New Roman"/>
            <w:noProof/>
          </w:rPr>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0985" w:author="Camilo Andrés Díaz Gómez" w:date="2023-03-28T15:43:00Z"/>
          <w:rFonts w:cs="Times New Roman"/>
          <w:noProof/>
          <w:rPrChange w:id="10986" w:author="Camilo Andrés Díaz Gómez" w:date="2023-03-28T17:42:00Z">
            <w:rPr>
              <w:ins w:id="10987" w:author="Camilo Andrés Díaz Gómez" w:date="2023-03-28T15:43:00Z"/>
              <w:noProof/>
              <w:lang w:val="en-US"/>
            </w:rPr>
          </w:rPrChange>
        </w:rPr>
      </w:pPr>
      <w:ins w:id="10988" w:author="Camilo Andrés Díaz Gómez" w:date="2023-03-28T15:43:00Z">
        <w:r w:rsidRPr="002B569F">
          <w:rPr>
            <w:rFonts w:cs="Times New Roman"/>
            <w:noProof/>
            <w:rPrChange w:id="10989" w:author="Camilo Andrés Díaz Gómez" w:date="2023-03-28T17:42:00Z">
              <w:rPr>
                <w:noProof/>
                <w:lang w:val="en-US"/>
              </w:rPr>
            </w:rPrChange>
          </w:rPr>
          <w:t xml:space="preserve">Peña, S. (2017). </w:t>
        </w:r>
        <w:r w:rsidRPr="002B569F">
          <w:rPr>
            <w:rFonts w:cs="Times New Roman"/>
            <w:i/>
            <w:iCs/>
            <w:noProof/>
            <w:rPrChange w:id="10990" w:author="Camilo Andrés Díaz Gómez" w:date="2023-03-28T17:42:00Z">
              <w:rPr>
                <w:i/>
                <w:iCs/>
                <w:noProof/>
                <w:lang w:val="en-US"/>
              </w:rPr>
            </w:rPrChange>
          </w:rPr>
          <w:t>Análisis de Datos.</w:t>
        </w:r>
        <w:r w:rsidRPr="002B569F">
          <w:rPr>
            <w:rFonts w:cs="Times New Roman"/>
            <w:noProof/>
            <w:rPrChange w:id="10991"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0992" w:author="Camilo Andrés Díaz Gómez" w:date="2023-03-28T15:43:00Z"/>
          <w:rFonts w:cs="Times New Roman"/>
          <w:noProof/>
          <w:lang w:val="en-US"/>
        </w:rPr>
      </w:pPr>
      <w:ins w:id="10993" w:author="Camilo Andrés Díaz Gómez" w:date="2023-03-28T15:43:00Z">
        <w:r w:rsidRPr="002B569F">
          <w:rPr>
            <w:rFonts w:cs="Times New Roman"/>
            <w:noProof/>
            <w:rPrChange w:id="10994"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0995" w:author="Camilo Andrés Díaz Gómez" w:date="2023-03-28T15:43:00Z"/>
          <w:rFonts w:cs="Times New Roman"/>
          <w:noProof/>
          <w:rPrChange w:id="10996" w:author="Camilo Andrés Díaz Gómez" w:date="2023-03-28T17:42:00Z">
            <w:rPr>
              <w:ins w:id="10997" w:author="Camilo Andrés Díaz Gómez" w:date="2023-03-28T15:43:00Z"/>
              <w:noProof/>
              <w:lang w:val="en-US"/>
            </w:rPr>
          </w:rPrChange>
        </w:rPr>
      </w:pPr>
      <w:ins w:id="10998" w:author="Camilo Andrés Díaz Gómez" w:date="2023-03-28T15:43:00Z">
        <w:r w:rsidRPr="002B569F">
          <w:rPr>
            <w:rFonts w:cs="Times New Roman"/>
            <w:noProof/>
            <w:rPrChange w:id="10999"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000" w:author="Camilo Andrés Díaz Gómez" w:date="2023-03-28T17:42:00Z">
              <w:rPr>
                <w:i/>
                <w:iCs/>
                <w:noProof/>
                <w:lang w:val="en-US"/>
              </w:rPr>
            </w:rPrChange>
          </w:rPr>
          <w:t>Telos</w:t>
        </w:r>
        <w:r w:rsidRPr="002B569F">
          <w:rPr>
            <w:rFonts w:cs="Times New Roman"/>
            <w:noProof/>
            <w:rPrChange w:id="11001"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002" w:author="Camilo Andrés Díaz Gómez" w:date="2023-03-28T15:43:00Z"/>
          <w:rFonts w:cs="Times New Roman"/>
          <w:noProof/>
          <w:rPrChange w:id="11003" w:author="Camilo Andrés Díaz Gómez" w:date="2023-03-28T17:42:00Z">
            <w:rPr>
              <w:ins w:id="11004" w:author="Camilo Andrés Díaz Gómez" w:date="2023-03-28T15:43:00Z"/>
              <w:noProof/>
              <w:lang w:val="en-US"/>
            </w:rPr>
          </w:rPrChange>
        </w:rPr>
      </w:pPr>
      <w:ins w:id="11005" w:author="Camilo Andrés Díaz Gómez" w:date="2023-03-28T15:43:00Z">
        <w:r w:rsidRPr="002B569F">
          <w:rPr>
            <w:rFonts w:cs="Times New Roman"/>
            <w:noProof/>
            <w:rPrChange w:id="11006"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007"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008"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009" w:author="Camilo Andrés Díaz Gómez" w:date="2023-03-28T15:43:00Z"/>
          <w:rFonts w:cs="Times New Roman"/>
          <w:noProof/>
          <w:lang w:val="en-US"/>
        </w:rPr>
      </w:pPr>
      <w:ins w:id="11010" w:author="Camilo Andrés Díaz Gómez" w:date="2023-03-28T15:43:00Z">
        <w:r w:rsidRPr="002B569F">
          <w:rPr>
            <w:rFonts w:cs="Times New Roman"/>
            <w:noProof/>
            <w:rPrChange w:id="11011" w:author="Camilo Andrés Díaz Gómez" w:date="2023-03-28T17:42:00Z">
              <w:rPr>
                <w:noProof/>
                <w:lang w:val="en-US"/>
              </w:rPr>
            </w:rPrChange>
          </w:rPr>
          <w:t xml:space="preserve">Raposo, J. (2007). </w:t>
        </w:r>
        <w:r w:rsidRPr="002B569F">
          <w:rPr>
            <w:rFonts w:cs="Times New Roman"/>
            <w:i/>
            <w:iCs/>
            <w:noProof/>
            <w:rPrChange w:id="11012"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013"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014" w:author="Camilo Andrés Díaz Gómez" w:date="2023-03-28T15:43:00Z"/>
          <w:rFonts w:cs="Times New Roman"/>
          <w:noProof/>
          <w:lang w:val="en-US"/>
        </w:rPr>
      </w:pPr>
      <w:ins w:id="11015"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016" w:author="Camilo Andrés Díaz Gómez" w:date="2023-03-28T15:43:00Z"/>
          <w:rFonts w:cs="Times New Roman"/>
          <w:noProof/>
          <w:rPrChange w:id="11017" w:author="Camilo Andrés Díaz Gómez" w:date="2023-03-28T17:42:00Z">
            <w:rPr>
              <w:ins w:id="11018" w:author="Camilo Andrés Díaz Gómez" w:date="2023-03-28T15:43:00Z"/>
              <w:noProof/>
              <w:lang w:val="en-US"/>
            </w:rPr>
          </w:rPrChange>
        </w:rPr>
      </w:pPr>
      <w:ins w:id="11019" w:author="Camilo Andrés Díaz Gómez" w:date="2023-03-28T15:43:00Z">
        <w:r w:rsidRPr="002B569F">
          <w:rPr>
            <w:rFonts w:cs="Times New Roman"/>
            <w:noProof/>
            <w:rPrChange w:id="11020" w:author="Camilo Andrés Díaz Gómez" w:date="2023-03-28T17:42:00Z">
              <w:rPr>
                <w:noProof/>
                <w:lang w:val="en-US"/>
              </w:rPr>
            </w:rPrChange>
          </w:rPr>
          <w:t xml:space="preserve">Robles Solano, D. (2021, Marzo). </w:t>
        </w:r>
        <w:r w:rsidRPr="002B569F">
          <w:rPr>
            <w:rFonts w:cs="Times New Roman"/>
            <w:i/>
            <w:iCs/>
            <w:noProof/>
            <w:rPrChange w:id="11021" w:author="Camilo Andrés Díaz Gómez" w:date="2023-03-28T17:42:00Z">
              <w:rPr>
                <w:i/>
                <w:iCs/>
                <w:noProof/>
                <w:lang w:val="en-US"/>
              </w:rPr>
            </w:rPrChange>
          </w:rPr>
          <w:t>Repositorio Digital.</w:t>
        </w:r>
        <w:r w:rsidRPr="002B569F">
          <w:rPr>
            <w:rFonts w:cs="Times New Roman"/>
            <w:noProof/>
            <w:rPrChange w:id="11022"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023" w:author="Camilo Andrés Díaz Gómez" w:date="2023-03-28T15:43:00Z"/>
          <w:rFonts w:cs="Times New Roman"/>
          <w:noProof/>
          <w:rPrChange w:id="11024" w:author="Camilo Andrés Díaz Gómez" w:date="2023-03-28T17:42:00Z">
            <w:rPr>
              <w:ins w:id="11025" w:author="Camilo Andrés Díaz Gómez" w:date="2023-03-28T15:43:00Z"/>
              <w:noProof/>
              <w:lang w:val="en-US"/>
            </w:rPr>
          </w:rPrChange>
        </w:rPr>
      </w:pPr>
      <w:ins w:id="11026" w:author="Camilo Andrés Díaz Gómez" w:date="2023-03-28T15:43:00Z">
        <w:r w:rsidRPr="002B569F">
          <w:rPr>
            <w:rFonts w:cs="Times New Roman"/>
            <w:noProof/>
            <w:rPrChange w:id="11027" w:author="Camilo Andrés Díaz Gómez" w:date="2023-03-28T17:42:00Z">
              <w:rPr>
                <w:noProof/>
                <w:lang w:val="en-US"/>
              </w:rPr>
            </w:rPrChange>
          </w:rPr>
          <w:t xml:space="preserve">Rodríguez Moreno, E. S., &amp; López Ordoñez, V. F. (2017). </w:t>
        </w:r>
        <w:r w:rsidRPr="002B569F">
          <w:rPr>
            <w:rFonts w:cs="Times New Roman"/>
            <w:i/>
            <w:iCs/>
            <w:noProof/>
            <w:rPrChange w:id="11028" w:author="Camilo Andrés Díaz Gómez" w:date="2023-03-28T17:42:00Z">
              <w:rPr>
                <w:i/>
                <w:iCs/>
                <w:noProof/>
                <w:lang w:val="en-US"/>
              </w:rPr>
            </w:rPrChange>
          </w:rPr>
          <w:t>Diseño e implmentación de un sistema inteligente para un edificio.</w:t>
        </w:r>
        <w:r w:rsidRPr="002B569F">
          <w:rPr>
            <w:rFonts w:cs="Times New Roman"/>
            <w:noProof/>
            <w:rPrChange w:id="11029"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030" w:author="Camilo Andrés Díaz Gómez" w:date="2023-03-28T15:43:00Z"/>
          <w:rFonts w:cs="Times New Roman"/>
          <w:noProof/>
          <w:lang w:val="en-US"/>
        </w:rPr>
      </w:pPr>
      <w:ins w:id="11031" w:author="Camilo Andrés Díaz Gómez" w:date="2023-03-28T15:43:00Z">
        <w:r w:rsidRPr="002B569F">
          <w:rPr>
            <w:rFonts w:cs="Times New Roman"/>
            <w:noProof/>
            <w:rPrChange w:id="11032" w:author="Camilo Andrés Díaz Gómez" w:date="2023-03-28T17:42:00Z">
              <w:rPr>
                <w:noProof/>
                <w:lang w:val="en-US"/>
              </w:rPr>
            </w:rPrChange>
          </w:rPr>
          <w:t xml:space="preserve">Roldán Carrasco, Á. (2007). </w:t>
        </w:r>
        <w:r w:rsidRPr="002B569F">
          <w:rPr>
            <w:rFonts w:cs="Times New Roman"/>
            <w:i/>
            <w:iCs/>
            <w:noProof/>
            <w:rPrChange w:id="11033" w:author="Camilo Andrés Díaz Gómez" w:date="2023-03-28T17:42:00Z">
              <w:rPr>
                <w:i/>
                <w:iCs/>
                <w:noProof/>
                <w:lang w:val="en-US"/>
              </w:rPr>
            </w:rPrChange>
          </w:rPr>
          <w:t>Emulador de Gameboy para dispositivos móviles.</w:t>
        </w:r>
        <w:r w:rsidRPr="002B569F">
          <w:rPr>
            <w:rFonts w:cs="Times New Roman"/>
            <w:noProof/>
            <w:rPrChange w:id="11034"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035" w:author="Camilo Andrés Díaz Gómez" w:date="2023-03-28T15:43:00Z"/>
          <w:rFonts w:cs="Times New Roman"/>
          <w:noProof/>
          <w:rPrChange w:id="11036" w:author="Camilo Andrés Díaz Gómez" w:date="2023-03-28T17:42:00Z">
            <w:rPr>
              <w:ins w:id="11037" w:author="Camilo Andrés Díaz Gómez" w:date="2023-03-28T15:43:00Z"/>
              <w:noProof/>
              <w:lang w:val="en-US"/>
            </w:rPr>
          </w:rPrChange>
        </w:rPr>
      </w:pPr>
      <w:ins w:id="11038" w:author="Camilo Andrés Díaz Gómez" w:date="2023-03-28T15:43:00Z">
        <w:r w:rsidRPr="002B569F">
          <w:rPr>
            <w:rFonts w:cs="Times New Roman"/>
            <w:noProof/>
            <w:rPrChange w:id="11039" w:author="Camilo Andrés Díaz Gómez" w:date="2023-03-28T17:42:00Z">
              <w:rPr>
                <w:noProof/>
                <w:lang w:val="en-US"/>
              </w:rPr>
            </w:rPrChange>
          </w:rPr>
          <w:t xml:space="preserve">Ruz Nieto, A. (2021). </w:t>
        </w:r>
        <w:r w:rsidRPr="002B569F">
          <w:rPr>
            <w:rFonts w:cs="Times New Roman"/>
            <w:i/>
            <w:iCs/>
            <w:noProof/>
            <w:rPrChange w:id="11040" w:author="Camilo Andrés Díaz Gómez" w:date="2023-03-28T17:42:00Z">
              <w:rPr>
                <w:i/>
                <w:iCs/>
                <w:noProof/>
                <w:lang w:val="en-US"/>
              </w:rPr>
            </w:rPrChange>
          </w:rPr>
          <w:t>Repositorio Digital.</w:t>
        </w:r>
        <w:r w:rsidRPr="002B569F">
          <w:rPr>
            <w:rFonts w:cs="Times New Roman"/>
            <w:noProof/>
            <w:rPrChange w:id="11041"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042" w:author="Camilo Andrés Díaz Gómez" w:date="2023-03-28T15:43:00Z"/>
          <w:rFonts w:cs="Times New Roman"/>
          <w:noProof/>
          <w:rPrChange w:id="11043" w:author="Camilo Andrés Díaz Gómez" w:date="2023-03-28T17:42:00Z">
            <w:rPr>
              <w:ins w:id="11044" w:author="Camilo Andrés Díaz Gómez" w:date="2023-03-28T15:43:00Z"/>
              <w:noProof/>
              <w:lang w:val="en-US"/>
            </w:rPr>
          </w:rPrChange>
        </w:rPr>
      </w:pPr>
      <w:ins w:id="11045" w:author="Camilo Andrés Díaz Gómez" w:date="2023-03-28T15:43:00Z">
        <w:r w:rsidRPr="002B569F">
          <w:rPr>
            <w:rFonts w:cs="Times New Roman"/>
            <w:noProof/>
            <w:rPrChange w:id="11046" w:author="Camilo Andrés Díaz Gómez" w:date="2023-03-28T17:42:00Z">
              <w:rPr>
                <w:noProof/>
                <w:lang w:val="en-US"/>
              </w:rPr>
            </w:rPrChange>
          </w:rPr>
          <w:t xml:space="preserve">Sánchez Martín, A. A., Barreto Santamaría, L. E., Ochoa Ortiz, J. J., &amp; Villanueva Navarro, S. E. (2019). </w:t>
        </w:r>
        <w:r w:rsidRPr="002B569F">
          <w:rPr>
            <w:rFonts w:cs="Times New Roman"/>
            <w:i/>
            <w:iCs/>
            <w:noProof/>
            <w:rPrChange w:id="11047" w:author="Camilo Andrés Díaz Gómez" w:date="2023-03-28T17:42:00Z">
              <w:rPr>
                <w:i/>
                <w:iCs/>
                <w:noProof/>
                <w:lang w:val="en-US"/>
              </w:rPr>
            </w:rPrChange>
          </w:rPr>
          <w:t>Emulador para desarrollo de proyectos IoT y analiticas.</w:t>
        </w:r>
        <w:r w:rsidRPr="002B569F">
          <w:rPr>
            <w:rFonts w:cs="Times New Roman"/>
            <w:noProof/>
            <w:rPrChange w:id="11048"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049" w:author="Camilo Andrés Díaz Gómez" w:date="2023-03-28T15:43:00Z"/>
          <w:rFonts w:cs="Times New Roman"/>
          <w:noProof/>
          <w:rPrChange w:id="11050" w:author="Camilo Andrés Díaz Gómez" w:date="2023-03-28T17:42:00Z">
            <w:rPr>
              <w:ins w:id="11051" w:author="Camilo Andrés Díaz Gómez" w:date="2023-03-28T15:43:00Z"/>
              <w:noProof/>
              <w:lang w:val="en-US"/>
            </w:rPr>
          </w:rPrChange>
        </w:rPr>
      </w:pPr>
      <w:ins w:id="11052" w:author="Camilo Andrés Díaz Gómez" w:date="2023-03-28T15:43:00Z">
        <w:r w:rsidRPr="002B569F">
          <w:rPr>
            <w:rFonts w:cs="Times New Roman"/>
            <w:noProof/>
            <w:rPrChange w:id="11053"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1054" w:author="Camilo Andrés Díaz Gómez" w:date="2023-03-28T17:42:00Z">
              <w:rPr>
                <w:i/>
                <w:iCs/>
                <w:noProof/>
                <w:lang w:val="en-US"/>
              </w:rPr>
            </w:rPrChange>
          </w:rPr>
          <w:t>ITCA FEPADE</w:t>
        </w:r>
        <w:r w:rsidRPr="002B569F">
          <w:rPr>
            <w:rFonts w:cs="Times New Roman"/>
            <w:noProof/>
            <w:rPrChange w:id="11055"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056" w:author="Camilo Andrés Díaz Gómez" w:date="2023-03-28T15:43:00Z"/>
          <w:rFonts w:cs="Times New Roman"/>
          <w:noProof/>
          <w:rPrChange w:id="11057" w:author="Camilo Andrés Díaz Gómez" w:date="2023-03-28T17:42:00Z">
            <w:rPr>
              <w:ins w:id="11058" w:author="Camilo Andrés Díaz Gómez" w:date="2023-03-28T15:43:00Z"/>
              <w:noProof/>
              <w:lang w:val="en-US"/>
            </w:rPr>
          </w:rPrChange>
        </w:rPr>
      </w:pPr>
      <w:ins w:id="11059" w:author="Camilo Andrés Díaz Gómez" w:date="2023-03-28T15:43:00Z">
        <w:r w:rsidRPr="002B569F">
          <w:rPr>
            <w:rFonts w:cs="Times New Roman"/>
            <w:noProof/>
            <w:rPrChange w:id="11060" w:author="Camilo Andrés Díaz Gómez" w:date="2023-03-28T17:42:00Z">
              <w:rPr>
                <w:noProof/>
                <w:lang w:val="en-US"/>
              </w:rPr>
            </w:rPrChange>
          </w:rPr>
          <w:t xml:space="preserve">Sandy E. Abasolo, M. A. (2013). </w:t>
        </w:r>
        <w:r w:rsidRPr="002B569F">
          <w:rPr>
            <w:rFonts w:cs="Times New Roman"/>
            <w:i/>
            <w:iCs/>
            <w:noProof/>
            <w:rPrChange w:id="11061"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062"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063" w:author="Camilo Andrés Díaz Gómez" w:date="2023-03-28T15:43:00Z"/>
          <w:rFonts w:cs="Times New Roman"/>
          <w:noProof/>
          <w:rPrChange w:id="11064" w:author="Camilo Andrés Díaz Gómez" w:date="2023-03-28T17:42:00Z">
            <w:rPr>
              <w:ins w:id="11065" w:author="Camilo Andrés Díaz Gómez" w:date="2023-03-28T15:43:00Z"/>
              <w:noProof/>
              <w:lang w:val="en-US"/>
            </w:rPr>
          </w:rPrChange>
        </w:rPr>
      </w:pPr>
      <w:ins w:id="11066" w:author="Camilo Andrés Díaz Gómez" w:date="2023-03-28T15:43:00Z">
        <w:r w:rsidRPr="002B569F">
          <w:rPr>
            <w:rFonts w:cs="Times New Roman"/>
            <w:noProof/>
            <w:rPrChange w:id="11067"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068" w:author="Camilo Andrés Díaz Gómez" w:date="2023-03-28T17:42:00Z">
              <w:rPr>
                <w:i/>
                <w:iCs/>
                <w:noProof/>
                <w:lang w:val="en-US"/>
              </w:rPr>
            </w:rPrChange>
          </w:rPr>
          <w:t>Avances en sistemas de procesamiento de informacion neuronal</w:t>
        </w:r>
        <w:r w:rsidRPr="002B569F">
          <w:rPr>
            <w:rFonts w:cs="Times New Roman"/>
            <w:noProof/>
            <w:rPrChange w:id="11069" w:author="Camilo Andrés Díaz Gómez" w:date="2023-03-28T17:42:00Z">
              <w:rPr>
                <w:noProof/>
                <w:lang w:val="en-US"/>
              </w:rPr>
            </w:rPrChange>
          </w:rPr>
          <w:t>, 2951-2959.</w:t>
        </w:r>
      </w:ins>
    </w:p>
    <w:p w14:paraId="00CC6769" w14:textId="6ADB8D6C" w:rsidR="00887032" w:rsidRPr="002B569F" w:rsidRDefault="00887032" w:rsidP="002B569F">
      <w:pPr>
        <w:pStyle w:val="Bibliografa"/>
        <w:ind w:left="720" w:hanging="720"/>
        <w:rPr>
          <w:ins w:id="11070" w:author="Camilo Andrés Díaz Gómez" w:date="2023-03-28T15:43:00Z"/>
          <w:rFonts w:cs="Times New Roman"/>
          <w:noProof/>
          <w:rPrChange w:id="11071" w:author="Camilo Andrés Díaz Gómez" w:date="2023-03-28T17:42:00Z">
            <w:rPr>
              <w:ins w:id="11072" w:author="Camilo Andrés Díaz Gómez" w:date="2023-03-28T15:43:00Z"/>
              <w:noProof/>
              <w:lang w:val="en-US"/>
            </w:rPr>
          </w:rPrChange>
        </w:rPr>
      </w:pPr>
      <w:ins w:id="11073" w:author="Camilo Andrés Díaz Gómez" w:date="2023-03-28T15:43:00Z">
        <w:r w:rsidRPr="002B569F">
          <w:rPr>
            <w:rFonts w:cs="Times New Roman"/>
            <w:noProof/>
            <w:rPrChange w:id="11074" w:author="Camilo Andrés Díaz Gómez" w:date="2023-03-28T17:42:00Z">
              <w:rPr>
                <w:noProof/>
                <w:lang w:val="en-US"/>
              </w:rPr>
            </w:rPrChange>
          </w:rPr>
          <w:t xml:space="preserve">Softtek. (2021, 9 2). </w:t>
        </w:r>
        <w:r w:rsidRPr="002B569F">
          <w:rPr>
            <w:rFonts w:cs="Times New Roman"/>
            <w:i/>
            <w:iCs/>
            <w:noProof/>
            <w:rPrChange w:id="11075" w:author="Camilo Andrés Díaz Gómez" w:date="2023-03-28T17:42:00Z">
              <w:rPr>
                <w:i/>
                <w:iCs/>
                <w:noProof/>
                <w:lang w:val="en-US"/>
              </w:rPr>
            </w:rPrChange>
          </w:rPr>
          <w:t>softtek.eu</w:t>
        </w:r>
        <w:r w:rsidRPr="002B569F">
          <w:rPr>
            <w:rFonts w:cs="Times New Roman"/>
            <w:noProof/>
            <w:rPrChange w:id="11076" w:author="Camilo Andrés Díaz Gómez" w:date="2023-03-28T17:42:00Z">
              <w:rPr>
                <w:noProof/>
                <w:lang w:val="en-US"/>
              </w:rPr>
            </w:rPrChange>
          </w:rPr>
          <w:t xml:space="preserve">. Retrieved from La Reducción de Dimensionalidad en el </w:t>
        </w:r>
      </w:ins>
      <w:r w:rsidR="00D56345">
        <w:rPr>
          <w:rFonts w:cs="Times New Roman"/>
          <w:noProof/>
        </w:rPr>
        <w:t>Machine Learning</w:t>
      </w:r>
      <w:ins w:id="11077" w:author="Camilo Andrés Díaz Gómez" w:date="2023-03-28T15:43:00Z">
        <w:r w:rsidRPr="002B569F">
          <w:rPr>
            <w:rFonts w:cs="Times New Roman"/>
            <w:noProof/>
            <w:rPrChange w:id="11078" w:author="Camilo Andrés Díaz Gómez" w:date="2023-03-28T17:42:00Z">
              <w:rPr>
                <w:noProof/>
                <w:lang w:val="en-US"/>
              </w:rPr>
            </w:rPrChange>
          </w:rPr>
          <w:t>: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079" w:author="Camilo Andrés Díaz Gómez" w:date="2023-03-28T15:43:00Z"/>
          <w:rFonts w:cs="Times New Roman"/>
          <w:noProof/>
          <w:lang w:val="en-US"/>
        </w:rPr>
      </w:pPr>
      <w:ins w:id="11080"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081" w:author="Camilo Andrés Díaz Gómez" w:date="2023-03-28T15:43:00Z"/>
          <w:rFonts w:cs="Times New Roman"/>
          <w:noProof/>
          <w:rPrChange w:id="11082" w:author="Camilo Andrés Díaz Gómez" w:date="2023-03-28T17:42:00Z">
            <w:rPr>
              <w:ins w:id="11083" w:author="Camilo Andrés Díaz Gómez" w:date="2023-03-28T15:43:00Z"/>
              <w:noProof/>
              <w:lang w:val="en-US"/>
            </w:rPr>
          </w:rPrChange>
        </w:rPr>
      </w:pPr>
      <w:ins w:id="11084"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085"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086" w:author="Camilo Andrés Díaz Gómez" w:date="2023-03-28T15:43:00Z"/>
          <w:rFonts w:cs="Times New Roman"/>
          <w:noProof/>
          <w:rPrChange w:id="11087" w:author="Camilo Andrés Díaz Gómez" w:date="2023-03-28T17:42:00Z">
            <w:rPr>
              <w:ins w:id="11088" w:author="Camilo Andrés Díaz Gómez" w:date="2023-03-28T15:43:00Z"/>
              <w:noProof/>
              <w:lang w:val="en-US"/>
            </w:rPr>
          </w:rPrChange>
        </w:rPr>
      </w:pPr>
      <w:ins w:id="11089" w:author="Camilo Andrés Díaz Gómez" w:date="2023-03-28T15:43:00Z">
        <w:r w:rsidRPr="002B569F">
          <w:rPr>
            <w:rFonts w:cs="Times New Roman"/>
            <w:noProof/>
            <w:rPrChange w:id="11090" w:author="Camilo Andrés Díaz Gómez" w:date="2023-03-28T17:42:00Z">
              <w:rPr>
                <w:noProof/>
                <w:lang w:val="en-US"/>
              </w:rPr>
            </w:rPrChange>
          </w:rPr>
          <w:t xml:space="preserve">Torres Bataller, J. (2016). </w:t>
        </w:r>
        <w:r w:rsidRPr="002B569F">
          <w:rPr>
            <w:rFonts w:cs="Times New Roman"/>
            <w:i/>
            <w:iCs/>
            <w:noProof/>
            <w:rPrChange w:id="11091" w:author="Camilo Andrés Díaz Gómez" w:date="2023-03-28T17:42:00Z">
              <w:rPr>
                <w:i/>
                <w:iCs/>
                <w:noProof/>
                <w:lang w:val="en-US"/>
              </w:rPr>
            </w:rPrChange>
          </w:rPr>
          <w:t>Desarrollo de una solucion para la simulacion de entornos IoT.</w:t>
        </w:r>
        <w:r w:rsidRPr="002B569F">
          <w:rPr>
            <w:rFonts w:cs="Times New Roman"/>
            <w:noProof/>
            <w:rPrChange w:id="11092"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093" w:author="Camilo Andrés Díaz Gómez" w:date="2023-03-28T15:43:00Z"/>
          <w:rFonts w:cs="Times New Roman"/>
          <w:noProof/>
          <w:lang w:val="en-US"/>
        </w:rPr>
      </w:pPr>
      <w:ins w:id="11094" w:author="Camilo Andrés Díaz Gómez" w:date="2023-03-28T15:43:00Z">
        <w:r w:rsidRPr="002B569F">
          <w:rPr>
            <w:rFonts w:cs="Times New Roman"/>
            <w:noProof/>
            <w:rPrChange w:id="11095" w:author="Camilo Andrés Díaz Gómez" w:date="2023-03-28T17:42:00Z">
              <w:rPr>
                <w:noProof/>
                <w:lang w:val="en-US"/>
              </w:rPr>
            </w:rPrChange>
          </w:rPr>
          <w:t xml:space="preserve">Universidad de Alcalá. (2019). </w:t>
        </w:r>
        <w:r w:rsidRPr="002B569F">
          <w:rPr>
            <w:rFonts w:cs="Times New Roman"/>
            <w:i/>
            <w:iCs/>
            <w:noProof/>
            <w:rPrChange w:id="11096" w:author="Camilo Andrés Díaz Gómez" w:date="2023-03-28T17:42:00Z">
              <w:rPr>
                <w:i/>
                <w:iCs/>
                <w:noProof/>
                <w:lang w:val="en-US"/>
              </w:rPr>
            </w:rPrChange>
          </w:rPr>
          <w:t>¿Por qué actualmente es tan importante el IoT?</w:t>
        </w:r>
        <w:r w:rsidRPr="002B569F">
          <w:rPr>
            <w:rFonts w:cs="Times New Roman"/>
            <w:noProof/>
            <w:rPrChange w:id="11097"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098" w:author="Camilo Andrés Díaz Gómez" w:date="2023-03-28T15:43:00Z"/>
          <w:rFonts w:cs="Times New Roman"/>
          <w:noProof/>
          <w:lang w:val="en-US"/>
        </w:rPr>
      </w:pPr>
      <w:ins w:id="11099"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100" w:author="Camilo Andrés Díaz Gómez" w:date="2023-03-28T15:43:00Z"/>
          <w:rFonts w:cs="Times New Roman"/>
          <w:noProof/>
          <w:lang w:val="en-US"/>
        </w:rPr>
      </w:pPr>
      <w:ins w:id="11101"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102" w:author="Camilo Andrés Díaz Gómez" w:date="2023-03-28T15:43:00Z"/>
          <w:rFonts w:cs="Times New Roman"/>
          <w:noProof/>
          <w:lang w:val="en-US"/>
        </w:rPr>
      </w:pPr>
      <w:ins w:id="11103" w:author="Camilo Andrés Díaz Gómez" w:date="2023-03-28T15:43:00Z">
        <w:r w:rsidRPr="002B569F">
          <w:rPr>
            <w:rFonts w:cs="Times New Roman"/>
            <w:noProof/>
            <w:rPrChange w:id="11104"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105" w:author="Camilo Andrés Díaz Gómez" w:date="2023-03-28T15:43:00Z"/>
          <w:rFonts w:cs="Times New Roman"/>
          <w:noProof/>
          <w:szCs w:val="24"/>
          <w:lang w:val="en-US"/>
        </w:rPr>
        <w:pPrChange w:id="11106" w:author="Camilo Andrés Díaz Gómez" w:date="2023-03-28T17:43:00Z">
          <w:pPr>
            <w:pStyle w:val="Bibliografa"/>
            <w:ind w:left="284" w:hanging="720"/>
          </w:pPr>
        </w:pPrChange>
      </w:pPr>
      <w:del w:id="11107"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108" w:author="Steff Guzmán" w:date="2023-03-24T16:05:00Z"/>
          <w:del w:id="11109" w:author="Camilo Andrés Díaz Gómez" w:date="2023-03-28T15:43:00Z"/>
          <w:rFonts w:cs="Times New Roman"/>
          <w:noProof/>
          <w:szCs w:val="24"/>
          <w:lang w:val="en-US"/>
        </w:rPr>
        <w:pPrChange w:id="11110"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111" w:author="Camilo Andrés Díaz Gómez" w:date="2023-03-28T15:43:00Z"/>
          <w:rFonts w:cs="Times New Roman"/>
          <w:noProof/>
          <w:szCs w:val="24"/>
          <w:lang w:val="en-US"/>
        </w:rPr>
        <w:pPrChange w:id="11112" w:author="Camilo Andrés Díaz Gómez" w:date="2023-03-28T17:43:00Z">
          <w:pPr>
            <w:pStyle w:val="Bibliografa"/>
            <w:ind w:left="720" w:hanging="720"/>
          </w:pPr>
        </w:pPrChange>
      </w:pPr>
      <w:del w:id="11113"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114" w:author="Steff Guzmán" w:date="2023-03-24T16:05:00Z"/>
          <w:del w:id="11115" w:author="Camilo Andrés Díaz Gómez" w:date="2023-03-28T15:43:00Z"/>
          <w:rFonts w:cs="Times New Roman"/>
          <w:noProof/>
          <w:szCs w:val="24"/>
          <w:lang w:val="en-US"/>
          <w:rPrChange w:id="11116" w:author="Camilo Andrés Díaz Gómez" w:date="2023-03-28T17:42:00Z">
            <w:rPr>
              <w:ins w:id="11117" w:author="Steff Guzmán" w:date="2023-03-24T16:05:00Z"/>
              <w:del w:id="11118"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119" w:author="Camilo Andrés Díaz Gómez" w:date="2023-03-28T15:43:00Z"/>
          <w:rFonts w:cs="Times New Roman"/>
          <w:noProof/>
          <w:szCs w:val="24"/>
          <w:lang w:val="en-US"/>
        </w:rPr>
        <w:pPrChange w:id="11120" w:author="Camilo Andrés Díaz Gómez" w:date="2023-03-28T17:43:00Z">
          <w:pPr>
            <w:pStyle w:val="Bibliografa"/>
            <w:ind w:left="720" w:hanging="720"/>
          </w:pPr>
        </w:pPrChange>
      </w:pPr>
      <w:del w:id="11121"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122" w:author="Steff Guzmán" w:date="2023-03-24T16:05:00Z"/>
          <w:del w:id="11123"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124" w:author="Camilo Andrés Díaz Gómez" w:date="2023-03-28T15:43:00Z"/>
          <w:rFonts w:cs="Times New Roman"/>
          <w:noProof/>
          <w:szCs w:val="24"/>
          <w:lang w:val="en-US"/>
        </w:rPr>
        <w:pPrChange w:id="11125" w:author="Camilo Andrés Díaz Gómez" w:date="2023-03-28T17:43:00Z">
          <w:pPr>
            <w:pStyle w:val="Bibliografa"/>
            <w:ind w:left="720" w:hanging="720"/>
          </w:pPr>
        </w:pPrChange>
      </w:pPr>
      <w:del w:id="11126"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127" w:author="Camilo Andrés Díaz Gómez" w:date="2023-03-28T15:43:00Z"/>
          <w:rFonts w:cs="Times New Roman"/>
          <w:noProof/>
          <w:szCs w:val="24"/>
        </w:rPr>
        <w:pPrChange w:id="11128" w:author="Camilo Andrés Díaz Gómez" w:date="2023-03-28T17:43:00Z">
          <w:pPr>
            <w:pStyle w:val="Bibliografa"/>
            <w:ind w:left="720" w:hanging="720"/>
          </w:pPr>
        </w:pPrChange>
      </w:pPr>
      <w:del w:id="11129"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130" w:author="Steff Guzmán" w:date="2023-03-24T16:06:00Z"/>
          <w:del w:id="11131"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132" w:author="Camilo Andrés Díaz Gómez" w:date="2023-03-28T15:43:00Z"/>
          <w:rFonts w:cs="Times New Roman"/>
          <w:noProof/>
          <w:szCs w:val="24"/>
        </w:rPr>
        <w:pPrChange w:id="11133" w:author="Camilo Andrés Díaz Gómez" w:date="2023-03-28T17:43:00Z">
          <w:pPr>
            <w:pStyle w:val="Bibliografa"/>
            <w:ind w:left="720" w:hanging="720"/>
          </w:pPr>
        </w:pPrChange>
      </w:pPr>
      <w:del w:id="11134"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135" w:author="Camilo Andrés Díaz Gómez" w:date="2023-03-28T15:43:00Z"/>
          <w:rFonts w:cs="Times New Roman"/>
          <w:noProof/>
          <w:szCs w:val="24"/>
          <w:lang w:val="en-US"/>
        </w:rPr>
        <w:pPrChange w:id="11136" w:author="Camilo Andrés Díaz Gómez" w:date="2023-03-28T17:43:00Z">
          <w:pPr>
            <w:pStyle w:val="Bibliografa"/>
            <w:ind w:left="720" w:hanging="720"/>
          </w:pPr>
        </w:pPrChange>
      </w:pPr>
      <w:del w:id="11137"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138" w:author="Steff Guzmán" w:date="2023-03-24T16:06:00Z"/>
          <w:del w:id="11139" w:author="Camilo Andrés Díaz Gómez" w:date="2023-03-28T15:43:00Z"/>
          <w:rFonts w:cs="Times New Roman"/>
          <w:noProof/>
          <w:szCs w:val="24"/>
          <w:lang w:val="en-US"/>
          <w:rPrChange w:id="11140" w:author="Camilo Andrés Díaz Gómez" w:date="2023-03-28T17:42:00Z">
            <w:rPr>
              <w:ins w:id="11141" w:author="Steff Guzmán" w:date="2023-03-24T16:06:00Z"/>
              <w:del w:id="11142"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143" w:author="Camilo Andrés Díaz Gómez" w:date="2023-03-28T15:43:00Z"/>
          <w:rFonts w:cs="Times New Roman"/>
          <w:noProof/>
          <w:szCs w:val="24"/>
        </w:rPr>
        <w:pPrChange w:id="11144" w:author="Camilo Andrés Díaz Gómez" w:date="2023-03-28T17:43:00Z">
          <w:pPr>
            <w:pStyle w:val="Bibliografa"/>
            <w:ind w:left="720" w:hanging="720"/>
          </w:pPr>
        </w:pPrChange>
      </w:pPr>
      <w:del w:id="11145"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146" w:author="Camilo Andrés Díaz Gómez" w:date="2023-03-28T15:43:00Z"/>
          <w:rFonts w:cs="Times New Roman"/>
          <w:noProof/>
          <w:szCs w:val="24"/>
          <w:lang w:val="en-US"/>
        </w:rPr>
      </w:pPr>
      <w:del w:id="11147"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148" w:author="Camilo Andrés Díaz Gómez" w:date="2023-03-28T15:43:00Z"/>
          <w:rFonts w:cs="Times New Roman"/>
          <w:noProof/>
          <w:szCs w:val="24"/>
        </w:rPr>
      </w:pPr>
      <w:del w:id="11149"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150" w:author="Camilo Andrés Díaz Gómez" w:date="2023-03-28T15:43:00Z"/>
          <w:rFonts w:cs="Times New Roman"/>
          <w:noProof/>
          <w:szCs w:val="24"/>
        </w:rPr>
      </w:pPr>
      <w:del w:id="11151"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152" w:author="Camilo Andrés Díaz Gómez" w:date="2023-03-28T15:43:00Z"/>
          <w:rFonts w:cs="Times New Roman"/>
          <w:noProof/>
          <w:szCs w:val="24"/>
        </w:rPr>
      </w:pPr>
      <w:del w:id="11153"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154" w:author="Camilo Andrés Díaz Gómez" w:date="2023-03-28T15:43:00Z"/>
          <w:rFonts w:cs="Times New Roman"/>
          <w:noProof/>
          <w:szCs w:val="24"/>
          <w:lang w:val="en-US"/>
        </w:rPr>
      </w:pPr>
      <w:del w:id="11155"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156" w:author="Camilo Andrés Díaz Gómez" w:date="2023-03-28T15:43:00Z"/>
          <w:rFonts w:cs="Times New Roman"/>
          <w:noProof/>
          <w:szCs w:val="24"/>
          <w:lang w:val="en-US"/>
        </w:rPr>
      </w:pPr>
      <w:del w:id="11157"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158" w:author="Camilo Andrés Díaz Gómez" w:date="2023-03-28T15:43:00Z"/>
          <w:rFonts w:cs="Times New Roman"/>
          <w:noProof/>
          <w:szCs w:val="24"/>
        </w:rPr>
      </w:pPr>
      <w:del w:id="11159"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160" w:author="Camilo Andrés Díaz Gómez" w:date="2023-03-28T15:43:00Z"/>
          <w:rFonts w:cs="Times New Roman"/>
          <w:noProof/>
          <w:szCs w:val="24"/>
          <w:lang w:val="en-US"/>
        </w:rPr>
      </w:pPr>
      <w:del w:id="11161"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162" w:author="Camilo Andrés Díaz Gómez" w:date="2023-03-28T15:43:00Z"/>
          <w:rFonts w:cs="Times New Roman"/>
          <w:noProof/>
          <w:szCs w:val="24"/>
          <w:lang w:val="en-US"/>
        </w:rPr>
      </w:pPr>
      <w:del w:id="11163"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164" w:author="Camilo Andrés Díaz Gómez" w:date="2023-03-28T15:43:00Z"/>
          <w:rFonts w:cs="Times New Roman"/>
          <w:noProof/>
          <w:szCs w:val="24"/>
        </w:rPr>
      </w:pPr>
      <w:ins w:id="11165" w:author="Steff Guzmán" w:date="2023-03-24T16:04:00Z">
        <w:del w:id="11166" w:author="Camilo Andrés Díaz Gómez" w:date="2023-03-28T15:43:00Z">
          <w:r w:rsidRPr="002B569F" w:rsidDel="00887032">
            <w:rPr>
              <w:rFonts w:cs="Times New Roman"/>
              <w:noProof/>
              <w:szCs w:val="24"/>
              <w:lang w:val="en-US"/>
            </w:rPr>
            <w:delText>E</w:delText>
          </w:r>
        </w:del>
      </w:ins>
      <w:del w:id="11167"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168" w:author="Camilo Andrés Díaz Gómez" w:date="2023-03-28T15:43:00Z"/>
          <w:rFonts w:cs="Times New Roman"/>
          <w:noProof/>
          <w:szCs w:val="24"/>
        </w:rPr>
      </w:pPr>
      <w:del w:id="11169"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170" w:author="Steff Guzmán" w:date="2023-03-24T16:04:00Z"/>
          <w:del w:id="11171" w:author="Camilo Andrés Díaz Gómez" w:date="2023-03-28T15:43:00Z"/>
          <w:rFonts w:cs="Times New Roman"/>
          <w:noProof/>
          <w:szCs w:val="24"/>
          <w:rPrChange w:id="11172" w:author="Camilo Andrés Díaz Gómez" w:date="2023-03-28T17:42:00Z">
            <w:rPr>
              <w:ins w:id="11173" w:author="Steff Guzmán" w:date="2023-03-24T16:04:00Z"/>
              <w:del w:id="11174"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175" w:author="Camilo Andrés Díaz Gómez" w:date="2023-03-28T15:43:00Z"/>
          <w:rFonts w:cs="Times New Roman"/>
          <w:noProof/>
          <w:szCs w:val="24"/>
          <w:lang w:val="en-US"/>
        </w:rPr>
        <w:pPrChange w:id="11176" w:author="Camilo Andrés Díaz Gómez" w:date="2023-03-28T17:43:00Z">
          <w:pPr>
            <w:pStyle w:val="Bibliografa"/>
            <w:ind w:left="720" w:hanging="284"/>
          </w:pPr>
        </w:pPrChange>
      </w:pPr>
      <w:del w:id="11177"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1178" w:author="Camilo Andrés Díaz Gómez" w:date="2023-03-28T15:43:00Z"/>
          <w:rFonts w:cs="Times New Roman"/>
          <w:noProof/>
          <w:szCs w:val="24"/>
          <w:lang w:val="en-US"/>
        </w:rPr>
      </w:pPr>
      <w:del w:id="11179"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1180" w:author="Camilo Andrés Díaz Gómez" w:date="2023-03-28T15:43:00Z"/>
          <w:rFonts w:cs="Times New Roman"/>
          <w:noProof/>
          <w:szCs w:val="24"/>
        </w:rPr>
      </w:pPr>
      <w:del w:id="11181"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1182" w:author="Camilo Andrés Díaz Gómez" w:date="2023-03-28T15:43:00Z"/>
          <w:rFonts w:cs="Times New Roman"/>
          <w:noProof/>
          <w:szCs w:val="24"/>
        </w:rPr>
      </w:pPr>
      <w:del w:id="11183"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1184" w:author="Camilo Andrés Díaz Gómez" w:date="2023-03-28T15:43:00Z"/>
          <w:rFonts w:cs="Times New Roman"/>
          <w:noProof/>
          <w:szCs w:val="24"/>
        </w:rPr>
      </w:pPr>
      <w:del w:id="11185"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1186" w:author="Camilo Andrés Díaz Gómez" w:date="2023-03-28T15:43:00Z"/>
          <w:rFonts w:cs="Times New Roman"/>
          <w:noProof/>
          <w:szCs w:val="24"/>
          <w:lang w:val="en-US"/>
        </w:rPr>
      </w:pPr>
      <w:del w:id="11187"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1188" w:author="Camilo Andrés Díaz Gómez" w:date="2023-03-28T15:43:00Z"/>
          <w:rFonts w:cs="Times New Roman"/>
          <w:noProof/>
          <w:szCs w:val="24"/>
        </w:rPr>
      </w:pPr>
      <w:del w:id="11189"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1190" w:author="Camilo Andrés Díaz Gómez" w:date="2023-03-28T15:43:00Z"/>
          <w:rFonts w:cs="Times New Roman"/>
          <w:noProof/>
          <w:szCs w:val="24"/>
        </w:rPr>
      </w:pPr>
      <w:del w:id="11191"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1192" w:author="Camilo Andrés Díaz Gómez" w:date="2023-03-28T15:43:00Z"/>
          <w:rFonts w:cs="Times New Roman"/>
          <w:noProof/>
          <w:szCs w:val="24"/>
        </w:rPr>
      </w:pPr>
      <w:del w:id="11193"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1194" w:author="Camilo Andrés Díaz Gómez" w:date="2023-03-28T15:43:00Z"/>
          <w:rFonts w:cs="Times New Roman"/>
          <w:noProof/>
          <w:szCs w:val="24"/>
          <w:lang w:val="en-US"/>
        </w:rPr>
      </w:pPr>
      <w:del w:id="11195"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1196" w:author="Camilo Andrés Díaz Gómez" w:date="2023-03-28T15:43:00Z"/>
          <w:rFonts w:cs="Times New Roman"/>
          <w:noProof/>
          <w:szCs w:val="24"/>
          <w:lang w:val="en-US"/>
        </w:rPr>
      </w:pPr>
      <w:del w:id="11197"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1198" w:author="Camilo Andrés Díaz Gómez" w:date="2023-03-28T15:43:00Z"/>
          <w:rFonts w:cs="Times New Roman"/>
          <w:noProof/>
          <w:szCs w:val="24"/>
          <w:lang w:val="en-US"/>
        </w:rPr>
      </w:pPr>
      <w:del w:id="11199"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1200" w:author="Camilo Andrés Díaz Gómez" w:date="2023-03-28T15:43:00Z"/>
          <w:rFonts w:cs="Times New Roman"/>
          <w:noProof/>
          <w:szCs w:val="24"/>
          <w:lang w:val="en-US"/>
        </w:rPr>
      </w:pPr>
      <w:del w:id="11201"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1202" w:author="Camilo Andrés Díaz Gómez" w:date="2023-03-28T15:43:00Z"/>
          <w:rFonts w:cs="Times New Roman"/>
          <w:noProof/>
          <w:szCs w:val="24"/>
          <w:lang w:val="en-US"/>
        </w:rPr>
      </w:pPr>
      <w:del w:id="11203"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1204" w:author="Camilo Andrés Díaz Gómez" w:date="2023-03-28T15:43:00Z"/>
          <w:rFonts w:cs="Times New Roman"/>
          <w:noProof/>
          <w:szCs w:val="24"/>
          <w:lang w:val="en-US"/>
        </w:rPr>
      </w:pPr>
      <w:del w:id="11205"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1206" w:author="Camilo Andrés Díaz Gómez" w:date="2023-03-28T15:43:00Z"/>
          <w:rFonts w:cs="Times New Roman"/>
          <w:noProof/>
          <w:szCs w:val="24"/>
        </w:rPr>
      </w:pPr>
      <w:del w:id="11207"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1208" w:author="Camilo Andrés Díaz Gómez" w:date="2023-03-28T15:43:00Z"/>
          <w:rFonts w:cs="Times New Roman"/>
          <w:noProof/>
          <w:szCs w:val="24"/>
        </w:rPr>
      </w:pPr>
      <w:del w:id="11209"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1210" w:author="Camilo Andrés Díaz Gómez" w:date="2023-03-28T15:43:00Z"/>
          <w:rFonts w:cs="Times New Roman"/>
          <w:noProof/>
          <w:szCs w:val="24"/>
        </w:rPr>
      </w:pPr>
      <w:del w:id="11211"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1212" w:author="Camilo Andrés Díaz Gómez" w:date="2023-03-28T15:43:00Z"/>
          <w:rFonts w:cs="Times New Roman"/>
          <w:noProof/>
          <w:szCs w:val="24"/>
          <w:lang w:val="en-US"/>
        </w:rPr>
      </w:pPr>
      <w:del w:id="11213"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1214" w:author="Camilo Andrés Díaz Gómez" w:date="2023-03-28T15:43:00Z"/>
          <w:rFonts w:cs="Times New Roman"/>
          <w:noProof/>
          <w:szCs w:val="24"/>
          <w:lang w:val="en-US"/>
        </w:rPr>
      </w:pPr>
      <w:del w:id="11215"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1216" w:author="Camilo Andrés Díaz Gómez" w:date="2023-03-28T15:43:00Z"/>
          <w:rFonts w:cs="Times New Roman"/>
          <w:noProof/>
          <w:szCs w:val="24"/>
          <w:lang w:val="en-US"/>
        </w:rPr>
      </w:pPr>
      <w:del w:id="11217"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1218" w:author="Camilo Andrés Díaz Gómez" w:date="2023-03-28T15:43:00Z"/>
          <w:rFonts w:cs="Times New Roman"/>
          <w:noProof/>
          <w:szCs w:val="24"/>
        </w:rPr>
      </w:pPr>
      <w:del w:id="11219"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1220" w:author="Camilo Andrés Díaz Gómez" w:date="2023-03-28T15:43:00Z"/>
          <w:rFonts w:cs="Times New Roman"/>
          <w:noProof/>
          <w:szCs w:val="24"/>
          <w:lang w:val="en-US"/>
        </w:rPr>
      </w:pPr>
      <w:del w:id="11221"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1222" w:author="Camilo Andrés Díaz Gómez" w:date="2023-03-28T15:43:00Z"/>
          <w:rFonts w:cs="Times New Roman"/>
          <w:noProof/>
          <w:szCs w:val="24"/>
          <w:lang w:val="en-US"/>
        </w:rPr>
      </w:pPr>
      <w:del w:id="11223"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1224" w:author="Camilo Andrés Díaz Gómez" w:date="2023-03-28T15:43:00Z"/>
          <w:rFonts w:cs="Times New Roman"/>
          <w:noProof/>
          <w:szCs w:val="24"/>
          <w:lang w:val="en-US"/>
        </w:rPr>
      </w:pPr>
      <w:del w:id="11225"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1226" w:author="Camilo Andrés Díaz Gómez" w:date="2023-03-28T15:43:00Z"/>
          <w:rFonts w:cs="Times New Roman"/>
          <w:noProof/>
          <w:szCs w:val="24"/>
          <w:lang w:val="en-US"/>
        </w:rPr>
      </w:pPr>
      <w:del w:id="11227"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1228" w:author="Camilo Andrés Díaz Gómez" w:date="2023-03-28T15:43:00Z"/>
          <w:rFonts w:cs="Times New Roman"/>
          <w:noProof/>
          <w:szCs w:val="24"/>
        </w:rPr>
      </w:pPr>
      <w:del w:id="11229"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1230" w:author="Camilo Andrés Díaz Gómez" w:date="2023-03-28T15:43:00Z"/>
          <w:rFonts w:cs="Times New Roman"/>
          <w:noProof/>
          <w:szCs w:val="24"/>
        </w:rPr>
      </w:pPr>
      <w:del w:id="11231"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1232" w:author="Camilo Andrés Díaz Gómez" w:date="2023-03-28T15:43:00Z"/>
          <w:rFonts w:cs="Times New Roman"/>
          <w:noProof/>
          <w:szCs w:val="24"/>
          <w:lang w:val="en-US"/>
        </w:rPr>
      </w:pPr>
      <w:del w:id="11233"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1234" w:author="Camilo Andrés Díaz Gómez" w:date="2023-03-28T15:43:00Z"/>
          <w:rFonts w:cs="Times New Roman"/>
          <w:noProof/>
          <w:szCs w:val="24"/>
        </w:rPr>
      </w:pPr>
      <w:del w:id="11235"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1236" w:author="Camilo Andrés Díaz Gómez" w:date="2023-03-28T15:43:00Z"/>
          <w:rFonts w:cs="Times New Roman"/>
          <w:noProof/>
          <w:szCs w:val="24"/>
        </w:rPr>
      </w:pPr>
      <w:del w:id="11237"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1238" w:author="Camilo Andrés Díaz Gómez" w:date="2023-03-28T15:43:00Z"/>
          <w:rFonts w:cs="Times New Roman"/>
          <w:noProof/>
          <w:szCs w:val="24"/>
          <w:lang w:val="en-US"/>
        </w:rPr>
      </w:pPr>
      <w:del w:id="11239"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1240" w:author="Camilo Andrés Díaz Gómez" w:date="2023-03-28T15:43:00Z"/>
          <w:rFonts w:cs="Times New Roman"/>
          <w:noProof/>
          <w:szCs w:val="24"/>
        </w:rPr>
      </w:pPr>
      <w:del w:id="11241"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1242" w:author="Camilo Andrés Díaz Gómez" w:date="2023-03-28T15:43:00Z"/>
          <w:rFonts w:cs="Times New Roman"/>
          <w:noProof/>
          <w:szCs w:val="24"/>
        </w:rPr>
      </w:pPr>
      <w:del w:id="11243"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1244" w:author="Camilo Andrés Díaz Gómez" w:date="2023-03-28T15:43:00Z"/>
          <w:rFonts w:cs="Times New Roman"/>
          <w:noProof/>
          <w:szCs w:val="24"/>
          <w:lang w:val="en-US"/>
        </w:rPr>
      </w:pPr>
      <w:del w:id="11245"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1246" w:author="Camilo Andrés Díaz Gómez" w:date="2023-03-28T15:43:00Z"/>
          <w:rFonts w:cs="Times New Roman"/>
          <w:noProof/>
          <w:szCs w:val="24"/>
          <w:lang w:val="en-US"/>
        </w:rPr>
      </w:pPr>
      <w:del w:id="11247"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1248" w:author="Camilo Andrés Díaz Gómez" w:date="2023-03-28T15:43:00Z"/>
          <w:rFonts w:cs="Times New Roman"/>
          <w:noProof/>
          <w:szCs w:val="24"/>
        </w:rPr>
      </w:pPr>
      <w:del w:id="11249"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1250" w:author="Camilo Andrés Díaz Gómez" w:date="2023-03-28T15:43:00Z"/>
          <w:rFonts w:cs="Times New Roman"/>
          <w:noProof/>
          <w:szCs w:val="24"/>
        </w:rPr>
      </w:pPr>
      <w:del w:id="11251"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1252" w:author="Camilo Andrés Díaz Gómez" w:date="2023-03-28T15:43:00Z"/>
          <w:rFonts w:cs="Times New Roman"/>
          <w:noProof/>
          <w:szCs w:val="24"/>
          <w:lang w:val="en-US"/>
        </w:rPr>
      </w:pPr>
      <w:del w:id="11253"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1254" w:author="Camilo Andrés Díaz Gómez" w:date="2023-03-28T15:43:00Z"/>
          <w:rFonts w:cs="Times New Roman"/>
          <w:noProof/>
          <w:szCs w:val="24"/>
        </w:rPr>
      </w:pPr>
      <w:del w:id="11255"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1256" w:author="Camilo Andrés Díaz Gómez" w:date="2023-03-28T15:43:00Z"/>
          <w:rFonts w:cs="Times New Roman"/>
          <w:noProof/>
          <w:szCs w:val="24"/>
        </w:rPr>
      </w:pPr>
      <w:del w:id="11257"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1258" w:author="Camilo Andrés Díaz Gómez" w:date="2023-03-28T15:43:00Z"/>
          <w:rFonts w:cs="Times New Roman"/>
          <w:noProof/>
          <w:szCs w:val="24"/>
        </w:rPr>
      </w:pPr>
      <w:del w:id="11259"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1260" w:author="Camilo Andrés Díaz Gómez" w:date="2023-03-28T15:43:00Z"/>
          <w:rFonts w:cs="Times New Roman"/>
          <w:noProof/>
          <w:szCs w:val="24"/>
        </w:rPr>
      </w:pPr>
      <w:bookmarkStart w:id="11261" w:name="_Hlk127619164"/>
      <w:del w:id="11262" w:author="Camilo Andrés Díaz Gómez" w:date="2023-03-28T15:43:00Z">
        <w:r w:rsidRPr="002B569F" w:rsidDel="00887032">
          <w:rPr>
            <w:rFonts w:cs="Times New Roman"/>
            <w:noProof/>
            <w:szCs w:val="24"/>
          </w:rPr>
          <w:delText>Sandy E. Abasolo, M. A. (2013)</w:delText>
        </w:r>
        <w:bookmarkEnd w:id="11261"/>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1263" w:author="Camilo Andrés Díaz Gómez" w:date="2023-03-28T15:43:00Z"/>
          <w:rFonts w:cs="Times New Roman"/>
          <w:noProof/>
          <w:szCs w:val="24"/>
        </w:rPr>
      </w:pPr>
      <w:del w:id="11264"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1265" w:author="Camilo Andrés Díaz Gómez" w:date="2023-03-28T15:43:00Z"/>
          <w:rFonts w:cs="Times New Roman"/>
          <w:noProof/>
          <w:szCs w:val="24"/>
        </w:rPr>
      </w:pPr>
      <w:del w:id="11266"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1267" w:author="Camilo Andrés Díaz Gómez" w:date="2023-03-28T15:43:00Z"/>
          <w:rFonts w:cs="Times New Roman"/>
          <w:noProof/>
          <w:szCs w:val="24"/>
          <w:lang w:val="en-US"/>
        </w:rPr>
      </w:pPr>
      <w:del w:id="11268"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1269" w:author="Camilo Andrés Díaz Gómez" w:date="2023-03-28T15:43:00Z"/>
          <w:rFonts w:cs="Times New Roman"/>
          <w:noProof/>
          <w:szCs w:val="24"/>
        </w:rPr>
      </w:pPr>
      <w:del w:id="11270"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1271" w:author="Camilo Andrés Díaz Gómez" w:date="2023-03-28T15:43:00Z"/>
          <w:rFonts w:cs="Times New Roman"/>
          <w:noProof/>
          <w:szCs w:val="24"/>
        </w:rPr>
      </w:pPr>
      <w:del w:id="11272"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1273" w:author="Camilo Andrés Díaz Gómez" w:date="2023-03-28T15:43:00Z"/>
          <w:rFonts w:cs="Times New Roman"/>
          <w:noProof/>
          <w:szCs w:val="24"/>
          <w:lang w:val="en-US"/>
        </w:rPr>
      </w:pPr>
      <w:del w:id="11274"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1275" w:author="Camilo Andrés Díaz Gómez" w:date="2023-03-28T15:43:00Z"/>
          <w:rFonts w:cs="Times New Roman"/>
          <w:noProof/>
          <w:szCs w:val="24"/>
          <w:lang w:val="en-US"/>
        </w:rPr>
      </w:pPr>
      <w:del w:id="11276"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1277" w:author="Camilo Andrés Díaz Gómez" w:date="2023-03-28T15:43:00Z"/>
          <w:rFonts w:cs="Times New Roman"/>
          <w:noProof/>
          <w:szCs w:val="24"/>
          <w:lang w:val="en-US"/>
        </w:rPr>
      </w:pPr>
      <w:bookmarkStart w:id="11278" w:name="_Hlk127619045"/>
      <w:del w:id="11279" w:author="Camilo Andrés Díaz Gómez" w:date="2023-03-28T15:43:00Z">
        <w:r w:rsidRPr="002B569F" w:rsidDel="00887032">
          <w:rPr>
            <w:rFonts w:cs="Times New Roman"/>
            <w:noProof/>
            <w:szCs w:val="24"/>
            <w:lang w:val="en-US"/>
          </w:rPr>
          <w:delText>Xia, F., Yang, L., Wang, L., &amp; Vinel, A. (2012).</w:delText>
        </w:r>
        <w:bookmarkEnd w:id="11278"/>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1280" w:author="Camilo Andrés Díaz Gómez" w:date="2023-03-28T15:43:00Z"/>
          <w:rFonts w:cs="Times New Roman"/>
          <w:noProof/>
          <w:szCs w:val="24"/>
        </w:rPr>
      </w:pPr>
      <w:del w:id="11281"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1282"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1283" w:author="Camilo Andrés Díaz Gómez" w:date="2023-03-28T15:43:00Z"/>
          <w:rFonts w:cs="Times New Roman"/>
          <w:b/>
          <w:bCs/>
          <w:szCs w:val="24"/>
        </w:rPr>
      </w:pPr>
    </w:p>
    <w:p w14:paraId="50F97B44" w14:textId="0DFAC529" w:rsidR="00154CFC" w:rsidRPr="002B569F" w:rsidDel="00887032" w:rsidRDefault="00154CFC">
      <w:pPr>
        <w:jc w:val="center"/>
        <w:rPr>
          <w:del w:id="11284" w:author="Camilo Andrés Díaz Gómez" w:date="2023-03-28T15:43:00Z"/>
          <w:rFonts w:cs="Times New Roman"/>
          <w:b/>
          <w:bCs/>
          <w:szCs w:val="24"/>
        </w:rPr>
      </w:pPr>
    </w:p>
    <w:p w14:paraId="686A671F" w14:textId="5502F710" w:rsidR="00154CFC" w:rsidRPr="002B569F" w:rsidDel="00887032" w:rsidRDefault="00154CFC">
      <w:pPr>
        <w:jc w:val="center"/>
        <w:rPr>
          <w:del w:id="11285" w:author="Camilo Andrés Díaz Gómez" w:date="2023-03-28T15:43:00Z"/>
          <w:rFonts w:cs="Times New Roman"/>
          <w:b/>
          <w:bCs/>
          <w:szCs w:val="24"/>
        </w:rPr>
      </w:pPr>
    </w:p>
    <w:p w14:paraId="6DCD02BE" w14:textId="6CEF1C5F" w:rsidR="00154CFC" w:rsidRPr="002B569F" w:rsidDel="00887032" w:rsidRDefault="00154CFC">
      <w:pPr>
        <w:jc w:val="center"/>
        <w:rPr>
          <w:del w:id="11286" w:author="Camilo Andrés Díaz Gómez" w:date="2023-03-28T15:43:00Z"/>
          <w:rFonts w:cs="Times New Roman"/>
          <w:b/>
          <w:bCs/>
          <w:szCs w:val="24"/>
        </w:rPr>
      </w:pPr>
    </w:p>
    <w:p w14:paraId="2C205157" w14:textId="436D380F" w:rsidR="00154CFC" w:rsidRPr="002B569F" w:rsidDel="00887032" w:rsidRDefault="00154CFC">
      <w:pPr>
        <w:jc w:val="center"/>
        <w:rPr>
          <w:ins w:id="11287" w:author="Steff Guzmán" w:date="2023-03-13T20:00:00Z"/>
          <w:del w:id="11288" w:author="Camilo Andrés Díaz Gómez" w:date="2023-03-28T15:43:00Z"/>
          <w:rFonts w:cs="Times New Roman"/>
          <w:b/>
          <w:bCs/>
          <w:szCs w:val="24"/>
        </w:rPr>
      </w:pPr>
    </w:p>
    <w:p w14:paraId="500C799B" w14:textId="1A2287BA" w:rsidR="00AC7859" w:rsidRPr="002B569F" w:rsidDel="00935104" w:rsidRDefault="00AC7859">
      <w:pPr>
        <w:jc w:val="center"/>
        <w:rPr>
          <w:ins w:id="11289" w:author="Steff Guzmán" w:date="2023-03-13T20:00:00Z"/>
          <w:del w:id="11290" w:author="Camilo Andrés Díaz Gómez" w:date="2023-03-22T13:47:00Z"/>
          <w:rFonts w:cs="Times New Roman"/>
          <w:b/>
          <w:bCs/>
          <w:szCs w:val="24"/>
        </w:rPr>
      </w:pPr>
    </w:p>
    <w:p w14:paraId="39BDA9F6" w14:textId="35A9C14B" w:rsidR="00AC7859" w:rsidRPr="002B569F" w:rsidDel="00935104" w:rsidRDefault="00AC7859">
      <w:pPr>
        <w:jc w:val="center"/>
        <w:rPr>
          <w:ins w:id="11291" w:author="Steff Guzmán" w:date="2023-03-13T20:00:00Z"/>
          <w:del w:id="11292" w:author="Camilo Andrés Díaz Gómez" w:date="2023-03-22T13:47:00Z"/>
          <w:rFonts w:cs="Times New Roman"/>
          <w:b/>
          <w:bCs/>
          <w:szCs w:val="24"/>
        </w:rPr>
      </w:pPr>
    </w:p>
    <w:p w14:paraId="4C693476" w14:textId="690955DA" w:rsidR="00AC7859" w:rsidRPr="002B569F" w:rsidDel="00887032" w:rsidRDefault="00AC7859">
      <w:pPr>
        <w:rPr>
          <w:ins w:id="11293" w:author="Steff Guzmán" w:date="2023-03-13T20:00:00Z"/>
          <w:del w:id="11294" w:author="Camilo Andrés Díaz Gómez" w:date="2023-03-28T15:43:00Z"/>
          <w:rFonts w:cs="Times New Roman"/>
          <w:b/>
          <w:bCs/>
          <w:szCs w:val="24"/>
        </w:rPr>
        <w:pPrChange w:id="11295" w:author="Camilo Andrés Díaz Gómez" w:date="2023-03-28T17:43:00Z">
          <w:pPr>
            <w:jc w:val="center"/>
          </w:pPr>
        </w:pPrChange>
      </w:pPr>
    </w:p>
    <w:p w14:paraId="262F6836" w14:textId="73548E7C" w:rsidR="00AC7859" w:rsidRPr="002B569F" w:rsidDel="00887032" w:rsidRDefault="00AC7859">
      <w:pPr>
        <w:rPr>
          <w:ins w:id="11296" w:author="Steff Guzmán" w:date="2023-03-13T20:00:00Z"/>
          <w:del w:id="11297" w:author="Camilo Andrés Díaz Gómez" w:date="2023-03-28T15:43:00Z"/>
          <w:rFonts w:cs="Times New Roman"/>
          <w:b/>
          <w:bCs/>
          <w:szCs w:val="24"/>
        </w:rPr>
        <w:pPrChange w:id="11298" w:author="Camilo Andrés Díaz Gómez" w:date="2023-03-28T17:43:00Z">
          <w:pPr>
            <w:jc w:val="center"/>
          </w:pPr>
        </w:pPrChange>
      </w:pPr>
    </w:p>
    <w:p w14:paraId="0DEB2077" w14:textId="391160B5" w:rsidR="00AC7859" w:rsidRPr="002B569F" w:rsidDel="00887032" w:rsidRDefault="00AC7859">
      <w:pPr>
        <w:jc w:val="center"/>
        <w:rPr>
          <w:ins w:id="11299" w:author="Steff Guzmán" w:date="2023-03-13T20:00:00Z"/>
          <w:del w:id="11300" w:author="Camilo Andrés Díaz Gómez" w:date="2023-03-28T15:43:00Z"/>
          <w:rFonts w:cs="Times New Roman"/>
          <w:b/>
          <w:bCs/>
          <w:szCs w:val="24"/>
        </w:rPr>
      </w:pPr>
    </w:p>
    <w:p w14:paraId="516F79D8" w14:textId="3A556B1C" w:rsidR="00935104" w:rsidRPr="002B569F" w:rsidRDefault="00935104">
      <w:pPr>
        <w:spacing w:after="160"/>
        <w:jc w:val="left"/>
        <w:rPr>
          <w:ins w:id="11301" w:author="Camilo Andrés Díaz Gómez" w:date="2023-03-22T13:47:00Z"/>
          <w:rFonts w:cs="Times New Roman"/>
          <w:b/>
          <w:bCs/>
          <w:szCs w:val="24"/>
        </w:rPr>
        <w:pPrChange w:id="11302" w:author="Camilo Andrés Díaz Gómez" w:date="2023-03-28T17:43:00Z">
          <w:pPr>
            <w:spacing w:after="160" w:line="259" w:lineRule="auto"/>
            <w:jc w:val="left"/>
          </w:pPr>
        </w:pPrChange>
      </w:pPr>
      <w:ins w:id="11303"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1304"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1305" w:author="Steff Guzmán" w:date="2023-03-24T15:46:00Z"/>
          <w:rFonts w:cs="Times New Roman"/>
          <w:szCs w:val="24"/>
        </w:rPr>
      </w:pPr>
      <w:bookmarkStart w:id="11306" w:name="_Toc129623658"/>
      <w:bookmarkStart w:id="11307" w:name="_Toc130919829"/>
      <w:ins w:id="11308" w:author="Steff Guzmán" w:date="2023-03-13T18:12:00Z">
        <w:r w:rsidRPr="002B569F">
          <w:rPr>
            <w:rFonts w:cs="Times New Roman"/>
            <w:szCs w:val="24"/>
          </w:rPr>
          <w:t>Anexos</w:t>
        </w:r>
      </w:ins>
      <w:bookmarkEnd w:id="11306"/>
      <w:bookmarkEnd w:id="11307"/>
    </w:p>
    <w:p w14:paraId="7726704D" w14:textId="75189F2F" w:rsidR="00FA3B96" w:rsidRPr="002B569F" w:rsidDel="00FA3B96" w:rsidRDefault="00FA3B96">
      <w:pPr>
        <w:rPr>
          <w:del w:id="11309" w:author="Steff Guzmán" w:date="2023-03-24T15:48:00Z"/>
          <w:rFonts w:cs="Times New Roman"/>
          <w:szCs w:val="24"/>
        </w:rPr>
      </w:pPr>
    </w:p>
    <w:p w14:paraId="3A9701EB" w14:textId="32A5ACC9" w:rsidR="00154CFC" w:rsidRPr="002B569F" w:rsidDel="00935104" w:rsidRDefault="00FA3B96">
      <w:pPr>
        <w:pStyle w:val="Descripcin"/>
        <w:spacing w:line="360" w:lineRule="auto"/>
        <w:rPr>
          <w:ins w:id="11310" w:author="Steff Guzmán" w:date="2023-03-13T19:09:00Z"/>
          <w:del w:id="11311" w:author="Camilo Andrés Díaz Gómez" w:date="2023-03-22T13:43:00Z"/>
          <w:rFonts w:cs="Times New Roman"/>
          <w:bCs/>
          <w:szCs w:val="24"/>
        </w:rPr>
        <w:pPrChange w:id="11312" w:author="Camilo Andrés Díaz Gómez" w:date="2023-03-28T17:43:00Z">
          <w:pPr>
            <w:jc w:val="center"/>
          </w:pPr>
        </w:pPrChange>
      </w:pPr>
      <w:bookmarkStart w:id="11313" w:name="_Toc135051113"/>
      <w:ins w:id="11314"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r w:rsidR="006B5153">
        <w:rPr>
          <w:rFonts w:cs="Times New Roman"/>
          <w:noProof/>
          <w:szCs w:val="24"/>
        </w:rPr>
        <w:t>1</w:t>
      </w:r>
      <w:ins w:id="11315" w:author="Steff Guzmán" w:date="2023-03-24T15:49:00Z">
        <w:r w:rsidRPr="002B569F">
          <w:rPr>
            <w:rFonts w:cs="Times New Roman"/>
            <w:szCs w:val="24"/>
          </w:rPr>
          <w:fldChar w:fldCharType="end"/>
        </w:r>
      </w:ins>
      <w:bookmarkStart w:id="11316" w:name="_Toc129628046"/>
      <w:ins w:id="11317" w:author="Steff Guzmán" w:date="2023-03-24T15:51:00Z">
        <w:r w:rsidRPr="002B569F">
          <w:rPr>
            <w:rFonts w:cs="Times New Roman"/>
            <w:szCs w:val="24"/>
          </w:rPr>
          <w:t>.</w:t>
        </w:r>
      </w:ins>
      <w:bookmarkEnd w:id="11313"/>
      <w:ins w:id="11318" w:author="Steff Guzmán" w:date="2023-03-24T15:49:00Z">
        <w:r w:rsidRPr="002B569F">
          <w:rPr>
            <w:rFonts w:cs="Times New Roman"/>
            <w:szCs w:val="24"/>
          </w:rPr>
          <w:t xml:space="preserve"> </w:t>
        </w:r>
      </w:ins>
      <w:ins w:id="11319" w:author="Steff Guzmán" w:date="2023-03-13T19:11:00Z">
        <w:del w:id="11320"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1321"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1322" w:author="Camilo Andrés Díaz Gómez" w:date="2023-03-22T13:43:00Z">
        <w:r w:rsidR="00323D57" w:rsidRPr="002B569F" w:rsidDel="00935104">
          <w:rPr>
            <w:rFonts w:cs="Times New Roman"/>
            <w:b w:val="0"/>
            <w:bCs/>
            <w:iCs w:val="0"/>
            <w:szCs w:val="24"/>
            <w:rPrChange w:id="11323" w:author="Camilo Andrés Díaz Gómez" w:date="2023-03-28T17:42:00Z">
              <w:rPr>
                <w:rFonts w:cs="Times New Roman"/>
                <w:b/>
                <w:bCs/>
                <w:iCs/>
                <w:szCs w:val="24"/>
              </w:rPr>
            </w:rPrChange>
          </w:rPr>
          <w:fldChar w:fldCharType="separate"/>
        </w:r>
      </w:del>
      <w:ins w:id="11324" w:author="Steff Guzmán" w:date="2023-03-13T19:11:00Z">
        <w:del w:id="11325" w:author="Camilo Andrés Díaz Gómez" w:date="2023-03-22T13:43:00Z">
          <w:r w:rsidR="00323D57" w:rsidRPr="002B569F" w:rsidDel="00935104">
            <w:rPr>
              <w:rFonts w:cs="Times New Roman"/>
              <w:bCs/>
              <w:noProof/>
              <w:szCs w:val="24"/>
            </w:rPr>
            <w:delText>1</w:delText>
          </w:r>
          <w:bookmarkEnd w:id="11316"/>
          <w:r w:rsidR="00323D57" w:rsidRPr="002B569F" w:rsidDel="00935104">
            <w:rPr>
              <w:rFonts w:cs="Times New Roman"/>
              <w:b w:val="0"/>
              <w:bCs/>
              <w:iCs w:val="0"/>
              <w:szCs w:val="24"/>
              <w:rPrChange w:id="11326"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1327" w:author="Camilo Andrés Díaz Gómez" w:date="2023-03-22T13:43:00Z"/>
          <w:rFonts w:cs="Times New Roman"/>
          <w:bCs/>
          <w:szCs w:val="24"/>
        </w:rPr>
        <w:pPrChange w:id="11328" w:author="Camilo Andrés Díaz Gómez" w:date="2023-03-28T17:43:00Z">
          <w:pPr>
            <w:jc w:val="center"/>
          </w:pPr>
        </w:pPrChange>
      </w:pPr>
      <w:ins w:id="11329" w:author="Steff Guzmán" w:date="2023-03-13T19:09:00Z">
        <w:del w:id="11330"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1331" w:author="Camilo Andrés Díaz Gómez" w:date="2023-03-22T13:43:00Z"/>
          <w:rFonts w:cs="Times New Roman"/>
          <w:bCs/>
          <w:szCs w:val="24"/>
        </w:rPr>
        <w:pPrChange w:id="11332" w:author="Camilo Andrés Díaz Gómez" w:date="2023-03-28T17:43:00Z">
          <w:pPr>
            <w:jc w:val="center"/>
          </w:pPr>
        </w:pPrChange>
      </w:pPr>
      <w:moveToRangeStart w:id="11333" w:author="Steff Guzmán" w:date="2023-03-13T19:09:00Z" w:name="move129626989"/>
      <w:moveTo w:id="11334" w:author="Steff Guzmán" w:date="2023-03-13T19:09:00Z">
        <w:del w:id="11335" w:author="Camilo Andrés Díaz Gómez" w:date="2023-03-22T13:43:00Z">
          <w:r w:rsidRPr="002B569F" w:rsidDel="00935104">
            <w:rPr>
              <w:rFonts w:cs="Times New Roman"/>
              <w:b w:val="0"/>
              <w:bCs/>
              <w:iCs w:val="0"/>
              <w:noProof/>
              <w:szCs w:val="24"/>
              <w:rPrChange w:id="11336"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1333"/>
    </w:p>
    <w:p w14:paraId="019BDDE7" w14:textId="1F701688" w:rsidR="006D3013" w:rsidRPr="002B569F" w:rsidDel="00935104" w:rsidRDefault="006D3013">
      <w:pPr>
        <w:pStyle w:val="Descripcin"/>
        <w:spacing w:line="360" w:lineRule="auto"/>
        <w:rPr>
          <w:del w:id="11337" w:author="Camilo Andrés Díaz Gómez" w:date="2023-03-22T13:43:00Z"/>
          <w:rFonts w:cs="Times New Roman"/>
          <w:bCs/>
          <w:szCs w:val="24"/>
        </w:rPr>
        <w:pPrChange w:id="11338"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1339" w:author="Camilo Andrés Díaz Gómez" w:date="2023-03-22T13:43:00Z"/>
          <w:rFonts w:cs="Times New Roman"/>
          <w:bCs/>
          <w:szCs w:val="24"/>
        </w:rPr>
        <w:pPrChange w:id="11340" w:author="Camilo Andrés Díaz Gómez" w:date="2023-03-28T17:43:00Z">
          <w:pPr>
            <w:jc w:val="center"/>
          </w:pPr>
        </w:pPrChange>
      </w:pPr>
    </w:p>
    <w:p w14:paraId="273B4BA6" w14:textId="2DFC53A3" w:rsidR="000717E0" w:rsidRPr="002B569F" w:rsidRDefault="00935104">
      <w:pPr>
        <w:pStyle w:val="Descripcin"/>
        <w:spacing w:line="360" w:lineRule="auto"/>
        <w:rPr>
          <w:ins w:id="11341" w:author="Camilo Andrés Díaz Gómez" w:date="2023-03-21T19:35:00Z"/>
          <w:rFonts w:cs="Times New Roman"/>
          <w:b w:val="0"/>
          <w:bCs/>
          <w:rPrChange w:id="11342" w:author="Camilo Andrés Díaz Gómez" w:date="2023-03-28T17:42:00Z">
            <w:rPr>
              <w:ins w:id="11343" w:author="Camilo Andrés Díaz Gómez" w:date="2023-03-21T19:35:00Z"/>
              <w:rFonts w:cs="Times New Roman"/>
              <w:b/>
              <w:bCs/>
            </w:rPr>
          </w:rPrChange>
        </w:rPr>
        <w:pPrChange w:id="11344" w:author="Camilo Andrés Díaz Gómez" w:date="2023-03-28T17:43:00Z">
          <w:pPr>
            <w:pStyle w:val="Ttulo3"/>
            <w:ind w:firstLine="708"/>
          </w:pPr>
        </w:pPrChange>
      </w:pPr>
      <w:ins w:id="11345" w:author="Camilo Andrés Díaz Gómez" w:date="2023-03-22T13:42:00Z">
        <w:del w:id="11346" w:author="Steff Guzmán" w:date="2023-03-24T15:46:00Z">
          <w:r w:rsidRPr="002B569F" w:rsidDel="00FA3B96">
            <w:rPr>
              <w:rFonts w:cs="Times New Roman"/>
              <w:b w:val="0"/>
              <w:bCs/>
              <w:szCs w:val="24"/>
              <w:rPrChange w:id="11347" w:author="Camilo Andrés Díaz Gómez" w:date="2023-03-28T17:42:00Z">
                <w:rPr/>
              </w:rPrChange>
            </w:rPr>
            <w:delText xml:space="preserve">Anexo </w:delText>
          </w:r>
        </w:del>
      </w:ins>
      <w:ins w:id="11348" w:author="Camilo Andrés Díaz Gómez" w:date="2023-03-22T13:43:00Z">
        <w:del w:id="11349" w:author="Steff Guzmán" w:date="2023-03-24T15:46:00Z">
          <w:r w:rsidRPr="002B569F" w:rsidDel="00FA3B96">
            <w:rPr>
              <w:rFonts w:cs="Times New Roman"/>
              <w:b w:val="0"/>
              <w:bCs/>
              <w:szCs w:val="24"/>
              <w:rPrChange w:id="11350" w:author="Camilo Andrés Díaz Gómez" w:date="2023-03-28T17:42:00Z">
                <w:rPr/>
              </w:rPrChange>
            </w:rPr>
            <w:delText>1</w:delText>
          </w:r>
        </w:del>
      </w:ins>
      <w:ins w:id="11351" w:author="Camilo Andrés Díaz Gómez" w:date="2023-03-22T13:42:00Z">
        <w:del w:id="11352" w:author="Steff Guzmán" w:date="2023-03-24T15:46:00Z">
          <w:r w:rsidRPr="002B569F" w:rsidDel="00FA3B96">
            <w:rPr>
              <w:rFonts w:cs="Times New Roman"/>
              <w:b w:val="0"/>
              <w:bCs/>
              <w:szCs w:val="24"/>
              <w:rPrChange w:id="11353" w:author="Camilo Andrés Díaz Gómez" w:date="2023-03-28T17:42:00Z">
                <w:rPr/>
              </w:rPrChange>
            </w:rPr>
            <w:delText>.</w:delText>
          </w:r>
        </w:del>
        <w:del w:id="11354" w:author="Steff Guzmán" w:date="2023-03-24T15:49:00Z">
          <w:r w:rsidRPr="002B569F" w:rsidDel="00FA3B96">
            <w:rPr>
              <w:rFonts w:cs="Times New Roman"/>
              <w:b w:val="0"/>
              <w:bCs/>
              <w:szCs w:val="24"/>
              <w:rPrChange w:id="11355" w:author="Camilo Andrés Díaz Gómez" w:date="2023-03-28T17:42:00Z">
                <w:rPr/>
              </w:rPrChange>
            </w:rPr>
            <w:delText xml:space="preserve"> </w:delText>
          </w:r>
        </w:del>
      </w:ins>
      <w:ins w:id="11356" w:author="Camilo Andrés Díaz Gómez" w:date="2023-03-21T19:35:00Z">
        <w:r w:rsidR="000717E0" w:rsidRPr="002B569F">
          <w:rPr>
            <w:rFonts w:cs="Times New Roman"/>
            <w:b w:val="0"/>
            <w:bCs/>
            <w:szCs w:val="24"/>
            <w:rPrChange w:id="11357" w:author="Camilo Andrés Díaz Gómez" w:date="2023-03-28T17:42:00Z">
              <w:rPr/>
            </w:rPrChange>
          </w:rPr>
          <w:t xml:space="preserve">Importación de librerías </w:t>
        </w:r>
      </w:ins>
    </w:p>
    <w:p w14:paraId="28D1DD46" w14:textId="77777777" w:rsidR="000717E0" w:rsidRPr="002B569F" w:rsidRDefault="000717E0" w:rsidP="002B569F">
      <w:pPr>
        <w:ind w:firstLine="708"/>
        <w:rPr>
          <w:ins w:id="11358" w:author="Camilo Andrés Díaz Gómez" w:date="2023-03-21T19:35:00Z"/>
          <w:rFonts w:cs="Times New Roman"/>
          <w:szCs w:val="24"/>
        </w:rPr>
      </w:pPr>
    </w:p>
    <w:p w14:paraId="1622823A" w14:textId="04819431" w:rsidR="000717E0" w:rsidRPr="002B569F" w:rsidRDefault="000717E0" w:rsidP="002B569F">
      <w:pPr>
        <w:ind w:firstLine="708"/>
        <w:jc w:val="center"/>
        <w:rPr>
          <w:ins w:id="11359" w:author="Camilo Andrés Díaz Gómez" w:date="2023-03-21T19:35:00Z"/>
          <w:rFonts w:cs="Times New Roman"/>
          <w:szCs w:val="24"/>
        </w:rPr>
      </w:pPr>
      <w:ins w:id="11360"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1361" w:author="Camilo Andrés Díaz Gómez" w:date="2023-03-21T19:35:00Z"/>
          <w:rFonts w:cs="Times New Roman"/>
          <w:szCs w:val="24"/>
        </w:rPr>
      </w:pPr>
    </w:p>
    <w:p w14:paraId="778675E4" w14:textId="77777777" w:rsidR="000717E0" w:rsidRPr="002B569F" w:rsidRDefault="000717E0" w:rsidP="002B569F">
      <w:pPr>
        <w:ind w:firstLine="708"/>
        <w:rPr>
          <w:ins w:id="11362" w:author="Camilo Andrés Díaz Gómez" w:date="2023-03-21T19:35:00Z"/>
          <w:rFonts w:cs="Times New Roman"/>
          <w:szCs w:val="24"/>
        </w:rPr>
      </w:pPr>
      <w:ins w:id="11363" w:author="Camilo Andrés Díaz Gómez" w:date="2023-03-21T19:35:00Z">
        <w:r w:rsidRPr="002B569F">
          <w:rPr>
            <w:rFonts w:cs="Times New Roman"/>
            <w:szCs w:val="24"/>
          </w:rPr>
          <w:t xml:space="preserve">Las anteriores líneas de código utilizan el comando </w:t>
        </w:r>
        <w:proofErr w:type="spellStart"/>
        <w:r w:rsidRPr="002B569F">
          <w:rPr>
            <w:rFonts w:cs="Times New Roman"/>
            <w:szCs w:val="24"/>
          </w:rPr>
          <w:t>pip</w:t>
        </w:r>
        <w:proofErr w:type="spellEnd"/>
        <w:r w:rsidRPr="002B569F">
          <w:rPr>
            <w:rFonts w:cs="Times New Roman"/>
            <w:szCs w:val="24"/>
          </w:rPr>
          <w:t xml:space="preserve"> para instalar dos paquetes de Python: </w:t>
        </w:r>
        <w:proofErr w:type="spellStart"/>
        <w:r w:rsidRPr="002B569F">
          <w:rPr>
            <w:rFonts w:cs="Times New Roman"/>
            <w:szCs w:val="24"/>
          </w:rPr>
          <w:t>funpymodeling</w:t>
        </w:r>
        <w:proofErr w:type="spellEnd"/>
        <w:r w:rsidRPr="002B569F">
          <w:rPr>
            <w:rFonts w:cs="Times New Roman"/>
            <w:szCs w:val="24"/>
          </w:rPr>
          <w:t xml:space="preserve"> y </w:t>
        </w:r>
        <w:proofErr w:type="spellStart"/>
        <w:r w:rsidRPr="002B569F">
          <w:rPr>
            <w:rFonts w:cs="Times New Roman"/>
            <w:szCs w:val="24"/>
          </w:rPr>
          <w:t>pydotplus</w:t>
        </w:r>
        <w:proofErr w:type="spellEnd"/>
        <w:r w:rsidRPr="002B569F">
          <w:rPr>
            <w:rFonts w:cs="Times New Roman"/>
            <w:szCs w:val="24"/>
          </w:rPr>
          <w:t>.</w:t>
        </w:r>
      </w:ins>
    </w:p>
    <w:p w14:paraId="7C65A3A3" w14:textId="77777777" w:rsidR="000717E0" w:rsidRPr="002B569F" w:rsidRDefault="000717E0" w:rsidP="002B569F">
      <w:pPr>
        <w:ind w:firstLine="708"/>
        <w:rPr>
          <w:ins w:id="11364"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1365" w:author="Camilo Andrés Díaz Gómez" w:date="2023-03-21T19:35:00Z"/>
          <w:rFonts w:cs="Times New Roman"/>
          <w:szCs w:val="24"/>
        </w:rPr>
      </w:pPr>
      <w:proofErr w:type="spellStart"/>
      <w:ins w:id="11366" w:author="Camilo Andrés Díaz Gómez" w:date="2023-03-21T19:35:00Z">
        <w:r w:rsidRPr="002B569F">
          <w:rPr>
            <w:rFonts w:cs="Times New Roman"/>
            <w:szCs w:val="24"/>
          </w:rPr>
          <w:t>Pip</w:t>
        </w:r>
        <w:proofErr w:type="spellEnd"/>
        <w:r w:rsidRPr="002B569F">
          <w:rPr>
            <w:rFonts w:cs="Times New Roman"/>
            <w:szCs w:val="24"/>
          </w:rPr>
          <w:t xml:space="preserve">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1367"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1368" w:author="Camilo Andrés Díaz Gómez" w:date="2023-03-21T19:35:00Z"/>
          <w:rFonts w:cs="Times New Roman"/>
          <w:szCs w:val="24"/>
        </w:rPr>
      </w:pPr>
      <w:proofErr w:type="spellStart"/>
      <w:ins w:id="11369" w:author="Camilo Andrés Díaz Gómez" w:date="2023-03-21T19:35:00Z">
        <w:r w:rsidRPr="002B569F">
          <w:rPr>
            <w:rFonts w:cs="Times New Roman"/>
            <w:szCs w:val="24"/>
          </w:rPr>
          <w:t>Funpymodeling</w:t>
        </w:r>
        <w:proofErr w:type="spellEnd"/>
        <w:r w:rsidRPr="002B569F">
          <w:rPr>
            <w:rFonts w:cs="Times New Roman"/>
            <w:szCs w:val="24"/>
          </w:rPr>
          <w:t xml:space="preserve">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1370"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1371" w:author="Camilo Andrés Díaz Gómez" w:date="2023-03-21T19:35:00Z"/>
          <w:rFonts w:cs="Times New Roman"/>
          <w:szCs w:val="24"/>
        </w:rPr>
      </w:pPr>
      <w:proofErr w:type="spellStart"/>
      <w:ins w:id="11372" w:author="Camilo Andrés Díaz Gómez" w:date="2023-03-21T19:35:00Z">
        <w:r w:rsidRPr="002B569F">
          <w:rPr>
            <w:rFonts w:cs="Times New Roman"/>
            <w:szCs w:val="24"/>
          </w:rPr>
          <w:t>Pydotplus</w:t>
        </w:r>
        <w:proofErr w:type="spellEnd"/>
        <w:r w:rsidRPr="002B569F">
          <w:rPr>
            <w:rFonts w:cs="Times New Roman"/>
            <w:szCs w:val="24"/>
          </w:rPr>
          <w:t xml:space="preserve">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1373" w:author="Camilo Andrés Díaz Gómez" w:date="2023-03-21T19:35:00Z"/>
          <w:rFonts w:cs="Times New Roman"/>
          <w:szCs w:val="24"/>
        </w:rPr>
      </w:pPr>
    </w:p>
    <w:p w14:paraId="26FD1DBD" w14:textId="77777777" w:rsidR="000717E0" w:rsidRPr="002B569F" w:rsidRDefault="000717E0" w:rsidP="002B569F">
      <w:pPr>
        <w:ind w:firstLine="708"/>
        <w:rPr>
          <w:ins w:id="11374" w:author="Camilo Andrés Díaz Gómez" w:date="2023-03-21T19:35:00Z"/>
          <w:rFonts w:cs="Times New Roman"/>
          <w:szCs w:val="24"/>
        </w:rPr>
      </w:pPr>
      <w:ins w:id="11375" w:author="Camilo Andrés Díaz Gómez" w:date="2023-03-21T19:35:00Z">
        <w:r w:rsidRPr="002B569F">
          <w:rPr>
            <w:rFonts w:cs="Times New Roman"/>
            <w:szCs w:val="24"/>
          </w:rPr>
          <w:t>Las siguientes líneas de código importan el módulo "drive" del paquete "</w:t>
        </w:r>
        <w:proofErr w:type="spellStart"/>
        <w:proofErr w:type="gramStart"/>
        <w:r w:rsidRPr="002B569F">
          <w:rPr>
            <w:rFonts w:cs="Times New Roman"/>
            <w:szCs w:val="24"/>
          </w:rPr>
          <w:t>google.colab</w:t>
        </w:r>
        <w:proofErr w:type="spellEnd"/>
        <w:proofErr w:type="gramEnd"/>
        <w:r w:rsidRPr="002B569F">
          <w:rPr>
            <w:rFonts w:cs="Times New Roman"/>
            <w:szCs w:val="24"/>
          </w:rPr>
          <w:t xml:space="preserve">" y montan el contenido de Google Drive en el entorno de ejecución de </w:t>
        </w:r>
        <w:proofErr w:type="spellStart"/>
        <w:r w:rsidRPr="002B569F">
          <w:rPr>
            <w:rFonts w:cs="Times New Roman"/>
            <w:szCs w:val="24"/>
          </w:rPr>
          <w:t>Colab</w:t>
        </w:r>
        <w:proofErr w:type="spellEnd"/>
        <w:r w:rsidRPr="002B569F">
          <w:rPr>
            <w:rFonts w:cs="Times New Roman"/>
            <w:szCs w:val="24"/>
          </w:rPr>
          <w:t xml:space="preserve">. Google Drive es un servicio de almacenamiento en la nube proporcionado por Google, y </w:t>
        </w:r>
        <w:proofErr w:type="spellStart"/>
        <w:r w:rsidRPr="002B569F">
          <w:rPr>
            <w:rFonts w:cs="Times New Roman"/>
            <w:szCs w:val="24"/>
          </w:rPr>
          <w:t>Colab</w:t>
        </w:r>
        <w:proofErr w:type="spellEnd"/>
        <w:r w:rsidRPr="002B569F">
          <w:rPr>
            <w:rFonts w:cs="Times New Roman"/>
            <w:szCs w:val="24"/>
          </w:rPr>
          <w:t xml:space="preserve"> es un servicio de Google que permite ejecutar código de Python en la nube. La función "</w:t>
        </w:r>
        <w:proofErr w:type="spellStart"/>
        <w:proofErr w:type="gramStart"/>
        <w:r w:rsidRPr="002B569F">
          <w:rPr>
            <w:rFonts w:cs="Times New Roman"/>
            <w:szCs w:val="24"/>
          </w:rPr>
          <w:t>drive.mount</w:t>
        </w:r>
        <w:proofErr w:type="spellEnd"/>
        <w:proofErr w:type="gramEnd"/>
        <w:r w:rsidRPr="002B569F">
          <w:rPr>
            <w:rFonts w:cs="Times New Roman"/>
            <w:szCs w:val="24"/>
          </w:rPr>
          <w:t xml:space="preserve">()" permite acceder a los archivos de Google Drive desde el entorno de ejecución de </w:t>
        </w:r>
        <w:proofErr w:type="spellStart"/>
        <w:r w:rsidRPr="002B569F">
          <w:rPr>
            <w:rFonts w:cs="Times New Roman"/>
            <w:szCs w:val="24"/>
          </w:rPr>
          <w:t>Colab</w:t>
        </w:r>
        <w:proofErr w:type="spellEnd"/>
        <w:r w:rsidRPr="002B569F">
          <w:rPr>
            <w:rFonts w:cs="Times New Roman"/>
            <w:szCs w:val="24"/>
          </w:rPr>
          <w:t>.</w:t>
        </w:r>
      </w:ins>
    </w:p>
    <w:p w14:paraId="576A992D" w14:textId="77777777" w:rsidR="000717E0" w:rsidRPr="002B569F" w:rsidRDefault="000717E0" w:rsidP="002B569F">
      <w:pPr>
        <w:ind w:firstLine="708"/>
        <w:rPr>
          <w:ins w:id="11376" w:author="Camilo Andrés Díaz Gómez" w:date="2023-03-21T19:35:00Z"/>
          <w:rFonts w:cs="Times New Roman"/>
          <w:szCs w:val="24"/>
        </w:rPr>
      </w:pPr>
    </w:p>
    <w:p w14:paraId="2F83320F" w14:textId="64AE9021" w:rsidR="000717E0" w:rsidRPr="002B569F" w:rsidRDefault="000717E0" w:rsidP="002B569F">
      <w:pPr>
        <w:ind w:firstLine="708"/>
        <w:jc w:val="center"/>
        <w:rPr>
          <w:ins w:id="11377" w:author="Camilo Andrés Díaz Gómez" w:date="2023-03-21T19:35:00Z"/>
          <w:rFonts w:cs="Times New Roman"/>
          <w:szCs w:val="24"/>
        </w:rPr>
      </w:pPr>
      <w:ins w:id="11378"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1379" w:author="Camilo Andrés Díaz Gómez" w:date="2023-03-21T19:35:00Z"/>
          <w:rFonts w:cs="Times New Roman"/>
          <w:szCs w:val="24"/>
        </w:rPr>
      </w:pPr>
    </w:p>
    <w:p w14:paraId="22E05A75" w14:textId="2132D454" w:rsidR="000717E0" w:rsidRPr="002B569F" w:rsidRDefault="000717E0" w:rsidP="002B569F">
      <w:pPr>
        <w:rPr>
          <w:ins w:id="11380" w:author="Camilo Andrés Díaz Gómez" w:date="2023-03-21T19:35:00Z"/>
          <w:rFonts w:cs="Times New Roman"/>
          <w:szCs w:val="24"/>
        </w:rPr>
      </w:pPr>
      <w:ins w:id="11381" w:author="Camilo Andrés Díaz Gómez" w:date="2023-03-21T19:35:00Z">
        <w:r w:rsidRPr="002B569F">
          <w:rPr>
            <w:rFonts w:cs="Times New Roman"/>
            <w:szCs w:val="24"/>
          </w:rPr>
          <w:tab/>
        </w:r>
        <w:del w:id="11382" w:author="Steff Guzmán" w:date="2023-03-24T14:09:00Z">
          <w:r w:rsidRPr="002B569F" w:rsidDel="001C4568">
            <w:rPr>
              <w:rFonts w:cs="Times New Roman"/>
              <w:szCs w:val="24"/>
            </w:rPr>
            <w:delText>En siguiente lugar</w:delText>
          </w:r>
        </w:del>
      </w:ins>
      <w:ins w:id="11383" w:author="Steff Guzmán" w:date="2023-03-24T14:09:00Z">
        <w:r w:rsidR="001C4568" w:rsidRPr="002B569F">
          <w:rPr>
            <w:rFonts w:cs="Times New Roman"/>
            <w:szCs w:val="24"/>
          </w:rPr>
          <w:t>Luego</w:t>
        </w:r>
      </w:ins>
      <w:ins w:id="11384" w:author="Camilo Andrés Díaz Gómez" w:date="2023-03-21T19:35:00Z">
        <w:r w:rsidRPr="002B569F">
          <w:rPr>
            <w:rFonts w:cs="Times New Roman"/>
            <w:szCs w:val="24"/>
          </w:rPr>
          <w:t xml:space="preserve">, las </w:t>
        </w:r>
        <w:del w:id="11385"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1386" w:author="Steff Guzmán" w:date="2023-03-24T14:09:00Z">
        <w:r w:rsidR="001C4568" w:rsidRPr="002B569F">
          <w:rPr>
            <w:rFonts w:cs="Times New Roman"/>
            <w:szCs w:val="24"/>
          </w:rPr>
          <w:t xml:space="preserve"> mostradas a continuación,</w:t>
        </w:r>
      </w:ins>
      <w:ins w:id="11387"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w:t>
        </w:r>
        <w:proofErr w:type="spellStart"/>
        <w:r w:rsidRPr="002B569F">
          <w:rPr>
            <w:rFonts w:cs="Times New Roman"/>
            <w:szCs w:val="24"/>
          </w:rPr>
          <w:t>datetime</w:t>
        </w:r>
        <w:proofErr w:type="spellEnd"/>
        <w:r w:rsidRPr="002B569F">
          <w:rPr>
            <w:rFonts w:cs="Times New Roman"/>
            <w:szCs w:val="24"/>
          </w:rPr>
          <w:t xml:space="preserve"> y </w:t>
        </w:r>
        <w:proofErr w:type="spellStart"/>
        <w:r w:rsidRPr="002B569F">
          <w:rPr>
            <w:rFonts w:cs="Times New Roman"/>
            <w:szCs w:val="24"/>
          </w:rPr>
          <w:t>numpy</w:t>
        </w:r>
        <w:proofErr w:type="spellEnd"/>
        <w:r w:rsidRPr="002B569F">
          <w:rPr>
            <w:rFonts w:cs="Times New Roman"/>
            <w:szCs w:val="24"/>
          </w:rPr>
          <w:t xml:space="preserve">. Luego se importan las librerías de visualización de datos: </w:t>
        </w:r>
        <w:proofErr w:type="spellStart"/>
        <w:r w:rsidRPr="002B569F">
          <w:rPr>
            <w:rFonts w:cs="Times New Roman"/>
            <w:szCs w:val="24"/>
          </w:rPr>
          <w:t>seaborn</w:t>
        </w:r>
        <w:proofErr w:type="spellEnd"/>
        <w:r w:rsidRPr="002B569F">
          <w:rPr>
            <w:rFonts w:cs="Times New Roman"/>
            <w:szCs w:val="24"/>
          </w:rPr>
          <w:t xml:space="preserve"> y </w:t>
        </w:r>
        <w:proofErr w:type="spellStart"/>
        <w:r w:rsidRPr="002B569F">
          <w:rPr>
            <w:rFonts w:cs="Times New Roman"/>
            <w:szCs w:val="24"/>
          </w:rPr>
          <w:t>matplotlib</w:t>
        </w:r>
        <w:proofErr w:type="spellEnd"/>
        <w:r w:rsidRPr="002B569F">
          <w:rPr>
            <w:rFonts w:cs="Times New Roman"/>
            <w:szCs w:val="24"/>
          </w:rPr>
          <w:t xml:space="preserve">, que permiten crear gráficos y visualizaciones en 2D y 3D. También se importa Axes3D y cm para visualización en 3D, y se establece el tamaño y el estilo de las figuras con </w:t>
        </w:r>
        <w:proofErr w:type="spellStart"/>
        <w:proofErr w:type="gramStart"/>
        <w:r w:rsidRPr="002B569F">
          <w:rPr>
            <w:rFonts w:cs="Times New Roman"/>
            <w:szCs w:val="24"/>
          </w:rPr>
          <w:t>plt.rcParams</w:t>
        </w:r>
        <w:proofErr w:type="spellEnd"/>
        <w:proofErr w:type="gramEnd"/>
        <w:r w:rsidRPr="002B569F">
          <w:rPr>
            <w:rFonts w:cs="Times New Roman"/>
            <w:szCs w:val="24"/>
          </w:rPr>
          <w:t>. Finalmente, se importa "</w:t>
        </w:r>
        <w:proofErr w:type="spellStart"/>
        <w:r w:rsidRPr="002B569F">
          <w:rPr>
            <w:rFonts w:cs="Times New Roman"/>
            <w:szCs w:val="24"/>
          </w:rPr>
          <w:t>corr_pair</w:t>
        </w:r>
        <w:proofErr w:type="spellEnd"/>
        <w:r w:rsidRPr="002B569F">
          <w:rPr>
            <w:rFonts w:cs="Times New Roman"/>
            <w:szCs w:val="24"/>
          </w:rPr>
          <w:t xml:space="preserve">" de la librería </w:t>
        </w:r>
        <w:proofErr w:type="spellStart"/>
        <w:r w:rsidRPr="002B569F">
          <w:rPr>
            <w:rFonts w:cs="Times New Roman"/>
            <w:szCs w:val="24"/>
          </w:rPr>
          <w:t>funpymodeling</w:t>
        </w:r>
        <w:proofErr w:type="spellEnd"/>
        <w:r w:rsidRPr="002B569F">
          <w:rPr>
            <w:rFonts w:cs="Times New Roman"/>
            <w:szCs w:val="24"/>
          </w:rPr>
          <w:t>, que es una herramienta para explorar correlaciones entre variables en un conjunto de datos.</w:t>
        </w:r>
      </w:ins>
    </w:p>
    <w:p w14:paraId="13FAFAB8" w14:textId="77777777" w:rsidR="000717E0" w:rsidRPr="002B569F" w:rsidRDefault="000717E0" w:rsidP="002B569F">
      <w:pPr>
        <w:ind w:firstLine="708"/>
        <w:rPr>
          <w:ins w:id="11388" w:author="Camilo Andrés Díaz Gómez" w:date="2023-03-21T19:35:00Z"/>
          <w:rFonts w:cs="Times New Roman"/>
          <w:szCs w:val="24"/>
        </w:rPr>
      </w:pPr>
    </w:p>
    <w:p w14:paraId="1E7131DF" w14:textId="7B72F936" w:rsidR="000717E0" w:rsidRPr="002B569F" w:rsidRDefault="000717E0" w:rsidP="002B569F">
      <w:pPr>
        <w:ind w:firstLine="708"/>
        <w:jc w:val="center"/>
        <w:rPr>
          <w:ins w:id="11389" w:author="Camilo Andrés Díaz Gómez" w:date="2023-03-21T19:35:00Z"/>
          <w:rFonts w:cs="Times New Roman"/>
          <w:szCs w:val="24"/>
        </w:rPr>
      </w:pPr>
      <w:ins w:id="11390"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1391" w:author="Camilo Andrés Díaz Gómez" w:date="2023-03-21T19:35:00Z"/>
          <w:rFonts w:cs="Times New Roman"/>
          <w:szCs w:val="24"/>
        </w:rPr>
      </w:pPr>
    </w:p>
    <w:p w14:paraId="5E8E3BF9" w14:textId="3C84E773" w:rsidR="000717E0" w:rsidRPr="002B569F" w:rsidRDefault="001C4568" w:rsidP="002B569F">
      <w:pPr>
        <w:ind w:firstLine="708"/>
        <w:rPr>
          <w:ins w:id="11392" w:author="Camilo Andrés Díaz Gómez" w:date="2023-03-21T19:35:00Z"/>
          <w:rFonts w:cs="Times New Roman"/>
          <w:szCs w:val="24"/>
        </w:rPr>
      </w:pPr>
      <w:ins w:id="11393" w:author="Steff Guzmán" w:date="2023-03-24T14:10:00Z">
        <w:r w:rsidRPr="002B569F">
          <w:rPr>
            <w:rFonts w:cs="Times New Roman"/>
            <w:szCs w:val="24"/>
          </w:rPr>
          <w:t xml:space="preserve">A </w:t>
        </w:r>
        <w:del w:id="11394" w:author="Camilo Andrés Díaz Gómez" w:date="2023-03-28T18:15:00Z">
          <w:r w:rsidRPr="002B569F" w:rsidDel="008F2E62">
            <w:rPr>
              <w:rFonts w:cs="Times New Roman"/>
              <w:szCs w:val="24"/>
            </w:rPr>
            <w:delText>continuación</w:delText>
          </w:r>
        </w:del>
      </w:ins>
      <w:ins w:id="11395" w:author="Camilo Andrés Díaz Gómez" w:date="2023-03-28T18:15:00Z">
        <w:r w:rsidR="008F2E62" w:rsidRPr="002B569F">
          <w:rPr>
            <w:rFonts w:cs="Times New Roman"/>
            <w:szCs w:val="24"/>
          </w:rPr>
          <w:t>continuación,</w:t>
        </w:r>
      </w:ins>
      <w:ins w:id="11396" w:author="Steff Guzmán" w:date="2023-03-24T14:10:00Z">
        <w:r w:rsidRPr="002B569F">
          <w:rPr>
            <w:rFonts w:cs="Times New Roman"/>
            <w:szCs w:val="24"/>
          </w:rPr>
          <w:t xml:space="preserve"> las</w:t>
        </w:r>
      </w:ins>
      <w:ins w:id="11397" w:author="Camilo Andrés Díaz Gómez" w:date="2023-03-21T19:35:00Z">
        <w:del w:id="11398"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1399"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1400" w:author="Camilo Andrés Díaz Gómez" w:date="2023-03-21T19:35:00Z"/>
          <w:rFonts w:cs="Times New Roman"/>
          <w:szCs w:val="24"/>
        </w:rPr>
      </w:pPr>
      <w:proofErr w:type="spellStart"/>
      <w:ins w:id="11401" w:author="Camilo Andrés Díaz Gómez" w:date="2023-03-21T19:35:00Z">
        <w:r w:rsidRPr="002B569F">
          <w:rPr>
            <w:rFonts w:cs="Times New Roman"/>
            <w:szCs w:val="24"/>
          </w:rPr>
          <w:t>LinearRegression</w:t>
        </w:r>
        <w:proofErr w:type="spellEnd"/>
        <w:r w:rsidRPr="002B569F">
          <w:rPr>
            <w:rFonts w:cs="Times New Roman"/>
            <w:szCs w:val="24"/>
          </w:rPr>
          <w:t xml:space="preserve">, </w:t>
        </w:r>
        <w:proofErr w:type="spellStart"/>
        <w:r w:rsidRPr="002B569F">
          <w:rPr>
            <w:rFonts w:cs="Times New Roman"/>
            <w:szCs w:val="24"/>
          </w:rPr>
          <w:t>PolynomialFeatures</w:t>
        </w:r>
        <w:proofErr w:type="spellEnd"/>
        <w:r w:rsidRPr="002B569F">
          <w:rPr>
            <w:rFonts w:cs="Times New Roman"/>
            <w:szCs w:val="24"/>
          </w:rPr>
          <w:t xml:space="preserve">, </w:t>
        </w:r>
        <w:proofErr w:type="spellStart"/>
        <w:r w:rsidRPr="002B569F">
          <w:rPr>
            <w:rFonts w:cs="Times New Roman"/>
            <w:szCs w:val="24"/>
          </w:rPr>
          <w:t>KNeighborsRegressor</w:t>
        </w:r>
        <w:proofErr w:type="spellEnd"/>
        <w:r w:rsidRPr="002B569F">
          <w:rPr>
            <w:rFonts w:cs="Times New Roman"/>
            <w:szCs w:val="24"/>
          </w:rPr>
          <w:t xml:space="preserve">, </w:t>
        </w:r>
        <w:proofErr w:type="spellStart"/>
        <w:r w:rsidRPr="002B569F">
          <w:rPr>
            <w:rFonts w:cs="Times New Roman"/>
            <w:szCs w:val="24"/>
          </w:rPr>
          <w:t>DecisionTreeRegressor</w:t>
        </w:r>
        <w:proofErr w:type="spellEnd"/>
        <w:r w:rsidRPr="002B569F">
          <w:rPr>
            <w:rFonts w:cs="Times New Roman"/>
            <w:szCs w:val="24"/>
          </w:rPr>
          <w:t xml:space="preserve">, </w:t>
        </w:r>
        <w:proofErr w:type="spellStart"/>
        <w:r w:rsidRPr="002B569F">
          <w:rPr>
            <w:rFonts w:cs="Times New Roman"/>
            <w:szCs w:val="24"/>
          </w:rPr>
          <w:t>RandomForestRegressor</w:t>
        </w:r>
        <w:proofErr w:type="spellEnd"/>
        <w:r w:rsidRPr="002B569F">
          <w:rPr>
            <w:rFonts w:cs="Times New Roman"/>
            <w:szCs w:val="24"/>
          </w:rPr>
          <w:t xml:space="preserve">, y </w:t>
        </w:r>
        <w:proofErr w:type="spellStart"/>
        <w:r w:rsidRPr="002B569F">
          <w:rPr>
            <w:rFonts w:cs="Times New Roman"/>
            <w:szCs w:val="24"/>
          </w:rPr>
          <w:t>MLPRegressor</w:t>
        </w:r>
        <w:proofErr w:type="spellEnd"/>
        <w:r w:rsidRPr="002B569F">
          <w:rPr>
            <w:rFonts w:cs="Times New Roman"/>
            <w:szCs w:val="24"/>
          </w:rPr>
          <w:t xml:space="preserve"> son modelos de regresión de la librería </w:t>
        </w:r>
        <w:proofErr w:type="spellStart"/>
        <w:r w:rsidRPr="002B569F">
          <w:rPr>
            <w:rFonts w:cs="Times New Roman"/>
            <w:szCs w:val="24"/>
          </w:rPr>
          <w:t>sklearn</w:t>
        </w:r>
        <w:proofErr w:type="spellEnd"/>
        <w:r w:rsidRPr="002B569F">
          <w:rPr>
            <w:rFonts w:cs="Times New Roman"/>
            <w:szCs w:val="24"/>
          </w:rPr>
          <w:t xml:space="preserve"> que se utilizan para ajustar los datos y predecir valores.</w:t>
        </w:r>
      </w:ins>
    </w:p>
    <w:p w14:paraId="406BA3CC" w14:textId="77777777" w:rsidR="000717E0" w:rsidRPr="002B569F" w:rsidRDefault="000717E0" w:rsidP="002B569F">
      <w:pPr>
        <w:ind w:firstLine="708"/>
        <w:rPr>
          <w:ins w:id="11402"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1403" w:author="Camilo Andrés Díaz Gómez" w:date="2023-03-21T19:35:00Z"/>
          <w:rFonts w:cs="Times New Roman"/>
          <w:szCs w:val="24"/>
        </w:rPr>
      </w:pPr>
      <w:ins w:id="11404" w:author="Camilo Andrés Díaz Gómez" w:date="2023-03-21T19:35:00Z">
        <w:r w:rsidRPr="002B569F">
          <w:rPr>
            <w:rFonts w:cs="Times New Roman"/>
            <w:szCs w:val="24"/>
          </w:rPr>
          <w:t xml:space="preserve">R2_score, </w:t>
        </w:r>
        <w:proofErr w:type="spellStart"/>
        <w:r w:rsidRPr="002B569F">
          <w:rPr>
            <w:rFonts w:cs="Times New Roman"/>
            <w:szCs w:val="24"/>
          </w:rPr>
          <w:t>mean_squared_error</w:t>
        </w:r>
        <w:proofErr w:type="spellEnd"/>
        <w:r w:rsidRPr="002B569F">
          <w:rPr>
            <w:rFonts w:cs="Times New Roman"/>
            <w:szCs w:val="24"/>
          </w:rPr>
          <w:t xml:space="preserve">, y </w:t>
        </w:r>
        <w:proofErr w:type="spellStart"/>
        <w:r w:rsidRPr="002B569F">
          <w:rPr>
            <w:rFonts w:cs="Times New Roman"/>
            <w:szCs w:val="24"/>
          </w:rPr>
          <w:t>train_test_split</w:t>
        </w:r>
        <w:proofErr w:type="spellEnd"/>
        <w:r w:rsidRPr="002B569F">
          <w:rPr>
            <w:rFonts w:cs="Times New Roman"/>
            <w:szCs w:val="24"/>
          </w:rPr>
          <w:t xml:space="preserve"> son funciones de </w:t>
        </w:r>
        <w:proofErr w:type="spellStart"/>
        <w:r w:rsidRPr="002B569F">
          <w:rPr>
            <w:rFonts w:cs="Times New Roman"/>
            <w:szCs w:val="24"/>
          </w:rPr>
          <w:t>sklearn</w:t>
        </w:r>
        <w:proofErr w:type="spellEnd"/>
        <w:r w:rsidRPr="002B569F">
          <w:rPr>
            <w:rFonts w:cs="Times New Roman"/>
            <w:szCs w:val="24"/>
          </w:rPr>
          <w:t xml:space="preserve"> que se utilizan para evaluar los modelos y dividir los datos en conjuntos de entrenamiento y prueba.</w:t>
        </w:r>
      </w:ins>
    </w:p>
    <w:p w14:paraId="13DB7FA7" w14:textId="77777777" w:rsidR="000717E0" w:rsidRPr="002B569F" w:rsidRDefault="000717E0" w:rsidP="002B569F">
      <w:pPr>
        <w:ind w:firstLine="708"/>
        <w:rPr>
          <w:ins w:id="11405"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1406" w:author="Camilo Andrés Díaz Gómez" w:date="2023-03-21T19:35:00Z"/>
          <w:rFonts w:cs="Times New Roman"/>
          <w:szCs w:val="24"/>
        </w:rPr>
      </w:pPr>
      <w:proofErr w:type="spellStart"/>
      <w:ins w:id="11407" w:author="Camilo Andrés Díaz Gómez" w:date="2023-03-21T19:35:00Z">
        <w:r w:rsidRPr="002B569F">
          <w:rPr>
            <w:rFonts w:cs="Times New Roman"/>
            <w:szCs w:val="24"/>
          </w:rPr>
          <w:t>StandardScaler</w:t>
        </w:r>
        <w:proofErr w:type="spellEnd"/>
        <w:r w:rsidRPr="002B569F">
          <w:rPr>
            <w:rFonts w:cs="Times New Roman"/>
            <w:szCs w:val="24"/>
          </w:rPr>
          <w:t xml:space="preserve"> y </w:t>
        </w:r>
        <w:proofErr w:type="spellStart"/>
        <w:r w:rsidRPr="002B569F">
          <w:rPr>
            <w:rFonts w:cs="Times New Roman"/>
            <w:szCs w:val="24"/>
          </w:rPr>
          <w:t>MinMaxScaler</w:t>
        </w:r>
        <w:proofErr w:type="spellEnd"/>
        <w:r w:rsidRPr="002B569F">
          <w:rPr>
            <w:rFonts w:cs="Times New Roman"/>
            <w:szCs w:val="24"/>
          </w:rPr>
          <w:t xml:space="preserve"> son herramientas de preprocesamiento de datos que se utilizan para estandarizar y normalizar los datos.</w:t>
        </w:r>
      </w:ins>
    </w:p>
    <w:p w14:paraId="76C1A302" w14:textId="77777777" w:rsidR="000717E0" w:rsidRPr="002B569F" w:rsidRDefault="000717E0" w:rsidP="002B569F">
      <w:pPr>
        <w:ind w:firstLine="708"/>
        <w:rPr>
          <w:ins w:id="11408"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1409" w:author="Camilo Andrés Díaz Gómez" w:date="2023-03-21T19:35:00Z"/>
          <w:rFonts w:cs="Times New Roman"/>
          <w:szCs w:val="24"/>
        </w:rPr>
      </w:pPr>
      <w:proofErr w:type="spellStart"/>
      <w:ins w:id="11410" w:author="Camilo Andrés Díaz Gómez" w:date="2023-03-21T19:35:00Z">
        <w:r w:rsidRPr="002B569F">
          <w:rPr>
            <w:rFonts w:cs="Times New Roman"/>
            <w:szCs w:val="24"/>
          </w:rPr>
          <w:t>Pandas_profiling</w:t>
        </w:r>
        <w:proofErr w:type="spellEnd"/>
        <w:r w:rsidRPr="002B569F">
          <w:rPr>
            <w:rFonts w:cs="Times New Roman"/>
            <w:szCs w:val="24"/>
          </w:rPr>
          <w:t xml:space="preserve"> es una herramienta que se utiliza para generar informes de perfilamiento de datos.</w:t>
        </w:r>
      </w:ins>
    </w:p>
    <w:p w14:paraId="3548FA44" w14:textId="77777777" w:rsidR="000717E0" w:rsidRPr="002B569F" w:rsidRDefault="000717E0" w:rsidP="002B569F">
      <w:pPr>
        <w:ind w:firstLine="708"/>
        <w:rPr>
          <w:ins w:id="11411"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1412" w:author="Camilo Andrés Díaz Gómez" w:date="2023-03-21T19:35:00Z"/>
          <w:rFonts w:cs="Times New Roman"/>
          <w:szCs w:val="24"/>
        </w:rPr>
      </w:pPr>
      <w:proofErr w:type="spellStart"/>
      <w:ins w:id="11413" w:author="Camilo Andrés Díaz Gómez" w:date="2023-03-21T19:35:00Z">
        <w:r w:rsidRPr="002B569F">
          <w:rPr>
            <w:rFonts w:cs="Times New Roman"/>
            <w:szCs w:val="24"/>
          </w:rPr>
          <w:t>Tensorflow</w:t>
        </w:r>
        <w:proofErr w:type="spellEnd"/>
        <w:r w:rsidRPr="002B569F">
          <w:rPr>
            <w:rFonts w:cs="Times New Roman"/>
            <w:szCs w:val="24"/>
          </w:rPr>
          <w:t xml:space="preserve">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1414" w:author="Camilo Andrés Díaz Gómez" w:date="2023-03-21T19:35:00Z"/>
          <w:rFonts w:cs="Times New Roman"/>
          <w:szCs w:val="24"/>
        </w:rPr>
      </w:pPr>
    </w:p>
    <w:p w14:paraId="03B06EAA" w14:textId="16322BF2" w:rsidR="000717E0" w:rsidRPr="002B569F" w:rsidRDefault="000717E0" w:rsidP="002B569F">
      <w:pPr>
        <w:ind w:firstLine="708"/>
        <w:jc w:val="center"/>
        <w:rPr>
          <w:ins w:id="11415" w:author="Camilo Andrés Díaz Gómez" w:date="2023-03-21T19:35:00Z"/>
          <w:rFonts w:cs="Times New Roman"/>
          <w:szCs w:val="24"/>
        </w:rPr>
      </w:pPr>
      <w:ins w:id="11416"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1417" w:author="Camilo Andrés Díaz Gómez" w:date="2023-03-21T19:35:00Z"/>
          <w:del w:id="11418" w:author="Steff Guzmán" w:date="2023-03-24T16:35:00Z"/>
          <w:rFonts w:cs="Times New Roman"/>
          <w:szCs w:val="24"/>
        </w:rPr>
      </w:pPr>
    </w:p>
    <w:p w14:paraId="2F386C9F" w14:textId="1E0E906A" w:rsidR="00FA3B96" w:rsidRPr="002B569F" w:rsidDel="00FA3B96" w:rsidRDefault="00FA3B96">
      <w:pPr>
        <w:pStyle w:val="Descripcin"/>
        <w:spacing w:line="360" w:lineRule="auto"/>
        <w:rPr>
          <w:ins w:id="11419" w:author="Camilo Andrés Díaz Gómez" w:date="2023-03-21T19:35:00Z"/>
          <w:del w:id="11420" w:author="Steff Guzmán" w:date="2023-03-24T15:49:00Z"/>
          <w:rFonts w:cs="Times New Roman"/>
          <w:szCs w:val="24"/>
        </w:rPr>
        <w:pPrChange w:id="11421" w:author="Camilo Andrés Díaz Gómez" w:date="2023-03-28T17:43:00Z">
          <w:pPr>
            <w:ind w:firstLine="708"/>
          </w:pPr>
        </w:pPrChange>
      </w:pPr>
      <w:bookmarkStart w:id="11422" w:name="_Toc135051114"/>
      <w:ins w:id="11423"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r w:rsidR="006B5153">
        <w:rPr>
          <w:rFonts w:cs="Times New Roman"/>
          <w:noProof/>
          <w:szCs w:val="24"/>
        </w:rPr>
        <w:t>2</w:t>
      </w:r>
      <w:ins w:id="11424" w:author="Steff Guzmán" w:date="2023-03-24T15:49:00Z">
        <w:r w:rsidRPr="002B569F">
          <w:rPr>
            <w:rFonts w:cs="Times New Roman"/>
            <w:szCs w:val="24"/>
          </w:rPr>
          <w:fldChar w:fldCharType="end"/>
        </w:r>
      </w:ins>
      <w:ins w:id="11425" w:author="Steff Guzmán" w:date="2023-03-24T15:51:00Z">
        <w:r w:rsidRPr="002B569F">
          <w:rPr>
            <w:rFonts w:cs="Times New Roman"/>
            <w:szCs w:val="24"/>
          </w:rPr>
          <w:t>.</w:t>
        </w:r>
      </w:ins>
      <w:bookmarkEnd w:id="11422"/>
    </w:p>
    <w:p w14:paraId="35117637" w14:textId="093FE5D0" w:rsidR="000717E0" w:rsidRPr="002B569F" w:rsidRDefault="00935104">
      <w:pPr>
        <w:pStyle w:val="Descripcin"/>
        <w:spacing w:line="360" w:lineRule="auto"/>
        <w:rPr>
          <w:ins w:id="11426" w:author="Camilo Andrés Díaz Gómez" w:date="2023-03-21T19:35:00Z"/>
          <w:rFonts w:cs="Times New Roman"/>
          <w:b w:val="0"/>
          <w:rPrChange w:id="11427" w:author="Camilo Andrés Díaz Gómez" w:date="2023-03-28T17:42:00Z">
            <w:rPr>
              <w:ins w:id="11428" w:author="Camilo Andrés Díaz Gómez" w:date="2023-03-21T19:35:00Z"/>
              <w:rFonts w:cs="Times New Roman"/>
              <w:b/>
              <w:bCs/>
            </w:rPr>
          </w:rPrChange>
        </w:rPr>
        <w:pPrChange w:id="11429" w:author="Camilo Andrés Díaz Gómez" w:date="2023-03-28T17:43:00Z">
          <w:pPr>
            <w:pStyle w:val="Ttulo3"/>
            <w:ind w:firstLine="708"/>
          </w:pPr>
        </w:pPrChange>
      </w:pPr>
      <w:ins w:id="11430" w:author="Camilo Andrés Díaz Gómez" w:date="2023-03-22T13:43:00Z">
        <w:del w:id="11431"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1432" w:author="Camilo Andrés Díaz Gómez" w:date="2023-03-21T19:35:00Z">
        <w:r w:rsidR="000717E0" w:rsidRPr="002B569F">
          <w:rPr>
            <w:rFonts w:cs="Times New Roman"/>
            <w:b w:val="0"/>
            <w:szCs w:val="24"/>
            <w:rPrChange w:id="11433" w:author="Camilo Andrés Díaz Gómez" w:date="2023-03-28T17:42:00Z">
              <w:rPr>
                <w:rFonts w:cs="Times New Roman"/>
                <w:b/>
                <w:bCs/>
              </w:rPr>
            </w:rPrChange>
          </w:rPr>
          <w:t xml:space="preserve">Apertura de los datos para los entrenamientos </w:t>
        </w:r>
      </w:ins>
    </w:p>
    <w:p w14:paraId="79F0E33C" w14:textId="77777777" w:rsidR="000717E0" w:rsidRPr="002B569F" w:rsidRDefault="000717E0" w:rsidP="002B569F">
      <w:pPr>
        <w:ind w:firstLine="708"/>
        <w:rPr>
          <w:ins w:id="11434" w:author="Camilo Andrés Díaz Gómez" w:date="2023-03-21T19:35:00Z"/>
          <w:rFonts w:cs="Times New Roman"/>
          <w:szCs w:val="24"/>
        </w:rPr>
      </w:pPr>
    </w:p>
    <w:p w14:paraId="294A6B09" w14:textId="4FE7F1AD" w:rsidR="000717E0" w:rsidRPr="002B569F" w:rsidRDefault="000717E0" w:rsidP="002B569F">
      <w:pPr>
        <w:ind w:firstLine="708"/>
        <w:jc w:val="center"/>
        <w:rPr>
          <w:ins w:id="11435" w:author="Camilo Andrés Díaz Gómez" w:date="2023-03-21T19:35:00Z"/>
          <w:rFonts w:cs="Times New Roman"/>
          <w:szCs w:val="24"/>
        </w:rPr>
      </w:pPr>
      <w:ins w:id="11436"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1437" w:author="Camilo Andrés Díaz Gómez" w:date="2023-03-21T19:35:00Z"/>
          <w:rFonts w:cs="Times New Roman"/>
          <w:szCs w:val="24"/>
        </w:rPr>
      </w:pPr>
    </w:p>
    <w:p w14:paraId="3A1C2628" w14:textId="0236299C" w:rsidR="000717E0" w:rsidRPr="002B569F" w:rsidRDefault="000717E0" w:rsidP="002B569F">
      <w:pPr>
        <w:ind w:firstLine="708"/>
        <w:rPr>
          <w:ins w:id="11438" w:author="Camilo Andrés Díaz Gómez" w:date="2023-03-21T19:35:00Z"/>
          <w:rFonts w:cs="Times New Roman"/>
          <w:szCs w:val="24"/>
        </w:rPr>
      </w:pPr>
      <w:ins w:id="11439" w:author="Camilo Andrés Díaz Gómez" w:date="2023-03-21T19:35:00Z">
        <w:r w:rsidRPr="002B569F">
          <w:rPr>
            <w:rFonts w:cs="Times New Roman"/>
            <w:szCs w:val="24"/>
          </w:rPr>
          <w:t>Estas líneas de código se encargan de leer un archivo CSV llamado "Data_2015-2022.csv" desde la ruta especificada en la variable "</w:t>
        </w:r>
        <w:proofErr w:type="spellStart"/>
        <w:r w:rsidRPr="002B569F">
          <w:rPr>
            <w:rFonts w:cs="Times New Roman"/>
            <w:szCs w:val="24"/>
          </w:rPr>
          <w:t>path_csv</w:t>
        </w:r>
        <w:proofErr w:type="spellEnd"/>
        <w:r w:rsidRPr="002B569F">
          <w:rPr>
            <w:rFonts w:cs="Times New Roman"/>
            <w:szCs w:val="24"/>
          </w:rPr>
          <w:t xml:space="preserve">". La </w:t>
        </w:r>
      </w:ins>
      <w:proofErr w:type="gramStart"/>
      <w:r w:rsidR="00D56345" w:rsidRPr="002B569F">
        <w:rPr>
          <w:rFonts w:cs="Times New Roman"/>
          <w:szCs w:val="24"/>
        </w:rPr>
        <w:t>biblioteca panda</w:t>
      </w:r>
      <w:r w:rsidR="00D56345">
        <w:rPr>
          <w:rFonts w:cs="Times New Roman"/>
          <w:szCs w:val="24"/>
        </w:rPr>
        <w:t>s</w:t>
      </w:r>
      <w:proofErr w:type="gramEnd"/>
      <w:ins w:id="11440" w:author="Camilo Andrés Díaz Gómez" w:date="2023-03-21T19:35:00Z">
        <w:r w:rsidRPr="002B569F">
          <w:rPr>
            <w:rFonts w:cs="Times New Roman"/>
            <w:szCs w:val="24"/>
          </w:rPr>
          <w:t xml:space="preserve"> es utilizada para leer el archivo CSV y cargar los datos en un DataFrame llamado "df". La opción "</w:t>
        </w:r>
        <w:proofErr w:type="spellStart"/>
        <w:r w:rsidRPr="002B569F">
          <w:rPr>
            <w:rFonts w:cs="Times New Roman"/>
            <w:szCs w:val="24"/>
          </w:rPr>
          <w:t>encoding</w:t>
        </w:r>
        <w:proofErr w:type="spellEnd"/>
        <w:r w:rsidRPr="002B569F">
          <w:rPr>
            <w:rFonts w:cs="Times New Roman"/>
            <w:szCs w:val="24"/>
          </w:rPr>
          <w:t>" se establece en "windows-1252" para asegurarse de que la codificación del archivo CSV sea la correcta.</w:t>
        </w:r>
      </w:ins>
    </w:p>
    <w:p w14:paraId="64F0AD69" w14:textId="77777777" w:rsidR="000717E0" w:rsidRPr="002B569F" w:rsidRDefault="000717E0" w:rsidP="002B569F">
      <w:pPr>
        <w:ind w:firstLine="708"/>
        <w:rPr>
          <w:ins w:id="11441" w:author="Camilo Andrés Díaz Gómez" w:date="2023-03-21T19:35:00Z"/>
          <w:rFonts w:cs="Times New Roman"/>
          <w:szCs w:val="24"/>
        </w:rPr>
      </w:pPr>
    </w:p>
    <w:p w14:paraId="00399008" w14:textId="64872AFD" w:rsidR="000717E0" w:rsidRPr="002B569F" w:rsidRDefault="000717E0" w:rsidP="002B569F">
      <w:pPr>
        <w:ind w:firstLine="708"/>
        <w:jc w:val="center"/>
        <w:rPr>
          <w:ins w:id="11442" w:author="Camilo Andrés Díaz Gómez" w:date="2023-03-21T19:35:00Z"/>
          <w:rFonts w:cs="Times New Roman"/>
          <w:szCs w:val="24"/>
        </w:rPr>
      </w:pPr>
      <w:ins w:id="11443"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1444" w:author="Camilo Andrés Díaz Gómez" w:date="2023-03-21T19:35:00Z"/>
          <w:rFonts w:cs="Times New Roman"/>
          <w:szCs w:val="24"/>
        </w:rPr>
      </w:pPr>
    </w:p>
    <w:p w14:paraId="1B2D2685" w14:textId="77777777" w:rsidR="000717E0" w:rsidRPr="002B569F" w:rsidRDefault="000717E0" w:rsidP="002B569F">
      <w:pPr>
        <w:ind w:firstLine="708"/>
        <w:rPr>
          <w:ins w:id="11445" w:author="Camilo Andrés Díaz Gómez" w:date="2023-03-21T19:35:00Z"/>
          <w:rFonts w:cs="Times New Roman"/>
          <w:szCs w:val="24"/>
        </w:rPr>
      </w:pPr>
      <w:ins w:id="11446" w:author="Camilo Andrés Díaz Gómez" w:date="2023-03-21T19:35:00Z">
        <w:r w:rsidRPr="002B569F">
          <w:rPr>
            <w:rFonts w:cs="Times New Roman"/>
            <w:szCs w:val="24"/>
          </w:rPr>
          <w:t xml:space="preserve">En siguiente lugar el anterior código renombra las columnas del DataFrame df para tener nombres más claros y descriptivos. La primera línea crea una lista con los nombres de las columnas que queremos asignar al DataFrame. La segunda línea utiliza el método </w:t>
        </w:r>
        <w:proofErr w:type="spellStart"/>
        <w:r w:rsidRPr="002B569F">
          <w:rPr>
            <w:rFonts w:cs="Times New Roman"/>
            <w:szCs w:val="24"/>
          </w:rPr>
          <w:t>columns</w:t>
        </w:r>
        <w:proofErr w:type="spellEnd"/>
        <w:r w:rsidRPr="002B569F">
          <w:rPr>
            <w:rFonts w:cs="Times New Roman"/>
            <w:szCs w:val="24"/>
          </w:rPr>
          <w:t xml:space="preserve">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1447" w:author="Camilo Andrés Díaz Gómez" w:date="2023-03-21T19:35:00Z"/>
          <w:rFonts w:cs="Times New Roman"/>
          <w:szCs w:val="24"/>
        </w:rPr>
      </w:pPr>
    </w:p>
    <w:p w14:paraId="559A3754" w14:textId="371A53EE" w:rsidR="000717E0" w:rsidRPr="002B569F" w:rsidRDefault="000717E0" w:rsidP="002B569F">
      <w:pPr>
        <w:ind w:firstLine="708"/>
        <w:jc w:val="center"/>
        <w:rPr>
          <w:ins w:id="11448" w:author="Camilo Andrés Díaz Gómez" w:date="2023-03-21T19:35:00Z"/>
          <w:rFonts w:cs="Times New Roman"/>
          <w:szCs w:val="24"/>
        </w:rPr>
      </w:pPr>
      <w:ins w:id="11449" w:author="Camilo Andrés Díaz Gómez" w:date="2023-03-21T19:35:00Z">
        <w:r w:rsidRPr="002B569F">
          <w:rPr>
            <w:rFonts w:cs="Times New Roman"/>
            <w:noProof/>
            <w:szCs w:val="24"/>
          </w:rPr>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1450" w:author="Camilo Andrés Díaz Gómez" w:date="2023-03-21T19:35:00Z"/>
          <w:rFonts w:cs="Times New Roman"/>
          <w:szCs w:val="24"/>
        </w:rPr>
      </w:pPr>
    </w:p>
    <w:p w14:paraId="5482C9E7" w14:textId="77777777" w:rsidR="000717E0" w:rsidRPr="002B569F" w:rsidRDefault="000717E0" w:rsidP="002B569F">
      <w:pPr>
        <w:ind w:firstLine="708"/>
        <w:rPr>
          <w:ins w:id="11451" w:author="Camilo Andrés Díaz Gómez" w:date="2023-03-21T19:35:00Z"/>
          <w:rFonts w:cs="Times New Roman"/>
          <w:szCs w:val="24"/>
        </w:rPr>
      </w:pPr>
      <w:ins w:id="11452" w:author="Camilo Andrés Díaz Gómez" w:date="2023-03-21T19:35:00Z">
        <w:r w:rsidRPr="002B569F">
          <w:rPr>
            <w:rFonts w:cs="Times New Roman"/>
            <w:szCs w:val="24"/>
          </w:rPr>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1453" w:author="Camilo Andrés Díaz Gómez" w:date="2023-03-21T19:35:00Z"/>
          <w:rFonts w:cs="Times New Roman"/>
          <w:szCs w:val="24"/>
        </w:rPr>
      </w:pPr>
    </w:p>
    <w:p w14:paraId="66243BC9" w14:textId="201DFF7F" w:rsidR="000717E0" w:rsidRPr="002B569F" w:rsidRDefault="000717E0" w:rsidP="002B569F">
      <w:pPr>
        <w:ind w:firstLine="708"/>
        <w:jc w:val="center"/>
        <w:rPr>
          <w:ins w:id="11454" w:author="Camilo Andrés Díaz Gómez" w:date="2023-03-21T19:35:00Z"/>
          <w:rFonts w:cs="Times New Roman"/>
          <w:szCs w:val="24"/>
        </w:rPr>
      </w:pPr>
      <w:ins w:id="11455"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1456" w:author="Camilo Andrés Díaz Gómez" w:date="2023-03-21T19:35:00Z"/>
          <w:rFonts w:cs="Times New Roman"/>
          <w:szCs w:val="24"/>
        </w:rPr>
      </w:pPr>
    </w:p>
    <w:p w14:paraId="55610924" w14:textId="77777777" w:rsidR="000717E0" w:rsidRPr="002B569F" w:rsidRDefault="000717E0" w:rsidP="002B569F">
      <w:pPr>
        <w:ind w:firstLine="708"/>
        <w:rPr>
          <w:ins w:id="11457" w:author="Camilo Andrés Díaz Gómez" w:date="2023-03-21T19:35:00Z"/>
          <w:rFonts w:cs="Times New Roman"/>
          <w:szCs w:val="24"/>
        </w:rPr>
      </w:pPr>
      <w:ins w:id="11458" w:author="Camilo Andrés Díaz Gómez" w:date="2023-03-21T19:35:00Z">
        <w:r w:rsidRPr="002B569F">
          <w:rPr>
            <w:rFonts w:cs="Times New Roman"/>
            <w:szCs w:val="24"/>
          </w:rPr>
          <w:t xml:space="preserve">Estas líneas de código transforman la columna 'Fecha' del DataFrame 'df' al formato de fecha/hora de Pandas utilizando la función </w:t>
        </w:r>
        <w:proofErr w:type="spellStart"/>
        <w:r w:rsidRPr="002B569F">
          <w:rPr>
            <w:rFonts w:cs="Times New Roman"/>
            <w:szCs w:val="24"/>
          </w:rPr>
          <w:t>pd.to_</w:t>
        </w:r>
        <w:proofErr w:type="gramStart"/>
        <w:r w:rsidRPr="002B569F">
          <w:rPr>
            <w:rFonts w:cs="Times New Roman"/>
            <w:szCs w:val="24"/>
          </w:rPr>
          <w:t>datetime</w:t>
        </w:r>
        <w:proofErr w:type="spellEnd"/>
        <w:r w:rsidRPr="002B569F">
          <w:rPr>
            <w:rFonts w:cs="Times New Roman"/>
            <w:szCs w:val="24"/>
          </w:rPr>
          <w:t>(</w:t>
        </w:r>
        <w:proofErr w:type="gramEnd"/>
        <w:r w:rsidRPr="002B569F">
          <w:rPr>
            <w:rFonts w:cs="Times New Roman"/>
            <w:szCs w:val="24"/>
          </w:rPr>
          <w:t xml:space="preserve">). Después, se usa la función </w:t>
        </w:r>
        <w:proofErr w:type="spellStart"/>
        <w:proofErr w:type="gramStart"/>
        <w:r w:rsidRPr="002B569F">
          <w:rPr>
            <w:rFonts w:cs="Times New Roman"/>
            <w:szCs w:val="24"/>
          </w:rPr>
          <w:t>dt.strftime</w:t>
        </w:r>
        <w:proofErr w:type="spellEnd"/>
        <w:proofErr w:type="gramEnd"/>
        <w:r w:rsidRPr="002B569F">
          <w:rPr>
            <w:rFonts w:cs="Times New Roman"/>
            <w:szCs w:val="24"/>
          </w:rPr>
          <w:t>() para obtener el número de día del año en formato de cadena y se almacena en la columna 'Dia' del DataFrame 'df'. Finalmente, se cambia el tipo de datos de la columna 'Dia' a '</w:t>
        </w:r>
        <w:proofErr w:type="spellStart"/>
        <w:r w:rsidRPr="002B569F">
          <w:rPr>
            <w:rFonts w:cs="Times New Roman"/>
            <w:szCs w:val="24"/>
          </w:rPr>
          <w:t>int</w:t>
        </w:r>
        <w:proofErr w:type="spellEnd"/>
        <w:r w:rsidRPr="002B569F">
          <w:rPr>
            <w:rFonts w:cs="Times New Roman"/>
            <w:szCs w:val="24"/>
          </w:rPr>
          <w:t xml:space="preserve">' utilizando la función </w:t>
        </w:r>
        <w:proofErr w:type="spellStart"/>
        <w:proofErr w:type="gramStart"/>
        <w:r w:rsidRPr="002B569F">
          <w:rPr>
            <w:rFonts w:cs="Times New Roman"/>
            <w:szCs w:val="24"/>
          </w:rPr>
          <w:t>astype</w:t>
        </w:r>
        <w:proofErr w:type="spellEnd"/>
        <w:r w:rsidRPr="002B569F">
          <w:rPr>
            <w:rFonts w:cs="Times New Roman"/>
            <w:szCs w:val="24"/>
          </w:rPr>
          <w:t>(</w:t>
        </w:r>
        <w:proofErr w:type="gramEnd"/>
        <w:r w:rsidRPr="002B569F">
          <w:rPr>
            <w:rFonts w:cs="Times New Roman"/>
            <w:szCs w:val="24"/>
          </w:rPr>
          <w:t>).</w:t>
        </w:r>
      </w:ins>
    </w:p>
    <w:p w14:paraId="06A87FE0" w14:textId="77777777" w:rsidR="000717E0" w:rsidRPr="002B569F" w:rsidRDefault="000717E0" w:rsidP="002B569F">
      <w:pPr>
        <w:ind w:firstLine="708"/>
        <w:rPr>
          <w:ins w:id="11459" w:author="Camilo Andrés Díaz Gómez" w:date="2023-03-21T19:35:00Z"/>
          <w:rFonts w:cs="Times New Roman"/>
          <w:szCs w:val="24"/>
        </w:rPr>
      </w:pPr>
    </w:p>
    <w:p w14:paraId="093E6708" w14:textId="38D98D21" w:rsidR="000717E0" w:rsidRPr="002B569F" w:rsidRDefault="000717E0" w:rsidP="002B569F">
      <w:pPr>
        <w:ind w:firstLine="708"/>
        <w:jc w:val="center"/>
        <w:rPr>
          <w:ins w:id="11460" w:author="Camilo Andrés Díaz Gómez" w:date="2023-03-21T19:35:00Z"/>
          <w:rFonts w:cs="Times New Roman"/>
          <w:szCs w:val="24"/>
        </w:rPr>
      </w:pPr>
      <w:ins w:id="11461"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1462" w:author="Camilo Andrés Díaz Gómez" w:date="2023-03-21T19:35:00Z"/>
          <w:rFonts w:cs="Times New Roman"/>
          <w:szCs w:val="24"/>
        </w:rPr>
      </w:pPr>
    </w:p>
    <w:p w14:paraId="2B1F7C3E" w14:textId="77777777" w:rsidR="000717E0" w:rsidRPr="002B569F" w:rsidRDefault="000717E0" w:rsidP="002B569F">
      <w:pPr>
        <w:ind w:firstLine="708"/>
        <w:rPr>
          <w:ins w:id="11463" w:author="Camilo Andrés Díaz Gómez" w:date="2023-03-21T19:35:00Z"/>
          <w:rFonts w:cs="Times New Roman"/>
          <w:szCs w:val="24"/>
        </w:rPr>
      </w:pPr>
      <w:ins w:id="11464"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w:t>
        </w:r>
        <w:proofErr w:type="spellStart"/>
        <w:r w:rsidRPr="002B569F">
          <w:rPr>
            <w:rFonts w:cs="Times New Roman"/>
            <w:szCs w:val="24"/>
          </w:rPr>
          <w:t>columna_Almacenada</w:t>
        </w:r>
        <w:proofErr w:type="spellEnd"/>
        <w:r w:rsidRPr="002B569F">
          <w:rPr>
            <w:rFonts w:cs="Times New Roman"/>
            <w:szCs w:val="24"/>
          </w:rPr>
          <w:t>' utilizando el método '</w:t>
        </w:r>
        <w:proofErr w:type="gramStart"/>
        <w:r w:rsidRPr="002B569F">
          <w:rPr>
            <w:rFonts w:cs="Times New Roman"/>
            <w:szCs w:val="24"/>
          </w:rPr>
          <w:t>pop(</w:t>
        </w:r>
        <w:proofErr w:type="gramEnd"/>
        <w:r w:rsidRPr="002B569F">
          <w:rPr>
            <w:rFonts w:cs="Times New Roman"/>
            <w:szCs w:val="24"/>
          </w:rPr>
          <w:t>)', que elimina y devuelve el elemento en la posición especificada (en este caso, la columna 'Dia' del DataFrame). Luego, la columna 'Dia' se inserta en la posición 5 del DataFrame utilizando el método '</w:t>
        </w:r>
        <w:proofErr w:type="spellStart"/>
        <w:proofErr w:type="gramStart"/>
        <w:r w:rsidRPr="002B569F">
          <w:rPr>
            <w:rFonts w:cs="Times New Roman"/>
            <w:szCs w:val="24"/>
          </w:rPr>
          <w:t>insert</w:t>
        </w:r>
        <w:proofErr w:type="spellEnd"/>
        <w:r w:rsidRPr="002B569F">
          <w:rPr>
            <w:rFonts w:cs="Times New Roman"/>
            <w:szCs w:val="24"/>
          </w:rPr>
          <w:t>(</w:t>
        </w:r>
        <w:proofErr w:type="gramEnd"/>
        <w:r w:rsidRPr="002B569F">
          <w:rPr>
            <w:rFonts w:cs="Times New Roman"/>
            <w:szCs w:val="24"/>
          </w:rPr>
          <w:t>)'.</w:t>
        </w:r>
      </w:ins>
    </w:p>
    <w:p w14:paraId="71EE20A0" w14:textId="77777777" w:rsidR="000717E0" w:rsidRPr="002B569F" w:rsidRDefault="000717E0" w:rsidP="002B569F">
      <w:pPr>
        <w:ind w:firstLine="708"/>
        <w:rPr>
          <w:ins w:id="11465" w:author="Camilo Andrés Díaz Gómez" w:date="2023-03-21T19:35:00Z"/>
          <w:rFonts w:cs="Times New Roman"/>
          <w:szCs w:val="24"/>
        </w:rPr>
      </w:pPr>
    </w:p>
    <w:p w14:paraId="57668C9D" w14:textId="5F13CE40" w:rsidR="000717E0" w:rsidRPr="002B569F" w:rsidRDefault="000717E0" w:rsidP="002B569F">
      <w:pPr>
        <w:ind w:firstLine="708"/>
        <w:jc w:val="center"/>
        <w:rPr>
          <w:ins w:id="11466" w:author="Camilo Andrés Díaz Gómez" w:date="2023-03-21T19:35:00Z"/>
          <w:rFonts w:cs="Times New Roman"/>
          <w:szCs w:val="24"/>
        </w:rPr>
      </w:pPr>
      <w:ins w:id="11467"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1468" w:author="Camilo Andrés Díaz Gómez" w:date="2023-03-21T19:35:00Z"/>
          <w:rFonts w:cs="Times New Roman"/>
          <w:szCs w:val="24"/>
        </w:rPr>
      </w:pPr>
    </w:p>
    <w:p w14:paraId="29AA0AD6" w14:textId="27D6A93D" w:rsidR="000717E0" w:rsidRPr="002B569F" w:rsidRDefault="000717E0" w:rsidP="002B569F">
      <w:pPr>
        <w:ind w:firstLine="708"/>
        <w:rPr>
          <w:ins w:id="11469" w:author="Camilo Andrés Díaz Gómez" w:date="2023-03-21T19:35:00Z"/>
          <w:rFonts w:cs="Times New Roman"/>
          <w:szCs w:val="24"/>
        </w:rPr>
      </w:pPr>
      <w:ins w:id="11470" w:author="Camilo Andrés Díaz Gómez" w:date="2023-03-21T19:35:00Z">
        <w:r w:rsidRPr="002B569F">
          <w:rPr>
            <w:rFonts w:cs="Times New Roman"/>
            <w:szCs w:val="24"/>
          </w:rPr>
          <w:t>Estas líneas de código ordenan el DataFrame df en orden ascendente según los valores en la columna '</w:t>
        </w:r>
        <w:proofErr w:type="spellStart"/>
        <w:r w:rsidRPr="002B569F">
          <w:rPr>
            <w:rFonts w:cs="Times New Roman"/>
            <w:szCs w:val="24"/>
          </w:rPr>
          <w:t>FechaObservacion</w:t>
        </w:r>
        <w:proofErr w:type="spellEnd"/>
        <w:r w:rsidRPr="002B569F">
          <w:rPr>
            <w:rFonts w:cs="Times New Roman"/>
            <w:szCs w:val="24"/>
          </w:rPr>
          <w:t xml:space="preserve">'. El método </w:t>
        </w:r>
        <w:proofErr w:type="spellStart"/>
        <w:r w:rsidRPr="002B569F">
          <w:rPr>
            <w:rFonts w:cs="Times New Roman"/>
            <w:szCs w:val="24"/>
          </w:rPr>
          <w:t>sort</w:t>
        </w:r>
      </w:ins>
      <w:ins w:id="11471" w:author="Camilo Andrés Díaz Gómez" w:date="2023-03-28T18:50:00Z">
        <w:r w:rsidR="00882EC9">
          <w:rPr>
            <w:rFonts w:cs="Times New Roman"/>
            <w:szCs w:val="24"/>
          </w:rPr>
          <w:t>_</w:t>
        </w:r>
      </w:ins>
      <w:proofErr w:type="gramStart"/>
      <w:ins w:id="11472" w:author="Camilo Andrés Díaz Gómez" w:date="2023-03-21T19:35:00Z">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1473" w:author="Camilo Andrés Díaz Gómez" w:date="2023-03-21T19:35:00Z"/>
          <w:rFonts w:cs="Times New Roman"/>
          <w:szCs w:val="24"/>
        </w:rPr>
      </w:pPr>
    </w:p>
    <w:p w14:paraId="5AB624C0" w14:textId="0B72AF55" w:rsidR="000717E0" w:rsidRPr="002B569F" w:rsidRDefault="000717E0" w:rsidP="002B569F">
      <w:pPr>
        <w:ind w:firstLine="708"/>
        <w:jc w:val="center"/>
        <w:rPr>
          <w:ins w:id="11474" w:author="Camilo Andrés Díaz Gómez" w:date="2023-03-21T19:35:00Z"/>
          <w:rFonts w:cs="Times New Roman"/>
          <w:szCs w:val="24"/>
        </w:rPr>
      </w:pPr>
      <w:ins w:id="11475"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1476" w:author="Camilo Andrés Díaz Gómez" w:date="2023-03-21T19:35:00Z"/>
          <w:del w:id="11477" w:author="Steff Guzmán" w:date="2023-03-24T16:02:00Z"/>
          <w:rFonts w:cs="Times New Roman"/>
          <w:szCs w:val="24"/>
        </w:rPr>
      </w:pPr>
      <w:ins w:id="11478" w:author="Steff Guzmán" w:date="2023-03-24T16:02:00Z">
        <w:r w:rsidRPr="002B569F">
          <w:rPr>
            <w:rFonts w:cs="Times New Roman"/>
            <w:szCs w:val="24"/>
          </w:rPr>
          <w:tab/>
        </w:r>
      </w:ins>
    </w:p>
    <w:p w14:paraId="2D155015" w14:textId="7658DDF7" w:rsidR="00935104" w:rsidRPr="002B569F" w:rsidDel="00405EF3" w:rsidRDefault="000717E0">
      <w:pPr>
        <w:rPr>
          <w:ins w:id="11479" w:author="Steff Guzmán" w:date="2023-03-24T15:47:00Z"/>
          <w:del w:id="11480" w:author="Camilo Andrés Díaz Gómez" w:date="2023-03-28T15:25:00Z"/>
          <w:rFonts w:cs="Times New Roman"/>
          <w:szCs w:val="24"/>
          <w:rPrChange w:id="11481" w:author="Camilo Andrés Díaz Gómez" w:date="2023-03-28T17:42:00Z">
            <w:rPr>
              <w:ins w:id="11482" w:author="Steff Guzmán" w:date="2023-03-24T15:47:00Z"/>
              <w:del w:id="11483" w:author="Camilo Andrés Díaz Gómez" w:date="2023-03-28T15:25:00Z"/>
              <w:rFonts w:cs="Times New Roman"/>
              <w:b/>
              <w:bCs/>
              <w:szCs w:val="24"/>
            </w:rPr>
          </w:rPrChange>
        </w:rPr>
      </w:pPr>
      <w:ins w:id="11484" w:author="Camilo Andrés Díaz Gómez" w:date="2023-03-21T19:35:00Z">
        <w:r w:rsidRPr="002B569F">
          <w:rPr>
            <w:rFonts w:cs="Times New Roman"/>
            <w:szCs w:val="24"/>
          </w:rPr>
          <w:t xml:space="preserve">Esta línea de código </w:t>
        </w:r>
      </w:ins>
      <w:ins w:id="11485" w:author="Steff Guzmán" w:date="2023-03-24T14:18:00Z">
        <w:r w:rsidR="001C4568" w:rsidRPr="002B569F">
          <w:rPr>
            <w:rFonts w:cs="Times New Roman"/>
            <w:szCs w:val="24"/>
          </w:rPr>
          <w:t xml:space="preserve">permite </w:t>
        </w:r>
      </w:ins>
      <w:ins w:id="11486" w:author="Camilo Andrés Díaz Gómez" w:date="2023-03-21T19:35:00Z">
        <w:r w:rsidRPr="002B569F">
          <w:rPr>
            <w:rFonts w:cs="Times New Roman"/>
            <w:szCs w:val="24"/>
          </w:rPr>
          <w:t>m</w:t>
        </w:r>
      </w:ins>
      <w:ins w:id="11487" w:author="Steff Guzmán" w:date="2023-03-24T14:18:00Z">
        <w:r w:rsidR="001C4568" w:rsidRPr="002B569F">
          <w:rPr>
            <w:rFonts w:cs="Times New Roman"/>
            <w:szCs w:val="24"/>
          </w:rPr>
          <w:t>ostrar</w:t>
        </w:r>
      </w:ins>
      <w:ins w:id="11488" w:author="Camilo Andrés Díaz Gómez" w:date="2023-03-21T19:35:00Z">
        <w:del w:id="11489"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1490" w:author="Steff Guzmán" w:date="2023-03-24T15:47:00Z"/>
          <w:rFonts w:cs="Times New Roman"/>
          <w:b/>
          <w:bCs/>
          <w:szCs w:val="24"/>
        </w:rPr>
      </w:pPr>
    </w:p>
    <w:p w14:paraId="41FBC1B9" w14:textId="2532F5CE" w:rsidR="00FA3B96" w:rsidRPr="002B569F" w:rsidDel="00405EF3" w:rsidRDefault="00FA3B96">
      <w:pPr>
        <w:rPr>
          <w:ins w:id="11491" w:author="Steff Guzmán" w:date="2023-03-24T15:47:00Z"/>
          <w:del w:id="11492" w:author="Camilo Andrés Díaz Gómez" w:date="2023-03-28T15:25:00Z"/>
          <w:rFonts w:cs="Times New Roman"/>
          <w:b/>
          <w:bCs/>
          <w:szCs w:val="24"/>
        </w:rPr>
      </w:pPr>
    </w:p>
    <w:p w14:paraId="5DBC01D0" w14:textId="2F0C9509" w:rsidR="00FA3B96" w:rsidRPr="002B569F" w:rsidDel="00405EF3" w:rsidRDefault="00FA3B96">
      <w:pPr>
        <w:rPr>
          <w:ins w:id="11493" w:author="Steff Guzmán" w:date="2023-03-24T15:47:00Z"/>
          <w:del w:id="11494" w:author="Camilo Andrés Díaz Gómez" w:date="2023-03-28T15:25:00Z"/>
          <w:rFonts w:cs="Times New Roman"/>
          <w:b/>
          <w:bCs/>
          <w:szCs w:val="24"/>
        </w:rPr>
      </w:pPr>
    </w:p>
    <w:p w14:paraId="04015278" w14:textId="10BE52C3" w:rsidR="00FA3B96" w:rsidRPr="002B569F" w:rsidDel="00405EF3" w:rsidRDefault="00FA3B96">
      <w:pPr>
        <w:rPr>
          <w:ins w:id="11495" w:author="Steff Guzmán" w:date="2023-03-24T15:47:00Z"/>
          <w:del w:id="11496" w:author="Camilo Andrés Díaz Gómez" w:date="2023-03-28T15:25:00Z"/>
          <w:rFonts w:cs="Times New Roman"/>
          <w:b/>
          <w:bCs/>
          <w:szCs w:val="24"/>
        </w:rPr>
      </w:pPr>
    </w:p>
    <w:p w14:paraId="3BDA9CA9" w14:textId="7079CA2B" w:rsidR="00FA3B96" w:rsidRPr="002B569F" w:rsidDel="00405EF3" w:rsidRDefault="00FA3B96">
      <w:pPr>
        <w:rPr>
          <w:ins w:id="11497" w:author="Steff Guzmán" w:date="2023-03-24T15:47:00Z"/>
          <w:del w:id="11498" w:author="Camilo Andrés Díaz Gómez" w:date="2023-03-28T15:25:00Z"/>
          <w:rFonts w:cs="Times New Roman"/>
          <w:b/>
          <w:bCs/>
          <w:szCs w:val="24"/>
        </w:rPr>
      </w:pPr>
    </w:p>
    <w:p w14:paraId="45887634" w14:textId="0B4DD0D4" w:rsidR="00FA3B96" w:rsidRPr="002B569F" w:rsidDel="00405EF3" w:rsidRDefault="00FA3B96">
      <w:pPr>
        <w:rPr>
          <w:ins w:id="11499" w:author="Steff Guzmán" w:date="2023-03-24T15:47:00Z"/>
          <w:del w:id="11500" w:author="Camilo Andrés Díaz Gómez" w:date="2023-03-28T15:25:00Z"/>
          <w:rFonts w:cs="Times New Roman"/>
          <w:b/>
          <w:bCs/>
          <w:szCs w:val="24"/>
        </w:rPr>
      </w:pPr>
    </w:p>
    <w:p w14:paraId="3BF0388D" w14:textId="43511C93" w:rsidR="00FA3B96" w:rsidRPr="002B569F" w:rsidDel="00405EF3" w:rsidRDefault="00FA3B96">
      <w:pPr>
        <w:rPr>
          <w:ins w:id="11501" w:author="Steff Guzmán" w:date="2023-03-24T15:47:00Z"/>
          <w:del w:id="11502" w:author="Camilo Andrés Díaz Gómez" w:date="2023-03-28T15:25:00Z"/>
          <w:rFonts w:cs="Times New Roman"/>
          <w:b/>
          <w:bCs/>
          <w:szCs w:val="24"/>
        </w:rPr>
      </w:pPr>
    </w:p>
    <w:p w14:paraId="5A399185" w14:textId="19C1F8CA" w:rsidR="00FA3B96" w:rsidRPr="002B569F" w:rsidDel="00405EF3" w:rsidRDefault="00FA3B96">
      <w:pPr>
        <w:rPr>
          <w:ins w:id="11503" w:author="Steff Guzmán" w:date="2023-03-24T15:47:00Z"/>
          <w:del w:id="11504" w:author="Camilo Andrés Díaz Gómez" w:date="2023-03-28T15:25:00Z"/>
          <w:rFonts w:cs="Times New Roman"/>
          <w:b/>
          <w:bCs/>
          <w:szCs w:val="24"/>
        </w:rPr>
      </w:pPr>
    </w:p>
    <w:p w14:paraId="49A47BB8" w14:textId="41721880" w:rsidR="00FA3B96" w:rsidRPr="002B569F" w:rsidDel="00405EF3" w:rsidRDefault="00FA3B96">
      <w:pPr>
        <w:rPr>
          <w:ins w:id="11505" w:author="Steff Guzmán" w:date="2023-03-24T15:47:00Z"/>
          <w:del w:id="11506" w:author="Camilo Andrés Díaz Gómez" w:date="2023-03-28T15:25:00Z"/>
          <w:rFonts w:cs="Times New Roman"/>
          <w:b/>
          <w:bCs/>
          <w:szCs w:val="24"/>
        </w:rPr>
      </w:pPr>
    </w:p>
    <w:p w14:paraId="08218242" w14:textId="5122CC67" w:rsidR="00FA3B96" w:rsidRPr="002B569F" w:rsidDel="00405EF3" w:rsidRDefault="00FA3B96">
      <w:pPr>
        <w:rPr>
          <w:ins w:id="11507" w:author="Steff Guzmán" w:date="2023-03-24T15:47:00Z"/>
          <w:del w:id="11508" w:author="Camilo Andrés Díaz Gómez" w:date="2023-03-28T15:25:00Z"/>
          <w:rFonts w:cs="Times New Roman"/>
          <w:b/>
          <w:bCs/>
          <w:szCs w:val="24"/>
        </w:rPr>
      </w:pPr>
    </w:p>
    <w:p w14:paraId="5EA4013A" w14:textId="3F086675" w:rsidR="00FA3B96" w:rsidRPr="002B569F" w:rsidDel="00405EF3" w:rsidRDefault="00FA3B96">
      <w:pPr>
        <w:rPr>
          <w:ins w:id="11509" w:author="Steff Guzmán" w:date="2023-03-24T15:47:00Z"/>
          <w:del w:id="11510" w:author="Camilo Andrés Díaz Gómez" w:date="2023-03-28T15:25:00Z"/>
          <w:rFonts w:cs="Times New Roman"/>
          <w:b/>
          <w:bCs/>
          <w:szCs w:val="24"/>
        </w:rPr>
      </w:pPr>
    </w:p>
    <w:p w14:paraId="4E4ACEBE" w14:textId="404F6494" w:rsidR="00FA3B96" w:rsidRPr="002B569F" w:rsidDel="00405EF3" w:rsidRDefault="00FA3B96">
      <w:pPr>
        <w:rPr>
          <w:ins w:id="11511" w:author="Steff Guzmán" w:date="2023-03-24T15:47:00Z"/>
          <w:del w:id="11512" w:author="Camilo Andrés Díaz Gómez" w:date="2023-03-28T15:25:00Z"/>
          <w:rFonts w:cs="Times New Roman"/>
          <w:b/>
          <w:bCs/>
          <w:szCs w:val="24"/>
        </w:rPr>
      </w:pPr>
    </w:p>
    <w:p w14:paraId="14C723F0" w14:textId="40D265F2" w:rsidR="00FA3B96" w:rsidRPr="002B569F" w:rsidDel="00405EF3" w:rsidRDefault="00FA3B96">
      <w:pPr>
        <w:rPr>
          <w:ins w:id="11513" w:author="Steff Guzmán" w:date="2023-03-24T15:47:00Z"/>
          <w:del w:id="11514" w:author="Camilo Andrés Díaz Gómez" w:date="2023-03-28T15:25:00Z"/>
          <w:rFonts w:cs="Times New Roman"/>
          <w:b/>
          <w:bCs/>
          <w:szCs w:val="24"/>
        </w:rPr>
      </w:pPr>
    </w:p>
    <w:p w14:paraId="581EDDFC" w14:textId="629DC922" w:rsidR="00FA3B96" w:rsidRPr="002B569F" w:rsidDel="00405EF3" w:rsidRDefault="00FA3B96">
      <w:pPr>
        <w:rPr>
          <w:ins w:id="11515" w:author="Steff Guzmán" w:date="2023-03-24T15:47:00Z"/>
          <w:del w:id="11516" w:author="Camilo Andrés Díaz Gómez" w:date="2023-03-28T15:25:00Z"/>
          <w:rFonts w:cs="Times New Roman"/>
          <w:b/>
          <w:bCs/>
          <w:szCs w:val="24"/>
        </w:rPr>
      </w:pPr>
    </w:p>
    <w:p w14:paraId="0F772ABC" w14:textId="5A39FD7C" w:rsidR="00FA3B96" w:rsidRPr="002B569F" w:rsidDel="00405EF3" w:rsidRDefault="00FA3B96">
      <w:pPr>
        <w:rPr>
          <w:ins w:id="11517" w:author="Steff Guzmán" w:date="2023-03-24T15:51:00Z"/>
          <w:del w:id="11518" w:author="Camilo Andrés Díaz Gómez" w:date="2023-03-28T15:25:00Z"/>
          <w:rFonts w:cs="Times New Roman"/>
          <w:b/>
          <w:bCs/>
          <w:szCs w:val="24"/>
        </w:rPr>
      </w:pPr>
    </w:p>
    <w:p w14:paraId="73AAE81A" w14:textId="496B9EC8" w:rsidR="00FA3B96" w:rsidRPr="002B569F" w:rsidDel="00405EF3" w:rsidRDefault="00FA3B96">
      <w:pPr>
        <w:rPr>
          <w:ins w:id="11519" w:author="Steff Guzmán" w:date="2023-03-24T15:51:00Z"/>
          <w:del w:id="11520" w:author="Camilo Andrés Díaz Gómez" w:date="2023-03-28T15:25:00Z"/>
          <w:rFonts w:cs="Times New Roman"/>
          <w:b/>
          <w:bCs/>
          <w:szCs w:val="24"/>
        </w:rPr>
      </w:pPr>
    </w:p>
    <w:p w14:paraId="7385154A" w14:textId="40B74B4D" w:rsidR="00FA3B96" w:rsidRPr="002B569F" w:rsidDel="00405EF3" w:rsidRDefault="00FA3B96">
      <w:pPr>
        <w:rPr>
          <w:ins w:id="11521" w:author="Steff Guzmán" w:date="2023-03-24T15:51:00Z"/>
          <w:del w:id="11522" w:author="Camilo Andrés Díaz Gómez" w:date="2023-03-28T15:25:00Z"/>
          <w:rFonts w:cs="Times New Roman"/>
          <w:b/>
          <w:bCs/>
          <w:szCs w:val="24"/>
        </w:rPr>
      </w:pPr>
    </w:p>
    <w:p w14:paraId="4A93B5E6" w14:textId="52D0B159" w:rsidR="00FA3B96" w:rsidRPr="002B569F" w:rsidDel="00405EF3" w:rsidRDefault="00FA3B96">
      <w:pPr>
        <w:rPr>
          <w:ins w:id="11523" w:author="Steff Guzmán" w:date="2023-03-24T15:47:00Z"/>
          <w:del w:id="11524" w:author="Camilo Andrés Díaz Gómez" w:date="2023-03-28T15:25:00Z"/>
          <w:rFonts w:cs="Times New Roman"/>
          <w:b/>
          <w:bCs/>
          <w:szCs w:val="24"/>
        </w:rPr>
      </w:pPr>
    </w:p>
    <w:p w14:paraId="420F93F8" w14:textId="684D1840" w:rsidR="00FA3B96" w:rsidRPr="002B569F" w:rsidRDefault="00FA3B96" w:rsidP="002B569F">
      <w:pPr>
        <w:rPr>
          <w:ins w:id="11525" w:author="Steff Guzmán" w:date="2023-03-24T15:47:00Z"/>
          <w:rFonts w:cs="Times New Roman"/>
          <w:b/>
          <w:bCs/>
          <w:szCs w:val="24"/>
        </w:rPr>
      </w:pPr>
    </w:p>
    <w:p w14:paraId="1A5D90BC" w14:textId="77777777" w:rsidR="00405EF3" w:rsidRPr="002B569F" w:rsidRDefault="00405EF3">
      <w:pPr>
        <w:spacing w:after="160"/>
        <w:jc w:val="left"/>
        <w:rPr>
          <w:ins w:id="11526" w:author="Camilo Andrés Díaz Gómez" w:date="2023-03-28T15:29:00Z"/>
          <w:rFonts w:cs="Times New Roman"/>
          <w:b/>
          <w:iCs/>
          <w:szCs w:val="24"/>
        </w:rPr>
        <w:pPrChange w:id="11527" w:author="Camilo Andrés Díaz Gómez" w:date="2023-03-28T17:43:00Z">
          <w:pPr>
            <w:spacing w:after="160" w:line="259" w:lineRule="auto"/>
            <w:jc w:val="left"/>
          </w:pPr>
        </w:pPrChange>
      </w:pPr>
      <w:ins w:id="11528" w:author="Camilo Andrés Díaz Gómez" w:date="2023-03-28T15:29:00Z">
        <w:r w:rsidRPr="002B569F">
          <w:rPr>
            <w:rFonts w:cs="Times New Roman"/>
            <w:szCs w:val="24"/>
          </w:rPr>
          <w:br w:type="page"/>
        </w:r>
      </w:ins>
    </w:p>
    <w:p w14:paraId="628C2BE8" w14:textId="72788145" w:rsidR="00FA3B96" w:rsidRPr="002B569F" w:rsidDel="00FA3B96" w:rsidRDefault="00FA3B96">
      <w:pPr>
        <w:pStyle w:val="Descripcin"/>
        <w:spacing w:line="360" w:lineRule="auto"/>
        <w:rPr>
          <w:ins w:id="11529" w:author="Camilo Andrés Díaz Gómez" w:date="2023-03-22T13:43:00Z"/>
          <w:del w:id="11530" w:author="Steff Guzmán" w:date="2023-03-24T15:47:00Z"/>
          <w:rFonts w:cs="Times New Roman"/>
          <w:b w:val="0"/>
          <w:bCs/>
          <w:szCs w:val="24"/>
          <w:rPrChange w:id="11531" w:author="Camilo Andrés Díaz Gómez" w:date="2023-03-28T17:42:00Z">
            <w:rPr>
              <w:ins w:id="11532" w:author="Camilo Andrés Díaz Gómez" w:date="2023-03-22T13:43:00Z"/>
              <w:del w:id="11533" w:author="Steff Guzmán" w:date="2023-03-24T15:47:00Z"/>
              <w:rFonts w:cs="Times New Roman"/>
              <w:b/>
              <w:bCs/>
            </w:rPr>
          </w:rPrChange>
        </w:rPr>
        <w:pPrChange w:id="11534" w:author="Camilo Andrés Díaz Gómez" w:date="2023-03-28T17:43:00Z">
          <w:pPr/>
        </w:pPrChange>
      </w:pPr>
      <w:bookmarkStart w:id="11535" w:name="_Toc135051115"/>
      <w:ins w:id="11536" w:author="Steff Guzmán" w:date="2023-03-24T15:50: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r w:rsidR="006B5153">
        <w:rPr>
          <w:rFonts w:cs="Times New Roman"/>
          <w:noProof/>
          <w:szCs w:val="24"/>
        </w:rPr>
        <w:t>3</w:t>
      </w:r>
      <w:ins w:id="11537" w:author="Steff Guzmán" w:date="2023-03-24T15:50:00Z">
        <w:r w:rsidRPr="002B569F">
          <w:rPr>
            <w:rFonts w:cs="Times New Roman"/>
            <w:szCs w:val="24"/>
          </w:rPr>
          <w:fldChar w:fldCharType="end"/>
        </w:r>
      </w:ins>
      <w:ins w:id="11538" w:author="Steff Guzmán" w:date="2023-03-24T15:51:00Z">
        <w:r w:rsidRPr="002B569F">
          <w:rPr>
            <w:rFonts w:cs="Times New Roman"/>
            <w:szCs w:val="24"/>
          </w:rPr>
          <w:t>.</w:t>
        </w:r>
      </w:ins>
      <w:bookmarkEnd w:id="11535"/>
    </w:p>
    <w:p w14:paraId="59EB9D90" w14:textId="67F883E6" w:rsidR="00935104" w:rsidRPr="002B569F" w:rsidRDefault="00935104">
      <w:pPr>
        <w:pStyle w:val="Descripcin"/>
        <w:spacing w:line="360" w:lineRule="auto"/>
        <w:rPr>
          <w:ins w:id="11539" w:author="Camilo Andrés Díaz Gómez" w:date="2023-03-22T13:43:00Z"/>
          <w:rFonts w:cs="Times New Roman"/>
          <w:b w:val="0"/>
          <w:rPrChange w:id="11540" w:author="Camilo Andrés Díaz Gómez" w:date="2023-03-28T17:42:00Z">
            <w:rPr>
              <w:ins w:id="11541" w:author="Camilo Andrés Díaz Gómez" w:date="2023-03-22T13:43:00Z"/>
              <w:rFonts w:ascii="Times New Roman" w:hAnsi="Times New Roman" w:cs="Times New Roman"/>
              <w:b/>
              <w:bCs/>
              <w:color w:val="auto"/>
            </w:rPr>
          </w:rPrChange>
        </w:rPr>
        <w:pPrChange w:id="11542" w:author="Camilo Andrés Díaz Gómez" w:date="2023-03-28T17:43:00Z">
          <w:pPr>
            <w:pStyle w:val="Ttulo3"/>
          </w:pPr>
        </w:pPrChange>
      </w:pPr>
      <w:ins w:id="11543" w:author="Camilo Andrés Díaz Gómez" w:date="2023-03-22T13:43:00Z">
        <w:del w:id="11544"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1545" w:author="Camilo Andrés Díaz Gómez" w:date="2023-03-28T17:42:00Z">
              <w:rPr>
                <w:rFonts w:cs="Times New Roman"/>
                <w:b/>
                <w:bCs/>
              </w:rPr>
            </w:rPrChange>
          </w:rPr>
          <w:t>Resultados en tiempo real</w:t>
        </w:r>
      </w:ins>
    </w:p>
    <w:p w14:paraId="309F39EE" w14:textId="60FAB768" w:rsidR="00935104" w:rsidRPr="002B569F" w:rsidDel="001C4568" w:rsidRDefault="00935104">
      <w:pPr>
        <w:jc w:val="center"/>
        <w:rPr>
          <w:ins w:id="11546" w:author="Camilo Andrés Díaz Gómez" w:date="2023-03-22T13:44:00Z"/>
          <w:del w:id="11547" w:author="Steff Guzmán" w:date="2023-03-24T14:12:00Z"/>
          <w:rFonts w:cs="Times New Roman"/>
          <w:b/>
          <w:bCs/>
          <w:szCs w:val="24"/>
        </w:rPr>
      </w:pPr>
    </w:p>
    <w:p w14:paraId="442E9510" w14:textId="2B4CE576" w:rsidR="00935104" w:rsidRPr="002B569F" w:rsidDel="001C4568" w:rsidRDefault="00935104">
      <w:pPr>
        <w:rPr>
          <w:ins w:id="11548" w:author="Camilo Andrés Díaz Gómez" w:date="2023-03-22T13:44:00Z"/>
          <w:del w:id="11549" w:author="Steff Guzmán" w:date="2023-03-24T14:12:00Z"/>
          <w:rFonts w:cs="Times New Roman"/>
          <w:b/>
          <w:bCs/>
          <w:szCs w:val="24"/>
        </w:rPr>
        <w:pPrChange w:id="11550" w:author="Camilo Andrés Díaz Gómez" w:date="2023-03-28T17:43:00Z">
          <w:pPr>
            <w:jc w:val="center"/>
          </w:pPr>
        </w:pPrChange>
      </w:pPr>
      <w:ins w:id="11551" w:author="Camilo Andrés Díaz Gómez" w:date="2023-03-22T13:43:00Z">
        <w:del w:id="11552"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1553" w:author="Camilo Andrés Díaz Gómez" w:date="2023-03-22T16:26:00Z"/>
          <w:rFonts w:cs="Times New Roman"/>
          <w:noProof/>
          <w:szCs w:val="24"/>
        </w:rPr>
      </w:pPr>
      <w:moveToRangeStart w:id="11554" w:author="Camilo Andrés Díaz Gómez" w:date="2023-03-22T16:26:00Z" w:name="move129538940"/>
    </w:p>
    <w:p w14:paraId="46D2A81C" w14:textId="754830A9" w:rsidR="00E30F2C" w:rsidRPr="002B569F" w:rsidDel="001C4568" w:rsidRDefault="00E30F2C">
      <w:pPr>
        <w:ind w:firstLine="720"/>
        <w:rPr>
          <w:del w:id="11555" w:author="JHONATAN MAURICIO VILLARREAL CORREDOR" w:date="2023-03-22T19:56:00Z"/>
          <w:rFonts w:cs="Times New Roman"/>
          <w:noProof/>
          <w:szCs w:val="24"/>
        </w:rPr>
      </w:pPr>
      <w:moveTo w:id="11556" w:author="Camilo Andrés Díaz Gómez" w:date="2023-03-22T16:26:00Z">
        <w:del w:id="11557" w:author="Steff Guzmán" w:date="2023-03-24T14:13:00Z">
          <w:r w:rsidRPr="002B569F" w:rsidDel="001C4568">
            <w:rPr>
              <w:rFonts w:cs="Times New Roman"/>
              <w:noProof/>
              <w:szCs w:val="24"/>
            </w:rPr>
            <w:delText xml:space="preserve">Esta prueba se realizó </w:delText>
          </w:r>
        </w:del>
      </w:moveTo>
      <w:ins w:id="11558" w:author="Steff Guzmán" w:date="2023-03-24T14:13:00Z">
        <w:r w:rsidR="001C4568" w:rsidRPr="002B569F">
          <w:rPr>
            <w:rFonts w:cs="Times New Roman"/>
            <w:noProof/>
            <w:szCs w:val="24"/>
          </w:rPr>
          <w:t xml:space="preserve">La siguiente imagen fue una prueba realizada </w:t>
        </w:r>
      </w:ins>
      <w:moveTo w:id="11559"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1560" w:author="Steff Guzmán" w:date="2023-03-24T14:12:00Z"/>
          <w:rFonts w:cs="Times New Roman"/>
          <w:noProof/>
          <w:szCs w:val="24"/>
        </w:rPr>
      </w:pPr>
    </w:p>
    <w:p w14:paraId="63024657" w14:textId="7DB7AC23" w:rsidR="001C4568" w:rsidRPr="002B569F" w:rsidRDefault="001C4568" w:rsidP="002B569F">
      <w:pPr>
        <w:ind w:firstLine="720"/>
        <w:rPr>
          <w:ins w:id="11561" w:author="Steff Guzmán" w:date="2023-03-24T14:12:00Z"/>
          <w:rFonts w:cs="Times New Roman"/>
          <w:noProof/>
          <w:szCs w:val="24"/>
        </w:rPr>
      </w:pPr>
    </w:p>
    <w:p w14:paraId="0BA4EE85" w14:textId="18BD7269" w:rsidR="00935104" w:rsidRPr="002B569F" w:rsidDel="00FA3B96" w:rsidRDefault="001C4568">
      <w:pPr>
        <w:jc w:val="center"/>
        <w:rPr>
          <w:del w:id="11562" w:author="JHONATAN MAURICIO VILLARREAL CORREDOR" w:date="2023-03-22T19:56:00Z"/>
          <w:rFonts w:cs="Times New Roman"/>
          <w:noProof/>
          <w:szCs w:val="24"/>
        </w:rPr>
        <w:pPrChange w:id="11563" w:author="Camilo Andrés Díaz Gómez" w:date="2023-03-28T17:43:00Z">
          <w:pPr/>
        </w:pPrChange>
      </w:pPr>
      <w:ins w:id="11564"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1554"/>
    </w:p>
    <w:p w14:paraId="31ADF615" w14:textId="2881BB27" w:rsidR="00FA3B96" w:rsidRPr="002B569F" w:rsidRDefault="00FA3B96">
      <w:pPr>
        <w:pStyle w:val="Descripcin"/>
        <w:spacing w:line="360" w:lineRule="auto"/>
        <w:ind w:firstLine="720"/>
        <w:jc w:val="center"/>
        <w:rPr>
          <w:ins w:id="11565" w:author="Steff Guzmán" w:date="2023-03-24T15:52:00Z"/>
          <w:rFonts w:cs="Times New Roman"/>
          <w:b w:val="0"/>
          <w:iCs w:val="0"/>
          <w:noProof/>
          <w:szCs w:val="24"/>
        </w:rPr>
        <w:pPrChange w:id="11566" w:author="Camilo Andrés Díaz Gómez" w:date="2023-03-28T17:43:00Z">
          <w:pPr>
            <w:pStyle w:val="Descripcin"/>
            <w:ind w:firstLine="720"/>
          </w:pPr>
        </w:pPrChange>
      </w:pPr>
    </w:p>
    <w:p w14:paraId="7ED0D7DD" w14:textId="77777777" w:rsidR="00FA2335" w:rsidRPr="002B569F" w:rsidRDefault="00FA2335" w:rsidP="002B569F">
      <w:pPr>
        <w:rPr>
          <w:ins w:id="11567" w:author="Steff Guzmán" w:date="2023-03-24T16:36:00Z"/>
          <w:rFonts w:cs="Times New Roman"/>
          <w:b/>
          <w:bCs/>
          <w:szCs w:val="24"/>
        </w:rPr>
      </w:pPr>
    </w:p>
    <w:p w14:paraId="4092AEB0" w14:textId="77777777" w:rsidR="00FA2335" w:rsidRPr="002B569F" w:rsidRDefault="00FA2335" w:rsidP="002B569F">
      <w:pPr>
        <w:rPr>
          <w:ins w:id="11568" w:author="Steff Guzmán" w:date="2023-03-24T16:36:00Z"/>
          <w:rFonts w:cs="Times New Roman"/>
          <w:b/>
          <w:bCs/>
          <w:szCs w:val="24"/>
        </w:rPr>
      </w:pPr>
    </w:p>
    <w:p w14:paraId="50B831F7" w14:textId="77777777" w:rsidR="00FA2335" w:rsidRPr="002B569F" w:rsidRDefault="00FA2335" w:rsidP="002B569F">
      <w:pPr>
        <w:rPr>
          <w:ins w:id="11569" w:author="Steff Guzmán" w:date="2023-03-24T16:36:00Z"/>
          <w:rFonts w:cs="Times New Roman"/>
          <w:b/>
          <w:bCs/>
          <w:szCs w:val="24"/>
        </w:rPr>
      </w:pPr>
    </w:p>
    <w:p w14:paraId="259DE4BF" w14:textId="77777777" w:rsidR="00FA2335" w:rsidRPr="002B569F" w:rsidDel="00405EF3" w:rsidRDefault="00FA2335">
      <w:pPr>
        <w:rPr>
          <w:ins w:id="11570" w:author="Steff Guzmán" w:date="2023-03-24T16:36:00Z"/>
          <w:del w:id="11571" w:author="Camilo Andrés Díaz Gómez" w:date="2023-03-28T15:25:00Z"/>
          <w:rFonts w:cs="Times New Roman"/>
          <w:b/>
          <w:bCs/>
          <w:szCs w:val="24"/>
        </w:rPr>
      </w:pPr>
    </w:p>
    <w:p w14:paraId="36D5BDCF" w14:textId="525BCC60" w:rsidR="00FA2335" w:rsidRPr="002B569F" w:rsidDel="00405EF3" w:rsidRDefault="00FA2335">
      <w:pPr>
        <w:rPr>
          <w:ins w:id="11572" w:author="Steff Guzmán" w:date="2023-03-24T16:36:00Z"/>
          <w:del w:id="11573" w:author="Camilo Andrés Díaz Gómez" w:date="2023-03-28T15:25:00Z"/>
          <w:rFonts w:cs="Times New Roman"/>
          <w:b/>
          <w:bCs/>
          <w:szCs w:val="24"/>
        </w:rPr>
      </w:pPr>
    </w:p>
    <w:p w14:paraId="25B971E0" w14:textId="26BC72F1" w:rsidR="00FA2335" w:rsidRPr="002B569F" w:rsidDel="00405EF3" w:rsidRDefault="00FA2335">
      <w:pPr>
        <w:rPr>
          <w:ins w:id="11574" w:author="Steff Guzmán" w:date="2023-03-24T16:36:00Z"/>
          <w:del w:id="11575" w:author="Camilo Andrés Díaz Gómez" w:date="2023-03-28T15:25:00Z"/>
          <w:rFonts w:cs="Times New Roman"/>
          <w:b/>
          <w:bCs/>
          <w:szCs w:val="24"/>
        </w:rPr>
      </w:pPr>
    </w:p>
    <w:p w14:paraId="4CE14657" w14:textId="269248E4" w:rsidR="00FA2335" w:rsidRPr="002B569F" w:rsidDel="00405EF3" w:rsidRDefault="00FA2335">
      <w:pPr>
        <w:rPr>
          <w:ins w:id="11576" w:author="Steff Guzmán" w:date="2023-03-24T16:36:00Z"/>
          <w:del w:id="11577" w:author="Camilo Andrés Díaz Gómez" w:date="2023-03-28T15:25:00Z"/>
          <w:rFonts w:cs="Times New Roman"/>
          <w:b/>
          <w:bCs/>
          <w:szCs w:val="24"/>
        </w:rPr>
      </w:pPr>
    </w:p>
    <w:p w14:paraId="6793E839" w14:textId="5503154A" w:rsidR="00FA2335" w:rsidRPr="002B569F" w:rsidDel="00405EF3" w:rsidRDefault="00FA2335">
      <w:pPr>
        <w:rPr>
          <w:ins w:id="11578" w:author="Steff Guzmán" w:date="2023-03-24T16:36:00Z"/>
          <w:del w:id="11579" w:author="Camilo Andrés Díaz Gómez" w:date="2023-03-28T15:25:00Z"/>
          <w:rFonts w:cs="Times New Roman"/>
          <w:b/>
          <w:bCs/>
          <w:szCs w:val="24"/>
        </w:rPr>
      </w:pPr>
    </w:p>
    <w:p w14:paraId="25FA2F72" w14:textId="72549624" w:rsidR="00FA2335" w:rsidRPr="002B569F" w:rsidDel="00405EF3" w:rsidRDefault="00FA2335">
      <w:pPr>
        <w:rPr>
          <w:ins w:id="11580" w:author="Steff Guzmán" w:date="2023-03-24T16:36:00Z"/>
          <w:del w:id="11581" w:author="Camilo Andrés Díaz Gómez" w:date="2023-03-28T15:25:00Z"/>
          <w:rFonts w:cs="Times New Roman"/>
          <w:b/>
          <w:bCs/>
          <w:szCs w:val="24"/>
        </w:rPr>
      </w:pPr>
    </w:p>
    <w:p w14:paraId="76501E5E" w14:textId="3210D040" w:rsidR="00FA2335" w:rsidRPr="002B569F" w:rsidDel="00405EF3" w:rsidRDefault="00FA2335">
      <w:pPr>
        <w:rPr>
          <w:ins w:id="11582" w:author="Steff Guzmán" w:date="2023-03-24T16:36:00Z"/>
          <w:del w:id="11583" w:author="Camilo Andrés Díaz Gómez" w:date="2023-03-28T15:25:00Z"/>
          <w:rFonts w:cs="Times New Roman"/>
          <w:b/>
          <w:bCs/>
          <w:szCs w:val="24"/>
        </w:rPr>
      </w:pPr>
    </w:p>
    <w:p w14:paraId="654FA5CA" w14:textId="4A11F3C0" w:rsidR="00FA2335" w:rsidRPr="002B569F" w:rsidDel="00405EF3" w:rsidRDefault="00FA2335">
      <w:pPr>
        <w:rPr>
          <w:ins w:id="11584" w:author="Steff Guzmán" w:date="2023-03-24T16:36:00Z"/>
          <w:del w:id="11585" w:author="Camilo Andrés Díaz Gómez" w:date="2023-03-28T15:25:00Z"/>
          <w:rFonts w:cs="Times New Roman"/>
          <w:b/>
          <w:bCs/>
          <w:szCs w:val="24"/>
        </w:rPr>
      </w:pPr>
    </w:p>
    <w:p w14:paraId="4053DF2C" w14:textId="2DC0F80C" w:rsidR="00FA2335" w:rsidRPr="002B569F" w:rsidDel="00405EF3" w:rsidRDefault="00FA2335">
      <w:pPr>
        <w:rPr>
          <w:ins w:id="11586" w:author="Steff Guzmán" w:date="2023-03-24T16:36:00Z"/>
          <w:del w:id="11587" w:author="Camilo Andrés Díaz Gómez" w:date="2023-03-28T15:25:00Z"/>
          <w:rFonts w:cs="Times New Roman"/>
          <w:b/>
          <w:bCs/>
          <w:szCs w:val="24"/>
        </w:rPr>
      </w:pPr>
    </w:p>
    <w:p w14:paraId="3E5552B6" w14:textId="5EF8C265" w:rsidR="00FA2335" w:rsidRPr="002B569F" w:rsidDel="00405EF3" w:rsidRDefault="00FA2335">
      <w:pPr>
        <w:rPr>
          <w:ins w:id="11588" w:author="Steff Guzmán" w:date="2023-03-24T16:36:00Z"/>
          <w:del w:id="11589" w:author="Camilo Andrés Díaz Gómez" w:date="2023-03-28T15:25:00Z"/>
          <w:rFonts w:cs="Times New Roman"/>
          <w:b/>
          <w:bCs/>
          <w:szCs w:val="24"/>
        </w:rPr>
      </w:pPr>
    </w:p>
    <w:p w14:paraId="710AEC57" w14:textId="084674F6" w:rsidR="00FA2335" w:rsidRPr="002B569F" w:rsidDel="00405EF3" w:rsidRDefault="00FA2335">
      <w:pPr>
        <w:rPr>
          <w:ins w:id="11590" w:author="Steff Guzmán" w:date="2023-03-24T16:36:00Z"/>
          <w:del w:id="11591" w:author="Camilo Andrés Díaz Gómez" w:date="2023-03-28T15:25:00Z"/>
          <w:rFonts w:cs="Times New Roman"/>
          <w:b/>
          <w:bCs/>
          <w:szCs w:val="24"/>
        </w:rPr>
      </w:pPr>
    </w:p>
    <w:p w14:paraId="7935B333" w14:textId="1201B3CC" w:rsidR="00FA2335" w:rsidRPr="002B569F" w:rsidDel="00405EF3" w:rsidRDefault="00FA2335">
      <w:pPr>
        <w:rPr>
          <w:ins w:id="11592" w:author="Steff Guzmán" w:date="2023-03-24T16:36:00Z"/>
          <w:del w:id="11593" w:author="Camilo Andrés Díaz Gómez" w:date="2023-03-28T15:25:00Z"/>
          <w:rFonts w:cs="Times New Roman"/>
          <w:b/>
          <w:bCs/>
          <w:szCs w:val="24"/>
        </w:rPr>
      </w:pPr>
    </w:p>
    <w:p w14:paraId="152C0AC1" w14:textId="665B55F3" w:rsidR="00FA2335" w:rsidRPr="002B569F" w:rsidDel="00405EF3" w:rsidRDefault="00FA2335">
      <w:pPr>
        <w:rPr>
          <w:ins w:id="11594" w:author="Steff Guzmán" w:date="2023-03-24T16:36:00Z"/>
          <w:del w:id="11595" w:author="Camilo Andrés Díaz Gómez" w:date="2023-03-28T15:25:00Z"/>
          <w:rFonts w:cs="Times New Roman"/>
          <w:b/>
          <w:bCs/>
          <w:szCs w:val="24"/>
        </w:rPr>
      </w:pPr>
    </w:p>
    <w:p w14:paraId="596653AE" w14:textId="58FD37FF" w:rsidR="00FA2335" w:rsidRPr="002B569F" w:rsidDel="00405EF3" w:rsidRDefault="00FA2335">
      <w:pPr>
        <w:rPr>
          <w:ins w:id="11596" w:author="Steff Guzmán" w:date="2023-03-24T16:36:00Z"/>
          <w:del w:id="11597" w:author="Camilo Andrés Díaz Gómez" w:date="2023-03-28T15:25:00Z"/>
          <w:rFonts w:cs="Times New Roman"/>
          <w:b/>
          <w:bCs/>
          <w:szCs w:val="24"/>
        </w:rPr>
      </w:pPr>
    </w:p>
    <w:p w14:paraId="75E00ABC" w14:textId="4EA66DDC" w:rsidR="00FA2335" w:rsidRPr="002B569F" w:rsidDel="00405EF3" w:rsidRDefault="00FA2335">
      <w:pPr>
        <w:rPr>
          <w:ins w:id="11598" w:author="Steff Guzmán" w:date="2023-03-24T16:36:00Z"/>
          <w:del w:id="11599" w:author="Camilo Andrés Díaz Gómez" w:date="2023-03-28T15:25:00Z"/>
          <w:rFonts w:cs="Times New Roman"/>
          <w:b/>
          <w:bCs/>
          <w:szCs w:val="24"/>
        </w:rPr>
      </w:pPr>
    </w:p>
    <w:p w14:paraId="7AFA0C5F" w14:textId="77777777" w:rsidR="00FA2335" w:rsidRPr="002B569F" w:rsidRDefault="00FA2335" w:rsidP="002B569F">
      <w:pPr>
        <w:rPr>
          <w:ins w:id="11600" w:author="Steff Guzmán" w:date="2023-03-24T16:36:00Z"/>
          <w:rFonts w:cs="Times New Roman"/>
          <w:b/>
          <w:bCs/>
          <w:szCs w:val="24"/>
        </w:rPr>
      </w:pPr>
    </w:p>
    <w:p w14:paraId="152450F1" w14:textId="77777777" w:rsidR="00405EF3" w:rsidRPr="002B569F" w:rsidRDefault="00405EF3">
      <w:pPr>
        <w:spacing w:after="160"/>
        <w:jc w:val="left"/>
        <w:rPr>
          <w:ins w:id="11601" w:author="Camilo Andrés Díaz Gómez" w:date="2023-03-28T15:29:00Z"/>
          <w:rFonts w:cs="Times New Roman"/>
          <w:b/>
          <w:bCs/>
          <w:szCs w:val="24"/>
        </w:rPr>
        <w:pPrChange w:id="11602" w:author="Camilo Andrés Díaz Gómez" w:date="2023-03-28T17:43:00Z">
          <w:pPr>
            <w:spacing w:after="160" w:line="259" w:lineRule="auto"/>
            <w:jc w:val="left"/>
          </w:pPr>
        </w:pPrChange>
      </w:pPr>
      <w:ins w:id="11603" w:author="Camilo Andrés Díaz Gómez" w:date="2023-03-28T15:29:00Z">
        <w:r w:rsidRPr="002B569F">
          <w:rPr>
            <w:rFonts w:cs="Times New Roman"/>
            <w:b/>
            <w:bCs/>
            <w:szCs w:val="24"/>
          </w:rPr>
          <w:br w:type="page"/>
        </w:r>
      </w:ins>
    </w:p>
    <w:p w14:paraId="4A195C28" w14:textId="09D29216" w:rsidR="00935104" w:rsidRPr="002B569F" w:rsidDel="00FA3B96" w:rsidRDefault="00FA3B96">
      <w:pPr>
        <w:rPr>
          <w:del w:id="11604" w:author="Steff Guzmán" w:date="2023-03-24T15:47:00Z"/>
          <w:rFonts w:cs="Times New Roman"/>
          <w:rPrChange w:id="11605" w:author="Camilo Andrés Díaz Gómez" w:date="2023-03-28T17:42:00Z">
            <w:rPr>
              <w:del w:id="11606" w:author="Steff Guzmán" w:date="2023-03-24T15:47:00Z"/>
              <w:rFonts w:cs="Times New Roman"/>
              <w:b/>
              <w:bCs/>
              <w:color w:val="000000" w:themeColor="text1"/>
            </w:rPr>
          </w:rPrChange>
        </w:rPr>
        <w:pPrChange w:id="11607" w:author="Camilo Andrés Díaz Gómez" w:date="2023-03-28T17:43:00Z">
          <w:pPr>
            <w:pStyle w:val="Ttulo3"/>
          </w:pPr>
        </w:pPrChange>
      </w:pPr>
      <w:bookmarkStart w:id="11608" w:name="_Toc135051116"/>
      <w:ins w:id="11609" w:author="Steff Guzmán" w:date="2023-03-24T15:52:00Z">
        <w:r w:rsidRPr="002B569F">
          <w:rPr>
            <w:rFonts w:cs="Times New Roman"/>
            <w:b/>
            <w:bCs/>
            <w:szCs w:val="24"/>
            <w:rPrChange w:id="11610" w:author="Camilo Andrés Díaz Gómez" w:date="2023-03-28T17:42:00Z">
              <w:rPr/>
            </w:rPrChange>
          </w:rPr>
          <w:t xml:space="preserve">Anexo </w:t>
        </w:r>
        <w:r w:rsidRPr="002B569F">
          <w:rPr>
            <w:rFonts w:cs="Times New Roman"/>
            <w:b/>
            <w:bCs/>
            <w:szCs w:val="24"/>
            <w:rPrChange w:id="11611" w:author="Camilo Andrés Díaz Gómez" w:date="2023-03-28T17:42:00Z">
              <w:rPr/>
            </w:rPrChange>
          </w:rPr>
          <w:fldChar w:fldCharType="begin"/>
        </w:r>
        <w:r w:rsidRPr="002B569F">
          <w:rPr>
            <w:rFonts w:cs="Times New Roman"/>
            <w:b/>
            <w:bCs/>
            <w:szCs w:val="24"/>
            <w:rPrChange w:id="11612" w:author="Camilo Andrés Díaz Gómez" w:date="2023-03-28T17:42:00Z">
              <w:rPr/>
            </w:rPrChange>
          </w:rPr>
          <w:instrText xml:space="preserve"> SEQ Anexo \* ARABIC </w:instrText>
        </w:r>
      </w:ins>
      <w:r w:rsidRPr="002B569F">
        <w:rPr>
          <w:rFonts w:cs="Times New Roman"/>
          <w:b/>
          <w:bCs/>
          <w:szCs w:val="24"/>
          <w:rPrChange w:id="11613" w:author="Camilo Andrés Díaz Gómez" w:date="2023-03-28T17:42:00Z">
            <w:rPr/>
          </w:rPrChange>
        </w:rPr>
        <w:fldChar w:fldCharType="separate"/>
      </w:r>
      <w:r w:rsidR="006B5153">
        <w:rPr>
          <w:rFonts w:cs="Times New Roman"/>
          <w:b/>
          <w:bCs/>
          <w:noProof/>
          <w:szCs w:val="24"/>
        </w:rPr>
        <w:t>4</w:t>
      </w:r>
      <w:ins w:id="11614" w:author="Steff Guzmán" w:date="2023-03-24T15:52:00Z">
        <w:r w:rsidRPr="002B569F">
          <w:rPr>
            <w:rFonts w:cs="Times New Roman"/>
            <w:b/>
            <w:bCs/>
            <w:szCs w:val="24"/>
            <w:rPrChange w:id="11615" w:author="Camilo Andrés Díaz Gómez" w:date="2023-03-28T17:42:00Z">
              <w:rPr/>
            </w:rPrChange>
          </w:rPr>
          <w:fldChar w:fldCharType="end"/>
        </w:r>
        <w:r w:rsidRPr="002B569F">
          <w:rPr>
            <w:rFonts w:cs="Times New Roman"/>
            <w:b/>
            <w:bCs/>
            <w:szCs w:val="24"/>
          </w:rPr>
          <w:t>.</w:t>
        </w:r>
        <w:bookmarkEnd w:id="11608"/>
        <w:r w:rsidRPr="002B569F">
          <w:rPr>
            <w:rFonts w:cs="Times New Roman"/>
            <w:b/>
            <w:bCs/>
            <w:szCs w:val="24"/>
          </w:rPr>
          <w:t xml:space="preserve"> </w:t>
        </w:r>
      </w:ins>
    </w:p>
    <w:p w14:paraId="42E615C5" w14:textId="7A745720" w:rsidR="00563D8E" w:rsidRPr="002B569F" w:rsidRDefault="00BF20AD" w:rsidP="002B569F">
      <w:pPr>
        <w:rPr>
          <w:ins w:id="11616" w:author="Steff Guzmán" w:date="2023-03-24T16:36:00Z"/>
          <w:rFonts w:cs="Times New Roman"/>
          <w:szCs w:val="24"/>
          <w:rPrChange w:id="11617" w:author="Camilo Andrés Díaz Gómez" w:date="2023-03-28T17:42:00Z">
            <w:rPr>
              <w:ins w:id="11618" w:author="Steff Guzmán" w:date="2023-03-24T16:36:00Z"/>
              <w:rFonts w:cs="Times New Roman"/>
              <w:color w:val="000000" w:themeColor="text1"/>
              <w:szCs w:val="24"/>
            </w:rPr>
          </w:rPrChange>
        </w:rPr>
      </w:pPr>
      <w:ins w:id="11619" w:author="JHONATAN MAURICIO VILLARREAL CORREDOR" w:date="2023-03-22T19:35:00Z">
        <w:del w:id="11620" w:author="Steff Guzmán" w:date="2023-03-24T15:47:00Z">
          <w:r w:rsidRPr="002B569F" w:rsidDel="00FA3B96">
            <w:rPr>
              <w:rFonts w:cs="Times New Roman"/>
              <w:szCs w:val="24"/>
            </w:rPr>
            <w:delText xml:space="preserve">Anexo 4. </w:delText>
          </w:r>
        </w:del>
      </w:ins>
      <w:ins w:id="11621" w:author="JHONATAN MAURICIO VILLARREAL CORREDOR" w:date="2023-03-22T22:18:00Z">
        <w:r w:rsidR="00F44EC0" w:rsidRPr="002B569F">
          <w:rPr>
            <w:rFonts w:cs="Times New Roman"/>
            <w:szCs w:val="24"/>
            <w:rPrChange w:id="11622"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1623" w:author="JHONATAN MAURICIO VILLARREAL CORREDOR" w:date="2023-03-22T22:33:00Z"/>
          <w:rFonts w:cs="Times New Roman"/>
          <w:rPrChange w:id="11624" w:author="Camilo Andrés Díaz Gómez" w:date="2023-03-28T17:42:00Z">
            <w:rPr>
              <w:ins w:id="11625" w:author="JHONATAN MAURICIO VILLARREAL CORREDOR" w:date="2023-03-22T22:33:00Z"/>
              <w:rFonts w:cs="Times New Roman"/>
              <w:b/>
              <w:bCs/>
              <w:color w:val="000000" w:themeColor="text1"/>
            </w:rPr>
          </w:rPrChange>
        </w:rPr>
        <w:pPrChange w:id="11626" w:author="Camilo Andrés Díaz Gómez" w:date="2023-03-28T17:43:00Z">
          <w:pPr>
            <w:pStyle w:val="Ttulo3"/>
          </w:pPr>
        </w:pPrChange>
      </w:pPr>
    </w:p>
    <w:p w14:paraId="7678C6D1" w14:textId="78F5725B" w:rsidR="0035773E" w:rsidRPr="002B569F" w:rsidRDefault="00B4494C" w:rsidP="002B569F">
      <w:pPr>
        <w:ind w:firstLine="708"/>
        <w:rPr>
          <w:ins w:id="11627" w:author="Steff Guzmán" w:date="2023-03-24T16:36:00Z"/>
          <w:rFonts w:cs="Times New Roman"/>
          <w:szCs w:val="24"/>
          <w:rPrChange w:id="11628" w:author="Camilo Andrés Díaz Gómez" w:date="2023-03-28T17:42:00Z">
            <w:rPr>
              <w:ins w:id="11629" w:author="Steff Guzmán" w:date="2023-03-24T16:36:00Z"/>
              <w:rFonts w:cs="Times New Roman"/>
              <w:color w:val="000000" w:themeColor="text1"/>
              <w:szCs w:val="24"/>
            </w:rPr>
          </w:rPrChange>
        </w:rPr>
      </w:pPr>
      <w:ins w:id="11630" w:author="Steff Guzmán" w:date="2023-03-24T16:26:00Z">
        <w:r w:rsidRPr="002B569F">
          <w:rPr>
            <w:rFonts w:cs="Times New Roman"/>
            <w:szCs w:val="24"/>
            <w:rPrChange w:id="11631" w:author="Camilo Andrés Díaz Gómez" w:date="2023-03-28T17:42:00Z">
              <w:rPr>
                <w:rFonts w:cs="Times New Roman"/>
                <w:color w:val="000000" w:themeColor="text1"/>
                <w:szCs w:val="24"/>
              </w:rPr>
            </w:rPrChange>
          </w:rPr>
          <w:t xml:space="preserve">El histograma de temperaturas </w:t>
        </w:r>
      </w:ins>
      <w:ins w:id="11632" w:author="Camilo Andrés Díaz Gómez" w:date="2023-03-28T17:34:00Z">
        <w:r w:rsidR="00B11711" w:rsidRPr="002B569F">
          <w:rPr>
            <w:rFonts w:cs="Times New Roman"/>
            <w:szCs w:val="24"/>
            <w:rPrChange w:id="11633"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1634" w:author="Camilo Andrés Díaz Gómez" w:date="2023-03-28T17:35:00Z">
        <w:r w:rsidR="00B11711" w:rsidRPr="002B569F">
          <w:rPr>
            <w:rFonts w:cs="Times New Roman"/>
            <w:szCs w:val="24"/>
            <w:rPrChange w:id="11635" w:author="Camilo Andrés Díaz Gómez" w:date="2023-03-28T17:42:00Z">
              <w:rPr>
                <w:rFonts w:cs="Times New Roman"/>
                <w:color w:val="000000" w:themeColor="text1"/>
                <w:szCs w:val="24"/>
              </w:rPr>
            </w:rPrChange>
          </w:rPr>
          <w:t xml:space="preserve">una campana de Gauss, en lo que </w:t>
        </w:r>
      </w:ins>
      <w:ins w:id="11636" w:author="Steff Guzmán" w:date="2023-03-24T16:26:00Z">
        <w:r w:rsidRPr="002B569F">
          <w:rPr>
            <w:rFonts w:cs="Times New Roman"/>
            <w:szCs w:val="24"/>
            <w:rPrChange w:id="11637" w:author="Camilo Andrés Díaz Gómez" w:date="2023-03-28T17:42:00Z">
              <w:rPr>
                <w:rFonts w:cs="Times New Roman"/>
                <w:color w:val="000000" w:themeColor="text1"/>
                <w:szCs w:val="24"/>
              </w:rPr>
            </w:rPrChange>
          </w:rPr>
          <w:t>permite</w:t>
        </w:r>
      </w:ins>
      <w:ins w:id="11638" w:author="Camilo Andrés Díaz Gómez" w:date="2023-03-28T18:55:00Z">
        <w:r w:rsidR="00730C1C">
          <w:rPr>
            <w:rFonts w:cs="Times New Roman"/>
            <w:szCs w:val="24"/>
          </w:rPr>
          <w:t xml:space="preserve"> deducir</w:t>
        </w:r>
      </w:ins>
      <w:ins w:id="11639" w:author="Steff Guzmán" w:date="2023-03-24T16:26:00Z">
        <w:r w:rsidRPr="002B569F">
          <w:rPr>
            <w:rFonts w:cs="Times New Roman"/>
            <w:szCs w:val="24"/>
            <w:rPrChange w:id="11640" w:author="Camilo Andrés Díaz Gómez" w:date="2023-03-28T17:42:00Z">
              <w:rPr>
                <w:rFonts w:cs="Times New Roman"/>
                <w:color w:val="000000" w:themeColor="text1"/>
                <w:szCs w:val="24"/>
              </w:rPr>
            </w:rPrChange>
          </w:rPr>
          <w:t xml:space="preserve"> </w:t>
        </w:r>
      </w:ins>
      <w:ins w:id="11641" w:author="Steff Guzmán" w:date="2023-03-24T16:30:00Z">
        <w:del w:id="11642" w:author="Camilo Andrés Díaz Gómez" w:date="2023-03-28T17:35:00Z">
          <w:r w:rsidRPr="002B569F" w:rsidDel="00B11711">
            <w:rPr>
              <w:rFonts w:cs="Times New Roman"/>
              <w:szCs w:val="24"/>
              <w:rPrChange w:id="11643" w:author="Camilo Andrés Díaz Gómez" w:date="2023-03-28T17:42:00Z">
                <w:rPr>
                  <w:rFonts w:cs="Times New Roman"/>
                  <w:color w:val="000000" w:themeColor="text1"/>
                  <w:szCs w:val="24"/>
                </w:rPr>
              </w:rPrChange>
            </w:rPr>
            <w:delText>represent</w:delText>
          </w:r>
        </w:del>
      </w:ins>
      <w:ins w:id="11644" w:author="Steff Guzmán" w:date="2023-03-24T16:26:00Z">
        <w:del w:id="11645" w:author="Camilo Andrés Díaz Gómez" w:date="2023-03-28T17:35:00Z">
          <w:r w:rsidRPr="002B569F" w:rsidDel="00B11711">
            <w:rPr>
              <w:rFonts w:cs="Times New Roman"/>
              <w:szCs w:val="24"/>
              <w:rPrChange w:id="11646" w:author="Camilo Andrés Díaz Gómez" w:date="2023-03-28T17:42:00Z">
                <w:rPr>
                  <w:rFonts w:cs="Times New Roman"/>
                  <w:color w:val="000000" w:themeColor="text1"/>
                  <w:szCs w:val="24"/>
                </w:rPr>
              </w:rPrChange>
            </w:rPr>
            <w:delText>ar</w:delText>
          </w:r>
        </w:del>
      </w:ins>
      <w:ins w:id="11647" w:author="Camilo Andrés Díaz Gómez" w:date="2023-03-28T17:35:00Z">
        <w:r w:rsidR="00B11711" w:rsidRPr="002B569F">
          <w:rPr>
            <w:rFonts w:cs="Times New Roman"/>
            <w:szCs w:val="24"/>
            <w:rPrChange w:id="11648" w:author="Camilo Andrés Díaz Gómez" w:date="2023-03-28T17:42:00Z">
              <w:rPr>
                <w:rFonts w:cs="Times New Roman"/>
                <w:color w:val="000000" w:themeColor="text1"/>
                <w:szCs w:val="24"/>
              </w:rPr>
            </w:rPrChange>
          </w:rPr>
          <w:t xml:space="preserve"> la</w:t>
        </w:r>
      </w:ins>
      <w:ins w:id="11649" w:author="Camilo Andrés Díaz Gómez" w:date="2023-03-28T17:36:00Z">
        <w:r w:rsidR="00B11711" w:rsidRPr="002B569F">
          <w:rPr>
            <w:rFonts w:cs="Times New Roman"/>
            <w:szCs w:val="24"/>
            <w:rPrChange w:id="11650" w:author="Camilo Andrés Díaz Gómez" w:date="2023-03-28T17:42:00Z">
              <w:rPr>
                <w:rFonts w:cs="Times New Roman"/>
                <w:color w:val="000000" w:themeColor="text1"/>
                <w:szCs w:val="24"/>
              </w:rPr>
            </w:rPrChange>
          </w:rPr>
          <w:t xml:space="preserve">s temperaturas promedio </w:t>
        </w:r>
      </w:ins>
      <w:ins w:id="11651" w:author="Steff Guzmán" w:date="2023-03-24T16:22:00Z">
        <w:del w:id="11652" w:author="Camilo Andrés Díaz Gómez" w:date="2023-03-28T17:36:00Z">
          <w:r w:rsidRPr="002B569F" w:rsidDel="00B11711">
            <w:rPr>
              <w:rFonts w:cs="Times New Roman"/>
              <w:szCs w:val="24"/>
              <w:rPrChange w:id="11653" w:author="Camilo Andrés Díaz Gómez" w:date="2023-03-28T17:42:00Z">
                <w:rPr>
                  <w:rFonts w:cs="Times New Roman"/>
                  <w:color w:val="C00000"/>
                  <w:szCs w:val="24"/>
                </w:rPr>
              </w:rPrChange>
            </w:rPr>
            <w:delText xml:space="preserve"> </w:delText>
          </w:r>
        </w:del>
      </w:ins>
      <w:ins w:id="11654" w:author="Steff Guzmán" w:date="2023-03-24T16:23:00Z">
        <w:del w:id="11655" w:author="Camilo Andrés Díaz Gómez" w:date="2023-03-28T17:36:00Z">
          <w:r w:rsidRPr="002B569F" w:rsidDel="00B11711">
            <w:rPr>
              <w:rFonts w:cs="Times New Roman"/>
              <w:szCs w:val="24"/>
              <w:rPrChange w:id="11656" w:author="Camilo Andrés Díaz Gómez" w:date="2023-03-28T17:42:00Z">
                <w:rPr>
                  <w:rFonts w:cs="Times New Roman"/>
                  <w:color w:val="C00000"/>
                  <w:szCs w:val="24"/>
                </w:rPr>
              </w:rPrChange>
            </w:rPr>
            <w:delText xml:space="preserve">el comportamiento de la temperatura con respecto a la hora del </w:delText>
          </w:r>
        </w:del>
      </w:ins>
      <w:ins w:id="11657" w:author="Steff Guzmán" w:date="2023-03-24T16:26:00Z">
        <w:del w:id="11658" w:author="Camilo Andrés Díaz Gómez" w:date="2023-03-28T17:36:00Z">
          <w:r w:rsidRPr="002B569F" w:rsidDel="00B11711">
            <w:rPr>
              <w:rFonts w:cs="Times New Roman"/>
              <w:szCs w:val="24"/>
              <w:rPrChange w:id="11659" w:author="Camilo Andrés Díaz Gómez" w:date="2023-03-28T17:42:00Z">
                <w:rPr>
                  <w:rFonts w:cs="Times New Roman"/>
                  <w:color w:val="000000" w:themeColor="text1"/>
                  <w:szCs w:val="24"/>
                </w:rPr>
              </w:rPrChange>
            </w:rPr>
            <w:delText>día</w:delText>
          </w:r>
        </w:del>
      </w:ins>
      <w:ins w:id="11660" w:author="Steff Guzmán" w:date="2023-03-24T16:23:00Z">
        <w:del w:id="11661" w:author="Camilo Andrés Díaz Gómez" w:date="2023-03-28T17:36:00Z">
          <w:r w:rsidRPr="002B569F" w:rsidDel="00B11711">
            <w:rPr>
              <w:rFonts w:cs="Times New Roman"/>
              <w:szCs w:val="24"/>
              <w:rPrChange w:id="11662" w:author="Camilo Andrés Díaz Gómez" w:date="2023-03-28T17:42:00Z">
                <w:rPr>
                  <w:rFonts w:cs="Times New Roman"/>
                  <w:color w:val="C00000"/>
                  <w:szCs w:val="24"/>
                </w:rPr>
              </w:rPrChange>
            </w:rPr>
            <w:delText xml:space="preserve"> a la que pertenece la muestra</w:delText>
          </w:r>
        </w:del>
      </w:ins>
      <w:ins w:id="11663" w:author="Steff Guzmán" w:date="2023-03-24T16:27:00Z">
        <w:del w:id="11664" w:author="Camilo Andrés Díaz Gómez" w:date="2023-03-28T17:36:00Z">
          <w:r w:rsidRPr="002B569F" w:rsidDel="00B11711">
            <w:rPr>
              <w:rFonts w:cs="Times New Roman"/>
              <w:szCs w:val="24"/>
              <w:rPrChange w:id="11665" w:author="Camilo Andrés Díaz Gómez" w:date="2023-03-28T17:42:00Z">
                <w:rPr>
                  <w:rFonts w:cs="Times New Roman"/>
                  <w:color w:val="000000" w:themeColor="text1"/>
                  <w:szCs w:val="24"/>
                </w:rPr>
              </w:rPrChange>
            </w:rPr>
            <w:delText xml:space="preserve">, donde </w:delText>
          </w:r>
        </w:del>
      </w:ins>
      <w:ins w:id="11666" w:author="Steff Guzmán" w:date="2023-03-24T16:23:00Z">
        <w:del w:id="11667" w:author="Camilo Andrés Díaz Gómez" w:date="2023-03-28T17:36:00Z">
          <w:r w:rsidRPr="002B569F" w:rsidDel="00B11711">
            <w:rPr>
              <w:rFonts w:cs="Times New Roman"/>
              <w:szCs w:val="24"/>
              <w:rPrChange w:id="11668" w:author="Camilo Andrés Díaz Gómez" w:date="2023-03-28T17:42:00Z">
                <w:rPr>
                  <w:rFonts w:cs="Times New Roman"/>
                  <w:color w:val="C00000"/>
                  <w:szCs w:val="24"/>
                </w:rPr>
              </w:rPrChange>
            </w:rPr>
            <w:delText xml:space="preserve">se puede evidenciar que </w:delText>
          </w:r>
        </w:del>
      </w:ins>
      <w:ins w:id="11669" w:author="Steff Guzmán" w:date="2023-03-24T16:24:00Z">
        <w:del w:id="11670" w:author="Camilo Andrés Díaz Gómez" w:date="2023-03-28T17:36:00Z">
          <w:r w:rsidRPr="002B569F" w:rsidDel="00B11711">
            <w:rPr>
              <w:rFonts w:cs="Times New Roman"/>
              <w:szCs w:val="24"/>
              <w:rPrChange w:id="11671" w:author="Camilo Andrés Díaz Gómez" w:date="2023-03-28T17:42:00Z">
                <w:rPr>
                  <w:rFonts w:cs="Times New Roman"/>
                  <w:color w:val="C00000"/>
                  <w:szCs w:val="24"/>
                </w:rPr>
              </w:rPrChange>
            </w:rPr>
            <w:delText xml:space="preserve">tiende a ser mayor en las horas del </w:delText>
          </w:r>
        </w:del>
      </w:ins>
      <w:ins w:id="11672" w:author="Steff Guzmán" w:date="2023-03-24T16:26:00Z">
        <w:del w:id="11673" w:author="Camilo Andrés Díaz Gómez" w:date="2023-03-28T17:36:00Z">
          <w:r w:rsidRPr="002B569F" w:rsidDel="00B11711">
            <w:rPr>
              <w:rFonts w:cs="Times New Roman"/>
              <w:szCs w:val="24"/>
              <w:rPrChange w:id="11674" w:author="Camilo Andrés Díaz Gómez" w:date="2023-03-28T17:42:00Z">
                <w:rPr>
                  <w:rFonts w:cs="Times New Roman"/>
                  <w:color w:val="000000" w:themeColor="text1"/>
                  <w:szCs w:val="24"/>
                </w:rPr>
              </w:rPrChange>
            </w:rPr>
            <w:delText>mediodía</w:delText>
          </w:r>
        </w:del>
      </w:ins>
      <w:ins w:id="11675" w:author="Steff Guzmán" w:date="2023-03-24T16:24:00Z">
        <w:del w:id="11676" w:author="Camilo Andrés Díaz Gómez" w:date="2023-03-28T17:36:00Z">
          <w:r w:rsidRPr="002B569F" w:rsidDel="00B11711">
            <w:rPr>
              <w:rFonts w:cs="Times New Roman"/>
              <w:szCs w:val="24"/>
              <w:rPrChange w:id="11677" w:author="Camilo Andrés Díaz Gómez" w:date="2023-03-28T17:42:00Z">
                <w:rPr>
                  <w:rFonts w:cs="Times New Roman"/>
                  <w:color w:val="C00000"/>
                  <w:szCs w:val="24"/>
                </w:rPr>
              </w:rPrChange>
            </w:rPr>
            <w:delText>, mostrando también que dismi</w:delText>
          </w:r>
        </w:del>
      </w:ins>
      <w:ins w:id="11678" w:author="Steff Guzmán" w:date="2023-03-24T16:25:00Z">
        <w:del w:id="11679" w:author="Camilo Andrés Díaz Gómez" w:date="2023-03-28T17:36:00Z">
          <w:r w:rsidRPr="002B569F" w:rsidDel="00B11711">
            <w:rPr>
              <w:rFonts w:cs="Times New Roman"/>
              <w:szCs w:val="24"/>
              <w:rPrChange w:id="11680" w:author="Camilo Andrés Díaz Gómez" w:date="2023-03-28T17:42:00Z">
                <w:rPr>
                  <w:rFonts w:cs="Times New Roman"/>
                  <w:color w:val="C00000"/>
                  <w:szCs w:val="24"/>
                </w:rPr>
              </w:rPrChange>
            </w:rPr>
            <w:delText xml:space="preserve">nuye la temperatura en las horas </w:delText>
          </w:r>
        </w:del>
      </w:ins>
      <w:ins w:id="11681" w:author="Steff Guzmán" w:date="2023-03-24T16:27:00Z">
        <w:del w:id="11682" w:author="Camilo Andrés Díaz Gómez" w:date="2023-03-28T17:36:00Z">
          <w:r w:rsidRPr="002B569F" w:rsidDel="00B11711">
            <w:rPr>
              <w:rFonts w:cs="Times New Roman"/>
              <w:szCs w:val="24"/>
              <w:rPrChange w:id="11683" w:author="Camilo Andrés Díaz Gómez" w:date="2023-03-28T17:42:00Z">
                <w:rPr>
                  <w:rFonts w:cs="Times New Roman"/>
                  <w:color w:val="000000" w:themeColor="text1"/>
                  <w:szCs w:val="24"/>
                </w:rPr>
              </w:rPrChange>
            </w:rPr>
            <w:delText>más</w:delText>
          </w:r>
        </w:del>
      </w:ins>
      <w:ins w:id="11684" w:author="Steff Guzmán" w:date="2023-03-24T16:25:00Z">
        <w:del w:id="11685" w:author="Camilo Andrés Díaz Gómez" w:date="2023-03-28T17:36:00Z">
          <w:r w:rsidRPr="002B569F" w:rsidDel="00B11711">
            <w:rPr>
              <w:rFonts w:cs="Times New Roman"/>
              <w:szCs w:val="24"/>
              <w:rPrChange w:id="11686" w:author="Camilo Andrés Díaz Gómez" w:date="2023-03-28T17:42:00Z">
                <w:rPr>
                  <w:rFonts w:cs="Times New Roman"/>
                  <w:color w:val="C00000"/>
                  <w:szCs w:val="24"/>
                </w:rPr>
              </w:rPrChange>
            </w:rPr>
            <w:delText xml:space="preserve"> tempranas y </w:delText>
          </w:r>
        </w:del>
      </w:ins>
      <w:ins w:id="11687" w:author="Steff Guzmán" w:date="2023-03-24T16:26:00Z">
        <w:del w:id="11688" w:author="Camilo Andrés Díaz Gómez" w:date="2023-03-28T17:36:00Z">
          <w:r w:rsidRPr="002B569F" w:rsidDel="00B11711">
            <w:rPr>
              <w:rFonts w:cs="Times New Roman"/>
              <w:szCs w:val="24"/>
              <w:rPrChange w:id="11689" w:author="Camilo Andrés Díaz Gómez" w:date="2023-03-28T17:42:00Z">
                <w:rPr>
                  <w:rFonts w:cs="Times New Roman"/>
                  <w:color w:val="C00000"/>
                  <w:szCs w:val="24"/>
                </w:rPr>
              </w:rPrChange>
            </w:rPr>
            <w:delText>más</w:delText>
          </w:r>
        </w:del>
      </w:ins>
      <w:ins w:id="11690" w:author="Steff Guzmán" w:date="2023-03-24T16:25:00Z">
        <w:del w:id="11691" w:author="Camilo Andrés Díaz Gómez" w:date="2023-03-28T17:36:00Z">
          <w:r w:rsidRPr="002B569F" w:rsidDel="00B11711">
            <w:rPr>
              <w:rFonts w:cs="Times New Roman"/>
              <w:szCs w:val="24"/>
              <w:rPrChange w:id="11692" w:author="Camilo Andrés Díaz Gómez" w:date="2023-03-28T17:42:00Z">
                <w:rPr>
                  <w:rFonts w:cs="Times New Roman"/>
                  <w:color w:val="C00000"/>
                  <w:szCs w:val="24"/>
                </w:rPr>
              </w:rPrChange>
            </w:rPr>
            <w:delText xml:space="preserve"> cercanas a la media noche</w:delText>
          </w:r>
        </w:del>
      </w:ins>
      <w:ins w:id="11693" w:author="Steff Guzmán" w:date="2023-03-24T16:26:00Z">
        <w:del w:id="11694" w:author="Camilo Andrés Díaz Gómez" w:date="2023-03-28T17:36:00Z">
          <w:r w:rsidRPr="002B569F" w:rsidDel="00B11711">
            <w:rPr>
              <w:rFonts w:cs="Times New Roman"/>
              <w:szCs w:val="24"/>
              <w:rPrChange w:id="11695" w:author="Camilo Andrés Díaz Gómez" w:date="2023-03-28T17:42:00Z">
                <w:rPr>
                  <w:rFonts w:cs="Times New Roman"/>
                  <w:color w:val="000000" w:themeColor="text1"/>
                  <w:szCs w:val="24"/>
                </w:rPr>
              </w:rPrChange>
            </w:rPr>
            <w:delText>.</w:delText>
          </w:r>
        </w:del>
      </w:ins>
      <w:ins w:id="11696" w:author="Camilo Andrés Díaz Gómez" w:date="2023-03-28T17:36:00Z">
        <w:r w:rsidR="00B11711" w:rsidRPr="002B569F">
          <w:rPr>
            <w:rFonts w:cs="Times New Roman"/>
            <w:szCs w:val="24"/>
            <w:rPrChange w:id="11697" w:author="Camilo Andrés Díaz Gómez" w:date="2023-03-28T17:42:00Z">
              <w:rPr>
                <w:rFonts w:cs="Times New Roman"/>
                <w:color w:val="000000" w:themeColor="text1"/>
                <w:szCs w:val="24"/>
              </w:rPr>
            </w:rPrChange>
          </w:rPr>
          <w:t xml:space="preserve">dentro del </w:t>
        </w:r>
        <w:proofErr w:type="spellStart"/>
        <w:r w:rsidR="00B11711" w:rsidRPr="002B569F">
          <w:rPr>
            <w:rFonts w:cs="Times New Roman"/>
            <w:szCs w:val="24"/>
            <w:rPrChange w:id="11698" w:author="Camilo Andrés Díaz Gómez" w:date="2023-03-28T17:42:00Z">
              <w:rPr>
                <w:rFonts w:cs="Times New Roman"/>
                <w:color w:val="000000" w:themeColor="text1"/>
                <w:szCs w:val="24"/>
              </w:rPr>
            </w:rPrChange>
          </w:rPr>
          <w:t>dataset</w:t>
        </w:r>
        <w:proofErr w:type="spellEnd"/>
        <w:r w:rsidR="00B11711" w:rsidRPr="002B569F">
          <w:rPr>
            <w:rFonts w:cs="Times New Roman"/>
            <w:szCs w:val="24"/>
            <w:rPrChange w:id="11699" w:author="Camilo Andrés Díaz Gómez" w:date="2023-03-28T17:42:00Z">
              <w:rPr>
                <w:rFonts w:cs="Times New Roman"/>
                <w:color w:val="000000" w:themeColor="text1"/>
                <w:szCs w:val="24"/>
              </w:rPr>
            </w:rPrChange>
          </w:rPr>
          <w:t>, siendo esta, entre 12°C a 15°C.</w:t>
        </w:r>
      </w:ins>
    </w:p>
    <w:p w14:paraId="7F3EADA0" w14:textId="77777777" w:rsidR="00FA2335" w:rsidRPr="002B569F" w:rsidRDefault="00FA2335">
      <w:pPr>
        <w:ind w:firstLine="708"/>
        <w:rPr>
          <w:ins w:id="11700" w:author="JHONATAN MAURICIO VILLARREAL CORREDOR" w:date="2023-03-22T22:07:00Z"/>
          <w:rFonts w:cs="Times New Roman"/>
          <w:rPrChange w:id="11701" w:author="Camilo Andrés Díaz Gómez" w:date="2023-03-28T17:42:00Z">
            <w:rPr>
              <w:ins w:id="11702" w:author="JHONATAN MAURICIO VILLARREAL CORREDOR" w:date="2023-03-22T22:07:00Z"/>
              <w:rFonts w:ascii="Times New Roman" w:hAnsi="Times New Roman" w:cs="Times New Roman"/>
              <w:b/>
              <w:bCs/>
              <w:color w:val="000000" w:themeColor="text1"/>
            </w:rPr>
          </w:rPrChange>
        </w:rPr>
        <w:pPrChange w:id="11703" w:author="Camilo Andrés Díaz Gómez" w:date="2023-03-28T17:43:00Z">
          <w:pPr>
            <w:pStyle w:val="Ttulo3"/>
          </w:pPr>
        </w:pPrChange>
      </w:pPr>
    </w:p>
    <w:p w14:paraId="677D1412" w14:textId="3CC0551E" w:rsidR="00FD1BAF" w:rsidRPr="002B569F" w:rsidDel="00D44DB4" w:rsidRDefault="00563D8E">
      <w:pPr>
        <w:jc w:val="center"/>
        <w:rPr>
          <w:ins w:id="11704" w:author="JHONATAN MAURICIO VILLARREAL CORREDOR" w:date="2023-03-22T22:08:00Z"/>
          <w:del w:id="11705" w:author="Steff Guzmán" w:date="2023-03-24T14:26:00Z"/>
          <w:rFonts w:cs="Times New Roman"/>
          <w:szCs w:val="24"/>
        </w:rPr>
        <w:pPrChange w:id="11706" w:author="Camilo Andrés Díaz Gómez" w:date="2023-03-28T17:43:00Z">
          <w:pPr/>
        </w:pPrChange>
      </w:pPr>
      <w:ins w:id="11707"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1708" w:author="JHONATAN MAURICIO VILLARREAL CORREDOR" w:date="2023-03-22T22:08:00Z"/>
          <w:del w:id="11709" w:author="Steff Guzmán" w:date="2023-03-24T14:26:00Z"/>
          <w:rFonts w:cs="Times New Roman"/>
          <w:szCs w:val="24"/>
        </w:rPr>
        <w:pPrChange w:id="11710" w:author="Camilo Andrés Díaz Gómez" w:date="2023-03-28T17:43:00Z">
          <w:pPr/>
        </w:pPrChange>
      </w:pPr>
    </w:p>
    <w:p w14:paraId="3FAA0D59" w14:textId="5708E2C6" w:rsidR="00B13963" w:rsidRPr="002B569F" w:rsidDel="00FA3B96" w:rsidRDefault="00563D8E">
      <w:pPr>
        <w:jc w:val="center"/>
        <w:rPr>
          <w:del w:id="11711" w:author="Steff Guzmán" w:date="2023-03-24T15:47:00Z"/>
          <w:rFonts w:cs="Times New Roman"/>
          <w:szCs w:val="24"/>
          <w:rPrChange w:id="11712" w:author="Camilo Andrés Díaz Gómez" w:date="2023-03-28T17:42:00Z">
            <w:rPr>
              <w:del w:id="11713" w:author="Steff Guzmán" w:date="2023-03-24T15:47:00Z"/>
              <w:rFonts w:cs="Times New Roman"/>
              <w:color w:val="FF0000"/>
              <w:szCs w:val="24"/>
            </w:rPr>
          </w:rPrChange>
        </w:rPr>
        <w:pPrChange w:id="11714" w:author="Camilo Andrés Díaz Gómez" w:date="2023-03-28T17:43:00Z">
          <w:pPr/>
        </w:pPrChange>
      </w:pPr>
      <w:ins w:id="11715" w:author="JHONATAN MAURICIO VILLARREAL CORREDOR" w:date="2023-03-22T22:08:00Z">
        <w:del w:id="11716" w:author="Steff Guzmán" w:date="2023-03-24T14:26:00Z">
          <w:r w:rsidRPr="002B569F" w:rsidDel="00D44DB4">
            <w:rPr>
              <w:rFonts w:cs="Times New Roman"/>
              <w:szCs w:val="24"/>
            </w:rPr>
            <w:tab/>
            <w:delText xml:space="preserve">En este </w:delText>
          </w:r>
        </w:del>
      </w:ins>
      <w:ins w:id="11717" w:author="JHONATAN MAURICIO VILLARREAL CORREDOR" w:date="2023-03-22T22:28:00Z">
        <w:del w:id="11718" w:author="Steff Guzmán" w:date="2023-03-24T14:26:00Z">
          <w:r w:rsidR="00B13963" w:rsidRPr="002B569F" w:rsidDel="00D44DB4">
            <w:rPr>
              <w:rFonts w:cs="Times New Roman"/>
              <w:szCs w:val="24"/>
              <w:rPrChange w:id="11719" w:author="Camilo Andrés Díaz Gómez" w:date="2023-03-28T17:42:00Z">
                <w:rPr>
                  <w:rFonts w:cs="Times New Roman"/>
                  <w:color w:val="FF0000"/>
                  <w:szCs w:val="24"/>
                </w:rPr>
              </w:rPrChange>
            </w:rPr>
            <w:delText>histograma</w:delText>
          </w:r>
        </w:del>
      </w:ins>
      <w:ins w:id="11720" w:author="JHONATAN MAURICIO VILLARREAL CORREDOR" w:date="2023-03-22T22:08:00Z">
        <w:del w:id="11721" w:author="Steff Guzmán" w:date="2023-03-24T14:26:00Z">
          <w:r w:rsidRPr="002B569F" w:rsidDel="00D44DB4">
            <w:rPr>
              <w:rFonts w:cs="Times New Roman"/>
              <w:szCs w:val="24"/>
            </w:rPr>
            <w:delText xml:space="preserve"> se pude observar muy detalladamente que </w:delText>
          </w:r>
        </w:del>
      </w:ins>
      <w:ins w:id="11722" w:author="JHONATAN MAURICIO VILLARREAL CORREDOR" w:date="2023-03-22T22:09:00Z">
        <w:del w:id="11723" w:author="Steff Guzmán" w:date="2023-03-24T14:26:00Z">
          <w:r w:rsidRPr="002B569F" w:rsidDel="00D44DB4">
            <w:rPr>
              <w:rFonts w:cs="Times New Roman"/>
              <w:szCs w:val="24"/>
              <w:rPrChange w:id="11724" w:author="Camilo Andrés Díaz Gómez" w:date="2023-03-28T17:42:00Z">
                <w:rPr>
                  <w:rFonts w:cs="Times New Roman"/>
                  <w:color w:val="FF0000"/>
                  <w:szCs w:val="24"/>
                </w:rPr>
              </w:rPrChange>
            </w:rPr>
            <w:delText>en ciertos</w:delText>
          </w:r>
        </w:del>
      </w:ins>
      <w:ins w:id="11725" w:author="JHONATAN MAURICIO VILLARREAL CORREDOR" w:date="2023-03-22T22:08:00Z">
        <w:del w:id="11726" w:author="Steff Guzmán" w:date="2023-03-24T14:26:00Z">
          <w:r w:rsidRPr="002B569F" w:rsidDel="00D44DB4">
            <w:rPr>
              <w:rFonts w:cs="Times New Roman"/>
              <w:szCs w:val="24"/>
            </w:rPr>
            <w:delText xml:space="preserve"> horarios</w:delText>
          </w:r>
        </w:del>
      </w:ins>
      <w:ins w:id="11727" w:author="JHONATAN MAURICIO VILLARREAL CORREDOR" w:date="2023-03-22T22:28:00Z">
        <w:del w:id="11728" w:author="Steff Guzmán" w:date="2023-03-24T14:26:00Z">
          <w:r w:rsidR="00B13963" w:rsidRPr="002B569F" w:rsidDel="00D44DB4">
            <w:rPr>
              <w:rFonts w:cs="Times New Roman"/>
              <w:szCs w:val="24"/>
              <w:rPrChange w:id="11729" w:author="Camilo Andrés Díaz Gómez" w:date="2023-03-28T17:42:00Z">
                <w:rPr>
                  <w:rFonts w:cs="Times New Roman"/>
                  <w:color w:val="FF0000"/>
                  <w:szCs w:val="24"/>
                </w:rPr>
              </w:rPrChange>
            </w:rPr>
            <w:delText xml:space="preserve"> como el medio </w:delText>
          </w:r>
        </w:del>
      </w:ins>
      <w:ins w:id="11730" w:author="JHONATAN MAURICIO VILLARREAL CORREDOR" w:date="2023-03-22T22:29:00Z">
        <w:del w:id="11731" w:author="Steff Guzmán" w:date="2023-03-24T14:26:00Z">
          <w:r w:rsidR="00B13963" w:rsidRPr="002B569F" w:rsidDel="00D44DB4">
            <w:rPr>
              <w:rFonts w:cs="Times New Roman"/>
              <w:szCs w:val="24"/>
              <w:rPrChange w:id="11732" w:author="Camilo Andrés Díaz Gómez" w:date="2023-03-28T17:42:00Z">
                <w:rPr>
                  <w:rFonts w:cs="Times New Roman"/>
                  <w:color w:val="FF0000"/>
                  <w:szCs w:val="24"/>
                </w:rPr>
              </w:rPrChange>
            </w:rPr>
            <w:delText>día</w:delText>
          </w:r>
        </w:del>
      </w:ins>
      <w:ins w:id="11733" w:author="JHONATAN MAURICIO VILLARREAL CORREDOR" w:date="2023-03-22T22:08:00Z">
        <w:del w:id="11734" w:author="Steff Guzmán" w:date="2023-03-24T14:26:00Z">
          <w:r w:rsidRPr="002B569F" w:rsidDel="00D44DB4">
            <w:rPr>
              <w:rFonts w:cs="Times New Roman"/>
              <w:szCs w:val="24"/>
            </w:rPr>
            <w:delText xml:space="preserve"> se evidencia mayor </w:delText>
          </w:r>
        </w:del>
      </w:ins>
      <w:ins w:id="11735" w:author="JHONATAN MAURICIO VILLARREAL CORREDOR" w:date="2023-03-22T22:28:00Z">
        <w:del w:id="11736" w:author="Steff Guzmán" w:date="2023-03-24T14:26:00Z">
          <w:r w:rsidR="00B13963" w:rsidRPr="002B569F" w:rsidDel="00D44DB4">
            <w:rPr>
              <w:rFonts w:cs="Times New Roman"/>
              <w:szCs w:val="24"/>
              <w:rPrChange w:id="11737" w:author="Camilo Andrés Díaz Gómez" w:date="2023-03-28T17:42:00Z">
                <w:rPr>
                  <w:rFonts w:cs="Times New Roman"/>
                  <w:color w:val="FF0000"/>
                  <w:szCs w:val="24"/>
                </w:rPr>
              </w:rPrChange>
            </w:rPr>
            <w:delText xml:space="preserve">que se obtiene </w:delText>
          </w:r>
        </w:del>
      </w:ins>
      <w:ins w:id="11738" w:author="JHONATAN MAURICIO VILLARREAL CORREDOR" w:date="2023-03-22T22:29:00Z">
        <w:del w:id="11739" w:author="Steff Guzmán" w:date="2023-03-24T14:26:00Z">
          <w:r w:rsidR="00B13963" w:rsidRPr="002B569F" w:rsidDel="00D44DB4">
            <w:rPr>
              <w:rFonts w:cs="Times New Roman"/>
              <w:szCs w:val="24"/>
              <w:rPrChange w:id="11740" w:author="Camilo Andrés Díaz Gómez" w:date="2023-03-28T17:42:00Z">
                <w:rPr>
                  <w:rFonts w:cs="Times New Roman"/>
                  <w:color w:val="FF0000"/>
                  <w:szCs w:val="24"/>
                </w:rPr>
              </w:rPrChange>
            </w:rPr>
            <w:delText>un promedio de</w:delText>
          </w:r>
        </w:del>
      </w:ins>
      <w:ins w:id="11741" w:author="JHONATAN MAURICIO VILLARREAL CORREDOR" w:date="2023-03-22T22:28:00Z">
        <w:del w:id="11742" w:author="Steff Guzmán" w:date="2023-03-24T14:26:00Z">
          <w:r w:rsidR="00B13963" w:rsidRPr="002B569F" w:rsidDel="00D44DB4">
            <w:rPr>
              <w:rFonts w:cs="Times New Roman"/>
              <w:szCs w:val="24"/>
              <w:rPrChange w:id="11743" w:author="Camilo Andrés Díaz Gómez" w:date="2023-03-28T17:42:00Z">
                <w:rPr>
                  <w:rFonts w:cs="Times New Roman"/>
                  <w:color w:val="FF0000"/>
                  <w:szCs w:val="24"/>
                </w:rPr>
              </w:rPrChange>
            </w:rPr>
            <w:delText xml:space="preserve"> datos ente 13 y 14 grad</w:delText>
          </w:r>
        </w:del>
      </w:ins>
      <w:ins w:id="11744" w:author="JHONATAN MAURICIO VILLARREAL CORREDOR" w:date="2023-03-22T22:29:00Z">
        <w:del w:id="11745" w:author="Steff Guzmán" w:date="2023-03-24T14:26:00Z">
          <w:r w:rsidR="00B13963" w:rsidRPr="002B569F" w:rsidDel="00D44DB4">
            <w:rPr>
              <w:rFonts w:cs="Times New Roman"/>
              <w:szCs w:val="24"/>
              <w:rPrChange w:id="11746" w:author="Camilo Andrés Díaz Gómez" w:date="2023-03-28T17:42:00Z">
                <w:rPr>
                  <w:rFonts w:cs="Times New Roman"/>
                  <w:color w:val="FF0000"/>
                  <w:szCs w:val="24"/>
                </w:rPr>
              </w:rPrChange>
            </w:rPr>
            <w:delText xml:space="preserve">os entrtdos los registros (redaccion y un poco </w:delText>
          </w:r>
        </w:del>
      </w:ins>
      <w:ins w:id="11747" w:author="JHONATAN MAURICIO VILLARREAL CORREDOR" w:date="2023-03-22T22:33:00Z">
        <w:del w:id="11748" w:author="Steff Guzmán" w:date="2023-03-24T14:26:00Z">
          <w:r w:rsidR="0035773E" w:rsidRPr="002B569F" w:rsidDel="00D44DB4">
            <w:rPr>
              <w:rFonts w:cs="Times New Roman"/>
              <w:szCs w:val="24"/>
              <w:rPrChange w:id="11749" w:author="Camilo Andrés Díaz Gómez" w:date="2023-03-28T17:42:00Z">
                <w:rPr>
                  <w:rFonts w:cs="Times New Roman"/>
                  <w:color w:val="FF0000"/>
                  <w:szCs w:val="24"/>
                </w:rPr>
              </w:rPrChange>
            </w:rPr>
            <w:delText>más</w:delText>
          </w:r>
        </w:del>
      </w:ins>
      <w:ins w:id="11750" w:author="JHONATAN MAURICIO VILLARREAL CORREDOR" w:date="2023-03-22T22:29:00Z">
        <w:del w:id="11751" w:author="Steff Guzmán" w:date="2023-03-24T14:26:00Z">
          <w:r w:rsidR="00B13963" w:rsidRPr="002B569F" w:rsidDel="00D44DB4">
            <w:rPr>
              <w:rFonts w:cs="Times New Roman"/>
              <w:szCs w:val="24"/>
              <w:rPrChange w:id="11752" w:author="Camilo Andrés Díaz Gómez" w:date="2023-03-28T17:42:00Z">
                <w:rPr>
                  <w:rFonts w:cs="Times New Roman"/>
                  <w:color w:val="FF0000"/>
                  <w:szCs w:val="24"/>
                </w:rPr>
              </w:rPrChange>
            </w:rPr>
            <w:delText xml:space="preserve"> de parla del histog</w:delText>
          </w:r>
        </w:del>
      </w:ins>
      <w:ins w:id="11753" w:author="JHONATAN MAURICIO VILLARREAL CORREDOR" w:date="2023-03-22T22:30:00Z">
        <w:del w:id="11754" w:author="Steff Guzmán" w:date="2023-03-24T14:26:00Z">
          <w:r w:rsidR="00B13963" w:rsidRPr="002B569F" w:rsidDel="00D44DB4">
            <w:rPr>
              <w:rFonts w:cs="Times New Roman"/>
              <w:szCs w:val="24"/>
              <w:rPrChange w:id="11755" w:author="Camilo Andrés Díaz Gómez" w:date="2023-03-28T17:42:00Z">
                <w:rPr>
                  <w:rFonts w:cs="Times New Roman"/>
                  <w:color w:val="FF0000"/>
                  <w:szCs w:val="24"/>
                </w:rPr>
              </w:rPrChange>
            </w:rPr>
            <w:delText>rmaa</w:delText>
          </w:r>
        </w:del>
      </w:ins>
      <w:ins w:id="11756" w:author="JHONATAN MAURICIO VILLARREAL CORREDOR" w:date="2023-03-22T22:29:00Z">
        <w:del w:id="11757" w:author="Steff Guzmán" w:date="2023-03-24T14:26:00Z">
          <w:r w:rsidR="00B13963" w:rsidRPr="002B569F" w:rsidDel="00D44DB4">
            <w:rPr>
              <w:rFonts w:cs="Times New Roman"/>
              <w:szCs w:val="24"/>
              <w:rPrChange w:id="11758"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1759" w:author="Steff Guzmán" w:date="2023-03-24T15:48:00Z"/>
          <w:rFonts w:cs="Times New Roman"/>
          <w:szCs w:val="24"/>
          <w:rPrChange w:id="11760" w:author="Camilo Andrés Díaz Gómez" w:date="2023-03-28T17:42:00Z">
            <w:rPr>
              <w:ins w:id="11761" w:author="Steff Guzmán" w:date="2023-03-24T15:48:00Z"/>
              <w:rFonts w:cs="Times New Roman"/>
              <w:color w:val="FF0000"/>
              <w:szCs w:val="24"/>
            </w:rPr>
          </w:rPrChange>
        </w:rPr>
        <w:pPrChange w:id="11762" w:author="Camilo Andrés Díaz Gómez" w:date="2023-03-28T17:43:00Z">
          <w:pPr/>
        </w:pPrChange>
      </w:pPr>
    </w:p>
    <w:p w14:paraId="78B510C7" w14:textId="79C47035" w:rsidR="00FA3B96" w:rsidRPr="002B569F" w:rsidDel="00405EF3" w:rsidRDefault="00FA3B96">
      <w:pPr>
        <w:rPr>
          <w:ins w:id="11763" w:author="Steff Guzmán" w:date="2023-03-24T15:53:00Z"/>
          <w:del w:id="11764" w:author="Camilo Andrés Díaz Gómez" w:date="2023-03-28T15:26:00Z"/>
          <w:rFonts w:cs="Times New Roman"/>
          <w:szCs w:val="24"/>
          <w:rPrChange w:id="11765" w:author="Camilo Andrés Díaz Gómez" w:date="2023-03-28T17:42:00Z">
            <w:rPr>
              <w:ins w:id="11766" w:author="Steff Guzmán" w:date="2023-03-24T15:53:00Z"/>
              <w:del w:id="11767" w:author="Camilo Andrés Díaz Gómez" w:date="2023-03-28T15:26:00Z"/>
              <w:rFonts w:cs="Times New Roman"/>
              <w:color w:val="FF0000"/>
              <w:szCs w:val="24"/>
            </w:rPr>
          </w:rPrChange>
        </w:rPr>
      </w:pPr>
    </w:p>
    <w:p w14:paraId="0011AA4D" w14:textId="04CFFE1C" w:rsidR="00FA3B96" w:rsidRPr="002B569F" w:rsidDel="00405EF3" w:rsidRDefault="00FA3B96">
      <w:pPr>
        <w:rPr>
          <w:ins w:id="11768" w:author="Steff Guzmán" w:date="2023-03-24T15:53:00Z"/>
          <w:del w:id="11769" w:author="Camilo Andrés Díaz Gómez" w:date="2023-03-28T15:26:00Z"/>
          <w:rFonts w:cs="Times New Roman"/>
          <w:szCs w:val="24"/>
          <w:rPrChange w:id="11770" w:author="Camilo Andrés Díaz Gómez" w:date="2023-03-28T17:42:00Z">
            <w:rPr>
              <w:ins w:id="11771" w:author="Steff Guzmán" w:date="2023-03-24T15:53:00Z"/>
              <w:del w:id="11772" w:author="Camilo Andrés Díaz Gómez" w:date="2023-03-28T15:26:00Z"/>
              <w:rFonts w:cs="Times New Roman"/>
              <w:color w:val="FF0000"/>
              <w:szCs w:val="24"/>
            </w:rPr>
          </w:rPrChange>
        </w:rPr>
      </w:pPr>
    </w:p>
    <w:p w14:paraId="3A5419F7" w14:textId="27DDBF0E" w:rsidR="00FA3B96" w:rsidRPr="002B569F" w:rsidDel="00405EF3" w:rsidRDefault="00FA3B96">
      <w:pPr>
        <w:rPr>
          <w:ins w:id="11773" w:author="Steff Guzmán" w:date="2023-03-24T16:36:00Z"/>
          <w:del w:id="11774" w:author="Camilo Andrés Díaz Gómez" w:date="2023-03-28T15:26:00Z"/>
          <w:rFonts w:cs="Times New Roman"/>
          <w:szCs w:val="24"/>
          <w:rPrChange w:id="11775" w:author="Camilo Andrés Díaz Gómez" w:date="2023-03-28T17:42:00Z">
            <w:rPr>
              <w:ins w:id="11776" w:author="Steff Guzmán" w:date="2023-03-24T16:36:00Z"/>
              <w:del w:id="11777" w:author="Camilo Andrés Díaz Gómez" w:date="2023-03-28T15:26:00Z"/>
              <w:rFonts w:cs="Times New Roman"/>
              <w:color w:val="FF0000"/>
              <w:szCs w:val="24"/>
            </w:rPr>
          </w:rPrChange>
        </w:rPr>
      </w:pPr>
    </w:p>
    <w:p w14:paraId="599A94B6" w14:textId="00F741A0" w:rsidR="00FA2335" w:rsidRPr="002B569F" w:rsidDel="00405EF3" w:rsidRDefault="00FA2335">
      <w:pPr>
        <w:rPr>
          <w:ins w:id="11778" w:author="Steff Guzmán" w:date="2023-03-24T16:36:00Z"/>
          <w:del w:id="11779" w:author="Camilo Andrés Díaz Gómez" w:date="2023-03-28T15:26:00Z"/>
          <w:rFonts w:cs="Times New Roman"/>
          <w:szCs w:val="24"/>
          <w:rPrChange w:id="11780" w:author="Camilo Andrés Díaz Gómez" w:date="2023-03-28T17:42:00Z">
            <w:rPr>
              <w:ins w:id="11781" w:author="Steff Guzmán" w:date="2023-03-24T16:36:00Z"/>
              <w:del w:id="11782" w:author="Camilo Andrés Díaz Gómez" w:date="2023-03-28T15:26:00Z"/>
              <w:rFonts w:cs="Times New Roman"/>
              <w:color w:val="FF0000"/>
              <w:szCs w:val="24"/>
            </w:rPr>
          </w:rPrChange>
        </w:rPr>
      </w:pPr>
    </w:p>
    <w:p w14:paraId="1FDFACB8" w14:textId="289D39D2" w:rsidR="00FA2335" w:rsidRPr="002B569F" w:rsidDel="00405EF3" w:rsidRDefault="00FA2335">
      <w:pPr>
        <w:rPr>
          <w:ins w:id="11783" w:author="Steff Guzmán" w:date="2023-03-24T16:36:00Z"/>
          <w:del w:id="11784" w:author="Camilo Andrés Díaz Gómez" w:date="2023-03-28T15:26:00Z"/>
          <w:rFonts w:cs="Times New Roman"/>
          <w:szCs w:val="24"/>
          <w:rPrChange w:id="11785" w:author="Camilo Andrés Díaz Gómez" w:date="2023-03-28T17:42:00Z">
            <w:rPr>
              <w:ins w:id="11786" w:author="Steff Guzmán" w:date="2023-03-24T16:36:00Z"/>
              <w:del w:id="11787" w:author="Camilo Andrés Díaz Gómez" w:date="2023-03-28T15:26:00Z"/>
              <w:rFonts w:cs="Times New Roman"/>
              <w:color w:val="FF0000"/>
              <w:szCs w:val="24"/>
            </w:rPr>
          </w:rPrChange>
        </w:rPr>
      </w:pPr>
    </w:p>
    <w:p w14:paraId="590FE6DF" w14:textId="32BFE497" w:rsidR="00FA2335" w:rsidRPr="002B569F" w:rsidDel="00405EF3" w:rsidRDefault="00FA2335">
      <w:pPr>
        <w:rPr>
          <w:ins w:id="11788" w:author="Steff Guzmán" w:date="2023-03-24T16:36:00Z"/>
          <w:del w:id="11789" w:author="Camilo Andrés Díaz Gómez" w:date="2023-03-28T15:26:00Z"/>
          <w:rFonts w:cs="Times New Roman"/>
          <w:szCs w:val="24"/>
          <w:rPrChange w:id="11790" w:author="Camilo Andrés Díaz Gómez" w:date="2023-03-28T17:42:00Z">
            <w:rPr>
              <w:ins w:id="11791" w:author="Steff Guzmán" w:date="2023-03-24T16:36:00Z"/>
              <w:del w:id="11792" w:author="Camilo Andrés Díaz Gómez" w:date="2023-03-28T15:26:00Z"/>
              <w:rFonts w:cs="Times New Roman"/>
              <w:color w:val="FF0000"/>
              <w:szCs w:val="24"/>
            </w:rPr>
          </w:rPrChange>
        </w:rPr>
      </w:pPr>
    </w:p>
    <w:p w14:paraId="5D3A891E" w14:textId="06B135C9" w:rsidR="00FA2335" w:rsidRPr="002B569F" w:rsidDel="00405EF3" w:rsidRDefault="00FA2335">
      <w:pPr>
        <w:rPr>
          <w:ins w:id="11793" w:author="Steff Guzmán" w:date="2023-03-24T16:36:00Z"/>
          <w:del w:id="11794" w:author="Camilo Andrés Díaz Gómez" w:date="2023-03-28T15:26:00Z"/>
          <w:rFonts w:cs="Times New Roman"/>
          <w:szCs w:val="24"/>
          <w:rPrChange w:id="11795" w:author="Camilo Andrés Díaz Gómez" w:date="2023-03-28T17:42:00Z">
            <w:rPr>
              <w:ins w:id="11796" w:author="Steff Guzmán" w:date="2023-03-24T16:36:00Z"/>
              <w:del w:id="11797" w:author="Camilo Andrés Díaz Gómez" w:date="2023-03-28T15:26:00Z"/>
              <w:rFonts w:cs="Times New Roman"/>
              <w:color w:val="FF0000"/>
              <w:szCs w:val="24"/>
            </w:rPr>
          </w:rPrChange>
        </w:rPr>
      </w:pPr>
    </w:p>
    <w:p w14:paraId="79380BA5" w14:textId="57690F56" w:rsidR="00FA2335" w:rsidRPr="002B569F" w:rsidDel="00405EF3" w:rsidRDefault="00FA2335">
      <w:pPr>
        <w:rPr>
          <w:ins w:id="11798" w:author="Steff Guzmán" w:date="2023-03-24T16:36:00Z"/>
          <w:del w:id="11799" w:author="Camilo Andrés Díaz Gómez" w:date="2023-03-28T15:26:00Z"/>
          <w:rFonts w:cs="Times New Roman"/>
          <w:szCs w:val="24"/>
          <w:rPrChange w:id="11800" w:author="Camilo Andrés Díaz Gómez" w:date="2023-03-28T17:42:00Z">
            <w:rPr>
              <w:ins w:id="11801" w:author="Steff Guzmán" w:date="2023-03-24T16:36:00Z"/>
              <w:del w:id="11802" w:author="Camilo Andrés Díaz Gómez" w:date="2023-03-28T15:26:00Z"/>
              <w:rFonts w:cs="Times New Roman"/>
              <w:color w:val="FF0000"/>
              <w:szCs w:val="24"/>
            </w:rPr>
          </w:rPrChange>
        </w:rPr>
      </w:pPr>
    </w:p>
    <w:p w14:paraId="6EEE8AC4" w14:textId="747E37FC" w:rsidR="00FA2335" w:rsidRPr="002B569F" w:rsidDel="00405EF3" w:rsidRDefault="00FA2335">
      <w:pPr>
        <w:rPr>
          <w:ins w:id="11803" w:author="Steff Guzmán" w:date="2023-03-24T16:36:00Z"/>
          <w:del w:id="11804" w:author="Camilo Andrés Díaz Gómez" w:date="2023-03-28T15:26:00Z"/>
          <w:rFonts w:cs="Times New Roman"/>
          <w:szCs w:val="24"/>
          <w:rPrChange w:id="11805" w:author="Camilo Andrés Díaz Gómez" w:date="2023-03-28T17:42:00Z">
            <w:rPr>
              <w:ins w:id="11806" w:author="Steff Guzmán" w:date="2023-03-24T16:36:00Z"/>
              <w:del w:id="11807" w:author="Camilo Andrés Díaz Gómez" w:date="2023-03-28T15:26:00Z"/>
              <w:rFonts w:cs="Times New Roman"/>
              <w:color w:val="FF0000"/>
              <w:szCs w:val="24"/>
            </w:rPr>
          </w:rPrChange>
        </w:rPr>
      </w:pPr>
    </w:p>
    <w:p w14:paraId="6318FF69" w14:textId="2936A9B2" w:rsidR="00FA2335" w:rsidRPr="002B569F" w:rsidDel="00405EF3" w:rsidRDefault="00FA2335">
      <w:pPr>
        <w:rPr>
          <w:ins w:id="11808" w:author="Steff Guzmán" w:date="2023-03-24T16:36:00Z"/>
          <w:del w:id="11809" w:author="Camilo Andrés Díaz Gómez" w:date="2023-03-28T15:26:00Z"/>
          <w:rFonts w:cs="Times New Roman"/>
          <w:szCs w:val="24"/>
          <w:rPrChange w:id="11810" w:author="Camilo Andrés Díaz Gómez" w:date="2023-03-28T17:42:00Z">
            <w:rPr>
              <w:ins w:id="11811" w:author="Steff Guzmán" w:date="2023-03-24T16:36:00Z"/>
              <w:del w:id="11812" w:author="Camilo Andrés Díaz Gómez" w:date="2023-03-28T15:26:00Z"/>
              <w:rFonts w:cs="Times New Roman"/>
              <w:color w:val="FF0000"/>
              <w:szCs w:val="24"/>
            </w:rPr>
          </w:rPrChange>
        </w:rPr>
      </w:pPr>
    </w:p>
    <w:p w14:paraId="67C72E45" w14:textId="3118E1EA" w:rsidR="00FA2335" w:rsidRPr="002B569F" w:rsidDel="00405EF3" w:rsidRDefault="00FA2335">
      <w:pPr>
        <w:rPr>
          <w:ins w:id="11813" w:author="Steff Guzmán" w:date="2023-03-24T16:36:00Z"/>
          <w:del w:id="11814" w:author="Camilo Andrés Díaz Gómez" w:date="2023-03-28T15:26:00Z"/>
          <w:rFonts w:cs="Times New Roman"/>
          <w:szCs w:val="24"/>
          <w:rPrChange w:id="11815" w:author="Camilo Andrés Díaz Gómez" w:date="2023-03-28T17:42:00Z">
            <w:rPr>
              <w:ins w:id="11816" w:author="Steff Guzmán" w:date="2023-03-24T16:36:00Z"/>
              <w:del w:id="11817" w:author="Camilo Andrés Díaz Gómez" w:date="2023-03-28T15:26:00Z"/>
              <w:rFonts w:cs="Times New Roman"/>
              <w:color w:val="FF0000"/>
              <w:szCs w:val="24"/>
            </w:rPr>
          </w:rPrChange>
        </w:rPr>
      </w:pPr>
    </w:p>
    <w:p w14:paraId="1FB795E9" w14:textId="229F9617" w:rsidR="00FA2335" w:rsidRPr="002B569F" w:rsidDel="00405EF3" w:rsidRDefault="00FA2335">
      <w:pPr>
        <w:rPr>
          <w:ins w:id="11818" w:author="Steff Guzmán" w:date="2023-03-24T15:53:00Z"/>
          <w:del w:id="11819" w:author="Camilo Andrés Díaz Gómez" w:date="2023-03-28T15:26:00Z"/>
          <w:rFonts w:cs="Times New Roman"/>
          <w:szCs w:val="24"/>
          <w:rPrChange w:id="11820" w:author="Camilo Andrés Díaz Gómez" w:date="2023-03-28T17:42:00Z">
            <w:rPr>
              <w:ins w:id="11821" w:author="Steff Guzmán" w:date="2023-03-24T15:53:00Z"/>
              <w:del w:id="11822" w:author="Camilo Andrés Díaz Gómez" w:date="2023-03-28T15:26:00Z"/>
              <w:rFonts w:cs="Times New Roman"/>
              <w:color w:val="FF0000"/>
              <w:szCs w:val="24"/>
            </w:rPr>
          </w:rPrChange>
        </w:rPr>
      </w:pPr>
    </w:p>
    <w:p w14:paraId="09289248" w14:textId="77777777" w:rsidR="00FA3B96" w:rsidRPr="002B569F" w:rsidRDefault="00FA3B96" w:rsidP="002B569F">
      <w:pPr>
        <w:rPr>
          <w:ins w:id="11823" w:author="Steff Guzmán" w:date="2023-03-24T15:48:00Z"/>
          <w:rFonts w:cs="Times New Roman"/>
          <w:szCs w:val="24"/>
          <w:rPrChange w:id="11824" w:author="Camilo Andrés Díaz Gómez" w:date="2023-03-28T17:42:00Z">
            <w:rPr>
              <w:ins w:id="11825" w:author="Steff Guzmán" w:date="2023-03-24T15:48:00Z"/>
              <w:rFonts w:cs="Times New Roman"/>
              <w:color w:val="FF0000"/>
              <w:szCs w:val="24"/>
            </w:rPr>
          </w:rPrChange>
        </w:rPr>
      </w:pPr>
    </w:p>
    <w:p w14:paraId="7D5392CC" w14:textId="77777777" w:rsidR="00405EF3" w:rsidRPr="002B569F" w:rsidRDefault="00405EF3">
      <w:pPr>
        <w:spacing w:after="160"/>
        <w:jc w:val="left"/>
        <w:rPr>
          <w:ins w:id="11826" w:author="Camilo Andrés Díaz Gómez" w:date="2023-03-28T15:29:00Z"/>
          <w:rFonts w:cs="Times New Roman"/>
          <w:b/>
          <w:bCs/>
          <w:szCs w:val="24"/>
        </w:rPr>
        <w:pPrChange w:id="11827" w:author="Camilo Andrés Díaz Gómez" w:date="2023-03-28T17:43:00Z">
          <w:pPr>
            <w:spacing w:after="160" w:line="259" w:lineRule="auto"/>
            <w:jc w:val="left"/>
          </w:pPr>
        </w:pPrChange>
      </w:pPr>
      <w:ins w:id="11828" w:author="Camilo Andrés Díaz Gómez" w:date="2023-03-28T15:29:00Z">
        <w:r w:rsidRPr="002B569F">
          <w:rPr>
            <w:rFonts w:cs="Times New Roman"/>
            <w:b/>
            <w:bCs/>
            <w:szCs w:val="24"/>
          </w:rPr>
          <w:br w:type="page"/>
        </w:r>
      </w:ins>
    </w:p>
    <w:p w14:paraId="13915B55" w14:textId="0AAE8002" w:rsidR="0035773E" w:rsidRPr="002B569F" w:rsidDel="00FA3B96" w:rsidRDefault="00FA3B96">
      <w:pPr>
        <w:rPr>
          <w:ins w:id="11829" w:author="JHONATAN MAURICIO VILLARREAL CORREDOR" w:date="2023-03-22T19:35:00Z"/>
          <w:del w:id="11830" w:author="Steff Guzmán" w:date="2023-03-24T15:47:00Z"/>
          <w:rFonts w:cs="Times New Roman"/>
          <w:szCs w:val="24"/>
        </w:rPr>
      </w:pPr>
      <w:bookmarkStart w:id="11831" w:name="_Toc135051117"/>
      <w:ins w:id="11832" w:author="Steff Guzmán" w:date="2023-03-24T15:53:00Z">
        <w:r w:rsidRPr="002B569F">
          <w:rPr>
            <w:rFonts w:cs="Times New Roman"/>
            <w:b/>
            <w:bCs/>
            <w:szCs w:val="24"/>
            <w:rPrChange w:id="11833" w:author="Camilo Andrés Díaz Gómez" w:date="2023-03-28T17:42:00Z">
              <w:rPr/>
            </w:rPrChange>
          </w:rPr>
          <w:t xml:space="preserve">Anexo </w:t>
        </w:r>
        <w:r w:rsidRPr="002B569F">
          <w:rPr>
            <w:rFonts w:cs="Times New Roman"/>
            <w:b/>
            <w:bCs/>
            <w:szCs w:val="24"/>
            <w:rPrChange w:id="11834" w:author="Camilo Andrés Díaz Gómez" w:date="2023-03-28T17:42:00Z">
              <w:rPr/>
            </w:rPrChange>
          </w:rPr>
          <w:fldChar w:fldCharType="begin"/>
        </w:r>
        <w:r w:rsidRPr="002B569F">
          <w:rPr>
            <w:rFonts w:cs="Times New Roman"/>
            <w:b/>
            <w:bCs/>
            <w:szCs w:val="24"/>
            <w:rPrChange w:id="11835" w:author="Camilo Andrés Díaz Gómez" w:date="2023-03-28T17:42:00Z">
              <w:rPr/>
            </w:rPrChange>
          </w:rPr>
          <w:instrText xml:space="preserve"> SEQ Anexo \* ARABIC </w:instrText>
        </w:r>
      </w:ins>
      <w:r w:rsidRPr="002B569F">
        <w:rPr>
          <w:rFonts w:cs="Times New Roman"/>
          <w:b/>
          <w:bCs/>
          <w:szCs w:val="24"/>
          <w:rPrChange w:id="11836" w:author="Camilo Andrés Díaz Gómez" w:date="2023-03-28T17:42:00Z">
            <w:rPr/>
          </w:rPrChange>
        </w:rPr>
        <w:fldChar w:fldCharType="separate"/>
      </w:r>
      <w:r w:rsidR="006B5153">
        <w:rPr>
          <w:rFonts w:cs="Times New Roman"/>
          <w:b/>
          <w:bCs/>
          <w:noProof/>
          <w:szCs w:val="24"/>
        </w:rPr>
        <w:t>5</w:t>
      </w:r>
      <w:ins w:id="11837" w:author="Steff Guzmán" w:date="2023-03-24T15:53:00Z">
        <w:r w:rsidRPr="002B569F">
          <w:rPr>
            <w:rFonts w:cs="Times New Roman"/>
            <w:b/>
            <w:bCs/>
            <w:szCs w:val="24"/>
            <w:rPrChange w:id="11838" w:author="Camilo Andrés Díaz Gómez" w:date="2023-03-28T17:42:00Z">
              <w:rPr/>
            </w:rPrChange>
          </w:rPr>
          <w:fldChar w:fldCharType="end"/>
        </w:r>
      </w:ins>
      <w:ins w:id="11839" w:author="Camilo Andrés Díaz Gómez" w:date="2023-03-28T15:28:00Z">
        <w:r w:rsidR="00405EF3" w:rsidRPr="002B569F">
          <w:rPr>
            <w:rFonts w:cs="Times New Roman"/>
            <w:b/>
            <w:bCs/>
            <w:szCs w:val="24"/>
          </w:rPr>
          <w:t>.</w:t>
        </w:r>
      </w:ins>
      <w:bookmarkEnd w:id="11831"/>
      <w:ins w:id="11840" w:author="Steff Guzmán" w:date="2023-03-24T15:55:00Z">
        <w:r w:rsidRPr="002B569F">
          <w:rPr>
            <w:rFonts w:cs="Times New Roman"/>
            <w:b/>
            <w:bCs/>
            <w:szCs w:val="24"/>
          </w:rPr>
          <w:t xml:space="preserve"> </w:t>
        </w:r>
      </w:ins>
    </w:p>
    <w:p w14:paraId="2CB6AB90" w14:textId="0731AF8C" w:rsidR="00B13963" w:rsidRPr="002B569F" w:rsidRDefault="00BF20AD">
      <w:pPr>
        <w:rPr>
          <w:ins w:id="11841" w:author="JHONATAN MAURICIO VILLARREAL CORREDOR" w:date="2023-03-22T22:33:00Z"/>
          <w:rFonts w:cs="Times New Roman"/>
          <w:rPrChange w:id="11842" w:author="Camilo Andrés Díaz Gómez" w:date="2023-03-28T17:42:00Z">
            <w:rPr>
              <w:ins w:id="11843" w:author="JHONATAN MAURICIO VILLARREAL CORREDOR" w:date="2023-03-22T22:33:00Z"/>
              <w:rFonts w:cs="Times New Roman"/>
              <w:b/>
              <w:bCs/>
              <w:color w:val="000000" w:themeColor="text1"/>
            </w:rPr>
          </w:rPrChange>
        </w:rPr>
        <w:pPrChange w:id="11844" w:author="Camilo Andrés Díaz Gómez" w:date="2023-03-28T17:43:00Z">
          <w:pPr>
            <w:pStyle w:val="Ttulo3"/>
          </w:pPr>
        </w:pPrChange>
      </w:pPr>
      <w:ins w:id="11845" w:author="JHONATAN MAURICIO VILLARREAL CORREDOR" w:date="2023-03-22T19:35:00Z">
        <w:del w:id="11846" w:author="Steff Guzmán" w:date="2023-03-24T15:47:00Z">
          <w:r w:rsidRPr="002B569F" w:rsidDel="00FA3B96">
            <w:rPr>
              <w:rFonts w:cs="Times New Roman"/>
              <w:szCs w:val="24"/>
            </w:rPr>
            <w:delText>Anexo 5.</w:delText>
          </w:r>
        </w:del>
      </w:ins>
      <w:ins w:id="11847" w:author="JHONATAN MAURICIO VILLARREAL CORREDOR" w:date="2023-03-22T22:25:00Z">
        <w:del w:id="11848" w:author="Steff Guzmán" w:date="2023-03-24T15:47:00Z">
          <w:r w:rsidR="00B13963" w:rsidRPr="002B569F" w:rsidDel="00FA3B96">
            <w:rPr>
              <w:rFonts w:cs="Times New Roman"/>
              <w:szCs w:val="24"/>
              <w:rPrChange w:id="11849"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1850"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1851" w:author="JHONATAN MAURICIO VILLARREAL CORREDOR" w:date="2023-03-22T22:25:00Z"/>
          <w:del w:id="11852" w:author="Steff Guzmán" w:date="2023-03-24T14:21:00Z"/>
          <w:rFonts w:cs="Times New Roman"/>
          <w:rPrChange w:id="11853" w:author="Camilo Andrés Díaz Gómez" w:date="2023-03-28T17:42:00Z">
            <w:rPr>
              <w:ins w:id="11854" w:author="JHONATAN MAURICIO VILLARREAL CORREDOR" w:date="2023-03-22T22:25:00Z"/>
              <w:del w:id="11855" w:author="Steff Guzmán" w:date="2023-03-24T14:21:00Z"/>
              <w:rFonts w:ascii="Times New Roman" w:hAnsi="Times New Roman" w:cs="Times New Roman"/>
              <w:b/>
              <w:bCs/>
              <w:color w:val="000000" w:themeColor="text1"/>
            </w:rPr>
          </w:rPrChange>
        </w:rPr>
        <w:pPrChange w:id="11856" w:author="Camilo Andrés Díaz Gómez" w:date="2023-03-28T17:43:00Z">
          <w:pPr>
            <w:pStyle w:val="Ttulo3"/>
          </w:pPr>
        </w:pPrChange>
      </w:pPr>
    </w:p>
    <w:p w14:paraId="76E06BA8" w14:textId="1C22D3C0" w:rsidR="00B13963" w:rsidRPr="002B569F" w:rsidDel="00D44DB4" w:rsidRDefault="00B13963">
      <w:pPr>
        <w:rPr>
          <w:ins w:id="11857" w:author="JHONATAN MAURICIO VILLARREAL CORREDOR" w:date="2023-03-22T22:33:00Z"/>
          <w:del w:id="11858" w:author="Steff Guzmán" w:date="2023-03-24T14:21:00Z"/>
          <w:rFonts w:cs="Times New Roman"/>
          <w:szCs w:val="24"/>
        </w:rPr>
      </w:pPr>
      <w:ins w:id="11859" w:author="JHONATAN MAURICIO VILLARREAL CORREDOR" w:date="2023-03-22T22:25:00Z">
        <w:del w:id="11860"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1861" w:author="JHONATAN MAURICIO VILLARREAL CORREDOR" w:date="2023-03-22T22:30:00Z"/>
          <w:rFonts w:cs="Times New Roman"/>
          <w:szCs w:val="24"/>
        </w:rPr>
      </w:pPr>
    </w:p>
    <w:p w14:paraId="12401B1D" w14:textId="0CD0C4CE" w:rsidR="00B13963" w:rsidRPr="002B569F" w:rsidRDefault="00D44DB4">
      <w:pPr>
        <w:ind w:firstLine="708"/>
        <w:rPr>
          <w:ins w:id="11862" w:author="Steff Guzmán" w:date="2023-03-24T14:21:00Z"/>
          <w:rFonts w:cs="Times New Roman"/>
          <w:szCs w:val="24"/>
          <w:rPrChange w:id="11863" w:author="Camilo Andrés Díaz Gómez" w:date="2023-03-28T17:42:00Z">
            <w:rPr>
              <w:ins w:id="11864" w:author="Steff Guzmán" w:date="2023-03-24T14:21:00Z"/>
              <w:color w:val="FF0000"/>
            </w:rPr>
          </w:rPrChange>
        </w:rPr>
        <w:pPrChange w:id="11865" w:author="Camilo Andrés Díaz Gómez" w:date="2023-03-28T17:43:00Z">
          <w:pPr/>
        </w:pPrChange>
      </w:pPr>
      <w:ins w:id="11866" w:author="Steff Guzmán" w:date="2023-03-24T14:21:00Z">
        <w:r w:rsidRPr="002B569F">
          <w:rPr>
            <w:rFonts w:cs="Times New Roman"/>
            <w:szCs w:val="24"/>
            <w:rPrChange w:id="11867" w:author="Camilo Andrés Díaz Gómez" w:date="2023-03-28T17:42:00Z">
              <w:rPr>
                <w:color w:val="FF0000"/>
              </w:rPr>
            </w:rPrChange>
          </w:rPr>
          <w:t xml:space="preserve">En el </w:t>
        </w:r>
      </w:ins>
      <w:ins w:id="11868" w:author="Steff Guzmán" w:date="2023-03-24T14:22:00Z">
        <w:r w:rsidRPr="002B569F">
          <w:rPr>
            <w:rFonts w:cs="Times New Roman"/>
            <w:szCs w:val="24"/>
            <w:rPrChange w:id="11869" w:author="Camilo Andrés Díaz Gómez" w:date="2023-03-28T17:42:00Z">
              <w:rPr>
                <w:color w:val="FF0000"/>
              </w:rPr>
            </w:rPrChange>
          </w:rPr>
          <w:t xml:space="preserve">diagrama de correlación </w:t>
        </w:r>
      </w:ins>
      <w:ins w:id="11870" w:author="Steff Guzmán" w:date="2023-03-24T14:23:00Z">
        <w:r w:rsidRPr="002B569F">
          <w:rPr>
            <w:rFonts w:cs="Times New Roman"/>
            <w:szCs w:val="24"/>
            <w:rPrChange w:id="11871" w:author="Camilo Andrés Díaz Gómez" w:date="2023-03-28T17:42:00Z">
              <w:rPr>
                <w:color w:val="FF0000"/>
              </w:rPr>
            </w:rPrChange>
          </w:rPr>
          <w:t>permite mostrar</w:t>
        </w:r>
      </w:ins>
      <w:ins w:id="11872" w:author="Steff Guzmán" w:date="2023-03-24T14:22:00Z">
        <w:r w:rsidRPr="002B569F">
          <w:rPr>
            <w:rFonts w:cs="Times New Roman"/>
            <w:szCs w:val="24"/>
            <w:rPrChange w:id="11873" w:author="Camilo Andrés Díaz Gómez" w:date="2023-03-28T17:42:00Z">
              <w:rPr>
                <w:color w:val="FF0000"/>
              </w:rPr>
            </w:rPrChange>
          </w:rPr>
          <w:t xml:space="preserve"> que</w:t>
        </w:r>
      </w:ins>
      <w:ins w:id="11874" w:author="Steff Guzmán" w:date="2023-03-24T14:19:00Z">
        <w:r w:rsidRPr="002B569F">
          <w:rPr>
            <w:rFonts w:cs="Times New Roman"/>
            <w:szCs w:val="24"/>
            <w:rPrChange w:id="11875" w:author="Camilo Andrés Díaz Gómez" w:date="2023-03-28T17:42:00Z">
              <w:rPr>
                <w:color w:val="FF0000"/>
              </w:rPr>
            </w:rPrChange>
          </w:rPr>
          <w:t xml:space="preserve"> la </w:t>
        </w:r>
      </w:ins>
      <w:ins w:id="11876" w:author="Steff Guzmán" w:date="2023-03-24T14:24:00Z">
        <w:r w:rsidRPr="002B569F">
          <w:rPr>
            <w:rFonts w:cs="Times New Roman"/>
            <w:szCs w:val="24"/>
            <w:rPrChange w:id="11877" w:author="Camilo Andrés Díaz Gómez" w:date="2023-03-28T17:42:00Z">
              <w:rPr>
                <w:color w:val="FF0000"/>
              </w:rPr>
            </w:rPrChange>
          </w:rPr>
          <w:t xml:space="preserve"> relación entre </w:t>
        </w:r>
      </w:ins>
      <w:ins w:id="11878" w:author="Steff Guzmán" w:date="2023-03-24T14:19:00Z">
        <w:r w:rsidRPr="002B569F">
          <w:rPr>
            <w:rFonts w:cs="Times New Roman"/>
            <w:szCs w:val="24"/>
            <w:rPrChange w:id="11879" w:author="Camilo Andrés Díaz Gómez" w:date="2023-03-28T17:42:00Z">
              <w:rPr>
                <w:color w:val="FF0000"/>
              </w:rPr>
            </w:rPrChange>
          </w:rPr>
          <w:t xml:space="preserve">humedad </w:t>
        </w:r>
      </w:ins>
      <w:ins w:id="11880" w:author="Steff Guzmán" w:date="2023-03-24T14:24:00Z">
        <w:r w:rsidRPr="002B569F">
          <w:rPr>
            <w:rFonts w:cs="Times New Roman"/>
            <w:szCs w:val="24"/>
            <w:rPrChange w:id="11881" w:author="Camilo Andrés Díaz Gómez" w:date="2023-03-28T17:42:00Z">
              <w:rPr>
                <w:color w:val="FF0000"/>
              </w:rPr>
            </w:rPrChange>
          </w:rPr>
          <w:t>es</w:t>
        </w:r>
      </w:ins>
      <w:ins w:id="11882" w:author="Steff Guzmán" w:date="2023-03-24T14:22:00Z">
        <w:r w:rsidRPr="002B569F">
          <w:rPr>
            <w:rFonts w:cs="Times New Roman"/>
            <w:szCs w:val="24"/>
            <w:rPrChange w:id="11883" w:author="Camilo Andrés Díaz Gómez" w:date="2023-03-28T17:42:00Z">
              <w:rPr>
                <w:color w:val="FF0000"/>
              </w:rPr>
            </w:rPrChange>
          </w:rPr>
          <w:t xml:space="preserve"> </w:t>
        </w:r>
      </w:ins>
      <w:ins w:id="11884" w:author="Steff Guzmán" w:date="2023-03-24T16:20:00Z">
        <w:r w:rsidR="006D2CBC" w:rsidRPr="002B569F">
          <w:rPr>
            <w:rFonts w:cs="Times New Roman"/>
            <w:szCs w:val="24"/>
            <w:rPrChange w:id="11885" w:author="Camilo Andrés Díaz Gómez" w:date="2023-03-28T17:42:00Z">
              <w:rPr>
                <w:rFonts w:cs="Times New Roman"/>
                <w:color w:val="000000" w:themeColor="text1"/>
                <w:szCs w:val="24"/>
              </w:rPr>
            </w:rPrChange>
          </w:rPr>
          <w:t>inversa</w:t>
        </w:r>
      </w:ins>
      <w:ins w:id="11886" w:author="Steff Guzmán" w:date="2023-03-24T14:22:00Z">
        <w:r w:rsidRPr="002B569F">
          <w:rPr>
            <w:rFonts w:cs="Times New Roman"/>
            <w:szCs w:val="24"/>
            <w:rPrChange w:id="11887" w:author="Camilo Andrés Díaz Gómez" w:date="2023-03-28T17:42:00Z">
              <w:rPr>
                <w:color w:val="FF0000"/>
              </w:rPr>
            </w:rPrChange>
          </w:rPr>
          <w:t xml:space="preserve"> </w:t>
        </w:r>
      </w:ins>
      <w:ins w:id="11888" w:author="Steff Guzmán" w:date="2023-03-24T14:19:00Z">
        <w:r w:rsidRPr="002B569F">
          <w:rPr>
            <w:rFonts w:cs="Times New Roman"/>
            <w:szCs w:val="24"/>
            <w:rPrChange w:id="11889" w:author="Camilo Andrés Díaz Gómez" w:date="2023-03-28T17:42:00Z">
              <w:rPr>
                <w:color w:val="FF0000"/>
              </w:rPr>
            </w:rPrChange>
          </w:rPr>
          <w:t>con</w:t>
        </w:r>
      </w:ins>
      <w:ins w:id="11890" w:author="Steff Guzmán" w:date="2023-03-24T14:24:00Z">
        <w:r w:rsidRPr="002B569F">
          <w:rPr>
            <w:rFonts w:cs="Times New Roman"/>
            <w:szCs w:val="24"/>
            <w:rPrChange w:id="11891" w:author="Camilo Andrés Díaz Gómez" w:date="2023-03-28T17:42:00Z">
              <w:rPr>
                <w:color w:val="FF0000"/>
              </w:rPr>
            </w:rPrChange>
          </w:rPr>
          <w:t xml:space="preserve"> respecto a</w:t>
        </w:r>
      </w:ins>
      <w:ins w:id="11892" w:author="Steff Guzmán" w:date="2023-03-24T14:19:00Z">
        <w:r w:rsidRPr="002B569F">
          <w:rPr>
            <w:rFonts w:cs="Times New Roman"/>
            <w:szCs w:val="24"/>
            <w:rPrChange w:id="11893" w:author="Camilo Andrés Díaz Gómez" w:date="2023-03-28T17:42:00Z">
              <w:rPr>
                <w:color w:val="FF0000"/>
              </w:rPr>
            </w:rPrChange>
          </w:rPr>
          <w:t xml:space="preserve"> la temperatura</w:t>
        </w:r>
      </w:ins>
      <w:ins w:id="11894" w:author="Steff Guzmán" w:date="2023-03-24T16:20:00Z">
        <w:r w:rsidR="00BF5DAF" w:rsidRPr="002B569F">
          <w:rPr>
            <w:rFonts w:cs="Times New Roman"/>
            <w:szCs w:val="24"/>
            <w:rPrChange w:id="11895" w:author="Camilo Andrés Díaz Gómez" w:date="2023-03-28T17:42:00Z">
              <w:rPr>
                <w:rFonts w:cs="Times New Roman"/>
                <w:color w:val="000000" w:themeColor="text1"/>
                <w:szCs w:val="24"/>
              </w:rPr>
            </w:rPrChange>
          </w:rPr>
          <w:t>,</w:t>
        </w:r>
      </w:ins>
      <w:ins w:id="11896" w:author="Steff Guzmán" w:date="2023-03-24T14:19:00Z">
        <w:r w:rsidRPr="002B569F">
          <w:rPr>
            <w:rFonts w:cs="Times New Roman"/>
            <w:szCs w:val="24"/>
            <w:rPrChange w:id="11897" w:author="Camilo Andrés Díaz Gómez" w:date="2023-03-28T17:42:00Z">
              <w:rPr>
                <w:color w:val="FF0000"/>
              </w:rPr>
            </w:rPrChange>
          </w:rPr>
          <w:t xml:space="preserve"> </w:t>
        </w:r>
      </w:ins>
      <w:ins w:id="11898" w:author="Steff Guzmán" w:date="2023-03-24T14:22:00Z">
        <w:r w:rsidRPr="002B569F">
          <w:rPr>
            <w:rFonts w:cs="Times New Roman"/>
            <w:szCs w:val="24"/>
            <w:rPrChange w:id="11899" w:author="Camilo Andrés Díaz Gómez" w:date="2023-03-28T17:42:00Z">
              <w:rPr>
                <w:color w:val="FF0000"/>
              </w:rPr>
            </w:rPrChange>
          </w:rPr>
          <w:t xml:space="preserve">ya que </w:t>
        </w:r>
      </w:ins>
      <w:ins w:id="11900" w:author="Steff Guzmán" w:date="2023-03-24T14:20:00Z">
        <w:r w:rsidRPr="002B569F">
          <w:rPr>
            <w:rFonts w:cs="Times New Roman"/>
            <w:szCs w:val="24"/>
            <w:rPrChange w:id="11901" w:author="Camilo Andrés Díaz Gómez" w:date="2023-03-28T17:42:00Z">
              <w:rPr>
                <w:color w:val="FF0000"/>
              </w:rPr>
            </w:rPrChange>
          </w:rPr>
          <w:t xml:space="preserve">a menor humedad las temperaturas </w:t>
        </w:r>
      </w:ins>
      <w:ins w:id="11902" w:author="Steff Guzmán" w:date="2023-03-24T14:22:00Z">
        <w:r w:rsidRPr="002B569F">
          <w:rPr>
            <w:rFonts w:cs="Times New Roman"/>
            <w:szCs w:val="24"/>
            <w:rPrChange w:id="11903" w:author="Camilo Andrés Díaz Gómez" w:date="2023-03-28T17:42:00Z">
              <w:rPr>
                <w:color w:val="FF0000"/>
              </w:rPr>
            </w:rPrChange>
          </w:rPr>
          <w:t>son mayores</w:t>
        </w:r>
      </w:ins>
      <w:ins w:id="11904" w:author="JHONATAN MAURICIO VILLARREAL CORREDOR" w:date="2023-03-22T22:30:00Z">
        <w:del w:id="11905" w:author="Steff Guzmán" w:date="2023-03-24T14:22:00Z">
          <w:r w:rsidR="0035773E" w:rsidRPr="002B569F" w:rsidDel="00D44DB4">
            <w:rPr>
              <w:rFonts w:cs="Times New Roman"/>
              <w:szCs w:val="24"/>
            </w:rPr>
            <w:delText>En este diagrama de correlación se puede evidenc</w:delText>
          </w:r>
        </w:del>
        <w:del w:id="11906" w:author="Steff Guzmán" w:date="2023-03-24T14:23:00Z">
          <w:r w:rsidR="0035773E" w:rsidRPr="002B569F" w:rsidDel="00D44DB4">
            <w:rPr>
              <w:rFonts w:cs="Times New Roman"/>
              <w:szCs w:val="24"/>
            </w:rPr>
            <w:delText xml:space="preserve">iar </w:delText>
          </w:r>
        </w:del>
      </w:ins>
      <w:ins w:id="11907" w:author="JHONATAN MAURICIO VILLARREAL CORREDOR" w:date="2023-03-22T22:31:00Z">
        <w:del w:id="11908" w:author="Steff Guzmán" w:date="2023-03-24T14:23:00Z">
          <w:r w:rsidR="0035773E" w:rsidRPr="002B569F" w:rsidDel="00D44DB4">
            <w:rPr>
              <w:rFonts w:cs="Times New Roman"/>
              <w:szCs w:val="24"/>
            </w:rPr>
            <w:delText xml:space="preserve">los dos </w:delText>
          </w:r>
        </w:del>
      </w:ins>
      <w:ins w:id="11909" w:author="JHONATAN MAURICIO VILLARREAL CORREDOR" w:date="2023-03-22T22:32:00Z">
        <w:del w:id="11910" w:author="Steff Guzmán" w:date="2023-03-24T14:23:00Z">
          <w:r w:rsidR="0035773E" w:rsidRPr="002B569F" w:rsidDel="00D44DB4">
            <w:rPr>
              <w:rFonts w:cs="Times New Roman"/>
              <w:szCs w:val="24"/>
              <w:rPrChange w:id="11911" w:author="Camilo Andrés Díaz Gómez" w:date="2023-03-28T17:42:00Z">
                <w:rPr>
                  <w:color w:val="FF0000"/>
                </w:rPr>
              </w:rPrChange>
            </w:rPr>
            <w:delText>datos más relevantes</w:delText>
          </w:r>
        </w:del>
      </w:ins>
      <w:ins w:id="11912" w:author="JHONATAN MAURICIO VILLARREAL CORREDOR" w:date="2023-03-22T22:31:00Z">
        <w:del w:id="11913" w:author="Steff Guzmán" w:date="2023-03-24T14:23:00Z">
          <w:r w:rsidR="0035773E" w:rsidRPr="002B569F" w:rsidDel="00D44DB4">
            <w:rPr>
              <w:rFonts w:cs="Times New Roman"/>
              <w:szCs w:val="24"/>
            </w:rPr>
            <w:delText xml:space="preserve"> que son temperatura y humedad </w:delText>
          </w:r>
        </w:del>
      </w:ins>
      <w:ins w:id="11914" w:author="JHONATAN MAURICIO VILLARREAL CORREDOR" w:date="2023-03-22T22:32:00Z">
        <w:del w:id="11915" w:author="Steff Guzmán" w:date="2023-03-24T14:23:00Z">
          <w:r w:rsidR="0035773E" w:rsidRPr="002B569F" w:rsidDel="00D44DB4">
            <w:rPr>
              <w:rFonts w:cs="Times New Roman"/>
              <w:szCs w:val="24"/>
            </w:rPr>
            <w:delText>así</w:delText>
          </w:r>
        </w:del>
      </w:ins>
      <w:ins w:id="11916" w:author="JHONATAN MAURICIO VILLARREAL CORREDOR" w:date="2023-03-22T22:31:00Z">
        <w:del w:id="11917" w:author="Steff Guzmán" w:date="2023-03-24T14:23:00Z">
          <w:r w:rsidR="0035773E" w:rsidRPr="002B569F" w:rsidDel="00D44DB4">
            <w:rPr>
              <w:rFonts w:cs="Times New Roman"/>
              <w:szCs w:val="24"/>
            </w:rPr>
            <w:delText xml:space="preserve"> demostrando la alta correlación que tienen entre ellos </w:delText>
          </w:r>
        </w:del>
      </w:ins>
      <w:ins w:id="11918" w:author="JHONATAN MAURICIO VILLARREAL CORREDOR" w:date="2023-03-22T22:32:00Z">
        <w:del w:id="11919" w:author="Steff Guzmán" w:date="2023-03-24T14:23:00Z">
          <w:r w:rsidR="0035773E" w:rsidRPr="002B569F" w:rsidDel="00D44DB4">
            <w:rPr>
              <w:rFonts w:cs="Times New Roman"/>
              <w:szCs w:val="24"/>
            </w:rPr>
            <w:delText>(redacción y un poco as de par la sobre el diagrama)</w:delText>
          </w:r>
        </w:del>
      </w:ins>
      <w:ins w:id="11920" w:author="Steff Guzmán" w:date="2023-03-24T14:23:00Z">
        <w:r w:rsidRPr="002B569F">
          <w:rPr>
            <w:rFonts w:cs="Times New Roman"/>
            <w:szCs w:val="24"/>
            <w:rPrChange w:id="11921" w:author="Camilo Andrés Díaz Gómez" w:date="2023-03-28T17:42:00Z">
              <w:rPr>
                <w:color w:val="FF0000"/>
              </w:rPr>
            </w:rPrChange>
          </w:rPr>
          <w:t>.</w:t>
        </w:r>
      </w:ins>
      <w:ins w:id="11922"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1923" w:author="Steff Guzmán" w:date="2023-03-24T15:54:00Z"/>
          <w:rFonts w:cs="Times New Roman"/>
          <w:szCs w:val="24"/>
          <w:rPrChange w:id="11924" w:author="Camilo Andrés Díaz Gómez" w:date="2023-03-28T17:42:00Z">
            <w:rPr>
              <w:del w:id="11925" w:author="Steff Guzmán" w:date="2023-03-24T15:54:00Z"/>
              <w:rFonts w:cs="Times New Roman"/>
              <w:color w:val="FF0000"/>
              <w:szCs w:val="24"/>
            </w:rPr>
          </w:rPrChange>
        </w:rPr>
        <w:pPrChange w:id="11926" w:author="Camilo Andrés Díaz Gómez" w:date="2023-03-28T17:43:00Z">
          <w:pPr/>
        </w:pPrChange>
      </w:pPr>
      <w:ins w:id="11927"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1928" w:author="Steff Guzmán" w:date="2023-03-24T15:54:00Z"/>
          <w:rFonts w:cs="Times New Roman"/>
          <w:szCs w:val="24"/>
          <w:rPrChange w:id="11929" w:author="Camilo Andrés Díaz Gómez" w:date="2023-03-28T17:42:00Z">
            <w:rPr>
              <w:ins w:id="11930" w:author="Steff Guzmán" w:date="2023-03-24T15:54:00Z"/>
              <w:rFonts w:cs="Times New Roman"/>
              <w:color w:val="FF0000"/>
              <w:szCs w:val="24"/>
            </w:rPr>
          </w:rPrChange>
        </w:rPr>
        <w:pPrChange w:id="11931" w:author="Camilo Andrés Díaz Gómez" w:date="2023-03-28T17:43:00Z">
          <w:pPr/>
        </w:pPrChange>
      </w:pPr>
    </w:p>
    <w:p w14:paraId="74509225" w14:textId="77777777" w:rsidR="00FA2335" w:rsidRPr="002B569F" w:rsidDel="00405EF3" w:rsidRDefault="00FA2335">
      <w:pPr>
        <w:rPr>
          <w:ins w:id="11932" w:author="Steff Guzmán" w:date="2023-03-24T16:36:00Z"/>
          <w:del w:id="11933" w:author="Camilo Andrés Díaz Gómez" w:date="2023-03-28T15:26:00Z"/>
          <w:rFonts w:cs="Times New Roman"/>
          <w:b/>
          <w:bCs/>
          <w:szCs w:val="24"/>
        </w:rPr>
      </w:pPr>
    </w:p>
    <w:p w14:paraId="23A6B6C8" w14:textId="77777777" w:rsidR="00FA2335" w:rsidRPr="002B569F" w:rsidDel="00405EF3" w:rsidRDefault="00FA2335">
      <w:pPr>
        <w:rPr>
          <w:ins w:id="11934" w:author="Steff Guzmán" w:date="2023-03-24T16:36:00Z"/>
          <w:del w:id="11935" w:author="Camilo Andrés Díaz Gómez" w:date="2023-03-28T15:26:00Z"/>
          <w:rFonts w:cs="Times New Roman"/>
          <w:b/>
          <w:bCs/>
          <w:szCs w:val="24"/>
        </w:rPr>
      </w:pPr>
    </w:p>
    <w:p w14:paraId="22261968" w14:textId="35752F0C" w:rsidR="00FA2335" w:rsidRPr="002B569F" w:rsidDel="00405EF3" w:rsidRDefault="00FA2335">
      <w:pPr>
        <w:rPr>
          <w:ins w:id="11936" w:author="Steff Guzmán" w:date="2023-03-24T16:36:00Z"/>
          <w:del w:id="11937" w:author="Camilo Andrés Díaz Gómez" w:date="2023-03-28T15:26:00Z"/>
          <w:rFonts w:cs="Times New Roman"/>
          <w:b/>
          <w:bCs/>
          <w:szCs w:val="24"/>
        </w:rPr>
      </w:pPr>
    </w:p>
    <w:p w14:paraId="530BC073" w14:textId="6B9A9C6C" w:rsidR="00FA2335" w:rsidRPr="002B569F" w:rsidDel="00405EF3" w:rsidRDefault="00FA2335">
      <w:pPr>
        <w:rPr>
          <w:ins w:id="11938" w:author="Steff Guzmán" w:date="2023-03-24T16:36:00Z"/>
          <w:del w:id="11939" w:author="Camilo Andrés Díaz Gómez" w:date="2023-03-28T15:26:00Z"/>
          <w:rFonts w:cs="Times New Roman"/>
          <w:b/>
          <w:bCs/>
          <w:szCs w:val="24"/>
        </w:rPr>
      </w:pPr>
    </w:p>
    <w:p w14:paraId="244368F5" w14:textId="256FDCDD" w:rsidR="00FA2335" w:rsidRPr="002B569F" w:rsidDel="00405EF3" w:rsidRDefault="00FA2335">
      <w:pPr>
        <w:rPr>
          <w:ins w:id="11940" w:author="Steff Guzmán" w:date="2023-03-24T16:36:00Z"/>
          <w:del w:id="11941" w:author="Camilo Andrés Díaz Gómez" w:date="2023-03-28T15:26:00Z"/>
          <w:rFonts w:cs="Times New Roman"/>
          <w:b/>
          <w:bCs/>
          <w:szCs w:val="24"/>
        </w:rPr>
      </w:pPr>
    </w:p>
    <w:p w14:paraId="587919F6" w14:textId="4F78C70D" w:rsidR="00FA2335" w:rsidRPr="002B569F" w:rsidDel="00405EF3" w:rsidRDefault="00FA2335">
      <w:pPr>
        <w:rPr>
          <w:ins w:id="11942" w:author="Steff Guzmán" w:date="2023-03-24T16:36:00Z"/>
          <w:del w:id="11943" w:author="Camilo Andrés Díaz Gómez" w:date="2023-03-28T15:26:00Z"/>
          <w:rFonts w:cs="Times New Roman"/>
          <w:b/>
          <w:bCs/>
          <w:szCs w:val="24"/>
        </w:rPr>
      </w:pPr>
    </w:p>
    <w:p w14:paraId="0C8F6AA6" w14:textId="67792379" w:rsidR="00FA2335" w:rsidRPr="002B569F" w:rsidDel="00405EF3" w:rsidRDefault="00FA2335">
      <w:pPr>
        <w:rPr>
          <w:ins w:id="11944" w:author="Steff Guzmán" w:date="2023-03-24T16:36:00Z"/>
          <w:del w:id="11945" w:author="Camilo Andrés Díaz Gómez" w:date="2023-03-28T15:26:00Z"/>
          <w:rFonts w:cs="Times New Roman"/>
          <w:b/>
          <w:bCs/>
          <w:szCs w:val="24"/>
        </w:rPr>
      </w:pPr>
    </w:p>
    <w:p w14:paraId="07DE1F30" w14:textId="2D52CC6C" w:rsidR="00FA2335" w:rsidRPr="002B569F" w:rsidDel="00405EF3" w:rsidRDefault="00FA2335">
      <w:pPr>
        <w:rPr>
          <w:ins w:id="11946" w:author="Steff Guzmán" w:date="2023-03-24T16:36:00Z"/>
          <w:del w:id="11947" w:author="Camilo Andrés Díaz Gómez" w:date="2023-03-28T15:26:00Z"/>
          <w:rFonts w:cs="Times New Roman"/>
          <w:b/>
          <w:bCs/>
          <w:szCs w:val="24"/>
        </w:rPr>
      </w:pPr>
    </w:p>
    <w:p w14:paraId="48DB41DC" w14:textId="5C79218D" w:rsidR="00FA2335" w:rsidRPr="002B569F" w:rsidDel="00405EF3" w:rsidRDefault="00FA2335">
      <w:pPr>
        <w:rPr>
          <w:ins w:id="11948" w:author="Steff Guzmán" w:date="2023-03-24T16:36:00Z"/>
          <w:del w:id="11949" w:author="Camilo Andrés Díaz Gómez" w:date="2023-03-28T15:26:00Z"/>
          <w:rFonts w:cs="Times New Roman"/>
          <w:b/>
          <w:bCs/>
          <w:szCs w:val="24"/>
        </w:rPr>
      </w:pPr>
    </w:p>
    <w:p w14:paraId="74FDC5C6" w14:textId="2E0901A7" w:rsidR="00FA2335" w:rsidRPr="002B569F" w:rsidDel="00405EF3" w:rsidRDefault="00FA2335">
      <w:pPr>
        <w:rPr>
          <w:ins w:id="11950" w:author="Steff Guzmán" w:date="2023-03-24T16:36:00Z"/>
          <w:del w:id="11951" w:author="Camilo Andrés Díaz Gómez" w:date="2023-03-28T15:26:00Z"/>
          <w:rFonts w:cs="Times New Roman"/>
          <w:b/>
          <w:bCs/>
          <w:szCs w:val="24"/>
        </w:rPr>
      </w:pPr>
    </w:p>
    <w:p w14:paraId="7A279B37" w14:textId="2A913EEF" w:rsidR="00FA2335" w:rsidRPr="002B569F" w:rsidDel="00405EF3" w:rsidRDefault="00FA2335">
      <w:pPr>
        <w:rPr>
          <w:ins w:id="11952" w:author="Steff Guzmán" w:date="2023-03-24T16:36:00Z"/>
          <w:del w:id="11953" w:author="Camilo Andrés Díaz Gómez" w:date="2023-03-28T15:26:00Z"/>
          <w:rFonts w:cs="Times New Roman"/>
          <w:b/>
          <w:bCs/>
          <w:szCs w:val="24"/>
        </w:rPr>
      </w:pPr>
    </w:p>
    <w:p w14:paraId="026A5767" w14:textId="77777777" w:rsidR="00FA2335" w:rsidRPr="002B569F" w:rsidRDefault="00FA2335" w:rsidP="002B569F">
      <w:pPr>
        <w:rPr>
          <w:ins w:id="11954" w:author="Steff Guzmán" w:date="2023-03-24T16:36:00Z"/>
          <w:rFonts w:cs="Times New Roman"/>
          <w:b/>
          <w:bCs/>
          <w:szCs w:val="24"/>
        </w:rPr>
      </w:pPr>
    </w:p>
    <w:p w14:paraId="702A74BF" w14:textId="54529729" w:rsidR="00F44EC0" w:rsidRPr="002B569F" w:rsidDel="00FA3B96" w:rsidRDefault="00FA3B96">
      <w:pPr>
        <w:rPr>
          <w:del w:id="11955" w:author="Steff Guzmán" w:date="2023-03-24T15:48:00Z"/>
          <w:rFonts w:cs="Times New Roman"/>
          <w:szCs w:val="24"/>
        </w:rPr>
      </w:pPr>
      <w:bookmarkStart w:id="11956" w:name="_Toc135051118"/>
      <w:ins w:id="11957" w:author="Steff Guzmán" w:date="2023-03-24T15:54:00Z">
        <w:r w:rsidRPr="002B569F">
          <w:rPr>
            <w:rFonts w:cs="Times New Roman"/>
            <w:b/>
            <w:bCs/>
            <w:szCs w:val="24"/>
            <w:rPrChange w:id="11958" w:author="Camilo Andrés Díaz Gómez" w:date="2023-03-28T17:42:00Z">
              <w:rPr/>
            </w:rPrChange>
          </w:rPr>
          <w:t xml:space="preserve">Anexo </w:t>
        </w:r>
        <w:r w:rsidRPr="002B569F">
          <w:rPr>
            <w:rFonts w:cs="Times New Roman"/>
            <w:b/>
            <w:bCs/>
            <w:szCs w:val="24"/>
            <w:rPrChange w:id="11959" w:author="Camilo Andrés Díaz Gómez" w:date="2023-03-28T17:42:00Z">
              <w:rPr/>
            </w:rPrChange>
          </w:rPr>
          <w:fldChar w:fldCharType="begin"/>
        </w:r>
        <w:r w:rsidRPr="002B569F">
          <w:rPr>
            <w:rFonts w:cs="Times New Roman"/>
            <w:b/>
            <w:bCs/>
            <w:szCs w:val="24"/>
            <w:rPrChange w:id="11960" w:author="Camilo Andrés Díaz Gómez" w:date="2023-03-28T17:42:00Z">
              <w:rPr/>
            </w:rPrChange>
          </w:rPr>
          <w:instrText xml:space="preserve"> SEQ Anexo \* ARABIC </w:instrText>
        </w:r>
      </w:ins>
      <w:r w:rsidRPr="002B569F">
        <w:rPr>
          <w:rFonts w:cs="Times New Roman"/>
          <w:b/>
          <w:bCs/>
          <w:szCs w:val="24"/>
          <w:rPrChange w:id="11961" w:author="Camilo Andrés Díaz Gómez" w:date="2023-03-28T17:42:00Z">
            <w:rPr/>
          </w:rPrChange>
        </w:rPr>
        <w:fldChar w:fldCharType="separate"/>
      </w:r>
      <w:r w:rsidR="006B5153">
        <w:rPr>
          <w:rFonts w:cs="Times New Roman"/>
          <w:b/>
          <w:bCs/>
          <w:noProof/>
          <w:szCs w:val="24"/>
        </w:rPr>
        <w:t>6</w:t>
      </w:r>
      <w:ins w:id="11962" w:author="Steff Guzmán" w:date="2023-03-24T15:54:00Z">
        <w:r w:rsidRPr="002B569F">
          <w:rPr>
            <w:rFonts w:cs="Times New Roman"/>
            <w:b/>
            <w:bCs/>
            <w:szCs w:val="24"/>
            <w:rPrChange w:id="11963" w:author="Camilo Andrés Díaz Gómez" w:date="2023-03-28T17:42:00Z">
              <w:rPr/>
            </w:rPrChange>
          </w:rPr>
          <w:fldChar w:fldCharType="end"/>
        </w:r>
        <w:r w:rsidRPr="002B569F">
          <w:rPr>
            <w:rFonts w:cs="Times New Roman"/>
            <w:szCs w:val="24"/>
          </w:rPr>
          <w:t>.</w:t>
        </w:r>
        <w:bookmarkEnd w:id="11956"/>
        <w:r w:rsidRPr="002B569F">
          <w:rPr>
            <w:rFonts w:cs="Times New Roman"/>
            <w:szCs w:val="24"/>
          </w:rPr>
          <w:t xml:space="preserve"> </w:t>
        </w:r>
      </w:ins>
    </w:p>
    <w:p w14:paraId="410DD770" w14:textId="7ACE7323" w:rsidR="00B13963" w:rsidRPr="002B569F" w:rsidRDefault="00BF20AD">
      <w:pPr>
        <w:rPr>
          <w:ins w:id="11964" w:author="JHONATAN MAURICIO VILLARREAL CORREDOR" w:date="2023-03-22T22:25:00Z"/>
          <w:rFonts w:cs="Times New Roman"/>
          <w:rPrChange w:id="11965" w:author="Camilo Andrés Díaz Gómez" w:date="2023-03-28T17:42:00Z">
            <w:rPr>
              <w:ins w:id="11966" w:author="JHONATAN MAURICIO VILLARREAL CORREDOR" w:date="2023-03-22T22:25:00Z"/>
              <w:rFonts w:cs="Times New Roman"/>
              <w:b/>
              <w:bCs/>
              <w:color w:val="000000" w:themeColor="text1"/>
            </w:rPr>
          </w:rPrChange>
        </w:rPr>
        <w:pPrChange w:id="11967" w:author="Camilo Andrés Díaz Gómez" w:date="2023-03-28T17:43:00Z">
          <w:pPr>
            <w:pStyle w:val="Ttulo3"/>
          </w:pPr>
        </w:pPrChange>
      </w:pPr>
      <w:ins w:id="11968" w:author="JHONATAN MAURICIO VILLARREAL CORREDOR" w:date="2023-03-22T19:35:00Z">
        <w:del w:id="11969" w:author="Steff Guzmán" w:date="2023-03-24T15:48:00Z">
          <w:r w:rsidRPr="002B569F" w:rsidDel="00FA3B96">
            <w:rPr>
              <w:rFonts w:cs="Times New Roman"/>
              <w:szCs w:val="24"/>
            </w:rPr>
            <w:delText>Anexo 6.</w:delText>
          </w:r>
        </w:del>
      </w:ins>
      <w:ins w:id="11970" w:author="JHONATAN MAURICIO VILLARREAL CORREDOR" w:date="2023-03-22T22:18:00Z">
        <w:del w:id="11971" w:author="Steff Guzmán" w:date="2023-03-24T15:48:00Z">
          <w:r w:rsidR="00F44EC0" w:rsidRPr="002B569F" w:rsidDel="00FA3B96">
            <w:rPr>
              <w:rFonts w:cs="Times New Roman"/>
              <w:szCs w:val="24"/>
              <w:rPrChange w:id="11972" w:author="Camilo Andrés Díaz Gómez" w:date="2023-03-28T17:42:00Z">
                <w:rPr>
                  <w:rFonts w:cs="Times New Roman"/>
                  <w:b/>
                  <w:bCs/>
                  <w:color w:val="000000" w:themeColor="text1"/>
                </w:rPr>
              </w:rPrChange>
            </w:rPr>
            <w:delText xml:space="preserve"> </w:delText>
          </w:r>
        </w:del>
      </w:ins>
      <w:ins w:id="11973" w:author="JHONATAN MAURICIO VILLARREAL CORREDOR" w:date="2023-03-22T22:25:00Z">
        <w:r w:rsidR="00B13963" w:rsidRPr="002B569F">
          <w:rPr>
            <w:rFonts w:cs="Times New Roman"/>
            <w:szCs w:val="24"/>
            <w:rPrChange w:id="11974"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1975" w:author="Steff Guzmán" w:date="2023-03-24T14:25:00Z"/>
          <w:rFonts w:cs="Times New Roman"/>
          <w:szCs w:val="24"/>
        </w:rPr>
      </w:pPr>
    </w:p>
    <w:p w14:paraId="40A17FBE" w14:textId="5D29E83A" w:rsidR="00D44DB4" w:rsidRPr="002B569F" w:rsidRDefault="00D44DB4">
      <w:pPr>
        <w:ind w:firstLine="708"/>
        <w:rPr>
          <w:ins w:id="11976" w:author="Steff Guzmán" w:date="2023-03-24T14:25:00Z"/>
          <w:rFonts w:cs="Times New Roman"/>
          <w:szCs w:val="24"/>
          <w:rPrChange w:id="11977" w:author="Camilo Andrés Díaz Gómez" w:date="2023-03-28T17:42:00Z">
            <w:rPr>
              <w:ins w:id="11978" w:author="Steff Guzmán" w:date="2023-03-24T14:25:00Z"/>
              <w:rFonts w:cs="Times New Roman"/>
              <w:color w:val="FF0000"/>
              <w:szCs w:val="24"/>
            </w:rPr>
          </w:rPrChange>
        </w:rPr>
        <w:pPrChange w:id="11979" w:author="Camilo Andrés Díaz Gómez" w:date="2023-03-28T17:43:00Z">
          <w:pPr/>
        </w:pPrChange>
      </w:pPr>
      <w:ins w:id="11980" w:author="Steff Guzmán" w:date="2023-03-24T14:25:00Z">
        <w:r w:rsidRPr="002B569F">
          <w:rPr>
            <w:rFonts w:cs="Times New Roman"/>
            <w:szCs w:val="24"/>
            <w:rPrChange w:id="11981" w:author="Camilo Andrés Díaz Gómez" w:date="2023-03-28T17:42:00Z">
              <w:rPr>
                <w:rFonts w:cs="Times New Roman"/>
                <w:color w:val="FF0000"/>
                <w:szCs w:val="24"/>
              </w:rPr>
            </w:rPrChange>
          </w:rPr>
          <w:t>El Diagrama matriz de correlación</w:t>
        </w:r>
      </w:ins>
      <w:ins w:id="11982" w:author="JHONATAN MAURICIO VILLARREAL CORREDOR" w:date="2023-03-24T18:08:00Z">
        <w:r w:rsidR="00502685" w:rsidRPr="002B569F">
          <w:rPr>
            <w:rFonts w:cs="Times New Roman"/>
            <w:szCs w:val="24"/>
            <w:rPrChange w:id="11983" w:author="Camilo Andrés Díaz Gómez" w:date="2023-03-28T17:42:00Z">
              <w:rPr>
                <w:rFonts w:cs="Times New Roman"/>
                <w:color w:val="FF0000"/>
                <w:szCs w:val="24"/>
              </w:rPr>
            </w:rPrChange>
          </w:rPr>
          <w:t xml:space="preserve">, se puede evidenciar </w:t>
        </w:r>
      </w:ins>
      <w:ins w:id="11984" w:author="JHONATAN MAURICIO VILLARREAL CORREDOR" w:date="2023-03-24T18:09:00Z">
        <w:r w:rsidR="00502685" w:rsidRPr="002B569F">
          <w:rPr>
            <w:rFonts w:cs="Times New Roman"/>
            <w:szCs w:val="24"/>
            <w:rPrChange w:id="11985" w:author="Camilo Andrés Díaz Gómez" w:date="2023-03-28T17:42:00Z">
              <w:rPr>
                <w:rFonts w:cs="Times New Roman"/>
                <w:color w:val="FF0000"/>
                <w:szCs w:val="24"/>
              </w:rPr>
            </w:rPrChange>
          </w:rPr>
          <w:t xml:space="preserve">todas las variables que se están trabajando </w:t>
        </w:r>
      </w:ins>
      <w:ins w:id="11986" w:author="JHONATAN MAURICIO VILLARREAL CORREDOR" w:date="2023-03-24T18:10:00Z">
        <w:r w:rsidR="00502685" w:rsidRPr="002B569F">
          <w:rPr>
            <w:rFonts w:cs="Times New Roman"/>
            <w:szCs w:val="24"/>
            <w:rPrChange w:id="11987" w:author="Camilo Andrés Díaz Gómez" w:date="2023-03-28T17:42:00Z">
              <w:rPr>
                <w:rFonts w:cs="Times New Roman"/>
                <w:color w:val="FF0000"/>
                <w:szCs w:val="24"/>
              </w:rPr>
            </w:rPrChange>
          </w:rPr>
          <w:t xml:space="preserve">y </w:t>
        </w:r>
      </w:ins>
      <w:ins w:id="11988" w:author="Steff Guzmán" w:date="2023-03-24T14:25:00Z">
        <w:del w:id="11989" w:author="JHONATAN MAURICIO VILLARREAL CORREDOR" w:date="2023-03-24T18:08:00Z">
          <w:r w:rsidRPr="002B569F" w:rsidDel="00502685">
            <w:rPr>
              <w:rFonts w:cs="Times New Roman"/>
              <w:szCs w:val="24"/>
              <w:rPrChange w:id="11990" w:author="Camilo Andrés Díaz Gómez" w:date="2023-03-28T17:42:00Z">
                <w:rPr>
                  <w:rFonts w:cs="Times New Roman"/>
                  <w:color w:val="FF0000"/>
                  <w:szCs w:val="24"/>
                </w:rPr>
              </w:rPrChange>
            </w:rPr>
            <w:delText xml:space="preserve"> muestra</w:delText>
          </w:r>
        </w:del>
        <w:del w:id="11991" w:author="JHONATAN MAURICIO VILLARREAL CORREDOR" w:date="2023-03-24T18:05:00Z">
          <w:r w:rsidRPr="002B569F" w:rsidDel="00502685">
            <w:rPr>
              <w:rFonts w:cs="Times New Roman"/>
              <w:szCs w:val="24"/>
              <w:rPrChange w:id="11992" w:author="Camilo Andrés Díaz Gómez" w:date="2023-03-28T17:42:00Z">
                <w:rPr>
                  <w:rFonts w:cs="Times New Roman"/>
                  <w:color w:val="FF0000"/>
                  <w:szCs w:val="24"/>
                </w:rPr>
              </w:rPrChange>
            </w:rPr>
            <w:delText xml:space="preserve"> que </w:delText>
          </w:r>
        </w:del>
        <w:r w:rsidRPr="002B569F">
          <w:rPr>
            <w:rFonts w:cs="Times New Roman"/>
            <w:szCs w:val="24"/>
            <w:rPrChange w:id="11993" w:author="Camilo Andrés Díaz Gómez" w:date="2023-03-28T17:42:00Z">
              <w:rPr>
                <w:rFonts w:cs="Times New Roman"/>
                <w:color w:val="FF0000"/>
                <w:szCs w:val="24"/>
              </w:rPr>
            </w:rPrChange>
          </w:rPr>
          <w:t xml:space="preserve">la correlación </w:t>
        </w:r>
      </w:ins>
      <w:ins w:id="11994" w:author="JHONATAN MAURICIO VILLARREAL CORREDOR" w:date="2023-03-24T18:17:00Z">
        <w:r w:rsidR="00C8629C" w:rsidRPr="002B569F">
          <w:rPr>
            <w:rFonts w:cs="Times New Roman"/>
            <w:szCs w:val="24"/>
          </w:rPr>
          <w:t xml:space="preserve">de </w:t>
        </w:r>
      </w:ins>
      <w:ins w:id="11995" w:author="Steff Guzmán" w:date="2023-03-24T14:25:00Z">
        <w:del w:id="11996" w:author="JHONATAN MAURICIO VILLARREAL CORREDOR" w:date="2023-03-24T18:06:00Z">
          <w:r w:rsidRPr="002B569F" w:rsidDel="00502685">
            <w:rPr>
              <w:rFonts w:cs="Times New Roman"/>
              <w:szCs w:val="24"/>
              <w:rPrChange w:id="11997" w:author="Camilo Andrés Díaz Gómez" w:date="2023-03-28T17:42:00Z">
                <w:rPr>
                  <w:rFonts w:cs="Times New Roman"/>
                  <w:color w:val="FF0000"/>
                  <w:szCs w:val="24"/>
                </w:rPr>
              </w:rPrChange>
            </w:rPr>
            <w:delText>de</w:delText>
          </w:r>
        </w:del>
      </w:ins>
      <w:ins w:id="11998" w:author="JHONATAN MAURICIO VILLARREAL CORREDOR" w:date="2023-03-24T18:11:00Z">
        <w:r w:rsidR="00502685" w:rsidRPr="002B569F">
          <w:rPr>
            <w:rFonts w:cs="Times New Roman"/>
            <w:szCs w:val="24"/>
            <w:rPrChange w:id="11999" w:author="Camilo Andrés Díaz Gómez" w:date="2023-03-28T17:42:00Z">
              <w:rPr>
                <w:rFonts w:cs="Times New Roman"/>
                <w:color w:val="FF0000"/>
                <w:szCs w:val="24"/>
              </w:rPr>
            </w:rPrChange>
          </w:rPr>
          <w:t>las variables</w:t>
        </w:r>
      </w:ins>
      <w:ins w:id="12000" w:author="Steff Guzmán" w:date="2023-03-24T14:25:00Z">
        <w:del w:id="12001" w:author="JHONATAN MAURICIO VILLARREAL CORREDOR" w:date="2023-03-24T18:11:00Z">
          <w:r w:rsidRPr="002B569F" w:rsidDel="00502685">
            <w:rPr>
              <w:rFonts w:cs="Times New Roman"/>
              <w:szCs w:val="24"/>
              <w:rPrChange w:id="12002" w:author="Camilo Andrés Díaz Gómez" w:date="2023-03-28T17:42:00Z">
                <w:rPr>
                  <w:rFonts w:cs="Times New Roman"/>
                  <w:color w:val="FF0000"/>
                  <w:szCs w:val="24"/>
                </w:rPr>
              </w:rPrChange>
            </w:rPr>
            <w:delText xml:space="preserve"> los datos</w:delText>
          </w:r>
        </w:del>
      </w:ins>
      <w:ins w:id="12003" w:author="Steff Guzmán" w:date="2023-03-24T14:26:00Z">
        <w:r w:rsidRPr="002B569F">
          <w:rPr>
            <w:rFonts w:cs="Times New Roman"/>
            <w:szCs w:val="24"/>
            <w:rPrChange w:id="12004" w:author="Camilo Andrés Díaz Gómez" w:date="2023-03-28T17:42:00Z">
              <w:rPr>
                <w:rFonts w:cs="Times New Roman"/>
                <w:color w:val="FF0000"/>
                <w:szCs w:val="24"/>
              </w:rPr>
            </w:rPrChange>
          </w:rPr>
          <w:t xml:space="preserve"> utilizad</w:t>
        </w:r>
      </w:ins>
      <w:ins w:id="12005" w:author="JHONATAN MAURICIO VILLARREAL CORREDOR" w:date="2023-03-24T18:11:00Z">
        <w:r w:rsidR="00502685" w:rsidRPr="002B569F">
          <w:rPr>
            <w:rFonts w:cs="Times New Roman"/>
            <w:szCs w:val="24"/>
            <w:rPrChange w:id="12006" w:author="Camilo Andrés Díaz Gómez" w:date="2023-03-28T17:42:00Z">
              <w:rPr>
                <w:rFonts w:cs="Times New Roman"/>
                <w:color w:val="FF0000"/>
                <w:szCs w:val="24"/>
              </w:rPr>
            </w:rPrChange>
          </w:rPr>
          <w:t>a</w:t>
        </w:r>
      </w:ins>
      <w:ins w:id="12007" w:author="Steff Guzmán" w:date="2023-03-24T14:26:00Z">
        <w:del w:id="12008" w:author="JHONATAN MAURICIO VILLARREAL CORREDOR" w:date="2023-03-24T18:11:00Z">
          <w:r w:rsidRPr="002B569F" w:rsidDel="00502685">
            <w:rPr>
              <w:rFonts w:cs="Times New Roman"/>
              <w:szCs w:val="24"/>
              <w:rPrChange w:id="12009" w:author="Camilo Andrés Díaz Gómez" w:date="2023-03-28T17:42:00Z">
                <w:rPr>
                  <w:rFonts w:cs="Times New Roman"/>
                  <w:color w:val="FF0000"/>
                  <w:szCs w:val="24"/>
                </w:rPr>
              </w:rPrChange>
            </w:rPr>
            <w:delText>o</w:delText>
          </w:r>
        </w:del>
        <w:r w:rsidRPr="002B569F">
          <w:rPr>
            <w:rFonts w:cs="Times New Roman"/>
            <w:szCs w:val="24"/>
            <w:rPrChange w:id="12010" w:author="Camilo Andrés Díaz Gómez" w:date="2023-03-28T17:42:00Z">
              <w:rPr>
                <w:rFonts w:cs="Times New Roman"/>
                <w:color w:val="FF0000"/>
                <w:szCs w:val="24"/>
              </w:rPr>
            </w:rPrChange>
          </w:rPr>
          <w:t xml:space="preserve">s </w:t>
        </w:r>
      </w:ins>
      <w:ins w:id="12011" w:author="JHONATAN MAURICIO VILLARREAL CORREDOR" w:date="2023-03-24T18:11:00Z">
        <w:r w:rsidR="00502685" w:rsidRPr="002B569F">
          <w:rPr>
            <w:rFonts w:cs="Times New Roman"/>
            <w:szCs w:val="24"/>
            <w:rPrChange w:id="12012" w:author="Camilo Andrés Díaz Gómez" w:date="2023-03-28T17:42:00Z">
              <w:rPr>
                <w:rFonts w:cs="Times New Roman"/>
                <w:color w:val="FF0000"/>
                <w:szCs w:val="24"/>
              </w:rPr>
            </w:rPrChange>
          </w:rPr>
          <w:t>dando a e</w:t>
        </w:r>
      </w:ins>
      <w:ins w:id="12013" w:author="Steff Guzmán" w:date="2023-03-24T14:25:00Z">
        <w:del w:id="12014" w:author="JHONATAN MAURICIO VILLARREAL CORREDOR" w:date="2023-03-24T18:11:00Z">
          <w:r w:rsidRPr="002B569F" w:rsidDel="00502685">
            <w:rPr>
              <w:rFonts w:cs="Times New Roman"/>
              <w:szCs w:val="24"/>
              <w:rPrChange w:id="12015" w:author="Camilo Andrés Díaz Gómez" w:date="2023-03-28T17:42:00Z">
                <w:rPr>
                  <w:rFonts w:cs="Times New Roman"/>
                  <w:color w:val="FF0000"/>
                  <w:szCs w:val="24"/>
                </w:rPr>
              </w:rPrChange>
            </w:rPr>
            <w:delText>e</w:delText>
          </w:r>
        </w:del>
        <w:r w:rsidRPr="002B569F">
          <w:rPr>
            <w:rFonts w:cs="Times New Roman"/>
            <w:szCs w:val="24"/>
            <w:rPrChange w:id="12016" w:author="Camilo Andrés Díaz Gómez" w:date="2023-03-28T17:42:00Z">
              <w:rPr>
                <w:rFonts w:cs="Times New Roman"/>
                <w:color w:val="FF0000"/>
                <w:szCs w:val="24"/>
              </w:rPr>
            </w:rPrChange>
          </w:rPr>
          <w:t xml:space="preserve">ntender que </w:t>
        </w:r>
      </w:ins>
      <w:ins w:id="12017" w:author="JHONATAN MAURICIO VILLARREAL CORREDOR" w:date="2023-03-24T18:17:00Z">
        <w:r w:rsidR="00C8629C" w:rsidRPr="002B569F">
          <w:rPr>
            <w:rFonts w:cs="Times New Roman"/>
            <w:szCs w:val="24"/>
          </w:rPr>
          <w:t>se pueden ten</w:t>
        </w:r>
      </w:ins>
      <w:ins w:id="12018" w:author="JHONATAN MAURICIO VILLARREAL CORREDOR" w:date="2023-03-24T18:21:00Z">
        <w:r w:rsidR="00C8629C" w:rsidRPr="002B569F">
          <w:rPr>
            <w:rFonts w:cs="Times New Roman"/>
            <w:szCs w:val="24"/>
          </w:rPr>
          <w:t>e</w:t>
        </w:r>
      </w:ins>
      <w:ins w:id="12019" w:author="JHONATAN MAURICIO VILLARREAL CORREDOR" w:date="2023-03-24T18:17:00Z">
        <w:r w:rsidR="00C8629C" w:rsidRPr="002B569F">
          <w:rPr>
            <w:rFonts w:cs="Times New Roman"/>
            <w:szCs w:val="24"/>
          </w:rPr>
          <w:t xml:space="preserve">r eventos </w:t>
        </w:r>
      </w:ins>
      <w:ins w:id="12020" w:author="JHONATAN MAURICIO VILLARREAL CORREDOR" w:date="2023-03-24T18:18:00Z">
        <w:r w:rsidR="00C8629C" w:rsidRPr="002B569F">
          <w:rPr>
            <w:rFonts w:cs="Times New Roman"/>
            <w:szCs w:val="24"/>
          </w:rPr>
          <w:t>cuando dos variables llegan a uno son altamente correlacionadas</w:t>
        </w:r>
      </w:ins>
      <w:ins w:id="12021" w:author="JHONATAN MAURICIO VILLARREAL CORREDOR" w:date="2023-03-24T18:20:00Z">
        <w:r w:rsidR="00C8629C" w:rsidRPr="002B569F">
          <w:rPr>
            <w:rFonts w:cs="Times New Roman"/>
            <w:szCs w:val="24"/>
          </w:rPr>
          <w:t xml:space="preserve"> (misma dirección)</w:t>
        </w:r>
      </w:ins>
      <w:ins w:id="12022" w:author="JHONATAN MAURICIO VILLARREAL CORREDOR" w:date="2023-03-24T18:19:00Z">
        <w:r w:rsidR="00C8629C" w:rsidRPr="002B569F">
          <w:rPr>
            <w:rFonts w:cs="Times New Roman"/>
            <w:szCs w:val="24"/>
          </w:rPr>
          <w:t xml:space="preserve"> y cuando el valor es menos uno</w:t>
        </w:r>
        <w:del w:id="12023"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024" w:author="JHONATAN MAURICIO VILLARREAL CORREDOR" w:date="2023-03-24T18:20:00Z">
        <w:r w:rsidR="00C8629C" w:rsidRPr="002B569F">
          <w:rPr>
            <w:rFonts w:cs="Times New Roman"/>
            <w:szCs w:val="24"/>
          </w:rPr>
          <w:t xml:space="preserve">una correlación perfecta pero negativa(direcciones opuestas) </w:t>
        </w:r>
      </w:ins>
      <w:ins w:id="12025" w:author="JHONATAN MAURICIO VILLARREAL CORREDOR" w:date="2023-03-24T18:18:00Z">
        <w:r w:rsidR="00C8629C" w:rsidRPr="002B569F">
          <w:rPr>
            <w:rFonts w:cs="Times New Roman"/>
            <w:szCs w:val="24"/>
          </w:rPr>
          <w:t xml:space="preserve"> </w:t>
        </w:r>
      </w:ins>
      <w:ins w:id="12026" w:author="JHONATAN MAURICIO VILLARREAL CORREDOR" w:date="2023-03-24T18:21:00Z">
        <w:r w:rsidR="00C8629C" w:rsidRPr="002B569F">
          <w:rPr>
            <w:rFonts w:cs="Times New Roman"/>
            <w:szCs w:val="24"/>
          </w:rPr>
          <w:t>como ejemplo la temperatura y humedad</w:t>
        </w:r>
      </w:ins>
      <w:ins w:id="12027" w:author="JHONATAN MAURICIO VILLARREAL CORREDOR" w:date="2023-03-24T18:22:00Z">
        <w:r w:rsidR="00C8629C" w:rsidRPr="002B569F">
          <w:rPr>
            <w:rFonts w:cs="Times New Roman"/>
            <w:szCs w:val="24"/>
          </w:rPr>
          <w:t>.</w:t>
        </w:r>
      </w:ins>
      <w:ins w:id="12028" w:author="Steff Guzmán" w:date="2023-03-24T14:25:00Z">
        <w:del w:id="12029" w:author="JHONATAN MAURICIO VILLARREAL CORREDOR" w:date="2023-03-24T18:21:00Z">
          <w:r w:rsidRPr="002B569F" w:rsidDel="00C8629C">
            <w:rPr>
              <w:rFonts w:cs="Times New Roman"/>
              <w:szCs w:val="24"/>
              <w:rPrChange w:id="12030"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031" w:author="JHONATAN MAURICIO VILLARREAL CORREDOR" w:date="2023-03-24T18:12:00Z">
          <w:r w:rsidRPr="002B569F" w:rsidDel="00502685">
            <w:rPr>
              <w:rFonts w:cs="Times New Roman"/>
              <w:szCs w:val="24"/>
              <w:rPrChange w:id="12032"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033" w:author="JHONATAN MAURICIO VILLARREAL CORREDOR" w:date="2023-03-22T22:25:00Z"/>
          <w:rFonts w:cs="Times New Roman"/>
          <w:szCs w:val="24"/>
        </w:rPr>
      </w:pPr>
    </w:p>
    <w:p w14:paraId="719BF991" w14:textId="2C1685A0" w:rsidR="00B13963" w:rsidRPr="002B569F" w:rsidDel="00D44DB4" w:rsidRDefault="00B13963">
      <w:pPr>
        <w:jc w:val="center"/>
        <w:rPr>
          <w:ins w:id="12034" w:author="JHONATAN MAURICIO VILLARREAL CORREDOR" w:date="2023-03-22T22:25:00Z"/>
          <w:del w:id="12035" w:author="Steff Guzmán" w:date="2023-03-24T14:25:00Z"/>
          <w:rFonts w:cs="Times New Roman"/>
          <w:szCs w:val="24"/>
        </w:rPr>
        <w:pPrChange w:id="12036" w:author="Camilo Andrés Díaz Gómez" w:date="2023-03-28T17:43:00Z">
          <w:pPr/>
        </w:pPrChange>
      </w:pPr>
      <w:ins w:id="12037" w:author="JHONATAN MAURICIO VILLARREAL CORREDOR" w:date="2023-03-22T22:25:00Z">
        <w:r w:rsidRPr="002B569F">
          <w:rPr>
            <w:rFonts w:cs="Times New Roman"/>
            <w:noProof/>
            <w:szCs w:val="24"/>
          </w:rPr>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038" w:author="JHONATAN MAURICIO VILLARREAL CORREDOR" w:date="2023-03-22T22:25:00Z"/>
          <w:del w:id="12039" w:author="Steff Guzmán" w:date="2023-03-24T14:25:00Z"/>
          <w:rFonts w:cs="Times New Roman"/>
          <w:szCs w:val="24"/>
        </w:rPr>
        <w:pPrChange w:id="12040" w:author="Camilo Andrés Díaz Gómez" w:date="2023-03-28T17:43:00Z">
          <w:pPr/>
        </w:pPrChange>
      </w:pPr>
    </w:p>
    <w:p w14:paraId="3E496CC8" w14:textId="00F12B14" w:rsidR="00B13963" w:rsidRPr="002B569F" w:rsidDel="00D44DB4" w:rsidRDefault="00B13963">
      <w:pPr>
        <w:jc w:val="center"/>
        <w:rPr>
          <w:ins w:id="12041" w:author="JHONATAN MAURICIO VILLARREAL CORREDOR" w:date="2023-03-22T22:25:00Z"/>
          <w:del w:id="12042" w:author="Steff Guzmán" w:date="2023-03-24T14:25:00Z"/>
          <w:rFonts w:cs="Times New Roman"/>
          <w:szCs w:val="24"/>
          <w:rPrChange w:id="12043" w:author="Camilo Andrés Díaz Gómez" w:date="2023-03-28T17:42:00Z">
            <w:rPr>
              <w:ins w:id="12044" w:author="JHONATAN MAURICIO VILLARREAL CORREDOR" w:date="2023-03-22T22:25:00Z"/>
              <w:del w:id="12045" w:author="Steff Guzmán" w:date="2023-03-24T14:25:00Z"/>
              <w:rFonts w:cs="Times New Roman"/>
              <w:color w:val="FF0000"/>
              <w:szCs w:val="24"/>
            </w:rPr>
          </w:rPrChange>
        </w:rPr>
        <w:pPrChange w:id="12046" w:author="Camilo Andrés Díaz Gómez" w:date="2023-03-28T17:43:00Z">
          <w:pPr/>
        </w:pPrChange>
      </w:pPr>
      <w:ins w:id="12047" w:author="JHONATAN MAURICIO VILLARREAL CORREDOR" w:date="2023-03-22T22:25:00Z">
        <w:del w:id="12048" w:author="Steff Guzmán" w:date="2023-03-24T14:25:00Z">
          <w:r w:rsidRPr="002B569F" w:rsidDel="00D44DB4">
            <w:rPr>
              <w:rFonts w:cs="Times New Roman"/>
              <w:szCs w:val="24"/>
              <w:rPrChange w:id="12049"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050" w:author="Camilo Andrés Díaz Gómez" w:date="2023-05-13T21:39:00Z"/>
          <w:rFonts w:cs="Times New Roman"/>
          <w:szCs w:val="24"/>
        </w:rPr>
      </w:pPr>
    </w:p>
    <w:p w14:paraId="3CEE6532" w14:textId="77777777" w:rsidR="00C602E3" w:rsidRPr="002B569F" w:rsidRDefault="00C602E3">
      <w:pPr>
        <w:rPr>
          <w:ins w:id="12051" w:author="Camilo Andrés Díaz Gómez" w:date="2023-05-13T21:39:00Z"/>
          <w:rFonts w:cs="Times New Roman"/>
          <w:b/>
          <w:bCs/>
          <w:szCs w:val="24"/>
        </w:rPr>
        <w:pPrChange w:id="12052" w:author="Camilo Andrés Díaz Gómez" w:date="2023-03-28T17:43:00Z">
          <w:pPr>
            <w:jc w:val="center"/>
          </w:pPr>
        </w:pPrChange>
      </w:pPr>
    </w:p>
    <w:p w14:paraId="33D6143F" w14:textId="77777777" w:rsidR="006D3013" w:rsidRPr="002B569F" w:rsidRDefault="006D3013">
      <w:pPr>
        <w:rPr>
          <w:rFonts w:cs="Times New Roman"/>
          <w:b/>
          <w:bCs/>
          <w:szCs w:val="24"/>
        </w:rPr>
        <w:pPrChange w:id="12053" w:author="Camilo Andrés Díaz Gómez" w:date="2023-05-13T21:39:00Z">
          <w:pPr>
            <w:jc w:val="center"/>
          </w:pPr>
        </w:pPrChange>
      </w:pPr>
    </w:p>
    <w:p w14:paraId="420A2954" w14:textId="1AE04FD0" w:rsidR="00154CFC" w:rsidRPr="002B569F" w:rsidDel="00C602E3" w:rsidRDefault="00154CFC" w:rsidP="002B569F">
      <w:pPr>
        <w:jc w:val="center"/>
        <w:rPr>
          <w:del w:id="12054" w:author="Camilo Andrés Díaz Gómez" w:date="2023-05-13T21:39:00Z"/>
          <w:rFonts w:cs="Times New Roman"/>
          <w:b/>
          <w:bCs/>
          <w:szCs w:val="24"/>
        </w:rPr>
      </w:pPr>
    </w:p>
    <w:p w14:paraId="2A629F4D" w14:textId="76DD9282" w:rsidR="00154CFC" w:rsidRPr="002B569F" w:rsidDel="00C602E3" w:rsidRDefault="00154CFC" w:rsidP="002B569F">
      <w:pPr>
        <w:jc w:val="center"/>
        <w:rPr>
          <w:del w:id="12055" w:author="Camilo Andrés Díaz Gómez" w:date="2023-05-13T21:39:00Z"/>
          <w:rFonts w:cs="Times New Roman"/>
          <w:b/>
          <w:bCs/>
          <w:szCs w:val="24"/>
        </w:rPr>
      </w:pPr>
    </w:p>
    <w:p w14:paraId="6148AA2C" w14:textId="5DEE3C86" w:rsidR="00785CED" w:rsidRPr="002B569F" w:rsidDel="00B459BD" w:rsidRDefault="00154CFC">
      <w:pPr>
        <w:jc w:val="center"/>
        <w:rPr>
          <w:del w:id="12056" w:author="Steff Guzmán" w:date="2023-03-13T18:13:00Z"/>
          <w:rFonts w:cs="Times New Roman"/>
          <w:b/>
          <w:szCs w:val="24"/>
        </w:rPr>
      </w:pPr>
      <w:bookmarkStart w:id="12057" w:name="_Toc440985144"/>
      <w:del w:id="12058" w:author="Steff Guzmán" w:date="2023-03-13T18:13:00Z">
        <w:r w:rsidRPr="002B569F" w:rsidDel="00B459BD">
          <w:rPr>
            <w:rFonts w:cs="Times New Roman"/>
            <w:b/>
            <w:szCs w:val="24"/>
          </w:rPr>
          <w:delText>Anexo</w:delText>
        </w:r>
        <w:bookmarkEnd w:id="12057"/>
        <w:r w:rsidRPr="002B569F" w:rsidDel="00B459BD">
          <w:rPr>
            <w:rFonts w:cs="Times New Roman"/>
            <w:b/>
            <w:szCs w:val="24"/>
          </w:rPr>
          <w:delText xml:space="preserve"> </w:delText>
        </w:r>
        <w:commentRangeStart w:id="12059"/>
        <w:r w:rsidRPr="002B569F" w:rsidDel="00B459BD">
          <w:rPr>
            <w:rFonts w:cs="Times New Roman"/>
            <w:b/>
            <w:szCs w:val="24"/>
          </w:rPr>
          <w:delText>1</w:delText>
        </w:r>
        <w:commentRangeEnd w:id="12059"/>
        <w:r w:rsidR="00B97524" w:rsidRPr="002B569F" w:rsidDel="00B459BD">
          <w:rPr>
            <w:rStyle w:val="Refdecomentario"/>
            <w:rFonts w:cs="Times New Roman"/>
            <w:sz w:val="24"/>
            <w:szCs w:val="24"/>
            <w:rPrChange w:id="12060" w:author="Camilo Andrés Díaz Gómez" w:date="2023-03-28T17:42:00Z">
              <w:rPr>
                <w:rStyle w:val="Refdecomentario"/>
                <w:rFonts w:cs="Times New Roman"/>
              </w:rPr>
            </w:rPrChange>
          </w:rPr>
          <w:commentReference w:id="12059"/>
        </w:r>
      </w:del>
    </w:p>
    <w:p w14:paraId="76762FA8" w14:textId="5D5F4F1F" w:rsidR="00785CED" w:rsidRPr="002B569F" w:rsidDel="00B459BD" w:rsidRDefault="00785CED">
      <w:pPr>
        <w:jc w:val="center"/>
        <w:rPr>
          <w:del w:id="12061" w:author="Steff Guzmán" w:date="2023-03-13T18:13:00Z"/>
          <w:rFonts w:cs="Times New Roman"/>
          <w:b/>
          <w:szCs w:val="24"/>
        </w:rPr>
      </w:pPr>
      <w:del w:id="12062"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063" w:author="Steff Guzmán" w:date="2023-03-13T18:13:00Z"/>
          <w:rFonts w:cs="Times New Roman"/>
          <w:b/>
          <w:szCs w:val="24"/>
        </w:rPr>
      </w:pPr>
    </w:p>
    <w:p w14:paraId="73AAB760" w14:textId="48E875E9" w:rsidR="00785CED" w:rsidRPr="002B569F" w:rsidDel="00B459BD" w:rsidRDefault="00785CED">
      <w:pPr>
        <w:jc w:val="center"/>
        <w:rPr>
          <w:del w:id="12064" w:author="Steff Guzmán" w:date="2023-03-13T18:13:00Z"/>
          <w:rFonts w:cs="Times New Roman"/>
          <w:b/>
          <w:szCs w:val="24"/>
        </w:rPr>
      </w:pPr>
      <w:del w:id="12065"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066" w:author="Steff Guzmán" w:date="2023-03-13T18:13:00Z"/>
          <w:rFonts w:cs="Times New Roman"/>
          <w:b/>
          <w:szCs w:val="24"/>
        </w:rPr>
      </w:pPr>
      <w:del w:id="12067"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068" w:author="Steff Guzmán" w:date="2023-03-13T18:13:00Z"/>
          <w:rFonts w:cs="Times New Roman"/>
          <w:szCs w:val="24"/>
        </w:rPr>
      </w:pPr>
      <w:del w:id="12069"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070" w:author="Steff Guzmán" w:date="2023-03-13T18:13:00Z"/>
          <w:rFonts w:cs="Times New Roman"/>
          <w:szCs w:val="24"/>
        </w:rPr>
      </w:pPr>
    </w:p>
    <w:p w14:paraId="4E968863" w14:textId="0D785071" w:rsidR="00785CED" w:rsidRPr="002B569F" w:rsidDel="00B459BD" w:rsidRDefault="00785CED">
      <w:pPr>
        <w:pStyle w:val="PrrAPA"/>
        <w:rPr>
          <w:del w:id="12071" w:author="Steff Guzmán" w:date="2023-03-13T18:13:00Z"/>
        </w:rPr>
      </w:pPr>
      <w:del w:id="12072"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073" w:author="Steff Guzmán" w:date="2023-03-13T18:13:00Z"/>
          <w:rFonts w:cs="Times New Roman"/>
          <w:b/>
          <w:szCs w:val="24"/>
        </w:rPr>
      </w:pPr>
    </w:p>
    <w:p w14:paraId="61CF68D9" w14:textId="29A6BBC6" w:rsidR="00785CED" w:rsidRPr="002B569F" w:rsidDel="00B459BD" w:rsidRDefault="00785CED">
      <w:pPr>
        <w:spacing w:after="120"/>
        <w:jc w:val="center"/>
        <w:rPr>
          <w:del w:id="12074" w:author="Steff Guzmán" w:date="2023-03-13T18:13:00Z"/>
          <w:rFonts w:cs="Times New Roman"/>
          <w:b/>
          <w:szCs w:val="24"/>
        </w:rPr>
      </w:pPr>
      <w:del w:id="12075"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076" w:author="Steff Guzmán" w:date="2023-03-13T18:13:00Z"/>
          <w:rFonts w:cs="Times New Roman"/>
          <w:szCs w:val="24"/>
        </w:rPr>
      </w:pPr>
      <w:del w:id="12077"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078" w:author="Steff Guzmán" w:date="2023-03-13T18:13:00Z"/>
          <w:rFonts w:cs="Times New Roman"/>
          <w:b/>
          <w:szCs w:val="24"/>
        </w:rPr>
      </w:pPr>
      <w:del w:id="12079"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080" w:author="Steff Guzmán" w:date="2023-03-13T18:13:00Z"/>
          <w:rFonts w:cs="Times New Roman"/>
          <w:szCs w:val="24"/>
        </w:rPr>
      </w:pPr>
    </w:p>
    <w:p w14:paraId="748F8ED2" w14:textId="6BA7B0A3" w:rsidR="00785CED" w:rsidRPr="002B569F" w:rsidDel="00B459BD" w:rsidRDefault="00785CED">
      <w:pPr>
        <w:ind w:firstLine="708"/>
        <w:rPr>
          <w:del w:id="12081" w:author="Steff Guzmán" w:date="2023-03-13T18:13:00Z"/>
          <w:rFonts w:cs="Times New Roman"/>
          <w:szCs w:val="24"/>
        </w:rPr>
      </w:pPr>
      <w:del w:id="12082"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083"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084"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085" w:author="Steff Guzmán" w:date="2023-03-13T18:13:00Z"/>
          <w:rFonts w:cs="Times New Roman"/>
          <w:szCs w:val="24"/>
        </w:rPr>
      </w:pPr>
    </w:p>
    <w:p w14:paraId="67ADC645" w14:textId="267A4647" w:rsidR="00785CED" w:rsidRPr="002B569F" w:rsidDel="00B459BD" w:rsidRDefault="00785CED">
      <w:pPr>
        <w:ind w:firstLine="708"/>
        <w:rPr>
          <w:del w:id="12086" w:author="Steff Guzmán" w:date="2023-03-13T18:13:00Z"/>
          <w:rFonts w:cs="Times New Roman"/>
          <w:szCs w:val="24"/>
        </w:rPr>
      </w:pPr>
    </w:p>
    <w:p w14:paraId="04C97EF0" w14:textId="3BE6EA0F" w:rsidR="00785CED" w:rsidRPr="002B569F" w:rsidDel="00B459BD" w:rsidRDefault="00785CED">
      <w:pPr>
        <w:ind w:firstLine="708"/>
        <w:rPr>
          <w:del w:id="12087" w:author="Steff Guzmán" w:date="2023-03-13T18:13:00Z"/>
          <w:rFonts w:cs="Times New Roman"/>
          <w:szCs w:val="24"/>
        </w:rPr>
      </w:pPr>
    </w:p>
    <w:p w14:paraId="3BBA1663" w14:textId="24AE1A3E" w:rsidR="00785CED" w:rsidRPr="002B569F" w:rsidDel="00B459BD" w:rsidRDefault="00785CED">
      <w:pPr>
        <w:ind w:firstLine="708"/>
        <w:rPr>
          <w:del w:id="12088" w:author="Steff Guzmán" w:date="2023-03-13T18:13:00Z"/>
          <w:rFonts w:cs="Times New Roman"/>
          <w:szCs w:val="24"/>
        </w:rPr>
      </w:pPr>
    </w:p>
    <w:p w14:paraId="4209EC3E" w14:textId="4631795D" w:rsidR="00785CED" w:rsidRPr="002B569F" w:rsidDel="00B459BD" w:rsidRDefault="00785CED">
      <w:pPr>
        <w:ind w:firstLine="708"/>
        <w:rPr>
          <w:del w:id="12089" w:author="Steff Guzmán" w:date="2023-03-13T18:13:00Z"/>
          <w:rFonts w:cs="Times New Roman"/>
          <w:szCs w:val="24"/>
        </w:rPr>
      </w:pPr>
    </w:p>
    <w:p w14:paraId="7A9E574F" w14:textId="7309D181" w:rsidR="00785CED" w:rsidRPr="002B569F" w:rsidDel="00B459BD" w:rsidRDefault="00785CED">
      <w:pPr>
        <w:ind w:firstLine="708"/>
        <w:rPr>
          <w:del w:id="12090" w:author="Steff Guzmán" w:date="2023-03-13T18:13:00Z"/>
          <w:rFonts w:cs="Times New Roman"/>
          <w:szCs w:val="24"/>
        </w:rPr>
      </w:pPr>
    </w:p>
    <w:p w14:paraId="39585326" w14:textId="5AB73135" w:rsidR="00785CED" w:rsidRPr="002B569F" w:rsidDel="00B459BD" w:rsidRDefault="00785CED">
      <w:pPr>
        <w:ind w:firstLine="708"/>
        <w:rPr>
          <w:del w:id="12091" w:author="Steff Guzmán" w:date="2023-03-13T18:13:00Z"/>
          <w:rFonts w:cs="Times New Roman"/>
          <w:szCs w:val="24"/>
        </w:rPr>
      </w:pPr>
    </w:p>
    <w:p w14:paraId="5AFBCBEA" w14:textId="40E79519" w:rsidR="00785CED" w:rsidRPr="002B569F" w:rsidDel="00B459BD" w:rsidRDefault="00785CED">
      <w:pPr>
        <w:ind w:firstLine="708"/>
        <w:rPr>
          <w:del w:id="12092" w:author="Steff Guzmán" w:date="2023-03-13T18:13:00Z"/>
          <w:rFonts w:cs="Times New Roman"/>
          <w:szCs w:val="24"/>
        </w:rPr>
      </w:pPr>
    </w:p>
    <w:p w14:paraId="617E2007" w14:textId="0F4FA791" w:rsidR="00785CED" w:rsidRPr="002B569F" w:rsidDel="00B459BD" w:rsidRDefault="00785CED">
      <w:pPr>
        <w:ind w:firstLine="708"/>
        <w:rPr>
          <w:del w:id="12093" w:author="Steff Guzmán" w:date="2023-03-13T18:13:00Z"/>
          <w:rFonts w:cs="Times New Roman"/>
          <w:szCs w:val="24"/>
        </w:rPr>
      </w:pPr>
    </w:p>
    <w:p w14:paraId="0D401DBF" w14:textId="7DDC2416" w:rsidR="00785CED" w:rsidRPr="002B569F" w:rsidDel="00B459BD" w:rsidRDefault="00785CED">
      <w:pPr>
        <w:ind w:firstLine="708"/>
        <w:rPr>
          <w:del w:id="12094" w:author="Steff Guzmán" w:date="2023-03-13T18:13:00Z"/>
          <w:rFonts w:cs="Times New Roman"/>
          <w:szCs w:val="24"/>
        </w:rPr>
      </w:pPr>
    </w:p>
    <w:p w14:paraId="7A39692C" w14:textId="01616BF6" w:rsidR="00785CED" w:rsidRPr="002B569F" w:rsidDel="00B459BD" w:rsidRDefault="00785CED">
      <w:pPr>
        <w:ind w:firstLine="708"/>
        <w:rPr>
          <w:del w:id="12095" w:author="Steff Guzmán" w:date="2023-03-13T18:13:00Z"/>
          <w:rFonts w:cs="Times New Roman"/>
          <w:szCs w:val="24"/>
        </w:rPr>
      </w:pPr>
    </w:p>
    <w:p w14:paraId="406576D4" w14:textId="11777B89" w:rsidR="00785CED" w:rsidRPr="002B569F" w:rsidDel="00B459BD" w:rsidRDefault="00785CED">
      <w:pPr>
        <w:ind w:firstLine="708"/>
        <w:rPr>
          <w:del w:id="12096" w:author="Steff Guzmán" w:date="2023-03-13T18:13:00Z"/>
          <w:rFonts w:cs="Times New Roman"/>
          <w:szCs w:val="24"/>
        </w:rPr>
      </w:pPr>
    </w:p>
    <w:p w14:paraId="506126E2" w14:textId="2FCAEEF8" w:rsidR="00785CED" w:rsidRPr="002B569F" w:rsidDel="00B459BD" w:rsidRDefault="00785CED">
      <w:pPr>
        <w:jc w:val="center"/>
        <w:rPr>
          <w:del w:id="12097"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098"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099" w:author="Steff Guzmán" w:date="2023-03-13T18:13:00Z"/>
          <w:rFonts w:cs="Times New Roman"/>
          <w:b/>
          <w:szCs w:val="24"/>
        </w:rPr>
      </w:pPr>
      <w:del w:id="12100"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101" w:author="Steff Guzmán" w:date="2023-03-13T18:13:00Z"/>
          <w:rFonts w:cs="Times New Roman"/>
          <w:b/>
          <w:szCs w:val="24"/>
        </w:rPr>
      </w:pPr>
      <w:del w:id="12102"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103"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104"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105" w:author="Steff Guzmán" w:date="2023-03-13T18:13:00Z"/>
                <w:rFonts w:cs="Times New Roman"/>
                <w:b/>
                <w:sz w:val="20"/>
                <w:szCs w:val="20"/>
              </w:rPr>
              <w:pPrChange w:id="12106" w:author="Camilo Andrés Díaz Gómez" w:date="2023-03-28T17:43:00Z">
                <w:pPr>
                  <w:spacing w:before="60" w:after="60" w:line="276" w:lineRule="auto"/>
                  <w:jc w:val="center"/>
                </w:pPr>
              </w:pPrChange>
            </w:pPr>
            <w:del w:id="12107"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108" w:author="Steff Guzmán" w:date="2023-03-13T18:13:00Z"/>
                <w:rFonts w:cs="Times New Roman"/>
                <w:b/>
                <w:sz w:val="20"/>
                <w:szCs w:val="20"/>
              </w:rPr>
              <w:pPrChange w:id="12109" w:author="Camilo Andrés Díaz Gómez" w:date="2023-03-28T17:43:00Z">
                <w:pPr>
                  <w:spacing w:before="60" w:after="60" w:line="276" w:lineRule="auto"/>
                  <w:jc w:val="center"/>
                </w:pPr>
              </w:pPrChange>
            </w:pPr>
            <w:del w:id="12110"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111"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112" w:author="Steff Guzmán" w:date="2023-03-13T18:13:00Z"/>
                <w:rFonts w:cs="Times New Roman"/>
                <w:b/>
                <w:sz w:val="20"/>
                <w:szCs w:val="20"/>
              </w:rPr>
              <w:pPrChange w:id="12113" w:author="Camilo Andrés Díaz Gómez" w:date="2023-03-28T17:43:00Z">
                <w:pPr>
                  <w:spacing w:before="60" w:after="60" w:line="276" w:lineRule="auto"/>
                  <w:jc w:val="left"/>
                </w:pPr>
              </w:pPrChange>
            </w:pPr>
            <w:del w:id="12114"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115" w:author="Steff Guzmán" w:date="2023-03-13T18:13:00Z"/>
                <w:rFonts w:cs="Times New Roman"/>
                <w:b/>
                <w:sz w:val="20"/>
                <w:szCs w:val="20"/>
              </w:rPr>
              <w:pPrChange w:id="12116" w:author="Camilo Andrés Díaz Gómez" w:date="2023-03-28T17:43:00Z">
                <w:pPr>
                  <w:widowControl w:val="0"/>
                  <w:autoSpaceDE w:val="0"/>
                  <w:autoSpaceDN w:val="0"/>
                  <w:adjustRightInd w:val="0"/>
                  <w:spacing w:before="60" w:after="60" w:line="276" w:lineRule="auto"/>
                  <w:ind w:left="480" w:hanging="480"/>
                </w:pPr>
              </w:pPrChange>
            </w:pPr>
            <w:del w:id="12117"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118"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119" w:author="Steff Guzmán" w:date="2023-03-13T18:13:00Z"/>
                <w:rFonts w:cs="Times New Roman"/>
                <w:b/>
                <w:sz w:val="20"/>
                <w:szCs w:val="20"/>
              </w:rPr>
              <w:pPrChange w:id="12120" w:author="Camilo Andrés Díaz Gómez" w:date="2023-03-28T17:43:00Z">
                <w:pPr>
                  <w:spacing w:before="60" w:after="60" w:line="276" w:lineRule="auto"/>
                  <w:jc w:val="left"/>
                </w:pPr>
              </w:pPrChange>
            </w:pPr>
            <w:del w:id="12121"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122" w:author="Steff Guzmán" w:date="2023-03-13T18:13:00Z"/>
                <w:rFonts w:cs="Times New Roman"/>
                <w:b/>
                <w:sz w:val="20"/>
                <w:szCs w:val="20"/>
              </w:rPr>
              <w:pPrChange w:id="12123" w:author="Camilo Andrés Díaz Gómez" w:date="2023-03-28T17:43:00Z">
                <w:pPr>
                  <w:widowControl w:val="0"/>
                  <w:autoSpaceDE w:val="0"/>
                  <w:autoSpaceDN w:val="0"/>
                  <w:adjustRightInd w:val="0"/>
                  <w:spacing w:before="60" w:after="60" w:line="276" w:lineRule="auto"/>
                  <w:ind w:left="480" w:hanging="480"/>
                </w:pPr>
              </w:pPrChange>
            </w:pPr>
            <w:del w:id="12124"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125"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126" w:author="Steff Guzmán" w:date="2023-03-13T18:13:00Z"/>
                <w:rFonts w:cs="Times New Roman"/>
                <w:b/>
                <w:sz w:val="20"/>
                <w:szCs w:val="20"/>
              </w:rPr>
              <w:pPrChange w:id="12127" w:author="Camilo Andrés Díaz Gómez" w:date="2023-03-28T17:43:00Z">
                <w:pPr>
                  <w:spacing w:before="60" w:after="60" w:line="276" w:lineRule="auto"/>
                  <w:jc w:val="left"/>
                </w:pPr>
              </w:pPrChange>
            </w:pPr>
            <w:del w:id="12128"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129" w:author="Steff Guzmán" w:date="2023-03-13T18:13:00Z"/>
                <w:rFonts w:cs="Times New Roman"/>
                <w:b/>
                <w:sz w:val="20"/>
                <w:szCs w:val="20"/>
              </w:rPr>
              <w:pPrChange w:id="12130" w:author="Camilo Andrés Díaz Gómez" w:date="2023-03-28T17:43:00Z">
                <w:pPr>
                  <w:widowControl w:val="0"/>
                  <w:autoSpaceDE w:val="0"/>
                  <w:autoSpaceDN w:val="0"/>
                  <w:adjustRightInd w:val="0"/>
                  <w:spacing w:before="60" w:after="60" w:line="276" w:lineRule="auto"/>
                  <w:ind w:left="480" w:hanging="480"/>
                </w:pPr>
              </w:pPrChange>
            </w:pPr>
            <w:del w:id="12131"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132"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133" w:author="Steff Guzmán" w:date="2023-03-13T18:13:00Z"/>
                <w:rFonts w:cs="Times New Roman"/>
                <w:b/>
                <w:sz w:val="20"/>
                <w:szCs w:val="20"/>
              </w:rPr>
              <w:pPrChange w:id="12134" w:author="Camilo Andrés Díaz Gómez" w:date="2023-03-28T17:43:00Z">
                <w:pPr>
                  <w:spacing w:before="60" w:after="60" w:line="276" w:lineRule="auto"/>
                  <w:jc w:val="left"/>
                </w:pPr>
              </w:pPrChange>
            </w:pPr>
            <w:del w:id="12135"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136" w:author="Steff Guzmán" w:date="2023-03-13T18:13:00Z"/>
                <w:rFonts w:cs="Times New Roman"/>
                <w:b/>
                <w:sz w:val="20"/>
                <w:szCs w:val="20"/>
              </w:rPr>
              <w:pPrChange w:id="12137" w:author="Camilo Andrés Díaz Gómez" w:date="2023-03-28T17:43:00Z">
                <w:pPr>
                  <w:widowControl w:val="0"/>
                  <w:autoSpaceDE w:val="0"/>
                  <w:autoSpaceDN w:val="0"/>
                  <w:adjustRightInd w:val="0"/>
                  <w:spacing w:before="60" w:after="60" w:line="276" w:lineRule="auto"/>
                  <w:ind w:left="480" w:hanging="480"/>
                </w:pPr>
              </w:pPrChange>
            </w:pPr>
            <w:del w:id="12138"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139"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140" w:author="Steff Guzmán" w:date="2023-03-13T18:13:00Z"/>
                <w:rFonts w:cs="Times New Roman"/>
                <w:sz w:val="20"/>
                <w:szCs w:val="20"/>
              </w:rPr>
              <w:pPrChange w:id="12141" w:author="Camilo Andrés Díaz Gómez" w:date="2023-03-28T17:43:00Z">
                <w:pPr>
                  <w:spacing w:before="60" w:after="60" w:line="276" w:lineRule="auto"/>
                  <w:jc w:val="left"/>
                </w:pPr>
              </w:pPrChange>
            </w:pPr>
            <w:del w:id="12142"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143" w:author="Steff Guzmán" w:date="2023-03-13T18:13:00Z"/>
                <w:rFonts w:cs="Times New Roman"/>
                <w:b/>
                <w:sz w:val="20"/>
                <w:szCs w:val="20"/>
              </w:rPr>
              <w:pPrChange w:id="12144" w:author="Camilo Andrés Díaz Gómez" w:date="2023-03-28T17:43:00Z">
                <w:pPr>
                  <w:widowControl w:val="0"/>
                  <w:autoSpaceDE w:val="0"/>
                  <w:autoSpaceDN w:val="0"/>
                  <w:adjustRightInd w:val="0"/>
                  <w:spacing w:before="60" w:after="60" w:line="276" w:lineRule="auto"/>
                  <w:ind w:left="480" w:hanging="480"/>
                </w:pPr>
              </w:pPrChange>
            </w:pPr>
            <w:del w:id="12145"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146"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147" w:author="Steff Guzmán" w:date="2023-03-13T18:13:00Z"/>
                <w:rFonts w:cs="Times New Roman"/>
                <w:b/>
                <w:sz w:val="20"/>
                <w:szCs w:val="20"/>
              </w:rPr>
              <w:pPrChange w:id="12148" w:author="Camilo Andrés Díaz Gómez" w:date="2023-03-28T17:43:00Z">
                <w:pPr>
                  <w:spacing w:before="60" w:after="60" w:line="276" w:lineRule="auto"/>
                  <w:jc w:val="left"/>
                </w:pPr>
              </w:pPrChange>
            </w:pPr>
            <w:del w:id="12149"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150" w:author="Steff Guzmán" w:date="2023-03-13T18:13:00Z"/>
                <w:rFonts w:cs="Times New Roman"/>
                <w:b/>
                <w:sz w:val="20"/>
                <w:szCs w:val="20"/>
              </w:rPr>
              <w:pPrChange w:id="12151" w:author="Camilo Andrés Díaz Gómez" w:date="2023-03-28T17:43:00Z">
                <w:pPr>
                  <w:widowControl w:val="0"/>
                  <w:autoSpaceDE w:val="0"/>
                  <w:autoSpaceDN w:val="0"/>
                  <w:adjustRightInd w:val="0"/>
                  <w:spacing w:before="60" w:after="60" w:line="276" w:lineRule="auto"/>
                  <w:ind w:left="480" w:hanging="480"/>
                </w:pPr>
              </w:pPrChange>
            </w:pPr>
            <w:del w:id="12152"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153"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154" w:author="Steff Guzmán" w:date="2023-03-13T18:13:00Z"/>
                <w:rFonts w:cs="Times New Roman"/>
                <w:b/>
                <w:sz w:val="20"/>
                <w:szCs w:val="20"/>
              </w:rPr>
              <w:pPrChange w:id="12155" w:author="Camilo Andrés Díaz Gómez" w:date="2023-03-28T17:43:00Z">
                <w:pPr>
                  <w:spacing w:before="60" w:after="60" w:line="276" w:lineRule="auto"/>
                  <w:jc w:val="left"/>
                </w:pPr>
              </w:pPrChange>
            </w:pPr>
            <w:del w:id="12156"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157" w:author="Steff Guzmán" w:date="2023-03-13T18:13:00Z"/>
                <w:rFonts w:cs="Times New Roman"/>
                <w:b/>
                <w:sz w:val="20"/>
                <w:szCs w:val="20"/>
              </w:rPr>
              <w:pPrChange w:id="12158" w:author="Camilo Andrés Díaz Gómez" w:date="2023-03-28T17:43:00Z">
                <w:pPr>
                  <w:widowControl w:val="0"/>
                  <w:autoSpaceDE w:val="0"/>
                  <w:autoSpaceDN w:val="0"/>
                  <w:adjustRightInd w:val="0"/>
                  <w:spacing w:before="60" w:after="60" w:line="276" w:lineRule="auto"/>
                  <w:ind w:left="480" w:hanging="480"/>
                </w:pPr>
              </w:pPrChange>
            </w:pPr>
            <w:del w:id="12159"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160"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161" w:author="Steff Guzmán" w:date="2023-03-13T18:13:00Z"/>
                <w:rFonts w:cs="Times New Roman"/>
                <w:b/>
                <w:sz w:val="20"/>
                <w:szCs w:val="20"/>
              </w:rPr>
              <w:pPrChange w:id="12162" w:author="Camilo Andrés Díaz Gómez" w:date="2023-03-28T17:43:00Z">
                <w:pPr>
                  <w:spacing w:before="60" w:after="60" w:line="276" w:lineRule="auto"/>
                  <w:jc w:val="left"/>
                </w:pPr>
              </w:pPrChange>
            </w:pPr>
            <w:del w:id="12163"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164" w:author="Steff Guzmán" w:date="2023-03-13T18:13:00Z"/>
                <w:rFonts w:cs="Times New Roman"/>
                <w:b/>
                <w:sz w:val="20"/>
                <w:szCs w:val="20"/>
              </w:rPr>
              <w:pPrChange w:id="12165" w:author="Camilo Andrés Díaz Gómez" w:date="2023-03-28T17:43:00Z">
                <w:pPr>
                  <w:widowControl w:val="0"/>
                  <w:autoSpaceDE w:val="0"/>
                  <w:autoSpaceDN w:val="0"/>
                  <w:adjustRightInd w:val="0"/>
                  <w:spacing w:before="60" w:after="60" w:line="276" w:lineRule="auto"/>
                  <w:ind w:left="480" w:hanging="480"/>
                </w:pPr>
              </w:pPrChange>
            </w:pPr>
            <w:del w:id="12166"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167"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168" w:author="Steff Guzmán" w:date="2023-03-13T18:13:00Z"/>
                <w:rFonts w:cs="Times New Roman"/>
                <w:b/>
                <w:sz w:val="20"/>
                <w:szCs w:val="20"/>
              </w:rPr>
              <w:pPrChange w:id="12169" w:author="Camilo Andrés Díaz Gómez" w:date="2023-03-28T17:43:00Z">
                <w:pPr>
                  <w:spacing w:before="60" w:after="60" w:line="276" w:lineRule="auto"/>
                  <w:jc w:val="left"/>
                </w:pPr>
              </w:pPrChange>
            </w:pPr>
            <w:del w:id="12170"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171" w:author="Steff Guzmán" w:date="2023-03-13T18:13:00Z"/>
                <w:rFonts w:cs="Times New Roman"/>
                <w:b/>
                <w:sz w:val="20"/>
                <w:szCs w:val="20"/>
              </w:rPr>
              <w:pPrChange w:id="12172" w:author="Camilo Andrés Díaz Gómez" w:date="2023-03-28T17:43:00Z">
                <w:pPr>
                  <w:widowControl w:val="0"/>
                  <w:autoSpaceDE w:val="0"/>
                  <w:autoSpaceDN w:val="0"/>
                  <w:adjustRightInd w:val="0"/>
                  <w:spacing w:before="60" w:after="60" w:line="276" w:lineRule="auto"/>
                  <w:ind w:left="480" w:hanging="480"/>
                </w:pPr>
              </w:pPrChange>
            </w:pPr>
            <w:del w:id="12173"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2174"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2175" w:author="Steff Guzmán" w:date="2023-03-13T18:13:00Z"/>
                <w:rFonts w:cs="Times New Roman"/>
                <w:b/>
                <w:sz w:val="20"/>
                <w:szCs w:val="20"/>
              </w:rPr>
              <w:pPrChange w:id="12176" w:author="Camilo Andrés Díaz Gómez" w:date="2023-03-28T17:43:00Z">
                <w:pPr>
                  <w:spacing w:before="60" w:after="60" w:line="276" w:lineRule="auto"/>
                  <w:jc w:val="left"/>
                </w:pPr>
              </w:pPrChange>
            </w:pPr>
            <w:del w:id="12177"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2178" w:author="Steff Guzmán" w:date="2023-03-13T18:13:00Z"/>
                <w:rFonts w:cs="Times New Roman"/>
                <w:b/>
                <w:sz w:val="20"/>
                <w:szCs w:val="20"/>
              </w:rPr>
              <w:pPrChange w:id="12179" w:author="Camilo Andrés Díaz Gómez" w:date="2023-03-28T17:43:00Z">
                <w:pPr>
                  <w:widowControl w:val="0"/>
                  <w:autoSpaceDE w:val="0"/>
                  <w:autoSpaceDN w:val="0"/>
                  <w:adjustRightInd w:val="0"/>
                  <w:spacing w:before="60" w:after="60" w:line="276" w:lineRule="auto"/>
                  <w:ind w:left="480" w:hanging="480"/>
                </w:pPr>
              </w:pPrChange>
            </w:pPr>
            <w:del w:id="12180"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2181"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2182" w:author="Steff Guzmán" w:date="2023-03-13T18:13:00Z"/>
                <w:rFonts w:cs="Times New Roman"/>
                <w:b/>
                <w:sz w:val="20"/>
                <w:szCs w:val="20"/>
              </w:rPr>
              <w:pPrChange w:id="12183" w:author="Camilo Andrés Díaz Gómez" w:date="2023-03-28T17:43:00Z">
                <w:pPr>
                  <w:spacing w:before="60" w:after="60" w:line="276" w:lineRule="auto"/>
                  <w:jc w:val="left"/>
                </w:pPr>
              </w:pPrChange>
            </w:pPr>
            <w:del w:id="12184"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2185" w:author="Steff Guzmán" w:date="2023-03-13T18:13:00Z"/>
                <w:rFonts w:cs="Times New Roman"/>
                <w:b/>
                <w:sz w:val="20"/>
                <w:szCs w:val="20"/>
              </w:rPr>
              <w:pPrChange w:id="12186" w:author="Camilo Andrés Díaz Gómez" w:date="2023-03-28T17:43:00Z">
                <w:pPr>
                  <w:spacing w:before="60" w:after="60" w:line="276" w:lineRule="auto"/>
                  <w:ind w:left="482" w:hanging="482"/>
                </w:pPr>
              </w:pPrChange>
            </w:pPr>
            <w:del w:id="12187"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2188"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2189" w:author="Steff Guzmán" w:date="2023-03-13T18:13:00Z"/>
                <w:rFonts w:cs="Times New Roman"/>
                <w:b/>
                <w:sz w:val="20"/>
                <w:szCs w:val="20"/>
              </w:rPr>
              <w:pPrChange w:id="12190" w:author="Camilo Andrés Díaz Gómez" w:date="2023-03-28T17:43:00Z">
                <w:pPr>
                  <w:spacing w:before="60" w:after="60" w:line="276" w:lineRule="auto"/>
                  <w:jc w:val="left"/>
                </w:pPr>
              </w:pPrChange>
            </w:pPr>
            <w:del w:id="12191"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2192" w:author="Steff Guzmán" w:date="2023-03-13T18:13:00Z"/>
                <w:rFonts w:cs="Times New Roman"/>
                <w:b/>
                <w:sz w:val="20"/>
                <w:szCs w:val="20"/>
              </w:rPr>
              <w:pPrChange w:id="12193" w:author="Camilo Andrés Díaz Gómez" w:date="2023-03-28T17:43:00Z">
                <w:pPr>
                  <w:widowControl w:val="0"/>
                  <w:autoSpaceDE w:val="0"/>
                  <w:autoSpaceDN w:val="0"/>
                  <w:adjustRightInd w:val="0"/>
                  <w:spacing w:before="60" w:after="60" w:line="276" w:lineRule="auto"/>
                  <w:ind w:left="480" w:hanging="480"/>
                </w:pPr>
              </w:pPrChange>
            </w:pPr>
            <w:del w:id="12194"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2195"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2196" w:author="Steff Guzmán" w:date="2023-03-13T18:13:00Z"/>
                <w:rFonts w:cs="Times New Roman"/>
                <w:b/>
                <w:sz w:val="20"/>
                <w:szCs w:val="20"/>
              </w:rPr>
              <w:pPrChange w:id="12197" w:author="Camilo Andrés Díaz Gómez" w:date="2023-03-28T17:43:00Z">
                <w:pPr>
                  <w:spacing w:before="60" w:after="60" w:line="276" w:lineRule="auto"/>
                  <w:jc w:val="left"/>
                </w:pPr>
              </w:pPrChange>
            </w:pPr>
            <w:del w:id="12198"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2199" w:author="Steff Guzmán" w:date="2023-03-13T18:13:00Z"/>
                <w:rFonts w:cs="Times New Roman"/>
                <w:b/>
                <w:sz w:val="20"/>
                <w:szCs w:val="20"/>
              </w:rPr>
              <w:pPrChange w:id="12200" w:author="Camilo Andrés Díaz Gómez" w:date="2023-03-28T17:43:00Z">
                <w:pPr>
                  <w:widowControl w:val="0"/>
                  <w:autoSpaceDE w:val="0"/>
                  <w:autoSpaceDN w:val="0"/>
                  <w:adjustRightInd w:val="0"/>
                  <w:spacing w:before="60" w:after="60" w:line="276" w:lineRule="auto"/>
                  <w:ind w:left="480" w:hanging="480"/>
                </w:pPr>
              </w:pPrChange>
            </w:pPr>
            <w:del w:id="12201"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2202"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2203" w:author="Steff Guzmán" w:date="2023-03-13T18:13:00Z"/>
                <w:rFonts w:cs="Times New Roman"/>
                <w:sz w:val="20"/>
                <w:szCs w:val="20"/>
              </w:rPr>
              <w:pPrChange w:id="12204" w:author="Camilo Andrés Díaz Gómez" w:date="2023-03-28T17:43:00Z">
                <w:pPr>
                  <w:spacing w:before="60" w:after="60" w:line="276" w:lineRule="auto"/>
                  <w:jc w:val="left"/>
                </w:pPr>
              </w:pPrChange>
            </w:pPr>
            <w:del w:id="12205"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2206" w:author="Steff Guzmán" w:date="2023-03-13T18:13:00Z"/>
                <w:rFonts w:cs="Times New Roman"/>
                <w:b/>
                <w:sz w:val="20"/>
                <w:szCs w:val="20"/>
              </w:rPr>
              <w:pPrChange w:id="12207" w:author="Camilo Andrés Díaz Gómez" w:date="2023-03-28T17:43:00Z">
                <w:pPr>
                  <w:widowControl w:val="0"/>
                  <w:autoSpaceDE w:val="0"/>
                  <w:autoSpaceDN w:val="0"/>
                  <w:adjustRightInd w:val="0"/>
                  <w:spacing w:before="60" w:after="60" w:line="276" w:lineRule="auto"/>
                  <w:ind w:left="480" w:hanging="480"/>
                </w:pPr>
              </w:pPrChange>
            </w:pPr>
            <w:del w:id="12208"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2209"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2210" w:author="Steff Guzmán" w:date="2023-03-13T18:13:00Z"/>
                <w:rFonts w:cs="Times New Roman"/>
                <w:sz w:val="20"/>
                <w:szCs w:val="20"/>
              </w:rPr>
              <w:pPrChange w:id="12211" w:author="Camilo Andrés Díaz Gómez" w:date="2023-03-28T17:43:00Z">
                <w:pPr>
                  <w:spacing w:before="60" w:after="60" w:line="276" w:lineRule="auto"/>
                  <w:jc w:val="left"/>
                </w:pPr>
              </w:pPrChange>
            </w:pPr>
            <w:del w:id="12212"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2213" w:author="Steff Guzmán" w:date="2023-03-13T18:13:00Z"/>
                <w:rFonts w:cs="Times New Roman"/>
                <w:b/>
                <w:sz w:val="20"/>
                <w:szCs w:val="20"/>
              </w:rPr>
              <w:pPrChange w:id="12214" w:author="Camilo Andrés Díaz Gómez" w:date="2023-03-28T17:43:00Z">
                <w:pPr>
                  <w:widowControl w:val="0"/>
                  <w:autoSpaceDE w:val="0"/>
                  <w:autoSpaceDN w:val="0"/>
                  <w:adjustRightInd w:val="0"/>
                  <w:spacing w:before="60" w:after="60" w:line="276" w:lineRule="auto"/>
                  <w:ind w:left="480" w:hanging="480"/>
                </w:pPr>
              </w:pPrChange>
            </w:pPr>
            <w:del w:id="12215"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2216"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2217" w:author="Steff Guzmán" w:date="2023-03-13T18:13:00Z"/>
                <w:rFonts w:cs="Times New Roman"/>
                <w:sz w:val="20"/>
                <w:szCs w:val="20"/>
              </w:rPr>
              <w:pPrChange w:id="12218" w:author="Camilo Andrés Díaz Gómez" w:date="2023-03-28T17:43:00Z">
                <w:pPr>
                  <w:spacing w:before="60" w:after="60" w:line="276" w:lineRule="auto"/>
                  <w:jc w:val="left"/>
                </w:pPr>
              </w:pPrChange>
            </w:pPr>
            <w:del w:id="12219"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2220" w:author="Steff Guzmán" w:date="2023-03-13T18:13:00Z"/>
                <w:rFonts w:cs="Times New Roman"/>
                <w:b/>
                <w:sz w:val="20"/>
                <w:szCs w:val="20"/>
              </w:rPr>
              <w:pPrChange w:id="12221" w:author="Camilo Andrés Díaz Gómez" w:date="2023-03-28T17:43:00Z">
                <w:pPr>
                  <w:widowControl w:val="0"/>
                  <w:autoSpaceDE w:val="0"/>
                  <w:autoSpaceDN w:val="0"/>
                  <w:adjustRightInd w:val="0"/>
                  <w:spacing w:before="60" w:after="60" w:line="276" w:lineRule="auto"/>
                  <w:ind w:left="480" w:hanging="480"/>
                </w:pPr>
              </w:pPrChange>
            </w:pPr>
            <w:del w:id="12222"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2223"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2224" w:author="Steff Guzmán" w:date="2023-03-13T18:13:00Z"/>
                <w:rFonts w:cs="Times New Roman"/>
                <w:sz w:val="20"/>
                <w:szCs w:val="20"/>
              </w:rPr>
              <w:pPrChange w:id="12225" w:author="Camilo Andrés Díaz Gómez" w:date="2023-03-28T17:43:00Z">
                <w:pPr>
                  <w:spacing w:before="60" w:after="60" w:line="276" w:lineRule="auto"/>
                  <w:jc w:val="left"/>
                </w:pPr>
              </w:pPrChange>
            </w:pPr>
            <w:del w:id="12226"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2227" w:author="Steff Guzmán" w:date="2023-03-13T18:13:00Z"/>
                <w:rFonts w:cs="Times New Roman"/>
                <w:b/>
                <w:sz w:val="20"/>
                <w:szCs w:val="20"/>
              </w:rPr>
              <w:pPrChange w:id="12228" w:author="Camilo Andrés Díaz Gómez" w:date="2023-03-28T17:43:00Z">
                <w:pPr>
                  <w:widowControl w:val="0"/>
                  <w:autoSpaceDE w:val="0"/>
                  <w:autoSpaceDN w:val="0"/>
                  <w:adjustRightInd w:val="0"/>
                  <w:spacing w:before="60" w:after="60" w:line="276" w:lineRule="auto"/>
                  <w:ind w:left="480" w:hanging="480"/>
                </w:pPr>
              </w:pPrChange>
            </w:pPr>
            <w:del w:id="12229"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2230"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2231" w:author="Steff Guzmán" w:date="2023-03-13T18:13:00Z"/>
                <w:rFonts w:cs="Times New Roman"/>
                <w:sz w:val="20"/>
                <w:szCs w:val="20"/>
              </w:rPr>
              <w:pPrChange w:id="12232" w:author="Camilo Andrés Díaz Gómez" w:date="2023-03-28T17:43:00Z">
                <w:pPr>
                  <w:spacing w:before="60" w:after="60" w:line="276" w:lineRule="auto"/>
                  <w:jc w:val="left"/>
                </w:pPr>
              </w:pPrChange>
            </w:pPr>
            <w:del w:id="12233"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2234" w:author="Steff Guzmán" w:date="2023-03-13T18:13:00Z"/>
                <w:rFonts w:cs="Times New Roman"/>
                <w:b/>
                <w:sz w:val="20"/>
                <w:szCs w:val="20"/>
              </w:rPr>
              <w:pPrChange w:id="12235" w:author="Camilo Andrés Díaz Gómez" w:date="2023-03-28T17:43:00Z">
                <w:pPr>
                  <w:widowControl w:val="0"/>
                  <w:autoSpaceDE w:val="0"/>
                  <w:autoSpaceDN w:val="0"/>
                  <w:adjustRightInd w:val="0"/>
                  <w:spacing w:before="60" w:after="60" w:line="276" w:lineRule="auto"/>
                  <w:ind w:left="480" w:hanging="480"/>
                </w:pPr>
              </w:pPrChange>
            </w:pPr>
            <w:del w:id="12236"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2237"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2238" w:author="Steff Guzmán" w:date="2023-03-13T18:13:00Z"/>
                <w:rFonts w:cs="Times New Roman"/>
                <w:sz w:val="20"/>
                <w:szCs w:val="20"/>
              </w:rPr>
              <w:pPrChange w:id="12239" w:author="Camilo Andrés Díaz Gómez" w:date="2023-03-28T17:43:00Z">
                <w:pPr>
                  <w:spacing w:before="60" w:after="60" w:line="276" w:lineRule="auto"/>
                  <w:jc w:val="left"/>
                </w:pPr>
              </w:pPrChange>
            </w:pPr>
            <w:del w:id="12240"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2241" w:author="Steff Guzmán" w:date="2023-03-13T18:13:00Z"/>
                <w:rFonts w:cs="Times New Roman"/>
                <w:b/>
                <w:sz w:val="20"/>
                <w:szCs w:val="20"/>
              </w:rPr>
              <w:pPrChange w:id="12242" w:author="Camilo Andrés Díaz Gómez" w:date="2023-03-28T17:43:00Z">
                <w:pPr>
                  <w:widowControl w:val="0"/>
                  <w:autoSpaceDE w:val="0"/>
                  <w:autoSpaceDN w:val="0"/>
                  <w:adjustRightInd w:val="0"/>
                  <w:spacing w:before="60" w:after="60" w:line="276" w:lineRule="auto"/>
                  <w:ind w:left="480" w:hanging="480"/>
                </w:pPr>
              </w:pPrChange>
            </w:pPr>
            <w:del w:id="12243"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2244"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2245" w:author="Steff Guzmán" w:date="2023-03-13T18:13:00Z"/>
                <w:rFonts w:cs="Times New Roman"/>
                <w:sz w:val="20"/>
                <w:szCs w:val="20"/>
              </w:rPr>
              <w:pPrChange w:id="12246" w:author="Camilo Andrés Díaz Gómez" w:date="2023-03-28T17:43:00Z">
                <w:pPr>
                  <w:spacing w:before="60" w:after="60" w:line="276" w:lineRule="auto"/>
                  <w:jc w:val="left"/>
                </w:pPr>
              </w:pPrChange>
            </w:pPr>
            <w:del w:id="12247"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2248" w:author="Steff Guzmán" w:date="2023-03-13T18:13:00Z"/>
                <w:rFonts w:cs="Times New Roman"/>
                <w:noProof/>
                <w:sz w:val="20"/>
                <w:szCs w:val="20"/>
              </w:rPr>
              <w:pPrChange w:id="12249" w:author="Camilo Andrés Díaz Gómez" w:date="2023-03-28T17:43:00Z">
                <w:pPr>
                  <w:widowControl w:val="0"/>
                  <w:autoSpaceDE w:val="0"/>
                  <w:autoSpaceDN w:val="0"/>
                  <w:adjustRightInd w:val="0"/>
                  <w:spacing w:before="60" w:after="60" w:line="276" w:lineRule="auto"/>
                  <w:ind w:left="480" w:hanging="480"/>
                </w:pPr>
              </w:pPrChange>
            </w:pPr>
            <w:del w:id="12250"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2251"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2252" w:author="Steff Guzmán" w:date="2023-03-13T18:13:00Z"/>
                <w:rFonts w:cs="Times New Roman"/>
                <w:sz w:val="20"/>
                <w:szCs w:val="20"/>
              </w:rPr>
              <w:pPrChange w:id="12253" w:author="Camilo Andrés Díaz Gómez" w:date="2023-03-28T17:43:00Z">
                <w:pPr>
                  <w:spacing w:before="60" w:after="60" w:line="276" w:lineRule="auto"/>
                  <w:jc w:val="left"/>
                </w:pPr>
              </w:pPrChange>
            </w:pPr>
            <w:del w:id="12254"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2255" w:author="Steff Guzmán" w:date="2023-03-13T18:13:00Z"/>
                <w:rFonts w:cs="Times New Roman"/>
                <w:b/>
                <w:sz w:val="20"/>
                <w:szCs w:val="20"/>
              </w:rPr>
              <w:pPrChange w:id="12256" w:author="Camilo Andrés Díaz Gómez" w:date="2023-03-28T17:43:00Z">
                <w:pPr>
                  <w:widowControl w:val="0"/>
                  <w:autoSpaceDE w:val="0"/>
                  <w:autoSpaceDN w:val="0"/>
                  <w:adjustRightInd w:val="0"/>
                  <w:spacing w:before="60" w:after="60" w:line="276" w:lineRule="auto"/>
                  <w:ind w:left="480" w:hanging="480"/>
                </w:pPr>
              </w:pPrChange>
            </w:pPr>
            <w:del w:id="12257"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2258" w:author="Camilo Andrés Díaz Gómez" w:date="2023-05-13T21:39:00Z">
        <w:r w:rsidRPr="002B569F">
          <w:rPr>
            <w:rFonts w:cs="Times New Roman"/>
            <w:szCs w:val="24"/>
          </w:rPr>
          <w:t xml:space="preserve">Anexo </w:t>
        </w:r>
      </w:ins>
      <w:ins w:id="12259" w:author="Camilo Andrés Díaz Gómez" w:date="2023-05-13T21:40:00Z">
        <w:r w:rsidR="00DF1D3C">
          <w:rPr>
            <w:rFonts w:cs="Times New Roman"/>
            <w:szCs w:val="24"/>
          </w:rPr>
          <w:t>7</w:t>
        </w:r>
      </w:ins>
      <w:ins w:id="12260"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2261"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2262"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2263" w:author="Camilo Andrés Díaz Gómez" w:date="2023-05-13T21:24:00Z">
        <w:r w:rsidR="00F05454">
          <w:rPr>
            <w:rFonts w:cs="Times New Roman"/>
            <w:szCs w:val="24"/>
          </w:rPr>
          <w:t>el video explicativo del paso a paso para el entrenamiento de los diferentes mo</w:t>
        </w:r>
      </w:ins>
      <w:ins w:id="12264"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2265"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1"/>
                    </pic:cNvPr>
                    <pic:cNvPicPr/>
                  </pic:nvPicPr>
                  <pic:blipFill>
                    <a:blip r:embed="rId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2266" w:author="Camilo Andrés Díaz Gómez" w:date="2023-05-13T21:39:00Z">
        <w:r w:rsidRPr="002B569F">
          <w:rPr>
            <w:rFonts w:cs="Times New Roman"/>
            <w:szCs w:val="24"/>
          </w:rPr>
          <w:t xml:space="preserve">Anexo </w:t>
        </w:r>
      </w:ins>
      <w:r>
        <w:rPr>
          <w:rFonts w:cs="Times New Roman"/>
          <w:szCs w:val="24"/>
        </w:rPr>
        <w:t>8</w:t>
      </w:r>
      <w:ins w:id="12267"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06472373" w:rsidR="00DF553C" w:rsidDel="00DF1D3C" w:rsidRDefault="00975DD0" w:rsidP="004858E2">
      <w:pPr>
        <w:ind w:firstLine="708"/>
        <w:rPr>
          <w:del w:id="12268" w:author="Steff Guzmán" w:date="2023-03-13T18:13:00Z"/>
          <w:rFonts w:cs="Times New Roman"/>
          <w:szCs w:val="24"/>
        </w:rPr>
      </w:pPr>
      <w:r>
        <w:t xml:space="preserve">En el siguiente </w:t>
      </w:r>
      <w:ins w:id="12269" w:author="Camilo Andrés Díaz Gómez" w:date="2023-05-13T21:23:00Z">
        <w:r w:rsidR="00DF553C">
          <w:rPr>
            <w:rFonts w:cs="Times New Roman"/>
            <w:szCs w:val="24"/>
          </w:rPr>
          <w:t>Link en</w:t>
        </w:r>
      </w:ins>
      <w:r>
        <w:rPr>
          <w:rFonts w:cs="Times New Roman"/>
          <w:szCs w:val="24"/>
        </w:rPr>
        <w:t xml:space="preserve">contrará </w:t>
      </w:r>
      <w:ins w:id="12270"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3A7C0E">
        <w:rPr>
          <w:rFonts w:cs="Times New Roman"/>
          <w:szCs w:val="24"/>
        </w:rPr>
        <w:t>con su</w:t>
      </w:r>
      <w:r w:rsidR="00DF553C">
        <w:rPr>
          <w:rFonts w:cs="Times New Roman"/>
          <w:szCs w:val="24"/>
        </w:rPr>
        <w:t xml:space="preserve"> posterior cargue</w:t>
      </w:r>
      <w:r w:rsidR="003A7C0E">
        <w:rPr>
          <w:rFonts w:cs="Times New Roman"/>
          <w:szCs w:val="24"/>
        </w:rPr>
        <w:t xml:space="preserve"> y entrenamiento</w:t>
      </w:r>
      <w:r w:rsidR="00DF553C">
        <w:rPr>
          <w:rFonts w:cs="Times New Roman"/>
          <w:szCs w:val="24"/>
        </w:rPr>
        <w:t xml:space="preserve"> de los modelos</w:t>
      </w:r>
      <w:ins w:id="12271"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009226A3" w:rsidRPr="009226A3">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2272"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2273"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2274"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2275"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2276"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2277"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2278"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2279"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2280"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2281"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2282"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2283"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2284"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2285"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2286"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2287"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2288" w:author="Steff Guzmán" w:date="2023-03-13T19:12:00Z"/>
          <w:rFonts w:cs="Times New Roman"/>
          <w:b/>
        </w:rPr>
      </w:pPr>
      <w:del w:id="12289"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2290" w:author="Steff Guzmán" w:date="2023-03-13T19:12:00Z"/>
          <w:rFonts w:cs="Times New Roman"/>
        </w:rPr>
      </w:pPr>
      <w:del w:id="12291"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2292" w:author="Steff Guzmán" w:date="2023-03-13T19:12:00Z"/>
          <w:rFonts w:cs="Times New Roman"/>
        </w:rPr>
      </w:pPr>
    </w:p>
    <w:p w14:paraId="6C7E3DD5" w14:textId="232E840E" w:rsidR="00785CED" w:rsidRPr="002B569F" w:rsidDel="00323D57" w:rsidRDefault="00785CED" w:rsidP="004858E2">
      <w:pPr>
        <w:ind w:firstLine="708"/>
        <w:rPr>
          <w:del w:id="12293" w:author="Steff Guzmán" w:date="2023-03-13T19:12:00Z"/>
          <w:rFonts w:cs="Times New Roman"/>
          <w:szCs w:val="24"/>
        </w:rPr>
      </w:pPr>
      <w:del w:id="12294"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2295" w:author="Steff Guzmán" w:date="2023-03-13T19:12:00Z"/>
          <w:rFonts w:cs="Times New Roman"/>
          <w:b/>
          <w:szCs w:val="24"/>
        </w:rPr>
        <w:pPrChange w:id="12296"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2297" w:author="Steff Guzmán" w:date="2023-03-13T19:12:00Z"/>
          <w:rFonts w:cs="Times New Roman"/>
          <w:szCs w:val="24"/>
        </w:rPr>
      </w:pPr>
      <w:del w:id="12298"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2299" w:author="Steff Guzmán" w:date="2023-03-13T19:14:00Z"/>
          <w:rFonts w:cs="Times New Roman"/>
          <w:b/>
          <w:bCs/>
          <w:szCs w:val="24"/>
        </w:rPr>
        <w:pPrChange w:id="12300" w:author="Camilo Andrés Díaz Gómez" w:date="2023-03-28T17:43:00Z">
          <w:pPr>
            <w:jc w:val="center"/>
          </w:pPr>
        </w:pPrChange>
      </w:pPr>
      <w:del w:id="12301"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2302" w:author="Steff Guzmán" w:date="2023-03-13T19:12:00Z"/>
          <w:rFonts w:cs="Times New Roman"/>
          <w:b/>
          <w:szCs w:val="24"/>
        </w:rPr>
      </w:pPr>
      <w:del w:id="12303"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2304" w:author="Steff Guzmán" w:date="2023-03-13T19:12:00Z"/>
          <w:rFonts w:cs="Times New Roman"/>
          <w:b/>
          <w:szCs w:val="24"/>
        </w:rPr>
        <w:pPrChange w:id="12305" w:author="Camilo Andrés Díaz Gómez" w:date="2023-03-28T17:43:00Z">
          <w:pPr>
            <w:jc w:val="center"/>
          </w:pPr>
        </w:pPrChange>
      </w:pPr>
      <w:del w:id="12306"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2307" w:author="Steff Guzmán" w:date="2023-03-13T19:12:00Z"/>
          <w:rFonts w:cs="Times New Roman"/>
          <w:szCs w:val="24"/>
        </w:rPr>
      </w:pPr>
      <w:del w:id="12308"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2309" w:author="Steff Guzmán" w:date="2023-03-13T19:12:00Z"/>
          <w:rFonts w:cs="Times New Roman"/>
          <w:szCs w:val="24"/>
        </w:rPr>
      </w:pPr>
      <w:del w:id="12310"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2311" w:author="Steff Guzmán" w:date="2023-03-13T19:12:00Z"/>
          <w:rFonts w:cs="Times New Roman"/>
          <w:b/>
          <w:szCs w:val="24"/>
        </w:rPr>
        <w:pPrChange w:id="12312" w:author="Camilo Andrés Díaz Gómez" w:date="2023-03-28T17:43:00Z">
          <w:pPr>
            <w:jc w:val="center"/>
          </w:pPr>
        </w:pPrChange>
      </w:pPr>
      <w:del w:id="12313"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2314" w:author="Steff Guzmán" w:date="2023-03-13T19:12:00Z"/>
          <w:rFonts w:cs="Times New Roman"/>
          <w:szCs w:val="24"/>
        </w:rPr>
      </w:pPr>
      <w:del w:id="12315"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2316" w:author="Steff Guzmán" w:date="2023-03-13T19:12:00Z"/>
          <w:rFonts w:cs="Times New Roman"/>
          <w:b/>
          <w:szCs w:val="24"/>
        </w:rPr>
      </w:pPr>
    </w:p>
    <w:p w14:paraId="7FEC85EA" w14:textId="23F51A33" w:rsidR="00785CED" w:rsidRPr="002B569F" w:rsidDel="00323D57" w:rsidRDefault="00785CED" w:rsidP="004858E2">
      <w:pPr>
        <w:ind w:firstLine="708"/>
        <w:rPr>
          <w:del w:id="12317" w:author="Steff Guzmán" w:date="2023-03-13T19:12:00Z"/>
          <w:rFonts w:cs="Times New Roman"/>
          <w:b/>
          <w:szCs w:val="24"/>
        </w:rPr>
      </w:pPr>
    </w:p>
    <w:p w14:paraId="2FDA6941" w14:textId="0CFACB21" w:rsidR="00785CED" w:rsidRPr="002B569F" w:rsidDel="00323D57" w:rsidRDefault="00785CED" w:rsidP="004858E2">
      <w:pPr>
        <w:ind w:firstLine="708"/>
        <w:rPr>
          <w:del w:id="12318" w:author="Steff Guzmán" w:date="2023-03-13T19:12:00Z"/>
          <w:rFonts w:cs="Times New Roman"/>
          <w:b/>
          <w:szCs w:val="24"/>
        </w:rPr>
      </w:pPr>
    </w:p>
    <w:p w14:paraId="3AC79AFD" w14:textId="0C4F7819" w:rsidR="00785CED" w:rsidRPr="002B569F" w:rsidDel="00323D57" w:rsidRDefault="00785CED" w:rsidP="004858E2">
      <w:pPr>
        <w:ind w:firstLine="708"/>
        <w:rPr>
          <w:del w:id="12319" w:author="Steff Guzmán" w:date="2023-03-13T19:12:00Z"/>
          <w:rFonts w:cs="Times New Roman"/>
          <w:b/>
          <w:szCs w:val="24"/>
        </w:rPr>
      </w:pPr>
    </w:p>
    <w:p w14:paraId="4B0650F9" w14:textId="5FBF1904" w:rsidR="003A3C4F" w:rsidRPr="002B569F" w:rsidDel="00323D57" w:rsidRDefault="003A3C4F">
      <w:pPr>
        <w:ind w:firstLine="708"/>
        <w:rPr>
          <w:del w:id="12320" w:author="Steff Guzmán" w:date="2023-03-13T19:12:00Z"/>
          <w:rFonts w:cs="Times New Roman"/>
          <w:b/>
          <w:szCs w:val="24"/>
        </w:rPr>
        <w:pPrChange w:id="12321" w:author="Camilo Andrés Díaz Gómez" w:date="2023-03-28T17:43:00Z">
          <w:pPr>
            <w:jc w:val="center"/>
          </w:pPr>
        </w:pPrChange>
      </w:pPr>
    </w:p>
    <w:p w14:paraId="29FD6565" w14:textId="5C663F0C" w:rsidR="003064BF" w:rsidRPr="002B569F" w:rsidDel="00323D57" w:rsidRDefault="00785CED">
      <w:pPr>
        <w:ind w:firstLine="708"/>
        <w:rPr>
          <w:del w:id="12322" w:author="Steff Guzmán" w:date="2023-03-13T19:12:00Z"/>
          <w:rFonts w:cs="Times New Roman"/>
          <w:b/>
          <w:szCs w:val="24"/>
        </w:rPr>
        <w:pPrChange w:id="12323" w:author="Camilo Andrés Díaz Gómez" w:date="2023-03-28T17:43:00Z">
          <w:pPr>
            <w:jc w:val="center"/>
          </w:pPr>
        </w:pPrChange>
      </w:pPr>
      <w:del w:id="12324"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2325" w:author="Steff Guzmán" w:date="2023-03-13T19:12:00Z"/>
          <w:rFonts w:cs="Times New Roman"/>
          <w:b/>
          <w:szCs w:val="24"/>
        </w:rPr>
        <w:pPrChange w:id="12326" w:author="Camilo Andrés Díaz Gómez" w:date="2023-03-28T17:43:00Z">
          <w:pPr>
            <w:jc w:val="center"/>
          </w:pPr>
        </w:pPrChange>
      </w:pPr>
      <w:del w:id="12327"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2328" w:author="Steff Guzmán" w:date="2023-03-13T19:12:00Z"/>
          <w:rFonts w:cs="Times New Roman"/>
          <w:szCs w:val="24"/>
        </w:rPr>
      </w:pPr>
    </w:p>
    <w:p w14:paraId="0B465876" w14:textId="30D94F6A" w:rsidR="00785CED" w:rsidRPr="002B569F" w:rsidDel="00323D57" w:rsidRDefault="00785CED">
      <w:pPr>
        <w:ind w:firstLine="708"/>
        <w:rPr>
          <w:del w:id="12329" w:author="Steff Guzmán" w:date="2023-03-13T19:12:00Z"/>
          <w:rFonts w:cs="Times New Roman"/>
          <w:szCs w:val="24"/>
        </w:rPr>
      </w:pPr>
      <w:del w:id="12330"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2331" w:author="Steff Guzmán" w:date="2023-03-13T19:12:00Z"/>
          <w:rFonts w:cs="Times New Roman"/>
          <w:szCs w:val="24"/>
        </w:rPr>
      </w:pPr>
      <w:del w:id="12332"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2333" w:author="Steff Guzmán" w:date="2023-03-13T19:12:00Z"/>
          <w:rFonts w:cs="Times New Roman"/>
          <w:szCs w:val="24"/>
        </w:rPr>
      </w:pPr>
      <w:del w:id="12334"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2335" w:author="Steff Guzmán" w:date="2023-03-13T19:12:00Z"/>
          <w:rFonts w:cs="Times New Roman"/>
          <w:szCs w:val="24"/>
        </w:rPr>
        <w:pPrChange w:id="12336" w:author="Camilo Andrés Díaz Gómez" w:date="2023-03-28T17:43:00Z">
          <w:pPr>
            <w:ind w:firstLine="708"/>
            <w:jc w:val="center"/>
          </w:pPr>
        </w:pPrChange>
      </w:pPr>
      <w:del w:id="12337"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2338" w:author="Steff Guzmán" w:date="2023-03-13T19:12:00Z"/>
          <w:rFonts w:cs="Times New Roman"/>
          <w:szCs w:val="24"/>
        </w:rPr>
      </w:pPr>
      <w:del w:id="12339"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2340" w:author="Steff Guzmán" w:date="2023-03-13T19:12:00Z"/>
          <w:rFonts w:cs="Times New Roman"/>
          <w:szCs w:val="24"/>
        </w:rPr>
        <w:pPrChange w:id="12341" w:author="Camilo Andrés Díaz Gómez" w:date="2023-03-28T17:43:00Z">
          <w:pPr>
            <w:ind w:firstLine="708"/>
            <w:jc w:val="center"/>
          </w:pPr>
        </w:pPrChange>
      </w:pPr>
      <w:del w:id="12342"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2343" w:author="Steff Guzmán" w:date="2023-03-13T19:12:00Z"/>
          <w:rFonts w:cs="Times New Roman"/>
          <w:b/>
          <w:szCs w:val="24"/>
        </w:rPr>
        <w:pPrChange w:id="12344" w:author="Camilo Andrés Díaz Gómez" w:date="2023-03-28T17:43:00Z">
          <w:pPr>
            <w:jc w:val="center"/>
          </w:pPr>
        </w:pPrChange>
      </w:pPr>
      <w:del w:id="12345"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2346" w:author="Steff Guzmán" w:date="2023-03-13T19:12:00Z"/>
          <w:rFonts w:cs="Times New Roman"/>
          <w:b/>
          <w:szCs w:val="24"/>
        </w:rPr>
        <w:pPrChange w:id="12347" w:author="Camilo Andrés Díaz Gómez" w:date="2023-03-28T17:43:00Z">
          <w:pPr>
            <w:jc w:val="center"/>
          </w:pPr>
        </w:pPrChange>
      </w:pPr>
      <w:del w:id="12348"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2349" w:author="Steff Guzmán" w:date="2023-03-13T19:14:00Z"/>
          <w:rFonts w:cs="Times New Roman"/>
          <w:b/>
          <w:szCs w:val="24"/>
        </w:rPr>
      </w:pPr>
      <w:del w:id="12350"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2351" w:author="Steff Guzmán" w:date="2023-03-13T19:12:00Z"/>
          <w:rFonts w:cs="Times New Roman"/>
          <w:szCs w:val="24"/>
        </w:rPr>
        <w:pPrChange w:id="12352" w:author="Camilo Andrés Díaz Gómez" w:date="2023-03-28T17:43:00Z">
          <w:pPr>
            <w:jc w:val="center"/>
          </w:pPr>
        </w:pPrChange>
      </w:pPr>
      <w:del w:id="12353"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2354" w:author="Steff Guzmán" w:date="2023-03-13T19:12:00Z"/>
          <w:rFonts w:cs="Times New Roman"/>
          <w:szCs w:val="24"/>
        </w:rPr>
        <w:pPrChange w:id="12355" w:author="Camilo Andrés Díaz Gómez" w:date="2023-03-28T17:43:00Z">
          <w:pPr>
            <w:jc w:val="center"/>
          </w:pPr>
        </w:pPrChange>
      </w:pPr>
      <w:del w:id="12356"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2357" w:author="Steff Guzmán" w:date="2023-03-13T19:12:00Z"/>
          <w:rFonts w:cs="Times New Roman"/>
          <w:szCs w:val="24"/>
        </w:rPr>
        <w:pPrChange w:id="12358" w:author="Camilo Andrés Díaz Gómez" w:date="2023-03-28T17:43:00Z">
          <w:pPr>
            <w:jc w:val="center"/>
          </w:pPr>
        </w:pPrChange>
      </w:pPr>
      <w:del w:id="12359"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2360" w:author="Steff Guzmán" w:date="2023-03-13T19:12:00Z"/>
          <w:rFonts w:cs="Times New Roman"/>
          <w:szCs w:val="24"/>
        </w:rPr>
        <w:pPrChange w:id="12361" w:author="Camilo Andrés Díaz Gómez" w:date="2023-03-28T17:43:00Z">
          <w:pPr>
            <w:jc w:val="center"/>
          </w:pPr>
        </w:pPrChange>
      </w:pPr>
      <w:del w:id="12362"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2363" w:author="Steff Guzmán" w:date="2023-03-13T19:12:00Z"/>
          <w:rFonts w:cs="Times New Roman"/>
          <w:szCs w:val="24"/>
        </w:rPr>
        <w:pPrChange w:id="12364" w:author="Camilo Andrés Díaz Gómez" w:date="2023-03-28T17:43:00Z">
          <w:pPr>
            <w:jc w:val="center"/>
          </w:pPr>
        </w:pPrChange>
      </w:pPr>
      <w:del w:id="12365"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2366" w:author="Steff Guzmán" w:date="2023-03-13T19:12:00Z"/>
          <w:rFonts w:cs="Times New Roman"/>
          <w:szCs w:val="24"/>
        </w:rPr>
        <w:pPrChange w:id="12367" w:author="Camilo Andrés Díaz Gómez" w:date="2023-03-28T17:43:00Z">
          <w:pPr>
            <w:jc w:val="center"/>
          </w:pPr>
        </w:pPrChange>
      </w:pPr>
      <w:del w:id="12368"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2369" w:author="Steff Guzmán" w:date="2023-03-13T19:12:00Z"/>
          <w:rFonts w:cs="Times New Roman"/>
          <w:szCs w:val="24"/>
        </w:rPr>
        <w:pPrChange w:id="12370" w:author="Camilo Andrés Díaz Gómez" w:date="2023-03-28T17:43:00Z">
          <w:pPr>
            <w:jc w:val="center"/>
          </w:pPr>
        </w:pPrChange>
      </w:pPr>
      <w:del w:id="12371"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2372" w:author="Steff Guzmán" w:date="2023-03-13T19:12:00Z"/>
          <w:rFonts w:cs="Times New Roman"/>
          <w:szCs w:val="24"/>
        </w:rPr>
        <w:pPrChange w:id="12373" w:author="Camilo Andrés Díaz Gómez" w:date="2023-03-28T17:43:00Z">
          <w:pPr>
            <w:jc w:val="center"/>
          </w:pPr>
        </w:pPrChange>
      </w:pPr>
      <w:del w:id="12374"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2375" w:author="Steff Guzmán" w:date="2023-03-13T19:12:00Z"/>
          <w:rFonts w:cs="Times New Roman"/>
          <w:szCs w:val="24"/>
        </w:rPr>
        <w:pPrChange w:id="12376" w:author="Camilo Andrés Díaz Gómez" w:date="2023-03-28T17:43:00Z">
          <w:pPr>
            <w:jc w:val="center"/>
          </w:pPr>
        </w:pPrChange>
      </w:pPr>
      <w:del w:id="12377"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2378" w:author="Steff Guzmán" w:date="2023-03-13T19:12:00Z"/>
          <w:rFonts w:cs="Times New Roman"/>
          <w:szCs w:val="24"/>
        </w:rPr>
        <w:pPrChange w:id="12379" w:author="Camilo Andrés Díaz Gómez" w:date="2023-03-28T17:43:00Z">
          <w:pPr>
            <w:jc w:val="center"/>
          </w:pPr>
        </w:pPrChange>
      </w:pPr>
      <w:del w:id="12380"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2381" w:author="Steff Guzmán" w:date="2023-03-13T19:12:00Z"/>
          <w:rFonts w:cs="Times New Roman"/>
          <w:szCs w:val="24"/>
        </w:rPr>
        <w:pPrChange w:id="12382" w:author="Camilo Andrés Díaz Gómez" w:date="2023-03-28T17:43:00Z">
          <w:pPr>
            <w:jc w:val="center"/>
          </w:pPr>
        </w:pPrChange>
      </w:pPr>
      <w:del w:id="12383"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2384" w:author="Steff Guzmán" w:date="2023-03-13T19:12:00Z"/>
          <w:rFonts w:cs="Times New Roman"/>
          <w:szCs w:val="24"/>
        </w:rPr>
        <w:pPrChange w:id="12385" w:author="Camilo Andrés Díaz Gómez" w:date="2023-03-28T17:43:00Z">
          <w:pPr>
            <w:jc w:val="center"/>
          </w:pPr>
        </w:pPrChange>
      </w:pPr>
      <w:del w:id="12386"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2387" w:author="Steff Guzmán" w:date="2023-03-13T19:12:00Z"/>
          <w:rFonts w:cs="Times New Roman"/>
          <w:szCs w:val="24"/>
        </w:rPr>
        <w:pPrChange w:id="12388" w:author="Camilo Andrés Díaz Gómez" w:date="2023-03-28T17:43:00Z">
          <w:pPr>
            <w:jc w:val="center"/>
          </w:pPr>
        </w:pPrChange>
      </w:pPr>
      <w:del w:id="12389"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2390" w:author="Steff Guzmán" w:date="2023-03-13T19:12:00Z"/>
          <w:rFonts w:cs="Times New Roman"/>
          <w:szCs w:val="24"/>
        </w:rPr>
        <w:pPrChange w:id="12391" w:author="Camilo Andrés Díaz Gómez" w:date="2023-03-28T17:43:00Z">
          <w:pPr>
            <w:jc w:val="center"/>
          </w:pPr>
        </w:pPrChange>
      </w:pPr>
      <w:del w:id="12392"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2393" w:author="Steff Guzmán" w:date="2023-03-13T19:12:00Z"/>
          <w:rFonts w:cs="Times New Roman"/>
          <w:szCs w:val="24"/>
        </w:rPr>
        <w:pPrChange w:id="12394" w:author="Camilo Andrés Díaz Gómez" w:date="2023-03-28T17:43:00Z">
          <w:pPr>
            <w:jc w:val="center"/>
          </w:pPr>
        </w:pPrChange>
      </w:pPr>
      <w:del w:id="12395"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2396" w:author="Steff Guzmán" w:date="2023-03-13T19:12:00Z"/>
          <w:rFonts w:cs="Times New Roman"/>
          <w:szCs w:val="24"/>
        </w:rPr>
        <w:pPrChange w:id="12397" w:author="Camilo Andrés Díaz Gómez" w:date="2023-03-28T17:43:00Z">
          <w:pPr>
            <w:jc w:val="center"/>
          </w:pPr>
        </w:pPrChange>
      </w:pPr>
      <w:del w:id="12398"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2399" w:author="Steff Guzmán" w:date="2023-03-13T19:12:00Z"/>
          <w:rFonts w:cs="Times New Roman"/>
          <w:szCs w:val="24"/>
        </w:rPr>
        <w:pPrChange w:id="12400" w:author="Camilo Andrés Díaz Gómez" w:date="2023-03-28T17:43:00Z">
          <w:pPr>
            <w:jc w:val="center"/>
          </w:pPr>
        </w:pPrChange>
      </w:pPr>
      <w:del w:id="12401"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2402" w:author="Steff Guzmán" w:date="2023-03-13T19:12:00Z"/>
          <w:rFonts w:cs="Times New Roman"/>
          <w:szCs w:val="24"/>
        </w:rPr>
        <w:pPrChange w:id="12403" w:author="Camilo Andrés Díaz Gómez" w:date="2023-03-28T17:43:00Z">
          <w:pPr>
            <w:jc w:val="center"/>
          </w:pPr>
        </w:pPrChange>
      </w:pPr>
      <w:del w:id="12404"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2405" w:author="Steff Guzmán" w:date="2023-03-13T19:12:00Z"/>
          <w:rFonts w:cs="Times New Roman"/>
          <w:szCs w:val="24"/>
        </w:rPr>
        <w:pPrChange w:id="12406" w:author="Camilo Andrés Díaz Gómez" w:date="2023-03-28T17:43:00Z">
          <w:pPr>
            <w:jc w:val="center"/>
          </w:pPr>
        </w:pPrChange>
      </w:pPr>
      <w:del w:id="12407"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2408" w:author="Steff Guzmán" w:date="2023-03-13T19:12:00Z"/>
          <w:rFonts w:cs="Times New Roman"/>
          <w:szCs w:val="24"/>
        </w:rPr>
        <w:pPrChange w:id="12409" w:author="Camilo Andrés Díaz Gómez" w:date="2023-03-28T17:43:00Z">
          <w:pPr>
            <w:jc w:val="center"/>
          </w:pPr>
        </w:pPrChange>
      </w:pPr>
      <w:del w:id="12410"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2411" w:author="Steff Guzmán" w:date="2023-03-13T19:12:00Z"/>
          <w:rFonts w:cs="Times New Roman"/>
          <w:szCs w:val="24"/>
        </w:rPr>
        <w:pPrChange w:id="12412" w:author="Camilo Andrés Díaz Gómez" w:date="2023-03-28T17:43:00Z">
          <w:pPr>
            <w:jc w:val="center"/>
          </w:pPr>
        </w:pPrChange>
      </w:pPr>
      <w:del w:id="12413"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2414" w:author="Steff Guzmán" w:date="2023-03-13T19:12:00Z"/>
          <w:rFonts w:cs="Times New Roman"/>
          <w:szCs w:val="24"/>
        </w:rPr>
        <w:pPrChange w:id="12415" w:author="Camilo Andrés Díaz Gómez" w:date="2023-03-28T17:43:00Z">
          <w:pPr>
            <w:jc w:val="center"/>
          </w:pPr>
        </w:pPrChange>
      </w:pPr>
      <w:del w:id="12416"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2417" w:author="Steff Guzmán" w:date="2023-03-13T19:12:00Z"/>
          <w:rFonts w:cs="Times New Roman"/>
          <w:szCs w:val="24"/>
        </w:rPr>
        <w:pPrChange w:id="12418" w:author="Camilo Andrés Díaz Gómez" w:date="2023-03-28T17:43:00Z">
          <w:pPr>
            <w:ind w:firstLine="708"/>
            <w:jc w:val="center"/>
          </w:pPr>
        </w:pPrChange>
      </w:pPr>
      <w:del w:id="12419"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2420" w:author="Steff Guzmán" w:date="2023-03-13T19:12:00Z"/>
          <w:rFonts w:cs="Times New Roman"/>
          <w:szCs w:val="24"/>
        </w:rPr>
        <w:pPrChange w:id="12421" w:author="Camilo Andrés Díaz Gómez" w:date="2023-03-28T17:43:00Z">
          <w:pPr>
            <w:ind w:firstLine="708"/>
            <w:jc w:val="center"/>
          </w:pPr>
        </w:pPrChange>
      </w:pPr>
      <w:del w:id="12422"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2423"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2424" w:author="Steff Guzmán" w:date="2023-03-24T16:10:00Z">
            <w:sectPr w:rsidR="00785CED" w:rsidRPr="002B569F" w:rsidDel="00323D57" w:rsidSect="006E680E">
              <w:type w:val="continuous"/>
              <w:pgMar w:top="1418" w:right="1418" w:bottom="1418" w:left="1418" w:header="709" w:footer="709" w:gutter="0"/>
            </w:sectPr>
          </w:sectPrChange>
        </w:sectPr>
        <w:pPrChange w:id="12425" w:author="Camilo Andrés Díaz Gómez" w:date="2023-03-28T17:43:00Z">
          <w:pPr>
            <w:ind w:firstLine="708"/>
            <w:jc w:val="center"/>
          </w:pPr>
        </w:pPrChange>
      </w:pPr>
    </w:p>
    <w:p w14:paraId="5048CFC3" w14:textId="1CA6FDF7" w:rsidR="003A3C4F" w:rsidRPr="002B569F" w:rsidDel="00323D57" w:rsidRDefault="00785CED">
      <w:pPr>
        <w:ind w:firstLine="708"/>
        <w:rPr>
          <w:del w:id="12426" w:author="Steff Guzmán" w:date="2023-03-13T19:12:00Z"/>
          <w:rFonts w:cs="Times New Roman"/>
          <w:b/>
          <w:szCs w:val="24"/>
        </w:rPr>
        <w:pPrChange w:id="12427" w:author="Camilo Andrés Díaz Gómez" w:date="2023-03-28T17:43:00Z">
          <w:pPr>
            <w:jc w:val="center"/>
          </w:pPr>
        </w:pPrChange>
      </w:pPr>
      <w:del w:id="12428"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2429" w:author="Steff Guzmán" w:date="2023-03-13T19:12:00Z"/>
          <w:rFonts w:cs="Times New Roman"/>
          <w:b/>
          <w:szCs w:val="24"/>
        </w:rPr>
        <w:pPrChange w:id="12430" w:author="Camilo Andrés Díaz Gómez" w:date="2023-03-28T17:43:00Z">
          <w:pPr>
            <w:jc w:val="center"/>
          </w:pPr>
        </w:pPrChange>
      </w:pPr>
      <w:del w:id="12431"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2432" w:author="Steff Guzmán" w:date="2023-03-13T19:12:00Z"/>
          <w:rFonts w:cs="Times New Roman"/>
          <w:szCs w:val="24"/>
        </w:rPr>
        <w:pPrChange w:id="12433" w:author="Camilo Andrés Díaz Gómez" w:date="2023-03-28T17:43:00Z">
          <w:pPr>
            <w:ind w:firstLine="708"/>
            <w:jc w:val="center"/>
          </w:pPr>
        </w:pPrChange>
      </w:pPr>
    </w:p>
    <w:p w14:paraId="2F0AB1F3" w14:textId="754713B9" w:rsidR="00785CED" w:rsidRPr="002B569F" w:rsidDel="00323D57" w:rsidRDefault="00785CED">
      <w:pPr>
        <w:ind w:firstLine="708"/>
        <w:rPr>
          <w:del w:id="12434" w:author="Steff Guzmán" w:date="2023-03-13T19:12:00Z"/>
          <w:rFonts w:cs="Times New Roman"/>
          <w:szCs w:val="24"/>
        </w:rPr>
      </w:pPr>
      <w:del w:id="12435"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2436" w:author="Steff Guzmán" w:date="2023-03-13T19:14:00Z"/>
          <w:rFonts w:cs="Times New Roman"/>
          <w:szCs w:val="24"/>
        </w:rPr>
        <w:pPrChange w:id="12437" w:author="Camilo Andrés Díaz Gómez" w:date="2023-03-28T17:43:00Z">
          <w:pPr>
            <w:jc w:val="right"/>
          </w:pPr>
        </w:pPrChange>
      </w:pPr>
      <w:del w:id="12438"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2439"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2487"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2440"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2441"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2442"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2491"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2443" w:author="Steff Guzmán" w:date="2023-03-13T19:14:00Z"/>
          <w:rFonts w:cs="Times New Roman"/>
          <w:szCs w:val="24"/>
        </w:rPr>
        <w:pPrChange w:id="12444" w:author="Camilo Andrés Díaz Gómez" w:date="2023-03-28T17:43:00Z">
          <w:pPr>
            <w:ind w:firstLine="708"/>
            <w:jc w:val="right"/>
          </w:pPr>
        </w:pPrChange>
      </w:pPr>
    </w:p>
    <w:p w14:paraId="536EF61F" w14:textId="46963B80" w:rsidR="00785CED" w:rsidRPr="002B569F" w:rsidDel="00323D57" w:rsidRDefault="00785CED">
      <w:pPr>
        <w:ind w:firstLine="708"/>
        <w:rPr>
          <w:del w:id="12445" w:author="Steff Guzmán" w:date="2023-03-13T19:14:00Z"/>
          <w:rFonts w:cs="Times New Roman"/>
          <w:szCs w:val="24"/>
        </w:rPr>
      </w:pPr>
    </w:p>
    <w:p w14:paraId="54A6AA33" w14:textId="28039B97" w:rsidR="00785CED" w:rsidRPr="002B569F" w:rsidDel="00323D57" w:rsidRDefault="00785CED">
      <w:pPr>
        <w:ind w:firstLine="708"/>
        <w:rPr>
          <w:del w:id="12446" w:author="Steff Guzmán" w:date="2023-03-13T19:13:00Z"/>
          <w:rFonts w:cs="Times New Roman"/>
          <w:b/>
          <w:szCs w:val="24"/>
        </w:rPr>
        <w:pPrChange w:id="12447" w:author="Camilo Andrés Díaz Gómez" w:date="2023-03-28T17:43:00Z">
          <w:pPr>
            <w:jc w:val="center"/>
          </w:pPr>
        </w:pPrChange>
      </w:pPr>
      <w:del w:id="12448"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2449" w:author="Steff Guzmán" w:date="2023-03-13T19:13:00Z"/>
          <w:rFonts w:cs="Times New Roman"/>
          <w:b/>
          <w:szCs w:val="24"/>
        </w:rPr>
        <w:pPrChange w:id="12450" w:author="Camilo Andrés Díaz Gómez" w:date="2023-03-28T17:43:00Z">
          <w:pPr>
            <w:jc w:val="center"/>
          </w:pPr>
        </w:pPrChange>
      </w:pPr>
      <w:del w:id="12451"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2452" w:author="Steff Guzmán" w:date="2023-03-13T19:13:00Z"/>
          <w:rFonts w:cs="Times New Roman"/>
          <w:szCs w:val="24"/>
        </w:rPr>
        <w:pPrChange w:id="12453" w:author="Camilo Andrés Díaz Gómez" w:date="2023-03-28T17:43:00Z">
          <w:pPr>
            <w:ind w:firstLine="708"/>
            <w:jc w:val="center"/>
          </w:pPr>
        </w:pPrChange>
      </w:pPr>
    </w:p>
    <w:p w14:paraId="441F1620" w14:textId="74ACF181" w:rsidR="00785CED" w:rsidRPr="002B569F" w:rsidDel="00323D57" w:rsidRDefault="00785CED">
      <w:pPr>
        <w:ind w:firstLine="708"/>
        <w:rPr>
          <w:del w:id="12454" w:author="Steff Guzmán" w:date="2023-03-13T19:13:00Z"/>
          <w:rFonts w:cs="Times New Roman"/>
          <w:szCs w:val="24"/>
        </w:rPr>
      </w:pPr>
      <w:del w:id="12455"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2456" w:author="Steff Guzmán" w:date="2023-03-13T19:14:00Z"/>
          <w:rFonts w:cs="Times New Roman"/>
          <w:szCs w:val="24"/>
        </w:rPr>
      </w:pPr>
      <w:del w:id="12457"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2458" w:author="Steff Guzmán" w:date="2023-03-13T19:14:00Z"/>
          <w:rFonts w:cs="Times New Roman"/>
          <w:b/>
          <w:szCs w:val="24"/>
        </w:rPr>
        <w:pPrChange w:id="12459" w:author="Camilo Andrés Díaz Gómez" w:date="2023-03-28T17:43:00Z">
          <w:pPr>
            <w:jc w:val="left"/>
          </w:pPr>
        </w:pPrChange>
      </w:pPr>
    </w:p>
    <w:p w14:paraId="218B6613" w14:textId="7E6CFFD6" w:rsidR="00785CED" w:rsidRPr="002B569F" w:rsidDel="00323D57" w:rsidRDefault="00785CED">
      <w:pPr>
        <w:ind w:firstLine="708"/>
        <w:rPr>
          <w:del w:id="12460" w:author="Steff Guzmán" w:date="2023-03-13T19:14:00Z"/>
          <w:rFonts w:cs="Times New Roman"/>
          <w:b/>
          <w:szCs w:val="24"/>
        </w:rPr>
        <w:pPrChange w:id="12461" w:author="Camilo Andrés Díaz Gómez" w:date="2023-03-28T17:43:00Z">
          <w:pPr>
            <w:jc w:val="left"/>
          </w:pPr>
        </w:pPrChange>
      </w:pPr>
    </w:p>
    <w:p w14:paraId="1DC53950" w14:textId="369FA715" w:rsidR="00785CED" w:rsidRPr="002B569F" w:rsidDel="00323D57" w:rsidRDefault="00785CED">
      <w:pPr>
        <w:ind w:firstLine="708"/>
        <w:rPr>
          <w:del w:id="12462" w:author="Steff Guzmán" w:date="2023-03-13T19:14:00Z"/>
          <w:rFonts w:cs="Times New Roman"/>
          <w:b/>
          <w:szCs w:val="24"/>
        </w:rPr>
        <w:pPrChange w:id="12463" w:author="Camilo Andrés Díaz Gómez" w:date="2023-03-28T17:43:00Z">
          <w:pPr>
            <w:jc w:val="left"/>
          </w:pPr>
        </w:pPrChange>
      </w:pPr>
    </w:p>
    <w:p w14:paraId="1FE5E845" w14:textId="25D9B1AA" w:rsidR="00785CED" w:rsidRPr="002B569F" w:rsidDel="00323D57" w:rsidRDefault="00785CED">
      <w:pPr>
        <w:ind w:firstLine="708"/>
        <w:rPr>
          <w:del w:id="12464" w:author="Steff Guzmán" w:date="2023-03-13T19:14:00Z"/>
          <w:rFonts w:cs="Times New Roman"/>
          <w:b/>
          <w:szCs w:val="24"/>
        </w:rPr>
        <w:pPrChange w:id="12465" w:author="Camilo Andrés Díaz Gómez" w:date="2023-03-28T17:43:00Z">
          <w:pPr>
            <w:jc w:val="left"/>
          </w:pPr>
        </w:pPrChange>
      </w:pPr>
    </w:p>
    <w:p w14:paraId="42F1B4AE" w14:textId="2B8182DA" w:rsidR="00785CED" w:rsidRPr="002B569F" w:rsidDel="00323D57" w:rsidRDefault="00785CED">
      <w:pPr>
        <w:ind w:firstLine="708"/>
        <w:rPr>
          <w:del w:id="12466" w:author="Steff Guzmán" w:date="2023-03-13T19:14:00Z"/>
          <w:rFonts w:cs="Times New Roman"/>
          <w:b/>
          <w:szCs w:val="24"/>
        </w:rPr>
        <w:pPrChange w:id="12467" w:author="Camilo Andrés Díaz Gómez" w:date="2023-03-28T17:43:00Z">
          <w:pPr>
            <w:jc w:val="left"/>
          </w:pPr>
        </w:pPrChange>
      </w:pPr>
    </w:p>
    <w:p w14:paraId="0A988D97" w14:textId="2285B299" w:rsidR="00785CED" w:rsidRPr="002B569F" w:rsidDel="00323D57" w:rsidRDefault="00785CED">
      <w:pPr>
        <w:ind w:firstLine="708"/>
        <w:rPr>
          <w:del w:id="12468" w:author="Steff Guzmán" w:date="2023-03-13T19:14:00Z"/>
          <w:rFonts w:cs="Times New Roman"/>
          <w:b/>
          <w:szCs w:val="24"/>
        </w:rPr>
        <w:pPrChange w:id="12469" w:author="Camilo Andrés Díaz Gómez" w:date="2023-03-28T17:43:00Z">
          <w:pPr>
            <w:jc w:val="left"/>
          </w:pPr>
        </w:pPrChange>
      </w:pPr>
    </w:p>
    <w:p w14:paraId="5C9CACA6" w14:textId="7E216368" w:rsidR="00785CED" w:rsidRPr="002B569F" w:rsidDel="00323D57" w:rsidRDefault="00785CED">
      <w:pPr>
        <w:ind w:firstLine="708"/>
        <w:rPr>
          <w:del w:id="12470" w:author="Steff Guzmán" w:date="2023-03-13T19:14:00Z"/>
          <w:rFonts w:cs="Times New Roman"/>
          <w:b/>
          <w:szCs w:val="24"/>
        </w:rPr>
        <w:pPrChange w:id="12471" w:author="Camilo Andrés Díaz Gómez" w:date="2023-03-28T17:43:00Z">
          <w:pPr>
            <w:jc w:val="left"/>
          </w:pPr>
        </w:pPrChange>
      </w:pPr>
    </w:p>
    <w:p w14:paraId="6551A0B3" w14:textId="3AA88A06" w:rsidR="00785CED" w:rsidRPr="002B569F" w:rsidDel="00323D57" w:rsidRDefault="00785CED">
      <w:pPr>
        <w:ind w:firstLine="708"/>
        <w:rPr>
          <w:del w:id="12472" w:author="Steff Guzmán" w:date="2023-03-13T19:13:00Z"/>
          <w:rFonts w:cs="Times New Roman"/>
          <w:b/>
          <w:szCs w:val="24"/>
        </w:rPr>
        <w:pPrChange w:id="12473" w:author="Camilo Andrés Díaz Gómez" w:date="2023-03-28T17:43:00Z">
          <w:pPr>
            <w:jc w:val="center"/>
          </w:pPr>
        </w:pPrChange>
      </w:pPr>
      <w:del w:id="12474"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2475" w:author="Steff Guzmán" w:date="2023-03-13T19:13:00Z"/>
          <w:rFonts w:cs="Times New Roman"/>
          <w:b/>
          <w:szCs w:val="24"/>
        </w:rPr>
        <w:pPrChange w:id="12476" w:author="Camilo Andrés Díaz Gómez" w:date="2023-03-28T17:43:00Z">
          <w:pPr>
            <w:jc w:val="center"/>
          </w:pPr>
        </w:pPrChange>
      </w:pPr>
      <w:del w:id="12477"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2478" w:author="Steff Guzmán" w:date="2023-03-13T19:13:00Z"/>
          <w:rFonts w:cs="Times New Roman"/>
          <w:szCs w:val="24"/>
        </w:rPr>
        <w:pPrChange w:id="12479" w:author="Camilo Andrés Díaz Gómez" w:date="2023-03-28T17:43:00Z">
          <w:pPr>
            <w:ind w:firstLine="708"/>
            <w:jc w:val="left"/>
          </w:pPr>
        </w:pPrChange>
      </w:pPr>
    </w:p>
    <w:p w14:paraId="68B9EE22" w14:textId="372CA6ED" w:rsidR="00785CED" w:rsidRPr="002B569F" w:rsidDel="00323D57" w:rsidRDefault="00785CED">
      <w:pPr>
        <w:ind w:firstLine="708"/>
        <w:rPr>
          <w:del w:id="12480" w:author="Steff Guzmán" w:date="2023-03-13T19:13:00Z"/>
          <w:rFonts w:cs="Times New Roman"/>
          <w:szCs w:val="24"/>
        </w:rPr>
      </w:pPr>
      <w:del w:id="12481"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2482" w:author="Steff Guzmán" w:date="2023-03-13T19:13:00Z"/>
          <w:rFonts w:cs="Times New Roman"/>
          <w:szCs w:val="24"/>
        </w:rPr>
        <w:pPrChange w:id="12483" w:author="Camilo Andrés Díaz Gómez" w:date="2023-03-28T17:43:00Z">
          <w:pPr>
            <w:ind w:firstLine="708"/>
            <w:jc w:val="center"/>
          </w:pPr>
        </w:pPrChange>
      </w:pPr>
      <w:del w:id="12484"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2485" w:author="Steff Guzmán" w:date="2023-03-13T19:13:00Z"/>
          <w:rFonts w:cs="Times New Roman"/>
          <w:szCs w:val="24"/>
        </w:rPr>
      </w:pPr>
      <w:del w:id="12486"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2487" w:author="Steff Guzmán" w:date="2023-03-13T19:14:00Z"/>
          <w:rFonts w:cs="Times New Roman"/>
          <w:szCs w:val="24"/>
        </w:rPr>
        <w:pPrChange w:id="12488" w:author="Camilo Andrés Díaz Gómez" w:date="2023-03-28T17:43:00Z">
          <w:pPr>
            <w:ind w:firstLine="708"/>
            <w:jc w:val="center"/>
          </w:pPr>
        </w:pPrChange>
      </w:pPr>
      <w:del w:id="12489"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2490" w:author="Steff Guzmán" w:date="2023-03-13T19:13:00Z"/>
          <w:rFonts w:cs="Times New Roman"/>
          <w:szCs w:val="24"/>
        </w:rPr>
      </w:pPr>
      <w:del w:id="12491"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2492" w:author="Steff Guzmán" w:date="2023-03-13T19:14:00Z"/>
          <w:rFonts w:cs="Times New Roman"/>
          <w:szCs w:val="24"/>
        </w:rPr>
        <w:pPrChange w:id="12493" w:author="Camilo Andrés Díaz Gómez" w:date="2023-03-28T17:43:00Z">
          <w:pPr>
            <w:ind w:firstLine="708"/>
            <w:jc w:val="center"/>
          </w:pPr>
        </w:pPrChange>
      </w:pPr>
      <w:del w:id="12494"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2495" w:author="Steff Guzmán" w:date="2023-03-13T19:14:00Z"/>
          <w:rFonts w:cs="Times New Roman"/>
          <w:b/>
          <w:szCs w:val="24"/>
        </w:rPr>
        <w:pPrChange w:id="12496" w:author="Camilo Andrés Díaz Gómez" w:date="2023-03-28T17:43:00Z">
          <w:pPr>
            <w:jc w:val="left"/>
          </w:pPr>
        </w:pPrChange>
      </w:pPr>
    </w:p>
    <w:p w14:paraId="3E4303DA" w14:textId="376994DB" w:rsidR="00785CED" w:rsidRPr="002B569F" w:rsidDel="00323D57" w:rsidRDefault="00785CED">
      <w:pPr>
        <w:ind w:firstLine="708"/>
        <w:rPr>
          <w:del w:id="12497" w:author="Steff Guzmán" w:date="2023-03-13T19:13:00Z"/>
          <w:rFonts w:cs="Times New Roman"/>
          <w:b/>
          <w:szCs w:val="24"/>
        </w:rPr>
        <w:pPrChange w:id="12498" w:author="Camilo Andrés Díaz Gómez" w:date="2023-03-28T17:43:00Z">
          <w:pPr>
            <w:jc w:val="center"/>
          </w:pPr>
        </w:pPrChange>
      </w:pPr>
      <w:del w:id="12499"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2500" w:author="Steff Guzmán" w:date="2023-03-13T19:13:00Z"/>
          <w:rFonts w:cs="Times New Roman"/>
          <w:b/>
          <w:szCs w:val="24"/>
        </w:rPr>
        <w:pPrChange w:id="12501" w:author="Camilo Andrés Díaz Gómez" w:date="2023-03-28T17:43:00Z">
          <w:pPr>
            <w:jc w:val="center"/>
          </w:pPr>
        </w:pPrChange>
      </w:pPr>
      <w:del w:id="12502"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2503" w:author="Steff Guzmán" w:date="2023-03-13T19:13:00Z"/>
          <w:rFonts w:cs="Times New Roman"/>
          <w:szCs w:val="24"/>
        </w:rPr>
        <w:pPrChange w:id="12504" w:author="Camilo Andrés Díaz Gómez" w:date="2023-03-28T17:43:00Z">
          <w:pPr>
            <w:ind w:firstLine="708"/>
            <w:jc w:val="center"/>
          </w:pPr>
        </w:pPrChange>
      </w:pPr>
    </w:p>
    <w:p w14:paraId="699BECCC" w14:textId="134EAB8E" w:rsidR="00785CED" w:rsidRPr="002B569F" w:rsidDel="00323D57" w:rsidRDefault="00785CED">
      <w:pPr>
        <w:ind w:firstLine="708"/>
        <w:rPr>
          <w:del w:id="12505" w:author="Steff Guzmán" w:date="2023-03-13T19:13:00Z"/>
          <w:rFonts w:cs="Times New Roman"/>
          <w:szCs w:val="24"/>
        </w:rPr>
      </w:pPr>
      <w:del w:id="12506"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2507" w:author="Steff Guzmán" w:date="2023-03-13T19:13:00Z"/>
          <w:rFonts w:cs="Times New Roman"/>
          <w:szCs w:val="24"/>
        </w:rPr>
      </w:pPr>
    </w:p>
    <w:p w14:paraId="0A787052" w14:textId="288D73C3" w:rsidR="00785CED" w:rsidRPr="002B569F" w:rsidDel="00323D57" w:rsidRDefault="00785CED" w:rsidP="004858E2">
      <w:pPr>
        <w:ind w:firstLine="708"/>
        <w:rPr>
          <w:del w:id="12508" w:author="Steff Guzmán" w:date="2023-03-13T19:14:00Z"/>
          <w:rFonts w:cs="Times New Roman"/>
          <w:szCs w:val="24"/>
        </w:rPr>
      </w:pPr>
      <w:del w:id="12509"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2510" w:author="Steff Guzmán" w:date="2023-03-13T19:14:00Z"/>
          <w:rFonts w:cs="Times New Roman"/>
          <w:szCs w:val="24"/>
        </w:rPr>
        <w:pPrChange w:id="12511" w:author="Camilo Andrés Díaz Gómez" w:date="2023-03-28T17:43:00Z">
          <w:pPr>
            <w:ind w:firstLine="708"/>
            <w:jc w:val="center"/>
          </w:pPr>
        </w:pPrChange>
      </w:pPr>
      <w:del w:id="12512"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2513" w:author="Steff Guzmán" w:date="2023-03-13T19:14:00Z"/>
          <w:rFonts w:cs="Times New Roman"/>
          <w:szCs w:val="24"/>
        </w:rPr>
      </w:pPr>
      <w:del w:id="12514"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2515" w:author="Steff Guzmán" w:date="2023-03-13T19:14:00Z"/>
          <w:rFonts w:cs="Times New Roman"/>
          <w:szCs w:val="24"/>
        </w:rPr>
        <w:pPrChange w:id="12516" w:author="Camilo Andrés Díaz Gómez" w:date="2023-03-28T17:43:00Z">
          <w:pPr>
            <w:ind w:firstLine="708"/>
            <w:jc w:val="center"/>
          </w:pPr>
        </w:pPrChange>
      </w:pPr>
      <w:del w:id="12517"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2518" w:author="Steff Guzmán" w:date="2023-03-13T19:14:00Z"/>
          <w:rFonts w:cs="Times New Roman"/>
          <w:b/>
          <w:szCs w:val="24"/>
        </w:rPr>
        <w:pPrChange w:id="12519" w:author="Camilo Andrés Díaz Gómez" w:date="2023-03-28T17:43:00Z">
          <w:pPr>
            <w:jc w:val="center"/>
          </w:pPr>
        </w:pPrChange>
      </w:pPr>
      <w:del w:id="12520"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2521" w:author="Steff Guzmán" w:date="2023-03-13T19:14:00Z"/>
          <w:rFonts w:cs="Times New Roman"/>
          <w:b/>
          <w:szCs w:val="24"/>
        </w:rPr>
        <w:pPrChange w:id="12522" w:author="Camilo Andrés Díaz Gómez" w:date="2023-03-28T17:43:00Z">
          <w:pPr>
            <w:jc w:val="center"/>
          </w:pPr>
        </w:pPrChange>
      </w:pPr>
      <w:del w:id="12523"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2524" w:author="Steff Guzmán" w:date="2023-03-13T19:14:00Z"/>
          <w:rFonts w:cs="Times New Roman"/>
          <w:szCs w:val="24"/>
        </w:rPr>
      </w:pPr>
    </w:p>
    <w:p w14:paraId="3536A6E2" w14:textId="6CED7C4D" w:rsidR="00785CED" w:rsidRPr="002B569F" w:rsidDel="00323D57" w:rsidRDefault="00785CED">
      <w:pPr>
        <w:ind w:firstLine="708"/>
        <w:rPr>
          <w:del w:id="12525" w:author="Steff Guzmán" w:date="2023-03-13T19:14:00Z"/>
          <w:rFonts w:cs="Times New Roman"/>
          <w:szCs w:val="24"/>
        </w:rPr>
      </w:pPr>
      <w:del w:id="12526"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2527" w:author="Steff Guzmán" w:date="2023-03-13T19:14:00Z"/>
          <w:rFonts w:cs="Times New Roman"/>
          <w:szCs w:val="24"/>
        </w:rPr>
        <w:pPrChange w:id="12528" w:author="Camilo Andrés Díaz Gómez" w:date="2023-03-28T17:43:00Z">
          <w:pPr>
            <w:ind w:firstLine="708"/>
            <w:jc w:val="center"/>
          </w:pPr>
        </w:pPrChange>
      </w:pPr>
      <w:del w:id="12529"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2530" w:author="Steff Guzmán" w:date="2023-03-13T19:14:00Z"/>
          <w:rFonts w:cs="Times New Roman"/>
          <w:szCs w:val="24"/>
        </w:rPr>
        <w:pPrChange w:id="12531" w:author="Camilo Andrés Díaz Gómez" w:date="2023-03-28T17:43:00Z">
          <w:pPr>
            <w:ind w:firstLine="708"/>
            <w:jc w:val="left"/>
          </w:pPr>
        </w:pPrChange>
      </w:pPr>
    </w:p>
    <w:p w14:paraId="66B8E03D" w14:textId="77777777" w:rsidR="00785CED" w:rsidRPr="002B569F" w:rsidDel="00323D57" w:rsidRDefault="00785CED">
      <w:pPr>
        <w:ind w:firstLine="708"/>
        <w:rPr>
          <w:del w:id="12532" w:author="Steff Guzmán" w:date="2023-03-13T19:14:00Z"/>
          <w:rFonts w:cs="Times New Roman"/>
          <w:b/>
          <w:szCs w:val="24"/>
        </w:rPr>
        <w:pPrChange w:id="12533" w:author="Camilo Andrés Díaz Gómez" w:date="2023-03-28T17:43:00Z">
          <w:pPr>
            <w:jc w:val="left"/>
          </w:pPr>
        </w:pPrChange>
      </w:pPr>
    </w:p>
    <w:p w14:paraId="7C1D6276" w14:textId="77777777" w:rsidR="00785CED" w:rsidRPr="002B569F" w:rsidDel="00323D57" w:rsidRDefault="00785CED">
      <w:pPr>
        <w:ind w:firstLine="708"/>
        <w:rPr>
          <w:del w:id="12534" w:author="Steff Guzmán" w:date="2023-03-13T19:14:00Z"/>
          <w:rFonts w:cs="Times New Roman"/>
          <w:b/>
          <w:szCs w:val="24"/>
        </w:rPr>
        <w:pPrChange w:id="12535" w:author="Camilo Andrés Díaz Gómez" w:date="2023-03-28T17:43:00Z">
          <w:pPr>
            <w:jc w:val="left"/>
          </w:pPr>
        </w:pPrChange>
      </w:pPr>
    </w:p>
    <w:p w14:paraId="41FD72EE" w14:textId="77777777" w:rsidR="00785CED" w:rsidRPr="002B569F" w:rsidDel="00323D57" w:rsidRDefault="00785CED">
      <w:pPr>
        <w:ind w:firstLine="708"/>
        <w:rPr>
          <w:del w:id="12536" w:author="Steff Guzmán" w:date="2023-03-13T19:14:00Z"/>
          <w:rFonts w:cs="Times New Roman"/>
          <w:b/>
          <w:szCs w:val="24"/>
        </w:rPr>
        <w:pPrChange w:id="12537" w:author="Camilo Andrés Díaz Gómez" w:date="2023-03-28T17:43:00Z">
          <w:pPr>
            <w:jc w:val="left"/>
          </w:pPr>
        </w:pPrChange>
      </w:pPr>
    </w:p>
    <w:p w14:paraId="2917418E" w14:textId="77777777" w:rsidR="00785CED" w:rsidRPr="002B569F" w:rsidDel="00323D57" w:rsidRDefault="00785CED">
      <w:pPr>
        <w:ind w:firstLine="708"/>
        <w:rPr>
          <w:del w:id="12538" w:author="Steff Guzmán" w:date="2023-03-13T19:14:00Z"/>
          <w:rFonts w:cs="Times New Roman"/>
          <w:b/>
          <w:szCs w:val="24"/>
        </w:rPr>
        <w:pPrChange w:id="12539" w:author="Camilo Andrés Díaz Gómez" w:date="2023-03-28T17:43:00Z">
          <w:pPr>
            <w:jc w:val="left"/>
          </w:pPr>
        </w:pPrChange>
      </w:pPr>
    </w:p>
    <w:p w14:paraId="70108229" w14:textId="77777777" w:rsidR="00785CED" w:rsidRPr="002B569F" w:rsidDel="00323D57" w:rsidRDefault="00785CED">
      <w:pPr>
        <w:ind w:firstLine="708"/>
        <w:rPr>
          <w:del w:id="12540" w:author="Steff Guzmán" w:date="2023-03-13T19:14:00Z"/>
          <w:rFonts w:cs="Times New Roman"/>
          <w:b/>
          <w:szCs w:val="24"/>
        </w:rPr>
        <w:pPrChange w:id="12541" w:author="Camilo Andrés Díaz Gómez" w:date="2023-03-28T17:43:00Z">
          <w:pPr>
            <w:jc w:val="left"/>
          </w:pPr>
        </w:pPrChange>
      </w:pPr>
    </w:p>
    <w:p w14:paraId="7305D8BE" w14:textId="77777777" w:rsidR="00785CED" w:rsidRPr="002B569F" w:rsidDel="00323D57" w:rsidRDefault="00785CED">
      <w:pPr>
        <w:ind w:firstLine="708"/>
        <w:rPr>
          <w:del w:id="12542" w:author="Steff Guzmán" w:date="2023-03-13T19:14:00Z"/>
          <w:rFonts w:cs="Times New Roman"/>
          <w:b/>
          <w:szCs w:val="24"/>
        </w:rPr>
        <w:pPrChange w:id="12543" w:author="Camilo Andrés Díaz Gómez" w:date="2023-03-28T17:43:00Z">
          <w:pPr>
            <w:jc w:val="left"/>
          </w:pPr>
        </w:pPrChange>
      </w:pPr>
    </w:p>
    <w:p w14:paraId="64DE2146" w14:textId="77777777" w:rsidR="00785CED" w:rsidRPr="002B569F" w:rsidDel="00323D57" w:rsidRDefault="00785CED">
      <w:pPr>
        <w:ind w:firstLine="708"/>
        <w:rPr>
          <w:del w:id="12544" w:author="Steff Guzmán" w:date="2023-03-13T19:14:00Z"/>
          <w:rFonts w:cs="Times New Roman"/>
          <w:b/>
          <w:szCs w:val="24"/>
        </w:rPr>
        <w:pPrChange w:id="12545" w:author="Camilo Andrés Díaz Gómez" w:date="2023-03-28T17:43:00Z">
          <w:pPr>
            <w:jc w:val="left"/>
          </w:pPr>
        </w:pPrChange>
      </w:pPr>
    </w:p>
    <w:p w14:paraId="3A014413" w14:textId="77777777" w:rsidR="00785CED" w:rsidRPr="002B569F" w:rsidDel="00323D57" w:rsidRDefault="00785CED">
      <w:pPr>
        <w:ind w:firstLine="708"/>
        <w:rPr>
          <w:del w:id="12546" w:author="Steff Guzmán" w:date="2023-03-13T19:14:00Z"/>
          <w:rFonts w:cs="Times New Roman"/>
          <w:b/>
          <w:szCs w:val="24"/>
        </w:rPr>
        <w:pPrChange w:id="12547" w:author="Camilo Andrés Díaz Gómez" w:date="2023-03-28T17:43:00Z">
          <w:pPr>
            <w:jc w:val="left"/>
          </w:pPr>
        </w:pPrChange>
      </w:pPr>
    </w:p>
    <w:p w14:paraId="7947C688" w14:textId="77777777" w:rsidR="00785CED" w:rsidRPr="002B569F" w:rsidDel="00323D57" w:rsidRDefault="00785CED">
      <w:pPr>
        <w:ind w:firstLine="708"/>
        <w:rPr>
          <w:del w:id="12548" w:author="Steff Guzmán" w:date="2023-03-13T19:14:00Z"/>
          <w:rFonts w:cs="Times New Roman"/>
          <w:b/>
          <w:szCs w:val="24"/>
        </w:rPr>
        <w:pPrChange w:id="12549" w:author="Camilo Andrés Díaz Gómez" w:date="2023-03-28T17:43:00Z">
          <w:pPr>
            <w:jc w:val="left"/>
          </w:pPr>
        </w:pPrChange>
      </w:pPr>
    </w:p>
    <w:p w14:paraId="583927C4" w14:textId="77777777" w:rsidR="00785CED" w:rsidRPr="002B569F" w:rsidDel="00323D57" w:rsidRDefault="00785CED">
      <w:pPr>
        <w:ind w:firstLine="708"/>
        <w:rPr>
          <w:del w:id="12550" w:author="Steff Guzmán" w:date="2023-03-13T19:14:00Z"/>
          <w:rFonts w:cs="Times New Roman"/>
          <w:b/>
          <w:szCs w:val="24"/>
        </w:rPr>
        <w:pPrChange w:id="12551" w:author="Camilo Andrés Díaz Gómez" w:date="2023-03-28T17:43:00Z">
          <w:pPr>
            <w:jc w:val="left"/>
          </w:pPr>
        </w:pPrChange>
      </w:pPr>
    </w:p>
    <w:p w14:paraId="4C7A77B2" w14:textId="77777777" w:rsidR="00785CED" w:rsidRPr="002B569F" w:rsidDel="00323D57" w:rsidRDefault="00785CED">
      <w:pPr>
        <w:ind w:firstLine="708"/>
        <w:rPr>
          <w:del w:id="12552" w:author="Steff Guzmán" w:date="2023-03-13T19:14:00Z"/>
          <w:rFonts w:cs="Times New Roman"/>
          <w:b/>
          <w:szCs w:val="24"/>
        </w:rPr>
        <w:pPrChange w:id="12553" w:author="Camilo Andrés Díaz Gómez" w:date="2023-03-28T17:43:00Z">
          <w:pPr>
            <w:jc w:val="left"/>
          </w:pPr>
        </w:pPrChange>
      </w:pPr>
    </w:p>
    <w:p w14:paraId="1542A4F6" w14:textId="77777777" w:rsidR="00785CED" w:rsidRPr="002B569F" w:rsidDel="00323D57" w:rsidRDefault="00785CED">
      <w:pPr>
        <w:ind w:firstLine="708"/>
        <w:rPr>
          <w:del w:id="12554" w:author="Steff Guzmán" w:date="2023-03-13T19:14:00Z"/>
          <w:rFonts w:cs="Times New Roman"/>
          <w:b/>
          <w:szCs w:val="24"/>
        </w:rPr>
        <w:pPrChange w:id="12555" w:author="Camilo Andrés Díaz Gómez" w:date="2023-03-28T17:43:00Z">
          <w:pPr>
            <w:jc w:val="left"/>
          </w:pPr>
        </w:pPrChange>
      </w:pPr>
    </w:p>
    <w:p w14:paraId="18EF58E4" w14:textId="77777777" w:rsidR="00785CED" w:rsidRPr="002B569F" w:rsidDel="00323D57" w:rsidRDefault="00785CED">
      <w:pPr>
        <w:ind w:firstLine="708"/>
        <w:rPr>
          <w:del w:id="12556" w:author="Steff Guzmán" w:date="2023-03-13T19:14:00Z"/>
          <w:rFonts w:cs="Times New Roman"/>
          <w:b/>
          <w:szCs w:val="24"/>
        </w:rPr>
        <w:pPrChange w:id="12557" w:author="Camilo Andrés Díaz Gómez" w:date="2023-03-28T17:43:00Z">
          <w:pPr>
            <w:jc w:val="left"/>
          </w:pPr>
        </w:pPrChange>
      </w:pPr>
    </w:p>
    <w:p w14:paraId="63A8F575" w14:textId="77777777" w:rsidR="00785CED" w:rsidRPr="002B569F" w:rsidDel="00323D57" w:rsidRDefault="00785CED">
      <w:pPr>
        <w:ind w:firstLine="708"/>
        <w:rPr>
          <w:del w:id="12558" w:author="Steff Guzmán" w:date="2023-03-13T19:14:00Z"/>
          <w:rFonts w:cs="Times New Roman"/>
          <w:b/>
          <w:szCs w:val="24"/>
        </w:rPr>
        <w:pPrChange w:id="12559" w:author="Camilo Andrés Díaz Gómez" w:date="2023-03-28T17:43:00Z">
          <w:pPr>
            <w:jc w:val="left"/>
          </w:pPr>
        </w:pPrChange>
      </w:pPr>
    </w:p>
    <w:p w14:paraId="42F06DD5" w14:textId="044B1B72" w:rsidR="00785CED" w:rsidRPr="002B569F" w:rsidDel="00323D57" w:rsidRDefault="00785CED">
      <w:pPr>
        <w:ind w:firstLine="708"/>
        <w:rPr>
          <w:del w:id="12560" w:author="Steff Guzmán" w:date="2023-03-13T19:14:00Z"/>
          <w:rFonts w:cs="Times New Roman"/>
          <w:b/>
          <w:szCs w:val="24"/>
        </w:rPr>
        <w:pPrChange w:id="12561" w:author="Camilo Andrés Díaz Gómez" w:date="2023-03-28T17:43:00Z">
          <w:pPr>
            <w:jc w:val="left"/>
          </w:pPr>
        </w:pPrChange>
      </w:pPr>
    </w:p>
    <w:p w14:paraId="04509F70" w14:textId="282160FD" w:rsidR="00785CED" w:rsidRPr="002B569F" w:rsidDel="00323D57" w:rsidRDefault="00785CED">
      <w:pPr>
        <w:ind w:firstLine="708"/>
        <w:rPr>
          <w:del w:id="12562" w:author="Steff Guzmán" w:date="2023-03-13T19:14:00Z"/>
          <w:rFonts w:cs="Times New Roman"/>
          <w:b/>
          <w:szCs w:val="24"/>
        </w:rPr>
        <w:pPrChange w:id="12563" w:author="Camilo Andrés Díaz Gómez" w:date="2023-03-28T17:43:00Z">
          <w:pPr>
            <w:jc w:val="left"/>
          </w:pPr>
        </w:pPrChange>
      </w:pPr>
    </w:p>
    <w:p w14:paraId="604E0F81" w14:textId="1AED25E0" w:rsidR="00785CED" w:rsidRPr="002B569F" w:rsidDel="00323D57" w:rsidRDefault="00785CED">
      <w:pPr>
        <w:ind w:firstLine="708"/>
        <w:rPr>
          <w:del w:id="12564" w:author="Steff Guzmán" w:date="2023-03-13T19:14:00Z"/>
          <w:rFonts w:cs="Times New Roman"/>
          <w:b/>
          <w:szCs w:val="24"/>
        </w:rPr>
        <w:pPrChange w:id="12565" w:author="Camilo Andrés Díaz Gómez" w:date="2023-03-28T17:43:00Z">
          <w:pPr>
            <w:jc w:val="center"/>
          </w:pPr>
        </w:pPrChange>
      </w:pPr>
      <w:del w:id="12566"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2567" w:author="Steff Guzmán" w:date="2023-03-13T19:14:00Z"/>
          <w:rFonts w:cs="Times New Roman"/>
          <w:b/>
          <w:szCs w:val="24"/>
        </w:rPr>
        <w:pPrChange w:id="12568" w:author="Camilo Andrés Díaz Gómez" w:date="2023-03-28T17:43:00Z">
          <w:pPr>
            <w:jc w:val="center"/>
          </w:pPr>
        </w:pPrChange>
      </w:pPr>
      <w:del w:id="12569"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2570" w:author="Steff Guzmán" w:date="2023-03-13T19:14:00Z"/>
          <w:rFonts w:cs="Times New Roman"/>
          <w:szCs w:val="24"/>
        </w:rPr>
        <w:pPrChange w:id="12571" w:author="Camilo Andrés Díaz Gómez" w:date="2023-03-28T17:43:00Z">
          <w:pPr>
            <w:ind w:firstLine="708"/>
            <w:jc w:val="left"/>
          </w:pPr>
        </w:pPrChange>
      </w:pPr>
    </w:p>
    <w:p w14:paraId="55D7A153" w14:textId="40F2EDA3" w:rsidR="00785CED" w:rsidRPr="002B569F" w:rsidDel="00323D57" w:rsidRDefault="00785CED">
      <w:pPr>
        <w:ind w:firstLine="708"/>
        <w:rPr>
          <w:del w:id="12572" w:author="Steff Guzmán" w:date="2023-03-13T19:14:00Z"/>
          <w:rFonts w:cs="Times New Roman"/>
          <w:szCs w:val="24"/>
        </w:rPr>
      </w:pPr>
      <w:del w:id="12573"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2574" w:author="Steff Guzmán" w:date="2023-03-13T19:14:00Z"/>
          <w:rFonts w:cs="Times New Roman"/>
          <w:szCs w:val="24"/>
        </w:rPr>
        <w:pPrChange w:id="12575" w:author="Camilo Andrés Díaz Gómez" w:date="2023-03-28T17:43:00Z">
          <w:pPr>
            <w:jc w:val="left"/>
          </w:pPr>
        </w:pPrChange>
      </w:pPr>
      <w:del w:id="12576"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2577" w:author="Steff Guzmán" w:date="2023-03-13T19:14:00Z"/>
          <w:rFonts w:cs="Times New Roman"/>
          <w:szCs w:val="24"/>
        </w:rPr>
      </w:pPr>
      <w:del w:id="12578"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2579" w:author="Steff Guzmán" w:date="2023-03-13T19:14:00Z"/>
          <w:rFonts w:cs="Times New Roman"/>
          <w:szCs w:val="24"/>
        </w:rPr>
      </w:pPr>
      <w:del w:id="12580"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2581" w:author="Steff Guzmán" w:date="2023-03-13T19:14:00Z"/>
          <w:rFonts w:cs="Times New Roman"/>
          <w:szCs w:val="24"/>
        </w:rPr>
      </w:pPr>
    </w:p>
    <w:p w14:paraId="37CD028E" w14:textId="6E5D3D15" w:rsidR="00785CED" w:rsidRPr="002B569F" w:rsidDel="00323D57" w:rsidRDefault="00785CED">
      <w:pPr>
        <w:ind w:firstLine="708"/>
        <w:rPr>
          <w:del w:id="12582" w:author="Steff Guzmán" w:date="2023-03-13T19:14:00Z"/>
          <w:rFonts w:cs="Times New Roman"/>
          <w:szCs w:val="24"/>
        </w:rPr>
        <w:pPrChange w:id="12583" w:author="Camilo Andrés Díaz Gómez" w:date="2023-03-28T17:43:00Z">
          <w:pPr>
            <w:jc w:val="left"/>
          </w:pPr>
        </w:pPrChange>
      </w:pPr>
      <w:del w:id="12584"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2585" w:author="Steff Guzmán" w:date="2023-03-13T19:14:00Z"/>
          <w:rFonts w:cs="Times New Roman"/>
          <w:szCs w:val="24"/>
        </w:rPr>
        <w:pPrChange w:id="12586" w:author="Camilo Andrés Díaz Gómez" w:date="2023-03-28T17:43:00Z">
          <w:pPr>
            <w:jc w:val="center"/>
          </w:pPr>
        </w:pPrChange>
      </w:pPr>
    </w:p>
    <w:p w14:paraId="316C242A" w14:textId="445A56D7" w:rsidR="00785CED" w:rsidRPr="002B569F" w:rsidDel="00323D57" w:rsidRDefault="00785CED">
      <w:pPr>
        <w:ind w:firstLine="708"/>
        <w:rPr>
          <w:del w:id="12587" w:author="Steff Guzmán" w:date="2023-03-13T19:14:00Z"/>
          <w:rFonts w:cs="Times New Roman"/>
          <w:szCs w:val="24"/>
        </w:rPr>
        <w:pPrChange w:id="12588" w:author="Camilo Andrés Díaz Gómez" w:date="2023-03-28T17:43:00Z">
          <w:pPr>
            <w:jc w:val="center"/>
          </w:pPr>
        </w:pPrChange>
      </w:pPr>
      <w:del w:id="12589"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2590" w:author="Steff Guzmán" w:date="2023-03-13T19:14:00Z"/>
          <w:rFonts w:cs="Times New Roman"/>
          <w:szCs w:val="24"/>
        </w:rPr>
        <w:pPrChange w:id="12591" w:author="Camilo Andrés Díaz Gómez" w:date="2023-03-28T17:43:00Z">
          <w:pPr>
            <w:jc w:val="center"/>
          </w:pPr>
        </w:pPrChange>
      </w:pPr>
    </w:p>
    <w:p w14:paraId="48B4891E" w14:textId="30ADBC8B" w:rsidR="00785CED" w:rsidRPr="002B569F" w:rsidDel="00323D57" w:rsidRDefault="00785CED">
      <w:pPr>
        <w:ind w:firstLine="708"/>
        <w:rPr>
          <w:del w:id="12592" w:author="Steff Guzmán" w:date="2023-03-13T19:14:00Z"/>
        </w:rPr>
        <w:pPrChange w:id="12593" w:author="Camilo Andrés Díaz Gómez" w:date="2023-03-28T17:43:00Z">
          <w:pPr>
            <w:pStyle w:val="PrrAPA"/>
          </w:pPr>
        </w:pPrChange>
      </w:pPr>
      <w:del w:id="12594"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2595" w:author="Steff Guzmán" w:date="2023-03-13T19:14:00Z"/>
          <w:rFonts w:cs="Times New Roman"/>
          <w:szCs w:val="24"/>
        </w:rPr>
      </w:pPr>
    </w:p>
    <w:p w14:paraId="77A09B38" w14:textId="36DD0139" w:rsidR="00785CED" w:rsidRPr="002B569F" w:rsidDel="00323D57" w:rsidRDefault="00785CED">
      <w:pPr>
        <w:ind w:firstLine="708"/>
        <w:rPr>
          <w:del w:id="12596" w:author="Steff Guzmán" w:date="2023-03-13T19:14:00Z"/>
          <w:rFonts w:cs="Times New Roman"/>
          <w:szCs w:val="24"/>
        </w:rPr>
      </w:pPr>
    </w:p>
    <w:p w14:paraId="48D9D2AA" w14:textId="5784CB96" w:rsidR="00785CED" w:rsidRPr="002B569F" w:rsidDel="00323D57" w:rsidRDefault="00785CED" w:rsidP="004858E2">
      <w:pPr>
        <w:ind w:firstLine="708"/>
        <w:rPr>
          <w:del w:id="12597"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2598"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0484"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origen de las </w:t>
      </w:r>
      <w:r w:rsidR="00D56345">
        <w:t>gráficas</w:t>
      </w:r>
      <w:r>
        <w:t>, aun cuando sean de fuente propia</w:t>
      </w:r>
    </w:p>
  </w:comment>
  <w:comment w:id="10612"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0668"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059"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2284A" w14:textId="77777777" w:rsidR="00181A10" w:rsidRDefault="00181A10" w:rsidP="00AC054D">
      <w:pPr>
        <w:spacing w:line="240" w:lineRule="auto"/>
      </w:pPr>
      <w:r>
        <w:separator/>
      </w:r>
    </w:p>
  </w:endnote>
  <w:endnote w:type="continuationSeparator" w:id="0">
    <w:p w14:paraId="3C20A5AC" w14:textId="77777777" w:rsidR="00181A10" w:rsidRDefault="00181A10"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5183D" w14:textId="77777777" w:rsidR="00181A10" w:rsidRDefault="00181A10" w:rsidP="00AC054D">
      <w:pPr>
        <w:spacing w:line="240" w:lineRule="auto"/>
      </w:pPr>
      <w:r>
        <w:separator/>
      </w:r>
    </w:p>
  </w:footnote>
  <w:footnote w:type="continuationSeparator" w:id="0">
    <w:p w14:paraId="30054388" w14:textId="77777777" w:rsidR="00181A10" w:rsidRDefault="00181A10"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634" w:author="Camilo Andrés Díaz Gómez" w:date="2023-03-28T15:33:00Z">
        <w:r>
          <w:rPr>
            <w:rStyle w:val="Refdenotaalpie"/>
          </w:rPr>
          <w:footnoteRef/>
        </w:r>
        <w:r>
          <w:t xml:space="preserve"> </w:t>
        </w:r>
      </w:ins>
      <w:ins w:id="2635" w:author="Camilo Andrés Díaz Gómez" w:date="2023-03-28T15:35:00Z">
        <w:r w:rsidR="00245F28" w:rsidRPr="00245F28">
          <w:t xml:space="preserve">El informe </w:t>
        </w:r>
        <w:proofErr w:type="spellStart"/>
        <w:r w:rsidR="00245F28" w:rsidRPr="00245F28">
          <w:t>Industry</w:t>
        </w:r>
        <w:proofErr w:type="spellEnd"/>
        <w:r w:rsidR="00245F28" w:rsidRPr="00245F28">
          <w:t xml:space="preserve">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636"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CB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35A8"/>
    <w:rsid w:val="00124BF5"/>
    <w:rsid w:val="00127098"/>
    <w:rsid w:val="00154CFC"/>
    <w:rsid w:val="00162569"/>
    <w:rsid w:val="00166BA6"/>
    <w:rsid w:val="00173BDD"/>
    <w:rsid w:val="00181A10"/>
    <w:rsid w:val="00195997"/>
    <w:rsid w:val="00197937"/>
    <w:rsid w:val="001A7BEA"/>
    <w:rsid w:val="001B191D"/>
    <w:rsid w:val="001B5115"/>
    <w:rsid w:val="001C4568"/>
    <w:rsid w:val="001C7B52"/>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C47F3"/>
    <w:rsid w:val="002D6B97"/>
    <w:rsid w:val="002E28E0"/>
    <w:rsid w:val="002E5D5A"/>
    <w:rsid w:val="003033D8"/>
    <w:rsid w:val="003064BF"/>
    <w:rsid w:val="00311749"/>
    <w:rsid w:val="003128E3"/>
    <w:rsid w:val="00323D57"/>
    <w:rsid w:val="00330818"/>
    <w:rsid w:val="003317CC"/>
    <w:rsid w:val="00335FA1"/>
    <w:rsid w:val="00337CA2"/>
    <w:rsid w:val="0034220E"/>
    <w:rsid w:val="00344793"/>
    <w:rsid w:val="0035001A"/>
    <w:rsid w:val="00352D18"/>
    <w:rsid w:val="0035773E"/>
    <w:rsid w:val="003653E0"/>
    <w:rsid w:val="00365E74"/>
    <w:rsid w:val="003830C4"/>
    <w:rsid w:val="003862B6"/>
    <w:rsid w:val="003966D0"/>
    <w:rsid w:val="003A3C4F"/>
    <w:rsid w:val="003A469E"/>
    <w:rsid w:val="003A7C0E"/>
    <w:rsid w:val="003B3DC1"/>
    <w:rsid w:val="003B4886"/>
    <w:rsid w:val="003D0229"/>
    <w:rsid w:val="003D4F76"/>
    <w:rsid w:val="003E1A28"/>
    <w:rsid w:val="003E24BD"/>
    <w:rsid w:val="003E2519"/>
    <w:rsid w:val="003F095B"/>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4E3BCB"/>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029B"/>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B5153"/>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21499"/>
    <w:rsid w:val="00730C1C"/>
    <w:rsid w:val="00731CFB"/>
    <w:rsid w:val="007422E2"/>
    <w:rsid w:val="00767FFA"/>
    <w:rsid w:val="00771EC6"/>
    <w:rsid w:val="00773FA4"/>
    <w:rsid w:val="007743C4"/>
    <w:rsid w:val="007760E0"/>
    <w:rsid w:val="00776339"/>
    <w:rsid w:val="0078443C"/>
    <w:rsid w:val="00785CED"/>
    <w:rsid w:val="00787DED"/>
    <w:rsid w:val="007A2EAF"/>
    <w:rsid w:val="007A5D17"/>
    <w:rsid w:val="007A700C"/>
    <w:rsid w:val="007B4083"/>
    <w:rsid w:val="007C2C63"/>
    <w:rsid w:val="007D4E2B"/>
    <w:rsid w:val="007E1986"/>
    <w:rsid w:val="007E2CE8"/>
    <w:rsid w:val="007E72E0"/>
    <w:rsid w:val="007F0032"/>
    <w:rsid w:val="007F08E5"/>
    <w:rsid w:val="007F28DA"/>
    <w:rsid w:val="00800E27"/>
    <w:rsid w:val="00806C2E"/>
    <w:rsid w:val="00811FFA"/>
    <w:rsid w:val="00827C39"/>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15EC9"/>
    <w:rsid w:val="00920203"/>
    <w:rsid w:val="009226A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17F"/>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16E69"/>
    <w:rsid w:val="00B21BAF"/>
    <w:rsid w:val="00B21CA9"/>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0B5"/>
    <w:rsid w:val="00C038A4"/>
    <w:rsid w:val="00C04ECF"/>
    <w:rsid w:val="00C136C9"/>
    <w:rsid w:val="00C159D3"/>
    <w:rsid w:val="00C3334A"/>
    <w:rsid w:val="00C513D5"/>
    <w:rsid w:val="00C52F7B"/>
    <w:rsid w:val="00C602E3"/>
    <w:rsid w:val="00C70C42"/>
    <w:rsid w:val="00C8629C"/>
    <w:rsid w:val="00C87243"/>
    <w:rsid w:val="00C87BD4"/>
    <w:rsid w:val="00C91454"/>
    <w:rsid w:val="00C94A20"/>
    <w:rsid w:val="00C96C4B"/>
    <w:rsid w:val="00CA69E4"/>
    <w:rsid w:val="00CD37DF"/>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95FB8"/>
    <w:rsid w:val="00DA0116"/>
    <w:rsid w:val="00DA2FEC"/>
    <w:rsid w:val="00DA6908"/>
    <w:rsid w:val="00DA6BE6"/>
    <w:rsid w:val="00DB0B24"/>
    <w:rsid w:val="00DB7D3C"/>
    <w:rsid w:val="00DC078A"/>
    <w:rsid w:val="00DC638E"/>
    <w:rsid w:val="00DD010B"/>
    <w:rsid w:val="00DF131A"/>
    <w:rsid w:val="00DF1D3C"/>
    <w:rsid w:val="00DF553C"/>
    <w:rsid w:val="00E0623D"/>
    <w:rsid w:val="00E07D42"/>
    <w:rsid w:val="00E30F2C"/>
    <w:rsid w:val="00E33EFD"/>
    <w:rsid w:val="00E37D52"/>
    <w:rsid w:val="00E4143F"/>
    <w:rsid w:val="00E45F01"/>
    <w:rsid w:val="00E57649"/>
    <w:rsid w:val="00E775A3"/>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B6D34"/>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glossaryDocument" Target="glossary/document.xml"/><Relationship Id="rId5" Type="http://schemas.openxmlformats.org/officeDocument/2006/relationships/styles" Target="styles.xml"/><Relationship Id="rId90" Type="http://schemas.openxmlformats.org/officeDocument/2006/relationships/image" Target="media/image70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youtube.com/embed/524ow62pRLI?feature=oembed" TargetMode="External"/><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image" Target="media/image79.png"/><Relationship Id="rId101"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1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jpeg"/><Relationship Id="rId82" Type="http://schemas.openxmlformats.org/officeDocument/2006/relationships/image" Target="media/image64.jp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5957D6"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5957D6"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09703E"/>
    <w:rsid w:val="001B5111"/>
    <w:rsid w:val="001E282C"/>
    <w:rsid w:val="002012C9"/>
    <w:rsid w:val="00212A72"/>
    <w:rsid w:val="002A71DF"/>
    <w:rsid w:val="003E07F6"/>
    <w:rsid w:val="00420FCD"/>
    <w:rsid w:val="005064AC"/>
    <w:rsid w:val="005422EC"/>
    <w:rsid w:val="00557868"/>
    <w:rsid w:val="005957D6"/>
    <w:rsid w:val="00597BD3"/>
    <w:rsid w:val="005F08EC"/>
    <w:rsid w:val="00651DE6"/>
    <w:rsid w:val="00655095"/>
    <w:rsid w:val="0068266E"/>
    <w:rsid w:val="006A1E32"/>
    <w:rsid w:val="006B70A2"/>
    <w:rsid w:val="006C5376"/>
    <w:rsid w:val="007011AA"/>
    <w:rsid w:val="007515C0"/>
    <w:rsid w:val="007776C4"/>
    <w:rsid w:val="007A5AC6"/>
    <w:rsid w:val="007D2992"/>
    <w:rsid w:val="007D6DD5"/>
    <w:rsid w:val="007D6DEC"/>
    <w:rsid w:val="007F457B"/>
    <w:rsid w:val="00813110"/>
    <w:rsid w:val="00825C3F"/>
    <w:rsid w:val="0083282D"/>
    <w:rsid w:val="00834311"/>
    <w:rsid w:val="00854932"/>
    <w:rsid w:val="00887666"/>
    <w:rsid w:val="009029F4"/>
    <w:rsid w:val="00912F46"/>
    <w:rsid w:val="00971CF7"/>
    <w:rsid w:val="00974809"/>
    <w:rsid w:val="009A4D13"/>
    <w:rsid w:val="009C2584"/>
    <w:rsid w:val="009C6E8A"/>
    <w:rsid w:val="009E23CC"/>
    <w:rsid w:val="00A415A5"/>
    <w:rsid w:val="00A77AC6"/>
    <w:rsid w:val="00AD252D"/>
    <w:rsid w:val="00AF6986"/>
    <w:rsid w:val="00B02113"/>
    <w:rsid w:val="00B3146D"/>
    <w:rsid w:val="00B61C82"/>
    <w:rsid w:val="00B72E9B"/>
    <w:rsid w:val="00BD157C"/>
    <w:rsid w:val="00BE4B77"/>
    <w:rsid w:val="00BE5D88"/>
    <w:rsid w:val="00BF0840"/>
    <w:rsid w:val="00C57C6E"/>
    <w:rsid w:val="00C80865"/>
    <w:rsid w:val="00C95E83"/>
    <w:rsid w:val="00CC4176"/>
    <w:rsid w:val="00D61487"/>
    <w:rsid w:val="00DA7538"/>
    <w:rsid w:val="00DB7021"/>
    <w:rsid w:val="00DC30CC"/>
    <w:rsid w:val="00DF5692"/>
    <w:rsid w:val="00E22972"/>
    <w:rsid w:val="00E6022F"/>
    <w:rsid w:val="00E60FBF"/>
    <w:rsid w:val="00E91882"/>
    <w:rsid w:val="00E97FAE"/>
    <w:rsid w:val="00EB7ED2"/>
    <w:rsid w:val="00EF3170"/>
    <w:rsid w:val="00F26602"/>
    <w:rsid w:val="00F57627"/>
    <w:rsid w:val="00FB5A85"/>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
    <b:Tag>Gua22</b:Tag>
    <b:SourceType>Report</b:SourceType>
    <b:Guid>{943E4015-450F-461D-A854-5B11EC43146A}</b:Guid>
    <b:Title>Gestión y análisis de datos recopilados de dispositivos IoT en cadenas de suministro aplicando Blockchain y Machine Learning</b:Title>
    <b:Year>2022</b:Year>
    <b:City>Bogota</b:City>
    <b:Author>
      <b:Author>
        <b:NameList>
          <b:Person>
            <b:Last>Guatibonza Solano</b:Last>
            <b:Middle>Mateo</b:Middle>
            <b:First>Daniel </b:First>
          </b:Person>
          <b:Person>
            <b:Last>Salazar Marin</b:Last>
            <b:Middle>Valentina</b:Middle>
            <b:First>Karla</b:First>
          </b:Person>
        </b:NameList>
      </b:Author>
    </b:Author>
    <b:RefOrder>1</b:RefOrder>
  </b:Source>
  <b:Source>
    <b:Tag>Ala15</b:Tag>
    <b:SourceType>Report</b:SourceType>
    <b:Guid>{48C2C65E-2155-4156-B691-A87422E7B975}</b:Guid>
    <b:Title>Estudio de la implantación de Internet de las Cosas, en las redes Logísticas de la Cadena de suministros</b:Title>
    <b:Year>2015</b:Year>
    <b:City>valencia</b:City>
    <b:Author>
      <b:Author>
        <b:NameList>
          <b:Person>
            <b:Last>Alandí Pajares</b:Last>
            <b:First>Antonio</b:First>
          </b:Person>
        </b:NameList>
      </b:Author>
    </b:Author>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47785A-6A41-4CDD-AA95-20924A6E5007}">
  <ds:schemaRefs>
    <ds:schemaRef ds:uri="http://schemas.openxmlformats.org/officeDocument/2006/bibliography"/>
  </ds:schemaRefs>
</ds:datastoreItem>
</file>

<file path=customXml/itemProps2.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B36F5F-3BB5-4060-8167-04C3C5EF80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30597</Words>
  <Characters>168285</Characters>
  <Application>Microsoft Office Word</Application>
  <DocSecurity>0</DocSecurity>
  <Lines>1402</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5</cp:revision>
  <cp:lastPrinted>2023-05-31T02:50:00Z</cp:lastPrinted>
  <dcterms:created xsi:type="dcterms:W3CDTF">2023-06-26T00:53:00Z</dcterms:created>
  <dcterms:modified xsi:type="dcterms:W3CDTF">2023-06-26T03:49:00Z</dcterms:modified>
</cp:coreProperties>
</file>