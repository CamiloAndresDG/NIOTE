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2" w:name="_Hlk127631073"/>
    <w:bookmarkEnd w:id="2"/>
    <w:p w14:paraId="2C39898D" w14:textId="77777777" w:rsidR="008429A4" w:rsidRPr="00BD3055" w:rsidRDefault="008429A4" w:rsidP="00405EF3">
      <w:pPr>
        <w:jc w:val="center"/>
        <w:rPr>
          <w:rFonts w:cs="Times New Roman"/>
          <w:b/>
        </w:rPr>
      </w:pPr>
      <w:r w:rsidRPr="00BD3055">
        <w:rPr>
          <w:rFonts w:cs="Times New Roman"/>
        </w:rPr>
        <w:fldChar w:fldCharType="begin"/>
      </w:r>
      <w:r w:rsidRPr="00BD3055">
        <w:rPr>
          <w:rFonts w:cs="Times New Roman"/>
        </w:rPr>
        <w:instrText xml:space="preserve"> SEQ CHAPTER \h \r 1</w:instrText>
      </w:r>
      <w:r w:rsidRPr="00BD3055">
        <w:rPr>
          <w:rFonts w:cs="Times New Roman"/>
        </w:rPr>
        <w:fldChar w:fldCharType="end"/>
      </w:r>
      <w:r w:rsidRPr="00BD3055">
        <w:rPr>
          <w:rFonts w:cs="Times New Roman"/>
          <w:b/>
        </w:rPr>
        <w:t>Simulador de datos climáticos para el desarrollo de proyectos IoT</w:t>
      </w:r>
    </w:p>
    <w:p w14:paraId="365EB798" w14:textId="77777777" w:rsidR="008429A4" w:rsidRPr="00BD3055" w:rsidRDefault="008429A4" w:rsidP="00405EF3">
      <w:pPr>
        <w:jc w:val="center"/>
        <w:rPr>
          <w:rFonts w:cs="Times New Roman"/>
          <w:b/>
          <w:bCs/>
          <w:szCs w:val="24"/>
        </w:rPr>
      </w:pPr>
      <w:r w:rsidRPr="00BD3055">
        <w:rPr>
          <w:rFonts w:cs="Times New Roman"/>
          <w:b/>
          <w:bCs/>
          <w:szCs w:val="24"/>
        </w:rPr>
        <w:t xml:space="preserve"> </w:t>
      </w:r>
    </w:p>
    <w:p w14:paraId="6AB62619" w14:textId="77777777" w:rsidR="008429A4" w:rsidRPr="00BD3055" w:rsidRDefault="008429A4" w:rsidP="00405EF3">
      <w:pPr>
        <w:jc w:val="center"/>
        <w:rPr>
          <w:rFonts w:cs="Times New Roman"/>
          <w:color w:val="FF0000"/>
          <w:szCs w:val="24"/>
        </w:rPr>
      </w:pPr>
    </w:p>
    <w:p w14:paraId="68E06BCA" w14:textId="77777777" w:rsidR="008429A4" w:rsidRPr="00BD3055" w:rsidRDefault="008429A4" w:rsidP="00405EF3">
      <w:pPr>
        <w:jc w:val="center"/>
        <w:rPr>
          <w:rFonts w:cs="Times New Roman"/>
          <w:color w:val="FF0000"/>
          <w:szCs w:val="24"/>
        </w:rPr>
      </w:pPr>
    </w:p>
    <w:p w14:paraId="04941501" w14:textId="77777777" w:rsidR="008429A4" w:rsidRPr="00BD3055" w:rsidRDefault="008429A4" w:rsidP="00405EF3">
      <w:pPr>
        <w:jc w:val="center"/>
        <w:rPr>
          <w:rFonts w:cs="Times New Roman"/>
          <w:color w:val="FF0000"/>
          <w:szCs w:val="24"/>
        </w:rPr>
      </w:pPr>
    </w:p>
    <w:p w14:paraId="3FF67B10" w14:textId="4B31384A" w:rsidR="008429A4" w:rsidRPr="00BD3055" w:rsidRDefault="008429A4" w:rsidP="00405EF3">
      <w:pPr>
        <w:jc w:val="center"/>
        <w:rPr>
          <w:rFonts w:cs="Times New Roman"/>
          <w:szCs w:val="24"/>
        </w:rPr>
      </w:pPr>
      <w:r w:rsidRPr="00BD3055">
        <w:rPr>
          <w:rFonts w:cs="Times New Roman"/>
          <w:szCs w:val="24"/>
        </w:rPr>
        <w:t xml:space="preserve">Camilo </w:t>
      </w:r>
      <w:del w:id="3" w:author="Camilo Andrés Díaz Gómez" w:date="2023-03-15T18:37:00Z">
        <w:r w:rsidR="00996369" w:rsidRPr="00BD3055" w:rsidDel="004D6B6A">
          <w:rPr>
            <w:rFonts w:cs="Times New Roman"/>
            <w:szCs w:val="24"/>
          </w:rPr>
          <w:delText>Andrés</w:delText>
        </w:r>
        <w:r w:rsidRPr="00BD3055" w:rsidDel="004D6B6A">
          <w:rPr>
            <w:rFonts w:cs="Times New Roman"/>
            <w:szCs w:val="24"/>
          </w:rPr>
          <w:delText xml:space="preserve"> </w:delText>
        </w:r>
      </w:del>
      <w:ins w:id="4" w:author="Camilo Andrés Díaz Gómez" w:date="2023-03-15T18:37:00Z">
        <w:del w:id="5" w:author="Steff Guzmán" w:date="2023-03-24T16:07:00Z">
          <w:r w:rsidR="004D6B6A" w:rsidRPr="00BD3055" w:rsidDel="006E680E">
            <w:rPr>
              <w:rFonts w:cs="Times New Roman"/>
              <w:szCs w:val="24"/>
            </w:rPr>
            <w:delText>Andr</w:delText>
          </w:r>
          <w:r w:rsidR="004D6B6A" w:rsidDel="006E680E">
            <w:rPr>
              <w:rFonts w:cs="Times New Roman"/>
              <w:szCs w:val="24"/>
            </w:rPr>
            <w:delText>e</w:delText>
          </w:r>
          <w:r w:rsidR="004D6B6A" w:rsidRPr="00BD3055" w:rsidDel="006E680E">
            <w:rPr>
              <w:rFonts w:cs="Times New Roman"/>
              <w:szCs w:val="24"/>
            </w:rPr>
            <w:delText>s</w:delText>
          </w:r>
        </w:del>
      </w:ins>
      <w:ins w:id="6" w:author="Steff Guzmán" w:date="2023-03-24T16:07:00Z">
        <w:r w:rsidR="006E680E" w:rsidRPr="00BD3055">
          <w:rPr>
            <w:rFonts w:cs="Times New Roman"/>
            <w:szCs w:val="24"/>
          </w:rPr>
          <w:t>Andr</w:t>
        </w:r>
        <w:r w:rsidR="006E680E">
          <w:rPr>
            <w:rFonts w:cs="Times New Roman"/>
            <w:szCs w:val="24"/>
          </w:rPr>
          <w:t>é</w:t>
        </w:r>
        <w:r w:rsidR="006E680E" w:rsidRPr="00BD3055">
          <w:rPr>
            <w:rFonts w:cs="Times New Roman"/>
            <w:szCs w:val="24"/>
          </w:rPr>
          <w:t>s</w:t>
        </w:r>
      </w:ins>
      <w:ins w:id="7" w:author="Camilo Andrés Díaz Gómez" w:date="2023-03-15T18:37:00Z">
        <w:r w:rsidR="004D6B6A" w:rsidRPr="00BD3055">
          <w:rPr>
            <w:rFonts w:cs="Times New Roman"/>
            <w:szCs w:val="24"/>
          </w:rPr>
          <w:t xml:space="preserve"> </w:t>
        </w:r>
      </w:ins>
      <w:r w:rsidRPr="00BD3055">
        <w:rPr>
          <w:rFonts w:cs="Times New Roman"/>
          <w:szCs w:val="24"/>
        </w:rPr>
        <w:t xml:space="preserve">Diaz </w:t>
      </w:r>
      <w:del w:id="8" w:author="Camilo Andrés Díaz Gómez" w:date="2023-03-15T18:37:00Z">
        <w:r w:rsidR="00996369" w:rsidRPr="00BD3055" w:rsidDel="004D6B6A">
          <w:rPr>
            <w:rFonts w:cs="Times New Roman"/>
            <w:szCs w:val="24"/>
          </w:rPr>
          <w:delText>Gómez</w:delText>
        </w:r>
      </w:del>
      <w:ins w:id="9" w:author="Camilo Andrés Díaz Gómez" w:date="2023-03-15T18:37:00Z">
        <w:del w:id="10" w:author="Steff Guzmán" w:date="2023-03-24T16:07:00Z">
          <w:r w:rsidR="004D6B6A" w:rsidRPr="00BD3055" w:rsidDel="006E680E">
            <w:rPr>
              <w:rFonts w:cs="Times New Roman"/>
              <w:szCs w:val="24"/>
            </w:rPr>
            <w:delText>G</w:delText>
          </w:r>
          <w:r w:rsidR="004D6B6A" w:rsidDel="006E680E">
            <w:rPr>
              <w:rFonts w:cs="Times New Roman"/>
              <w:szCs w:val="24"/>
            </w:rPr>
            <w:delText>o</w:delText>
          </w:r>
          <w:r w:rsidR="004D6B6A" w:rsidRPr="00BD3055" w:rsidDel="006E680E">
            <w:rPr>
              <w:rFonts w:cs="Times New Roman"/>
              <w:szCs w:val="24"/>
            </w:rPr>
            <w:delText>mez</w:delText>
          </w:r>
        </w:del>
      </w:ins>
      <w:ins w:id="11" w:author="Steff Guzmán" w:date="2023-03-24T16:07:00Z">
        <w:r w:rsidR="006E680E" w:rsidRPr="00BD3055">
          <w:rPr>
            <w:rFonts w:cs="Times New Roman"/>
            <w:szCs w:val="24"/>
          </w:rPr>
          <w:t>G</w:t>
        </w:r>
        <w:r w:rsidR="006E680E">
          <w:rPr>
            <w:rFonts w:cs="Times New Roman"/>
            <w:szCs w:val="24"/>
          </w:rPr>
          <w:t>ó</w:t>
        </w:r>
        <w:r w:rsidR="006E680E" w:rsidRPr="00BD3055">
          <w:rPr>
            <w:rFonts w:cs="Times New Roman"/>
            <w:szCs w:val="24"/>
          </w:rPr>
          <w:t>mez</w:t>
        </w:r>
      </w:ins>
    </w:p>
    <w:p w14:paraId="6DDBFB63" w14:textId="77777777" w:rsidR="008429A4" w:rsidRPr="00BD3055" w:rsidRDefault="008429A4" w:rsidP="00405EF3">
      <w:pPr>
        <w:jc w:val="center"/>
        <w:rPr>
          <w:rFonts w:cs="Times New Roman"/>
          <w:szCs w:val="24"/>
        </w:rPr>
      </w:pPr>
      <w:r w:rsidRPr="00BD3055">
        <w:rPr>
          <w:rFonts w:cs="Times New Roman"/>
          <w:szCs w:val="24"/>
        </w:rPr>
        <w:t>Juan Esteban Contreras Diaz</w:t>
      </w:r>
    </w:p>
    <w:p w14:paraId="2B47F85B" w14:textId="77777777" w:rsidR="008429A4" w:rsidRPr="00BD3055" w:rsidRDefault="008429A4" w:rsidP="00405EF3">
      <w:pPr>
        <w:jc w:val="center"/>
        <w:rPr>
          <w:rFonts w:cs="Times New Roman"/>
          <w:szCs w:val="24"/>
        </w:rPr>
      </w:pPr>
      <w:r w:rsidRPr="00BD3055">
        <w:rPr>
          <w:rFonts w:cs="Times New Roman"/>
          <w:szCs w:val="24"/>
        </w:rPr>
        <w:t>Jhonatan Mauricio Villarreal Corredor</w:t>
      </w:r>
    </w:p>
    <w:p w14:paraId="030F8A69" w14:textId="77777777" w:rsidR="008429A4" w:rsidRPr="00BD3055" w:rsidRDefault="008429A4" w:rsidP="00405EF3">
      <w:pPr>
        <w:jc w:val="center"/>
        <w:rPr>
          <w:rFonts w:cs="Times New Roman"/>
          <w:szCs w:val="24"/>
        </w:rPr>
      </w:pPr>
    </w:p>
    <w:p w14:paraId="063D9F56" w14:textId="77777777" w:rsidR="008429A4" w:rsidRPr="00BD3055" w:rsidRDefault="008429A4" w:rsidP="00405EF3">
      <w:pPr>
        <w:jc w:val="center"/>
        <w:rPr>
          <w:rFonts w:cs="Times New Roman"/>
          <w:szCs w:val="24"/>
        </w:rPr>
      </w:pPr>
    </w:p>
    <w:p w14:paraId="05165AC6" w14:textId="77777777" w:rsidR="008429A4" w:rsidRPr="00BD3055" w:rsidRDefault="008429A4" w:rsidP="00405EF3">
      <w:pPr>
        <w:jc w:val="center"/>
        <w:rPr>
          <w:rFonts w:cs="Times New Roman"/>
          <w:szCs w:val="24"/>
        </w:rPr>
      </w:pPr>
    </w:p>
    <w:p w14:paraId="45A50EB3" w14:textId="77777777" w:rsidR="008429A4" w:rsidRPr="00BD3055" w:rsidRDefault="00000000" w:rsidP="00405EF3">
      <w:pPr>
        <w:jc w:val="center"/>
        <w:rPr>
          <w:rFonts w:cs="Times New Roman"/>
          <w:szCs w:val="24"/>
        </w:rPr>
      </w:pPr>
      <w:sdt>
        <w:sdtPr>
          <w:rPr>
            <w:rStyle w:val="Estilo7"/>
            <w:rFonts w:cs="Times New Roman"/>
          </w:rPr>
          <w:alias w:val="Tipo de documento"/>
          <w:tag w:val="Tipo de documento"/>
          <w:id w:val="1948186751"/>
          <w:placeholder>
            <w:docPart w:val="7375BE81668045A2B4AF49ACBA3935E8"/>
          </w:placeholder>
          <w15:color w:val="FF6600"/>
          <w:dropDownList>
            <w:listItem w:displayText="Seleccione tipo de documento" w:value="Seleccione tipo de documento"/>
            <w:listItem w:displayText="Anteproyecto presentado" w:value="Anteproyecto presentado"/>
            <w:listItem w:displayText="Cartilla presentada" w:value="Cartilla presentada"/>
            <w:listItem w:displayText="Ensayo presentado" w:value="Ensayo presentado"/>
            <w:listItem w:displayText="Monografía presentada" w:value="Monografía presentada"/>
            <w:listItem w:displayText="Plan de negocio presentado" w:value="Plan de negocio presentado"/>
            <w:listItem w:displayText="Proyecto presentado" w:value="Proyecto presentado"/>
            <w:listItem w:displayText="Sistematitización de pasantía presentada" w:value="Sistematitización de pasantía presentada"/>
            <w:listItem w:displayText="Tesis de Maestría presentada" w:value="Tesis de Maestría presentada"/>
            <w:listItem w:displayText="Tesis Doctoral presentada" w:value="Tesis Doctoral presentada"/>
            <w:listItem w:displayText="Trabajo de Grado presentado" w:value="Trabajo de Grado presentado"/>
          </w:dropDownList>
        </w:sdtPr>
        <w:sdtEndPr>
          <w:rPr>
            <w:rStyle w:val="Fuentedeprrafopredeter"/>
            <w:szCs w:val="24"/>
          </w:rPr>
        </w:sdtEndPr>
        <w:sdtContent>
          <w:r w:rsidR="008429A4" w:rsidRPr="00BD3055">
            <w:rPr>
              <w:rStyle w:val="Estilo7"/>
              <w:rFonts w:cs="Times New Roman"/>
            </w:rPr>
            <w:t>Trabajo de Grado presentado</w:t>
          </w:r>
        </w:sdtContent>
      </w:sdt>
      <w:r w:rsidR="008429A4" w:rsidRPr="00BD3055">
        <w:rPr>
          <w:rFonts w:cs="Times New Roman"/>
          <w:szCs w:val="24"/>
        </w:rPr>
        <w:t xml:space="preserve"> para optar al título de </w:t>
      </w:r>
      <w:sdt>
        <w:sdtPr>
          <w:rPr>
            <w:rStyle w:val="Estilo8"/>
            <w:rFonts w:cs="Times New Roman"/>
            <w:szCs w:val="24"/>
          </w:rPr>
          <w:alias w:val="Título obtenido"/>
          <w:tag w:val="Título"/>
          <w:id w:val="-377165559"/>
          <w:placeholder>
            <w:docPart w:val="D3FD3F23610E44BFAA439A5460675C82"/>
          </w:placeholder>
          <w15:color w:val="FF6600"/>
          <w:dropDownList>
            <w:listItem w:displayText="Seleccione título otorgado por USB Colombia (A-Z)" w:value="Seleccione título otorgado por USB Colombia (A-Z)"/>
            <w:listItem w:displayText="Abogado" w:value="Abogado"/>
            <w:listItem w:displayText="Administrador de Empresas" w:value="Administrador de Empresas"/>
            <w:listItem w:displayText="Administrador de Negocios" w:value="Administrador de Negocios"/>
            <w:listItem w:displayText="Administrador del Comercio Internacional" w:value="Administrador del Comercio Internacional"/>
            <w:listItem w:displayText="Administrador Turístico" w:value="Administrador Turístico"/>
            <w:listItem w:displayText="Arquitecto" w:value="Arquitecto"/>
            <w:listItem w:displayText="Bacteriólogo" w:value="Bacteriólogo"/>
            <w:listItem w:displayText="Contador Público" w:value="Contador Público"/>
            <w:listItem w:displayText="Diseñador de Vestuario" w:value="Diseñador de Vestuario"/>
            <w:listItem w:displayText="Diseñador Industrial" w:value="Diseñador Industrial"/>
            <w:listItem w:displayText="Doctor en Administración de Negocios" w:value="Doctor en Administración de Negocios"/>
            <w:listItem w:displayText="Doctor en Ciencias de la Educación " w:value="Doctor en Ciencias de la Educación "/>
            <w:listItem w:displayText="Doctor en Derecho" w:value="Doctor en Derecho"/>
            <w:listItem w:displayText="Doctor en Educación" w:value="Doctor en Educación"/>
            <w:listItem w:displayText="Doctor en Humanidades, Humanismo y Persona" w:value="Doctor en Humanidades, Humanismo y Persona"/>
            <w:listItem w:displayText="Doctor en Psicología" w:value="Doctor en Psicología"/>
            <w:listItem w:displayText="Economista" w:value="Economista"/>
            <w:listItem w:displayText="Especialista en Administración de la Seguridad" w:value="Especialista en Administración de la Seguridad"/>
            <w:listItem w:displayText="Especialista en Administración de Negocios" w:value="Especialista en Administración de Negocios"/>
            <w:listItem w:displayText="Especialista en Atención Psicosocial a Víctimas y Sobrevivientes" w:value="Especialista en Atención Psicosocial a Víctimas y Sobrevivientes"/>
            <w:listItem w:displayText="Especialista en Automatización de Procesos Industriales" w:value="Especialista en Automatización de Procesos Industriales"/>
            <w:listItem w:displayText="Especialista en Ciencias Penales y Penitenciarias" w:value="Especialista en Ciencias Penales y Penitenciarias"/>
            <w:listItem w:displayText="Especialista en Construcción" w:value="Especialista en Construcción"/>
            <w:listItem w:displayText="Especialista en Cooperación Internacional para el Desarrollo" w:value="Especialista en Cooperación Internacional para el Desarrollo"/>
            <w:listItem w:displayText="Especialista en Derecho Ambiental" w:value="Especialista en Derecho Ambiental"/>
            <w:listItem w:displayText="Especialista en Derecho Ambiental y de los Recursos Naturales" w:value="Especialista en Derecho Ambiental y de los Recursos Naturales"/>
            <w:listItem w:displayText="Especialista en Derecho Comercial y de la Empresa" w:value="Especialista en Derecho Comercial y de la Empresa"/>
            <w:listItem w:displayText="Especialista en Derecho Internacional de los Derechos Humanos y Cultura de Paz" w:value="Especialista en Derecho Internacional de los Derechos Humanos y Cultura de Paz"/>
            <w:listItem w:displayText="Especialista en Derecho Laboral y de la Seguridad Social" w:value="Especialista en Derecho Laboral y de la Seguridad Social"/>
            <w:listItem w:displayText="Especialista en Derecho Marítimo y Portuario" w:value="Especialista en Derecho Marítimo y Portuario"/>
            <w:listItem w:displayText="Especialista en Derecho Procesal" w:value="Especialista en Derecho Procesal"/>
            <w:listItem w:displayText="Especialista en Derecho Procesal Penal y Criminalística" w:value="Especialista en Derecho Procesal Penal y Criminalística"/>
            <w:listItem w:displayText="Especialista en Desarrollo Territorial y Gestión Pública" w:value="Especialista en Desarrollo Territorial y Gestión Pública"/>
            <w:listItem w:displayText="Especialista en Didácticas para Lecturas y Escrituras con Énfasis en Literatura" w:value="Especialista en Didácticas para Lecturas y Escrituras con Énfasis en Literatura"/>
            <w:listItem w:displayText="Especialista en Dirección y Gestión Educativa" w:value="Especialista en Dirección y Gestión Educativa"/>
            <w:listItem w:displayText="Especialista en Docencia Mediada por las TIC" w:value="Especialista en Docencia Mediada por las TIC"/>
            <w:listItem w:displayText="Especialista en Docencia Universitaria" w:value="Especialista en Docencia Universitaria"/>
            <w:listItem w:displayText="Especialista en Economía Ambiental y Desarrollo Sostenible" w:value="Especialista en Economía Ambiental y Desarrollo Sostenible"/>
            <w:listItem w:displayText="Especialista en Educación Religiosa" w:value="Especialista en Educación Religiosa"/>
            <w:listItem w:displayText="Especialista en Educación Religiosa Escolar" w:value="Especialista en Educación Religiosa Escolar"/>
            <w:listItem w:displayText="Especialista en Evaluación y Diagnóstico Neuropsicológico" w:value="Especialista en Evaluación y Diagnóstico Neuropsicológico"/>
            <w:listItem w:displayText="Especialista en Filosofía Contemporánea" w:value="Especialista en Filosofía Contemporánea"/>
            <w:listItem w:displayText="Especialista en Finanzas" w:value="Especialista en Finanzas"/>
            <w:listItem w:displayText="Especialista en Gerencia de Calidad" w:value="Especialista en Gerencia de Calidad"/>
            <w:listItem w:displayText="Especialista en Gerencia de Empresas Comerciales" w:value="Especialista en Gerencia de Empresas Comerciales"/>
            <w:listItem w:displayText="Especialista en Gerencia de la Calidad y Auditoría en Salud" w:value="Especialista en Gerencia de la Calidad y Auditoría en Salud"/>
            <w:listItem w:displayText="Especialista en Gerencia de Recursos Humanos" w:value="Especialista en Gerencia de Recursos Humanos"/>
            <w:listItem w:displayText="Especialista en Gerencia de Sistemas de Información" w:value="Especialista en Gerencia de Sistemas de Información"/>
            <w:listItem w:displayText="Especialista en Gerencia de Tecnologías de la Información" w:value="Especialista en Gerencia de Tecnologías de la Información"/>
            <w:listItem w:displayText="Especialista en Gerencia Educativa" w:value="Especialista en Gerencia Educativa"/>
            <w:listItem w:displayText="Especialista en Gerencia Estratégica de Costos" w:value="Especialista en Gerencia Estratégica de Costos"/>
            <w:listItem w:displayText="Especialista en Gerencia Financiera Aplicada al Mercado de Capitales" w:value="Especialista en Gerencia Financiera Aplicada al Mercado de Capitales"/>
            <w:listItem w:displayText="Especialista en Gestión de Información y Bases de Datos" w:value="Especialista en Gestión de Información y Bases de Datos"/>
            <w:listItem w:displayText="Especialista en Gestión de la Responsabilidad Social Empresarial" w:value="Especialista en Gestión de la Responsabilidad Social Empresarial"/>
            <w:listItem w:displayText="Especialista en Gestión de Plantas Industriales" w:value="Especialista en Gestión de Plantas Industriales"/>
            <w:listItem w:displayText="Especialista en Gestión de Procesos Productivos y de Servicios" w:value="Especialista en Gestión de Procesos Productivos y de Servicios"/>
            <w:listItem w:displayText="Especialista en Gestión de Proyectos Multimediales para la Educación" w:value="Especialista en Gestión de Proyectos Multimediales para la Educación"/>
            <w:listItem w:displayText="Especialista en Gestión Integral de Proyectos" w:value="Especialista en Gestión Integral de Proyectos"/>
            <w:listItem w:displayText="Especialista en Gestión Portuaria y Marítima" w:value="Especialista en Gestión Portuaria y Marítima"/>
            <w:listItem w:displayText="Especialista en Ingeniería de Procesos de Refinación de Petróleos y Petroquímicos Básicos" w:value="Especialista en Ingeniería de Procesos de Refinación de Petróleos y Petroquímicos Básicos"/>
            <w:listItem w:displayText="Especialista en Innovación e Integración Multimedia" w:value="Especialista en Innovación e Integración Multimedia"/>
            <w:listItem w:displayText="Especialista en Intervención Psicológica en Situaciones de Crisis" w:value="Especialista en Intervención Psicológica en Situaciones de Crisis"/>
            <w:listItem w:displayText="Especialista en Logística del Comercio Internacional" w:value="Especialista en Logística del Comercio Internacional"/>
            <w:listItem w:displayText="Especialista en Medición y Evaluación Psicológica" w:value="Especialista en Medición y Evaluación Psicológica"/>
            <w:listItem w:displayText="Especialista en Medio Ambiente Urbano y Desarrollo Territorial" w:value="Especialista en Medio Ambiente Urbano y Desarrollo Territorial"/>
            <w:listItem w:displayText="Especialista en Mercadeo" w:value="Especialista en Mercadeo"/>
            <w:listItem w:displayText="Especialista en Multimedia y Experiencia de Usuario" w:value="Especialista en Multimedia y Experiencia de Usuario"/>
            <w:listItem w:displayText="Especialista en Negocios Internacionales" w:value="Especialista en Negocios Internacionales"/>
            <w:listItem w:displayText="Especialista en Negocios y Servicios de Telecomunicaciones" w:value="Especialista en Negocios y Servicios de Telecomunicaciones"/>
            <w:listItem w:displayText="Especialista en Pedagogía y Docencia Universitaria" w:value="Especialista en Pedagogía y Docencia Universitaria"/>
            <w:listItem w:displayText="Especialista en Postproducción de Audio" w:value="Especialista en Postproducción de Audio"/>
            <w:listItem w:displayText="Especialista en Procesos de Desarrollo de Software" w:value="Especialista en Procesos de Desarrollo de Software"/>
            <w:listItem w:displayText="Especialista en Producción Musical" w:value="Especialista en Producción Musical"/>
            <w:listItem w:displayText="Especialista en Psicología Clínica" w:value="Especialista en Psicología Clínica"/>
            <w:listItem w:displayText="Especialista en Psicología Clínica con Orientación Psicoanalítica" w:value="Especialista en Psicología Clínica con Orientación Psicoanalítica"/>
            <w:listItem w:displayText="Especialista en Psicología de la Educación" w:value="Especialista en Psicología de la Educación"/>
            <w:listItem w:displayText="Especialista en Psicología de la Salud Ocupacional" w:value="Especialista en Psicología de la Salud Ocupacional"/>
            <w:listItem w:displayText="Especialista en Psicología de las Organizaciones y del Trabajo" w:value="Especialista en Psicología de las Organizaciones y del Trabajo"/>
            <w:listItem w:displayText="Especialista en Psicología de los Cuidados Paliativos" w:value="Especialista en Psicología de los Cuidados Paliativos"/>
            <w:listItem w:displayText="Especialista en Redes y Servicios Telemáticos" w:value="Especialista en Redes y Servicios Telemáticos"/>
            <w:listItem w:displayText="Especialista en Seguridad Informática" w:value="Especialista en Seguridad Informática"/>
            <w:listItem w:displayText="Especialista en Seguridad y Salud en el Trabajo" w:value="Especialista en Seguridad y Salud en el Trabajo"/>
            <w:listItem w:displayText="Especialista en Servicios Públicos Domiciliarios" w:value="Especialista en Servicios Públicos Domiciliarios"/>
            <w:listItem w:displayText="Especialista en Sistemas de Información Geográfica" w:value="Especialista en Sistemas de Información Geográfica"/>
            <w:listItem w:displayText="Especialista en Teoría y Metodología del Entrenamiento Deportivo" w:value="Especialista en Teoría y Metodología del Entrenamiento Deportivo"/>
            <w:listItem w:displayText="Fisioterapeuta" w:value="Fisioterapeuta"/>
            <w:listItem w:displayText="Fonoaudiólogo" w:value="Fonoaudiólogo"/>
            <w:listItem w:displayText="Ingeniero Aeronáutico" w:value="Ingeniero Aeronáutico"/>
            <w:listItem w:displayText="Ingeniero Agroindustrial" w:value="Ingeniero Agroindustrial"/>
            <w:listItem w:displayText="Ingeniero Ambiental" w:value="Ingeniero Ambiental"/>
            <w:listItem w:displayText="Ingeniero Biomédico" w:value="Ingeniero Biomédico"/>
            <w:listItem w:displayText="Ingeniero de Datos y Software" w:value="Ingeniero de Datos y Software"/>
            <w:listItem w:displayText="Ingeniero de Sistemas" w:value="Ingeniero de Sistemas"/>
            <w:listItem w:displayText="Ingeniero de Sonido" w:value="Ingeniero de Sonido"/>
            <w:listItem w:displayText="Ingeniero Electrónico" w:value="Ingeniero Electrónico"/>
            <w:listItem w:displayText="Ingeniero Industrial" w:value="Ingeniero Industrial"/>
            <w:listItem w:displayText="Ingeniero Mecatrónico" w:value="Ingeniero Mecatrónico"/>
            <w:listItem w:displayText="Ingeniero Multimedia" w:value="Ingeniero Multimedia"/>
            <w:listItem w:displayText="Ingeniero Químico" w:value="Ingeniero Químico"/>
            <w:listItem w:displayText="Licenciado en Educación Artística" w:value="Licenciado en Educación Artística"/>
            <w:listItem w:displayText="Licenciado en Educación Física" w:value="Licenciado en Educación Física"/>
            <w:listItem w:displayText="Licenciado en Educación Física, Recreación y Deportes" w:value="Licenciado en Educación Física, Recreación y Deportes"/>
            <w:listItem w:displayText="Licenciado en Educación Física y Deporte" w:value="Licenciado en Educación Física y Deporte"/>
            <w:listItem w:displayText="Licenciado en Educación Infantil" w:value="Licenciado en Educación Infantil"/>
            <w:listItem w:displayText="Licenciado en Educación para la Primera Infancia" w:value="Licenciado en Educación para la Primera Infancia"/>
            <w:listItem w:displayText="Licenciado en Educación Preescolar" w:value="Licenciado en Educación Preescolar"/>
            <w:listItem w:displayText="Licenciado en Filosofía" w:value="Licenciado en Filosofía"/>
            <w:listItem w:displayText="Licenciado en Humanidades y Lengua Castellana" w:value="Licenciado en Humanidades y Lengua Castellana"/>
            <w:listItem w:displayText="Licenciado en Lengua Castellana" w:value="Licenciado en Lengua Castellana"/>
            <w:listItem w:displayText="Licenciado en Lengua Inglesa" w:value="Licenciado en Lengua Inglesa"/>
            <w:listItem w:displayText="Licenciado en Lenguas Modernas con Énfasis en Inglés y Francés" w:value="Licenciado en Lenguas Modernas con Énfasis en Inglés y Francés"/>
            <w:listItem w:displayText="Licenciado en Literatura y Lengua Castellana" w:value="Licenciado en Literatura y Lengua Castellana"/>
            <w:listItem w:displayText="Licenciado en Teología" w:value="Licenciado en Teología"/>
            <w:listItem w:displayText="Magíster en Administración de Negocios" w:value="Magíster en Administración de Negocios"/>
            <w:listItem w:displayText="Magíster en Administración Financiera" w:value="Magíster en Administración Financiera"/>
            <w:listItem w:displayText="Magíster en Alta Dirección de Servicios Educativos" w:value="Magíster en Alta Dirección de Servicios Educativos"/>
            <w:listItem w:displayText="Magíster en Arquitectura" w:value="Magíster en Arquitectura"/>
            <w:listItem w:displayText="Magíster en Bioclimática" w:value="Magíster en Bioclimática"/>
            <w:listItem w:displayText="Magíster en Bioquímica Clínica" w:value="Magíster en Bioquímica Clínica"/>
            <w:listItem w:displayText="Magíster en Ciencias de la Educación" w:value="Magíster en Ciencias de la Educación"/>
            <w:listItem w:displayText="Magíster en Cooperación Internacional para el Desarrollo" w:value="Magíster en Cooperación Internacional para el Desarrollo"/>
            <w:listItem w:displayText="Magíster en Creatividad" w:value="Magíster en Creatividad"/>
            <w:listItem w:displayText="Magíster en Derecho" w:value="Magíster en Derecho"/>
            <w:listItem w:displayText="Magíster en Derecho y Administración de Justicia" w:value="Magíster en Derecho y Administración de Justicia"/>
            <w:listItem w:displayText="Magíster en Didáctica del Inglés" w:value="Magíster en Didáctica del Inglés"/>
            <w:listItem w:displayText="Magíster en Didácticas para Lecturas, Escrituras y Literatura" w:value="Magíster en Didácticas para Lecturas, Escrituras y Literatura"/>
            <w:listItem w:displayText="Magíster en Dirección de Empresas" w:value="Magíster en Dirección de Empresas"/>
            <w:listItem w:displayText="Magíster en Dirección Deportiva y Relaciones Internacionales" w:value="Magíster en Dirección Deportiva y Relaciones Internacionales"/>
            <w:listItem w:displayText="Magíster en Dirección Portuaria y Marítima" w:value="Magíster en Dirección Portuaria y Marítima"/>
            <w:listItem w:displayText="Magíster en Docencia en Educación Superior" w:value="Magíster en Docencia en Educación Superior"/>
            <w:listItem w:displayText="Magíster en Educación" w:value="Magíster en Educación"/>
            <w:listItem w:displayText="Magíster en Educación: Desarrollo Humano" w:value="Magíster en Educación: Desarrollo Humano"/>
            <w:listItem w:displayText="Magíster en Educación para la Primera Infancia" w:value="Magíster en Educación para la Primera Infancia"/>
            <w:listItem w:displayText="Magíster en Filosofía Contemporánea" w:value="Magíster en Filosofía Contemporánea"/>
            <w:listItem w:displayText="Magíster en Geoinformática" w:value="Magíster en Geoinformática"/>
            <w:listItem w:displayText="Magíster en Gerencia de la Ciencia, Tecnología e Innovación" w:value="Magíster en Gerencia de la Ciencia, Tecnología e Innovación"/>
            <w:listItem w:displayText="Magíster en Gerencia de Proyectos" w:value="Magíster en Gerencia de Proyectos"/>
            <w:listItem w:displayText="Magíster en Gerencia Turística" w:value="Magíster en Gerencia Turística"/>
            <w:listItem w:displayText="Magíster en Ingeniería Aeroespacial" w:value="Magíster en Ingeniería Aeroespacial"/>
            <w:listItem w:displayText="Magíster en Ingeniería: Biotecnología" w:value="Magíster en Ingeniería: Biotecnología"/>
            <w:listItem w:displayText="Magíster en Ingeniería de Procesos" w:value="Magíster en Ingeniería de Procesos"/>
            <w:listItem w:displayText="Magíster en Ingeniería de Proyectos" w:value="Magíster en Ingeniería de Proyectos"/>
            <w:listItem w:displayText="Magíster en Ingeniería de Software" w:value="Magíster en Ingeniería de Software"/>
            <w:listItem w:displayText="Magíster en Internet de las Cosas y Control" w:value="Magíster en Internet de las Cosas y Control"/>
            <w:listItem w:displayText="Magíster en Microbiología Clínica" w:value="Magíster en Microbiología Clínica"/>
            <w:listItem w:displayText="Magíster en Neuropsicología" w:value="Magíster en Neuropsicología"/>
            <w:listItem w:displayText="Magíster en Neuropsicología Clínica" w:value="Magíster en Neuropsicología Clínica"/>
            <w:listItem w:displayText="Magíster en Preparación Física en Fútbol" w:value="Magíster en Preparación Física en Fútbol"/>
            <w:listItem w:displayText="Magíster en Proyecto Urbano" w:value="Magíster en Proyecto Urbano"/>
            <w:listItem w:displayText="Magíster en Psicología" w:value="Magíster en Psicología"/>
            <w:listItem w:displayText="Magíster en Psicología Clínica" w:value="Magíster en Psicología Clínica"/>
            <w:listItem w:displayText="Magíster en Psicología de las Organizaciones y del Trabajo" w:value="Magíster en Psicología de las Organizaciones y del Trabajo"/>
            <w:listItem w:displayText="Magíster en Psicopatología Clínica y Forense con Énfasis en Intervención con Víctimas" w:value="Magíster en Psicopatología Clínica y Forense con Énfasis en Intervención con Víctimas"/>
            <w:listItem w:displayText="Magíster en Seguridad y Salud en el trabajo" w:value="Magíster en Seguridad y Salud en el trabajo"/>
            <w:listItem w:displayText="Magíster en Tecnologías de la Información para la Analítica de Datos" w:value="Magíster en Tecnologías de la Información para la Analítica de Datos"/>
            <w:listItem w:displayText="Magíster en Teología de la Biblia" w:value="Magíster en Teología de la Biblia"/>
            <w:listItem w:displayText="Mercaderista y Negociador Internacional" w:value="Mercaderista y Negociador Internacional"/>
            <w:listItem w:displayText="Negociador Internacional" w:value="Negociador Internacional"/>
            <w:listItem w:displayText="Politólogo" w:value="Politólogo"/>
            <w:listItem w:displayText="Posdoctor en Alta Investigación en Educación Intercultural" w:value="Posdoctor en Alta Investigación en Educación Intercultural"/>
            <w:listItem w:displayText="Profesional en Ciencias Culinarias de la Gastronomía" w:value="Profesional en Ciencias Culinarias de la Gastronomía"/>
            <w:listItem w:displayText="Profesional en Gobierno y Relaciones Internacionales" w:value="Profesional en Gobierno y Relaciones Internacionales"/>
            <w:listItem w:displayText="Profesional en Relaciones Internacionales" w:value="Profesional en Relaciones Internacionales"/>
            <w:listItem w:displayText="Psicólogo" w:value="Psicólogo"/>
            <w:listItem w:displayText="Técnico Laboral en Asistente Administrativo" w:value="Técnico Laboral en Asistente Administrativo"/>
            <w:listItem w:displayText="Técnico Laboral en Prevención y Control Ambiental" w:value="Técnico Laboral en Prevención y Control Ambiental"/>
            <w:listItem w:displayText="Técnico Profesional en la Producción Multimedia" w:value="Técnico Profesional en la Producción Multimedia"/>
            <w:listItem w:displayText="Tecnólogo en Automatización Industrial" w:value="Tecnólogo en Automatización Industrial"/>
            <w:listItem w:displayText="Tecnólogo en Desarrollo de Sistemas Electrónicos y de Telecomunicaciones" w:value="Tecnólogo en Desarrollo de Sistemas Electrónicos y de Telecomunicaciones"/>
            <w:listItem w:displayText="Tecnólogo en Desarrollo de Software" w:value="Tecnólogo en Desarrollo de Software"/>
            <w:listItem w:displayText="Tecnólogo en Entrenamiento Deportivo" w:value="Tecnólogo en Entrenamiento Deportivo"/>
            <w:listItem w:displayText="Tecnólogo en la Gestión de la Producción Multimedia" w:value="Tecnólogo en la Gestión de la Producción Multimedia"/>
          </w:dropDownList>
        </w:sdtPr>
        <w:sdtEndPr>
          <w:rPr>
            <w:rStyle w:val="Fuentedeprrafopredeter"/>
          </w:rPr>
        </w:sdtEndPr>
        <w:sdtContent>
          <w:r w:rsidR="008429A4" w:rsidRPr="00BD3055">
            <w:rPr>
              <w:rStyle w:val="Estilo8"/>
              <w:rFonts w:cs="Times New Roman"/>
              <w:szCs w:val="24"/>
            </w:rPr>
            <w:t>Ingeniero de Sistemas</w:t>
          </w:r>
        </w:sdtContent>
      </w:sdt>
    </w:p>
    <w:p w14:paraId="6831BD1F" w14:textId="77777777" w:rsidR="008429A4" w:rsidRPr="00BD3055" w:rsidRDefault="008429A4" w:rsidP="00405EF3">
      <w:pPr>
        <w:jc w:val="center"/>
        <w:rPr>
          <w:rFonts w:cs="Times New Roman"/>
          <w:szCs w:val="24"/>
        </w:rPr>
      </w:pPr>
    </w:p>
    <w:p w14:paraId="57314E3D" w14:textId="77777777" w:rsidR="008429A4" w:rsidRPr="00BD3055" w:rsidRDefault="008429A4" w:rsidP="00405EF3">
      <w:pPr>
        <w:rPr>
          <w:rFonts w:cs="Times New Roman"/>
          <w:szCs w:val="24"/>
        </w:rPr>
      </w:pPr>
    </w:p>
    <w:p w14:paraId="19935D4B" w14:textId="77777777" w:rsidR="008429A4" w:rsidRPr="00BD3055" w:rsidRDefault="008429A4" w:rsidP="00405EF3">
      <w:pPr>
        <w:rPr>
          <w:rFonts w:cs="Times New Roman"/>
          <w:szCs w:val="24"/>
        </w:rPr>
      </w:pPr>
    </w:p>
    <w:p w14:paraId="456EC5A3" w14:textId="77777777" w:rsidR="008429A4" w:rsidRPr="00BD3055" w:rsidRDefault="008429A4" w:rsidP="00405EF3">
      <w:pPr>
        <w:rPr>
          <w:rFonts w:cs="Times New Roman"/>
          <w:szCs w:val="24"/>
        </w:rPr>
      </w:pPr>
    </w:p>
    <w:p w14:paraId="45A0CB51" w14:textId="77777777" w:rsidR="008429A4" w:rsidRPr="00BD3055" w:rsidRDefault="008429A4" w:rsidP="00405EF3">
      <w:pPr>
        <w:pStyle w:val="PrrAPA"/>
        <w:jc w:val="center"/>
      </w:pPr>
      <w:r w:rsidRPr="00BD3055">
        <w:t xml:space="preserve">Asesor: Nikolay Lenin Reyes Jalizev, </w:t>
      </w:r>
      <w:sdt>
        <w:sdtPr>
          <w:rPr>
            <w:rStyle w:val="Estilo8"/>
          </w:rPr>
          <w:alias w:val="Título asesor"/>
          <w:tag w:val="Título asesor"/>
          <w:id w:val="-464968887"/>
          <w:placeholder>
            <w:docPart w:val="493F71E793074E0D960E6CA7A48C9CF2"/>
          </w:placeholder>
          <w15:color w:val="FF6600"/>
          <w:dropDownList>
            <w:listItem w:displayText="Seleccione título académico más alto del asesor" w:value="Seleccione título académico más alto del asesor"/>
            <w:listItem w:displayText="Doctor (PhD)" w:value="Doctor (PhD)"/>
            <w:listItem w:displayText="Especialista (Esp)" w:value="Especialista (Esp)"/>
            <w:listItem w:displayText="Magíster (MSc)" w:value="Magíster (MSc)"/>
            <w:listItem w:displayText="PostDoctor (PostDoc)" w:value="PostDoctor (PostDoc)"/>
          </w:dropDownList>
        </w:sdtPr>
        <w:sdtContent>
          <w:r w:rsidRPr="00BD3055">
            <w:rPr>
              <w:rStyle w:val="Estilo8"/>
            </w:rPr>
            <w:t>Magíster (MSc)</w:t>
          </w:r>
        </w:sdtContent>
      </w:sdt>
      <w:r w:rsidRPr="00BD3055">
        <w:rPr>
          <w:rStyle w:val="Estilo2"/>
        </w:rPr>
        <w:t xml:space="preserve"> en Ingeniería Industrial</w:t>
      </w:r>
    </w:p>
    <w:p w14:paraId="44A4B8BE" w14:textId="77777777" w:rsidR="008429A4" w:rsidRPr="00BD3055" w:rsidRDefault="008429A4" w:rsidP="00405EF3">
      <w:pPr>
        <w:jc w:val="center"/>
        <w:rPr>
          <w:rFonts w:cs="Times New Roman"/>
          <w:szCs w:val="24"/>
        </w:rPr>
      </w:pPr>
    </w:p>
    <w:p w14:paraId="7E503473" w14:textId="77777777" w:rsidR="008429A4" w:rsidRPr="00BD3055" w:rsidRDefault="008429A4" w:rsidP="00405EF3">
      <w:pPr>
        <w:jc w:val="center"/>
        <w:rPr>
          <w:rFonts w:cs="Times New Roman"/>
          <w:szCs w:val="24"/>
        </w:rPr>
      </w:pPr>
    </w:p>
    <w:p w14:paraId="65F92167" w14:textId="77777777" w:rsidR="008429A4" w:rsidRPr="00BD3055" w:rsidRDefault="008429A4" w:rsidP="00405EF3">
      <w:pPr>
        <w:jc w:val="center"/>
        <w:rPr>
          <w:rFonts w:cs="Times New Roman"/>
          <w:szCs w:val="24"/>
        </w:rPr>
      </w:pPr>
    </w:p>
    <w:p w14:paraId="21834F8D" w14:textId="77777777" w:rsidR="008429A4" w:rsidRPr="00BD3055" w:rsidRDefault="008429A4" w:rsidP="00405EF3">
      <w:pPr>
        <w:jc w:val="center"/>
        <w:rPr>
          <w:rFonts w:cs="Times New Roman"/>
          <w:szCs w:val="24"/>
        </w:rPr>
      </w:pPr>
      <w:r w:rsidRPr="00BD3055">
        <w:rPr>
          <w:rFonts w:cs="Times New Roman"/>
          <w:b/>
          <w:noProof/>
          <w:szCs w:val="24"/>
          <w:lang w:eastAsia="es-CO"/>
        </w:rPr>
        <w:drawing>
          <wp:inline distT="0" distB="0" distL="0" distR="0" wp14:anchorId="6173EF2A" wp14:editId="37AB007D">
            <wp:extent cx="828675" cy="1104900"/>
            <wp:effectExtent l="0" t="0" r="9525" b="0"/>
            <wp:docPr id="4" name="Imagen 4" descr="C:\Users\coord.referencia\Documents\Mis archivos recibidos\logos USB Colombi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rd.referencia\Documents\Mis archivos recibidos\logos USB Colombia-0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28675" cy="1104900"/>
                    </a:xfrm>
                    <a:prstGeom prst="rect">
                      <a:avLst/>
                    </a:prstGeom>
                    <a:noFill/>
                    <a:ln>
                      <a:noFill/>
                    </a:ln>
                  </pic:spPr>
                </pic:pic>
              </a:graphicData>
            </a:graphic>
          </wp:inline>
        </w:drawing>
      </w:r>
    </w:p>
    <w:p w14:paraId="458F939D" w14:textId="77777777" w:rsidR="008429A4" w:rsidRPr="00BD3055" w:rsidRDefault="008429A4" w:rsidP="00405EF3">
      <w:pPr>
        <w:pStyle w:val="PrrAPA"/>
        <w:jc w:val="center"/>
        <w:rPr>
          <w:rStyle w:val="Estilo3"/>
        </w:rPr>
      </w:pPr>
    </w:p>
    <w:p w14:paraId="301EBB23" w14:textId="77777777" w:rsidR="008429A4" w:rsidRPr="00BD3055" w:rsidRDefault="008429A4" w:rsidP="00405EF3">
      <w:pPr>
        <w:jc w:val="center"/>
        <w:rPr>
          <w:rStyle w:val="Estilo3"/>
          <w:rFonts w:cs="Times New Roman"/>
          <w:szCs w:val="24"/>
        </w:rPr>
      </w:pPr>
      <w:r w:rsidRPr="00BD3055">
        <w:rPr>
          <w:rStyle w:val="Estilo3"/>
          <w:rFonts w:cs="Times New Roman"/>
          <w:szCs w:val="24"/>
        </w:rPr>
        <w:t>Universidad de San Buenaventura</w:t>
      </w:r>
    </w:p>
    <w:p w14:paraId="25FE0409" w14:textId="77777777" w:rsidR="008429A4" w:rsidRPr="00BD3055" w:rsidRDefault="00000000" w:rsidP="00405EF3">
      <w:pPr>
        <w:jc w:val="center"/>
        <w:rPr>
          <w:rFonts w:cs="Times New Roman"/>
          <w:szCs w:val="24"/>
        </w:rPr>
      </w:pPr>
      <w:sdt>
        <w:sdtPr>
          <w:rPr>
            <w:rStyle w:val="TextocomentarioCar"/>
            <w:rFonts w:cs="Times New Roman"/>
            <w:sz w:val="24"/>
            <w:szCs w:val="24"/>
          </w:rPr>
          <w:alias w:val="Facultad"/>
          <w:tag w:val="Facultad"/>
          <w:id w:val="-57098634"/>
          <w:placeholder>
            <w:docPart w:val="4C39B68975C54CA99811BFD5E8F57666"/>
          </w:placeholder>
          <w15:color w:val="FF6600"/>
          <w:dropDownList>
            <w:listItem w:displayText="Seleccione facultad USB Colombia (A-Z)" w:value="Seleccione facultad USB Colombia (A-Z)"/>
            <w:listItem w:displayText="Escuela de Formación y Gestión Deportiva (Cali)" w:value="Escuela de Formación y Gestión Deportiva (Cali)"/>
            <w:listItem w:displayText="Facultad de Arquitectura, Arte y Diseño (Cali)" w:value="Facultad de Arquitectura, Arte y Diseño (Cali)"/>
            <w:listItem w:displayText="Facultad de Arquitectura, Artes y Diseño (Cartagena)" w:value="Facultad de Arquitectura, Artes y Diseño (Cartagena)"/>
            <w:listItem w:displayText="Facultad de Artes Integradas (Medellín)" w:value="Facultad de Artes Integradas (Medellín)"/>
            <w:listItem w:displayText="Facultad de Ciencias Administrativas y Contables (Cartagena)" w:value="Facultad de Ciencias Administrativas y Contables (Cartagena)"/>
            <w:listItem w:displayText="Facultad de Ciencias de la Salud (Cartagena)" w:value="Facultad de Ciencias de la Salud (Cartagena)"/>
            <w:listItem w:displayText="Facultad de Ciencias Económicas (Cali)" w:value="Facultad de Ciencias Económicas (Cali)"/>
            <w:listItem w:displayText="Facultad de Ciencias Económicas y Administrativas (Bogotá)" w:value="Facultad de Ciencias Económicas y Administrativas (Bogotá)"/>
            <w:listItem w:displayText="Facultad de Ciencias Empresariales (Medellín)" w:value="Facultad de Ciencias Empresariales (Medellín)"/>
            <w:listItem w:displayText="Facultad de Ciencias Humanas y Sociales (Cali)" w:value="Facultad de Ciencias Humanas y Sociales (Cali)"/>
            <w:listItem w:displayText="Facultad de Ciencias Jurídicas y Políticas (Bogotá)" w:value="Facultad de Ciencias Jurídicas y Políticas (Bogotá)"/>
            <w:listItem w:displayText="Facultad de Derecho (Medellín)" w:value="Facultad de Derecho (Medellín)"/>
            <w:listItem w:displayText="Facultad de Derecho y Ciencias Políticas (Cali)" w:value="Facultad de Derecho y Ciencias Políticas (Cali)"/>
            <w:listItem w:displayText="Facultad de Derecho y Ciencias Políticas (Cartagena)" w:value="Facultad de Derecho y Ciencias Políticas (Cartagena)"/>
            <w:listItem w:displayText="Facultad de Educación (Cali)" w:value="Facultad de Educación (Cali)"/>
            <w:listItem w:displayText="Facultad de Educación (Medellín)" w:value="Facultad de Educación (Medellín)"/>
            <w:listItem w:displayText="Facultad de Educación, Ciencias Humanas y Sociales (Cartagena)" w:value="Facultad de Educación, Ciencias Humanas y Sociales (Cartagena)"/>
            <w:listItem w:displayText="Facultad de Humanidades y Ciencias de la Educación (Bogotá)" w:value="Facultad de Humanidades y Ciencias de la Educación (Bogotá)"/>
            <w:listItem w:displayText="Facultad de Ingeniería (Cali)" w:value="Facultad de Ingeniería (Cali)"/>
            <w:listItem w:displayText="Facultad de Ingeniería (Bogotá)" w:value="Facultad de Ingeniería (Bogotá)"/>
            <w:listItem w:displayText="Facultad de Ingenierías (Cartagena)" w:value="Facultad de Ingenierías (Cartagena)"/>
            <w:listItem w:displayText="Facultad de Ingenierías (Medellín)" w:value="Facultad de Ingenierías (Medellín)"/>
            <w:listItem w:displayText="Facultad de Psicología (Bogotá)" w:value="Facultad de Psicología (Bogotá)"/>
            <w:listItem w:displayText="Facultad de Psicología (Cali)" w:value="Facultad de Psicología (Cali)"/>
            <w:listItem w:displayText="Facultad de Psicología (Medellín)" w:value="Facultad de Psicología (Medellín)"/>
          </w:dropDownList>
        </w:sdtPr>
        <w:sdtEndPr>
          <w:rPr>
            <w:rStyle w:val="Fuentedeprrafopredeter"/>
          </w:rPr>
        </w:sdtEndPr>
        <w:sdtContent>
          <w:r w:rsidR="008429A4" w:rsidRPr="00BD3055">
            <w:rPr>
              <w:rStyle w:val="TextocomentarioCar"/>
              <w:rFonts w:cs="Times New Roman"/>
              <w:sz w:val="24"/>
              <w:szCs w:val="24"/>
            </w:rPr>
            <w:t>Facultad de Ingeniería (Bogotá)</w:t>
          </w:r>
        </w:sdtContent>
      </w:sdt>
    </w:p>
    <w:p w14:paraId="1CED8A57" w14:textId="77777777" w:rsidR="008429A4" w:rsidRPr="00BD3055" w:rsidRDefault="00000000" w:rsidP="00405EF3">
      <w:pPr>
        <w:jc w:val="center"/>
        <w:rPr>
          <w:rFonts w:cs="Times New Roman"/>
          <w:szCs w:val="24"/>
        </w:rPr>
      </w:pPr>
      <w:sdt>
        <w:sdtPr>
          <w:rPr>
            <w:rFonts w:cs="Times New Roman"/>
            <w:szCs w:val="24"/>
          </w:rPr>
          <w:alias w:val="Programa"/>
          <w:tag w:val="Programa"/>
          <w:id w:val="249619693"/>
          <w:placeholder>
            <w:docPart w:val="FDC6D5D9476B4755A9073E72E3B6B6B9"/>
          </w:placeholder>
          <w15:color w:val="FF6600"/>
          <w:dropDownList>
            <w:listItem w:displayText="Seleccione pregrado o posgrado USB Colombia (A-Z)" w:value="Seleccione pregrado o posgrado USB Colombia (A-Z)"/>
            <w:listItem w:displayText="Administración de Empresas" w:value="Administración de Empresas"/>
            <w:listItem w:displayText="Administración de Negocios" w:value="Administración de Negocios"/>
            <w:listItem w:displayText="Administración del Comercio Internacional" w:value="Administración del Comercio Internacional"/>
            <w:listItem w:displayText="Administración Turística" w:value="Administración Turística"/>
            <w:listItem w:displayText="Arquitectura" w:value="Arquitectura"/>
            <w:listItem w:displayText="Bacteriología" w:value="Bacteriología"/>
            <w:listItem w:displayText="Ciencia Política" w:value="Ciencia Política"/>
            <w:listItem w:displayText="Ciencias Culinarias de la Gastronomía" w:value="Ciencias Culinarias de la Gastronomía"/>
            <w:listItem w:displayText="Contaduría Pública" w:value="Contaduría Pública"/>
            <w:listItem w:displayText="Derecho" w:value="Derecho"/>
            <w:listItem w:displayText="Diseño de Vestuario" w:value="Diseño de Vestuario"/>
            <w:listItem w:displayText="Diseño Industrial" w:value="Diseño Industrial"/>
            <w:listItem w:displayText="Doctorado en Administración de Negocios" w:value="Doctorado en Administración de Negocios"/>
            <w:listItem w:displayText="Doctorado en Ciencias de la Educación" w:value="Doctorado en Ciencias de la Educación"/>
            <w:listItem w:displayText="Doctorado en Derecho" w:value="Doctorado en Derecho"/>
            <w:listItem w:displayText="Doctorado en Educación" w:value="Doctorado en Educación"/>
            <w:listItem w:displayText="Doctorado en Humanidades, Humanismo y Persona" w:value="Doctorado en Humanidades, Humanismo y Persona"/>
            <w:listItem w:displayText="Doctorado en Neurociencia Aplicada y Comportamiento" w:value="Doctorado en Neurociencia Aplicada y Comportamiento"/>
            <w:listItem w:displayText="Doctorado en Psicología" w:value="Doctorado en Psicología"/>
            <w:listItem w:displayText="Economía" w:value="Economía"/>
            <w:listItem w:displayText="Especialización en Administración de la Seguridad" w:value="Especialización en Administración de la Seguridad"/>
            <w:listItem w:displayText="Especialización en Administración de Negocios" w:value="Especialización en Administración de Negocios"/>
            <w:listItem w:displayText="Especialización en Atención Psicosocial a Víctimas y Sobrevivientes" w:value="Especialización en Atención Psicosocial a Víctimas y Sobrevivientes"/>
            <w:listItem w:displayText="Especialización en Automatización de Procesos Industriales" w:value="Especialización en Automatización de Procesos Industriales"/>
            <w:listItem w:displayText="Especialización en Ciencias Penales y Penitenciarias" w:value="Especialización en Ciencias Penales y Penitenciarias"/>
            <w:listItem w:displayText="Especialización en Construcción" w:value="Especialización en Construcción"/>
            <w:listItem w:displayText="Especialización en Cooperación Internacional para el Desarrollo" w:value="Especialización en Cooperación Internacional para el Desarrollo"/>
            <w:listItem w:displayText="Especialización en Derecho Ambiental" w:value="Especialización en Derecho Ambiental"/>
            <w:listItem w:displayText="Especialización en Derecho Ambiental y de los Recursos Naturales" w:value="Especialización en Derecho Ambiental y de los Recursos Naturales"/>
            <w:listItem w:displayText="Especialización en Derecho Comercial y de la Empresa" w:value="Especialización en Derecho Comercial y de la Empresa"/>
            <w:listItem w:displayText="Especialización en Derecho Internacional de los Derechos Humanos y Cultura de Paz" w:value="Especialización en Derecho Internacional de los Derechos Humanos y Cultura de Paz"/>
            <w:listItem w:displayText="Especialización en Derecho Laboral y de la Seguridad Social" w:value="Especialización en Derecho Laboral y de la Seguridad Social"/>
            <w:listItem w:displayText="Especialización en Derecho Marítimo y Portuario" w:value="Especialización en Derecho Marítimo y Portuario"/>
            <w:listItem w:displayText="Especialización en Derecho Procesal" w:value="Especialización en Derecho Procesal"/>
            <w:listItem w:displayText="Especialización en Derecho Procesal Penal y Criminalística" w:value="Especialización en Derecho Procesal Penal y Criminalística"/>
            <w:listItem w:displayText="Especialización en Desarrollo Territorial y Gestión Pública" w:value="Especialización en Desarrollo Territorial y Gestión Pública"/>
            <w:listItem w:displayText="Especialización en Didácticas para Lecturas y Escrituras con Énfasis en Literatura" w:value="Especialización en Didácticas para Lecturas y Escrituras con Énfasis en Literatura"/>
            <w:listItem w:displayText="Especialización en Dirección y Gestión Educativa" w:value="Especialización en Dirección y Gestión Educativa"/>
            <w:listItem w:displayText="Especialización en Docencia Mediada por las TIC" w:value="Especialización en Docencia Mediada por las TIC"/>
            <w:listItem w:displayText="Especialización en Docencia Universitaria" w:value="Especialización en Docencia Universitaria"/>
            <w:listItem w:displayText="Especialización en Economía Ambiental y Desarrollo Sostenible" w:value="Especialización en Economía Ambiental y Desarrollo Sostenible"/>
            <w:listItem w:displayText="Especialización en Educación Religiosa" w:value="Especialización en Educación Religiosa"/>
            <w:listItem w:displayText="Especialización en Educación Religiosa Escolar" w:value="Especialización en Educación Religiosa Escolar"/>
            <w:listItem w:displayText="Especialización en Evaluación y Diagnóstico Neuropsicológico" w:value="Especialización en Evaluación y Diagnóstico Neuropsicológico"/>
            <w:listItem w:displayText="Especialización en Filosofía Contemporánea" w:value="Especialización en Filosofía Contemporánea"/>
            <w:listItem w:displayText="Especialización en Finanzas" w:value="Especialización en Finanzas"/>
            <w:listItem w:displayText="Especialización en Gerencia de Empresas Comerciales" w:value="Especialización en Gerencia de Empresas Comerciales"/>
            <w:listItem w:displayText="Especialización en Gerencia de Calidad" w:value="Especialización en Gerencia de Calidad"/>
            <w:listItem w:displayText="Especialización en Gerencia de la Calidad y Auditoría en Salud" w:value="Especialización en Gerencia de la Calidad y Auditoría en Salud"/>
            <w:listItem w:displayText="Especialización en Gerencia de Recursos Humanos" w:value="Especialización en Gerencia de Recursos Humanos"/>
            <w:listItem w:displayText="Especialización en Gerencia de Sistemas de Información" w:value="Especialización en Gerencia de Sistemas de Información"/>
            <w:listItem w:displayText="Especialización en Gerencia Educativa" w:value="Especialización en Gerencia Educativa"/>
            <w:listItem w:displayText="Especialización en Gerencia Estratégica de Costos" w:value="Especialización en Gerencia Estratégica de Costos"/>
            <w:listItem w:displayText="Especialización en Gerencia Financiera Aplicada al Mercado de Capitales" w:value="Especialización en Gerencia Financiera Aplicada al Mercado de Capitales"/>
            <w:listItem w:displayText="Especialización en Gestión de Información y Bases de Datos" w:value="Especialización en Gestión de Información y Bases de Datos"/>
            <w:listItem w:displayText="Especialización en Gestión de la Responsabilidad Social Empresarial" w:value="Especialización en Gestión de la Responsabilidad Social Empresarial"/>
            <w:listItem w:displayText="Especialización en Gestión de Plantas Industriales" w:value="Especialización en Gestión de Plantas Industriales"/>
            <w:listItem w:displayText="Especialización en Gestión de Procesos Productivos y de Servicios" w:value="Especialización en Gestión de Procesos Productivos y de Servicios"/>
            <w:listItem w:displayText="Especialización en Gestión de Proyectos Multimediales para la Educación" w:value="Especialización en Gestión de Proyectos Multimediales para la Educación"/>
            <w:listItem w:displayText="Especialización en Gestión Integral de Proyectos" w:value="Especialización en Gestión Integral de Proyectos"/>
            <w:listItem w:displayText="Especialización en Gestión Portuaria y Marítima" w:value="Especialización en Gestión Portuaria y Marítima"/>
            <w:listItem w:displayText="Especialización en Ingeniería de Procesos de Refinación de Petróleos y Petroquímicos Básicos" w:value="Especialización en Ingeniería de Procesos de Refinación de Petróleos y Petroquímicos Básicos"/>
            <w:listItem w:displayText="Especialización en Innovación e Integración Multimedia" w:value="Especialización en Innovación e Integración Multimedia"/>
            <w:listItem w:displayText="Especialización en Intervención Psicológica en Situaciones de Crisis" w:value="Especialización en Intervención Psicológica en Situaciones de Crisis"/>
            <w:listItem w:displayText="Especialización en Logística del Comercio Internacional" w:value="Especialización en Logística del Comercio Internacional"/>
            <w:listItem w:displayText="Especialización en Medición y Evaluación Psicológica" w:value="Especialización en Medición y Evaluación Psicológica"/>
            <w:listItem w:displayText="Especialización en Medio Ambiente Urbano y Desarrollo Territorial" w:value="Especialización en Medio Ambiente Urbano y Desarrollo Territorial"/>
            <w:listItem w:displayText="Especialización en Mercadeo" w:value="Especialización en Mercadeo"/>
            <w:listItem w:displayText="Especialización en Multimedia y Experiencia de Usuario" w:value="Especialización en Multimedia y Experiencia de Usuario"/>
            <w:listItem w:displayText="Especialización en Negocios Internacionales" w:value="Especialización en Negocios Internacionales"/>
            <w:listItem w:displayText="Especialización en Negocios y Servicios de Telecomunicaciones" w:value="Especialización en Negocios y Servicios de Telecomunicaciones"/>
            <w:listItem w:displayText="Especialización en Pedagogía y Docencia Universitaria" w:value="Especialización en Pedagogía y Docencia Universitaria"/>
            <w:listItem w:displayText="Especialización en Postproducción de Audio" w:value="Especialización en Postproducción de Audio"/>
            <w:listItem w:displayText="Especialización en Procesos de Desarrollo de Software" w:value="Especialización en Procesos de Desarrollo de Software"/>
            <w:listItem w:displayText="Especialización en Producción Musical" w:value="Especialización en Producción Musical"/>
            <w:listItem w:displayText="Especialización en Psicología Clínica" w:value="Especialización en Psicología Clínica"/>
            <w:listItem w:displayText="Especialización en Psicología Clínica con Orientación Psicoanalítica" w:value="Especialización en Psicología Clínica con Orientación Psicoanalítica"/>
            <w:listItem w:displayText="Especialización en Psicología de la Educación" w:value="Especialización en Psicología de la Educación"/>
            <w:listItem w:displayText="Especialización en Psicología de la Salud Ocupacional" w:value="Especialización en Psicología de la Salud Ocupacional"/>
            <w:listItem w:displayText="Especialización en Psicología de la Seguridad y Salud en el Trabajo" w:value="Especialización en Psicología de la Seguridad y Salud en el Trabajo"/>
            <w:listItem w:displayText="Especialización en Psicología de las Organizaciones y del Trabajo" w:value="Especialización en Psicología de las Organizaciones y del Trabajo"/>
            <w:listItem w:displayText="Especialización en Psicología de los Cuidados Paliativos" w:value="Especialización en Psicología de los Cuidados Paliativos"/>
            <w:listItem w:displayText="Especialización en Redes y Servicios Telemáticos" w:value="Especialización en Redes y Servicios Telemáticos"/>
            <w:listItem w:displayText="Especialización en Seguridad Informática" w:value="Especialización en Seguridad Informática"/>
            <w:listItem w:displayText="Especialización en Seguridad y Salud en el Trabajo" w:value="Especialización en Seguridad y Salud en el Trabajo"/>
            <w:listItem w:displayText="Especialización en Servicios Públicos Domiciliarios" w:value="Especialización en Servicios Públicos Domiciliarios"/>
            <w:listItem w:displayText="Especialización en Sistemas de Información Geográfica" w:value="Especialización en Sistemas de Información Geográfica"/>
            <w:listItem w:displayText="Especialización en Teoría y Metodología del Entrenamiento Deportivo" w:value="Especialización en Teoría y Metodología del Entrenamiento Deportivo"/>
            <w:listItem w:displayText="Extensión Maestría en Bioquímica Clínica" w:value="Extensión Maestría en Bioquímica Clínica"/>
            <w:listItem w:displayText="Extensión Maestría en Didáctica del Inglés" w:value="Extensión Maestría en Didáctica del Inglés"/>
            <w:listItem w:displayText="Extensión Maestría en Microbiología Clínica" w:value="Extensión Maestría en Microbiología Clínica"/>
            <w:listItem w:displayText="Fisioterapia" w:value="Fisioterapia"/>
            <w:listItem w:displayText="Fonoaudiología" w:value="Fonoaudiología"/>
            <w:listItem w:displayText="Gobierno y Relaciones Internacionales" w:value="Gobierno y Relaciones Internacionales"/>
            <w:listItem w:displayText="Ingeniería Aeronáutica" w:value="Ingeniería Aeronáutica"/>
            <w:listItem w:displayText="Ingeniería Agroindustrial" w:value="Ingeniería Agroindustrial"/>
            <w:listItem w:displayText="Ingeniería Ambiental" w:value="Ingeniería Ambiental"/>
            <w:listItem w:displayText="Ingeniería Biomédica" w:value="Ingeniería Biomédica"/>
            <w:listItem w:displayText="Ingeniería de Datos y Software" w:value="Ingeniería de Datos y Software"/>
            <w:listItem w:displayText="Ingeniería de Sistemas" w:value="Ingeniería de Sistemas"/>
            <w:listItem w:displayText="Ingeniería de Sistemas Cibernéticos" w:value="Ingeniería de Sistemas Cibernéticos"/>
            <w:listItem w:displayText="Ingeniería de Sonido" w:value="Ingeniería de Sonido"/>
            <w:listItem w:displayText="Ingeniería Electrónica" w:value="Ingeniería Electrónica"/>
            <w:listItem w:displayText="Ingeniería Industrial" w:value="Ingeniería Industrial"/>
            <w:listItem w:displayText="Ingeniería Mecatrónica" w:value="Ingeniería Mecatrónica"/>
            <w:listItem w:displayText="Ingeniería Multimedia" w:value="Ingeniería Multimedia"/>
            <w:listItem w:displayText="Ingeniería Química" w:value="Ingeniería Química"/>
            <w:listItem w:displayText="Licenciatura en Educación Artística" w:value="Licenciatura en Educación Artística"/>
            <w:listItem w:displayText="Licenciatura en Educación Artística y Cultural" w:value="Licenciatura en Educación Artística y Cultural"/>
            <w:listItem w:displayText="Licenciatura en Educación Física" w:value="Licenciatura en Educación Física"/>
            <w:listItem w:displayText="Licenciatura en Educación Física, Recreación y Deportes" w:value="Licenciatura en Educación Física, Recreación y Deportes"/>
            <w:listItem w:displayText="Licenciatura en Educación Física y Deporte" w:value="Licenciatura en Educación Física y Deporte"/>
            <w:listItem w:displayText="Licenciatura en Educación Física y Deportes" w:value="Licenciatura en Educación Física y Deportes"/>
            <w:listItem w:displayText="Licenciatura en Educación Infantil" w:value="Licenciatura en Educación Infantil"/>
            <w:listItem w:displayText="Licenciatura en Educación para la Primera Infancia" w:value="Licenciatura en Educación para la Primera Infancia"/>
            <w:listItem w:displayText="Licenciatura en Educación Preescolar" w:value="Licenciatura en Educación Preescolar"/>
            <w:listItem w:displayText="Licenciatura en Filosofía" w:value="Licenciatura en Filosofía"/>
            <w:listItem w:displayText="Licenciatura en Humanidades y Lengua Castellana" w:value="Licenciatura en Humanidades y Lengua Castellana"/>
            <w:listItem w:displayText="Licenciatura en Lengua Castellana" w:value="Licenciatura en Lengua Castellana"/>
            <w:listItem w:displayText="Licenciatura en Lengua Inglesa" w:value="Licenciatura en Lengua Inglesa"/>
            <w:listItem w:displayText="Licenciatura en Lenguas Modernas con Énfasis en Inglés y Francés" w:value="Licenciatura en Lenguas Modernas con Énfasis en Inglés y Francés"/>
            <w:listItem w:displayText="Licenciatura en Literatura y Lengua Castellana" w:value="Licenciatura en Literatura y Lengua Castellana"/>
            <w:listItem w:displayText="Licenciatura en Teología" w:value="Licenciatura en Teología"/>
            <w:listItem w:displayText="Maestría en Administración de Negocios" w:value="Maestría en Administración de Negocios"/>
            <w:listItem w:displayText="Maestría en Administración Financiera" w:value="Maestría en Administración Financiera"/>
            <w:listItem w:displayText="Maestría en Alta Dirección de Servicios Educativos" w:value="Maestría en Alta Dirección de Servicios Educativos"/>
            <w:listItem w:displayText="Maestría en Arquitectura" w:value="Maestría en Arquitectura"/>
            <w:listItem w:displayText="Maestría en Bioclimática" w:value="Maestría en Bioclimática"/>
            <w:listItem w:displayText="Maestría en Bioquímica Clínica" w:value="Maestría en Bioquímica Clínica"/>
            <w:listItem w:displayText="Maestría en Ciencias de la Educación" w:value="Maestría en Ciencias de la Educación"/>
            <w:listItem w:displayText="Maestría en Cooperación Internacional para el Desarrollo" w:value="Maestría en Cooperación Internacional para el Desarrollo"/>
            <w:listItem w:displayText="Maestría en Creatividad" w:value="Maestría en Creatividad"/>
            <w:listItem w:displayText="Maestría en Derecho" w:value="Maestría en Derecho"/>
            <w:listItem w:displayText="Maestría en Derecho y Administración de Justicia" w:value="Maestría en Derecho y Administración de Justicia"/>
            <w:listItem w:displayText="Maestría en Didáctica del Inglés" w:value="Maestría en Didáctica del Inglés"/>
            <w:listItem w:displayText="Maestría en Didácticas para Lecturas, Escrituras y Literatura" w:value="Maestría en Didácticas para Lecturas, Escrituras y Literatura"/>
            <w:listItem w:displayText="Maestría en Dirección de Empresas" w:value="Maestría en Dirección de Empresas"/>
            <w:listItem w:displayText="Maestría en Dirección Deportiva y Relaciones Internacionales" w:value="Maestría en Dirección Deportiva y Relaciones Internacionales"/>
            <w:listItem w:displayText="Maestría en Dirección Portuaria y Marítima" w:value="Maestría en Dirección Portuaria y Marítima"/>
            <w:listItem w:displayText="Maestría en Docencia en Educación Superior" w:value="Maestría en Docencia en Educación Superior"/>
            <w:listItem w:displayText="Maestría en Docencia Mediada con las TIC" w:value="Maestría en Docencia Mediada con las TIC"/>
            <w:listItem w:displayText="Maestría en Educación" w:value="Maestría en Educación"/>
            <w:listItem w:displayText="Maestría en Educación: Desarrollo Humano" w:value="Maestría en Educación: Desarrollo Humano"/>
            <w:listItem w:displayText="Maestría en Educación para la Primera Infancia" w:value="Maestría en Educación para la Primera Infancia"/>
            <w:listItem w:displayText="Maestría en Filosofía Contemporánea" w:value="Maestría en Filosofía Contemporánea"/>
            <w:listItem w:displayText="Maestría en Geoinformática" w:value="Maestría en Geoinformática"/>
            <w:listItem w:displayText="Maestría en Gerencia de la Ciencia, Tecnología e Innovación" w:value="Maestría en Gerencia de la Ciencia, Tecnología e Innovación"/>
            <w:listItem w:displayText="Maestría en Gerencia de Proyectos" w:value="Maestría en Gerencia de Proyectos"/>
            <w:listItem w:displayText="Maestría en Ingeniería Aeroespacial" w:value="Maestría en Ingeniería Aeroespacial"/>
            <w:listItem w:displayText="Maestría en Ingeniería: Biotecnología" w:value="Maestría en Ingeniería: Biotecnología"/>
            <w:listItem w:displayText="Maestría en Ingeniería de Procesos" w:value="Maestría en Ingeniería de Procesos"/>
            <w:listItem w:displayText="Maestría en Ingeniería de Proyectos" w:value="Maestría en Ingeniería de Proyectos"/>
            <w:listItem w:displayText="Maestría en Ingeniería de Software" w:value="Maestría en Ingeniería de Software"/>
            <w:listItem w:displayText="Maestría en Internet de las Cosas y Control" w:value="Maestría en Internet de las Cosas y Control"/>
            <w:listItem w:displayText="Maestría en Microbiología Clínica" w:value="Maestría en Microbiología Clínica"/>
            <w:listItem w:displayText="Maestría en Neuropsicología" w:value="Maestría en Neuropsicología"/>
            <w:listItem w:displayText="Maestría en Neuropsicología Clínica" w:value="Maestría en Neuropsicología Clínica"/>
            <w:listItem w:displayText="Maestría en Preparación Física en Fútbol" w:value="Maestría en Preparación Física en Fútbol"/>
            <w:listItem w:displayText="Maestría en Proyecto Urbano" w:value="Maestría en Proyecto Urbano"/>
            <w:listItem w:displayText="Maestría en Psicología" w:value="Maestría en Psicología"/>
            <w:listItem w:displayText="Maestría en Psicología Clínica" w:value="Maestría en Psicología Clínica"/>
            <w:listItem w:displayText="Maestría en Psicología de las Organizaciones y del Trabajo" w:value="Maestría en Psicología de las Organizaciones y del Trabajo"/>
            <w:listItem w:displayText="Maestría en Psicopatología Clínica y Forense con Énfasis en Intervención con Víctimas" w:value="Maestría en Psicopatología Clínica y Forense con Énfasis en Intervención con Víctimas"/>
            <w:listItem w:displayText="Maestría en Seguridad y Salud en el Trabajo" w:value="Maestría en Seguridad y Salud en el Trabajo"/>
            <w:listItem w:displayText="Maestría en Tecnologías de la Información para la Analítica de Datos" w:value="Maestría en Tecnologías de la Información para la Analítica de Datos"/>
            <w:listItem w:displayText="Maestría en Teología de la Biblia" w:value="Maestría en Teología de la Biblia"/>
            <w:listItem w:displayText="Mercadeo y Negocios Internacionales" w:value="Mercadeo y Negocios Internacionales"/>
            <w:listItem w:displayText="Negocios Internacionales" w:value="Negocios Internacionales"/>
            <w:listItem w:displayText="Posdoctorado en Alta Investigación en Educación Intercultural" w:value="Posdoctorado en Alta Investigación en Educación Intercultural"/>
            <w:listItem w:displayText="Profesional en Lengua Inglesa" w:value="Profesional en Lengua Inglesa"/>
            <w:listItem w:displayText="Psicología" w:value="Psicología"/>
            <w:listItem w:displayText="Relaciones Internacionales" w:value="Relaciones Internacionales"/>
            <w:listItem w:displayText="Técnica Profesional en la Producción Multimedia" w:value="Técnica Profesional en la Producción Multimedia"/>
            <w:listItem w:displayText="Técnico Laboral Asistente Administrativo" w:value="Técnico Laboral Asistente Administrativo"/>
            <w:listItem w:displayText="Técnico Laboral en Prevención y Control Ambiental" w:value="Técnico Laboral en Prevención y Control Ambiental"/>
            <w:listItem w:displayText="Tecnología en Automatización Industrial" w:value="Tecnología en Automatización Industrial"/>
            <w:listItem w:displayText="Tecnología en Desarrollo de Sistemas Electrónicos y de Telecomunicaciones" w:value="Tecnología en Desarrollo de Sistemas Electrónicos y de Telecomunicaciones"/>
            <w:listItem w:displayText="Tecnología en Desarrollo de Software" w:value="Tecnología en Desarrollo de Software"/>
            <w:listItem w:displayText="Tecnología en Entrenamiento Deportivo" w:value="Tecnología en Entrenamiento Deportivo"/>
            <w:listItem w:displayText="Tecnología en la Gestión de la Producción Multimedia" w:value="Tecnología en la Gestión de la Producción Multimedia"/>
          </w:dropDownList>
        </w:sdtPr>
        <w:sdtContent>
          <w:r w:rsidR="008429A4" w:rsidRPr="00BD3055">
            <w:rPr>
              <w:rFonts w:cs="Times New Roman"/>
              <w:szCs w:val="24"/>
            </w:rPr>
            <w:t>Ingeniería de Sistemas</w:t>
          </w:r>
        </w:sdtContent>
      </w:sdt>
      <w:r w:rsidR="008429A4" w:rsidRPr="00BD3055">
        <w:rPr>
          <w:rStyle w:val="Refdenotaalfinal"/>
          <w:rFonts w:cs="Times New Roman"/>
          <w:szCs w:val="24"/>
        </w:rPr>
        <w:t xml:space="preserve"> </w:t>
      </w:r>
    </w:p>
    <w:p w14:paraId="5FE0E081" w14:textId="77777777" w:rsidR="008429A4" w:rsidRPr="00BD3055" w:rsidRDefault="00000000" w:rsidP="00405EF3">
      <w:pPr>
        <w:jc w:val="center"/>
        <w:rPr>
          <w:rFonts w:cs="Times New Roman"/>
          <w:szCs w:val="24"/>
        </w:rPr>
      </w:pPr>
      <w:sdt>
        <w:sdtPr>
          <w:rPr>
            <w:rFonts w:cs="Times New Roman"/>
            <w:szCs w:val="24"/>
          </w:rPr>
          <w:alias w:val="Ciudad"/>
          <w:tag w:val="Ciudad"/>
          <w:id w:val="-742413268"/>
          <w:placeholder>
            <w:docPart w:val="CA6C7F585A2A4CE8ABDFCF2D39CE6ED8"/>
          </w:placeholder>
          <w15:color w:val="FF6600"/>
          <w:dropDownList>
            <w:listItem w:displayText="Seleccione ciudad USB Colombia (A-Z)" w:value="Seleccione ciudad USB Colombia (A-Z)"/>
            <w:listItem w:displayText="Armenia, Colombia" w:value="Armenia, Colombia"/>
            <w:listItem w:displayText="Bello, Colombia" w:value="Bello, Colombia"/>
            <w:listItem w:displayText="Bogotá D.C., Colombia" w:value="Bogotá D.C., Colombia"/>
            <w:listItem w:displayText="Cartagena, Colombia" w:value="Cartagena, Colombia"/>
            <w:listItem w:displayText="Ibagué, Colombia" w:value="Ibagué, Colombia"/>
            <w:listItem w:displayText="Medellín, Colombia" w:value="Medellín, Colombia"/>
            <w:listItem w:displayText="Santiago de Cali, Colombia" w:value="Santiago de Cali, Colombia"/>
          </w:dropDownList>
        </w:sdtPr>
        <w:sdtContent>
          <w:r w:rsidR="008429A4" w:rsidRPr="00BD3055">
            <w:rPr>
              <w:rFonts w:cs="Times New Roman"/>
              <w:szCs w:val="24"/>
            </w:rPr>
            <w:t>Bogotá D.C., Colombia</w:t>
          </w:r>
        </w:sdtContent>
      </w:sdt>
    </w:p>
    <w:p w14:paraId="7CD2F2DC" w14:textId="30A2E08F" w:rsidR="00530057" w:rsidRPr="00BD3055" w:rsidRDefault="00000000" w:rsidP="007422E2">
      <w:pPr>
        <w:jc w:val="center"/>
        <w:rPr>
          <w:rFonts w:cs="Times New Roman"/>
          <w:szCs w:val="24"/>
        </w:rPr>
      </w:pPr>
      <w:sdt>
        <w:sdtPr>
          <w:rPr>
            <w:rFonts w:cs="Times New Roman"/>
            <w:szCs w:val="24"/>
          </w:rPr>
          <w:alias w:val="Año"/>
          <w:tag w:val="Año"/>
          <w:id w:val="865789458"/>
          <w:placeholder>
            <w:docPart w:val="5F4E84D2FA1C4342858D14FDBB38C406"/>
          </w:placeholder>
          <w15:color w:val="FF6600"/>
          <w:dropDownList>
            <w:listItem w:displayText="Seleccione año" w:value="Seleccione año"/>
            <w:listItem w:displayText="2021" w:value="2021"/>
            <w:listItem w:displayText="2022" w:value="2022"/>
            <w:listItem w:displayText="2023" w:value="2023"/>
            <w:listItem w:displayText="2024" w:value="2024"/>
          </w:dropDownList>
        </w:sdtPr>
        <w:sdtContent>
          <w:r w:rsidR="008429A4" w:rsidRPr="00BD3055">
            <w:rPr>
              <w:rFonts w:cs="Times New Roman"/>
              <w:szCs w:val="24"/>
            </w:rPr>
            <w:t>2023</w:t>
          </w:r>
        </w:sdtContent>
      </w:sdt>
    </w:p>
    <w:tbl>
      <w:tblPr>
        <w:tblStyle w:val="Tablaconcuadrcula"/>
        <w:tblW w:w="0" w:type="auto"/>
        <w:jc w:val="center"/>
        <w:tblInd w:w="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9"/>
        <w:gridCol w:w="6619"/>
      </w:tblGrid>
      <w:tr w:rsidR="00D56345" w:rsidRPr="00BD3055" w14:paraId="0282E3FA" w14:textId="77777777" w:rsidTr="00F9131E">
        <w:trPr>
          <w:trHeight w:val="397"/>
          <w:jc w:val="center"/>
        </w:trPr>
        <w:tc>
          <w:tcPr>
            <w:tcW w:w="2219" w:type="dxa"/>
            <w:tcBorders>
              <w:top w:val="single" w:sz="4" w:space="0" w:color="ED7D31" w:themeColor="accent2"/>
              <w:left w:val="nil"/>
              <w:bottom w:val="single" w:sz="12" w:space="0" w:color="ED7D31" w:themeColor="accent2"/>
              <w:right w:val="nil"/>
            </w:tcBorders>
            <w:vAlign w:val="center"/>
            <w:hideMark/>
          </w:tcPr>
          <w:p w14:paraId="6BDA2069" w14:textId="77777777" w:rsidR="00D56345" w:rsidRPr="00BD3055" w:rsidRDefault="00D56345">
            <w:pPr>
              <w:spacing w:before="60"/>
              <w:jc w:val="center"/>
              <w:rPr>
                <w:rFonts w:cs="Times New Roman"/>
                <w:sz w:val="20"/>
                <w:szCs w:val="20"/>
              </w:rPr>
              <w:pPrChange w:id="12" w:author="Camilo Andrés Díaz Gómez" w:date="2023-03-28T15:25:00Z">
                <w:pPr>
                  <w:spacing w:before="60" w:line="240" w:lineRule="auto"/>
                  <w:jc w:val="center"/>
                </w:pPr>
              </w:pPrChange>
            </w:pPr>
            <w:r w:rsidRPr="00BD3055">
              <w:rPr>
                <w:rFonts w:cs="Times New Roman"/>
                <w:sz w:val="20"/>
                <w:szCs w:val="20"/>
              </w:rPr>
              <w:lastRenderedPageBreak/>
              <w:t>Referencia/Reference</w:t>
            </w:r>
          </w:p>
          <w:p w14:paraId="2A1A4426" w14:textId="77777777" w:rsidR="00D56345" w:rsidRPr="00BD3055" w:rsidRDefault="00D56345">
            <w:pPr>
              <w:jc w:val="center"/>
              <w:rPr>
                <w:rFonts w:cs="Times New Roman"/>
                <w:sz w:val="20"/>
                <w:szCs w:val="20"/>
              </w:rPr>
              <w:pPrChange w:id="13" w:author="Camilo Andrés Díaz Gómez" w:date="2023-03-28T15:25:00Z">
                <w:pPr>
                  <w:spacing w:line="276" w:lineRule="auto"/>
                  <w:jc w:val="center"/>
                </w:pPr>
              </w:pPrChange>
            </w:pPr>
          </w:p>
          <w:p w14:paraId="4CB51DC7" w14:textId="77777777" w:rsidR="00D56345" w:rsidRPr="00BD3055" w:rsidRDefault="00D56345">
            <w:pPr>
              <w:jc w:val="center"/>
              <w:rPr>
                <w:rFonts w:cs="Times New Roman"/>
                <w:sz w:val="20"/>
                <w:szCs w:val="20"/>
              </w:rPr>
              <w:pPrChange w:id="14" w:author="Camilo Andrés Díaz Gómez" w:date="2023-03-28T15:25:00Z">
                <w:pPr>
                  <w:spacing w:line="240" w:lineRule="auto"/>
                  <w:jc w:val="center"/>
                </w:pPr>
              </w:pPrChange>
            </w:pPr>
            <w:r w:rsidRPr="00BD3055">
              <w:rPr>
                <w:rFonts w:cs="Times New Roman"/>
                <w:sz w:val="20"/>
                <w:szCs w:val="20"/>
              </w:rPr>
              <w:t>Estilo/Style:</w:t>
            </w:r>
          </w:p>
          <w:p w14:paraId="43BBDDDA" w14:textId="5B442911" w:rsidR="00D56345" w:rsidRPr="00BD3055" w:rsidRDefault="00D56345">
            <w:pPr>
              <w:spacing w:before="60" w:after="60"/>
              <w:jc w:val="center"/>
              <w:rPr>
                <w:rFonts w:cs="Times New Roman"/>
                <w:sz w:val="20"/>
                <w:szCs w:val="20"/>
              </w:rPr>
              <w:pPrChange w:id="15" w:author="Camilo Andrés Díaz Gómez" w:date="2023-03-28T15:25:00Z">
                <w:pPr>
                  <w:spacing w:before="60" w:after="60" w:line="240" w:lineRule="auto"/>
                  <w:jc w:val="center"/>
                </w:pPr>
              </w:pPrChange>
            </w:pPr>
            <w:r w:rsidRPr="00BD3055">
              <w:rPr>
                <w:rFonts w:cs="Times New Roman"/>
                <w:sz w:val="20"/>
                <w:szCs w:val="20"/>
              </w:rPr>
              <w:t>APA 7ma ed. (2020)</w:t>
            </w:r>
          </w:p>
        </w:tc>
        <w:tc>
          <w:tcPr>
            <w:tcW w:w="6619" w:type="dxa"/>
            <w:tcBorders>
              <w:top w:val="nil"/>
              <w:left w:val="nil"/>
              <w:bottom w:val="single" w:sz="12" w:space="0" w:color="ED7D31" w:themeColor="accent2"/>
              <w:right w:val="nil"/>
            </w:tcBorders>
            <w:hideMark/>
          </w:tcPr>
          <w:p w14:paraId="193ADED2" w14:textId="4DB1C62C" w:rsidR="00D56345" w:rsidRPr="00BD3055" w:rsidRDefault="00D56345" w:rsidP="00405EF3">
            <w:pPr>
              <w:rPr>
                <w:rFonts w:cs="Times New Roman"/>
                <w:sz w:val="20"/>
                <w:szCs w:val="20"/>
              </w:rPr>
            </w:pPr>
            <w:r w:rsidRPr="00BD3055">
              <w:rPr>
                <w:rFonts w:cs="Times New Roman"/>
                <w:sz w:val="20"/>
                <w:szCs w:val="20"/>
              </w:rPr>
              <w:t xml:space="preserve">Diaz, C.A; Contreras, J.E y Villarreal, J. M. (2023). </w:t>
            </w:r>
            <w:r w:rsidRPr="00BD3055">
              <w:rPr>
                <w:rFonts w:cs="Times New Roman"/>
                <w:bCs/>
                <w:i/>
                <w:iCs/>
                <w:sz w:val="20"/>
                <w:szCs w:val="20"/>
              </w:rPr>
              <w:t>Simulador de datos climáticos para el desarrollo de proyectos IoT</w:t>
            </w:r>
            <w:r w:rsidRPr="00BD3055">
              <w:rPr>
                <w:rFonts w:cs="Times New Roman"/>
                <w:sz w:val="20"/>
                <w:szCs w:val="20"/>
              </w:rPr>
              <w:t>.</w:t>
            </w:r>
            <w:r w:rsidRPr="00BD3055">
              <w:rPr>
                <w:rFonts w:cs="Times New Roman"/>
                <w:iCs/>
                <w:sz w:val="20"/>
                <w:szCs w:val="20"/>
              </w:rPr>
              <w:t xml:space="preserve"> [</w:t>
            </w:r>
            <w:sdt>
              <w:sdtPr>
                <w:rPr>
                  <w:rStyle w:val="Estilo10"/>
                  <w:szCs w:val="20"/>
                </w:rPr>
                <w:alias w:val="Grado"/>
                <w:tag w:val="Tipo de artículo"/>
                <w:id w:val="1337426040"/>
                <w:placeholder>
                  <w:docPart w:val="95839E04E2EE47619829A125AB26885F"/>
                </w:placeholder>
                <w:dropDownList>
                  <w:listItem w:displayText="Seleccione modalidad de grado" w:value="Seleccione modalidad de grado"/>
                  <w:listItem w:displayText="Tesis de doctorado" w:value="Tesis de doctorado"/>
                  <w:listItem w:displayText="Tesis de maestría" w:value="Tesis de maestría"/>
                  <w:listItem w:displayText="Trabajo de grado especialización" w:value="Trabajo de grado especialización"/>
                  <w:listItem w:displayText="Trabajo de grado profesional" w:value="Trabajo de grado profesional"/>
                  <w:listItem w:displayText="Trabajo de grado tecnología" w:value="Trabajo de grado tecnología"/>
                </w:dropDownList>
              </w:sdtPr>
              <w:sdtContent>
                <w:r>
                  <w:rPr>
                    <w:rStyle w:val="Estilo10"/>
                    <w:szCs w:val="20"/>
                  </w:rPr>
                  <w:t>Trabajo de grado profesional</w:t>
                </w:r>
              </w:sdtContent>
            </w:sdt>
            <w:r w:rsidRPr="00BD3055">
              <w:rPr>
                <w:rFonts w:cs="Times New Roman"/>
                <w:szCs w:val="20"/>
              </w:rPr>
              <w:t>]</w:t>
            </w:r>
            <w:r w:rsidRPr="00BD3055">
              <w:rPr>
                <w:rFonts w:cs="Times New Roman"/>
                <w:sz w:val="20"/>
                <w:szCs w:val="20"/>
              </w:rPr>
              <w:t>. Universidad de San Buenaventura</w:t>
            </w:r>
            <w:r w:rsidRPr="00BD3055">
              <w:rPr>
                <w:rFonts w:cs="Times New Roman"/>
                <w:iCs/>
                <w:sz w:val="20"/>
                <w:szCs w:val="20"/>
              </w:rPr>
              <w:t xml:space="preserve"> </w:t>
            </w:r>
            <w:sdt>
              <w:sdtPr>
                <w:rPr>
                  <w:rStyle w:val="Estilo10"/>
                  <w:szCs w:val="20"/>
                </w:rPr>
                <w:alias w:val="Grado"/>
                <w:tag w:val="Tipo de artículo"/>
                <w:id w:val="-549388805"/>
                <w:placeholder>
                  <w:docPart w:val="CF19A121E262478BB7F571A1607B807A"/>
                </w:placeholder>
                <w:dropDownList>
                  <w:listItem w:displayText="Seleccione sede / seccional y/o extensión" w:value="Seleccione sede / seccional y/o extensión"/>
                  <w:listItem w:displayText="Bogotá" w:value="Bogotá"/>
                  <w:listItem w:displayText="Cali" w:value="Cali"/>
                  <w:listItem w:displayText="Cartagena" w:value="Cartagena"/>
                  <w:listItem w:displayText="Medellín" w:value="Medellín"/>
                  <w:listItem w:displayText="Medellín, Extensión Armenia" w:value="Medellín, Extensión Armenia"/>
                  <w:listItem w:displayText="Medellín, Extensión Ibagué" w:value="Medellín, Extensión Ibagué"/>
                </w:dropDownList>
              </w:sdtPr>
              <w:sdtContent>
                <w:r>
                  <w:rPr>
                    <w:rStyle w:val="Estilo10"/>
                    <w:szCs w:val="20"/>
                  </w:rPr>
                  <w:t>Bogotá</w:t>
                </w:r>
              </w:sdtContent>
            </w:sdt>
            <w:r w:rsidRPr="00BD3055">
              <w:rPr>
                <w:rFonts w:cs="Times New Roman"/>
                <w:szCs w:val="20"/>
              </w:rPr>
              <w:t>.</w:t>
            </w:r>
          </w:p>
        </w:tc>
      </w:tr>
      <w:tr w:rsidR="00D56345" w:rsidRPr="00BD3055" w14:paraId="2C5FA85F" w14:textId="77777777" w:rsidTr="00F9131E">
        <w:trPr>
          <w:trHeight w:val="397"/>
          <w:jc w:val="center"/>
        </w:trPr>
        <w:tc>
          <w:tcPr>
            <w:tcW w:w="2219" w:type="dxa"/>
            <w:tcBorders>
              <w:top w:val="single" w:sz="4" w:space="0" w:color="ED7D31" w:themeColor="accent2"/>
              <w:left w:val="nil"/>
              <w:bottom w:val="single" w:sz="12" w:space="0" w:color="ED7D31" w:themeColor="accent2"/>
              <w:right w:val="nil"/>
            </w:tcBorders>
            <w:vAlign w:val="center"/>
          </w:tcPr>
          <w:p w14:paraId="1829328D" w14:textId="6032E5E6" w:rsidR="00D56345" w:rsidRPr="00BD3055" w:rsidRDefault="00D56345">
            <w:pPr>
              <w:spacing w:after="120"/>
              <w:jc w:val="center"/>
              <w:rPr>
                <w:rFonts w:cs="Times New Roman"/>
                <w:sz w:val="20"/>
                <w:szCs w:val="20"/>
              </w:rPr>
              <w:pPrChange w:id="16" w:author="Camilo Andrés Díaz Gómez" w:date="2023-03-28T15:25:00Z">
                <w:pPr>
                  <w:spacing w:after="120" w:line="240" w:lineRule="auto"/>
                  <w:jc w:val="center"/>
                </w:pPr>
              </w:pPrChange>
            </w:pPr>
          </w:p>
        </w:tc>
        <w:tc>
          <w:tcPr>
            <w:tcW w:w="6619" w:type="dxa"/>
            <w:tcBorders>
              <w:top w:val="nil"/>
              <w:left w:val="nil"/>
              <w:bottom w:val="single" w:sz="12" w:space="0" w:color="ED7D31" w:themeColor="accent2"/>
              <w:right w:val="nil"/>
            </w:tcBorders>
          </w:tcPr>
          <w:p w14:paraId="7F85000B" w14:textId="2CD0C56E" w:rsidR="00D56345" w:rsidRPr="00BD3055" w:rsidRDefault="00D56345">
            <w:pPr>
              <w:spacing w:after="60"/>
              <w:ind w:left="709" w:hanging="709"/>
              <w:rPr>
                <w:rFonts w:cs="Times New Roman"/>
                <w:sz w:val="20"/>
                <w:szCs w:val="20"/>
              </w:rPr>
              <w:pPrChange w:id="17" w:author="Camilo Andrés Díaz Gómez" w:date="2023-03-28T15:25:00Z">
                <w:pPr>
                  <w:spacing w:after="60" w:line="276" w:lineRule="auto"/>
                  <w:ind w:left="709" w:hanging="709"/>
                </w:pPr>
              </w:pPrChange>
            </w:pPr>
          </w:p>
        </w:tc>
      </w:tr>
    </w:tbl>
    <w:p w14:paraId="6CCB2072" w14:textId="4B77A1B8" w:rsidR="00530057" w:rsidRPr="00BD3055" w:rsidRDefault="00530057" w:rsidP="00405EF3">
      <w:pPr>
        <w:jc w:val="center"/>
        <w:rPr>
          <w:rFonts w:cs="Times New Roman"/>
          <w:b/>
          <w:szCs w:val="24"/>
        </w:rPr>
      </w:pPr>
    </w:p>
    <w:tbl>
      <w:tblPr>
        <w:tblStyle w:val="Tablaconcuadrcul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0"/>
        <w:gridCol w:w="6298"/>
      </w:tblGrid>
      <w:tr w:rsidR="00AC67EC" w:rsidRPr="00BD3055" w14:paraId="4F737D64" w14:textId="77777777" w:rsidTr="00AC67EC">
        <w:tc>
          <w:tcPr>
            <w:tcW w:w="2552" w:type="dxa"/>
            <w:vAlign w:val="center"/>
            <w:hideMark/>
          </w:tcPr>
          <w:p w14:paraId="70300400" w14:textId="678A92F2" w:rsidR="00AC67EC" w:rsidRPr="00BD3055" w:rsidRDefault="00AC67EC" w:rsidP="00405EF3">
            <w:pPr>
              <w:jc w:val="left"/>
              <w:rPr>
                <w:rFonts w:cs="Times New Roman"/>
                <w:sz w:val="20"/>
                <w:szCs w:val="20"/>
              </w:rPr>
            </w:pPr>
            <w:r w:rsidRPr="00BD3055">
              <w:rPr>
                <w:rFonts w:cs="Times New Roman"/>
                <w:noProof/>
              </w:rPr>
              <w:drawing>
                <wp:inline distT="0" distB="0" distL="0" distR="0" wp14:anchorId="6DE7C9A7" wp14:editId="7FD69E79">
                  <wp:extent cx="1419225" cy="6381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19225" cy="638175"/>
                          </a:xfrm>
                          <a:prstGeom prst="rect">
                            <a:avLst/>
                          </a:prstGeom>
                          <a:noFill/>
                          <a:ln>
                            <a:noFill/>
                          </a:ln>
                        </pic:spPr>
                      </pic:pic>
                    </a:graphicData>
                  </a:graphic>
                </wp:inline>
              </w:drawing>
            </w:r>
          </w:p>
        </w:tc>
        <w:tc>
          <w:tcPr>
            <w:tcW w:w="6842" w:type="dxa"/>
            <w:vAlign w:val="center"/>
            <w:hideMark/>
          </w:tcPr>
          <w:p w14:paraId="7D166969" w14:textId="77777777" w:rsidR="00AC67EC" w:rsidRPr="00BD3055" w:rsidRDefault="00AC67EC" w:rsidP="00405EF3">
            <w:pPr>
              <w:jc w:val="left"/>
              <w:rPr>
                <w:rFonts w:cs="Times New Roman"/>
                <w:sz w:val="20"/>
                <w:szCs w:val="20"/>
              </w:rPr>
            </w:pPr>
            <w:r w:rsidRPr="00BD3055">
              <w:rPr>
                <w:rFonts w:cs="Times New Roman"/>
                <w:sz w:val="20"/>
                <w:szCs w:val="20"/>
              </w:rPr>
              <w:t>Biblioteca Digital (Repositorio)</w:t>
            </w:r>
          </w:p>
          <w:p w14:paraId="5FD6D342" w14:textId="77777777" w:rsidR="00AC67EC" w:rsidRPr="00BD3055" w:rsidRDefault="00AC67EC" w:rsidP="00405EF3">
            <w:pPr>
              <w:jc w:val="left"/>
              <w:rPr>
                <w:rFonts w:cs="Times New Roman"/>
                <w:noProof/>
                <w:sz w:val="20"/>
                <w:szCs w:val="20"/>
              </w:rPr>
            </w:pPr>
            <w:r w:rsidRPr="00BD3055">
              <w:rPr>
                <w:rFonts w:cs="Times New Roman"/>
                <w:sz w:val="20"/>
                <w:szCs w:val="20"/>
              </w:rPr>
              <w:t>www.bibliotecadigital.usb.edu.co</w:t>
            </w:r>
          </w:p>
        </w:tc>
      </w:tr>
    </w:tbl>
    <w:p w14:paraId="1C9E4D2E" w14:textId="77777777" w:rsidR="00AC67EC" w:rsidRPr="00BD3055" w:rsidRDefault="00AC67EC" w:rsidP="00405EF3">
      <w:pPr>
        <w:jc w:val="left"/>
        <w:rPr>
          <w:rFonts w:cs="Times New Roman"/>
          <w:b/>
          <w:sz w:val="20"/>
          <w:szCs w:val="20"/>
        </w:rPr>
      </w:pPr>
    </w:p>
    <w:p w14:paraId="0003AE1D" w14:textId="77777777" w:rsidR="00AC67EC" w:rsidRPr="00BD3055" w:rsidRDefault="00AC67EC" w:rsidP="00405EF3">
      <w:pPr>
        <w:jc w:val="left"/>
        <w:rPr>
          <w:rFonts w:cs="Times New Roman"/>
          <w:sz w:val="20"/>
          <w:szCs w:val="20"/>
        </w:rPr>
      </w:pPr>
      <w:r w:rsidRPr="00BD3055">
        <w:rPr>
          <w:rFonts w:cs="Times New Roman"/>
          <w:b/>
          <w:sz w:val="20"/>
          <w:szCs w:val="20"/>
        </w:rPr>
        <w:t>Bibliotecas Universidad de San Buenaventura</w:t>
      </w:r>
    </w:p>
    <w:p w14:paraId="283B3E31" w14:textId="77777777" w:rsidR="00AC67EC" w:rsidRPr="00BD3055" w:rsidRDefault="00AC67EC">
      <w:pPr>
        <w:jc w:val="left"/>
        <w:rPr>
          <w:rFonts w:cs="Times New Roman"/>
          <w:sz w:val="20"/>
          <w:szCs w:val="20"/>
        </w:rPr>
        <w:pPrChange w:id="18" w:author="Camilo Andrés Díaz Gómez" w:date="2023-03-28T15:25:00Z">
          <w:pPr>
            <w:spacing w:line="276" w:lineRule="auto"/>
            <w:jc w:val="left"/>
          </w:pPr>
        </w:pPrChange>
      </w:pPr>
      <w:r w:rsidRPr="00BD3055">
        <w:rPr>
          <w:rFonts w:cs="Times New Roman"/>
          <w:sz w:val="20"/>
          <w:szCs w:val="20"/>
        </w:rPr>
        <w:t>Biblioteca Fray Alberto Montealegre O.F.M. - Bogotá.</w:t>
      </w:r>
    </w:p>
    <w:p w14:paraId="03CDA55D" w14:textId="77777777" w:rsidR="00AC67EC" w:rsidRPr="00BD3055" w:rsidRDefault="00AC67EC">
      <w:pPr>
        <w:jc w:val="left"/>
        <w:rPr>
          <w:rFonts w:cs="Times New Roman"/>
          <w:sz w:val="20"/>
          <w:szCs w:val="20"/>
        </w:rPr>
        <w:pPrChange w:id="19" w:author="Camilo Andrés Díaz Gómez" w:date="2023-03-28T15:25:00Z">
          <w:pPr>
            <w:spacing w:line="276" w:lineRule="auto"/>
            <w:jc w:val="left"/>
          </w:pPr>
        </w:pPrChange>
      </w:pPr>
      <w:r w:rsidRPr="00BD3055">
        <w:rPr>
          <w:rFonts w:cs="Times New Roman"/>
          <w:sz w:val="20"/>
          <w:szCs w:val="20"/>
        </w:rPr>
        <w:t>Biblioteca Fray Arturo Calle Restrepo O.F.M.</w:t>
      </w:r>
      <w:r w:rsidRPr="00BD3055">
        <w:rPr>
          <w:rFonts w:cs="Times New Roman"/>
          <w:b/>
          <w:sz w:val="20"/>
          <w:szCs w:val="20"/>
        </w:rPr>
        <w:t xml:space="preserve"> - </w:t>
      </w:r>
      <w:r w:rsidRPr="00BD3055">
        <w:rPr>
          <w:rFonts w:cs="Times New Roman"/>
          <w:sz w:val="20"/>
          <w:szCs w:val="20"/>
        </w:rPr>
        <w:t>Medellín, Bello, Armenia, Ibagué.</w:t>
      </w:r>
    </w:p>
    <w:p w14:paraId="034D8DA2" w14:textId="77777777" w:rsidR="00AC67EC" w:rsidRPr="00BD3055" w:rsidRDefault="00AC67EC">
      <w:pPr>
        <w:jc w:val="left"/>
        <w:rPr>
          <w:rFonts w:cs="Times New Roman"/>
          <w:sz w:val="20"/>
          <w:szCs w:val="20"/>
        </w:rPr>
        <w:pPrChange w:id="20" w:author="Camilo Andrés Díaz Gómez" w:date="2023-03-28T15:25:00Z">
          <w:pPr>
            <w:spacing w:line="276" w:lineRule="auto"/>
            <w:jc w:val="left"/>
          </w:pPr>
        </w:pPrChange>
      </w:pPr>
      <w:r w:rsidRPr="00BD3055">
        <w:rPr>
          <w:rFonts w:cs="Times New Roman"/>
          <w:sz w:val="20"/>
          <w:szCs w:val="20"/>
        </w:rPr>
        <w:t>Departamento de Biblioteca - Cali.</w:t>
      </w:r>
    </w:p>
    <w:p w14:paraId="513F3B75" w14:textId="77777777" w:rsidR="00AC67EC" w:rsidRPr="00BD3055" w:rsidRDefault="00AC67EC">
      <w:pPr>
        <w:jc w:val="left"/>
        <w:rPr>
          <w:rFonts w:cs="Times New Roman"/>
          <w:sz w:val="20"/>
          <w:szCs w:val="20"/>
        </w:rPr>
        <w:pPrChange w:id="21" w:author="Camilo Andrés Díaz Gómez" w:date="2023-03-28T15:25:00Z">
          <w:pPr>
            <w:spacing w:line="276" w:lineRule="auto"/>
            <w:jc w:val="left"/>
          </w:pPr>
        </w:pPrChange>
      </w:pPr>
      <w:r w:rsidRPr="00BD3055">
        <w:rPr>
          <w:rFonts w:cs="Times New Roman"/>
          <w:sz w:val="20"/>
          <w:szCs w:val="20"/>
        </w:rPr>
        <w:t>Biblioteca Central Fray Antonio de Marchena – Cartagena.</w:t>
      </w:r>
    </w:p>
    <w:p w14:paraId="01D8D129" w14:textId="77777777" w:rsidR="00AC67EC" w:rsidRPr="00BD3055" w:rsidRDefault="00AC67EC" w:rsidP="00405EF3">
      <w:pPr>
        <w:jc w:val="center"/>
        <w:rPr>
          <w:rFonts w:cs="Times New Roman"/>
          <w:b/>
          <w:sz w:val="20"/>
          <w:szCs w:val="20"/>
        </w:rPr>
      </w:pPr>
    </w:p>
    <w:p w14:paraId="75DCD5ED" w14:textId="77777777" w:rsidR="00AC67EC" w:rsidRPr="00BD3055" w:rsidRDefault="00AC67EC" w:rsidP="00405EF3">
      <w:pPr>
        <w:jc w:val="center"/>
        <w:rPr>
          <w:rFonts w:cs="Times New Roman"/>
          <w:b/>
          <w:sz w:val="20"/>
          <w:szCs w:val="20"/>
        </w:rPr>
      </w:pPr>
    </w:p>
    <w:p w14:paraId="3407E29B" w14:textId="77777777" w:rsidR="00AC67EC" w:rsidRPr="00BD3055" w:rsidRDefault="00AC67EC">
      <w:pPr>
        <w:jc w:val="left"/>
        <w:rPr>
          <w:rFonts w:cs="Times New Roman"/>
          <w:sz w:val="20"/>
          <w:szCs w:val="20"/>
        </w:rPr>
        <w:pPrChange w:id="22" w:author="Camilo Andrés Díaz Gómez" w:date="2023-03-28T15:25:00Z">
          <w:pPr>
            <w:spacing w:line="276" w:lineRule="auto"/>
            <w:jc w:val="left"/>
          </w:pPr>
        </w:pPrChange>
      </w:pPr>
      <w:r w:rsidRPr="00BD3055">
        <w:rPr>
          <w:rFonts w:cs="Times New Roman"/>
          <w:b/>
          <w:bCs/>
          <w:sz w:val="20"/>
          <w:szCs w:val="20"/>
        </w:rPr>
        <w:t>Universidad de San Buenaventura Colombia</w:t>
      </w:r>
      <w:r w:rsidRPr="00BD3055">
        <w:rPr>
          <w:rFonts w:cs="Times New Roman"/>
          <w:sz w:val="20"/>
          <w:szCs w:val="20"/>
        </w:rPr>
        <w:t xml:space="preserve"> - www.usb.edu.co</w:t>
      </w:r>
    </w:p>
    <w:p w14:paraId="2D8D284E" w14:textId="77777777" w:rsidR="00AC67EC" w:rsidRPr="00BD3055" w:rsidRDefault="00AC67EC">
      <w:pPr>
        <w:jc w:val="left"/>
        <w:rPr>
          <w:rFonts w:cs="Times New Roman"/>
          <w:sz w:val="20"/>
          <w:szCs w:val="20"/>
        </w:rPr>
        <w:pPrChange w:id="23" w:author="Camilo Andrés Díaz Gómez" w:date="2023-03-28T15:25:00Z">
          <w:pPr>
            <w:spacing w:line="276" w:lineRule="auto"/>
            <w:jc w:val="left"/>
          </w:pPr>
        </w:pPrChange>
      </w:pPr>
      <w:r w:rsidRPr="00BD3055">
        <w:rPr>
          <w:rFonts w:cs="Times New Roman"/>
          <w:sz w:val="20"/>
          <w:szCs w:val="20"/>
        </w:rPr>
        <w:t>Bogotá</w:t>
      </w:r>
      <w:r w:rsidRPr="00BD3055">
        <w:rPr>
          <w:rFonts w:cs="Times New Roman"/>
          <w:b/>
          <w:sz w:val="20"/>
          <w:szCs w:val="20"/>
        </w:rPr>
        <w:t xml:space="preserve"> - </w:t>
      </w:r>
      <w:r w:rsidRPr="00BD3055">
        <w:rPr>
          <w:rFonts w:cs="Times New Roman"/>
          <w:sz w:val="20"/>
          <w:szCs w:val="20"/>
        </w:rPr>
        <w:t>www.usbbog.edu.co</w:t>
      </w:r>
    </w:p>
    <w:p w14:paraId="1B500391" w14:textId="77777777" w:rsidR="00AC67EC" w:rsidRPr="00BD3055" w:rsidRDefault="00AC67EC">
      <w:pPr>
        <w:jc w:val="left"/>
        <w:rPr>
          <w:rFonts w:cs="Times New Roman"/>
          <w:sz w:val="20"/>
          <w:szCs w:val="20"/>
        </w:rPr>
        <w:pPrChange w:id="24" w:author="Camilo Andrés Díaz Gómez" w:date="2023-03-28T15:25:00Z">
          <w:pPr>
            <w:spacing w:line="276" w:lineRule="auto"/>
            <w:jc w:val="left"/>
          </w:pPr>
        </w:pPrChange>
      </w:pPr>
      <w:r w:rsidRPr="00BD3055">
        <w:rPr>
          <w:rFonts w:cs="Times New Roman"/>
          <w:sz w:val="20"/>
          <w:szCs w:val="20"/>
        </w:rPr>
        <w:t>Medellín</w:t>
      </w:r>
      <w:r w:rsidRPr="00BD3055">
        <w:rPr>
          <w:rFonts w:cs="Times New Roman"/>
          <w:b/>
          <w:sz w:val="20"/>
          <w:szCs w:val="20"/>
        </w:rPr>
        <w:t xml:space="preserve"> - </w:t>
      </w:r>
      <w:r w:rsidRPr="00BD3055">
        <w:rPr>
          <w:rFonts w:cs="Times New Roman"/>
          <w:sz w:val="20"/>
          <w:szCs w:val="20"/>
        </w:rPr>
        <w:t>www.usbmed.edu.co</w:t>
      </w:r>
    </w:p>
    <w:p w14:paraId="67A5933C" w14:textId="77777777" w:rsidR="00AC67EC" w:rsidRPr="00BD3055" w:rsidRDefault="00AC67EC">
      <w:pPr>
        <w:jc w:val="left"/>
        <w:rPr>
          <w:rFonts w:cs="Times New Roman"/>
          <w:sz w:val="20"/>
          <w:szCs w:val="20"/>
        </w:rPr>
        <w:pPrChange w:id="25" w:author="Camilo Andrés Díaz Gómez" w:date="2023-03-28T15:25:00Z">
          <w:pPr>
            <w:spacing w:line="276" w:lineRule="auto"/>
            <w:jc w:val="left"/>
          </w:pPr>
        </w:pPrChange>
      </w:pPr>
      <w:r w:rsidRPr="00BD3055">
        <w:rPr>
          <w:rFonts w:cs="Times New Roman"/>
          <w:sz w:val="20"/>
          <w:szCs w:val="20"/>
        </w:rPr>
        <w:t>Cali -</w:t>
      </w:r>
      <w:r w:rsidRPr="00BD3055">
        <w:rPr>
          <w:rFonts w:cs="Times New Roman"/>
          <w:b/>
          <w:sz w:val="20"/>
          <w:szCs w:val="20"/>
        </w:rPr>
        <w:t xml:space="preserve"> </w:t>
      </w:r>
      <w:r w:rsidRPr="00BD3055">
        <w:rPr>
          <w:rFonts w:cs="Times New Roman"/>
          <w:sz w:val="20"/>
          <w:szCs w:val="20"/>
        </w:rPr>
        <w:t>www.usbcali.edu.co</w:t>
      </w:r>
    </w:p>
    <w:p w14:paraId="560E6287" w14:textId="77777777" w:rsidR="00AC67EC" w:rsidRPr="00BD3055" w:rsidRDefault="00AC67EC">
      <w:pPr>
        <w:jc w:val="left"/>
        <w:rPr>
          <w:rFonts w:cs="Times New Roman"/>
          <w:sz w:val="20"/>
          <w:szCs w:val="20"/>
        </w:rPr>
        <w:pPrChange w:id="26" w:author="Camilo Andrés Díaz Gómez" w:date="2023-03-28T15:25:00Z">
          <w:pPr>
            <w:spacing w:line="276" w:lineRule="auto"/>
            <w:jc w:val="left"/>
          </w:pPr>
        </w:pPrChange>
      </w:pPr>
      <w:r w:rsidRPr="00BD3055">
        <w:rPr>
          <w:rFonts w:cs="Times New Roman"/>
          <w:sz w:val="20"/>
          <w:szCs w:val="20"/>
        </w:rPr>
        <w:t>Cartagena - www.usbctg.edu.co</w:t>
      </w:r>
    </w:p>
    <w:p w14:paraId="00E6A6F2" w14:textId="77777777" w:rsidR="00AC67EC" w:rsidRPr="00BD3055" w:rsidRDefault="00AC67EC">
      <w:pPr>
        <w:jc w:val="left"/>
        <w:rPr>
          <w:rFonts w:cs="Times New Roman"/>
          <w:sz w:val="20"/>
          <w:szCs w:val="20"/>
        </w:rPr>
        <w:pPrChange w:id="27" w:author="Camilo Andrés Díaz Gómez" w:date="2023-03-28T15:25:00Z">
          <w:pPr>
            <w:spacing w:line="276" w:lineRule="auto"/>
            <w:jc w:val="left"/>
          </w:pPr>
        </w:pPrChange>
      </w:pPr>
      <w:r w:rsidRPr="00BD3055">
        <w:rPr>
          <w:rFonts w:cs="Times New Roman"/>
          <w:sz w:val="20"/>
          <w:szCs w:val="20"/>
        </w:rPr>
        <w:t>Editorial Bonaventuriana - www.editorialbonaventuriana.usb.edu.co</w:t>
      </w:r>
    </w:p>
    <w:p w14:paraId="2B9F337C" w14:textId="77777777" w:rsidR="00AC67EC" w:rsidRPr="00BD3055" w:rsidRDefault="00AC67EC">
      <w:pPr>
        <w:jc w:val="left"/>
        <w:rPr>
          <w:rFonts w:cs="Times New Roman"/>
          <w:sz w:val="20"/>
          <w:szCs w:val="20"/>
        </w:rPr>
        <w:pPrChange w:id="28" w:author="Camilo Andrés Díaz Gómez" w:date="2023-03-28T15:25:00Z">
          <w:pPr>
            <w:spacing w:line="276" w:lineRule="auto"/>
            <w:jc w:val="left"/>
          </w:pPr>
        </w:pPrChange>
      </w:pPr>
      <w:r w:rsidRPr="00BD3055">
        <w:rPr>
          <w:rFonts w:cs="Times New Roman"/>
          <w:sz w:val="20"/>
          <w:szCs w:val="20"/>
        </w:rPr>
        <w:t>Revistas científicas – www.revistas.usb.edu.co</w:t>
      </w:r>
    </w:p>
    <w:p w14:paraId="4783FB5E" w14:textId="2D4F11BA" w:rsidR="00AC67EC" w:rsidRPr="00BD3055" w:rsidRDefault="00AC67EC" w:rsidP="00405EF3">
      <w:pPr>
        <w:jc w:val="center"/>
        <w:rPr>
          <w:rFonts w:cs="Times New Roman"/>
          <w:b/>
          <w:szCs w:val="24"/>
        </w:rPr>
      </w:pPr>
    </w:p>
    <w:p w14:paraId="4D67D879" w14:textId="7C7012F7" w:rsidR="00AC67EC" w:rsidRPr="00BD3055" w:rsidRDefault="00AC67EC" w:rsidP="00405EF3">
      <w:pPr>
        <w:jc w:val="center"/>
        <w:rPr>
          <w:rFonts w:cs="Times New Roman"/>
          <w:b/>
          <w:szCs w:val="24"/>
        </w:rPr>
      </w:pPr>
    </w:p>
    <w:p w14:paraId="729492CD" w14:textId="48D0B317" w:rsidR="00AC67EC" w:rsidRPr="00BD3055" w:rsidRDefault="00AC67EC" w:rsidP="00405EF3">
      <w:pPr>
        <w:jc w:val="center"/>
        <w:rPr>
          <w:rFonts w:cs="Times New Roman"/>
          <w:b/>
          <w:szCs w:val="24"/>
        </w:rPr>
      </w:pPr>
    </w:p>
    <w:p w14:paraId="0973537F" w14:textId="2856F652" w:rsidR="00AC67EC" w:rsidRPr="00BD3055" w:rsidRDefault="00AC67EC" w:rsidP="00405EF3">
      <w:pPr>
        <w:jc w:val="center"/>
        <w:rPr>
          <w:rFonts w:cs="Times New Roman"/>
          <w:b/>
          <w:szCs w:val="24"/>
        </w:rPr>
      </w:pPr>
    </w:p>
    <w:p w14:paraId="2B3470B2" w14:textId="15D42C64" w:rsidR="00AC67EC" w:rsidRPr="00BD3055" w:rsidRDefault="00AC67EC" w:rsidP="00405EF3">
      <w:pPr>
        <w:jc w:val="center"/>
        <w:rPr>
          <w:rFonts w:cs="Times New Roman"/>
          <w:b/>
          <w:szCs w:val="24"/>
        </w:rPr>
      </w:pPr>
    </w:p>
    <w:p w14:paraId="07B7B5FF" w14:textId="2DCDBDEC" w:rsidR="00AC67EC" w:rsidRPr="00BD3055" w:rsidRDefault="00AC67EC" w:rsidP="00405EF3">
      <w:pPr>
        <w:jc w:val="center"/>
        <w:rPr>
          <w:rFonts w:cs="Times New Roman"/>
          <w:b/>
          <w:szCs w:val="24"/>
        </w:rPr>
      </w:pPr>
    </w:p>
    <w:p w14:paraId="48FBC8BF" w14:textId="7E512232" w:rsidR="00AC67EC" w:rsidRPr="00BD3055" w:rsidRDefault="00AC67EC" w:rsidP="00405EF3">
      <w:pPr>
        <w:jc w:val="center"/>
        <w:rPr>
          <w:rFonts w:cs="Times New Roman"/>
          <w:b/>
          <w:szCs w:val="24"/>
        </w:rPr>
      </w:pPr>
    </w:p>
    <w:p w14:paraId="0999DE11" w14:textId="1B3B1345" w:rsidR="00AC67EC" w:rsidRPr="00BD3055" w:rsidDel="00583F4A" w:rsidRDefault="00AC67EC" w:rsidP="002B569F">
      <w:pPr>
        <w:jc w:val="center"/>
        <w:rPr>
          <w:del w:id="29" w:author="Camilo Andrés Díaz Gómez" w:date="2023-03-14T21:28:00Z"/>
          <w:rFonts w:cs="Times New Roman"/>
          <w:b/>
          <w:szCs w:val="24"/>
        </w:rPr>
      </w:pPr>
    </w:p>
    <w:p w14:paraId="445F015A" w14:textId="0BC3B7E2" w:rsidR="00AC0534" w:rsidRPr="00BD3055" w:rsidDel="00583F4A" w:rsidRDefault="00AC0534" w:rsidP="002B569F">
      <w:pPr>
        <w:jc w:val="center"/>
        <w:rPr>
          <w:del w:id="30" w:author="Camilo Andrés Díaz Gómez" w:date="2023-03-14T21:28:00Z"/>
          <w:rFonts w:cs="Times New Roman"/>
          <w:b/>
          <w:szCs w:val="24"/>
        </w:rPr>
      </w:pPr>
    </w:p>
    <w:p w14:paraId="6E7218F0" w14:textId="2A33A61A" w:rsidR="00AC0534" w:rsidRPr="00BD3055" w:rsidDel="00583F4A" w:rsidRDefault="00AC0534" w:rsidP="002B569F">
      <w:pPr>
        <w:jc w:val="center"/>
        <w:rPr>
          <w:del w:id="31" w:author="Camilo Andrés Díaz Gómez" w:date="2023-03-14T21:28:00Z"/>
          <w:rFonts w:cs="Times New Roman"/>
          <w:b/>
          <w:szCs w:val="24"/>
        </w:rPr>
      </w:pPr>
    </w:p>
    <w:p w14:paraId="7569243D" w14:textId="5DA01EE3" w:rsidR="00AC67EC" w:rsidRPr="00BD3055" w:rsidDel="00583F4A" w:rsidRDefault="00AC67EC">
      <w:pPr>
        <w:rPr>
          <w:del w:id="32" w:author="Camilo Andrés Díaz Gómez" w:date="2023-03-14T21:28:00Z"/>
          <w:rFonts w:cs="Times New Roman"/>
          <w:b/>
          <w:szCs w:val="24"/>
        </w:rPr>
        <w:pPrChange w:id="33" w:author="Camilo Andrés Díaz Gómez" w:date="2023-03-28T15:25:00Z">
          <w:pPr>
            <w:jc w:val="center"/>
          </w:pPr>
        </w:pPrChange>
      </w:pPr>
    </w:p>
    <w:p w14:paraId="6CA5596D" w14:textId="77777777" w:rsidR="003A3C4F" w:rsidRPr="00BD3055" w:rsidRDefault="003A3C4F">
      <w:pPr>
        <w:rPr>
          <w:rFonts w:cs="Times New Roman"/>
          <w:b/>
          <w:szCs w:val="24"/>
        </w:rPr>
        <w:pPrChange w:id="34" w:author="Camilo Andrés Díaz Gómez" w:date="2023-03-28T15:25:00Z">
          <w:pPr>
            <w:jc w:val="center"/>
          </w:pPr>
        </w:pPrChange>
      </w:pPr>
    </w:p>
    <w:p w14:paraId="47A8B0BF" w14:textId="738D97E7" w:rsidR="008429A4" w:rsidRPr="00A968A5" w:rsidRDefault="007422E2">
      <w:pPr>
        <w:jc w:val="right"/>
        <w:rPr>
          <w:rFonts w:cs="Times New Roman"/>
          <w:szCs w:val="24"/>
        </w:rPr>
        <w:pPrChange w:id="35" w:author="Camilo Andrés Díaz Gómez" w:date="2023-05-13T21:04:00Z">
          <w:pPr>
            <w:jc w:val="center"/>
          </w:pPr>
        </w:pPrChange>
      </w:pPr>
      <w:r>
        <w:rPr>
          <w:rFonts w:cs="Times New Roman"/>
          <w:b/>
          <w:szCs w:val="24"/>
        </w:rPr>
        <w:br w:type="column"/>
      </w:r>
      <w:r w:rsidR="008429A4" w:rsidRPr="00A968A5">
        <w:rPr>
          <w:rFonts w:cs="Times New Roman"/>
          <w:b/>
          <w:szCs w:val="24"/>
        </w:rPr>
        <w:lastRenderedPageBreak/>
        <w:t>Dedicatoria</w:t>
      </w:r>
    </w:p>
    <w:p w14:paraId="2D9168A1" w14:textId="77777777" w:rsidR="008429A4" w:rsidRPr="00A968A5" w:rsidRDefault="008429A4">
      <w:pPr>
        <w:jc w:val="right"/>
        <w:rPr>
          <w:rFonts w:cs="Times New Roman"/>
          <w:szCs w:val="24"/>
        </w:rPr>
        <w:pPrChange w:id="36" w:author="Camilo Andrés Díaz Gómez" w:date="2023-05-13T21:04:00Z">
          <w:pPr>
            <w:jc w:val="center"/>
          </w:pPr>
        </w:pPrChange>
      </w:pPr>
    </w:p>
    <w:p w14:paraId="20AE0E4F" w14:textId="0CD155ED" w:rsidR="00AE0D6C" w:rsidRPr="00A968A5" w:rsidRDefault="00AE0D6C">
      <w:pPr>
        <w:tabs>
          <w:tab w:val="center" w:pos="4702"/>
          <w:tab w:val="right" w:pos="9404"/>
        </w:tabs>
        <w:jc w:val="right"/>
        <w:rPr>
          <w:ins w:id="37" w:author="Camilo Andrés Díaz Gómez" w:date="2023-03-28T15:56:00Z"/>
          <w:rFonts w:cs="Times New Roman"/>
          <w:szCs w:val="24"/>
        </w:rPr>
        <w:pPrChange w:id="38" w:author="Camilo Andrés Díaz Gómez" w:date="2023-05-13T21:04:00Z">
          <w:pPr>
            <w:tabs>
              <w:tab w:val="center" w:pos="4702"/>
              <w:tab w:val="right" w:pos="9404"/>
            </w:tabs>
            <w:jc w:val="left"/>
          </w:pPr>
        </w:pPrChange>
      </w:pPr>
      <w:ins w:id="39" w:author="Camilo Andrés Díaz Gómez" w:date="2023-03-28T15:56:00Z">
        <w:r w:rsidRPr="00A968A5">
          <w:rPr>
            <w:rFonts w:cs="Times New Roman"/>
            <w:szCs w:val="24"/>
          </w:rPr>
          <w:t>Dedic</w:t>
        </w:r>
      </w:ins>
      <w:ins w:id="40" w:author="Camilo Andrés Díaz Gómez" w:date="2023-05-13T20:59:00Z">
        <w:r w:rsidR="00162569">
          <w:rPr>
            <w:rFonts w:cs="Times New Roman"/>
            <w:szCs w:val="24"/>
          </w:rPr>
          <w:t xml:space="preserve">amos nuestra tesis </w:t>
        </w:r>
      </w:ins>
      <w:ins w:id="41" w:author="Camilo Andrés Díaz Gómez" w:date="2023-03-28T15:56:00Z">
        <w:r w:rsidRPr="00A968A5">
          <w:rPr>
            <w:rFonts w:cs="Times New Roman"/>
            <w:szCs w:val="24"/>
          </w:rPr>
          <w:t xml:space="preserve">a </w:t>
        </w:r>
      </w:ins>
      <w:ins w:id="42" w:author="Camilo Andrés Díaz Gómez" w:date="2023-05-13T20:59:00Z">
        <w:r w:rsidR="00162569">
          <w:rPr>
            <w:rFonts w:cs="Times New Roman"/>
            <w:szCs w:val="24"/>
          </w:rPr>
          <w:t>nuestros</w:t>
        </w:r>
      </w:ins>
      <w:ins w:id="43" w:author="Camilo Andrés Díaz Gómez" w:date="2023-03-28T15:56:00Z">
        <w:r w:rsidRPr="00A968A5">
          <w:rPr>
            <w:rFonts w:cs="Times New Roman"/>
            <w:szCs w:val="24"/>
          </w:rPr>
          <w:t xml:space="preserve"> padres quienes con su sacrificio y esfuerzo </w:t>
        </w:r>
      </w:ins>
      <w:ins w:id="44" w:author="Camilo Andrés Díaz Gómez" w:date="2023-05-13T20:59:00Z">
        <w:r w:rsidR="00162569">
          <w:rPr>
            <w:rFonts w:cs="Times New Roman"/>
            <w:szCs w:val="24"/>
          </w:rPr>
          <w:t>nos</w:t>
        </w:r>
      </w:ins>
      <w:ins w:id="45" w:author="Camilo Andrés Díaz Gómez" w:date="2023-03-28T15:56:00Z">
        <w:r w:rsidRPr="00A968A5">
          <w:rPr>
            <w:rFonts w:cs="Times New Roman"/>
            <w:szCs w:val="24"/>
          </w:rPr>
          <w:t xml:space="preserve"> dieron la carrera para </w:t>
        </w:r>
      </w:ins>
      <w:ins w:id="46" w:author="Camilo Andrés Díaz Gómez" w:date="2023-05-13T20:59:00Z">
        <w:r w:rsidR="00162569">
          <w:rPr>
            <w:rFonts w:cs="Times New Roman"/>
            <w:szCs w:val="24"/>
          </w:rPr>
          <w:t>nuestro</w:t>
        </w:r>
      </w:ins>
      <w:ins w:id="47" w:author="Camilo Andrés Díaz Gómez" w:date="2023-03-28T15:56:00Z">
        <w:r w:rsidRPr="00A968A5">
          <w:rPr>
            <w:rFonts w:cs="Times New Roman"/>
            <w:szCs w:val="24"/>
          </w:rPr>
          <w:t xml:space="preserve"> futuro</w:t>
        </w:r>
      </w:ins>
      <w:ins w:id="48" w:author="Camilo Andrés Díaz Gómez" w:date="2023-03-28T17:22:00Z">
        <w:r w:rsidR="008F5D5A" w:rsidRPr="00A968A5">
          <w:rPr>
            <w:rFonts w:cs="Times New Roman"/>
            <w:szCs w:val="24"/>
          </w:rPr>
          <w:t xml:space="preserve"> contribuyendo a</w:t>
        </w:r>
      </w:ins>
      <w:ins w:id="49" w:author="Camilo Andrés Díaz Gómez" w:date="2023-05-13T21:00:00Z">
        <w:r w:rsidR="00162569">
          <w:rPr>
            <w:rFonts w:cs="Times New Roman"/>
            <w:szCs w:val="24"/>
          </w:rPr>
          <w:t xml:space="preserve">l </w:t>
        </w:r>
      </w:ins>
      <w:ins w:id="50" w:author="Camilo Andrés Díaz Gómez" w:date="2023-03-28T17:22:00Z">
        <w:r w:rsidR="008F5D5A" w:rsidRPr="00A968A5">
          <w:rPr>
            <w:rFonts w:cs="Times New Roman"/>
            <w:szCs w:val="24"/>
          </w:rPr>
          <w:t xml:space="preserve">desarrollo personal y profesional, </w:t>
        </w:r>
      </w:ins>
      <w:ins w:id="51" w:author="Camilo Andrés Díaz Gómez" w:date="2023-03-28T15:56:00Z">
        <w:r w:rsidRPr="00A968A5">
          <w:rPr>
            <w:rFonts w:cs="Times New Roman"/>
            <w:szCs w:val="24"/>
          </w:rPr>
          <w:t xml:space="preserve">por creer en </w:t>
        </w:r>
      </w:ins>
      <w:ins w:id="52" w:author="Camilo Andrés Díaz Gómez" w:date="2023-05-13T21:00:00Z">
        <w:r w:rsidR="00162569">
          <w:rPr>
            <w:rFonts w:cs="Times New Roman"/>
            <w:szCs w:val="24"/>
          </w:rPr>
          <w:t>nuestra</w:t>
        </w:r>
      </w:ins>
      <w:ins w:id="53" w:author="Camilo Andrés Díaz Gómez" w:date="2023-03-28T15:56:00Z">
        <w:r w:rsidRPr="00A968A5">
          <w:rPr>
            <w:rFonts w:cs="Times New Roman"/>
            <w:szCs w:val="24"/>
          </w:rPr>
          <w:t xml:space="preserve"> capacidad, brindar</w:t>
        </w:r>
      </w:ins>
      <w:ins w:id="54" w:author="Camilo Andrés Díaz Gómez" w:date="2023-05-13T21:00:00Z">
        <w:r w:rsidR="00162569">
          <w:rPr>
            <w:rFonts w:cs="Times New Roman"/>
            <w:szCs w:val="24"/>
          </w:rPr>
          <w:t>nos</w:t>
        </w:r>
      </w:ins>
      <w:ins w:id="55" w:author="Camilo Andrés Díaz Gómez" w:date="2023-03-28T15:56:00Z">
        <w:r w:rsidRPr="00A968A5">
          <w:rPr>
            <w:rFonts w:cs="Times New Roman"/>
            <w:szCs w:val="24"/>
          </w:rPr>
          <w:t xml:space="preserve"> su comprensión, amor y cariño.</w:t>
        </w:r>
      </w:ins>
    </w:p>
    <w:p w14:paraId="5067B348" w14:textId="77777777" w:rsidR="00AE0D6C" w:rsidRPr="00A968A5" w:rsidRDefault="00AE0D6C">
      <w:pPr>
        <w:tabs>
          <w:tab w:val="center" w:pos="4702"/>
          <w:tab w:val="right" w:pos="9404"/>
        </w:tabs>
        <w:jc w:val="right"/>
        <w:rPr>
          <w:ins w:id="56" w:author="Camilo Andrés Díaz Gómez" w:date="2023-03-28T15:56:00Z"/>
          <w:rFonts w:cs="Times New Roman"/>
          <w:szCs w:val="24"/>
        </w:rPr>
        <w:pPrChange w:id="57" w:author="Camilo Andrés Díaz Gómez" w:date="2023-05-13T21:04:00Z">
          <w:pPr>
            <w:tabs>
              <w:tab w:val="center" w:pos="4702"/>
              <w:tab w:val="right" w:pos="9404"/>
            </w:tabs>
            <w:jc w:val="left"/>
          </w:pPr>
        </w:pPrChange>
      </w:pPr>
    </w:p>
    <w:p w14:paraId="3555AF0B" w14:textId="1849F891" w:rsidR="00AE0D6C" w:rsidRPr="00A968A5" w:rsidRDefault="00AE0D6C">
      <w:pPr>
        <w:tabs>
          <w:tab w:val="center" w:pos="4702"/>
          <w:tab w:val="right" w:pos="9404"/>
        </w:tabs>
        <w:jc w:val="right"/>
        <w:rPr>
          <w:ins w:id="58" w:author="Camilo Andrés Díaz Gómez" w:date="2023-03-28T15:56:00Z"/>
          <w:rFonts w:cs="Times New Roman"/>
          <w:szCs w:val="24"/>
        </w:rPr>
        <w:pPrChange w:id="59" w:author="Camilo Andrés Díaz Gómez" w:date="2023-05-13T21:04:00Z">
          <w:pPr>
            <w:tabs>
              <w:tab w:val="center" w:pos="4702"/>
              <w:tab w:val="right" w:pos="9404"/>
            </w:tabs>
            <w:jc w:val="left"/>
          </w:pPr>
        </w:pPrChange>
      </w:pPr>
      <w:ins w:id="60" w:author="Camilo Andrés Díaz Gómez" w:date="2023-03-28T15:56:00Z">
        <w:r w:rsidRPr="00A968A5">
          <w:rPr>
            <w:rFonts w:cs="Times New Roman"/>
            <w:szCs w:val="24"/>
          </w:rPr>
          <w:t xml:space="preserve">De igual manera a </w:t>
        </w:r>
      </w:ins>
      <w:ins w:id="61" w:author="Camilo Andrés Díaz Gómez" w:date="2023-05-13T21:00:00Z">
        <w:r w:rsidR="00162569">
          <w:rPr>
            <w:rFonts w:cs="Times New Roman"/>
            <w:szCs w:val="24"/>
          </w:rPr>
          <w:t>nuestros</w:t>
        </w:r>
      </w:ins>
      <w:ins w:id="62" w:author="Camilo Andrés Díaz Gómez" w:date="2023-03-28T15:56:00Z">
        <w:r w:rsidRPr="00A968A5">
          <w:rPr>
            <w:rFonts w:cs="Times New Roman"/>
            <w:szCs w:val="24"/>
          </w:rPr>
          <w:t xml:space="preserve"> hermanos, quienes </w:t>
        </w:r>
      </w:ins>
      <w:ins w:id="63" w:author="Camilo Andrés Díaz Gómez" w:date="2023-05-13T21:00:00Z">
        <w:r w:rsidR="00162569">
          <w:rPr>
            <w:rFonts w:cs="Times New Roman"/>
            <w:szCs w:val="24"/>
          </w:rPr>
          <w:t>nos</w:t>
        </w:r>
      </w:ins>
      <w:ins w:id="64" w:author="Camilo Andrés Díaz Gómez" w:date="2023-03-28T15:56:00Z">
        <w:r w:rsidRPr="00A968A5">
          <w:rPr>
            <w:rFonts w:cs="Times New Roman"/>
            <w:szCs w:val="24"/>
          </w:rPr>
          <w:t xml:space="preserve"> han apoyado constantemente y </w:t>
        </w:r>
      </w:ins>
      <w:ins w:id="65" w:author="Camilo Andrés Díaz Gómez" w:date="2023-05-13T21:00:00Z">
        <w:r w:rsidR="00162569">
          <w:rPr>
            <w:rFonts w:cs="Times New Roman"/>
            <w:szCs w:val="24"/>
          </w:rPr>
          <w:t>nos</w:t>
        </w:r>
      </w:ins>
      <w:ins w:id="66" w:author="Camilo Andrés Díaz Gómez" w:date="2023-03-28T15:56:00Z">
        <w:r w:rsidRPr="00A968A5">
          <w:rPr>
            <w:rFonts w:cs="Times New Roman"/>
            <w:szCs w:val="24"/>
          </w:rPr>
          <w:t xml:space="preserve"> han inspirado a superar</w:t>
        </w:r>
      </w:ins>
      <w:ins w:id="67" w:author="Camilo Andrés Díaz Gómez" w:date="2023-05-13T21:00:00Z">
        <w:r w:rsidR="00162569">
          <w:rPr>
            <w:rFonts w:cs="Times New Roman"/>
            <w:szCs w:val="24"/>
          </w:rPr>
          <w:t>nos</w:t>
        </w:r>
      </w:ins>
      <w:ins w:id="68" w:author="Camilo Andrés Díaz Gómez" w:date="2023-03-28T15:56:00Z">
        <w:r w:rsidRPr="00A968A5">
          <w:rPr>
            <w:rFonts w:cs="Times New Roman"/>
            <w:szCs w:val="24"/>
          </w:rPr>
          <w:t xml:space="preserve"> cada día y luchar por </w:t>
        </w:r>
      </w:ins>
      <w:ins w:id="69" w:author="Camilo Andrés Díaz Gómez" w:date="2023-05-13T21:00:00Z">
        <w:r w:rsidR="00162569">
          <w:rPr>
            <w:rFonts w:cs="Times New Roman"/>
            <w:szCs w:val="24"/>
          </w:rPr>
          <w:t>nuestro</w:t>
        </w:r>
      </w:ins>
      <w:ins w:id="70" w:author="Camilo Andrés Díaz Gómez" w:date="2023-03-28T15:56:00Z">
        <w:r w:rsidRPr="00A968A5">
          <w:rPr>
            <w:rFonts w:cs="Times New Roman"/>
            <w:szCs w:val="24"/>
          </w:rPr>
          <w:t xml:space="preserve"> futuro.</w:t>
        </w:r>
      </w:ins>
    </w:p>
    <w:p w14:paraId="33290353" w14:textId="77777777" w:rsidR="00AE0D6C" w:rsidRPr="00A968A5" w:rsidRDefault="00AE0D6C">
      <w:pPr>
        <w:tabs>
          <w:tab w:val="center" w:pos="4702"/>
          <w:tab w:val="right" w:pos="9404"/>
        </w:tabs>
        <w:jc w:val="right"/>
        <w:rPr>
          <w:ins w:id="71" w:author="Camilo Andrés Díaz Gómez" w:date="2023-03-28T15:56:00Z"/>
          <w:rFonts w:cs="Times New Roman"/>
          <w:szCs w:val="24"/>
        </w:rPr>
        <w:pPrChange w:id="72" w:author="Camilo Andrés Díaz Gómez" w:date="2023-05-13T21:04:00Z">
          <w:pPr>
            <w:tabs>
              <w:tab w:val="center" w:pos="4702"/>
              <w:tab w:val="right" w:pos="9404"/>
            </w:tabs>
            <w:jc w:val="left"/>
          </w:pPr>
        </w:pPrChange>
      </w:pPr>
    </w:p>
    <w:p w14:paraId="562129F9" w14:textId="42F3F861" w:rsidR="00AE0D6C" w:rsidRPr="00A968A5" w:rsidRDefault="00AE0D6C">
      <w:pPr>
        <w:tabs>
          <w:tab w:val="center" w:pos="4702"/>
          <w:tab w:val="right" w:pos="9404"/>
        </w:tabs>
        <w:jc w:val="right"/>
        <w:rPr>
          <w:ins w:id="73" w:author="Camilo Andrés Díaz Gómez" w:date="2023-03-28T16:06:00Z"/>
          <w:rFonts w:cs="Times New Roman"/>
          <w:szCs w:val="24"/>
        </w:rPr>
        <w:pPrChange w:id="74" w:author="Camilo Andrés Díaz Gómez" w:date="2023-05-13T21:04:00Z">
          <w:pPr>
            <w:tabs>
              <w:tab w:val="center" w:pos="4702"/>
              <w:tab w:val="right" w:pos="9404"/>
            </w:tabs>
            <w:jc w:val="center"/>
          </w:pPr>
        </w:pPrChange>
      </w:pPr>
      <w:ins w:id="75" w:author="Camilo Andrés Díaz Gómez" w:date="2023-03-28T16:01:00Z">
        <w:r w:rsidRPr="00A968A5">
          <w:rPr>
            <w:rFonts w:cs="Times New Roman"/>
            <w:szCs w:val="24"/>
          </w:rPr>
          <w:t xml:space="preserve">También a </w:t>
        </w:r>
      </w:ins>
      <w:ins w:id="76" w:author="Camilo Andrés Díaz Gómez" w:date="2023-05-13T21:00:00Z">
        <w:r w:rsidR="00162569">
          <w:rPr>
            <w:rFonts w:cs="Times New Roman"/>
            <w:szCs w:val="24"/>
          </w:rPr>
          <w:t>los</w:t>
        </w:r>
      </w:ins>
      <w:ins w:id="77" w:author="Camilo Andrés Díaz Gómez" w:date="2023-03-28T15:56:00Z">
        <w:r w:rsidRPr="00A968A5">
          <w:rPr>
            <w:rFonts w:cs="Times New Roman"/>
            <w:szCs w:val="24"/>
          </w:rPr>
          <w:t xml:space="preserve"> compañeros, tanto de carrera</w:t>
        </w:r>
      </w:ins>
      <w:ins w:id="78" w:author="Camilo Andrés Díaz Gómez" w:date="2023-03-28T15:58:00Z">
        <w:r w:rsidRPr="00A968A5">
          <w:rPr>
            <w:rFonts w:cs="Times New Roman"/>
            <w:szCs w:val="24"/>
          </w:rPr>
          <w:t xml:space="preserve"> y en especial, </w:t>
        </w:r>
      </w:ins>
      <w:ins w:id="79" w:author="Camilo Andrés Díaz Gómez" w:date="2023-05-13T21:00:00Z">
        <w:r w:rsidR="00162569">
          <w:rPr>
            <w:rFonts w:cs="Times New Roman"/>
            <w:szCs w:val="24"/>
          </w:rPr>
          <w:t xml:space="preserve">los integrantes </w:t>
        </w:r>
      </w:ins>
      <w:ins w:id="80" w:author="Camilo Andrés Díaz Gómez" w:date="2023-05-13T21:01:00Z">
        <w:r w:rsidR="00162569">
          <w:rPr>
            <w:rFonts w:cs="Times New Roman"/>
            <w:szCs w:val="24"/>
          </w:rPr>
          <w:t>y autores de esta tesis</w:t>
        </w:r>
      </w:ins>
      <w:ins w:id="81" w:author="Camilo Andrés Díaz Gómez" w:date="2023-03-28T15:56:00Z">
        <w:r w:rsidRPr="00A968A5">
          <w:rPr>
            <w:rFonts w:cs="Times New Roman"/>
            <w:szCs w:val="24"/>
          </w:rPr>
          <w:t xml:space="preserve">, con quienes </w:t>
        </w:r>
      </w:ins>
      <w:ins w:id="82" w:author="Camilo Andrés Díaz Gómez" w:date="2023-05-13T21:01:00Z">
        <w:r w:rsidR="00162569">
          <w:rPr>
            <w:rFonts w:cs="Times New Roman"/>
            <w:szCs w:val="24"/>
          </w:rPr>
          <w:t>hemos</w:t>
        </w:r>
      </w:ins>
      <w:ins w:id="83" w:author="Camilo Andrés Díaz Gómez" w:date="2023-03-28T15:56:00Z">
        <w:r w:rsidRPr="00A968A5">
          <w:rPr>
            <w:rFonts w:cs="Times New Roman"/>
            <w:szCs w:val="24"/>
          </w:rPr>
          <w:t xml:space="preserve"> compartido conocimiento, experiencias, alegrías, tristezas y apoyo que </w:t>
        </w:r>
      </w:ins>
      <w:ins w:id="84" w:author="Camilo Andrés Díaz Gómez" w:date="2023-05-13T21:01:00Z">
        <w:r w:rsidR="00162569">
          <w:rPr>
            <w:rFonts w:cs="Times New Roman"/>
            <w:szCs w:val="24"/>
          </w:rPr>
          <w:t>nos</w:t>
        </w:r>
      </w:ins>
      <w:ins w:id="85" w:author="Camilo Andrés Díaz Gómez" w:date="2023-03-28T15:56:00Z">
        <w:r w:rsidRPr="00A968A5">
          <w:rPr>
            <w:rFonts w:cs="Times New Roman"/>
            <w:szCs w:val="24"/>
          </w:rPr>
          <w:t xml:space="preserve"> ha llevado a cumplir este sueño.</w:t>
        </w:r>
      </w:ins>
    </w:p>
    <w:p w14:paraId="0166CC1C" w14:textId="77777777" w:rsidR="00AE0D6C" w:rsidRPr="00A968A5" w:rsidRDefault="00AE0D6C">
      <w:pPr>
        <w:tabs>
          <w:tab w:val="center" w:pos="4702"/>
          <w:tab w:val="right" w:pos="9404"/>
        </w:tabs>
        <w:jc w:val="right"/>
        <w:rPr>
          <w:ins w:id="86" w:author="Camilo Andrés Díaz Gómez" w:date="2023-03-28T15:56:00Z"/>
          <w:rFonts w:cs="Times New Roman"/>
          <w:szCs w:val="24"/>
        </w:rPr>
        <w:pPrChange w:id="87" w:author="Camilo Andrés Díaz Gómez" w:date="2023-05-13T21:04:00Z">
          <w:pPr>
            <w:tabs>
              <w:tab w:val="center" w:pos="4702"/>
              <w:tab w:val="right" w:pos="9404"/>
            </w:tabs>
            <w:jc w:val="center"/>
          </w:pPr>
        </w:pPrChange>
      </w:pPr>
    </w:p>
    <w:p w14:paraId="10936848" w14:textId="229C0949" w:rsidR="00AE0D6C" w:rsidRPr="00A968A5" w:rsidRDefault="00AE0D6C">
      <w:pPr>
        <w:tabs>
          <w:tab w:val="center" w:pos="4702"/>
          <w:tab w:val="right" w:pos="9404"/>
        </w:tabs>
        <w:jc w:val="right"/>
        <w:rPr>
          <w:ins w:id="88" w:author="Camilo Andrés Díaz Gómez" w:date="2023-03-28T16:06:00Z"/>
          <w:rFonts w:cs="Times New Roman"/>
          <w:szCs w:val="24"/>
        </w:rPr>
        <w:pPrChange w:id="89" w:author="Camilo Andrés Díaz Gómez" w:date="2023-05-13T21:04:00Z">
          <w:pPr>
            <w:tabs>
              <w:tab w:val="center" w:pos="4702"/>
              <w:tab w:val="right" w:pos="9404"/>
            </w:tabs>
          </w:pPr>
        </w:pPrChange>
      </w:pPr>
      <w:ins w:id="90" w:author="Camilo Andrés Díaz Gómez" w:date="2023-03-28T16:06:00Z">
        <w:r w:rsidRPr="00A968A5">
          <w:rPr>
            <w:rFonts w:cs="Times New Roman"/>
            <w:szCs w:val="24"/>
          </w:rPr>
          <w:t xml:space="preserve">De igual modo, a nuestro tutor de tesis, quien nos ha </w:t>
        </w:r>
      </w:ins>
      <w:ins w:id="91" w:author="Camilo Andrés Díaz Gómez" w:date="2023-03-28T17:23:00Z">
        <w:r w:rsidR="008F5D5A" w:rsidRPr="00A968A5">
          <w:rPr>
            <w:rFonts w:cs="Times New Roman"/>
            <w:szCs w:val="24"/>
          </w:rPr>
          <w:t>contribuido con su conocimiento</w:t>
        </w:r>
      </w:ins>
      <w:ins w:id="92" w:author="Camilo Andrés Díaz Gómez" w:date="2023-03-28T16:06:00Z">
        <w:r w:rsidRPr="00A968A5">
          <w:rPr>
            <w:rFonts w:cs="Times New Roman"/>
            <w:szCs w:val="24"/>
          </w:rPr>
          <w:t xml:space="preserve"> en el desarrollo del</w:t>
        </w:r>
      </w:ins>
      <w:ins w:id="93" w:author="Camilo Andrés Díaz Gómez" w:date="2023-03-28T17:23:00Z">
        <w:r w:rsidR="008F5D5A" w:rsidRPr="00A968A5">
          <w:rPr>
            <w:rFonts w:cs="Times New Roman"/>
            <w:szCs w:val="24"/>
          </w:rPr>
          <w:t xml:space="preserve"> y </w:t>
        </w:r>
      </w:ins>
      <w:ins w:id="94" w:author="Camilo Andrés Díaz Gómez" w:date="2023-03-28T17:24:00Z">
        <w:r w:rsidR="008F5D5A" w:rsidRPr="00A968A5">
          <w:rPr>
            <w:rFonts w:cs="Times New Roman"/>
            <w:szCs w:val="24"/>
          </w:rPr>
          <w:t>aportando en el</w:t>
        </w:r>
      </w:ins>
      <w:ins w:id="95" w:author="Camilo Andrés Díaz Gómez" w:date="2023-03-28T16:06:00Z">
        <w:r w:rsidRPr="00A968A5">
          <w:rPr>
            <w:rFonts w:cs="Times New Roman"/>
            <w:szCs w:val="24"/>
          </w:rPr>
          <w:t xml:space="preserve"> proyecto, tanto la documentación</w:t>
        </w:r>
      </w:ins>
    </w:p>
    <w:p w14:paraId="36D21FF9" w14:textId="77F17E86" w:rsidR="00AE0D6C" w:rsidRPr="00A968A5" w:rsidRDefault="00AE0D6C">
      <w:pPr>
        <w:tabs>
          <w:tab w:val="center" w:pos="4702"/>
          <w:tab w:val="right" w:pos="9404"/>
        </w:tabs>
        <w:jc w:val="right"/>
        <w:rPr>
          <w:ins w:id="96" w:author="Camilo Andrés Díaz Gómez" w:date="2023-03-28T16:03:00Z"/>
          <w:rFonts w:cs="Times New Roman"/>
          <w:szCs w:val="24"/>
        </w:rPr>
        <w:pPrChange w:id="97" w:author="Camilo Andrés Díaz Gómez" w:date="2023-05-13T21:04:00Z">
          <w:pPr>
            <w:tabs>
              <w:tab w:val="center" w:pos="4702"/>
              <w:tab w:val="right" w:pos="9404"/>
            </w:tabs>
          </w:pPr>
        </w:pPrChange>
      </w:pPr>
    </w:p>
    <w:p w14:paraId="068FD3EB" w14:textId="0738E150" w:rsidR="00AE0D6C" w:rsidRPr="00A968A5" w:rsidRDefault="00AE0D6C">
      <w:pPr>
        <w:tabs>
          <w:tab w:val="center" w:pos="4702"/>
          <w:tab w:val="right" w:pos="9404"/>
        </w:tabs>
        <w:jc w:val="right"/>
        <w:rPr>
          <w:ins w:id="98" w:author="Camilo Andrés Díaz Gómez" w:date="2023-03-28T16:06:00Z"/>
          <w:rFonts w:cs="Times New Roman"/>
          <w:szCs w:val="24"/>
        </w:rPr>
        <w:pPrChange w:id="99" w:author="Camilo Andrés Díaz Gómez" w:date="2023-05-13T21:04:00Z">
          <w:pPr>
            <w:tabs>
              <w:tab w:val="center" w:pos="4702"/>
              <w:tab w:val="right" w:pos="9404"/>
            </w:tabs>
          </w:pPr>
        </w:pPrChange>
      </w:pPr>
      <w:ins w:id="100" w:author="Camilo Andrés Díaz Gómez" w:date="2023-03-28T16:06:00Z">
        <w:r w:rsidRPr="00A968A5">
          <w:rPr>
            <w:rFonts w:cs="Times New Roman"/>
            <w:szCs w:val="24"/>
          </w:rPr>
          <w:t xml:space="preserve">Y, por último, pero no menos importante, </w:t>
        </w:r>
      </w:ins>
      <w:ins w:id="101" w:author="Camilo Andrés Díaz Gómez" w:date="2023-03-28T16:04:00Z">
        <w:r w:rsidRPr="00A968A5">
          <w:rPr>
            <w:rFonts w:cs="Times New Roman"/>
            <w:szCs w:val="24"/>
          </w:rPr>
          <w:t xml:space="preserve">a nuestro exprofesor Andres </w:t>
        </w:r>
      </w:ins>
      <w:ins w:id="102" w:author="Camilo Andrés Díaz Gómez" w:date="2023-03-28T16:05:00Z">
        <w:r w:rsidRPr="00A968A5">
          <w:rPr>
            <w:rFonts w:cs="Times New Roman"/>
            <w:szCs w:val="24"/>
          </w:rPr>
          <w:t xml:space="preserve">Armando </w:t>
        </w:r>
      </w:ins>
      <w:ins w:id="103" w:author="Camilo Andrés Díaz Gómez" w:date="2023-03-28T16:15:00Z">
        <w:r w:rsidR="003653E0" w:rsidRPr="00A968A5">
          <w:rPr>
            <w:rFonts w:cs="Times New Roman"/>
            <w:szCs w:val="24"/>
          </w:rPr>
          <w:t>Sánchez</w:t>
        </w:r>
      </w:ins>
      <w:ins w:id="104" w:author="Camilo Andrés Díaz Gómez" w:date="2023-03-28T16:04:00Z">
        <w:r w:rsidRPr="00A968A5">
          <w:rPr>
            <w:rFonts w:cs="Times New Roman"/>
            <w:szCs w:val="24"/>
          </w:rPr>
          <w:t xml:space="preserve"> Martin</w:t>
        </w:r>
      </w:ins>
      <w:ins w:id="105" w:author="Camilo Andrés Díaz Gómez" w:date="2023-03-28T16:05:00Z">
        <w:r w:rsidRPr="00A968A5">
          <w:rPr>
            <w:rFonts w:cs="Times New Roman"/>
            <w:szCs w:val="24"/>
          </w:rPr>
          <w:t>, quien fue el que nos dio la idea</w:t>
        </w:r>
      </w:ins>
      <w:ins w:id="106" w:author="Camilo Andrés Díaz Gómez" w:date="2023-03-28T17:24:00Z">
        <w:r w:rsidR="008F5D5A" w:rsidRPr="00A968A5">
          <w:rPr>
            <w:rFonts w:cs="Times New Roman"/>
            <w:szCs w:val="24"/>
          </w:rPr>
          <w:t>, contribuyo en el desarrollo de esta</w:t>
        </w:r>
      </w:ins>
      <w:ins w:id="107" w:author="Camilo Andrés Díaz Gómez" w:date="2023-03-28T16:05:00Z">
        <w:r w:rsidRPr="00A968A5">
          <w:rPr>
            <w:rFonts w:cs="Times New Roman"/>
            <w:szCs w:val="24"/>
          </w:rPr>
          <w:t xml:space="preserve"> </w:t>
        </w:r>
      </w:ins>
      <w:ins w:id="108" w:author="Camilo Andrés Díaz Gómez" w:date="2023-03-28T16:06:00Z">
        <w:r w:rsidRPr="00A968A5">
          <w:rPr>
            <w:rFonts w:cs="Times New Roman"/>
            <w:szCs w:val="24"/>
          </w:rPr>
          <w:t>y nos acompañó en gran parte del</w:t>
        </w:r>
      </w:ins>
      <w:ins w:id="109" w:author="Camilo Andrés Díaz Gómez" w:date="2023-03-28T16:05:00Z">
        <w:r w:rsidRPr="00A968A5">
          <w:rPr>
            <w:rFonts w:cs="Times New Roman"/>
            <w:szCs w:val="24"/>
          </w:rPr>
          <w:t xml:space="preserve"> desarrollo del proyecto desde el semillero </w:t>
        </w:r>
      </w:ins>
      <w:ins w:id="110" w:author="Camilo Andrés Díaz Gómez" w:date="2023-03-28T17:24:00Z">
        <w:r w:rsidR="008F5D5A" w:rsidRPr="00A968A5">
          <w:rPr>
            <w:rFonts w:cs="Times New Roman"/>
            <w:szCs w:val="24"/>
          </w:rPr>
          <w:t>Cábalas</w:t>
        </w:r>
      </w:ins>
      <w:ins w:id="111" w:author="Camilo Andrés Díaz Gómez" w:date="2023-03-28T16:05:00Z">
        <w:r w:rsidRPr="00A968A5">
          <w:rPr>
            <w:rFonts w:cs="Times New Roman"/>
            <w:szCs w:val="24"/>
          </w:rPr>
          <w:t xml:space="preserve"> de Software.</w:t>
        </w:r>
      </w:ins>
    </w:p>
    <w:p w14:paraId="046ADBF9" w14:textId="77777777" w:rsidR="00AE0D6C" w:rsidRPr="00A968A5" w:rsidRDefault="00AE0D6C" w:rsidP="00AE0D6C">
      <w:pPr>
        <w:tabs>
          <w:tab w:val="center" w:pos="4702"/>
          <w:tab w:val="right" w:pos="9404"/>
        </w:tabs>
        <w:rPr>
          <w:ins w:id="112" w:author="Camilo Andrés Díaz Gómez" w:date="2023-03-28T16:01:00Z"/>
          <w:rFonts w:cs="Times New Roman"/>
          <w:szCs w:val="24"/>
        </w:rPr>
      </w:pPr>
    </w:p>
    <w:p w14:paraId="2CB09FD8" w14:textId="185494D6" w:rsidR="00AE0D6C" w:rsidRPr="00A968A5" w:rsidRDefault="00AE0D6C" w:rsidP="00AE0D6C">
      <w:pPr>
        <w:tabs>
          <w:tab w:val="center" w:pos="4702"/>
          <w:tab w:val="right" w:pos="9404"/>
        </w:tabs>
        <w:rPr>
          <w:ins w:id="113" w:author="Camilo Andrés Díaz Gómez" w:date="2023-03-28T15:58:00Z"/>
          <w:rFonts w:cs="Times New Roman"/>
          <w:b/>
          <w:bCs/>
          <w:szCs w:val="24"/>
          <w:rPrChange w:id="114" w:author="Camilo Andrés Díaz Gómez" w:date="2023-03-28T17:39:00Z">
            <w:rPr>
              <w:ins w:id="115" w:author="Camilo Andrés Díaz Gómez" w:date="2023-03-28T15:58:00Z"/>
              <w:rFonts w:cs="Times New Roman"/>
              <w:szCs w:val="24"/>
            </w:rPr>
          </w:rPrChange>
        </w:rPr>
      </w:pPr>
    </w:p>
    <w:p w14:paraId="34ECC7AF" w14:textId="77777777" w:rsidR="00AE0D6C" w:rsidRPr="00A968A5" w:rsidRDefault="00AE0D6C">
      <w:pPr>
        <w:tabs>
          <w:tab w:val="center" w:pos="4702"/>
          <w:tab w:val="right" w:pos="9404"/>
        </w:tabs>
        <w:rPr>
          <w:ins w:id="116" w:author="Camilo Andrés Díaz Gómez" w:date="2023-03-28T15:56:00Z"/>
          <w:rFonts w:cs="Times New Roman"/>
          <w:szCs w:val="24"/>
        </w:rPr>
        <w:pPrChange w:id="117" w:author="Camilo Andrés Díaz Gómez" w:date="2023-03-28T15:57:00Z">
          <w:pPr>
            <w:tabs>
              <w:tab w:val="center" w:pos="4702"/>
              <w:tab w:val="right" w:pos="9404"/>
            </w:tabs>
            <w:jc w:val="left"/>
          </w:pPr>
        </w:pPrChange>
      </w:pPr>
    </w:p>
    <w:p w14:paraId="3E67A8C7" w14:textId="502014CC" w:rsidR="008429A4" w:rsidRPr="00A968A5" w:rsidRDefault="008429A4" w:rsidP="00AE0D6C">
      <w:pPr>
        <w:tabs>
          <w:tab w:val="center" w:pos="4702"/>
          <w:tab w:val="right" w:pos="9404"/>
        </w:tabs>
        <w:jc w:val="left"/>
        <w:rPr>
          <w:rFonts w:cs="Times New Roman"/>
          <w:szCs w:val="24"/>
        </w:rPr>
      </w:pPr>
      <w:del w:id="118" w:author="Camilo Andrés Díaz Gómez" w:date="2023-03-28T17:25:00Z">
        <w:r w:rsidRPr="00A968A5" w:rsidDel="008F5D5A">
          <w:rPr>
            <w:rFonts w:cs="Times New Roman"/>
            <w:szCs w:val="24"/>
          </w:rPr>
          <w:delText>Texto de dedicatoria centrado.</w:delText>
        </w:r>
      </w:del>
      <w:r w:rsidRPr="00A968A5">
        <w:rPr>
          <w:rFonts w:cs="Times New Roman"/>
          <w:szCs w:val="24"/>
        </w:rPr>
        <w:tab/>
      </w:r>
    </w:p>
    <w:p w14:paraId="29C2AE4A" w14:textId="77777777" w:rsidR="008429A4" w:rsidRPr="00A968A5" w:rsidRDefault="008429A4" w:rsidP="00405EF3">
      <w:pPr>
        <w:rPr>
          <w:rFonts w:cs="Times New Roman"/>
          <w:szCs w:val="24"/>
        </w:rPr>
      </w:pPr>
      <w:r w:rsidRPr="00A968A5">
        <w:rPr>
          <w:rFonts w:cs="Times New Roman"/>
          <w:szCs w:val="24"/>
        </w:rPr>
        <w:tab/>
      </w:r>
    </w:p>
    <w:p w14:paraId="2CA5181D" w14:textId="77777777" w:rsidR="008429A4" w:rsidRPr="00A968A5" w:rsidRDefault="008429A4" w:rsidP="00405EF3">
      <w:pPr>
        <w:rPr>
          <w:rFonts w:cs="Times New Roman"/>
          <w:szCs w:val="24"/>
        </w:rPr>
      </w:pPr>
    </w:p>
    <w:p w14:paraId="549AD219" w14:textId="77777777" w:rsidR="008429A4" w:rsidRPr="00A968A5" w:rsidRDefault="008429A4" w:rsidP="00405EF3">
      <w:pPr>
        <w:tabs>
          <w:tab w:val="left" w:pos="7305"/>
        </w:tabs>
        <w:rPr>
          <w:rFonts w:cs="Times New Roman"/>
          <w:szCs w:val="24"/>
        </w:rPr>
      </w:pPr>
      <w:r w:rsidRPr="00A968A5">
        <w:rPr>
          <w:rFonts w:cs="Times New Roman"/>
          <w:szCs w:val="24"/>
        </w:rPr>
        <w:tab/>
      </w:r>
    </w:p>
    <w:p w14:paraId="527AE073" w14:textId="77777777" w:rsidR="008429A4" w:rsidRPr="00A968A5" w:rsidRDefault="008429A4" w:rsidP="00405EF3">
      <w:pPr>
        <w:rPr>
          <w:rFonts w:cs="Times New Roman"/>
          <w:szCs w:val="24"/>
        </w:rPr>
      </w:pPr>
    </w:p>
    <w:p w14:paraId="4F016DAC" w14:textId="77777777" w:rsidR="008429A4" w:rsidRPr="00A968A5" w:rsidRDefault="008429A4" w:rsidP="00405EF3">
      <w:pPr>
        <w:rPr>
          <w:rFonts w:cs="Times New Roman"/>
          <w:szCs w:val="24"/>
        </w:rPr>
      </w:pPr>
    </w:p>
    <w:p w14:paraId="04D94DC8" w14:textId="77777777" w:rsidR="008429A4" w:rsidRPr="00A968A5" w:rsidRDefault="008429A4" w:rsidP="00405EF3">
      <w:pPr>
        <w:rPr>
          <w:rFonts w:cs="Times New Roman"/>
          <w:szCs w:val="24"/>
        </w:rPr>
      </w:pPr>
    </w:p>
    <w:p w14:paraId="1F89B385" w14:textId="77777777" w:rsidR="008429A4" w:rsidRPr="00A968A5" w:rsidDel="00B11711" w:rsidRDefault="008429A4" w:rsidP="00405EF3">
      <w:pPr>
        <w:rPr>
          <w:del w:id="119" w:author="Camilo Andrés Díaz Gómez" w:date="2023-03-28T17:33:00Z"/>
          <w:rFonts w:cs="Times New Roman"/>
          <w:szCs w:val="24"/>
        </w:rPr>
      </w:pPr>
    </w:p>
    <w:p w14:paraId="00B8C232" w14:textId="52EA9D90" w:rsidR="008429A4" w:rsidRPr="00A968A5" w:rsidDel="00B11711" w:rsidRDefault="008429A4" w:rsidP="00405EF3">
      <w:pPr>
        <w:rPr>
          <w:del w:id="120" w:author="Camilo Andrés Díaz Gómez" w:date="2023-03-28T17:33:00Z"/>
          <w:rFonts w:cs="Times New Roman"/>
          <w:szCs w:val="24"/>
        </w:rPr>
      </w:pPr>
    </w:p>
    <w:p w14:paraId="4AFEB993" w14:textId="0DAB7F52" w:rsidR="008429A4" w:rsidRPr="00A968A5" w:rsidDel="00B11711" w:rsidRDefault="008429A4" w:rsidP="00405EF3">
      <w:pPr>
        <w:rPr>
          <w:del w:id="121" w:author="Camilo Andrés Díaz Gómez" w:date="2023-03-28T17:33:00Z"/>
          <w:rFonts w:cs="Times New Roman"/>
          <w:szCs w:val="24"/>
        </w:rPr>
      </w:pPr>
    </w:p>
    <w:p w14:paraId="29222C33" w14:textId="074036BF" w:rsidR="008429A4" w:rsidRPr="00A968A5" w:rsidDel="00B11711" w:rsidRDefault="008429A4" w:rsidP="00405EF3">
      <w:pPr>
        <w:rPr>
          <w:del w:id="122" w:author="Camilo Andrés Díaz Gómez" w:date="2023-03-28T17:33:00Z"/>
          <w:rFonts w:cs="Times New Roman"/>
          <w:szCs w:val="24"/>
        </w:rPr>
      </w:pPr>
    </w:p>
    <w:p w14:paraId="1F065FC5" w14:textId="4580FB94" w:rsidR="008429A4" w:rsidRPr="00A968A5" w:rsidDel="00B11711" w:rsidRDefault="008429A4" w:rsidP="00405EF3">
      <w:pPr>
        <w:rPr>
          <w:del w:id="123" w:author="Camilo Andrés Díaz Gómez" w:date="2023-03-28T17:33:00Z"/>
          <w:rFonts w:cs="Times New Roman"/>
          <w:szCs w:val="24"/>
        </w:rPr>
      </w:pPr>
    </w:p>
    <w:p w14:paraId="5294C7BB" w14:textId="77777777" w:rsidR="008429A4" w:rsidRPr="00A968A5" w:rsidRDefault="008429A4" w:rsidP="00405EF3">
      <w:pPr>
        <w:rPr>
          <w:rFonts w:cs="Times New Roman"/>
          <w:szCs w:val="24"/>
        </w:rPr>
      </w:pPr>
    </w:p>
    <w:p w14:paraId="30BF2F7F" w14:textId="6B8BCD80" w:rsidR="008429A4" w:rsidRPr="00A968A5" w:rsidDel="00B11711" w:rsidRDefault="008429A4">
      <w:pPr>
        <w:jc w:val="right"/>
        <w:rPr>
          <w:del w:id="124" w:author="Camilo Andrés Díaz Gómez" w:date="2023-03-28T17:33:00Z"/>
          <w:rFonts w:cs="Times New Roman"/>
          <w:szCs w:val="24"/>
        </w:rPr>
        <w:pPrChange w:id="125" w:author="Camilo Andrés Díaz Gómez" w:date="2023-05-13T21:03:00Z">
          <w:pPr/>
        </w:pPrChange>
      </w:pPr>
    </w:p>
    <w:p w14:paraId="318DD775" w14:textId="3FC95975" w:rsidR="008429A4" w:rsidRDefault="008429A4">
      <w:pPr>
        <w:spacing w:after="160"/>
        <w:jc w:val="right"/>
        <w:rPr>
          <w:ins w:id="126" w:author="Camilo Andrés Díaz Gómez" w:date="2023-03-28T18:59:00Z"/>
          <w:rFonts w:cs="Times New Roman"/>
          <w:b/>
          <w:szCs w:val="24"/>
        </w:rPr>
        <w:pPrChange w:id="127" w:author="Camilo Andrés Díaz Gómez" w:date="2023-05-13T21:03:00Z">
          <w:pPr>
            <w:spacing w:after="160"/>
            <w:jc w:val="center"/>
          </w:pPr>
        </w:pPrChange>
      </w:pPr>
      <w:r w:rsidRPr="00A968A5">
        <w:rPr>
          <w:rFonts w:cs="Times New Roman"/>
          <w:b/>
          <w:szCs w:val="24"/>
        </w:rPr>
        <w:t>Agradecimientos</w:t>
      </w:r>
    </w:p>
    <w:p w14:paraId="2A79C1AF" w14:textId="77777777" w:rsidR="00730C1C" w:rsidRPr="00A968A5" w:rsidRDefault="00730C1C">
      <w:pPr>
        <w:spacing w:after="160"/>
        <w:jc w:val="right"/>
        <w:rPr>
          <w:rFonts w:cs="Times New Roman"/>
          <w:b/>
          <w:szCs w:val="24"/>
        </w:rPr>
        <w:pPrChange w:id="128" w:author="Camilo Andrés Díaz Gómez" w:date="2023-05-13T21:03:00Z">
          <w:pPr>
            <w:spacing w:after="160" w:line="259" w:lineRule="auto"/>
            <w:jc w:val="center"/>
          </w:pPr>
        </w:pPrChange>
      </w:pPr>
    </w:p>
    <w:p w14:paraId="2580DE72" w14:textId="5C12A72B" w:rsidR="00B11711" w:rsidRPr="00A968A5" w:rsidRDefault="00B11711">
      <w:pPr>
        <w:jc w:val="right"/>
        <w:rPr>
          <w:ins w:id="129" w:author="Camilo Andrés Díaz Gómez" w:date="2023-03-28T17:33:00Z"/>
          <w:rFonts w:cs="Times New Roman"/>
          <w:szCs w:val="24"/>
        </w:rPr>
        <w:pPrChange w:id="130" w:author="Camilo Andrés Díaz Gómez" w:date="2023-05-13T21:03:00Z">
          <w:pPr>
            <w:jc w:val="center"/>
          </w:pPr>
        </w:pPrChange>
      </w:pPr>
      <w:ins w:id="131" w:author="Camilo Andrés Díaz Gómez" w:date="2023-03-28T17:33:00Z">
        <w:r w:rsidRPr="00A968A5">
          <w:rPr>
            <w:rFonts w:cs="Times New Roman"/>
            <w:szCs w:val="24"/>
          </w:rPr>
          <w:t>Inicialmente, doy gracias a Dios por permitirme cumplir este sueño, a mis compañeros, con quienes he compartido experiencias extraordinarias, a mi universidad por transferir en mi todo el conocimiento necesario para llegar a ser el profesional que me apasiona, a mis profesores quienes integralmente hicieron parte de mi formación</w:t>
        </w:r>
      </w:ins>
      <w:ins w:id="132" w:author="Camilo Andrés Díaz Gómez" w:date="2023-03-28T17:34:00Z">
        <w:r w:rsidRPr="00A968A5">
          <w:rPr>
            <w:rFonts w:cs="Times New Roman"/>
            <w:szCs w:val="24"/>
          </w:rPr>
          <w:t xml:space="preserve"> tanto personal como profesional</w:t>
        </w:r>
      </w:ins>
      <w:ins w:id="133" w:author="Camilo Andrés Díaz Gómez" w:date="2023-03-28T17:33:00Z">
        <w:r w:rsidRPr="00A968A5">
          <w:rPr>
            <w:rFonts w:cs="Times New Roman"/>
            <w:szCs w:val="24"/>
          </w:rPr>
          <w:t xml:space="preserve">. </w:t>
        </w:r>
      </w:ins>
    </w:p>
    <w:p w14:paraId="6232A1D2" w14:textId="77777777" w:rsidR="00B11711" w:rsidRPr="00A968A5" w:rsidRDefault="00B11711">
      <w:pPr>
        <w:jc w:val="right"/>
        <w:rPr>
          <w:ins w:id="134" w:author="Camilo Andrés Díaz Gómez" w:date="2023-03-28T17:33:00Z"/>
          <w:rFonts w:cs="Times New Roman"/>
          <w:szCs w:val="24"/>
        </w:rPr>
        <w:pPrChange w:id="135" w:author="Camilo Andrés Díaz Gómez" w:date="2023-05-13T21:03:00Z">
          <w:pPr>
            <w:jc w:val="center"/>
          </w:pPr>
        </w:pPrChange>
      </w:pPr>
    </w:p>
    <w:p w14:paraId="298F5F73" w14:textId="02145CA4" w:rsidR="008429A4" w:rsidRPr="00A968A5" w:rsidRDefault="00B11711">
      <w:pPr>
        <w:jc w:val="right"/>
        <w:rPr>
          <w:rFonts w:cs="Times New Roman"/>
          <w:szCs w:val="24"/>
        </w:rPr>
        <w:pPrChange w:id="136" w:author="Camilo Andrés Díaz Gómez" w:date="2023-05-13T21:03:00Z">
          <w:pPr>
            <w:jc w:val="center"/>
          </w:pPr>
        </w:pPrChange>
      </w:pPr>
      <w:ins w:id="137" w:author="Camilo Andrés Díaz Gómez" w:date="2023-03-28T17:33:00Z">
        <w:r w:rsidRPr="00A968A5">
          <w:rPr>
            <w:rFonts w:cs="Times New Roman"/>
            <w:szCs w:val="24"/>
          </w:rPr>
          <w:t>Finalmente, agradezco a quien lee el presente documento, por permitir compartir mis experiencias, investigaciones y conocimiento.</w:t>
        </w:r>
      </w:ins>
    </w:p>
    <w:p w14:paraId="7C4D7E3D" w14:textId="78E00470" w:rsidR="008429A4" w:rsidRPr="00A968A5" w:rsidDel="00B11711" w:rsidRDefault="008429A4">
      <w:pPr>
        <w:jc w:val="right"/>
        <w:rPr>
          <w:del w:id="138" w:author="Camilo Andrés Díaz Gómez" w:date="2023-03-28T17:33:00Z"/>
          <w:rFonts w:cs="Times New Roman"/>
          <w:szCs w:val="24"/>
        </w:rPr>
        <w:pPrChange w:id="139" w:author="Camilo Andrés Díaz Gómez" w:date="2023-05-13T21:03:00Z">
          <w:pPr>
            <w:jc w:val="center"/>
          </w:pPr>
        </w:pPrChange>
      </w:pPr>
      <w:del w:id="140" w:author="Camilo Andrés Díaz Gómez" w:date="2023-03-28T17:33:00Z">
        <w:r w:rsidRPr="00A968A5" w:rsidDel="00B11711">
          <w:rPr>
            <w:rFonts w:cs="Times New Roman"/>
            <w:szCs w:val="24"/>
          </w:rPr>
          <w:delText>Texto de agradecimientos centrado.</w:delText>
        </w:r>
      </w:del>
    </w:p>
    <w:p w14:paraId="43F0E498" w14:textId="45172DFB" w:rsidR="008429A4" w:rsidRPr="00A968A5" w:rsidRDefault="008429A4">
      <w:pPr>
        <w:jc w:val="right"/>
        <w:rPr>
          <w:ins w:id="141" w:author="Camilo Andrés Díaz Gómez" w:date="2023-03-28T17:33:00Z"/>
          <w:rFonts w:cs="Times New Roman"/>
          <w:szCs w:val="24"/>
        </w:rPr>
        <w:pPrChange w:id="142" w:author="Camilo Andrés Díaz Gómez" w:date="2023-05-13T21:03:00Z">
          <w:pPr/>
        </w:pPrChange>
      </w:pPr>
    </w:p>
    <w:p w14:paraId="3DE07FAC" w14:textId="77777777" w:rsidR="00B11711" w:rsidRPr="00A968A5" w:rsidRDefault="00B11711" w:rsidP="00D56345">
      <w:pPr>
        <w:tabs>
          <w:tab w:val="center" w:pos="4702"/>
          <w:tab w:val="right" w:pos="9404"/>
        </w:tabs>
        <w:jc w:val="right"/>
        <w:rPr>
          <w:ins w:id="143" w:author="Camilo Andrés Díaz Gómez" w:date="2023-03-28T17:33:00Z"/>
          <w:rFonts w:cs="Times New Roman"/>
          <w:b/>
          <w:bCs/>
          <w:szCs w:val="24"/>
        </w:rPr>
      </w:pPr>
      <w:ins w:id="144" w:author="Camilo Andrés Díaz Gómez" w:date="2023-03-28T17:33:00Z">
        <w:r w:rsidRPr="00A968A5">
          <w:rPr>
            <w:rFonts w:cs="Times New Roman"/>
            <w:b/>
            <w:bCs/>
            <w:szCs w:val="24"/>
          </w:rPr>
          <w:t>Camilo Andres Diaz Gomez.</w:t>
        </w:r>
      </w:ins>
    </w:p>
    <w:p w14:paraId="254BC23D" w14:textId="7B747604" w:rsidR="00B11711" w:rsidRPr="00A968A5" w:rsidDel="00B11711" w:rsidRDefault="00B11711" w:rsidP="00405EF3">
      <w:pPr>
        <w:rPr>
          <w:del w:id="145" w:author="Camilo Andrés Díaz Gómez" w:date="2023-03-28T17:33:00Z"/>
          <w:rFonts w:cs="Times New Roman"/>
          <w:szCs w:val="24"/>
        </w:rPr>
      </w:pPr>
    </w:p>
    <w:p w14:paraId="0B7E6D92" w14:textId="77777777" w:rsidR="008429A4" w:rsidRPr="00A968A5" w:rsidRDefault="008429A4" w:rsidP="00405EF3">
      <w:pPr>
        <w:jc w:val="center"/>
        <w:rPr>
          <w:rFonts w:cs="Times New Roman"/>
        </w:rPr>
      </w:pPr>
    </w:p>
    <w:p w14:paraId="0C3E1F0F" w14:textId="77777777" w:rsidR="008429A4" w:rsidRPr="00A968A5" w:rsidRDefault="008429A4" w:rsidP="00405EF3">
      <w:pPr>
        <w:jc w:val="center"/>
        <w:rPr>
          <w:rFonts w:cs="Times New Roman"/>
        </w:rPr>
      </w:pPr>
    </w:p>
    <w:p w14:paraId="463A2B96" w14:textId="6E3FD2CF" w:rsidR="00583F4A" w:rsidRPr="00A968A5" w:rsidRDefault="00583F4A">
      <w:pPr>
        <w:spacing w:after="160"/>
        <w:jc w:val="left"/>
        <w:rPr>
          <w:ins w:id="146" w:author="Camilo Andrés Díaz Gómez" w:date="2023-03-14T21:28:00Z"/>
          <w:rFonts w:cs="Times New Roman"/>
        </w:rPr>
        <w:pPrChange w:id="147" w:author="Camilo Andrés Díaz Gómez" w:date="2023-03-28T15:25:00Z">
          <w:pPr>
            <w:spacing w:after="160" w:line="259" w:lineRule="auto"/>
            <w:jc w:val="left"/>
          </w:pPr>
        </w:pPrChange>
      </w:pPr>
      <w:ins w:id="148" w:author="Camilo Andrés Díaz Gómez" w:date="2023-03-14T21:28:00Z">
        <w:r w:rsidRPr="00A968A5">
          <w:rPr>
            <w:rFonts w:cs="Times New Roman"/>
          </w:rPr>
          <w:br w:type="page"/>
        </w:r>
      </w:ins>
    </w:p>
    <w:p w14:paraId="218751A7" w14:textId="1C09D9F6" w:rsidR="008429A4" w:rsidRPr="002B569F" w:rsidDel="00583F4A" w:rsidRDefault="008429A4" w:rsidP="002B569F">
      <w:pPr>
        <w:jc w:val="center"/>
        <w:rPr>
          <w:del w:id="149" w:author="Camilo Andrés Díaz Gómez" w:date="2023-03-14T21:28:00Z"/>
          <w:rFonts w:cs="Times New Roman"/>
        </w:rPr>
      </w:pPr>
    </w:p>
    <w:p w14:paraId="40A6E89E" w14:textId="5B9E245D" w:rsidR="008429A4" w:rsidRPr="002B569F" w:rsidDel="00583F4A" w:rsidRDefault="008429A4" w:rsidP="002B569F">
      <w:pPr>
        <w:jc w:val="center"/>
        <w:rPr>
          <w:del w:id="150" w:author="Camilo Andrés Díaz Gómez" w:date="2023-03-14T21:28:00Z"/>
          <w:rFonts w:cs="Times New Roman"/>
        </w:rPr>
      </w:pPr>
    </w:p>
    <w:p w14:paraId="5E36C80B" w14:textId="321DB45C" w:rsidR="008429A4" w:rsidRPr="002B569F" w:rsidDel="00C91454" w:rsidRDefault="008429A4" w:rsidP="002B569F">
      <w:pPr>
        <w:jc w:val="center"/>
        <w:rPr>
          <w:del w:id="151" w:author="Camilo Andrés Díaz Gómez" w:date="2023-03-14T21:23:00Z"/>
          <w:rFonts w:cs="Times New Roman"/>
        </w:rPr>
      </w:pPr>
    </w:p>
    <w:p w14:paraId="76A5353F" w14:textId="0E579133" w:rsidR="008429A4" w:rsidRPr="002B569F" w:rsidDel="00C91454" w:rsidRDefault="008429A4" w:rsidP="002B569F">
      <w:pPr>
        <w:jc w:val="center"/>
        <w:rPr>
          <w:del w:id="152" w:author="Camilo Andrés Díaz Gómez" w:date="2023-03-14T21:23:00Z"/>
          <w:rFonts w:cs="Times New Roman"/>
        </w:rPr>
      </w:pPr>
    </w:p>
    <w:p w14:paraId="3AF89744" w14:textId="10EC42F4" w:rsidR="008429A4" w:rsidRPr="002B569F" w:rsidDel="00C91454" w:rsidRDefault="008429A4" w:rsidP="002B569F">
      <w:pPr>
        <w:jc w:val="center"/>
        <w:rPr>
          <w:del w:id="153" w:author="Camilo Andrés Díaz Gómez" w:date="2023-03-14T21:23:00Z"/>
          <w:rFonts w:cs="Times New Roman"/>
        </w:rPr>
      </w:pPr>
    </w:p>
    <w:p w14:paraId="09B6570D" w14:textId="7FABC435" w:rsidR="00BB53D7" w:rsidRPr="002B569F" w:rsidDel="00C91454" w:rsidRDefault="00BB53D7" w:rsidP="002B569F">
      <w:pPr>
        <w:jc w:val="center"/>
        <w:rPr>
          <w:del w:id="154" w:author="Camilo Andrés Díaz Gómez" w:date="2023-03-14T21:23:00Z"/>
          <w:rFonts w:cs="Times New Roman"/>
        </w:rPr>
      </w:pPr>
    </w:p>
    <w:p w14:paraId="17218A69" w14:textId="09BEAEA2" w:rsidR="003A3C4F" w:rsidRPr="002B569F" w:rsidDel="00583F4A" w:rsidRDefault="003A3C4F" w:rsidP="002B569F">
      <w:pPr>
        <w:jc w:val="center"/>
        <w:rPr>
          <w:del w:id="155" w:author="Camilo Andrés Díaz Gómez" w:date="2023-03-14T21:28:00Z"/>
          <w:rFonts w:cs="Times New Roman"/>
        </w:rPr>
      </w:pPr>
    </w:p>
    <w:p w14:paraId="12FE8656" w14:textId="147EFE72" w:rsidR="003A3C4F" w:rsidRPr="002B569F" w:rsidDel="00B459BD" w:rsidRDefault="003A3C4F" w:rsidP="002B569F">
      <w:pPr>
        <w:jc w:val="center"/>
        <w:rPr>
          <w:del w:id="156" w:author="Steff Guzmán" w:date="2023-03-13T18:14:00Z"/>
          <w:rFonts w:cs="Times New Roman"/>
        </w:rPr>
      </w:pPr>
    </w:p>
    <w:customXmlInsRangeStart w:id="157" w:author="Steff Guzmán" w:date="2023-03-13T18:14:00Z"/>
    <w:sdt>
      <w:sdtPr>
        <w:rPr>
          <w:rFonts w:ascii="Times New Roman" w:eastAsiaTheme="minorHAnsi" w:hAnsi="Times New Roman" w:cs="Times New Roman"/>
          <w:color w:val="auto"/>
          <w:sz w:val="24"/>
          <w:szCs w:val="22"/>
          <w:lang w:val="es-ES" w:eastAsia="en-US"/>
        </w:rPr>
        <w:id w:val="395171821"/>
        <w:docPartObj>
          <w:docPartGallery w:val="Table of Contents"/>
          <w:docPartUnique/>
        </w:docPartObj>
      </w:sdtPr>
      <w:sdtEndPr>
        <w:rPr>
          <w:b/>
          <w:bCs/>
        </w:rPr>
      </w:sdtEndPr>
      <w:sdtContent>
        <w:customXmlInsRangeEnd w:id="157"/>
        <w:p w14:paraId="5A2EE186" w14:textId="3320C8E0" w:rsidR="00B459BD" w:rsidRPr="00A968A5" w:rsidRDefault="00B459BD">
          <w:pPr>
            <w:pStyle w:val="TtuloTDC"/>
            <w:spacing w:line="360" w:lineRule="auto"/>
            <w:jc w:val="center"/>
            <w:rPr>
              <w:ins w:id="158" w:author="Steff Guzmán" w:date="2023-03-13T18:14:00Z"/>
              <w:rFonts w:ascii="Times New Roman" w:hAnsi="Times New Roman" w:cs="Times New Roman"/>
              <w:color w:val="auto"/>
              <w:rPrChange w:id="159" w:author="Camilo Andrés Díaz Gómez" w:date="2023-03-28T17:39:00Z">
                <w:rPr>
                  <w:ins w:id="160" w:author="Steff Guzmán" w:date="2023-03-13T18:14:00Z"/>
                </w:rPr>
              </w:rPrChange>
            </w:rPr>
            <w:pPrChange w:id="161" w:author="Camilo Andrés Díaz Gómez" w:date="2023-03-28T15:25:00Z">
              <w:pPr>
                <w:pStyle w:val="TtuloTDC"/>
              </w:pPr>
            </w:pPrChange>
          </w:pPr>
          <w:ins w:id="162" w:author="Steff Guzmán" w:date="2023-03-13T18:14:00Z">
            <w:r w:rsidRPr="00A968A5">
              <w:rPr>
                <w:rFonts w:ascii="Times New Roman" w:hAnsi="Times New Roman" w:cs="Times New Roman"/>
                <w:color w:val="auto"/>
                <w:lang w:val="es-ES"/>
                <w:rPrChange w:id="163" w:author="Camilo Andrés Díaz Gómez" w:date="2023-03-28T17:39:00Z">
                  <w:rPr>
                    <w:lang w:val="es-ES"/>
                  </w:rPr>
                </w:rPrChange>
              </w:rPr>
              <w:t>Tabla de contenido</w:t>
            </w:r>
          </w:ins>
        </w:p>
        <w:p w14:paraId="417E6FA8" w14:textId="2102CF27" w:rsidR="0062064A" w:rsidRPr="0062064A" w:rsidRDefault="00B459BD">
          <w:pPr>
            <w:pStyle w:val="TDC2"/>
            <w:rPr>
              <w:ins w:id="164" w:author="Camilo Andrés Díaz Gómez" w:date="2023-03-28T18:16:00Z"/>
              <w:rFonts w:asciiTheme="minorHAnsi" w:eastAsiaTheme="minorEastAsia" w:hAnsiTheme="minorHAnsi"/>
              <w:noProof/>
              <w:sz w:val="22"/>
              <w:lang w:eastAsia="es-CO"/>
            </w:rPr>
          </w:pPr>
          <w:ins w:id="165" w:author="Steff Guzmán" w:date="2023-03-13T18:14:00Z">
            <w:r w:rsidRPr="0062064A">
              <w:rPr>
                <w:rFonts w:cs="Times New Roman"/>
              </w:rPr>
              <w:fldChar w:fldCharType="begin"/>
            </w:r>
            <w:r w:rsidRPr="0062064A">
              <w:rPr>
                <w:rFonts w:cs="Times New Roman"/>
              </w:rPr>
              <w:instrText xml:space="preserve"> TOC \o "1-3" \h \z \u </w:instrText>
            </w:r>
            <w:r w:rsidRPr="0062064A">
              <w:rPr>
                <w:rFonts w:cs="Times New Roman"/>
              </w:rPr>
              <w:fldChar w:fldCharType="separate"/>
            </w:r>
          </w:ins>
          <w:ins w:id="166" w:author="Camilo Andrés Díaz Gómez" w:date="2023-03-28T18:16:00Z">
            <w:r w:rsidR="0062064A" w:rsidRPr="0062064A">
              <w:rPr>
                <w:rStyle w:val="Hipervnculo"/>
                <w:noProof/>
              </w:rPr>
              <w:fldChar w:fldCharType="begin"/>
            </w:r>
            <w:r w:rsidR="0062064A" w:rsidRPr="0062064A">
              <w:rPr>
                <w:rStyle w:val="Hipervnculo"/>
                <w:noProof/>
              </w:rPr>
              <w:instrText xml:space="preserve"> </w:instrText>
            </w:r>
            <w:r w:rsidR="0062064A" w:rsidRPr="0062064A">
              <w:rPr>
                <w:noProof/>
              </w:rPr>
              <w:instrText>HYPERLINK \l "_Toc130919802"</w:instrText>
            </w:r>
            <w:r w:rsidR="0062064A" w:rsidRPr="0062064A">
              <w:rPr>
                <w:rStyle w:val="Hipervnculo"/>
                <w:noProof/>
              </w:rPr>
              <w:instrText xml:space="preserve"> </w:instrText>
            </w:r>
            <w:r w:rsidR="0062064A" w:rsidRPr="0062064A">
              <w:rPr>
                <w:rStyle w:val="Hipervnculo"/>
                <w:noProof/>
              </w:rPr>
            </w:r>
            <w:r w:rsidR="0062064A" w:rsidRPr="0062064A">
              <w:rPr>
                <w:rStyle w:val="Hipervnculo"/>
                <w:noProof/>
              </w:rPr>
              <w:fldChar w:fldCharType="separate"/>
            </w:r>
            <w:r w:rsidR="0062064A" w:rsidRPr="0062064A">
              <w:rPr>
                <w:rStyle w:val="Hipervnculo"/>
                <w:rFonts w:cs="Times New Roman"/>
                <w:noProof/>
              </w:rPr>
              <w:t>Resumen</w:t>
            </w:r>
            <w:r w:rsidR="0062064A" w:rsidRPr="0062064A">
              <w:rPr>
                <w:noProof/>
                <w:webHidden/>
              </w:rPr>
              <w:tab/>
            </w:r>
            <w:r w:rsidR="0062064A" w:rsidRPr="0062064A">
              <w:rPr>
                <w:noProof/>
                <w:webHidden/>
              </w:rPr>
              <w:fldChar w:fldCharType="begin"/>
            </w:r>
            <w:r w:rsidR="0062064A" w:rsidRPr="0062064A">
              <w:rPr>
                <w:noProof/>
                <w:webHidden/>
              </w:rPr>
              <w:instrText xml:space="preserve"> PAGEREF _Toc130919802 \h </w:instrText>
            </w:r>
          </w:ins>
          <w:r w:rsidR="0062064A" w:rsidRPr="0062064A">
            <w:rPr>
              <w:noProof/>
              <w:webHidden/>
            </w:rPr>
          </w:r>
          <w:r w:rsidR="0062064A" w:rsidRPr="0062064A">
            <w:rPr>
              <w:noProof/>
              <w:webHidden/>
            </w:rPr>
            <w:fldChar w:fldCharType="separate"/>
          </w:r>
          <w:ins w:id="167" w:author="Camilo Andrés Díaz Gómez" w:date="2023-03-28T18:16:00Z">
            <w:r w:rsidR="0062064A" w:rsidRPr="0062064A">
              <w:rPr>
                <w:noProof/>
                <w:webHidden/>
              </w:rPr>
              <w:t>11</w:t>
            </w:r>
            <w:r w:rsidR="0062064A" w:rsidRPr="0062064A">
              <w:rPr>
                <w:noProof/>
                <w:webHidden/>
              </w:rPr>
              <w:fldChar w:fldCharType="end"/>
            </w:r>
            <w:r w:rsidR="0062064A" w:rsidRPr="0062064A">
              <w:rPr>
                <w:rStyle w:val="Hipervnculo"/>
                <w:noProof/>
              </w:rPr>
              <w:fldChar w:fldCharType="end"/>
            </w:r>
          </w:ins>
        </w:p>
        <w:p w14:paraId="2A8E4E68" w14:textId="306A0E7D" w:rsidR="0062064A" w:rsidRPr="0062064A" w:rsidRDefault="0062064A">
          <w:pPr>
            <w:pStyle w:val="TDC2"/>
            <w:rPr>
              <w:ins w:id="168" w:author="Camilo Andrés Díaz Gómez" w:date="2023-03-28T18:16:00Z"/>
              <w:rFonts w:asciiTheme="minorHAnsi" w:eastAsiaTheme="minorEastAsia" w:hAnsiTheme="minorHAnsi"/>
              <w:noProof/>
              <w:sz w:val="22"/>
              <w:lang w:eastAsia="es-CO"/>
            </w:rPr>
          </w:pPr>
          <w:ins w:id="169"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"_Toc130919803"</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lang w:val="en-US"/>
              </w:rPr>
              <w:t>Abstract</w:t>
            </w:r>
            <w:r w:rsidRPr="0062064A">
              <w:rPr>
                <w:noProof/>
                <w:webHidden/>
              </w:rPr>
              <w:tab/>
            </w:r>
            <w:r w:rsidRPr="0062064A">
              <w:rPr>
                <w:noProof/>
                <w:webHidden/>
              </w:rPr>
              <w:fldChar w:fldCharType="begin"/>
            </w:r>
            <w:r w:rsidRPr="0062064A">
              <w:rPr>
                <w:noProof/>
                <w:webHidden/>
              </w:rPr>
              <w:instrText xml:space="preserve"> PAGEREF _Toc130919803 \h </w:instrText>
            </w:r>
          </w:ins>
          <w:r w:rsidRPr="0062064A">
            <w:rPr>
              <w:noProof/>
              <w:webHidden/>
            </w:rPr>
          </w:r>
          <w:r w:rsidRPr="0062064A">
            <w:rPr>
              <w:noProof/>
              <w:webHidden/>
            </w:rPr>
            <w:fldChar w:fldCharType="separate"/>
          </w:r>
          <w:ins w:id="170" w:author="Camilo Andrés Díaz Gómez" w:date="2023-03-28T18:16:00Z">
            <w:r w:rsidRPr="0062064A">
              <w:rPr>
                <w:noProof/>
                <w:webHidden/>
              </w:rPr>
              <w:t>13</w:t>
            </w:r>
            <w:r w:rsidRPr="0062064A">
              <w:rPr>
                <w:noProof/>
                <w:webHidden/>
              </w:rPr>
              <w:fldChar w:fldCharType="end"/>
            </w:r>
            <w:r w:rsidRPr="0062064A">
              <w:rPr>
                <w:rStyle w:val="Hipervnculo"/>
                <w:noProof/>
              </w:rPr>
              <w:fldChar w:fldCharType="end"/>
            </w:r>
          </w:ins>
        </w:p>
        <w:p w14:paraId="3062C579" w14:textId="23DE0A75" w:rsidR="0062064A" w:rsidRPr="0062064A" w:rsidRDefault="0062064A">
          <w:pPr>
            <w:pStyle w:val="TDC2"/>
            <w:rPr>
              <w:ins w:id="171" w:author="Camilo Andrés Díaz Gómez" w:date="2023-03-28T18:16:00Z"/>
              <w:rFonts w:asciiTheme="minorHAnsi" w:eastAsiaTheme="minorEastAsia" w:hAnsiTheme="minorHAnsi"/>
              <w:noProof/>
              <w:sz w:val="22"/>
              <w:lang w:eastAsia="es-CO"/>
            </w:rPr>
          </w:pPr>
          <w:ins w:id="172"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"_Toc130919804"</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Introducción</w:t>
            </w:r>
            <w:r w:rsidRPr="0062064A">
              <w:rPr>
                <w:noProof/>
                <w:webHidden/>
              </w:rPr>
              <w:tab/>
            </w:r>
            <w:r w:rsidRPr="0062064A">
              <w:rPr>
                <w:noProof/>
                <w:webHidden/>
              </w:rPr>
              <w:fldChar w:fldCharType="begin"/>
            </w:r>
            <w:r w:rsidRPr="0062064A">
              <w:rPr>
                <w:noProof/>
                <w:webHidden/>
              </w:rPr>
              <w:instrText xml:space="preserve"> PAGEREF _Toc130919804 \h </w:instrText>
            </w:r>
          </w:ins>
          <w:r w:rsidRPr="0062064A">
            <w:rPr>
              <w:noProof/>
              <w:webHidden/>
            </w:rPr>
          </w:r>
          <w:r w:rsidRPr="0062064A">
            <w:rPr>
              <w:noProof/>
              <w:webHidden/>
            </w:rPr>
            <w:fldChar w:fldCharType="separate"/>
          </w:r>
          <w:ins w:id="173" w:author="Camilo Andrés Díaz Gómez" w:date="2023-03-28T18:16:00Z">
            <w:r w:rsidRPr="0062064A">
              <w:rPr>
                <w:noProof/>
                <w:webHidden/>
              </w:rPr>
              <w:t>15</w:t>
            </w:r>
            <w:r w:rsidRPr="0062064A">
              <w:rPr>
                <w:noProof/>
                <w:webHidden/>
              </w:rPr>
              <w:fldChar w:fldCharType="end"/>
            </w:r>
            <w:r w:rsidRPr="0062064A">
              <w:rPr>
                <w:rStyle w:val="Hipervnculo"/>
                <w:noProof/>
              </w:rPr>
              <w:fldChar w:fldCharType="end"/>
            </w:r>
          </w:ins>
        </w:p>
        <w:p w14:paraId="583E76B1" w14:textId="33E97182" w:rsidR="0062064A" w:rsidRPr="0062064A" w:rsidRDefault="0062064A">
          <w:pPr>
            <w:pStyle w:val="TDC2"/>
            <w:rPr>
              <w:ins w:id="174" w:author="Camilo Andrés Díaz Gómez" w:date="2023-03-28T18:16:00Z"/>
              <w:rFonts w:asciiTheme="minorHAnsi" w:eastAsiaTheme="minorEastAsia" w:hAnsiTheme="minorHAnsi"/>
              <w:noProof/>
              <w:sz w:val="22"/>
              <w:lang w:eastAsia="es-CO"/>
            </w:rPr>
          </w:pPr>
          <w:ins w:id="175"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"_Toc130919805"</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Planteamiento del Problema</w:t>
            </w:r>
            <w:r w:rsidRPr="0062064A">
              <w:rPr>
                <w:noProof/>
                <w:webHidden/>
              </w:rPr>
              <w:tab/>
            </w:r>
            <w:r w:rsidRPr="0062064A">
              <w:rPr>
                <w:noProof/>
                <w:webHidden/>
              </w:rPr>
              <w:fldChar w:fldCharType="begin"/>
            </w:r>
            <w:r w:rsidRPr="0062064A">
              <w:rPr>
                <w:noProof/>
                <w:webHidden/>
              </w:rPr>
              <w:instrText xml:space="preserve"> PAGEREF _Toc130919805 \h </w:instrText>
            </w:r>
          </w:ins>
          <w:r w:rsidRPr="0062064A">
            <w:rPr>
              <w:noProof/>
              <w:webHidden/>
            </w:rPr>
          </w:r>
          <w:r w:rsidRPr="0062064A">
            <w:rPr>
              <w:noProof/>
              <w:webHidden/>
            </w:rPr>
            <w:fldChar w:fldCharType="separate"/>
          </w:r>
          <w:ins w:id="176" w:author="Camilo Andrés Díaz Gómez" w:date="2023-03-28T18:16:00Z">
            <w:r w:rsidRPr="0062064A">
              <w:rPr>
                <w:noProof/>
                <w:webHidden/>
              </w:rPr>
              <w:t>16</w:t>
            </w:r>
            <w:r w:rsidRPr="0062064A">
              <w:rPr>
                <w:noProof/>
                <w:webHidden/>
              </w:rPr>
              <w:fldChar w:fldCharType="end"/>
            </w:r>
            <w:r w:rsidRPr="0062064A">
              <w:rPr>
                <w:rStyle w:val="Hipervnculo"/>
                <w:noProof/>
              </w:rPr>
              <w:fldChar w:fldCharType="end"/>
            </w:r>
          </w:ins>
        </w:p>
        <w:p w14:paraId="6F5C45EE" w14:textId="60159633" w:rsidR="0062064A" w:rsidRPr="0062064A" w:rsidRDefault="0062064A">
          <w:pPr>
            <w:pStyle w:val="TDC3"/>
            <w:rPr>
              <w:ins w:id="177" w:author="Camilo Andrés Díaz Gómez" w:date="2023-03-28T18:16:00Z"/>
              <w:rFonts w:asciiTheme="minorHAnsi" w:eastAsiaTheme="minorEastAsia" w:hAnsiTheme="minorHAnsi"/>
              <w:noProof/>
              <w:sz w:val="22"/>
              <w:lang w:eastAsia="es-CO"/>
            </w:rPr>
          </w:pPr>
          <w:ins w:id="178"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"_Toc130919806"</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79" w:author="Camilo Andrés Díaz Gómez" w:date="2023-03-28T18:16:00Z">
                  <w:rPr>
                    <w:rStyle w:val="Hipervnculo"/>
                    <w:rFonts w:cs="Times New Roman"/>
                    <w:b/>
                    <w:bCs/>
                    <w:noProof/>
                  </w:rPr>
                </w:rPrChange>
              </w:rPr>
              <w:t>Antecedentes</w:t>
            </w:r>
            <w:r w:rsidRPr="0062064A">
              <w:rPr>
                <w:noProof/>
                <w:webHidden/>
              </w:rPr>
              <w:tab/>
            </w:r>
            <w:r w:rsidRPr="0062064A">
              <w:rPr>
                <w:noProof/>
                <w:webHidden/>
              </w:rPr>
              <w:fldChar w:fldCharType="begin"/>
            </w:r>
            <w:r w:rsidRPr="0062064A">
              <w:rPr>
                <w:noProof/>
                <w:webHidden/>
              </w:rPr>
              <w:instrText xml:space="preserve"> PAGEREF _Toc130919806 \h </w:instrText>
            </w:r>
          </w:ins>
          <w:r w:rsidRPr="0062064A">
            <w:rPr>
              <w:noProof/>
              <w:webHidden/>
            </w:rPr>
          </w:r>
          <w:r w:rsidRPr="0062064A">
            <w:rPr>
              <w:noProof/>
              <w:webHidden/>
            </w:rPr>
            <w:fldChar w:fldCharType="separate"/>
          </w:r>
          <w:ins w:id="180" w:author="Camilo Andrés Díaz Gómez" w:date="2023-03-28T18:16:00Z">
            <w:r w:rsidRPr="0062064A">
              <w:rPr>
                <w:noProof/>
                <w:webHidden/>
              </w:rPr>
              <w:t>17</w:t>
            </w:r>
            <w:r w:rsidRPr="0062064A">
              <w:rPr>
                <w:noProof/>
                <w:webHidden/>
              </w:rPr>
              <w:fldChar w:fldCharType="end"/>
            </w:r>
            <w:r w:rsidRPr="0062064A">
              <w:rPr>
                <w:rStyle w:val="Hipervnculo"/>
                <w:noProof/>
              </w:rPr>
              <w:fldChar w:fldCharType="end"/>
            </w:r>
          </w:ins>
        </w:p>
        <w:p w14:paraId="41F3AF4D" w14:textId="72792FE0" w:rsidR="0062064A" w:rsidRPr="0062064A" w:rsidRDefault="0062064A">
          <w:pPr>
            <w:pStyle w:val="TDC2"/>
            <w:rPr>
              <w:ins w:id="181" w:author="Camilo Andrés Díaz Gómez" w:date="2023-03-28T18:16:00Z"/>
              <w:rFonts w:asciiTheme="minorHAnsi" w:eastAsiaTheme="minorEastAsia" w:hAnsiTheme="minorHAnsi"/>
              <w:noProof/>
              <w:sz w:val="22"/>
              <w:lang w:eastAsia="es-CO"/>
            </w:rPr>
          </w:pPr>
          <w:ins w:id="182"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"_Toc130919807"</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Justificación</w:t>
            </w:r>
            <w:r w:rsidRPr="0062064A">
              <w:rPr>
                <w:noProof/>
                <w:webHidden/>
              </w:rPr>
              <w:tab/>
            </w:r>
            <w:r w:rsidRPr="0062064A">
              <w:rPr>
                <w:noProof/>
                <w:webHidden/>
              </w:rPr>
              <w:fldChar w:fldCharType="begin"/>
            </w:r>
            <w:r w:rsidRPr="0062064A">
              <w:rPr>
                <w:noProof/>
                <w:webHidden/>
              </w:rPr>
              <w:instrText xml:space="preserve"> PAGEREF _Toc130919807 \h </w:instrText>
            </w:r>
          </w:ins>
          <w:r w:rsidRPr="0062064A">
            <w:rPr>
              <w:noProof/>
              <w:webHidden/>
            </w:rPr>
          </w:r>
          <w:r w:rsidRPr="0062064A">
            <w:rPr>
              <w:noProof/>
              <w:webHidden/>
            </w:rPr>
            <w:fldChar w:fldCharType="separate"/>
          </w:r>
          <w:ins w:id="183" w:author="Camilo Andrés Díaz Gómez" w:date="2023-03-28T18:16:00Z">
            <w:r w:rsidRPr="0062064A">
              <w:rPr>
                <w:noProof/>
                <w:webHidden/>
              </w:rPr>
              <w:t>21</w:t>
            </w:r>
            <w:r w:rsidRPr="0062064A">
              <w:rPr>
                <w:noProof/>
                <w:webHidden/>
              </w:rPr>
              <w:fldChar w:fldCharType="end"/>
            </w:r>
            <w:r w:rsidRPr="0062064A">
              <w:rPr>
                <w:rStyle w:val="Hipervnculo"/>
                <w:noProof/>
              </w:rPr>
              <w:fldChar w:fldCharType="end"/>
            </w:r>
          </w:ins>
        </w:p>
        <w:p w14:paraId="3C98EFEB" w14:textId="6FD807F5" w:rsidR="0062064A" w:rsidRPr="0062064A" w:rsidRDefault="0062064A">
          <w:pPr>
            <w:pStyle w:val="TDC2"/>
            <w:rPr>
              <w:ins w:id="184" w:author="Camilo Andrés Díaz Gómez" w:date="2023-03-28T18:16:00Z"/>
              <w:rFonts w:asciiTheme="minorHAnsi" w:eastAsiaTheme="minorEastAsia" w:hAnsiTheme="minorHAnsi"/>
              <w:noProof/>
              <w:sz w:val="22"/>
              <w:lang w:eastAsia="es-CO"/>
            </w:rPr>
          </w:pPr>
          <w:ins w:id="185"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"_Toc130919808"</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Objetivos</w:t>
            </w:r>
            <w:r w:rsidRPr="0062064A">
              <w:rPr>
                <w:noProof/>
                <w:webHidden/>
              </w:rPr>
              <w:tab/>
            </w:r>
            <w:r w:rsidRPr="0062064A">
              <w:rPr>
                <w:noProof/>
                <w:webHidden/>
              </w:rPr>
              <w:fldChar w:fldCharType="begin"/>
            </w:r>
            <w:r w:rsidRPr="0062064A">
              <w:rPr>
                <w:noProof/>
                <w:webHidden/>
              </w:rPr>
              <w:instrText xml:space="preserve"> PAGEREF _Toc130919808 \h </w:instrText>
            </w:r>
          </w:ins>
          <w:r w:rsidRPr="0062064A">
            <w:rPr>
              <w:noProof/>
              <w:webHidden/>
            </w:rPr>
          </w:r>
          <w:r w:rsidRPr="0062064A">
            <w:rPr>
              <w:noProof/>
              <w:webHidden/>
            </w:rPr>
            <w:fldChar w:fldCharType="separate"/>
          </w:r>
          <w:ins w:id="186" w:author="Camilo Andrés Díaz Gómez" w:date="2023-03-28T18:16:00Z">
            <w:r w:rsidRPr="0062064A">
              <w:rPr>
                <w:noProof/>
                <w:webHidden/>
              </w:rPr>
              <w:t>22</w:t>
            </w:r>
            <w:r w:rsidRPr="0062064A">
              <w:rPr>
                <w:noProof/>
                <w:webHidden/>
              </w:rPr>
              <w:fldChar w:fldCharType="end"/>
            </w:r>
            <w:r w:rsidRPr="0062064A">
              <w:rPr>
                <w:rStyle w:val="Hipervnculo"/>
                <w:noProof/>
              </w:rPr>
              <w:fldChar w:fldCharType="end"/>
            </w:r>
          </w:ins>
        </w:p>
        <w:p w14:paraId="5238E722" w14:textId="4BB5F6C3" w:rsidR="0062064A" w:rsidRPr="0062064A" w:rsidRDefault="0062064A">
          <w:pPr>
            <w:pStyle w:val="TDC3"/>
            <w:rPr>
              <w:ins w:id="187" w:author="Camilo Andrés Díaz Gómez" w:date="2023-03-28T18:16:00Z"/>
              <w:rFonts w:asciiTheme="minorHAnsi" w:eastAsiaTheme="minorEastAsia" w:hAnsiTheme="minorHAnsi"/>
              <w:noProof/>
              <w:sz w:val="22"/>
              <w:lang w:eastAsia="es-CO"/>
            </w:rPr>
          </w:pPr>
          <w:ins w:id="188"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"_Toc130919809"</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89" w:author="Camilo Andrés Díaz Gómez" w:date="2023-03-28T18:16:00Z">
                  <w:rPr>
                    <w:rStyle w:val="Hipervnculo"/>
                    <w:rFonts w:cs="Times New Roman"/>
                    <w:b/>
                    <w:bCs/>
                    <w:noProof/>
                  </w:rPr>
                </w:rPrChange>
              </w:rPr>
              <w:t>Objetivo General</w:t>
            </w:r>
            <w:r w:rsidRPr="0062064A">
              <w:rPr>
                <w:noProof/>
                <w:webHidden/>
              </w:rPr>
              <w:tab/>
            </w:r>
            <w:r w:rsidRPr="0062064A">
              <w:rPr>
                <w:noProof/>
                <w:webHidden/>
              </w:rPr>
              <w:fldChar w:fldCharType="begin"/>
            </w:r>
            <w:r w:rsidRPr="0062064A">
              <w:rPr>
                <w:noProof/>
                <w:webHidden/>
              </w:rPr>
              <w:instrText xml:space="preserve"> PAGEREF _Toc130919809 \h </w:instrText>
            </w:r>
          </w:ins>
          <w:r w:rsidRPr="0062064A">
            <w:rPr>
              <w:noProof/>
              <w:webHidden/>
            </w:rPr>
          </w:r>
          <w:r w:rsidRPr="0062064A">
            <w:rPr>
              <w:noProof/>
              <w:webHidden/>
            </w:rPr>
            <w:fldChar w:fldCharType="separate"/>
          </w:r>
          <w:ins w:id="190" w:author="Camilo Andrés Díaz Gómez" w:date="2023-03-28T18:16:00Z">
            <w:r w:rsidRPr="0062064A">
              <w:rPr>
                <w:noProof/>
                <w:webHidden/>
              </w:rPr>
              <w:t>22</w:t>
            </w:r>
            <w:r w:rsidRPr="0062064A">
              <w:rPr>
                <w:noProof/>
                <w:webHidden/>
              </w:rPr>
              <w:fldChar w:fldCharType="end"/>
            </w:r>
            <w:r w:rsidRPr="0062064A">
              <w:rPr>
                <w:rStyle w:val="Hipervnculo"/>
                <w:noProof/>
              </w:rPr>
              <w:fldChar w:fldCharType="end"/>
            </w:r>
          </w:ins>
        </w:p>
        <w:p w14:paraId="6C07D83E" w14:textId="5102897C" w:rsidR="0062064A" w:rsidRPr="0062064A" w:rsidRDefault="0062064A">
          <w:pPr>
            <w:pStyle w:val="TDC3"/>
            <w:rPr>
              <w:ins w:id="191" w:author="Camilo Andrés Díaz Gómez" w:date="2023-03-28T18:16:00Z"/>
              <w:rFonts w:asciiTheme="minorHAnsi" w:eastAsiaTheme="minorEastAsia" w:hAnsiTheme="minorHAnsi"/>
              <w:noProof/>
              <w:sz w:val="22"/>
              <w:lang w:eastAsia="es-CO"/>
            </w:rPr>
          </w:pPr>
          <w:ins w:id="192"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"_Toc130919810"</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93" w:author="Camilo Andrés Díaz Gómez" w:date="2023-03-28T18:16:00Z">
                  <w:rPr>
                    <w:rStyle w:val="Hipervnculo"/>
                    <w:rFonts w:cs="Times New Roman"/>
                    <w:b/>
                    <w:bCs/>
                    <w:noProof/>
                  </w:rPr>
                </w:rPrChange>
              </w:rPr>
              <w:t>Objetivos Específicos</w:t>
            </w:r>
            <w:r w:rsidRPr="0062064A">
              <w:rPr>
                <w:noProof/>
                <w:webHidden/>
              </w:rPr>
              <w:tab/>
            </w:r>
            <w:r w:rsidRPr="0062064A">
              <w:rPr>
                <w:noProof/>
                <w:webHidden/>
              </w:rPr>
              <w:fldChar w:fldCharType="begin"/>
            </w:r>
            <w:r w:rsidRPr="0062064A">
              <w:rPr>
                <w:noProof/>
                <w:webHidden/>
              </w:rPr>
              <w:instrText xml:space="preserve"> PAGEREF _Toc130919810 \h </w:instrText>
            </w:r>
          </w:ins>
          <w:r w:rsidRPr="0062064A">
            <w:rPr>
              <w:noProof/>
              <w:webHidden/>
            </w:rPr>
          </w:r>
          <w:r w:rsidRPr="0062064A">
            <w:rPr>
              <w:noProof/>
              <w:webHidden/>
            </w:rPr>
            <w:fldChar w:fldCharType="separate"/>
          </w:r>
          <w:ins w:id="194" w:author="Camilo Andrés Díaz Gómez" w:date="2023-03-28T18:16:00Z">
            <w:r w:rsidRPr="0062064A">
              <w:rPr>
                <w:noProof/>
                <w:webHidden/>
              </w:rPr>
              <w:t>22</w:t>
            </w:r>
            <w:r w:rsidRPr="0062064A">
              <w:rPr>
                <w:noProof/>
                <w:webHidden/>
              </w:rPr>
              <w:fldChar w:fldCharType="end"/>
            </w:r>
            <w:r w:rsidRPr="0062064A">
              <w:rPr>
                <w:rStyle w:val="Hipervnculo"/>
                <w:noProof/>
              </w:rPr>
              <w:fldChar w:fldCharType="end"/>
            </w:r>
          </w:ins>
        </w:p>
        <w:p w14:paraId="03FFBB03" w14:textId="20CE9A12" w:rsidR="0062064A" w:rsidRPr="0062064A" w:rsidRDefault="0062064A">
          <w:pPr>
            <w:pStyle w:val="TDC2"/>
            <w:rPr>
              <w:ins w:id="195" w:author="Camilo Andrés Díaz Gómez" w:date="2023-03-28T18:16:00Z"/>
              <w:rFonts w:asciiTheme="minorHAnsi" w:eastAsiaTheme="minorEastAsia" w:hAnsiTheme="minorHAnsi"/>
              <w:noProof/>
              <w:sz w:val="22"/>
              <w:lang w:eastAsia="es-CO"/>
            </w:rPr>
          </w:pPr>
          <w:ins w:id="196"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"_Toc130919811"</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Marco Teórico</w:t>
            </w:r>
            <w:r w:rsidRPr="0062064A">
              <w:rPr>
                <w:noProof/>
                <w:webHidden/>
              </w:rPr>
              <w:tab/>
            </w:r>
            <w:r w:rsidRPr="0062064A">
              <w:rPr>
                <w:noProof/>
                <w:webHidden/>
              </w:rPr>
              <w:fldChar w:fldCharType="begin"/>
            </w:r>
            <w:r w:rsidRPr="0062064A">
              <w:rPr>
                <w:noProof/>
                <w:webHidden/>
              </w:rPr>
              <w:instrText xml:space="preserve"> PAGEREF _Toc130919811 \h </w:instrText>
            </w:r>
          </w:ins>
          <w:r w:rsidRPr="0062064A">
            <w:rPr>
              <w:noProof/>
              <w:webHidden/>
            </w:rPr>
          </w:r>
          <w:r w:rsidRPr="0062064A">
            <w:rPr>
              <w:noProof/>
              <w:webHidden/>
            </w:rPr>
            <w:fldChar w:fldCharType="separate"/>
          </w:r>
          <w:ins w:id="197" w:author="Camilo Andrés Díaz Gómez" w:date="2023-03-28T18:16:00Z">
            <w:r w:rsidRPr="0062064A">
              <w:rPr>
                <w:noProof/>
                <w:webHidden/>
              </w:rPr>
              <w:t>23</w:t>
            </w:r>
            <w:r w:rsidRPr="0062064A">
              <w:rPr>
                <w:noProof/>
                <w:webHidden/>
              </w:rPr>
              <w:fldChar w:fldCharType="end"/>
            </w:r>
            <w:r w:rsidRPr="0062064A">
              <w:rPr>
                <w:rStyle w:val="Hipervnculo"/>
                <w:noProof/>
              </w:rPr>
              <w:fldChar w:fldCharType="end"/>
            </w:r>
          </w:ins>
        </w:p>
        <w:p w14:paraId="04B61891" w14:textId="79378BBB" w:rsidR="0062064A" w:rsidRPr="0062064A" w:rsidRDefault="0062064A">
          <w:pPr>
            <w:pStyle w:val="TDC3"/>
            <w:rPr>
              <w:ins w:id="198" w:author="Camilo Andrés Díaz Gómez" w:date="2023-03-28T18:16:00Z"/>
              <w:rFonts w:asciiTheme="minorHAnsi" w:eastAsiaTheme="minorEastAsia" w:hAnsiTheme="minorHAnsi"/>
              <w:noProof/>
              <w:sz w:val="22"/>
              <w:lang w:eastAsia="es-CO"/>
            </w:rPr>
          </w:pPr>
          <w:ins w:id="199"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"_Toc130919812"</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00" w:author="Camilo Andrés Díaz Gómez" w:date="2023-03-28T18:16:00Z">
                  <w:rPr>
                    <w:rStyle w:val="Hipervnculo"/>
                    <w:rFonts w:cs="Times New Roman"/>
                    <w:b/>
                    <w:bCs/>
                    <w:noProof/>
                  </w:rPr>
                </w:rPrChange>
              </w:rPr>
              <w:t>Internet of Things (IoT)</w:t>
            </w:r>
            <w:r w:rsidRPr="0062064A">
              <w:rPr>
                <w:noProof/>
                <w:webHidden/>
              </w:rPr>
              <w:tab/>
            </w:r>
            <w:r w:rsidRPr="0062064A">
              <w:rPr>
                <w:noProof/>
                <w:webHidden/>
              </w:rPr>
              <w:fldChar w:fldCharType="begin"/>
            </w:r>
            <w:r w:rsidRPr="0062064A">
              <w:rPr>
                <w:noProof/>
                <w:webHidden/>
              </w:rPr>
              <w:instrText xml:space="preserve"> PAGEREF _Toc130919812 \h </w:instrText>
            </w:r>
          </w:ins>
          <w:r w:rsidRPr="0062064A">
            <w:rPr>
              <w:noProof/>
              <w:webHidden/>
            </w:rPr>
          </w:r>
          <w:r w:rsidRPr="0062064A">
            <w:rPr>
              <w:noProof/>
              <w:webHidden/>
            </w:rPr>
            <w:fldChar w:fldCharType="separate"/>
          </w:r>
          <w:ins w:id="201" w:author="Camilo Andrés Díaz Gómez" w:date="2023-03-28T18:16:00Z">
            <w:r w:rsidRPr="0062064A">
              <w:rPr>
                <w:noProof/>
                <w:webHidden/>
              </w:rPr>
              <w:t>23</w:t>
            </w:r>
            <w:r w:rsidRPr="0062064A">
              <w:rPr>
                <w:noProof/>
                <w:webHidden/>
              </w:rPr>
              <w:fldChar w:fldCharType="end"/>
            </w:r>
            <w:r w:rsidRPr="0062064A">
              <w:rPr>
                <w:rStyle w:val="Hipervnculo"/>
                <w:noProof/>
              </w:rPr>
              <w:fldChar w:fldCharType="end"/>
            </w:r>
          </w:ins>
        </w:p>
        <w:p w14:paraId="58D9282C" w14:textId="09FE3DA2" w:rsidR="0062064A" w:rsidRPr="0062064A" w:rsidRDefault="0062064A">
          <w:pPr>
            <w:pStyle w:val="TDC3"/>
            <w:rPr>
              <w:ins w:id="202" w:author="Camilo Andrés Díaz Gómez" w:date="2023-03-28T18:16:00Z"/>
              <w:rFonts w:asciiTheme="minorHAnsi" w:eastAsiaTheme="minorEastAsia" w:hAnsiTheme="minorHAnsi"/>
              <w:noProof/>
              <w:sz w:val="22"/>
              <w:lang w:eastAsia="es-CO"/>
            </w:rPr>
          </w:pPr>
          <w:ins w:id="203"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"_Toc130919813"</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04" w:author="Camilo Andrés Díaz Gómez" w:date="2023-03-28T18:16:00Z">
                  <w:rPr>
                    <w:rStyle w:val="Hipervnculo"/>
                    <w:rFonts w:cs="Times New Roman"/>
                    <w:b/>
                    <w:bCs/>
                    <w:noProof/>
                  </w:rPr>
                </w:rPrChange>
              </w:rPr>
              <w:t>Analítica de Datos</w:t>
            </w:r>
            <w:r w:rsidRPr="0062064A">
              <w:rPr>
                <w:noProof/>
                <w:webHidden/>
              </w:rPr>
              <w:tab/>
            </w:r>
            <w:r w:rsidRPr="0062064A">
              <w:rPr>
                <w:noProof/>
                <w:webHidden/>
              </w:rPr>
              <w:fldChar w:fldCharType="begin"/>
            </w:r>
            <w:r w:rsidRPr="0062064A">
              <w:rPr>
                <w:noProof/>
                <w:webHidden/>
              </w:rPr>
              <w:instrText xml:space="preserve"> PAGEREF _Toc130919813 \h </w:instrText>
            </w:r>
          </w:ins>
          <w:r w:rsidRPr="0062064A">
            <w:rPr>
              <w:noProof/>
              <w:webHidden/>
            </w:rPr>
          </w:r>
          <w:r w:rsidRPr="0062064A">
            <w:rPr>
              <w:noProof/>
              <w:webHidden/>
            </w:rPr>
            <w:fldChar w:fldCharType="separate"/>
          </w:r>
          <w:ins w:id="205" w:author="Camilo Andrés Díaz Gómez" w:date="2023-03-28T18:16:00Z">
            <w:r w:rsidRPr="0062064A">
              <w:rPr>
                <w:noProof/>
                <w:webHidden/>
              </w:rPr>
              <w:t>33</w:t>
            </w:r>
            <w:r w:rsidRPr="0062064A">
              <w:rPr>
                <w:noProof/>
                <w:webHidden/>
              </w:rPr>
              <w:fldChar w:fldCharType="end"/>
            </w:r>
            <w:r w:rsidRPr="0062064A">
              <w:rPr>
                <w:rStyle w:val="Hipervnculo"/>
                <w:noProof/>
              </w:rPr>
              <w:fldChar w:fldCharType="end"/>
            </w:r>
          </w:ins>
        </w:p>
        <w:p w14:paraId="1DE7145A" w14:textId="5FFA7C7B" w:rsidR="0062064A" w:rsidRPr="0062064A" w:rsidRDefault="0062064A">
          <w:pPr>
            <w:pStyle w:val="TDC3"/>
            <w:rPr>
              <w:ins w:id="206" w:author="Camilo Andrés Díaz Gómez" w:date="2023-03-28T18:16:00Z"/>
              <w:rFonts w:asciiTheme="minorHAnsi" w:eastAsiaTheme="minorEastAsia" w:hAnsiTheme="minorHAnsi"/>
              <w:noProof/>
              <w:sz w:val="22"/>
              <w:lang w:eastAsia="es-CO"/>
            </w:rPr>
          </w:pPr>
          <w:ins w:id="207"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"_Toc130919814"</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08" w:author="Camilo Andrés Díaz Gómez" w:date="2023-03-28T18:16:00Z">
                  <w:rPr>
                    <w:rStyle w:val="Hipervnculo"/>
                    <w:rFonts w:cs="Times New Roman"/>
                    <w:b/>
                    <w:bCs/>
                    <w:noProof/>
                  </w:rPr>
                </w:rPrChange>
              </w:rPr>
              <w:t>Simulación</w:t>
            </w:r>
            <w:r w:rsidRPr="0062064A">
              <w:rPr>
                <w:noProof/>
                <w:webHidden/>
              </w:rPr>
              <w:tab/>
            </w:r>
            <w:r w:rsidRPr="0062064A">
              <w:rPr>
                <w:noProof/>
                <w:webHidden/>
              </w:rPr>
              <w:fldChar w:fldCharType="begin"/>
            </w:r>
            <w:r w:rsidRPr="0062064A">
              <w:rPr>
                <w:noProof/>
                <w:webHidden/>
              </w:rPr>
              <w:instrText xml:space="preserve"> PAGEREF _Toc130919814 \h </w:instrText>
            </w:r>
          </w:ins>
          <w:r w:rsidRPr="0062064A">
            <w:rPr>
              <w:noProof/>
              <w:webHidden/>
            </w:rPr>
          </w:r>
          <w:r w:rsidRPr="0062064A">
            <w:rPr>
              <w:noProof/>
              <w:webHidden/>
            </w:rPr>
            <w:fldChar w:fldCharType="separate"/>
          </w:r>
          <w:ins w:id="209" w:author="Camilo Andrés Díaz Gómez" w:date="2023-03-28T18:16:00Z">
            <w:r w:rsidRPr="0062064A">
              <w:rPr>
                <w:noProof/>
                <w:webHidden/>
              </w:rPr>
              <w:t>40</w:t>
            </w:r>
            <w:r w:rsidRPr="0062064A">
              <w:rPr>
                <w:noProof/>
                <w:webHidden/>
              </w:rPr>
              <w:fldChar w:fldCharType="end"/>
            </w:r>
            <w:r w:rsidRPr="0062064A">
              <w:rPr>
                <w:rStyle w:val="Hipervnculo"/>
                <w:noProof/>
              </w:rPr>
              <w:fldChar w:fldCharType="end"/>
            </w:r>
          </w:ins>
        </w:p>
        <w:p w14:paraId="4504778B" w14:textId="7E52D48E" w:rsidR="0062064A" w:rsidRPr="0062064A" w:rsidRDefault="0062064A">
          <w:pPr>
            <w:pStyle w:val="TDC3"/>
            <w:rPr>
              <w:ins w:id="210" w:author="Camilo Andrés Díaz Gómez" w:date="2023-03-28T18:16:00Z"/>
              <w:rFonts w:asciiTheme="minorHAnsi" w:eastAsiaTheme="minorEastAsia" w:hAnsiTheme="minorHAnsi"/>
              <w:noProof/>
              <w:sz w:val="22"/>
              <w:lang w:eastAsia="es-CO"/>
            </w:rPr>
          </w:pPr>
          <w:ins w:id="211"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"_Toc130919815"</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ins>
          <w:r w:rsidR="00D56345">
            <w:rPr>
              <w:rStyle w:val="Hipervnculo"/>
              <w:rFonts w:cs="Times New Roman"/>
              <w:noProof/>
            </w:rPr>
            <w:t>Machine Learning</w:t>
          </w:r>
          <w:ins w:id="212" w:author="Camilo Andrés Díaz Gómez" w:date="2023-03-28T18:16:00Z">
            <w:r w:rsidRPr="0062064A">
              <w:rPr>
                <w:noProof/>
                <w:webHidden/>
              </w:rPr>
              <w:tab/>
            </w:r>
            <w:r w:rsidRPr="0062064A">
              <w:rPr>
                <w:noProof/>
                <w:webHidden/>
              </w:rPr>
              <w:fldChar w:fldCharType="begin"/>
            </w:r>
            <w:r w:rsidRPr="0062064A">
              <w:rPr>
                <w:noProof/>
                <w:webHidden/>
              </w:rPr>
              <w:instrText xml:space="preserve"> PAGEREF _Toc130919815 \h </w:instrText>
            </w:r>
          </w:ins>
          <w:r w:rsidRPr="0062064A">
            <w:rPr>
              <w:noProof/>
              <w:webHidden/>
            </w:rPr>
          </w:r>
          <w:r w:rsidRPr="0062064A">
            <w:rPr>
              <w:noProof/>
              <w:webHidden/>
            </w:rPr>
            <w:fldChar w:fldCharType="separate"/>
          </w:r>
          <w:ins w:id="213" w:author="Camilo Andrés Díaz Gómez" w:date="2023-03-28T18:16:00Z">
            <w:r w:rsidRPr="0062064A">
              <w:rPr>
                <w:noProof/>
                <w:webHidden/>
              </w:rPr>
              <w:t>49</w:t>
            </w:r>
            <w:r w:rsidRPr="0062064A">
              <w:rPr>
                <w:noProof/>
                <w:webHidden/>
              </w:rPr>
              <w:fldChar w:fldCharType="end"/>
            </w:r>
            <w:r w:rsidRPr="0062064A">
              <w:rPr>
                <w:rStyle w:val="Hipervnculo"/>
                <w:noProof/>
              </w:rPr>
              <w:fldChar w:fldCharType="end"/>
            </w:r>
          </w:ins>
        </w:p>
        <w:p w14:paraId="576AE7D6" w14:textId="4B4BFC37" w:rsidR="0062064A" w:rsidRPr="0062064A" w:rsidRDefault="0062064A">
          <w:pPr>
            <w:pStyle w:val="TDC2"/>
            <w:rPr>
              <w:ins w:id="214" w:author="Camilo Andrés Díaz Gómez" w:date="2023-03-28T18:16:00Z"/>
              <w:rFonts w:asciiTheme="minorHAnsi" w:eastAsiaTheme="minorEastAsia" w:hAnsiTheme="minorHAnsi"/>
              <w:noProof/>
              <w:sz w:val="22"/>
              <w:lang w:eastAsia="es-CO"/>
            </w:rPr>
          </w:pPr>
          <w:ins w:id="215"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"_Toc130919816"</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Metodología</w:t>
            </w:r>
            <w:r w:rsidRPr="0062064A">
              <w:rPr>
                <w:noProof/>
                <w:webHidden/>
              </w:rPr>
              <w:tab/>
            </w:r>
            <w:r w:rsidRPr="0062064A">
              <w:rPr>
                <w:noProof/>
                <w:webHidden/>
              </w:rPr>
              <w:fldChar w:fldCharType="begin"/>
            </w:r>
            <w:r w:rsidRPr="0062064A">
              <w:rPr>
                <w:noProof/>
                <w:webHidden/>
              </w:rPr>
              <w:instrText xml:space="preserve"> PAGEREF _Toc130919816 \h </w:instrText>
            </w:r>
          </w:ins>
          <w:r w:rsidRPr="0062064A">
            <w:rPr>
              <w:noProof/>
              <w:webHidden/>
            </w:rPr>
          </w:r>
          <w:r w:rsidRPr="0062064A">
            <w:rPr>
              <w:noProof/>
              <w:webHidden/>
            </w:rPr>
            <w:fldChar w:fldCharType="separate"/>
          </w:r>
          <w:ins w:id="216" w:author="Camilo Andrés Díaz Gómez" w:date="2023-03-28T18:16:00Z">
            <w:r w:rsidRPr="0062064A">
              <w:rPr>
                <w:noProof/>
                <w:webHidden/>
              </w:rPr>
              <w:t>52</w:t>
            </w:r>
            <w:r w:rsidRPr="0062064A">
              <w:rPr>
                <w:noProof/>
                <w:webHidden/>
              </w:rPr>
              <w:fldChar w:fldCharType="end"/>
            </w:r>
            <w:r w:rsidRPr="0062064A">
              <w:rPr>
                <w:rStyle w:val="Hipervnculo"/>
                <w:noProof/>
              </w:rPr>
              <w:fldChar w:fldCharType="end"/>
            </w:r>
          </w:ins>
        </w:p>
        <w:p w14:paraId="3B4CDC80" w14:textId="192F5635" w:rsidR="0062064A" w:rsidRPr="0062064A" w:rsidRDefault="0062064A">
          <w:pPr>
            <w:pStyle w:val="TDC3"/>
            <w:rPr>
              <w:ins w:id="217" w:author="Camilo Andrés Díaz Gómez" w:date="2023-03-28T18:16:00Z"/>
              <w:rFonts w:asciiTheme="minorHAnsi" w:eastAsiaTheme="minorEastAsia" w:hAnsiTheme="minorHAnsi"/>
              <w:noProof/>
              <w:sz w:val="22"/>
              <w:lang w:eastAsia="es-CO"/>
            </w:rPr>
          </w:pPr>
          <w:ins w:id="218"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"_Toc130919817"</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19" w:author="Camilo Andrés Díaz Gómez" w:date="2023-03-28T18:16:00Z">
                  <w:rPr>
                    <w:rStyle w:val="Hipervnculo"/>
                    <w:rFonts w:cs="Times New Roman"/>
                    <w:b/>
                    <w:bCs/>
                    <w:noProof/>
                  </w:rPr>
                </w:rPrChange>
              </w:rPr>
              <w:t>Compresión del negocio</w:t>
            </w:r>
            <w:r w:rsidRPr="0062064A">
              <w:rPr>
                <w:noProof/>
                <w:webHidden/>
              </w:rPr>
              <w:tab/>
            </w:r>
            <w:r w:rsidRPr="0062064A">
              <w:rPr>
                <w:noProof/>
                <w:webHidden/>
              </w:rPr>
              <w:fldChar w:fldCharType="begin"/>
            </w:r>
            <w:r w:rsidRPr="0062064A">
              <w:rPr>
                <w:noProof/>
                <w:webHidden/>
              </w:rPr>
              <w:instrText xml:space="preserve"> PAGEREF _Toc130919817 \h </w:instrText>
            </w:r>
          </w:ins>
          <w:r w:rsidRPr="0062064A">
            <w:rPr>
              <w:noProof/>
              <w:webHidden/>
            </w:rPr>
          </w:r>
          <w:r w:rsidRPr="0062064A">
            <w:rPr>
              <w:noProof/>
              <w:webHidden/>
            </w:rPr>
            <w:fldChar w:fldCharType="separate"/>
          </w:r>
          <w:ins w:id="220" w:author="Camilo Andrés Díaz Gómez" w:date="2023-03-28T18:16:00Z">
            <w:r w:rsidRPr="0062064A">
              <w:rPr>
                <w:noProof/>
                <w:webHidden/>
              </w:rPr>
              <w:t>54</w:t>
            </w:r>
            <w:r w:rsidRPr="0062064A">
              <w:rPr>
                <w:noProof/>
                <w:webHidden/>
              </w:rPr>
              <w:fldChar w:fldCharType="end"/>
            </w:r>
            <w:r w:rsidRPr="0062064A">
              <w:rPr>
                <w:rStyle w:val="Hipervnculo"/>
                <w:noProof/>
              </w:rPr>
              <w:fldChar w:fldCharType="end"/>
            </w:r>
          </w:ins>
        </w:p>
        <w:p w14:paraId="0EB3F996" w14:textId="2A26B0EE" w:rsidR="0062064A" w:rsidRPr="0062064A" w:rsidRDefault="0062064A">
          <w:pPr>
            <w:pStyle w:val="TDC3"/>
            <w:rPr>
              <w:ins w:id="221" w:author="Camilo Andrés Díaz Gómez" w:date="2023-03-28T18:16:00Z"/>
              <w:rFonts w:asciiTheme="minorHAnsi" w:eastAsiaTheme="minorEastAsia" w:hAnsiTheme="minorHAnsi"/>
              <w:noProof/>
              <w:sz w:val="22"/>
              <w:lang w:eastAsia="es-CO"/>
            </w:rPr>
          </w:pPr>
          <w:ins w:id="222"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"_Toc130919818"</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23" w:author="Camilo Andrés Díaz Gómez" w:date="2023-03-28T18:16:00Z">
                  <w:rPr>
                    <w:rStyle w:val="Hipervnculo"/>
                    <w:rFonts w:cs="Times New Roman"/>
                    <w:b/>
                    <w:bCs/>
                    <w:noProof/>
                  </w:rPr>
                </w:rPrChange>
              </w:rPr>
              <w:t>Entendimiento de los datos</w:t>
            </w:r>
            <w:r w:rsidRPr="0062064A">
              <w:rPr>
                <w:noProof/>
                <w:webHidden/>
              </w:rPr>
              <w:tab/>
            </w:r>
            <w:r w:rsidRPr="0062064A">
              <w:rPr>
                <w:noProof/>
                <w:webHidden/>
              </w:rPr>
              <w:fldChar w:fldCharType="begin"/>
            </w:r>
            <w:r w:rsidRPr="0062064A">
              <w:rPr>
                <w:noProof/>
                <w:webHidden/>
              </w:rPr>
              <w:instrText xml:space="preserve"> PAGEREF _Toc130919818 \h </w:instrText>
            </w:r>
          </w:ins>
          <w:r w:rsidRPr="0062064A">
            <w:rPr>
              <w:noProof/>
              <w:webHidden/>
            </w:rPr>
          </w:r>
          <w:r w:rsidRPr="0062064A">
            <w:rPr>
              <w:noProof/>
              <w:webHidden/>
            </w:rPr>
            <w:fldChar w:fldCharType="separate"/>
          </w:r>
          <w:ins w:id="224" w:author="Camilo Andrés Díaz Gómez" w:date="2023-03-28T18:16:00Z">
            <w:r w:rsidRPr="0062064A">
              <w:rPr>
                <w:noProof/>
                <w:webHidden/>
              </w:rPr>
              <w:t>57</w:t>
            </w:r>
            <w:r w:rsidRPr="0062064A">
              <w:rPr>
                <w:noProof/>
                <w:webHidden/>
              </w:rPr>
              <w:fldChar w:fldCharType="end"/>
            </w:r>
            <w:r w:rsidRPr="0062064A">
              <w:rPr>
                <w:rStyle w:val="Hipervnculo"/>
                <w:noProof/>
              </w:rPr>
              <w:fldChar w:fldCharType="end"/>
            </w:r>
          </w:ins>
        </w:p>
        <w:p w14:paraId="297AB63A" w14:textId="7981925C" w:rsidR="0062064A" w:rsidRPr="0062064A" w:rsidRDefault="0062064A">
          <w:pPr>
            <w:pStyle w:val="TDC3"/>
            <w:rPr>
              <w:ins w:id="225" w:author="Camilo Andrés Díaz Gómez" w:date="2023-03-28T18:16:00Z"/>
              <w:rFonts w:asciiTheme="minorHAnsi" w:eastAsiaTheme="minorEastAsia" w:hAnsiTheme="minorHAnsi"/>
              <w:noProof/>
              <w:sz w:val="22"/>
              <w:lang w:eastAsia="es-CO"/>
            </w:rPr>
          </w:pPr>
          <w:ins w:id="226"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"_Toc130919819"</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27" w:author="Camilo Andrés Díaz Gómez" w:date="2023-03-28T18:16:00Z">
                  <w:rPr>
                    <w:rStyle w:val="Hipervnculo"/>
                    <w:rFonts w:cs="Times New Roman"/>
                    <w:b/>
                    <w:bCs/>
                    <w:noProof/>
                  </w:rPr>
                </w:rPrChange>
              </w:rPr>
              <w:t>Preparación de los datos</w:t>
            </w:r>
            <w:r w:rsidRPr="0062064A">
              <w:rPr>
                <w:noProof/>
                <w:webHidden/>
              </w:rPr>
              <w:tab/>
            </w:r>
            <w:r w:rsidRPr="0062064A">
              <w:rPr>
                <w:noProof/>
                <w:webHidden/>
              </w:rPr>
              <w:fldChar w:fldCharType="begin"/>
            </w:r>
            <w:r w:rsidRPr="0062064A">
              <w:rPr>
                <w:noProof/>
                <w:webHidden/>
              </w:rPr>
              <w:instrText xml:space="preserve"> PAGEREF _Toc130919819 \h </w:instrText>
            </w:r>
          </w:ins>
          <w:r w:rsidRPr="0062064A">
            <w:rPr>
              <w:noProof/>
              <w:webHidden/>
            </w:rPr>
          </w:r>
          <w:r w:rsidRPr="0062064A">
            <w:rPr>
              <w:noProof/>
              <w:webHidden/>
            </w:rPr>
            <w:fldChar w:fldCharType="separate"/>
          </w:r>
          <w:ins w:id="228" w:author="Camilo Andrés Díaz Gómez" w:date="2023-03-28T18:16:00Z">
            <w:r w:rsidRPr="0062064A">
              <w:rPr>
                <w:noProof/>
                <w:webHidden/>
              </w:rPr>
              <w:t>57</w:t>
            </w:r>
            <w:r w:rsidRPr="0062064A">
              <w:rPr>
                <w:noProof/>
                <w:webHidden/>
              </w:rPr>
              <w:fldChar w:fldCharType="end"/>
            </w:r>
            <w:r w:rsidRPr="0062064A">
              <w:rPr>
                <w:rStyle w:val="Hipervnculo"/>
                <w:noProof/>
              </w:rPr>
              <w:fldChar w:fldCharType="end"/>
            </w:r>
          </w:ins>
        </w:p>
        <w:p w14:paraId="63AD9487" w14:textId="106304A1" w:rsidR="0062064A" w:rsidRPr="0062064A" w:rsidRDefault="0062064A">
          <w:pPr>
            <w:pStyle w:val="TDC3"/>
            <w:rPr>
              <w:ins w:id="229" w:author="Camilo Andrés Díaz Gómez" w:date="2023-03-28T18:16:00Z"/>
              <w:rFonts w:asciiTheme="minorHAnsi" w:eastAsiaTheme="minorEastAsia" w:hAnsiTheme="minorHAnsi"/>
              <w:noProof/>
              <w:sz w:val="22"/>
              <w:lang w:eastAsia="es-CO"/>
            </w:rPr>
          </w:pPr>
          <w:ins w:id="230"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"_Toc130919820"</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31" w:author="Camilo Andrés Díaz Gómez" w:date="2023-03-28T18:16:00Z">
                  <w:rPr>
                    <w:rStyle w:val="Hipervnculo"/>
                    <w:rFonts w:cs="Times New Roman"/>
                    <w:b/>
                    <w:bCs/>
                    <w:noProof/>
                  </w:rPr>
                </w:rPrChange>
              </w:rPr>
              <w:t>Modelado</w:t>
            </w:r>
            <w:r w:rsidRPr="0062064A">
              <w:rPr>
                <w:noProof/>
                <w:webHidden/>
              </w:rPr>
              <w:tab/>
            </w:r>
            <w:r w:rsidRPr="0062064A">
              <w:rPr>
                <w:noProof/>
                <w:webHidden/>
              </w:rPr>
              <w:fldChar w:fldCharType="begin"/>
            </w:r>
            <w:r w:rsidRPr="0062064A">
              <w:rPr>
                <w:noProof/>
                <w:webHidden/>
              </w:rPr>
              <w:instrText xml:space="preserve"> PAGEREF _Toc130919820 \h </w:instrText>
            </w:r>
          </w:ins>
          <w:r w:rsidRPr="0062064A">
            <w:rPr>
              <w:noProof/>
              <w:webHidden/>
            </w:rPr>
          </w:r>
          <w:r w:rsidRPr="0062064A">
            <w:rPr>
              <w:noProof/>
              <w:webHidden/>
            </w:rPr>
            <w:fldChar w:fldCharType="separate"/>
          </w:r>
          <w:ins w:id="232" w:author="Camilo Andrés Díaz Gómez" w:date="2023-03-28T18:16:00Z">
            <w:r w:rsidRPr="0062064A">
              <w:rPr>
                <w:noProof/>
                <w:webHidden/>
              </w:rPr>
              <w:t>59</w:t>
            </w:r>
            <w:r w:rsidRPr="0062064A">
              <w:rPr>
                <w:noProof/>
                <w:webHidden/>
              </w:rPr>
              <w:fldChar w:fldCharType="end"/>
            </w:r>
            <w:r w:rsidRPr="0062064A">
              <w:rPr>
                <w:rStyle w:val="Hipervnculo"/>
                <w:noProof/>
              </w:rPr>
              <w:fldChar w:fldCharType="end"/>
            </w:r>
          </w:ins>
        </w:p>
        <w:p w14:paraId="1527E77F" w14:textId="5F7F1F89" w:rsidR="0062064A" w:rsidRPr="0062064A" w:rsidRDefault="0062064A">
          <w:pPr>
            <w:pStyle w:val="TDC3"/>
            <w:rPr>
              <w:ins w:id="233" w:author="Camilo Andrés Díaz Gómez" w:date="2023-03-28T18:16:00Z"/>
              <w:rFonts w:asciiTheme="minorHAnsi" w:eastAsiaTheme="minorEastAsia" w:hAnsiTheme="minorHAnsi"/>
              <w:noProof/>
              <w:sz w:val="22"/>
              <w:lang w:eastAsia="es-CO"/>
            </w:rPr>
          </w:pPr>
          <w:ins w:id="23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"_Toc130919821"</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35" w:author="Camilo Andrés Díaz Gómez" w:date="2023-03-28T18:16:00Z">
                  <w:rPr>
                    <w:rStyle w:val="Hipervnculo"/>
                    <w:rFonts w:cs="Times New Roman"/>
                    <w:b/>
                    <w:bCs/>
                    <w:noProof/>
                  </w:rPr>
                </w:rPrChange>
              </w:rPr>
              <w:t>Evaluación</w:t>
            </w:r>
            <w:r w:rsidRPr="0062064A">
              <w:rPr>
                <w:noProof/>
                <w:webHidden/>
              </w:rPr>
              <w:tab/>
            </w:r>
            <w:r w:rsidRPr="0062064A">
              <w:rPr>
                <w:noProof/>
                <w:webHidden/>
              </w:rPr>
              <w:fldChar w:fldCharType="begin"/>
            </w:r>
            <w:r w:rsidRPr="0062064A">
              <w:rPr>
                <w:noProof/>
                <w:webHidden/>
              </w:rPr>
              <w:instrText xml:space="preserve"> PAGEREF _Toc130919821 \h </w:instrText>
            </w:r>
          </w:ins>
          <w:r w:rsidRPr="0062064A">
            <w:rPr>
              <w:noProof/>
              <w:webHidden/>
            </w:rPr>
          </w:r>
          <w:r w:rsidRPr="0062064A">
            <w:rPr>
              <w:noProof/>
              <w:webHidden/>
            </w:rPr>
            <w:fldChar w:fldCharType="separate"/>
          </w:r>
          <w:ins w:id="236" w:author="Camilo Andrés Díaz Gómez" w:date="2023-03-28T18:16:00Z">
            <w:r w:rsidRPr="0062064A">
              <w:rPr>
                <w:noProof/>
                <w:webHidden/>
              </w:rPr>
              <w:t>60</w:t>
            </w:r>
            <w:r w:rsidRPr="0062064A">
              <w:rPr>
                <w:noProof/>
                <w:webHidden/>
              </w:rPr>
              <w:fldChar w:fldCharType="end"/>
            </w:r>
            <w:r w:rsidRPr="0062064A">
              <w:rPr>
                <w:rStyle w:val="Hipervnculo"/>
                <w:noProof/>
              </w:rPr>
              <w:fldChar w:fldCharType="end"/>
            </w:r>
          </w:ins>
        </w:p>
        <w:p w14:paraId="36E8AE8E" w14:textId="2ECCFBFD" w:rsidR="0062064A" w:rsidRPr="0062064A" w:rsidRDefault="0062064A">
          <w:pPr>
            <w:pStyle w:val="TDC3"/>
            <w:rPr>
              <w:ins w:id="237" w:author="Camilo Andrés Díaz Gómez" w:date="2023-03-28T18:16:00Z"/>
              <w:rFonts w:asciiTheme="minorHAnsi" w:eastAsiaTheme="minorEastAsia" w:hAnsiTheme="minorHAnsi"/>
              <w:noProof/>
              <w:sz w:val="22"/>
              <w:lang w:eastAsia="es-CO"/>
            </w:rPr>
          </w:pPr>
          <w:ins w:id="238"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"_Toc130919822"</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39" w:author="Camilo Andrés Díaz Gómez" w:date="2023-03-28T18:16:00Z">
                  <w:rPr>
                    <w:rStyle w:val="Hipervnculo"/>
                    <w:rFonts w:cs="Times New Roman"/>
                    <w:b/>
                    <w:bCs/>
                    <w:noProof/>
                  </w:rPr>
                </w:rPrChange>
              </w:rPr>
              <w:t>Despliegue</w:t>
            </w:r>
            <w:r w:rsidRPr="0062064A">
              <w:rPr>
                <w:noProof/>
                <w:webHidden/>
              </w:rPr>
              <w:tab/>
            </w:r>
            <w:r w:rsidRPr="0062064A">
              <w:rPr>
                <w:noProof/>
                <w:webHidden/>
              </w:rPr>
              <w:fldChar w:fldCharType="begin"/>
            </w:r>
            <w:r w:rsidRPr="0062064A">
              <w:rPr>
                <w:noProof/>
                <w:webHidden/>
              </w:rPr>
              <w:instrText xml:space="preserve"> PAGEREF _Toc130919822 \h </w:instrText>
            </w:r>
          </w:ins>
          <w:r w:rsidRPr="0062064A">
            <w:rPr>
              <w:noProof/>
              <w:webHidden/>
            </w:rPr>
          </w:r>
          <w:r w:rsidRPr="0062064A">
            <w:rPr>
              <w:noProof/>
              <w:webHidden/>
            </w:rPr>
            <w:fldChar w:fldCharType="separate"/>
          </w:r>
          <w:ins w:id="240" w:author="Camilo Andrés Díaz Gómez" w:date="2023-03-28T18:16:00Z">
            <w:r w:rsidRPr="0062064A">
              <w:rPr>
                <w:noProof/>
                <w:webHidden/>
              </w:rPr>
              <w:t>61</w:t>
            </w:r>
            <w:r w:rsidRPr="0062064A">
              <w:rPr>
                <w:noProof/>
                <w:webHidden/>
              </w:rPr>
              <w:fldChar w:fldCharType="end"/>
            </w:r>
            <w:r w:rsidRPr="0062064A">
              <w:rPr>
                <w:rStyle w:val="Hipervnculo"/>
                <w:noProof/>
              </w:rPr>
              <w:fldChar w:fldCharType="end"/>
            </w:r>
          </w:ins>
        </w:p>
        <w:p w14:paraId="177D5900" w14:textId="141F17B3" w:rsidR="0062064A" w:rsidRPr="0062064A" w:rsidRDefault="0062064A">
          <w:pPr>
            <w:pStyle w:val="TDC2"/>
            <w:rPr>
              <w:ins w:id="241" w:author="Camilo Andrés Díaz Gómez" w:date="2023-03-28T18:16:00Z"/>
              <w:rFonts w:asciiTheme="minorHAnsi" w:eastAsiaTheme="minorEastAsia" w:hAnsiTheme="minorHAnsi"/>
              <w:noProof/>
              <w:sz w:val="22"/>
              <w:lang w:eastAsia="es-CO"/>
            </w:rPr>
          </w:pPr>
          <w:ins w:id="242"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"_Toc130919823"</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Resultados</w:t>
            </w:r>
            <w:r w:rsidRPr="0062064A">
              <w:rPr>
                <w:noProof/>
                <w:webHidden/>
              </w:rPr>
              <w:tab/>
            </w:r>
            <w:r w:rsidRPr="0062064A">
              <w:rPr>
                <w:noProof/>
                <w:webHidden/>
              </w:rPr>
              <w:fldChar w:fldCharType="begin"/>
            </w:r>
            <w:r w:rsidRPr="0062064A">
              <w:rPr>
                <w:noProof/>
                <w:webHidden/>
              </w:rPr>
              <w:instrText xml:space="preserve"> PAGEREF _Toc130919823 \h </w:instrText>
            </w:r>
          </w:ins>
          <w:r w:rsidRPr="0062064A">
            <w:rPr>
              <w:noProof/>
              <w:webHidden/>
            </w:rPr>
          </w:r>
          <w:r w:rsidRPr="0062064A">
            <w:rPr>
              <w:noProof/>
              <w:webHidden/>
            </w:rPr>
            <w:fldChar w:fldCharType="separate"/>
          </w:r>
          <w:ins w:id="243" w:author="Camilo Andrés Díaz Gómez" w:date="2023-03-28T18:16:00Z">
            <w:r w:rsidRPr="0062064A">
              <w:rPr>
                <w:noProof/>
                <w:webHidden/>
              </w:rPr>
              <w:t>67</w:t>
            </w:r>
            <w:r w:rsidRPr="0062064A">
              <w:rPr>
                <w:noProof/>
                <w:webHidden/>
              </w:rPr>
              <w:fldChar w:fldCharType="end"/>
            </w:r>
            <w:r w:rsidRPr="0062064A">
              <w:rPr>
                <w:rStyle w:val="Hipervnculo"/>
                <w:noProof/>
              </w:rPr>
              <w:fldChar w:fldCharType="end"/>
            </w:r>
          </w:ins>
        </w:p>
        <w:p w14:paraId="3ECC1F8E" w14:textId="73F0CFCC" w:rsidR="0062064A" w:rsidRPr="0062064A" w:rsidRDefault="0062064A">
          <w:pPr>
            <w:pStyle w:val="TDC3"/>
            <w:rPr>
              <w:ins w:id="244" w:author="Camilo Andrés Díaz Gómez" w:date="2023-03-28T18:16:00Z"/>
              <w:rFonts w:asciiTheme="minorHAnsi" w:eastAsiaTheme="minorEastAsia" w:hAnsiTheme="minorHAnsi"/>
              <w:noProof/>
              <w:sz w:val="22"/>
              <w:lang w:eastAsia="es-CO"/>
            </w:rPr>
          </w:pPr>
          <w:ins w:id="245"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"_Toc130919824"</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46" w:author="Camilo Andrés Díaz Gómez" w:date="2023-03-28T18:16:00Z">
                  <w:rPr>
                    <w:rStyle w:val="Hipervnculo"/>
                    <w:rFonts w:cs="Times New Roman"/>
                    <w:b/>
                    <w:bCs/>
                    <w:noProof/>
                  </w:rPr>
                </w:rPrChange>
              </w:rPr>
              <w:t xml:space="preserve">Análisis exploratorio y desarrollo de los modelos de </w:t>
            </w:r>
          </w:ins>
          <w:r w:rsidR="00D56345">
            <w:rPr>
              <w:rStyle w:val="Hipervnculo"/>
              <w:rFonts w:cs="Times New Roman"/>
              <w:noProof/>
            </w:rPr>
            <w:t>Machine Learning</w:t>
          </w:r>
          <w:ins w:id="247" w:author="Camilo Andrés Díaz Gómez" w:date="2023-03-28T18:16:00Z">
            <w:r w:rsidRPr="0062064A">
              <w:rPr>
                <w:noProof/>
                <w:webHidden/>
              </w:rPr>
              <w:tab/>
            </w:r>
            <w:r w:rsidRPr="0062064A">
              <w:rPr>
                <w:noProof/>
                <w:webHidden/>
              </w:rPr>
              <w:fldChar w:fldCharType="begin"/>
            </w:r>
            <w:r w:rsidRPr="0062064A">
              <w:rPr>
                <w:noProof/>
                <w:webHidden/>
              </w:rPr>
              <w:instrText xml:space="preserve"> PAGEREF _Toc130919824 \h </w:instrText>
            </w:r>
          </w:ins>
          <w:r w:rsidRPr="0062064A">
            <w:rPr>
              <w:noProof/>
              <w:webHidden/>
            </w:rPr>
          </w:r>
          <w:r w:rsidRPr="0062064A">
            <w:rPr>
              <w:noProof/>
              <w:webHidden/>
            </w:rPr>
            <w:fldChar w:fldCharType="separate"/>
          </w:r>
          <w:ins w:id="248" w:author="Camilo Andrés Díaz Gómez" w:date="2023-03-28T18:16:00Z">
            <w:r w:rsidRPr="0062064A">
              <w:rPr>
                <w:noProof/>
                <w:webHidden/>
              </w:rPr>
              <w:t>67</w:t>
            </w:r>
            <w:r w:rsidRPr="0062064A">
              <w:rPr>
                <w:noProof/>
                <w:webHidden/>
              </w:rPr>
              <w:fldChar w:fldCharType="end"/>
            </w:r>
            <w:r w:rsidRPr="0062064A">
              <w:rPr>
                <w:rStyle w:val="Hipervnculo"/>
                <w:noProof/>
              </w:rPr>
              <w:fldChar w:fldCharType="end"/>
            </w:r>
          </w:ins>
        </w:p>
        <w:p w14:paraId="37E35A29" w14:textId="46A87AE5" w:rsidR="0062064A" w:rsidRPr="0062064A" w:rsidRDefault="0062064A">
          <w:pPr>
            <w:pStyle w:val="TDC3"/>
            <w:rPr>
              <w:ins w:id="249" w:author="Camilo Andrés Díaz Gómez" w:date="2023-03-28T18:16:00Z"/>
              <w:rFonts w:asciiTheme="minorHAnsi" w:eastAsiaTheme="minorEastAsia" w:hAnsiTheme="minorHAnsi"/>
              <w:noProof/>
              <w:sz w:val="22"/>
              <w:lang w:eastAsia="es-CO"/>
            </w:rPr>
          </w:pPr>
          <w:ins w:id="250" w:author="Camilo Andrés Díaz Gómez" w:date="2023-03-28T18:16:00Z">
            <w:r w:rsidRPr="0062064A">
              <w:rPr>
                <w:rStyle w:val="Hipervnculo"/>
                <w:noProof/>
              </w:rPr>
              <w:lastRenderedPageBreak/>
              <w:fldChar w:fldCharType="begin"/>
            </w:r>
            <w:r w:rsidRPr="0062064A">
              <w:rPr>
                <w:rStyle w:val="Hipervnculo"/>
                <w:noProof/>
              </w:rPr>
              <w:instrText xml:space="preserve"> </w:instrText>
            </w:r>
            <w:r w:rsidRPr="0062064A">
              <w:rPr>
                <w:noProof/>
              </w:rPr>
              <w:instrText>HYPERLINK \l "_Toc130919825"</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51" w:author="Camilo Andrés Díaz Gómez" w:date="2023-03-28T18:16:00Z">
                  <w:rPr>
                    <w:rStyle w:val="Hipervnculo"/>
                    <w:rFonts w:cs="Times New Roman"/>
                    <w:b/>
                    <w:bCs/>
                    <w:noProof/>
                  </w:rPr>
                </w:rPrChange>
              </w:rPr>
              <w:t>Resultados obtenidos</w:t>
            </w:r>
            <w:r w:rsidRPr="0062064A">
              <w:rPr>
                <w:noProof/>
                <w:webHidden/>
              </w:rPr>
              <w:tab/>
            </w:r>
            <w:r w:rsidRPr="0062064A">
              <w:rPr>
                <w:noProof/>
                <w:webHidden/>
              </w:rPr>
              <w:fldChar w:fldCharType="begin"/>
            </w:r>
            <w:r w:rsidRPr="0062064A">
              <w:rPr>
                <w:noProof/>
                <w:webHidden/>
              </w:rPr>
              <w:instrText xml:space="preserve"> PAGEREF _Toc130919825 \h </w:instrText>
            </w:r>
          </w:ins>
          <w:r w:rsidRPr="0062064A">
            <w:rPr>
              <w:noProof/>
              <w:webHidden/>
            </w:rPr>
          </w:r>
          <w:r w:rsidRPr="0062064A">
            <w:rPr>
              <w:noProof/>
              <w:webHidden/>
            </w:rPr>
            <w:fldChar w:fldCharType="separate"/>
          </w:r>
          <w:ins w:id="252" w:author="Camilo Andrés Díaz Gómez" w:date="2023-03-28T18:16:00Z">
            <w:r w:rsidRPr="0062064A">
              <w:rPr>
                <w:noProof/>
                <w:webHidden/>
              </w:rPr>
              <w:t>97</w:t>
            </w:r>
            <w:r w:rsidRPr="0062064A">
              <w:rPr>
                <w:noProof/>
                <w:webHidden/>
              </w:rPr>
              <w:fldChar w:fldCharType="end"/>
            </w:r>
            <w:r w:rsidRPr="0062064A">
              <w:rPr>
                <w:rStyle w:val="Hipervnculo"/>
                <w:noProof/>
              </w:rPr>
              <w:fldChar w:fldCharType="end"/>
            </w:r>
          </w:ins>
        </w:p>
        <w:p w14:paraId="2806ACFD" w14:textId="03B2B777" w:rsidR="0062064A" w:rsidRPr="0062064A" w:rsidRDefault="0062064A">
          <w:pPr>
            <w:pStyle w:val="TDC2"/>
            <w:rPr>
              <w:ins w:id="253" w:author="Camilo Andrés Díaz Gómez" w:date="2023-03-28T18:16:00Z"/>
              <w:rFonts w:asciiTheme="minorHAnsi" w:eastAsiaTheme="minorEastAsia" w:hAnsiTheme="minorHAnsi"/>
              <w:noProof/>
              <w:sz w:val="22"/>
              <w:lang w:eastAsia="es-CO"/>
            </w:rPr>
          </w:pPr>
          <w:ins w:id="25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"_Toc130919826"</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Conclusiones</w:t>
            </w:r>
            <w:r w:rsidRPr="0062064A">
              <w:rPr>
                <w:noProof/>
                <w:webHidden/>
              </w:rPr>
              <w:tab/>
            </w:r>
            <w:r w:rsidRPr="0062064A">
              <w:rPr>
                <w:noProof/>
                <w:webHidden/>
              </w:rPr>
              <w:fldChar w:fldCharType="begin"/>
            </w:r>
            <w:r w:rsidRPr="0062064A">
              <w:rPr>
                <w:noProof/>
                <w:webHidden/>
              </w:rPr>
              <w:instrText xml:space="preserve"> PAGEREF _Toc130919826 \h </w:instrText>
            </w:r>
          </w:ins>
          <w:r w:rsidRPr="0062064A">
            <w:rPr>
              <w:noProof/>
              <w:webHidden/>
            </w:rPr>
          </w:r>
          <w:r w:rsidRPr="0062064A">
            <w:rPr>
              <w:noProof/>
              <w:webHidden/>
            </w:rPr>
            <w:fldChar w:fldCharType="separate"/>
          </w:r>
          <w:ins w:id="255" w:author="Camilo Andrés Díaz Gómez" w:date="2023-03-28T18:16:00Z">
            <w:r w:rsidRPr="0062064A">
              <w:rPr>
                <w:noProof/>
                <w:webHidden/>
              </w:rPr>
              <w:t>103</w:t>
            </w:r>
            <w:r w:rsidRPr="0062064A">
              <w:rPr>
                <w:noProof/>
                <w:webHidden/>
              </w:rPr>
              <w:fldChar w:fldCharType="end"/>
            </w:r>
            <w:r w:rsidRPr="0062064A">
              <w:rPr>
                <w:rStyle w:val="Hipervnculo"/>
                <w:noProof/>
              </w:rPr>
              <w:fldChar w:fldCharType="end"/>
            </w:r>
          </w:ins>
        </w:p>
        <w:p w14:paraId="23273470" w14:textId="06B7FE97" w:rsidR="0062064A" w:rsidRPr="0062064A" w:rsidRDefault="0062064A">
          <w:pPr>
            <w:pStyle w:val="TDC2"/>
            <w:rPr>
              <w:ins w:id="256" w:author="Camilo Andrés Díaz Gómez" w:date="2023-03-28T18:16:00Z"/>
              <w:rFonts w:asciiTheme="minorHAnsi" w:eastAsiaTheme="minorEastAsia" w:hAnsiTheme="minorHAnsi"/>
              <w:noProof/>
              <w:sz w:val="22"/>
              <w:lang w:eastAsia="es-CO"/>
            </w:rPr>
          </w:pPr>
          <w:ins w:id="257"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"_Toc130919827"</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Recomendaciones</w:t>
            </w:r>
            <w:r w:rsidRPr="0062064A">
              <w:rPr>
                <w:noProof/>
                <w:webHidden/>
              </w:rPr>
              <w:tab/>
            </w:r>
            <w:r w:rsidRPr="0062064A">
              <w:rPr>
                <w:noProof/>
                <w:webHidden/>
              </w:rPr>
              <w:fldChar w:fldCharType="begin"/>
            </w:r>
            <w:r w:rsidRPr="0062064A">
              <w:rPr>
                <w:noProof/>
                <w:webHidden/>
              </w:rPr>
              <w:instrText xml:space="preserve"> PAGEREF _Toc130919827 \h </w:instrText>
            </w:r>
          </w:ins>
          <w:r w:rsidRPr="0062064A">
            <w:rPr>
              <w:noProof/>
              <w:webHidden/>
            </w:rPr>
          </w:r>
          <w:r w:rsidRPr="0062064A">
            <w:rPr>
              <w:noProof/>
              <w:webHidden/>
            </w:rPr>
            <w:fldChar w:fldCharType="separate"/>
          </w:r>
          <w:ins w:id="258" w:author="Camilo Andrés Díaz Gómez" w:date="2023-03-28T18:16:00Z">
            <w:r w:rsidRPr="0062064A">
              <w:rPr>
                <w:noProof/>
                <w:webHidden/>
              </w:rPr>
              <w:t>105</w:t>
            </w:r>
            <w:r w:rsidRPr="0062064A">
              <w:rPr>
                <w:noProof/>
                <w:webHidden/>
              </w:rPr>
              <w:fldChar w:fldCharType="end"/>
            </w:r>
            <w:r w:rsidRPr="0062064A">
              <w:rPr>
                <w:rStyle w:val="Hipervnculo"/>
                <w:noProof/>
              </w:rPr>
              <w:fldChar w:fldCharType="end"/>
            </w:r>
          </w:ins>
        </w:p>
        <w:p w14:paraId="32136DF4" w14:textId="37FDCAF7" w:rsidR="0062064A" w:rsidRPr="0062064A" w:rsidRDefault="0062064A">
          <w:pPr>
            <w:pStyle w:val="TDC2"/>
            <w:rPr>
              <w:ins w:id="259" w:author="Camilo Andrés Díaz Gómez" w:date="2023-03-28T18:16:00Z"/>
              <w:rFonts w:asciiTheme="minorHAnsi" w:eastAsiaTheme="minorEastAsia" w:hAnsiTheme="minorHAnsi"/>
              <w:noProof/>
              <w:sz w:val="22"/>
              <w:lang w:eastAsia="es-CO"/>
            </w:rPr>
          </w:pPr>
          <w:ins w:id="260"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"_Toc130919828"</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Referencias</w:t>
            </w:r>
            <w:r w:rsidRPr="0062064A">
              <w:rPr>
                <w:noProof/>
                <w:webHidden/>
              </w:rPr>
              <w:tab/>
            </w:r>
            <w:r w:rsidRPr="0062064A">
              <w:rPr>
                <w:noProof/>
                <w:webHidden/>
              </w:rPr>
              <w:fldChar w:fldCharType="begin"/>
            </w:r>
            <w:r w:rsidRPr="0062064A">
              <w:rPr>
                <w:noProof/>
                <w:webHidden/>
              </w:rPr>
              <w:instrText xml:space="preserve"> PAGEREF _Toc130919828 \h </w:instrText>
            </w:r>
          </w:ins>
          <w:r w:rsidRPr="0062064A">
            <w:rPr>
              <w:noProof/>
              <w:webHidden/>
            </w:rPr>
          </w:r>
          <w:r w:rsidRPr="0062064A">
            <w:rPr>
              <w:noProof/>
              <w:webHidden/>
            </w:rPr>
            <w:fldChar w:fldCharType="separate"/>
          </w:r>
          <w:ins w:id="261" w:author="Camilo Andrés Díaz Gómez" w:date="2023-03-28T18:16:00Z">
            <w:r w:rsidRPr="0062064A">
              <w:rPr>
                <w:noProof/>
                <w:webHidden/>
              </w:rPr>
              <w:t>106</w:t>
            </w:r>
            <w:r w:rsidRPr="0062064A">
              <w:rPr>
                <w:noProof/>
                <w:webHidden/>
              </w:rPr>
              <w:fldChar w:fldCharType="end"/>
            </w:r>
            <w:r w:rsidRPr="0062064A">
              <w:rPr>
                <w:rStyle w:val="Hipervnculo"/>
                <w:noProof/>
              </w:rPr>
              <w:fldChar w:fldCharType="end"/>
            </w:r>
          </w:ins>
        </w:p>
        <w:p w14:paraId="2E6DE523" w14:textId="49D8453E" w:rsidR="0062064A" w:rsidRPr="0062064A" w:rsidRDefault="0062064A">
          <w:pPr>
            <w:pStyle w:val="TDC2"/>
            <w:rPr>
              <w:ins w:id="262" w:author="Camilo Andrés Díaz Gómez" w:date="2023-03-28T18:16:00Z"/>
              <w:rFonts w:asciiTheme="minorHAnsi" w:eastAsiaTheme="minorEastAsia" w:hAnsiTheme="minorHAnsi"/>
              <w:noProof/>
              <w:sz w:val="22"/>
              <w:lang w:eastAsia="es-CO"/>
            </w:rPr>
          </w:pPr>
          <w:ins w:id="263"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"_Toc130919829"</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Anexos</w:t>
            </w:r>
            <w:r w:rsidRPr="0062064A">
              <w:rPr>
                <w:noProof/>
                <w:webHidden/>
              </w:rPr>
              <w:tab/>
            </w:r>
            <w:r w:rsidRPr="0062064A">
              <w:rPr>
                <w:noProof/>
                <w:webHidden/>
              </w:rPr>
              <w:fldChar w:fldCharType="begin"/>
            </w:r>
            <w:r w:rsidRPr="0062064A">
              <w:rPr>
                <w:noProof/>
                <w:webHidden/>
              </w:rPr>
              <w:instrText xml:space="preserve"> PAGEREF _Toc130919829 \h </w:instrText>
            </w:r>
          </w:ins>
          <w:r w:rsidRPr="0062064A">
            <w:rPr>
              <w:noProof/>
              <w:webHidden/>
            </w:rPr>
          </w:r>
          <w:r w:rsidRPr="0062064A">
            <w:rPr>
              <w:noProof/>
              <w:webHidden/>
            </w:rPr>
            <w:fldChar w:fldCharType="separate"/>
          </w:r>
          <w:ins w:id="264" w:author="Camilo Andrés Díaz Gómez" w:date="2023-03-28T18:16:00Z">
            <w:r w:rsidRPr="0062064A">
              <w:rPr>
                <w:noProof/>
                <w:webHidden/>
              </w:rPr>
              <w:t>113</w:t>
            </w:r>
            <w:r w:rsidRPr="0062064A">
              <w:rPr>
                <w:noProof/>
                <w:webHidden/>
              </w:rPr>
              <w:fldChar w:fldCharType="end"/>
            </w:r>
            <w:r w:rsidRPr="0062064A">
              <w:rPr>
                <w:rStyle w:val="Hipervnculo"/>
                <w:noProof/>
              </w:rPr>
              <w:fldChar w:fldCharType="end"/>
            </w:r>
          </w:ins>
        </w:p>
        <w:p w14:paraId="35CB4F71" w14:textId="48FC2BBB" w:rsidR="00405EF3" w:rsidRPr="0062064A" w:rsidDel="0062064A" w:rsidRDefault="00405EF3">
          <w:pPr>
            <w:pStyle w:val="TDC2"/>
            <w:rPr>
              <w:del w:id="265" w:author="Camilo Andrés Díaz Gómez" w:date="2023-03-28T18:16:00Z"/>
              <w:rFonts w:eastAsiaTheme="minorEastAsia" w:cs="Times New Roman"/>
              <w:noProof/>
              <w:sz w:val="22"/>
              <w:lang w:eastAsia="es-CO"/>
              <w:rPrChange w:id="266" w:author="Camilo Andrés Díaz Gómez" w:date="2023-03-28T18:16:00Z">
                <w:rPr>
                  <w:del w:id="267" w:author="Camilo Andrés Díaz Gómez" w:date="2023-03-28T18:16:00Z"/>
                  <w:rFonts w:asciiTheme="minorHAnsi" w:eastAsiaTheme="minorEastAsia" w:hAnsiTheme="minorHAnsi"/>
                  <w:noProof/>
                  <w:sz w:val="22"/>
                  <w:lang w:eastAsia="es-CO"/>
                </w:rPr>
              </w:rPrChange>
            </w:rPr>
          </w:pPr>
          <w:del w:id="268" w:author="Camilo Andrés Díaz Gómez" w:date="2023-03-28T18:16:00Z">
            <w:r w:rsidRPr="0062064A" w:rsidDel="0062064A">
              <w:rPr>
                <w:rStyle w:val="Hipervnculo"/>
                <w:rFonts w:cs="Times New Roman"/>
                <w:noProof/>
                <w:color w:val="auto"/>
              </w:rPr>
              <w:delText>Resumen</w:delText>
            </w:r>
            <w:r w:rsidRPr="0062064A" w:rsidDel="0062064A">
              <w:rPr>
                <w:rFonts w:cs="Times New Roman"/>
                <w:noProof/>
                <w:webHidden/>
              </w:rPr>
              <w:tab/>
              <w:delText>11</w:delText>
            </w:r>
          </w:del>
        </w:p>
        <w:p w14:paraId="53B384F5" w14:textId="51FAB223" w:rsidR="00405EF3" w:rsidRPr="0062064A" w:rsidDel="0062064A" w:rsidRDefault="00405EF3">
          <w:pPr>
            <w:pStyle w:val="TDC2"/>
            <w:rPr>
              <w:del w:id="269" w:author="Camilo Andrés Díaz Gómez" w:date="2023-03-28T18:16:00Z"/>
              <w:rFonts w:eastAsiaTheme="minorEastAsia" w:cs="Times New Roman"/>
              <w:noProof/>
              <w:sz w:val="22"/>
              <w:lang w:eastAsia="es-CO"/>
              <w:rPrChange w:id="270" w:author="Camilo Andrés Díaz Gómez" w:date="2023-03-28T18:16:00Z">
                <w:rPr>
                  <w:del w:id="271" w:author="Camilo Andrés Díaz Gómez" w:date="2023-03-28T18:16:00Z"/>
                  <w:rFonts w:asciiTheme="minorHAnsi" w:eastAsiaTheme="minorEastAsia" w:hAnsiTheme="minorHAnsi"/>
                  <w:noProof/>
                  <w:sz w:val="22"/>
                  <w:lang w:eastAsia="es-CO"/>
                </w:rPr>
              </w:rPrChange>
            </w:rPr>
          </w:pPr>
          <w:del w:id="272" w:author="Camilo Andrés Díaz Gómez" w:date="2023-03-28T18:16:00Z">
            <w:r w:rsidRPr="0062064A" w:rsidDel="0062064A">
              <w:rPr>
                <w:rStyle w:val="Hipervnculo"/>
                <w:rFonts w:cs="Times New Roman"/>
                <w:noProof/>
                <w:color w:val="auto"/>
                <w:lang w:val="en-US"/>
              </w:rPr>
              <w:delText>Abstract</w:delText>
            </w:r>
            <w:r w:rsidRPr="0062064A" w:rsidDel="0062064A">
              <w:rPr>
                <w:rFonts w:cs="Times New Roman"/>
                <w:noProof/>
                <w:webHidden/>
              </w:rPr>
              <w:tab/>
              <w:delText>13</w:delText>
            </w:r>
          </w:del>
        </w:p>
        <w:p w14:paraId="29007BDA" w14:textId="3FD5772F" w:rsidR="00405EF3" w:rsidRPr="0062064A" w:rsidDel="0062064A" w:rsidRDefault="00405EF3">
          <w:pPr>
            <w:pStyle w:val="TDC2"/>
            <w:rPr>
              <w:del w:id="273" w:author="Camilo Andrés Díaz Gómez" w:date="2023-03-28T18:16:00Z"/>
              <w:rFonts w:eastAsiaTheme="minorEastAsia" w:cs="Times New Roman"/>
              <w:noProof/>
              <w:sz w:val="22"/>
              <w:lang w:eastAsia="es-CO"/>
              <w:rPrChange w:id="274" w:author="Camilo Andrés Díaz Gómez" w:date="2023-03-28T18:16:00Z">
                <w:rPr>
                  <w:del w:id="275" w:author="Camilo Andrés Díaz Gómez" w:date="2023-03-28T18:16:00Z"/>
                  <w:rFonts w:asciiTheme="minorHAnsi" w:eastAsiaTheme="minorEastAsia" w:hAnsiTheme="minorHAnsi"/>
                  <w:noProof/>
                  <w:sz w:val="22"/>
                  <w:lang w:eastAsia="es-CO"/>
                </w:rPr>
              </w:rPrChange>
            </w:rPr>
          </w:pPr>
          <w:del w:id="276" w:author="Camilo Andrés Díaz Gómez" w:date="2023-03-28T18:16:00Z">
            <w:r w:rsidRPr="0062064A" w:rsidDel="0062064A">
              <w:rPr>
                <w:rStyle w:val="Hipervnculo"/>
                <w:rFonts w:cs="Times New Roman"/>
                <w:noProof/>
                <w:color w:val="auto"/>
              </w:rPr>
              <w:delText>Introducción</w:delText>
            </w:r>
            <w:r w:rsidRPr="0062064A" w:rsidDel="0062064A">
              <w:rPr>
                <w:rFonts w:cs="Times New Roman"/>
                <w:noProof/>
                <w:webHidden/>
              </w:rPr>
              <w:tab/>
              <w:delText>15</w:delText>
            </w:r>
          </w:del>
        </w:p>
        <w:p w14:paraId="129C33AA" w14:textId="174BDE2C" w:rsidR="00405EF3" w:rsidRPr="0062064A" w:rsidDel="0062064A" w:rsidRDefault="00405EF3">
          <w:pPr>
            <w:pStyle w:val="TDC2"/>
            <w:rPr>
              <w:del w:id="277" w:author="Camilo Andrés Díaz Gómez" w:date="2023-03-28T18:16:00Z"/>
              <w:rFonts w:eastAsiaTheme="minorEastAsia" w:cs="Times New Roman"/>
              <w:noProof/>
              <w:sz w:val="22"/>
              <w:lang w:eastAsia="es-CO"/>
              <w:rPrChange w:id="278" w:author="Camilo Andrés Díaz Gómez" w:date="2023-03-28T18:16:00Z">
                <w:rPr>
                  <w:del w:id="279" w:author="Camilo Andrés Díaz Gómez" w:date="2023-03-28T18:16:00Z"/>
                  <w:rFonts w:asciiTheme="minorHAnsi" w:eastAsiaTheme="minorEastAsia" w:hAnsiTheme="minorHAnsi"/>
                  <w:noProof/>
                  <w:sz w:val="22"/>
                  <w:lang w:eastAsia="es-CO"/>
                </w:rPr>
              </w:rPrChange>
            </w:rPr>
          </w:pPr>
          <w:del w:id="280" w:author="Camilo Andrés Díaz Gómez" w:date="2023-03-28T18:16:00Z">
            <w:r w:rsidRPr="0062064A" w:rsidDel="0062064A">
              <w:rPr>
                <w:rStyle w:val="Hipervnculo"/>
                <w:rFonts w:cs="Times New Roman"/>
                <w:noProof/>
                <w:color w:val="auto"/>
              </w:rPr>
              <w:delText>Planteamiento del Problema</w:delText>
            </w:r>
            <w:r w:rsidRPr="0062064A" w:rsidDel="0062064A">
              <w:rPr>
                <w:rFonts w:cs="Times New Roman"/>
                <w:noProof/>
                <w:webHidden/>
              </w:rPr>
              <w:tab/>
              <w:delText>16</w:delText>
            </w:r>
          </w:del>
        </w:p>
        <w:p w14:paraId="0D76AF97" w14:textId="0B3FC6AA" w:rsidR="00405EF3" w:rsidRPr="0062064A" w:rsidDel="0062064A" w:rsidRDefault="00405EF3">
          <w:pPr>
            <w:pStyle w:val="TDC3"/>
            <w:rPr>
              <w:del w:id="281" w:author="Camilo Andrés Díaz Gómez" w:date="2023-03-28T18:16:00Z"/>
              <w:rFonts w:eastAsiaTheme="minorEastAsia"/>
              <w:noProof/>
              <w:sz w:val="22"/>
              <w:lang w:eastAsia="es-CO"/>
              <w:rPrChange w:id="282" w:author="Camilo Andrés Díaz Gómez" w:date="2023-03-28T18:16:00Z">
                <w:rPr>
                  <w:del w:id="283" w:author="Camilo Andrés Díaz Gómez" w:date="2023-03-28T18:16:00Z"/>
                  <w:rFonts w:asciiTheme="minorHAnsi" w:eastAsiaTheme="minorEastAsia" w:hAnsiTheme="minorHAnsi"/>
                  <w:noProof/>
                  <w:sz w:val="22"/>
                  <w:lang w:eastAsia="es-CO"/>
                </w:rPr>
              </w:rPrChange>
            </w:rPr>
          </w:pPr>
          <w:del w:id="284" w:author="Camilo Andrés Díaz Gómez" w:date="2023-03-28T18:16:00Z">
            <w:r w:rsidRPr="0062064A" w:rsidDel="0062064A">
              <w:rPr>
                <w:rStyle w:val="Hipervnculo"/>
                <w:rFonts w:cs="Times New Roman"/>
                <w:noProof/>
                <w:color w:val="auto"/>
                <w:rPrChange w:id="285" w:author="Camilo Andrés Díaz Gómez" w:date="2023-03-28T18:16:00Z">
                  <w:rPr>
                    <w:rStyle w:val="Hipervnculo"/>
                    <w:rFonts w:cs="Times New Roman"/>
                    <w:b/>
                    <w:bCs/>
                    <w:noProof/>
                  </w:rPr>
                </w:rPrChange>
              </w:rPr>
              <w:delText>Antecedentes</w:delText>
            </w:r>
            <w:r w:rsidRPr="0062064A" w:rsidDel="0062064A">
              <w:rPr>
                <w:noProof/>
                <w:webHidden/>
              </w:rPr>
              <w:tab/>
              <w:delText>17</w:delText>
            </w:r>
          </w:del>
        </w:p>
        <w:p w14:paraId="1D3AFB7D" w14:textId="4F585C97" w:rsidR="00405EF3" w:rsidRPr="0062064A" w:rsidDel="0062064A" w:rsidRDefault="00405EF3">
          <w:pPr>
            <w:pStyle w:val="TDC2"/>
            <w:rPr>
              <w:del w:id="286" w:author="Camilo Andrés Díaz Gómez" w:date="2023-03-28T18:16:00Z"/>
              <w:rFonts w:eastAsiaTheme="minorEastAsia" w:cs="Times New Roman"/>
              <w:noProof/>
              <w:sz w:val="22"/>
              <w:lang w:eastAsia="es-CO"/>
              <w:rPrChange w:id="287" w:author="Camilo Andrés Díaz Gómez" w:date="2023-03-28T18:16:00Z">
                <w:rPr>
                  <w:del w:id="288" w:author="Camilo Andrés Díaz Gómez" w:date="2023-03-28T18:16:00Z"/>
                  <w:rFonts w:asciiTheme="minorHAnsi" w:eastAsiaTheme="minorEastAsia" w:hAnsiTheme="minorHAnsi"/>
                  <w:noProof/>
                  <w:sz w:val="22"/>
                  <w:lang w:eastAsia="es-CO"/>
                </w:rPr>
              </w:rPrChange>
            </w:rPr>
          </w:pPr>
          <w:del w:id="289" w:author="Camilo Andrés Díaz Gómez" w:date="2023-03-28T18:16:00Z">
            <w:r w:rsidRPr="0062064A" w:rsidDel="0062064A">
              <w:rPr>
                <w:rStyle w:val="Hipervnculo"/>
                <w:rFonts w:cs="Times New Roman"/>
                <w:noProof/>
                <w:color w:val="auto"/>
              </w:rPr>
              <w:delText>Justificación</w:delText>
            </w:r>
            <w:r w:rsidRPr="0062064A" w:rsidDel="0062064A">
              <w:rPr>
                <w:rFonts w:cs="Times New Roman"/>
                <w:noProof/>
                <w:webHidden/>
              </w:rPr>
              <w:tab/>
              <w:delText>21</w:delText>
            </w:r>
          </w:del>
        </w:p>
        <w:p w14:paraId="7ACEB6C2" w14:textId="1D455684" w:rsidR="00405EF3" w:rsidRPr="0062064A" w:rsidDel="0062064A" w:rsidRDefault="00405EF3">
          <w:pPr>
            <w:pStyle w:val="TDC2"/>
            <w:rPr>
              <w:del w:id="290" w:author="Camilo Andrés Díaz Gómez" w:date="2023-03-28T18:16:00Z"/>
              <w:rFonts w:eastAsiaTheme="minorEastAsia" w:cs="Times New Roman"/>
              <w:noProof/>
              <w:sz w:val="22"/>
              <w:lang w:eastAsia="es-CO"/>
              <w:rPrChange w:id="291" w:author="Camilo Andrés Díaz Gómez" w:date="2023-03-28T18:16:00Z">
                <w:rPr>
                  <w:del w:id="292" w:author="Camilo Andrés Díaz Gómez" w:date="2023-03-28T18:16:00Z"/>
                  <w:rFonts w:asciiTheme="minorHAnsi" w:eastAsiaTheme="minorEastAsia" w:hAnsiTheme="minorHAnsi"/>
                  <w:noProof/>
                  <w:sz w:val="22"/>
                  <w:lang w:eastAsia="es-CO"/>
                </w:rPr>
              </w:rPrChange>
            </w:rPr>
          </w:pPr>
          <w:del w:id="293" w:author="Camilo Andrés Díaz Gómez" w:date="2023-03-28T18:16:00Z">
            <w:r w:rsidRPr="0062064A" w:rsidDel="0062064A">
              <w:rPr>
                <w:rStyle w:val="Hipervnculo"/>
                <w:rFonts w:cs="Times New Roman"/>
                <w:noProof/>
                <w:color w:val="auto"/>
              </w:rPr>
              <w:delText>Objetivos</w:delText>
            </w:r>
            <w:r w:rsidRPr="0062064A" w:rsidDel="0062064A">
              <w:rPr>
                <w:rFonts w:cs="Times New Roman"/>
                <w:noProof/>
                <w:webHidden/>
              </w:rPr>
              <w:tab/>
              <w:delText>23</w:delText>
            </w:r>
          </w:del>
        </w:p>
        <w:p w14:paraId="67463433" w14:textId="4A15939A" w:rsidR="00405EF3" w:rsidRPr="0062064A" w:rsidDel="0062064A" w:rsidRDefault="00405EF3">
          <w:pPr>
            <w:pStyle w:val="TDC3"/>
            <w:rPr>
              <w:del w:id="294" w:author="Camilo Andrés Díaz Gómez" w:date="2023-03-28T18:16:00Z"/>
              <w:rFonts w:eastAsiaTheme="minorEastAsia"/>
              <w:noProof/>
              <w:sz w:val="22"/>
              <w:lang w:eastAsia="es-CO"/>
              <w:rPrChange w:id="295" w:author="Camilo Andrés Díaz Gómez" w:date="2023-03-28T18:16:00Z">
                <w:rPr>
                  <w:del w:id="296" w:author="Camilo Andrés Díaz Gómez" w:date="2023-03-28T18:16:00Z"/>
                  <w:rFonts w:asciiTheme="minorHAnsi" w:eastAsiaTheme="minorEastAsia" w:hAnsiTheme="minorHAnsi"/>
                  <w:noProof/>
                  <w:sz w:val="22"/>
                  <w:lang w:eastAsia="es-CO"/>
                </w:rPr>
              </w:rPrChange>
            </w:rPr>
          </w:pPr>
          <w:del w:id="297" w:author="Camilo Andrés Díaz Gómez" w:date="2023-03-28T18:16:00Z">
            <w:r w:rsidRPr="0062064A" w:rsidDel="0062064A">
              <w:rPr>
                <w:rStyle w:val="Hipervnculo"/>
                <w:rFonts w:cs="Times New Roman"/>
                <w:noProof/>
                <w:color w:val="auto"/>
                <w:rPrChange w:id="298" w:author="Camilo Andrés Díaz Gómez" w:date="2023-03-28T18:16:00Z">
                  <w:rPr>
                    <w:rStyle w:val="Hipervnculo"/>
                    <w:rFonts w:cs="Times New Roman"/>
                    <w:b/>
                    <w:bCs/>
                    <w:noProof/>
                  </w:rPr>
                </w:rPrChange>
              </w:rPr>
              <w:delText>Objetivo General</w:delText>
            </w:r>
            <w:r w:rsidRPr="0062064A" w:rsidDel="0062064A">
              <w:rPr>
                <w:noProof/>
                <w:webHidden/>
              </w:rPr>
              <w:tab/>
              <w:delText>23</w:delText>
            </w:r>
          </w:del>
        </w:p>
        <w:p w14:paraId="0B4D6EF5" w14:textId="1DC959AC" w:rsidR="00405EF3" w:rsidRPr="0062064A" w:rsidDel="0062064A" w:rsidRDefault="00405EF3">
          <w:pPr>
            <w:pStyle w:val="TDC3"/>
            <w:rPr>
              <w:del w:id="299" w:author="Camilo Andrés Díaz Gómez" w:date="2023-03-28T18:16:00Z"/>
              <w:rFonts w:eastAsiaTheme="minorEastAsia"/>
              <w:noProof/>
              <w:sz w:val="22"/>
              <w:lang w:eastAsia="es-CO"/>
              <w:rPrChange w:id="300" w:author="Camilo Andrés Díaz Gómez" w:date="2023-03-28T18:16:00Z">
                <w:rPr>
                  <w:del w:id="301" w:author="Camilo Andrés Díaz Gómez" w:date="2023-03-28T18:16:00Z"/>
                  <w:rFonts w:asciiTheme="minorHAnsi" w:eastAsiaTheme="minorEastAsia" w:hAnsiTheme="minorHAnsi"/>
                  <w:noProof/>
                  <w:sz w:val="22"/>
                  <w:lang w:eastAsia="es-CO"/>
                </w:rPr>
              </w:rPrChange>
            </w:rPr>
          </w:pPr>
          <w:del w:id="302" w:author="Camilo Andrés Díaz Gómez" w:date="2023-03-28T18:16:00Z">
            <w:r w:rsidRPr="0062064A" w:rsidDel="0062064A">
              <w:rPr>
                <w:rStyle w:val="Hipervnculo"/>
                <w:rFonts w:cs="Times New Roman"/>
                <w:noProof/>
                <w:color w:val="auto"/>
                <w:rPrChange w:id="303" w:author="Camilo Andrés Díaz Gómez" w:date="2023-03-28T18:16:00Z">
                  <w:rPr>
                    <w:rStyle w:val="Hipervnculo"/>
                    <w:rFonts w:cs="Times New Roman"/>
                    <w:b/>
                    <w:bCs/>
                    <w:noProof/>
                  </w:rPr>
                </w:rPrChange>
              </w:rPr>
              <w:delText>Objetivos Específicos</w:delText>
            </w:r>
            <w:r w:rsidRPr="0062064A" w:rsidDel="0062064A">
              <w:rPr>
                <w:noProof/>
                <w:webHidden/>
              </w:rPr>
              <w:tab/>
              <w:delText>23</w:delText>
            </w:r>
          </w:del>
        </w:p>
        <w:p w14:paraId="34A66C18" w14:textId="0063750E" w:rsidR="00405EF3" w:rsidRPr="0062064A" w:rsidDel="0062064A" w:rsidRDefault="00405EF3">
          <w:pPr>
            <w:pStyle w:val="TDC2"/>
            <w:rPr>
              <w:del w:id="304" w:author="Camilo Andrés Díaz Gómez" w:date="2023-03-28T18:16:00Z"/>
              <w:rFonts w:eastAsiaTheme="minorEastAsia" w:cs="Times New Roman"/>
              <w:noProof/>
              <w:sz w:val="22"/>
              <w:lang w:eastAsia="es-CO"/>
              <w:rPrChange w:id="305" w:author="Camilo Andrés Díaz Gómez" w:date="2023-03-28T18:16:00Z">
                <w:rPr>
                  <w:del w:id="306" w:author="Camilo Andrés Díaz Gómez" w:date="2023-03-28T18:16:00Z"/>
                  <w:rFonts w:asciiTheme="minorHAnsi" w:eastAsiaTheme="minorEastAsia" w:hAnsiTheme="minorHAnsi"/>
                  <w:noProof/>
                  <w:sz w:val="22"/>
                  <w:lang w:eastAsia="es-CO"/>
                </w:rPr>
              </w:rPrChange>
            </w:rPr>
          </w:pPr>
          <w:del w:id="307" w:author="Camilo Andrés Díaz Gómez" w:date="2023-03-28T18:16:00Z">
            <w:r w:rsidRPr="0062064A" w:rsidDel="0062064A">
              <w:rPr>
                <w:rStyle w:val="Hipervnculo"/>
                <w:rFonts w:cs="Times New Roman"/>
                <w:noProof/>
                <w:color w:val="auto"/>
              </w:rPr>
              <w:delText>Marco Teórico</w:delText>
            </w:r>
            <w:r w:rsidRPr="0062064A" w:rsidDel="0062064A">
              <w:rPr>
                <w:rFonts w:cs="Times New Roman"/>
                <w:noProof/>
                <w:webHidden/>
              </w:rPr>
              <w:tab/>
              <w:delText>24</w:delText>
            </w:r>
          </w:del>
        </w:p>
        <w:p w14:paraId="6F8DAC4F" w14:textId="1F5BB2CB" w:rsidR="00405EF3" w:rsidRPr="0062064A" w:rsidDel="0062064A" w:rsidRDefault="00405EF3">
          <w:pPr>
            <w:pStyle w:val="TDC3"/>
            <w:rPr>
              <w:del w:id="308" w:author="Camilo Andrés Díaz Gómez" w:date="2023-03-28T18:16:00Z"/>
              <w:rFonts w:eastAsiaTheme="minorEastAsia"/>
              <w:noProof/>
              <w:sz w:val="22"/>
              <w:lang w:eastAsia="es-CO"/>
              <w:rPrChange w:id="309" w:author="Camilo Andrés Díaz Gómez" w:date="2023-03-28T18:16:00Z">
                <w:rPr>
                  <w:del w:id="310" w:author="Camilo Andrés Díaz Gómez" w:date="2023-03-28T18:16:00Z"/>
                  <w:rFonts w:asciiTheme="minorHAnsi" w:eastAsiaTheme="minorEastAsia" w:hAnsiTheme="minorHAnsi"/>
                  <w:noProof/>
                  <w:sz w:val="22"/>
                  <w:lang w:eastAsia="es-CO"/>
                </w:rPr>
              </w:rPrChange>
            </w:rPr>
          </w:pPr>
          <w:del w:id="311" w:author="Camilo Andrés Díaz Gómez" w:date="2023-03-28T18:16:00Z">
            <w:r w:rsidRPr="0062064A" w:rsidDel="0062064A">
              <w:rPr>
                <w:rStyle w:val="Hipervnculo"/>
                <w:rFonts w:cs="Times New Roman"/>
                <w:noProof/>
                <w:color w:val="auto"/>
                <w:rPrChange w:id="312" w:author="Camilo Andrés Díaz Gómez" w:date="2023-03-28T18:16:00Z">
                  <w:rPr>
                    <w:rStyle w:val="Hipervnculo"/>
                    <w:rFonts w:cs="Times New Roman"/>
                    <w:b/>
                    <w:bCs/>
                    <w:noProof/>
                  </w:rPr>
                </w:rPrChange>
              </w:rPr>
              <w:delText>Internet of Things (IoT)</w:delText>
            </w:r>
            <w:r w:rsidRPr="0062064A" w:rsidDel="0062064A">
              <w:rPr>
                <w:noProof/>
                <w:webHidden/>
              </w:rPr>
              <w:tab/>
              <w:delText>24</w:delText>
            </w:r>
          </w:del>
        </w:p>
        <w:p w14:paraId="29183981" w14:textId="0C9E1952" w:rsidR="00405EF3" w:rsidRPr="0062064A" w:rsidDel="0062064A" w:rsidRDefault="00405EF3" w:rsidP="0062064A">
          <w:pPr>
            <w:pStyle w:val="TDC3"/>
            <w:rPr>
              <w:del w:id="313" w:author="Camilo Andrés Díaz Gómez" w:date="2023-03-28T18:16:00Z"/>
              <w:rFonts w:eastAsiaTheme="minorEastAsia"/>
              <w:noProof/>
              <w:sz w:val="22"/>
              <w:lang w:eastAsia="es-CO"/>
              <w:rPrChange w:id="314" w:author="Camilo Andrés Díaz Gómez" w:date="2023-03-28T18:16:00Z">
                <w:rPr>
                  <w:del w:id="315" w:author="Camilo Andrés Díaz Gómez" w:date="2023-03-28T18:16:00Z"/>
                  <w:rFonts w:asciiTheme="minorHAnsi" w:eastAsiaTheme="minorEastAsia" w:hAnsiTheme="minorHAnsi"/>
                  <w:noProof/>
                  <w:sz w:val="22"/>
                  <w:lang w:eastAsia="es-CO"/>
                </w:rPr>
              </w:rPrChange>
            </w:rPr>
          </w:pPr>
          <w:del w:id="316" w:author="Camilo Andrés Díaz Gómez" w:date="2023-03-28T18:16:00Z">
            <w:r w:rsidRPr="0062064A" w:rsidDel="0062064A">
              <w:rPr>
                <w:rStyle w:val="Hipervnculo"/>
                <w:rFonts w:cs="Times New Roman"/>
                <w:noProof/>
                <w:color w:val="auto"/>
              </w:rPr>
              <w:delText>Analítica de Datos</w:delText>
            </w:r>
            <w:r w:rsidRPr="0062064A" w:rsidDel="0062064A">
              <w:rPr>
                <w:noProof/>
                <w:webHidden/>
              </w:rPr>
              <w:tab/>
              <w:delText>34</w:delText>
            </w:r>
          </w:del>
        </w:p>
        <w:p w14:paraId="2162C56F" w14:textId="7071223D" w:rsidR="00405EF3" w:rsidRPr="0062064A" w:rsidDel="0062064A" w:rsidRDefault="00405EF3">
          <w:pPr>
            <w:pStyle w:val="TDC3"/>
            <w:rPr>
              <w:del w:id="317" w:author="Camilo Andrés Díaz Gómez" w:date="2023-03-28T18:16:00Z"/>
              <w:rFonts w:eastAsiaTheme="minorEastAsia"/>
              <w:noProof/>
              <w:sz w:val="22"/>
              <w:lang w:eastAsia="es-CO"/>
              <w:rPrChange w:id="318" w:author="Camilo Andrés Díaz Gómez" w:date="2023-03-28T18:16:00Z">
                <w:rPr>
                  <w:del w:id="319" w:author="Camilo Andrés Díaz Gómez" w:date="2023-03-28T18:16:00Z"/>
                  <w:rFonts w:asciiTheme="minorHAnsi" w:eastAsiaTheme="minorEastAsia" w:hAnsiTheme="minorHAnsi"/>
                  <w:noProof/>
                  <w:sz w:val="22"/>
                  <w:lang w:eastAsia="es-CO"/>
                </w:rPr>
              </w:rPrChange>
            </w:rPr>
          </w:pPr>
          <w:del w:id="320" w:author="Camilo Andrés Díaz Gómez" w:date="2023-03-28T18:16:00Z">
            <w:r w:rsidRPr="0062064A" w:rsidDel="0062064A">
              <w:rPr>
                <w:rStyle w:val="Hipervnculo"/>
                <w:rFonts w:cs="Times New Roman"/>
                <w:noProof/>
                <w:color w:val="auto"/>
                <w:rPrChange w:id="321" w:author="Camilo Andrés Díaz Gómez" w:date="2023-03-28T18:16:00Z">
                  <w:rPr>
                    <w:rStyle w:val="Hipervnculo"/>
                    <w:rFonts w:cs="Times New Roman"/>
                    <w:b/>
                    <w:bCs/>
                    <w:noProof/>
                  </w:rPr>
                </w:rPrChange>
              </w:rPr>
              <w:delText>Simulación</w:delText>
            </w:r>
            <w:r w:rsidRPr="0062064A" w:rsidDel="0062064A">
              <w:rPr>
                <w:noProof/>
                <w:webHidden/>
              </w:rPr>
              <w:tab/>
              <w:delText>40</w:delText>
            </w:r>
          </w:del>
        </w:p>
        <w:p w14:paraId="653CF64F" w14:textId="18637B58" w:rsidR="00405EF3" w:rsidRPr="0062064A" w:rsidDel="0062064A" w:rsidRDefault="00405EF3">
          <w:pPr>
            <w:pStyle w:val="TDC3"/>
            <w:rPr>
              <w:del w:id="322" w:author="Camilo Andrés Díaz Gómez" w:date="2023-03-28T18:16:00Z"/>
              <w:rFonts w:eastAsiaTheme="minorEastAsia"/>
              <w:noProof/>
              <w:sz w:val="22"/>
              <w:lang w:eastAsia="es-CO"/>
              <w:rPrChange w:id="323" w:author="Camilo Andrés Díaz Gómez" w:date="2023-03-28T18:16:00Z">
                <w:rPr>
                  <w:del w:id="324" w:author="Camilo Andrés Díaz Gómez" w:date="2023-03-28T18:16:00Z"/>
                  <w:rFonts w:asciiTheme="minorHAnsi" w:eastAsiaTheme="minorEastAsia" w:hAnsiTheme="minorHAnsi"/>
                  <w:noProof/>
                  <w:sz w:val="22"/>
                  <w:lang w:eastAsia="es-CO"/>
                </w:rPr>
              </w:rPrChange>
            </w:rPr>
          </w:pPr>
          <w:del w:id="325" w:author="Camilo Andrés Díaz Gómez" w:date="2023-03-28T18:16:00Z">
            <w:r w:rsidRPr="0062064A" w:rsidDel="0062064A">
              <w:rPr>
                <w:rStyle w:val="Hipervnculo"/>
                <w:rFonts w:cs="Times New Roman"/>
                <w:noProof/>
                <w:color w:val="auto"/>
                <w:rPrChange w:id="326" w:author="Camilo Andrés Díaz Gómez" w:date="2023-03-28T18:16:00Z">
                  <w:rPr>
                    <w:rStyle w:val="Hipervnculo"/>
                    <w:rFonts w:cs="Times New Roman"/>
                    <w:b/>
                    <w:bCs/>
                    <w:noProof/>
                  </w:rPr>
                </w:rPrChange>
              </w:rPr>
              <w:delText>Machine Learning</w:delText>
            </w:r>
            <w:r w:rsidRPr="0062064A" w:rsidDel="0062064A">
              <w:rPr>
                <w:noProof/>
                <w:webHidden/>
              </w:rPr>
              <w:tab/>
              <w:delText>48</w:delText>
            </w:r>
          </w:del>
        </w:p>
        <w:p w14:paraId="6EC21D5F" w14:textId="670B02EC" w:rsidR="00405EF3" w:rsidRPr="0062064A" w:rsidDel="0062064A" w:rsidRDefault="00405EF3">
          <w:pPr>
            <w:pStyle w:val="TDC2"/>
            <w:rPr>
              <w:del w:id="327" w:author="Camilo Andrés Díaz Gómez" w:date="2023-03-28T18:16:00Z"/>
              <w:rFonts w:eastAsiaTheme="minorEastAsia" w:cs="Times New Roman"/>
              <w:noProof/>
              <w:sz w:val="22"/>
              <w:lang w:eastAsia="es-CO"/>
              <w:rPrChange w:id="328" w:author="Camilo Andrés Díaz Gómez" w:date="2023-03-28T18:16:00Z">
                <w:rPr>
                  <w:del w:id="329" w:author="Camilo Andrés Díaz Gómez" w:date="2023-03-28T18:16:00Z"/>
                  <w:rFonts w:asciiTheme="minorHAnsi" w:eastAsiaTheme="minorEastAsia" w:hAnsiTheme="minorHAnsi"/>
                  <w:noProof/>
                  <w:sz w:val="22"/>
                  <w:lang w:eastAsia="es-CO"/>
                </w:rPr>
              </w:rPrChange>
            </w:rPr>
          </w:pPr>
          <w:del w:id="330" w:author="Camilo Andrés Díaz Gómez" w:date="2023-03-28T18:16:00Z">
            <w:r w:rsidRPr="0062064A" w:rsidDel="0062064A">
              <w:rPr>
                <w:rStyle w:val="Hipervnculo"/>
                <w:rFonts w:cs="Times New Roman"/>
                <w:noProof/>
                <w:color w:val="auto"/>
              </w:rPr>
              <w:delText>Metodología</w:delText>
            </w:r>
            <w:r w:rsidRPr="0062064A" w:rsidDel="0062064A">
              <w:rPr>
                <w:rFonts w:cs="Times New Roman"/>
                <w:noProof/>
                <w:webHidden/>
              </w:rPr>
              <w:tab/>
              <w:delText>52</w:delText>
            </w:r>
          </w:del>
        </w:p>
        <w:p w14:paraId="27EDBC33" w14:textId="757CD443" w:rsidR="00405EF3" w:rsidRPr="0062064A" w:rsidDel="0062064A" w:rsidRDefault="00405EF3">
          <w:pPr>
            <w:pStyle w:val="TDC3"/>
            <w:rPr>
              <w:del w:id="331" w:author="Camilo Andrés Díaz Gómez" w:date="2023-03-28T18:16:00Z"/>
              <w:rFonts w:eastAsiaTheme="minorEastAsia"/>
              <w:noProof/>
              <w:sz w:val="22"/>
              <w:lang w:eastAsia="es-CO"/>
              <w:rPrChange w:id="332" w:author="Camilo Andrés Díaz Gómez" w:date="2023-03-28T18:16:00Z">
                <w:rPr>
                  <w:del w:id="333" w:author="Camilo Andrés Díaz Gómez" w:date="2023-03-28T18:16:00Z"/>
                  <w:rFonts w:asciiTheme="minorHAnsi" w:eastAsiaTheme="minorEastAsia" w:hAnsiTheme="minorHAnsi"/>
                  <w:noProof/>
                  <w:sz w:val="22"/>
                  <w:lang w:eastAsia="es-CO"/>
                </w:rPr>
              </w:rPrChange>
            </w:rPr>
          </w:pPr>
          <w:del w:id="334" w:author="Camilo Andrés Díaz Gómez" w:date="2023-03-28T18:16:00Z">
            <w:r w:rsidRPr="0062064A" w:rsidDel="0062064A">
              <w:rPr>
                <w:rStyle w:val="Hipervnculo"/>
                <w:rFonts w:cs="Times New Roman"/>
                <w:noProof/>
                <w:color w:val="auto"/>
                <w:rPrChange w:id="335" w:author="Camilo Andrés Díaz Gómez" w:date="2023-03-28T18:16:00Z">
                  <w:rPr>
                    <w:rStyle w:val="Hipervnculo"/>
                    <w:rFonts w:cs="Times New Roman"/>
                    <w:b/>
                    <w:bCs/>
                    <w:noProof/>
                  </w:rPr>
                </w:rPrChange>
              </w:rPr>
              <w:delText>Compresión del negocio</w:delText>
            </w:r>
            <w:r w:rsidRPr="0062064A" w:rsidDel="0062064A">
              <w:rPr>
                <w:noProof/>
                <w:webHidden/>
              </w:rPr>
              <w:tab/>
              <w:delText>54</w:delText>
            </w:r>
          </w:del>
        </w:p>
        <w:p w14:paraId="6659BF93" w14:textId="65AB947E" w:rsidR="00405EF3" w:rsidRPr="0062064A" w:rsidDel="0062064A" w:rsidRDefault="00405EF3">
          <w:pPr>
            <w:pStyle w:val="TDC3"/>
            <w:rPr>
              <w:del w:id="336" w:author="Camilo Andrés Díaz Gómez" w:date="2023-03-28T18:16:00Z"/>
              <w:rFonts w:eastAsiaTheme="minorEastAsia"/>
              <w:noProof/>
              <w:sz w:val="22"/>
              <w:lang w:eastAsia="es-CO"/>
              <w:rPrChange w:id="337" w:author="Camilo Andrés Díaz Gómez" w:date="2023-03-28T18:16:00Z">
                <w:rPr>
                  <w:del w:id="338" w:author="Camilo Andrés Díaz Gómez" w:date="2023-03-28T18:16:00Z"/>
                  <w:rFonts w:asciiTheme="minorHAnsi" w:eastAsiaTheme="minorEastAsia" w:hAnsiTheme="minorHAnsi"/>
                  <w:noProof/>
                  <w:sz w:val="22"/>
                  <w:lang w:eastAsia="es-CO"/>
                </w:rPr>
              </w:rPrChange>
            </w:rPr>
          </w:pPr>
          <w:del w:id="339" w:author="Camilo Andrés Díaz Gómez" w:date="2023-03-28T18:16:00Z">
            <w:r w:rsidRPr="0062064A" w:rsidDel="0062064A">
              <w:rPr>
                <w:rStyle w:val="Hipervnculo"/>
                <w:rFonts w:cs="Times New Roman"/>
                <w:noProof/>
                <w:color w:val="auto"/>
                <w:rPrChange w:id="340" w:author="Camilo Andrés Díaz Gómez" w:date="2023-03-28T18:16:00Z">
                  <w:rPr>
                    <w:rStyle w:val="Hipervnculo"/>
                    <w:rFonts w:cs="Times New Roman"/>
                    <w:b/>
                    <w:bCs/>
                    <w:noProof/>
                  </w:rPr>
                </w:rPrChange>
              </w:rPr>
              <w:delText>Entendimiento de los datos</w:delText>
            </w:r>
            <w:r w:rsidRPr="0062064A" w:rsidDel="0062064A">
              <w:rPr>
                <w:noProof/>
                <w:webHidden/>
              </w:rPr>
              <w:tab/>
              <w:delText>57</w:delText>
            </w:r>
          </w:del>
        </w:p>
        <w:p w14:paraId="1C175C72" w14:textId="0A070D68" w:rsidR="00405EF3" w:rsidRPr="0062064A" w:rsidDel="0062064A" w:rsidRDefault="00405EF3">
          <w:pPr>
            <w:pStyle w:val="TDC3"/>
            <w:rPr>
              <w:del w:id="341" w:author="Camilo Andrés Díaz Gómez" w:date="2023-03-28T18:16:00Z"/>
              <w:rFonts w:eastAsiaTheme="minorEastAsia"/>
              <w:noProof/>
              <w:sz w:val="22"/>
              <w:lang w:eastAsia="es-CO"/>
              <w:rPrChange w:id="342" w:author="Camilo Andrés Díaz Gómez" w:date="2023-03-28T18:16:00Z">
                <w:rPr>
                  <w:del w:id="343" w:author="Camilo Andrés Díaz Gómez" w:date="2023-03-28T18:16:00Z"/>
                  <w:rFonts w:asciiTheme="minorHAnsi" w:eastAsiaTheme="minorEastAsia" w:hAnsiTheme="minorHAnsi"/>
                  <w:noProof/>
                  <w:sz w:val="22"/>
                  <w:lang w:eastAsia="es-CO"/>
                </w:rPr>
              </w:rPrChange>
            </w:rPr>
          </w:pPr>
          <w:del w:id="344" w:author="Camilo Andrés Díaz Gómez" w:date="2023-03-28T18:16:00Z">
            <w:r w:rsidRPr="0062064A" w:rsidDel="0062064A">
              <w:rPr>
                <w:rStyle w:val="Hipervnculo"/>
                <w:rFonts w:cs="Times New Roman"/>
                <w:noProof/>
                <w:color w:val="auto"/>
                <w:rPrChange w:id="345" w:author="Camilo Andrés Díaz Gómez" w:date="2023-03-28T18:16:00Z">
                  <w:rPr>
                    <w:rStyle w:val="Hipervnculo"/>
                    <w:rFonts w:cs="Times New Roman"/>
                    <w:b/>
                    <w:bCs/>
                    <w:noProof/>
                  </w:rPr>
                </w:rPrChange>
              </w:rPr>
              <w:delText>Preparación de los datos</w:delText>
            </w:r>
            <w:r w:rsidRPr="0062064A" w:rsidDel="0062064A">
              <w:rPr>
                <w:noProof/>
                <w:webHidden/>
              </w:rPr>
              <w:tab/>
              <w:delText>57</w:delText>
            </w:r>
          </w:del>
        </w:p>
        <w:p w14:paraId="4742466C" w14:textId="7CCD7FDE" w:rsidR="00405EF3" w:rsidRPr="0062064A" w:rsidDel="0062064A" w:rsidRDefault="00405EF3">
          <w:pPr>
            <w:pStyle w:val="TDC3"/>
            <w:rPr>
              <w:del w:id="346" w:author="Camilo Andrés Díaz Gómez" w:date="2023-03-28T18:16:00Z"/>
              <w:rFonts w:eastAsiaTheme="minorEastAsia"/>
              <w:noProof/>
              <w:sz w:val="22"/>
              <w:lang w:eastAsia="es-CO"/>
              <w:rPrChange w:id="347" w:author="Camilo Andrés Díaz Gómez" w:date="2023-03-28T18:16:00Z">
                <w:rPr>
                  <w:del w:id="348" w:author="Camilo Andrés Díaz Gómez" w:date="2023-03-28T18:16:00Z"/>
                  <w:rFonts w:asciiTheme="minorHAnsi" w:eastAsiaTheme="minorEastAsia" w:hAnsiTheme="minorHAnsi"/>
                  <w:noProof/>
                  <w:sz w:val="22"/>
                  <w:lang w:eastAsia="es-CO"/>
                </w:rPr>
              </w:rPrChange>
            </w:rPr>
          </w:pPr>
          <w:del w:id="349" w:author="Camilo Andrés Díaz Gómez" w:date="2023-03-28T18:16:00Z">
            <w:r w:rsidRPr="0062064A" w:rsidDel="0062064A">
              <w:rPr>
                <w:rStyle w:val="Hipervnculo"/>
                <w:rFonts w:cs="Times New Roman"/>
                <w:noProof/>
                <w:color w:val="auto"/>
                <w:rPrChange w:id="350" w:author="Camilo Andrés Díaz Gómez" w:date="2023-03-28T18:16:00Z">
                  <w:rPr>
                    <w:rStyle w:val="Hipervnculo"/>
                    <w:rFonts w:cs="Times New Roman"/>
                    <w:b/>
                    <w:bCs/>
                    <w:noProof/>
                  </w:rPr>
                </w:rPrChange>
              </w:rPr>
              <w:delText>Modelado</w:delText>
            </w:r>
            <w:r w:rsidRPr="0062064A" w:rsidDel="0062064A">
              <w:rPr>
                <w:noProof/>
                <w:webHidden/>
              </w:rPr>
              <w:tab/>
              <w:delText>59</w:delText>
            </w:r>
          </w:del>
        </w:p>
        <w:p w14:paraId="5494823D" w14:textId="3C1DD40D" w:rsidR="00405EF3" w:rsidRPr="0062064A" w:rsidDel="0062064A" w:rsidRDefault="00405EF3">
          <w:pPr>
            <w:pStyle w:val="TDC3"/>
            <w:rPr>
              <w:del w:id="351" w:author="Camilo Andrés Díaz Gómez" w:date="2023-03-28T18:16:00Z"/>
              <w:rFonts w:eastAsiaTheme="minorEastAsia"/>
              <w:noProof/>
              <w:sz w:val="22"/>
              <w:lang w:eastAsia="es-CO"/>
              <w:rPrChange w:id="352" w:author="Camilo Andrés Díaz Gómez" w:date="2023-03-28T18:16:00Z">
                <w:rPr>
                  <w:del w:id="353" w:author="Camilo Andrés Díaz Gómez" w:date="2023-03-28T18:16:00Z"/>
                  <w:rFonts w:asciiTheme="minorHAnsi" w:eastAsiaTheme="minorEastAsia" w:hAnsiTheme="minorHAnsi"/>
                  <w:noProof/>
                  <w:sz w:val="22"/>
                  <w:lang w:eastAsia="es-CO"/>
                </w:rPr>
              </w:rPrChange>
            </w:rPr>
          </w:pPr>
          <w:del w:id="354" w:author="Camilo Andrés Díaz Gómez" w:date="2023-03-28T18:16:00Z">
            <w:r w:rsidRPr="0062064A" w:rsidDel="0062064A">
              <w:rPr>
                <w:rStyle w:val="Hipervnculo"/>
                <w:rFonts w:cs="Times New Roman"/>
                <w:noProof/>
                <w:color w:val="auto"/>
                <w:rPrChange w:id="355" w:author="Camilo Andrés Díaz Gómez" w:date="2023-03-28T18:16:00Z">
                  <w:rPr>
                    <w:rStyle w:val="Hipervnculo"/>
                    <w:rFonts w:cs="Times New Roman"/>
                    <w:b/>
                    <w:bCs/>
                    <w:noProof/>
                  </w:rPr>
                </w:rPrChange>
              </w:rPr>
              <w:delText>Evaluación</w:delText>
            </w:r>
            <w:r w:rsidRPr="0062064A" w:rsidDel="0062064A">
              <w:rPr>
                <w:noProof/>
                <w:webHidden/>
              </w:rPr>
              <w:tab/>
              <w:delText>60</w:delText>
            </w:r>
          </w:del>
        </w:p>
        <w:p w14:paraId="6055324E" w14:textId="568344BA" w:rsidR="00405EF3" w:rsidRPr="0062064A" w:rsidDel="0062064A" w:rsidRDefault="00405EF3">
          <w:pPr>
            <w:pStyle w:val="TDC3"/>
            <w:rPr>
              <w:del w:id="356" w:author="Camilo Andrés Díaz Gómez" w:date="2023-03-28T18:16:00Z"/>
              <w:rFonts w:eastAsiaTheme="minorEastAsia"/>
              <w:noProof/>
              <w:sz w:val="22"/>
              <w:lang w:eastAsia="es-CO"/>
              <w:rPrChange w:id="357" w:author="Camilo Andrés Díaz Gómez" w:date="2023-03-28T18:16:00Z">
                <w:rPr>
                  <w:del w:id="358" w:author="Camilo Andrés Díaz Gómez" w:date="2023-03-28T18:16:00Z"/>
                  <w:rFonts w:asciiTheme="minorHAnsi" w:eastAsiaTheme="minorEastAsia" w:hAnsiTheme="minorHAnsi"/>
                  <w:noProof/>
                  <w:sz w:val="22"/>
                  <w:lang w:eastAsia="es-CO"/>
                </w:rPr>
              </w:rPrChange>
            </w:rPr>
          </w:pPr>
          <w:del w:id="359" w:author="Camilo Andrés Díaz Gómez" w:date="2023-03-28T18:16:00Z">
            <w:r w:rsidRPr="0062064A" w:rsidDel="0062064A">
              <w:rPr>
                <w:rStyle w:val="Hipervnculo"/>
                <w:rFonts w:cs="Times New Roman"/>
                <w:noProof/>
                <w:color w:val="auto"/>
                <w:rPrChange w:id="360" w:author="Camilo Andrés Díaz Gómez" w:date="2023-03-28T18:16:00Z">
                  <w:rPr>
                    <w:rStyle w:val="Hipervnculo"/>
                    <w:rFonts w:cs="Times New Roman"/>
                    <w:b/>
                    <w:bCs/>
                    <w:noProof/>
                  </w:rPr>
                </w:rPrChange>
              </w:rPr>
              <w:delText>Despliegue</w:delText>
            </w:r>
            <w:r w:rsidRPr="0062064A" w:rsidDel="0062064A">
              <w:rPr>
                <w:noProof/>
                <w:webHidden/>
              </w:rPr>
              <w:tab/>
              <w:delText>61</w:delText>
            </w:r>
          </w:del>
        </w:p>
        <w:p w14:paraId="3F77B380" w14:textId="03A350CA" w:rsidR="00405EF3" w:rsidRPr="0062064A" w:rsidDel="0062064A" w:rsidRDefault="00405EF3">
          <w:pPr>
            <w:pStyle w:val="TDC2"/>
            <w:rPr>
              <w:del w:id="361" w:author="Camilo Andrés Díaz Gómez" w:date="2023-03-28T18:16:00Z"/>
              <w:rFonts w:eastAsiaTheme="minorEastAsia" w:cs="Times New Roman"/>
              <w:noProof/>
              <w:sz w:val="22"/>
              <w:lang w:eastAsia="es-CO"/>
              <w:rPrChange w:id="362" w:author="Camilo Andrés Díaz Gómez" w:date="2023-03-28T18:16:00Z">
                <w:rPr>
                  <w:del w:id="363" w:author="Camilo Andrés Díaz Gómez" w:date="2023-03-28T18:16:00Z"/>
                  <w:rFonts w:asciiTheme="minorHAnsi" w:eastAsiaTheme="minorEastAsia" w:hAnsiTheme="minorHAnsi"/>
                  <w:noProof/>
                  <w:sz w:val="22"/>
                  <w:lang w:eastAsia="es-CO"/>
                </w:rPr>
              </w:rPrChange>
            </w:rPr>
          </w:pPr>
          <w:del w:id="364" w:author="Camilo Andrés Díaz Gómez" w:date="2023-03-28T18:16:00Z">
            <w:r w:rsidRPr="0062064A" w:rsidDel="0062064A">
              <w:rPr>
                <w:rStyle w:val="Hipervnculo"/>
                <w:rFonts w:cs="Times New Roman"/>
                <w:noProof/>
                <w:color w:val="auto"/>
              </w:rPr>
              <w:delText>Resultados</w:delText>
            </w:r>
            <w:r w:rsidRPr="0062064A" w:rsidDel="0062064A">
              <w:rPr>
                <w:rFonts w:cs="Times New Roman"/>
                <w:noProof/>
                <w:webHidden/>
              </w:rPr>
              <w:tab/>
              <w:delText>67</w:delText>
            </w:r>
          </w:del>
        </w:p>
        <w:p w14:paraId="6E2E152E" w14:textId="65DEF131" w:rsidR="00405EF3" w:rsidRPr="0062064A" w:rsidDel="0062064A" w:rsidRDefault="00405EF3">
          <w:pPr>
            <w:pStyle w:val="TDC3"/>
            <w:rPr>
              <w:del w:id="365" w:author="Camilo Andrés Díaz Gómez" w:date="2023-03-28T18:16:00Z"/>
              <w:rFonts w:eastAsiaTheme="minorEastAsia"/>
              <w:noProof/>
              <w:sz w:val="22"/>
              <w:lang w:eastAsia="es-CO"/>
              <w:rPrChange w:id="366" w:author="Camilo Andrés Díaz Gómez" w:date="2023-03-28T18:16:00Z">
                <w:rPr>
                  <w:del w:id="367" w:author="Camilo Andrés Díaz Gómez" w:date="2023-03-28T18:16:00Z"/>
                  <w:rFonts w:asciiTheme="minorHAnsi" w:eastAsiaTheme="minorEastAsia" w:hAnsiTheme="minorHAnsi"/>
                  <w:noProof/>
                  <w:sz w:val="22"/>
                  <w:lang w:eastAsia="es-CO"/>
                </w:rPr>
              </w:rPrChange>
            </w:rPr>
          </w:pPr>
          <w:del w:id="368" w:author="Camilo Andrés Díaz Gómez" w:date="2023-03-28T18:16:00Z">
            <w:r w:rsidRPr="0062064A" w:rsidDel="0062064A">
              <w:rPr>
                <w:rStyle w:val="Hipervnculo"/>
                <w:rFonts w:cs="Times New Roman"/>
                <w:noProof/>
                <w:color w:val="auto"/>
                <w:rPrChange w:id="369" w:author="Camilo Andrés Díaz Gómez" w:date="2023-03-28T18:16:00Z">
                  <w:rPr>
                    <w:rStyle w:val="Hipervnculo"/>
                    <w:rFonts w:cs="Times New Roman"/>
                    <w:b/>
                    <w:bCs/>
                    <w:noProof/>
                  </w:rPr>
                </w:rPrChange>
              </w:rPr>
              <w:delText>Análisis exploratorio y desarrollo de los modelos de Machine Learning</w:delText>
            </w:r>
            <w:r w:rsidRPr="0062064A" w:rsidDel="0062064A">
              <w:rPr>
                <w:noProof/>
                <w:webHidden/>
              </w:rPr>
              <w:tab/>
              <w:delText>67</w:delText>
            </w:r>
          </w:del>
        </w:p>
        <w:p w14:paraId="78EF8430" w14:textId="0E21ED4C" w:rsidR="00405EF3" w:rsidRPr="0062064A" w:rsidDel="0062064A" w:rsidRDefault="00405EF3">
          <w:pPr>
            <w:pStyle w:val="TDC3"/>
            <w:rPr>
              <w:del w:id="370" w:author="Camilo Andrés Díaz Gómez" w:date="2023-03-28T18:16:00Z"/>
              <w:rFonts w:eastAsiaTheme="minorEastAsia"/>
              <w:noProof/>
              <w:sz w:val="22"/>
              <w:lang w:eastAsia="es-CO"/>
              <w:rPrChange w:id="371" w:author="Camilo Andrés Díaz Gómez" w:date="2023-03-28T18:16:00Z">
                <w:rPr>
                  <w:del w:id="372" w:author="Camilo Andrés Díaz Gómez" w:date="2023-03-28T18:16:00Z"/>
                  <w:rFonts w:asciiTheme="minorHAnsi" w:eastAsiaTheme="minorEastAsia" w:hAnsiTheme="minorHAnsi"/>
                  <w:noProof/>
                  <w:sz w:val="22"/>
                  <w:lang w:eastAsia="es-CO"/>
                </w:rPr>
              </w:rPrChange>
            </w:rPr>
          </w:pPr>
          <w:del w:id="373" w:author="Camilo Andrés Díaz Gómez" w:date="2023-03-28T18:16:00Z">
            <w:r w:rsidRPr="0062064A" w:rsidDel="0062064A">
              <w:rPr>
                <w:rStyle w:val="Hipervnculo"/>
                <w:rFonts w:cs="Times New Roman"/>
                <w:noProof/>
                <w:color w:val="auto"/>
                <w:rPrChange w:id="374" w:author="Camilo Andrés Díaz Gómez" w:date="2023-03-28T18:16:00Z">
                  <w:rPr>
                    <w:rStyle w:val="Hipervnculo"/>
                    <w:rFonts w:cs="Times New Roman"/>
                    <w:b/>
                    <w:bCs/>
                    <w:noProof/>
                  </w:rPr>
                </w:rPrChange>
              </w:rPr>
              <w:delText>Resultados obtenidos</w:delText>
            </w:r>
            <w:r w:rsidRPr="0062064A" w:rsidDel="0062064A">
              <w:rPr>
                <w:noProof/>
                <w:webHidden/>
              </w:rPr>
              <w:tab/>
              <w:delText>96</w:delText>
            </w:r>
          </w:del>
        </w:p>
        <w:p w14:paraId="17AF16A8" w14:textId="0463D26D" w:rsidR="00405EF3" w:rsidRPr="0062064A" w:rsidDel="0062064A" w:rsidRDefault="00405EF3">
          <w:pPr>
            <w:pStyle w:val="TDC2"/>
            <w:rPr>
              <w:del w:id="375" w:author="Camilo Andrés Díaz Gómez" w:date="2023-03-28T18:16:00Z"/>
              <w:rFonts w:eastAsiaTheme="minorEastAsia" w:cs="Times New Roman"/>
              <w:noProof/>
              <w:sz w:val="22"/>
              <w:lang w:eastAsia="es-CO"/>
              <w:rPrChange w:id="376" w:author="Camilo Andrés Díaz Gómez" w:date="2023-03-28T18:16:00Z">
                <w:rPr>
                  <w:del w:id="377" w:author="Camilo Andrés Díaz Gómez" w:date="2023-03-28T18:16:00Z"/>
                  <w:rFonts w:asciiTheme="minorHAnsi" w:eastAsiaTheme="minorEastAsia" w:hAnsiTheme="minorHAnsi"/>
                  <w:noProof/>
                  <w:sz w:val="22"/>
                  <w:lang w:eastAsia="es-CO"/>
                </w:rPr>
              </w:rPrChange>
            </w:rPr>
          </w:pPr>
          <w:del w:id="378" w:author="Camilo Andrés Díaz Gómez" w:date="2023-03-28T18:16:00Z">
            <w:r w:rsidRPr="0062064A" w:rsidDel="0062064A">
              <w:rPr>
                <w:rStyle w:val="Hipervnculo"/>
                <w:rFonts w:cs="Times New Roman"/>
                <w:noProof/>
                <w:color w:val="auto"/>
              </w:rPr>
              <w:delText>Conclusiones</w:delText>
            </w:r>
            <w:r w:rsidRPr="0062064A" w:rsidDel="0062064A">
              <w:rPr>
                <w:rFonts w:cs="Times New Roman"/>
                <w:noProof/>
                <w:webHidden/>
              </w:rPr>
              <w:tab/>
              <w:delText>101</w:delText>
            </w:r>
          </w:del>
        </w:p>
        <w:p w14:paraId="3304F031" w14:textId="5EA043CE" w:rsidR="00405EF3" w:rsidRPr="0062064A" w:rsidDel="0062064A" w:rsidRDefault="00405EF3">
          <w:pPr>
            <w:pStyle w:val="TDC2"/>
            <w:rPr>
              <w:del w:id="379" w:author="Camilo Andrés Díaz Gómez" w:date="2023-03-28T18:16:00Z"/>
              <w:rFonts w:eastAsiaTheme="minorEastAsia" w:cs="Times New Roman"/>
              <w:noProof/>
              <w:sz w:val="22"/>
              <w:lang w:eastAsia="es-CO"/>
              <w:rPrChange w:id="380" w:author="Camilo Andrés Díaz Gómez" w:date="2023-03-28T18:16:00Z">
                <w:rPr>
                  <w:del w:id="381" w:author="Camilo Andrés Díaz Gómez" w:date="2023-03-28T18:16:00Z"/>
                  <w:rFonts w:asciiTheme="minorHAnsi" w:eastAsiaTheme="minorEastAsia" w:hAnsiTheme="minorHAnsi"/>
                  <w:noProof/>
                  <w:sz w:val="22"/>
                  <w:lang w:eastAsia="es-CO"/>
                </w:rPr>
              </w:rPrChange>
            </w:rPr>
          </w:pPr>
          <w:del w:id="382" w:author="Camilo Andrés Díaz Gómez" w:date="2023-03-28T18:16:00Z">
            <w:r w:rsidRPr="0062064A" w:rsidDel="0062064A">
              <w:rPr>
                <w:rStyle w:val="Hipervnculo"/>
                <w:rFonts w:cs="Times New Roman"/>
                <w:noProof/>
                <w:color w:val="auto"/>
              </w:rPr>
              <w:delText>Recomendaciones</w:delText>
            </w:r>
            <w:r w:rsidRPr="0062064A" w:rsidDel="0062064A">
              <w:rPr>
                <w:rFonts w:cs="Times New Roman"/>
                <w:noProof/>
                <w:webHidden/>
              </w:rPr>
              <w:tab/>
              <w:delText>103</w:delText>
            </w:r>
          </w:del>
        </w:p>
        <w:p w14:paraId="5F7F5460" w14:textId="3C16AFB8" w:rsidR="00405EF3" w:rsidRPr="0062064A" w:rsidDel="0062064A" w:rsidRDefault="00405EF3">
          <w:pPr>
            <w:pStyle w:val="TDC2"/>
            <w:rPr>
              <w:del w:id="383" w:author="Camilo Andrés Díaz Gómez" w:date="2023-03-28T18:16:00Z"/>
              <w:rFonts w:eastAsiaTheme="minorEastAsia" w:cs="Times New Roman"/>
              <w:noProof/>
              <w:sz w:val="22"/>
              <w:lang w:eastAsia="es-CO"/>
              <w:rPrChange w:id="384" w:author="Camilo Andrés Díaz Gómez" w:date="2023-03-28T18:16:00Z">
                <w:rPr>
                  <w:del w:id="385" w:author="Camilo Andrés Díaz Gómez" w:date="2023-03-28T18:16:00Z"/>
                  <w:rFonts w:asciiTheme="minorHAnsi" w:eastAsiaTheme="minorEastAsia" w:hAnsiTheme="minorHAnsi"/>
                  <w:noProof/>
                  <w:sz w:val="22"/>
                  <w:lang w:eastAsia="es-CO"/>
                </w:rPr>
              </w:rPrChange>
            </w:rPr>
          </w:pPr>
          <w:del w:id="386" w:author="Camilo Andrés Díaz Gómez" w:date="2023-03-28T18:16:00Z">
            <w:r w:rsidRPr="0062064A" w:rsidDel="0062064A">
              <w:rPr>
                <w:rStyle w:val="Hipervnculo"/>
                <w:rFonts w:cs="Times New Roman"/>
                <w:noProof/>
                <w:color w:val="auto"/>
                <w:lang w:val="en-US"/>
              </w:rPr>
              <w:delText>Referencias</w:delText>
            </w:r>
            <w:r w:rsidRPr="0062064A" w:rsidDel="0062064A">
              <w:rPr>
                <w:rFonts w:cs="Times New Roman"/>
                <w:noProof/>
                <w:webHidden/>
              </w:rPr>
              <w:tab/>
              <w:delText>104</w:delText>
            </w:r>
          </w:del>
        </w:p>
        <w:p w14:paraId="32D4D924" w14:textId="3B0862AA" w:rsidR="00405EF3" w:rsidRPr="0062064A" w:rsidDel="0062064A" w:rsidRDefault="00405EF3">
          <w:pPr>
            <w:pStyle w:val="TDC2"/>
            <w:rPr>
              <w:del w:id="387" w:author="Camilo Andrés Díaz Gómez" w:date="2023-03-28T18:16:00Z"/>
              <w:rFonts w:eastAsiaTheme="minorEastAsia" w:cs="Times New Roman"/>
              <w:noProof/>
              <w:sz w:val="22"/>
              <w:lang w:eastAsia="es-CO"/>
              <w:rPrChange w:id="388" w:author="Camilo Andrés Díaz Gómez" w:date="2023-03-28T18:16:00Z">
                <w:rPr>
                  <w:del w:id="389" w:author="Camilo Andrés Díaz Gómez" w:date="2023-03-28T18:16:00Z"/>
                  <w:rFonts w:asciiTheme="minorHAnsi" w:eastAsiaTheme="minorEastAsia" w:hAnsiTheme="minorHAnsi"/>
                  <w:noProof/>
                  <w:sz w:val="22"/>
                  <w:lang w:eastAsia="es-CO"/>
                </w:rPr>
              </w:rPrChange>
            </w:rPr>
          </w:pPr>
          <w:del w:id="390" w:author="Camilo Andrés Díaz Gómez" w:date="2023-03-28T18:16:00Z">
            <w:r w:rsidRPr="0062064A" w:rsidDel="0062064A">
              <w:rPr>
                <w:rStyle w:val="Hipervnculo"/>
                <w:rFonts w:cs="Times New Roman"/>
                <w:noProof/>
                <w:color w:val="auto"/>
              </w:rPr>
              <w:delText>Anexos</w:delText>
            </w:r>
            <w:r w:rsidRPr="0062064A" w:rsidDel="0062064A">
              <w:rPr>
                <w:rFonts w:cs="Times New Roman"/>
                <w:noProof/>
                <w:webHidden/>
              </w:rPr>
              <w:tab/>
              <w:delText>111</w:delText>
            </w:r>
          </w:del>
        </w:p>
        <w:p w14:paraId="634A6BE6" w14:textId="2A9B13FE" w:rsidR="007E72E0" w:rsidRPr="0062064A" w:rsidDel="00405EF3" w:rsidRDefault="007E72E0" w:rsidP="00405EF3">
          <w:pPr>
            <w:pStyle w:val="TDC2"/>
            <w:rPr>
              <w:ins w:id="391" w:author="JHONATAN MAURICIO VILLARREAL CORREDOR" w:date="2023-03-24T17:40:00Z"/>
              <w:del w:id="392" w:author="Camilo Andrés Díaz Gómez" w:date="2023-03-28T15:26:00Z"/>
              <w:rFonts w:eastAsiaTheme="minorEastAsia" w:cs="Times New Roman"/>
              <w:noProof/>
              <w:sz w:val="22"/>
              <w:lang w:eastAsia="es-CO"/>
              <w:rPrChange w:id="393" w:author="Camilo Andrés Díaz Gómez" w:date="2023-03-28T18:16:00Z">
                <w:rPr>
                  <w:ins w:id="394" w:author="JHONATAN MAURICIO VILLARREAL CORREDOR" w:date="2023-03-24T17:40:00Z"/>
                  <w:del w:id="395" w:author="Camilo Andrés Díaz Gómez" w:date="2023-03-28T15:26:00Z"/>
                  <w:rFonts w:asciiTheme="minorHAnsi" w:eastAsiaTheme="minorEastAsia" w:hAnsiTheme="minorHAnsi"/>
                  <w:noProof/>
                  <w:sz w:val="22"/>
                  <w:lang w:eastAsia="es-CO"/>
                </w:rPr>
              </w:rPrChange>
            </w:rPr>
          </w:pPr>
          <w:ins w:id="396" w:author="JHONATAN MAURICIO VILLARREAL CORREDOR" w:date="2023-03-24T17:40:00Z">
            <w:del w:id="397" w:author="Camilo Andrés Díaz Gómez" w:date="2023-03-28T15:26:00Z">
              <w:r w:rsidRPr="0062064A" w:rsidDel="00405EF3">
                <w:rPr>
                  <w:rStyle w:val="Hipervnculo"/>
                  <w:rFonts w:cs="Times New Roman"/>
                  <w:noProof/>
                  <w:color w:val="auto"/>
                </w:rPr>
                <w:delText>Resumen</w:delText>
              </w:r>
              <w:r w:rsidRPr="0062064A" w:rsidDel="00405EF3">
                <w:rPr>
                  <w:rFonts w:cs="Times New Roman"/>
                  <w:noProof/>
                  <w:webHidden/>
                </w:rPr>
                <w:tab/>
                <w:delText>11</w:delText>
              </w:r>
            </w:del>
          </w:ins>
        </w:p>
        <w:p w14:paraId="391A3FC1" w14:textId="0B5888FC" w:rsidR="007E72E0" w:rsidRPr="0062064A" w:rsidDel="00405EF3" w:rsidRDefault="007E72E0" w:rsidP="00405EF3">
          <w:pPr>
            <w:pStyle w:val="TDC2"/>
            <w:rPr>
              <w:ins w:id="398" w:author="JHONATAN MAURICIO VILLARREAL CORREDOR" w:date="2023-03-24T17:40:00Z"/>
              <w:del w:id="399" w:author="Camilo Andrés Díaz Gómez" w:date="2023-03-28T15:26:00Z"/>
              <w:rFonts w:eastAsiaTheme="minorEastAsia" w:cs="Times New Roman"/>
              <w:noProof/>
              <w:sz w:val="22"/>
              <w:lang w:eastAsia="es-CO"/>
              <w:rPrChange w:id="400" w:author="Camilo Andrés Díaz Gómez" w:date="2023-03-28T18:16:00Z">
                <w:rPr>
                  <w:ins w:id="401" w:author="JHONATAN MAURICIO VILLARREAL CORREDOR" w:date="2023-03-24T17:40:00Z"/>
                  <w:del w:id="402" w:author="Camilo Andrés Díaz Gómez" w:date="2023-03-28T15:26:00Z"/>
                  <w:rFonts w:asciiTheme="minorHAnsi" w:eastAsiaTheme="minorEastAsia" w:hAnsiTheme="minorHAnsi"/>
                  <w:noProof/>
                  <w:sz w:val="22"/>
                  <w:lang w:eastAsia="es-CO"/>
                </w:rPr>
              </w:rPrChange>
            </w:rPr>
          </w:pPr>
          <w:ins w:id="403" w:author="JHONATAN MAURICIO VILLARREAL CORREDOR" w:date="2023-03-24T17:40:00Z">
            <w:del w:id="404" w:author="Camilo Andrés Díaz Gómez" w:date="2023-03-28T15:26:00Z">
              <w:r w:rsidRPr="0062064A" w:rsidDel="00405EF3">
                <w:rPr>
                  <w:rStyle w:val="Hipervnculo"/>
                  <w:rFonts w:cs="Times New Roman"/>
                  <w:noProof/>
                  <w:color w:val="auto"/>
                  <w:lang w:val="en-US"/>
                </w:rPr>
                <w:delText>Abstract</w:delText>
              </w:r>
              <w:r w:rsidRPr="0062064A" w:rsidDel="00405EF3">
                <w:rPr>
                  <w:rFonts w:cs="Times New Roman"/>
                  <w:noProof/>
                  <w:webHidden/>
                </w:rPr>
                <w:tab/>
                <w:delText>13</w:delText>
              </w:r>
            </w:del>
          </w:ins>
        </w:p>
        <w:p w14:paraId="3F0CA9DA" w14:textId="5718CE56" w:rsidR="007E72E0" w:rsidRPr="0062064A" w:rsidDel="00405EF3" w:rsidRDefault="007E72E0" w:rsidP="00405EF3">
          <w:pPr>
            <w:pStyle w:val="TDC2"/>
            <w:rPr>
              <w:ins w:id="405" w:author="JHONATAN MAURICIO VILLARREAL CORREDOR" w:date="2023-03-24T17:40:00Z"/>
              <w:del w:id="406" w:author="Camilo Andrés Díaz Gómez" w:date="2023-03-28T15:26:00Z"/>
              <w:rFonts w:eastAsiaTheme="minorEastAsia" w:cs="Times New Roman"/>
              <w:noProof/>
              <w:sz w:val="22"/>
              <w:lang w:eastAsia="es-CO"/>
              <w:rPrChange w:id="407" w:author="Camilo Andrés Díaz Gómez" w:date="2023-03-28T18:16:00Z">
                <w:rPr>
                  <w:ins w:id="408" w:author="JHONATAN MAURICIO VILLARREAL CORREDOR" w:date="2023-03-24T17:40:00Z"/>
                  <w:del w:id="409" w:author="Camilo Andrés Díaz Gómez" w:date="2023-03-28T15:26:00Z"/>
                  <w:rFonts w:asciiTheme="minorHAnsi" w:eastAsiaTheme="minorEastAsia" w:hAnsiTheme="minorHAnsi"/>
                  <w:noProof/>
                  <w:sz w:val="22"/>
                  <w:lang w:eastAsia="es-CO"/>
                </w:rPr>
              </w:rPrChange>
            </w:rPr>
          </w:pPr>
          <w:ins w:id="410" w:author="JHONATAN MAURICIO VILLARREAL CORREDOR" w:date="2023-03-24T17:40:00Z">
            <w:del w:id="411" w:author="Camilo Andrés Díaz Gómez" w:date="2023-03-28T15:26:00Z">
              <w:r w:rsidRPr="0062064A" w:rsidDel="00405EF3">
                <w:rPr>
                  <w:rStyle w:val="Hipervnculo"/>
                  <w:rFonts w:cs="Times New Roman"/>
                  <w:noProof/>
                  <w:color w:val="auto"/>
                </w:rPr>
                <w:delText>Introducción</w:delText>
              </w:r>
              <w:r w:rsidRPr="0062064A" w:rsidDel="00405EF3">
                <w:rPr>
                  <w:rFonts w:cs="Times New Roman"/>
                  <w:noProof/>
                  <w:webHidden/>
                </w:rPr>
                <w:tab/>
                <w:delText>15</w:delText>
              </w:r>
            </w:del>
          </w:ins>
        </w:p>
        <w:p w14:paraId="63DCE8C2" w14:textId="657CE8D1" w:rsidR="007E72E0" w:rsidRPr="0062064A" w:rsidDel="00405EF3" w:rsidRDefault="007E72E0" w:rsidP="00405EF3">
          <w:pPr>
            <w:pStyle w:val="TDC2"/>
            <w:rPr>
              <w:ins w:id="412" w:author="JHONATAN MAURICIO VILLARREAL CORREDOR" w:date="2023-03-24T17:40:00Z"/>
              <w:del w:id="413" w:author="Camilo Andrés Díaz Gómez" w:date="2023-03-28T15:26:00Z"/>
              <w:rFonts w:eastAsiaTheme="minorEastAsia" w:cs="Times New Roman"/>
              <w:noProof/>
              <w:sz w:val="22"/>
              <w:lang w:eastAsia="es-CO"/>
              <w:rPrChange w:id="414" w:author="Camilo Andrés Díaz Gómez" w:date="2023-03-28T18:16:00Z">
                <w:rPr>
                  <w:ins w:id="415" w:author="JHONATAN MAURICIO VILLARREAL CORREDOR" w:date="2023-03-24T17:40:00Z"/>
                  <w:del w:id="416" w:author="Camilo Andrés Díaz Gómez" w:date="2023-03-28T15:26:00Z"/>
                  <w:rFonts w:asciiTheme="minorHAnsi" w:eastAsiaTheme="minorEastAsia" w:hAnsiTheme="minorHAnsi"/>
                  <w:noProof/>
                  <w:sz w:val="22"/>
                  <w:lang w:eastAsia="es-CO"/>
                </w:rPr>
              </w:rPrChange>
            </w:rPr>
          </w:pPr>
          <w:ins w:id="417" w:author="JHONATAN MAURICIO VILLARREAL CORREDOR" w:date="2023-03-24T17:40:00Z">
            <w:del w:id="418" w:author="Camilo Andrés Díaz Gómez" w:date="2023-03-28T15:26:00Z">
              <w:r w:rsidRPr="0062064A" w:rsidDel="00405EF3">
                <w:rPr>
                  <w:rStyle w:val="Hipervnculo"/>
                  <w:rFonts w:cs="Times New Roman"/>
                  <w:noProof/>
                  <w:color w:val="auto"/>
                </w:rPr>
                <w:delText>Planteamiento del Problema</w:delText>
              </w:r>
              <w:r w:rsidRPr="0062064A" w:rsidDel="00405EF3">
                <w:rPr>
                  <w:rFonts w:cs="Times New Roman"/>
                  <w:noProof/>
                  <w:webHidden/>
                </w:rPr>
                <w:tab/>
                <w:delText>16</w:delText>
              </w:r>
            </w:del>
          </w:ins>
        </w:p>
        <w:p w14:paraId="2CDA4F24" w14:textId="4DDE92BD" w:rsidR="007E72E0" w:rsidRPr="0062064A" w:rsidDel="00405EF3" w:rsidRDefault="007E72E0" w:rsidP="00405EF3">
          <w:pPr>
            <w:pStyle w:val="TDC3"/>
            <w:rPr>
              <w:ins w:id="419" w:author="JHONATAN MAURICIO VILLARREAL CORREDOR" w:date="2023-03-24T17:40:00Z"/>
              <w:del w:id="420" w:author="Camilo Andrés Díaz Gómez" w:date="2023-03-28T15:26:00Z"/>
              <w:rFonts w:eastAsiaTheme="minorEastAsia" w:cs="Times New Roman"/>
              <w:noProof/>
              <w:sz w:val="22"/>
              <w:lang w:eastAsia="es-CO"/>
              <w:rPrChange w:id="421" w:author="Camilo Andrés Díaz Gómez" w:date="2023-03-28T18:16:00Z">
                <w:rPr>
                  <w:ins w:id="422" w:author="JHONATAN MAURICIO VILLARREAL CORREDOR" w:date="2023-03-24T17:40:00Z"/>
                  <w:del w:id="423" w:author="Camilo Andrés Díaz Gómez" w:date="2023-03-28T15:26:00Z"/>
                  <w:rFonts w:asciiTheme="minorHAnsi" w:eastAsiaTheme="minorEastAsia" w:hAnsiTheme="minorHAnsi"/>
                  <w:noProof/>
                  <w:sz w:val="22"/>
                  <w:lang w:eastAsia="es-CO"/>
                </w:rPr>
              </w:rPrChange>
            </w:rPr>
          </w:pPr>
          <w:ins w:id="424" w:author="JHONATAN MAURICIO VILLARREAL CORREDOR" w:date="2023-03-24T17:40:00Z">
            <w:del w:id="425" w:author="Camilo Andrés Díaz Gómez" w:date="2023-03-28T15:26:00Z">
              <w:r w:rsidRPr="0062064A" w:rsidDel="00405EF3">
                <w:rPr>
                  <w:rStyle w:val="Hipervnculo"/>
                  <w:rFonts w:cs="Times New Roman"/>
                  <w:noProof/>
                  <w:color w:val="auto"/>
                  <w:rPrChange w:id="426" w:author="Camilo Andrés Díaz Gómez" w:date="2023-03-28T18:16:00Z">
                    <w:rPr>
                      <w:rStyle w:val="Hipervnculo"/>
                      <w:rFonts w:cs="Times New Roman"/>
                      <w:b/>
                      <w:bCs/>
                      <w:noProof/>
                    </w:rPr>
                  </w:rPrChange>
                </w:rPr>
                <w:delText>Antecedentes</w:delText>
              </w:r>
              <w:r w:rsidRPr="0062064A" w:rsidDel="00405EF3">
                <w:rPr>
                  <w:rFonts w:cs="Times New Roman"/>
                  <w:noProof/>
                  <w:webHidden/>
                </w:rPr>
                <w:tab/>
                <w:delText>17</w:delText>
              </w:r>
            </w:del>
          </w:ins>
        </w:p>
        <w:p w14:paraId="4E1AEACC" w14:textId="3AE48F6F" w:rsidR="007E72E0" w:rsidRPr="0062064A" w:rsidDel="00405EF3" w:rsidRDefault="007E72E0" w:rsidP="00405EF3">
          <w:pPr>
            <w:pStyle w:val="TDC2"/>
            <w:rPr>
              <w:ins w:id="427" w:author="JHONATAN MAURICIO VILLARREAL CORREDOR" w:date="2023-03-24T17:40:00Z"/>
              <w:del w:id="428" w:author="Camilo Andrés Díaz Gómez" w:date="2023-03-28T15:26:00Z"/>
              <w:rFonts w:eastAsiaTheme="minorEastAsia" w:cs="Times New Roman"/>
              <w:noProof/>
              <w:sz w:val="22"/>
              <w:lang w:eastAsia="es-CO"/>
              <w:rPrChange w:id="429" w:author="Camilo Andrés Díaz Gómez" w:date="2023-03-28T18:16:00Z">
                <w:rPr>
                  <w:ins w:id="430" w:author="JHONATAN MAURICIO VILLARREAL CORREDOR" w:date="2023-03-24T17:40:00Z"/>
                  <w:del w:id="431" w:author="Camilo Andrés Díaz Gómez" w:date="2023-03-28T15:26:00Z"/>
                  <w:rFonts w:asciiTheme="minorHAnsi" w:eastAsiaTheme="minorEastAsia" w:hAnsiTheme="minorHAnsi"/>
                  <w:noProof/>
                  <w:sz w:val="22"/>
                  <w:lang w:eastAsia="es-CO"/>
                </w:rPr>
              </w:rPrChange>
            </w:rPr>
          </w:pPr>
          <w:ins w:id="432" w:author="JHONATAN MAURICIO VILLARREAL CORREDOR" w:date="2023-03-24T17:40:00Z">
            <w:del w:id="433" w:author="Camilo Andrés Díaz Gómez" w:date="2023-03-28T15:26:00Z">
              <w:r w:rsidRPr="0062064A" w:rsidDel="00405EF3">
                <w:rPr>
                  <w:rStyle w:val="Hipervnculo"/>
                  <w:rFonts w:cs="Times New Roman"/>
                  <w:noProof/>
                  <w:color w:val="auto"/>
                </w:rPr>
                <w:delText>Justificación</w:delText>
              </w:r>
              <w:r w:rsidRPr="0062064A" w:rsidDel="00405EF3">
                <w:rPr>
                  <w:rFonts w:cs="Times New Roman"/>
                  <w:noProof/>
                  <w:webHidden/>
                </w:rPr>
                <w:tab/>
                <w:delText>21</w:delText>
              </w:r>
            </w:del>
          </w:ins>
        </w:p>
        <w:p w14:paraId="79AE8253" w14:textId="56CE6846" w:rsidR="007E72E0" w:rsidRPr="0062064A" w:rsidDel="00405EF3" w:rsidRDefault="007E72E0" w:rsidP="00405EF3">
          <w:pPr>
            <w:pStyle w:val="TDC2"/>
            <w:rPr>
              <w:ins w:id="434" w:author="JHONATAN MAURICIO VILLARREAL CORREDOR" w:date="2023-03-24T17:40:00Z"/>
              <w:del w:id="435" w:author="Camilo Andrés Díaz Gómez" w:date="2023-03-28T15:26:00Z"/>
              <w:rFonts w:eastAsiaTheme="minorEastAsia" w:cs="Times New Roman"/>
              <w:noProof/>
              <w:sz w:val="22"/>
              <w:lang w:eastAsia="es-CO"/>
              <w:rPrChange w:id="436" w:author="Camilo Andrés Díaz Gómez" w:date="2023-03-28T18:16:00Z">
                <w:rPr>
                  <w:ins w:id="437" w:author="JHONATAN MAURICIO VILLARREAL CORREDOR" w:date="2023-03-24T17:40:00Z"/>
                  <w:del w:id="438" w:author="Camilo Andrés Díaz Gómez" w:date="2023-03-28T15:26:00Z"/>
                  <w:rFonts w:asciiTheme="minorHAnsi" w:eastAsiaTheme="minorEastAsia" w:hAnsiTheme="minorHAnsi"/>
                  <w:noProof/>
                  <w:sz w:val="22"/>
                  <w:lang w:eastAsia="es-CO"/>
                </w:rPr>
              </w:rPrChange>
            </w:rPr>
          </w:pPr>
          <w:ins w:id="439" w:author="JHONATAN MAURICIO VILLARREAL CORREDOR" w:date="2023-03-24T17:40:00Z">
            <w:del w:id="440" w:author="Camilo Andrés Díaz Gómez" w:date="2023-03-28T15:26:00Z">
              <w:r w:rsidRPr="0062064A" w:rsidDel="00405EF3">
                <w:rPr>
                  <w:rStyle w:val="Hipervnculo"/>
                  <w:rFonts w:cs="Times New Roman"/>
                  <w:noProof/>
                  <w:color w:val="auto"/>
                </w:rPr>
                <w:delText>Objetivos</w:delText>
              </w:r>
              <w:r w:rsidRPr="0062064A" w:rsidDel="00405EF3">
                <w:rPr>
                  <w:rFonts w:cs="Times New Roman"/>
                  <w:noProof/>
                  <w:webHidden/>
                </w:rPr>
                <w:tab/>
                <w:delText>23</w:delText>
              </w:r>
            </w:del>
          </w:ins>
        </w:p>
        <w:p w14:paraId="36CAB1C6" w14:textId="23D2A1D2" w:rsidR="007E72E0" w:rsidRPr="0062064A" w:rsidDel="00405EF3" w:rsidRDefault="007E72E0" w:rsidP="00405EF3">
          <w:pPr>
            <w:pStyle w:val="TDC3"/>
            <w:rPr>
              <w:ins w:id="441" w:author="JHONATAN MAURICIO VILLARREAL CORREDOR" w:date="2023-03-24T17:40:00Z"/>
              <w:del w:id="442" w:author="Camilo Andrés Díaz Gómez" w:date="2023-03-28T15:26:00Z"/>
              <w:rFonts w:eastAsiaTheme="minorEastAsia" w:cs="Times New Roman"/>
              <w:noProof/>
              <w:sz w:val="22"/>
              <w:lang w:eastAsia="es-CO"/>
              <w:rPrChange w:id="443" w:author="Camilo Andrés Díaz Gómez" w:date="2023-03-28T18:16:00Z">
                <w:rPr>
                  <w:ins w:id="444" w:author="JHONATAN MAURICIO VILLARREAL CORREDOR" w:date="2023-03-24T17:40:00Z"/>
                  <w:del w:id="445" w:author="Camilo Andrés Díaz Gómez" w:date="2023-03-28T15:26:00Z"/>
                  <w:rFonts w:asciiTheme="minorHAnsi" w:eastAsiaTheme="minorEastAsia" w:hAnsiTheme="minorHAnsi"/>
                  <w:noProof/>
                  <w:sz w:val="22"/>
                  <w:lang w:eastAsia="es-CO"/>
                </w:rPr>
              </w:rPrChange>
            </w:rPr>
          </w:pPr>
          <w:ins w:id="446" w:author="JHONATAN MAURICIO VILLARREAL CORREDOR" w:date="2023-03-24T17:40:00Z">
            <w:del w:id="447" w:author="Camilo Andrés Díaz Gómez" w:date="2023-03-28T15:26:00Z">
              <w:r w:rsidRPr="0062064A" w:rsidDel="00405EF3">
                <w:rPr>
                  <w:rStyle w:val="Hipervnculo"/>
                  <w:rFonts w:cs="Times New Roman"/>
                  <w:noProof/>
                  <w:color w:val="auto"/>
                  <w:rPrChange w:id="448" w:author="Camilo Andrés Díaz Gómez" w:date="2023-03-28T18:16:00Z">
                    <w:rPr>
                      <w:rStyle w:val="Hipervnculo"/>
                      <w:rFonts w:cs="Times New Roman"/>
                      <w:b/>
                      <w:bCs/>
                      <w:noProof/>
                    </w:rPr>
                  </w:rPrChange>
                </w:rPr>
                <w:delText>Objetivo General</w:delText>
              </w:r>
              <w:r w:rsidRPr="0062064A" w:rsidDel="00405EF3">
                <w:rPr>
                  <w:rFonts w:cs="Times New Roman"/>
                  <w:noProof/>
                  <w:webHidden/>
                </w:rPr>
                <w:tab/>
                <w:delText>23</w:delText>
              </w:r>
            </w:del>
          </w:ins>
        </w:p>
        <w:p w14:paraId="1912CA14" w14:textId="1C3D0B59" w:rsidR="007E72E0" w:rsidRPr="0062064A" w:rsidDel="00405EF3" w:rsidRDefault="007E72E0" w:rsidP="00405EF3">
          <w:pPr>
            <w:pStyle w:val="TDC3"/>
            <w:rPr>
              <w:ins w:id="449" w:author="JHONATAN MAURICIO VILLARREAL CORREDOR" w:date="2023-03-24T17:40:00Z"/>
              <w:del w:id="450" w:author="Camilo Andrés Díaz Gómez" w:date="2023-03-28T15:26:00Z"/>
              <w:rFonts w:eastAsiaTheme="minorEastAsia" w:cs="Times New Roman"/>
              <w:noProof/>
              <w:sz w:val="22"/>
              <w:lang w:eastAsia="es-CO"/>
              <w:rPrChange w:id="451" w:author="Camilo Andrés Díaz Gómez" w:date="2023-03-28T18:16:00Z">
                <w:rPr>
                  <w:ins w:id="452" w:author="JHONATAN MAURICIO VILLARREAL CORREDOR" w:date="2023-03-24T17:40:00Z"/>
                  <w:del w:id="453" w:author="Camilo Andrés Díaz Gómez" w:date="2023-03-28T15:26:00Z"/>
                  <w:rFonts w:asciiTheme="minorHAnsi" w:eastAsiaTheme="minorEastAsia" w:hAnsiTheme="minorHAnsi"/>
                  <w:noProof/>
                  <w:sz w:val="22"/>
                  <w:lang w:eastAsia="es-CO"/>
                </w:rPr>
              </w:rPrChange>
            </w:rPr>
          </w:pPr>
          <w:ins w:id="454" w:author="JHONATAN MAURICIO VILLARREAL CORREDOR" w:date="2023-03-24T17:40:00Z">
            <w:del w:id="455" w:author="Camilo Andrés Díaz Gómez" w:date="2023-03-28T15:26:00Z">
              <w:r w:rsidRPr="0062064A" w:rsidDel="00405EF3">
                <w:rPr>
                  <w:rStyle w:val="Hipervnculo"/>
                  <w:rFonts w:cs="Times New Roman"/>
                  <w:noProof/>
                  <w:color w:val="auto"/>
                  <w:rPrChange w:id="456" w:author="Camilo Andrés Díaz Gómez" w:date="2023-03-28T18:16:00Z">
                    <w:rPr>
                      <w:rStyle w:val="Hipervnculo"/>
                      <w:rFonts w:cs="Times New Roman"/>
                      <w:b/>
                      <w:bCs/>
                      <w:noProof/>
                    </w:rPr>
                  </w:rPrChange>
                </w:rPr>
                <w:delText>Objetivos Específicos</w:delText>
              </w:r>
              <w:r w:rsidRPr="0062064A" w:rsidDel="00405EF3">
                <w:rPr>
                  <w:rFonts w:cs="Times New Roman"/>
                  <w:noProof/>
                  <w:webHidden/>
                </w:rPr>
                <w:tab/>
                <w:delText>23</w:delText>
              </w:r>
            </w:del>
          </w:ins>
        </w:p>
        <w:p w14:paraId="00DF303F" w14:textId="798198EC" w:rsidR="007E72E0" w:rsidRPr="0062064A" w:rsidDel="00405EF3" w:rsidRDefault="007E72E0" w:rsidP="00405EF3">
          <w:pPr>
            <w:pStyle w:val="TDC2"/>
            <w:rPr>
              <w:ins w:id="457" w:author="JHONATAN MAURICIO VILLARREAL CORREDOR" w:date="2023-03-24T17:40:00Z"/>
              <w:del w:id="458" w:author="Camilo Andrés Díaz Gómez" w:date="2023-03-28T15:26:00Z"/>
              <w:rFonts w:eastAsiaTheme="minorEastAsia" w:cs="Times New Roman"/>
              <w:noProof/>
              <w:sz w:val="22"/>
              <w:lang w:eastAsia="es-CO"/>
              <w:rPrChange w:id="459" w:author="Camilo Andrés Díaz Gómez" w:date="2023-03-28T18:16:00Z">
                <w:rPr>
                  <w:ins w:id="460" w:author="JHONATAN MAURICIO VILLARREAL CORREDOR" w:date="2023-03-24T17:40:00Z"/>
                  <w:del w:id="461" w:author="Camilo Andrés Díaz Gómez" w:date="2023-03-28T15:26:00Z"/>
                  <w:rFonts w:asciiTheme="minorHAnsi" w:eastAsiaTheme="minorEastAsia" w:hAnsiTheme="minorHAnsi"/>
                  <w:noProof/>
                  <w:sz w:val="22"/>
                  <w:lang w:eastAsia="es-CO"/>
                </w:rPr>
              </w:rPrChange>
            </w:rPr>
          </w:pPr>
          <w:ins w:id="462" w:author="JHONATAN MAURICIO VILLARREAL CORREDOR" w:date="2023-03-24T17:40:00Z">
            <w:del w:id="463" w:author="Camilo Andrés Díaz Gómez" w:date="2023-03-28T15:26:00Z">
              <w:r w:rsidRPr="0062064A" w:rsidDel="00405EF3">
                <w:rPr>
                  <w:rStyle w:val="Hipervnculo"/>
                  <w:rFonts w:cs="Times New Roman"/>
                  <w:noProof/>
                  <w:color w:val="auto"/>
                </w:rPr>
                <w:delText>Marco Teórico</w:delText>
              </w:r>
              <w:r w:rsidRPr="0062064A" w:rsidDel="00405EF3">
                <w:rPr>
                  <w:rFonts w:cs="Times New Roman"/>
                  <w:noProof/>
                  <w:webHidden/>
                </w:rPr>
                <w:tab/>
                <w:delText>24</w:delText>
              </w:r>
            </w:del>
          </w:ins>
        </w:p>
        <w:p w14:paraId="0D4A7F3C" w14:textId="4CA002E9" w:rsidR="007E72E0" w:rsidRPr="0062064A" w:rsidDel="00405EF3" w:rsidRDefault="007E72E0" w:rsidP="00405EF3">
          <w:pPr>
            <w:pStyle w:val="TDC3"/>
            <w:rPr>
              <w:ins w:id="464" w:author="JHONATAN MAURICIO VILLARREAL CORREDOR" w:date="2023-03-24T17:40:00Z"/>
              <w:del w:id="465" w:author="Camilo Andrés Díaz Gómez" w:date="2023-03-28T15:26:00Z"/>
              <w:rFonts w:eastAsiaTheme="minorEastAsia" w:cs="Times New Roman"/>
              <w:noProof/>
              <w:sz w:val="22"/>
              <w:lang w:eastAsia="es-CO"/>
              <w:rPrChange w:id="466" w:author="Camilo Andrés Díaz Gómez" w:date="2023-03-28T18:16:00Z">
                <w:rPr>
                  <w:ins w:id="467" w:author="JHONATAN MAURICIO VILLARREAL CORREDOR" w:date="2023-03-24T17:40:00Z"/>
                  <w:del w:id="468" w:author="Camilo Andrés Díaz Gómez" w:date="2023-03-28T15:26:00Z"/>
                  <w:rFonts w:asciiTheme="minorHAnsi" w:eastAsiaTheme="minorEastAsia" w:hAnsiTheme="minorHAnsi"/>
                  <w:noProof/>
                  <w:sz w:val="22"/>
                  <w:lang w:eastAsia="es-CO"/>
                </w:rPr>
              </w:rPrChange>
            </w:rPr>
          </w:pPr>
          <w:ins w:id="469" w:author="JHONATAN MAURICIO VILLARREAL CORREDOR" w:date="2023-03-24T17:40:00Z">
            <w:del w:id="470" w:author="Camilo Andrés Díaz Gómez" w:date="2023-03-28T15:26:00Z">
              <w:r w:rsidRPr="0062064A" w:rsidDel="00405EF3">
                <w:rPr>
                  <w:rStyle w:val="Hipervnculo"/>
                  <w:rFonts w:cs="Times New Roman"/>
                  <w:noProof/>
                  <w:color w:val="auto"/>
                  <w:rPrChange w:id="471" w:author="Camilo Andrés Díaz Gómez" w:date="2023-03-28T18:16:00Z">
                    <w:rPr>
                      <w:rStyle w:val="Hipervnculo"/>
                      <w:rFonts w:cs="Times New Roman"/>
                      <w:b/>
                      <w:bCs/>
                      <w:noProof/>
                    </w:rPr>
                  </w:rPrChange>
                </w:rPr>
                <w:delText>Internet of Things (IoT)</w:delText>
              </w:r>
              <w:r w:rsidRPr="0062064A" w:rsidDel="00405EF3">
                <w:rPr>
                  <w:rFonts w:cs="Times New Roman"/>
                  <w:noProof/>
                  <w:webHidden/>
                </w:rPr>
                <w:tab/>
                <w:delText>25</w:delText>
              </w:r>
            </w:del>
          </w:ins>
        </w:p>
        <w:p w14:paraId="7DFFE9ED" w14:textId="4D5E7508" w:rsidR="007E72E0" w:rsidRPr="0062064A" w:rsidDel="00405EF3" w:rsidRDefault="007E72E0" w:rsidP="00405EF3">
          <w:pPr>
            <w:pStyle w:val="TDC3"/>
            <w:rPr>
              <w:ins w:id="472" w:author="JHONATAN MAURICIO VILLARREAL CORREDOR" w:date="2023-03-24T17:40:00Z"/>
              <w:del w:id="473" w:author="Camilo Andrés Díaz Gómez" w:date="2023-03-28T15:26:00Z"/>
              <w:rFonts w:eastAsiaTheme="minorEastAsia" w:cs="Times New Roman"/>
              <w:noProof/>
              <w:sz w:val="22"/>
              <w:lang w:eastAsia="es-CO"/>
              <w:rPrChange w:id="474" w:author="Camilo Andrés Díaz Gómez" w:date="2023-03-28T18:16:00Z">
                <w:rPr>
                  <w:ins w:id="475" w:author="JHONATAN MAURICIO VILLARREAL CORREDOR" w:date="2023-03-24T17:40:00Z"/>
                  <w:del w:id="476" w:author="Camilo Andrés Díaz Gómez" w:date="2023-03-28T15:26:00Z"/>
                  <w:rFonts w:asciiTheme="minorHAnsi" w:eastAsiaTheme="minorEastAsia" w:hAnsiTheme="minorHAnsi"/>
                  <w:noProof/>
                  <w:sz w:val="22"/>
                  <w:lang w:eastAsia="es-CO"/>
                </w:rPr>
              </w:rPrChange>
            </w:rPr>
          </w:pPr>
          <w:ins w:id="477" w:author="JHONATAN MAURICIO VILLARREAL CORREDOR" w:date="2023-03-24T17:40:00Z">
            <w:del w:id="478" w:author="Camilo Andrés Díaz Gómez" w:date="2023-03-28T15:26:00Z">
              <w:r w:rsidRPr="0062064A" w:rsidDel="00405EF3">
                <w:rPr>
                  <w:rStyle w:val="Hipervnculo"/>
                  <w:rFonts w:cs="Times New Roman"/>
                  <w:noProof/>
                  <w:color w:val="auto"/>
                  <w:rPrChange w:id="479" w:author="Camilo Andrés Díaz Gómez" w:date="2023-03-28T18:16:00Z">
                    <w:rPr>
                      <w:rStyle w:val="Hipervnculo"/>
                      <w:rFonts w:cs="Times New Roman"/>
                      <w:b/>
                      <w:bCs/>
                      <w:noProof/>
                    </w:rPr>
                  </w:rPrChange>
                </w:rPr>
                <w:delText>Analítica de Datos</w:delText>
              </w:r>
              <w:r w:rsidRPr="0062064A" w:rsidDel="00405EF3">
                <w:rPr>
                  <w:rFonts w:cs="Times New Roman"/>
                  <w:noProof/>
                  <w:webHidden/>
                </w:rPr>
                <w:tab/>
                <w:delText>34</w:delText>
              </w:r>
            </w:del>
          </w:ins>
        </w:p>
        <w:p w14:paraId="5DBE193A" w14:textId="25818C62" w:rsidR="007E72E0" w:rsidRPr="0062064A" w:rsidDel="00405EF3" w:rsidRDefault="007E72E0" w:rsidP="00405EF3">
          <w:pPr>
            <w:pStyle w:val="TDC3"/>
            <w:rPr>
              <w:ins w:id="480" w:author="JHONATAN MAURICIO VILLARREAL CORREDOR" w:date="2023-03-24T17:40:00Z"/>
              <w:del w:id="481" w:author="Camilo Andrés Díaz Gómez" w:date="2023-03-28T15:26:00Z"/>
              <w:rFonts w:eastAsiaTheme="minorEastAsia" w:cs="Times New Roman"/>
              <w:noProof/>
              <w:sz w:val="22"/>
              <w:lang w:eastAsia="es-CO"/>
              <w:rPrChange w:id="482" w:author="Camilo Andrés Díaz Gómez" w:date="2023-03-28T18:16:00Z">
                <w:rPr>
                  <w:ins w:id="483" w:author="JHONATAN MAURICIO VILLARREAL CORREDOR" w:date="2023-03-24T17:40:00Z"/>
                  <w:del w:id="484" w:author="Camilo Andrés Díaz Gómez" w:date="2023-03-28T15:26:00Z"/>
                  <w:rFonts w:asciiTheme="minorHAnsi" w:eastAsiaTheme="minorEastAsia" w:hAnsiTheme="minorHAnsi"/>
                  <w:noProof/>
                  <w:sz w:val="22"/>
                  <w:lang w:eastAsia="es-CO"/>
                </w:rPr>
              </w:rPrChange>
            </w:rPr>
          </w:pPr>
          <w:ins w:id="485" w:author="JHONATAN MAURICIO VILLARREAL CORREDOR" w:date="2023-03-24T17:40:00Z">
            <w:del w:id="486" w:author="Camilo Andrés Díaz Gómez" w:date="2023-03-28T15:26:00Z">
              <w:r w:rsidRPr="0062064A" w:rsidDel="00405EF3">
                <w:rPr>
                  <w:rStyle w:val="Hipervnculo"/>
                  <w:rFonts w:cs="Times New Roman"/>
                  <w:noProof/>
                  <w:color w:val="auto"/>
                  <w:rPrChange w:id="487" w:author="Camilo Andrés Díaz Gómez" w:date="2023-03-28T18:16:00Z">
                    <w:rPr>
                      <w:rStyle w:val="Hipervnculo"/>
                      <w:rFonts w:cs="Times New Roman"/>
                      <w:b/>
                      <w:bCs/>
                      <w:noProof/>
                    </w:rPr>
                  </w:rPrChange>
                </w:rPr>
                <w:delText>Simulación</w:delText>
              </w:r>
              <w:r w:rsidRPr="0062064A" w:rsidDel="00405EF3">
                <w:rPr>
                  <w:rFonts w:cs="Times New Roman"/>
                  <w:noProof/>
                  <w:webHidden/>
                </w:rPr>
                <w:tab/>
                <w:delText>41</w:delText>
              </w:r>
            </w:del>
          </w:ins>
        </w:p>
        <w:p w14:paraId="60DAAC7F" w14:textId="1BDC1C9F" w:rsidR="007E72E0" w:rsidRPr="0062064A" w:rsidDel="00405EF3" w:rsidRDefault="007E72E0" w:rsidP="00405EF3">
          <w:pPr>
            <w:pStyle w:val="TDC3"/>
            <w:rPr>
              <w:ins w:id="488" w:author="JHONATAN MAURICIO VILLARREAL CORREDOR" w:date="2023-03-24T17:40:00Z"/>
              <w:del w:id="489" w:author="Camilo Andrés Díaz Gómez" w:date="2023-03-28T15:26:00Z"/>
              <w:rFonts w:eastAsiaTheme="minorEastAsia" w:cs="Times New Roman"/>
              <w:noProof/>
              <w:sz w:val="22"/>
              <w:lang w:eastAsia="es-CO"/>
              <w:rPrChange w:id="490" w:author="Camilo Andrés Díaz Gómez" w:date="2023-03-28T18:16:00Z">
                <w:rPr>
                  <w:ins w:id="491" w:author="JHONATAN MAURICIO VILLARREAL CORREDOR" w:date="2023-03-24T17:40:00Z"/>
                  <w:del w:id="492" w:author="Camilo Andrés Díaz Gómez" w:date="2023-03-28T15:26:00Z"/>
                  <w:rFonts w:asciiTheme="minorHAnsi" w:eastAsiaTheme="minorEastAsia" w:hAnsiTheme="minorHAnsi"/>
                  <w:noProof/>
                  <w:sz w:val="22"/>
                  <w:lang w:eastAsia="es-CO"/>
                </w:rPr>
              </w:rPrChange>
            </w:rPr>
          </w:pPr>
          <w:ins w:id="493" w:author="JHONATAN MAURICIO VILLARREAL CORREDOR" w:date="2023-03-24T17:40:00Z">
            <w:del w:id="494" w:author="Camilo Andrés Díaz Gómez" w:date="2023-03-28T15:26:00Z">
              <w:r w:rsidRPr="0062064A" w:rsidDel="00405EF3">
                <w:rPr>
                  <w:rStyle w:val="Hipervnculo"/>
                  <w:rFonts w:cs="Times New Roman"/>
                  <w:noProof/>
                  <w:color w:val="auto"/>
                  <w:rPrChange w:id="495" w:author="Camilo Andrés Díaz Gómez" w:date="2023-03-28T18:16:00Z">
                    <w:rPr>
                      <w:rStyle w:val="Hipervnculo"/>
                      <w:rFonts w:cs="Times New Roman"/>
                      <w:b/>
                      <w:bCs/>
                      <w:noProof/>
                    </w:rPr>
                  </w:rPrChange>
                </w:rPr>
                <w:delText>Machine Learning</w:delText>
              </w:r>
              <w:r w:rsidRPr="0062064A" w:rsidDel="00405EF3">
                <w:rPr>
                  <w:rFonts w:cs="Times New Roman"/>
                  <w:noProof/>
                  <w:webHidden/>
                </w:rPr>
                <w:tab/>
                <w:delText>49</w:delText>
              </w:r>
            </w:del>
          </w:ins>
        </w:p>
        <w:p w14:paraId="40186997" w14:textId="1679C997" w:rsidR="007E72E0" w:rsidRPr="0062064A" w:rsidDel="00405EF3" w:rsidRDefault="007E72E0" w:rsidP="00405EF3">
          <w:pPr>
            <w:pStyle w:val="TDC2"/>
            <w:rPr>
              <w:ins w:id="496" w:author="JHONATAN MAURICIO VILLARREAL CORREDOR" w:date="2023-03-24T17:40:00Z"/>
              <w:del w:id="497" w:author="Camilo Andrés Díaz Gómez" w:date="2023-03-28T15:26:00Z"/>
              <w:rFonts w:eastAsiaTheme="minorEastAsia" w:cs="Times New Roman"/>
              <w:noProof/>
              <w:sz w:val="22"/>
              <w:lang w:eastAsia="es-CO"/>
              <w:rPrChange w:id="498" w:author="Camilo Andrés Díaz Gómez" w:date="2023-03-28T18:16:00Z">
                <w:rPr>
                  <w:ins w:id="499" w:author="JHONATAN MAURICIO VILLARREAL CORREDOR" w:date="2023-03-24T17:40:00Z"/>
                  <w:del w:id="500" w:author="Camilo Andrés Díaz Gómez" w:date="2023-03-28T15:26:00Z"/>
                  <w:rFonts w:asciiTheme="minorHAnsi" w:eastAsiaTheme="minorEastAsia" w:hAnsiTheme="minorHAnsi"/>
                  <w:noProof/>
                  <w:sz w:val="22"/>
                  <w:lang w:eastAsia="es-CO"/>
                </w:rPr>
              </w:rPrChange>
            </w:rPr>
          </w:pPr>
          <w:ins w:id="501" w:author="JHONATAN MAURICIO VILLARREAL CORREDOR" w:date="2023-03-24T17:40:00Z">
            <w:del w:id="502" w:author="Camilo Andrés Díaz Gómez" w:date="2023-03-28T15:26:00Z">
              <w:r w:rsidRPr="0062064A" w:rsidDel="00405EF3">
                <w:rPr>
                  <w:rStyle w:val="Hipervnculo"/>
                  <w:rFonts w:cs="Times New Roman"/>
                  <w:noProof/>
                  <w:color w:val="auto"/>
                </w:rPr>
                <w:delText>Metodología</w:delText>
              </w:r>
              <w:r w:rsidRPr="0062064A" w:rsidDel="00405EF3">
                <w:rPr>
                  <w:rFonts w:cs="Times New Roman"/>
                  <w:noProof/>
                  <w:webHidden/>
                </w:rPr>
                <w:tab/>
                <w:delText>53</w:delText>
              </w:r>
            </w:del>
          </w:ins>
        </w:p>
        <w:p w14:paraId="03979D73" w14:textId="20B8C44F" w:rsidR="007E72E0" w:rsidRPr="0062064A" w:rsidDel="00405EF3" w:rsidRDefault="007E72E0" w:rsidP="00405EF3">
          <w:pPr>
            <w:pStyle w:val="TDC3"/>
            <w:rPr>
              <w:ins w:id="503" w:author="JHONATAN MAURICIO VILLARREAL CORREDOR" w:date="2023-03-24T17:40:00Z"/>
              <w:del w:id="504" w:author="Camilo Andrés Díaz Gómez" w:date="2023-03-28T15:26:00Z"/>
              <w:rFonts w:eastAsiaTheme="minorEastAsia" w:cs="Times New Roman"/>
              <w:noProof/>
              <w:sz w:val="22"/>
              <w:lang w:eastAsia="es-CO"/>
              <w:rPrChange w:id="505" w:author="Camilo Andrés Díaz Gómez" w:date="2023-03-28T18:16:00Z">
                <w:rPr>
                  <w:ins w:id="506" w:author="JHONATAN MAURICIO VILLARREAL CORREDOR" w:date="2023-03-24T17:40:00Z"/>
                  <w:del w:id="507" w:author="Camilo Andrés Díaz Gómez" w:date="2023-03-28T15:26:00Z"/>
                  <w:rFonts w:asciiTheme="minorHAnsi" w:eastAsiaTheme="minorEastAsia" w:hAnsiTheme="minorHAnsi"/>
                  <w:noProof/>
                  <w:sz w:val="22"/>
                  <w:lang w:eastAsia="es-CO"/>
                </w:rPr>
              </w:rPrChange>
            </w:rPr>
          </w:pPr>
          <w:ins w:id="508" w:author="JHONATAN MAURICIO VILLARREAL CORREDOR" w:date="2023-03-24T17:40:00Z">
            <w:del w:id="509" w:author="Camilo Andrés Díaz Gómez" w:date="2023-03-28T15:26:00Z">
              <w:r w:rsidRPr="0062064A" w:rsidDel="00405EF3">
                <w:rPr>
                  <w:rStyle w:val="Hipervnculo"/>
                  <w:rFonts w:cs="Times New Roman"/>
                  <w:noProof/>
                  <w:color w:val="auto"/>
                  <w:rPrChange w:id="510" w:author="Camilo Andrés Díaz Gómez" w:date="2023-03-28T18:16:00Z">
                    <w:rPr>
                      <w:rStyle w:val="Hipervnculo"/>
                      <w:rFonts w:cs="Times New Roman"/>
                      <w:b/>
                      <w:bCs/>
                      <w:noProof/>
                    </w:rPr>
                  </w:rPrChange>
                </w:rPr>
                <w:delText>Comprensión del negocio</w:delText>
              </w:r>
              <w:r w:rsidRPr="0062064A" w:rsidDel="00405EF3">
                <w:rPr>
                  <w:rFonts w:cs="Times New Roman"/>
                  <w:noProof/>
                  <w:webHidden/>
                </w:rPr>
                <w:tab/>
                <w:delText>53</w:delText>
              </w:r>
            </w:del>
          </w:ins>
        </w:p>
        <w:p w14:paraId="6A800537" w14:textId="158A57BF" w:rsidR="007E72E0" w:rsidRPr="0062064A" w:rsidDel="00405EF3" w:rsidRDefault="007E72E0" w:rsidP="00405EF3">
          <w:pPr>
            <w:pStyle w:val="TDC3"/>
            <w:rPr>
              <w:ins w:id="511" w:author="JHONATAN MAURICIO VILLARREAL CORREDOR" w:date="2023-03-24T17:40:00Z"/>
              <w:del w:id="512" w:author="Camilo Andrés Díaz Gómez" w:date="2023-03-28T15:26:00Z"/>
              <w:rFonts w:eastAsiaTheme="minorEastAsia" w:cs="Times New Roman"/>
              <w:noProof/>
              <w:sz w:val="22"/>
              <w:lang w:eastAsia="es-CO"/>
              <w:rPrChange w:id="513" w:author="Camilo Andrés Díaz Gómez" w:date="2023-03-28T18:16:00Z">
                <w:rPr>
                  <w:ins w:id="514" w:author="JHONATAN MAURICIO VILLARREAL CORREDOR" w:date="2023-03-24T17:40:00Z"/>
                  <w:del w:id="515" w:author="Camilo Andrés Díaz Gómez" w:date="2023-03-28T15:26:00Z"/>
                  <w:rFonts w:asciiTheme="minorHAnsi" w:eastAsiaTheme="minorEastAsia" w:hAnsiTheme="minorHAnsi"/>
                  <w:noProof/>
                  <w:sz w:val="22"/>
                  <w:lang w:eastAsia="es-CO"/>
                </w:rPr>
              </w:rPrChange>
            </w:rPr>
          </w:pPr>
          <w:ins w:id="516" w:author="JHONATAN MAURICIO VILLARREAL CORREDOR" w:date="2023-03-24T17:40:00Z">
            <w:del w:id="517" w:author="Camilo Andrés Díaz Gómez" w:date="2023-03-28T15:26:00Z">
              <w:r w:rsidRPr="0062064A" w:rsidDel="00405EF3">
                <w:rPr>
                  <w:rStyle w:val="Hipervnculo"/>
                  <w:rFonts w:cs="Times New Roman"/>
                  <w:noProof/>
                  <w:color w:val="auto"/>
                  <w:rPrChange w:id="518" w:author="Camilo Andrés Díaz Gómez" w:date="2023-03-28T18:16:00Z">
                    <w:rPr>
                      <w:rStyle w:val="Hipervnculo"/>
                      <w:rFonts w:cs="Times New Roman"/>
                      <w:b/>
                      <w:bCs/>
                      <w:noProof/>
                    </w:rPr>
                  </w:rPrChange>
                </w:rPr>
                <w:delText>Comprensión de datos</w:delText>
              </w:r>
              <w:r w:rsidRPr="0062064A" w:rsidDel="00405EF3">
                <w:rPr>
                  <w:rFonts w:cs="Times New Roman"/>
                  <w:noProof/>
                  <w:webHidden/>
                </w:rPr>
                <w:tab/>
                <w:delText>53</w:delText>
              </w:r>
            </w:del>
          </w:ins>
        </w:p>
        <w:p w14:paraId="4C54F0E9" w14:textId="487FC16D" w:rsidR="007E72E0" w:rsidRPr="0062064A" w:rsidDel="00405EF3" w:rsidRDefault="007E72E0" w:rsidP="00405EF3">
          <w:pPr>
            <w:pStyle w:val="TDC3"/>
            <w:rPr>
              <w:ins w:id="519" w:author="JHONATAN MAURICIO VILLARREAL CORREDOR" w:date="2023-03-24T17:40:00Z"/>
              <w:del w:id="520" w:author="Camilo Andrés Díaz Gómez" w:date="2023-03-28T15:26:00Z"/>
              <w:rFonts w:eastAsiaTheme="minorEastAsia" w:cs="Times New Roman"/>
              <w:noProof/>
              <w:sz w:val="22"/>
              <w:lang w:eastAsia="es-CO"/>
              <w:rPrChange w:id="521" w:author="Camilo Andrés Díaz Gómez" w:date="2023-03-28T18:16:00Z">
                <w:rPr>
                  <w:ins w:id="522" w:author="JHONATAN MAURICIO VILLARREAL CORREDOR" w:date="2023-03-24T17:40:00Z"/>
                  <w:del w:id="523" w:author="Camilo Andrés Díaz Gómez" w:date="2023-03-28T15:26:00Z"/>
                  <w:rFonts w:asciiTheme="minorHAnsi" w:eastAsiaTheme="minorEastAsia" w:hAnsiTheme="minorHAnsi"/>
                  <w:noProof/>
                  <w:sz w:val="22"/>
                  <w:lang w:eastAsia="es-CO"/>
                </w:rPr>
              </w:rPrChange>
            </w:rPr>
          </w:pPr>
          <w:ins w:id="524" w:author="JHONATAN MAURICIO VILLARREAL CORREDOR" w:date="2023-03-24T17:40:00Z">
            <w:del w:id="525" w:author="Camilo Andrés Díaz Gómez" w:date="2023-03-28T15:26:00Z">
              <w:r w:rsidRPr="0062064A" w:rsidDel="00405EF3">
                <w:rPr>
                  <w:rStyle w:val="Hipervnculo"/>
                  <w:rFonts w:cs="Times New Roman"/>
                  <w:noProof/>
                  <w:color w:val="auto"/>
                  <w:rPrChange w:id="526" w:author="Camilo Andrés Díaz Gómez" w:date="2023-03-28T18:16:00Z">
                    <w:rPr>
                      <w:rStyle w:val="Hipervnculo"/>
                      <w:rFonts w:cs="Times New Roman"/>
                      <w:b/>
                      <w:bCs/>
                      <w:noProof/>
                    </w:rPr>
                  </w:rPrChange>
                </w:rPr>
                <w:delText>Preparación de datos</w:delText>
              </w:r>
              <w:r w:rsidRPr="0062064A" w:rsidDel="00405EF3">
                <w:rPr>
                  <w:rFonts w:cs="Times New Roman"/>
                  <w:noProof/>
                  <w:webHidden/>
                </w:rPr>
                <w:tab/>
                <w:delText>54</w:delText>
              </w:r>
            </w:del>
          </w:ins>
        </w:p>
        <w:p w14:paraId="71AB03FE" w14:textId="6FCC4B30" w:rsidR="007E72E0" w:rsidRPr="0062064A" w:rsidDel="00405EF3" w:rsidRDefault="007E72E0" w:rsidP="00405EF3">
          <w:pPr>
            <w:pStyle w:val="TDC3"/>
            <w:rPr>
              <w:ins w:id="527" w:author="JHONATAN MAURICIO VILLARREAL CORREDOR" w:date="2023-03-24T17:40:00Z"/>
              <w:del w:id="528" w:author="Camilo Andrés Díaz Gómez" w:date="2023-03-28T15:26:00Z"/>
              <w:rFonts w:eastAsiaTheme="minorEastAsia" w:cs="Times New Roman"/>
              <w:noProof/>
              <w:sz w:val="22"/>
              <w:lang w:eastAsia="es-CO"/>
              <w:rPrChange w:id="529" w:author="Camilo Andrés Díaz Gómez" w:date="2023-03-28T18:16:00Z">
                <w:rPr>
                  <w:ins w:id="530" w:author="JHONATAN MAURICIO VILLARREAL CORREDOR" w:date="2023-03-24T17:40:00Z"/>
                  <w:del w:id="531" w:author="Camilo Andrés Díaz Gómez" w:date="2023-03-28T15:26:00Z"/>
                  <w:rFonts w:asciiTheme="minorHAnsi" w:eastAsiaTheme="minorEastAsia" w:hAnsiTheme="minorHAnsi"/>
                  <w:noProof/>
                  <w:sz w:val="22"/>
                  <w:lang w:eastAsia="es-CO"/>
                </w:rPr>
              </w:rPrChange>
            </w:rPr>
          </w:pPr>
          <w:ins w:id="532" w:author="JHONATAN MAURICIO VILLARREAL CORREDOR" w:date="2023-03-24T17:40:00Z">
            <w:del w:id="533" w:author="Camilo Andrés Díaz Gómez" w:date="2023-03-28T15:26:00Z">
              <w:r w:rsidRPr="0062064A" w:rsidDel="00405EF3">
                <w:rPr>
                  <w:rStyle w:val="Hipervnculo"/>
                  <w:rFonts w:cs="Times New Roman"/>
                  <w:noProof/>
                  <w:color w:val="auto"/>
                  <w:rPrChange w:id="534" w:author="Camilo Andrés Díaz Gómez" w:date="2023-03-28T18:16:00Z">
                    <w:rPr>
                      <w:rStyle w:val="Hipervnculo"/>
                      <w:rFonts w:cs="Times New Roman"/>
                      <w:b/>
                      <w:bCs/>
                      <w:noProof/>
                    </w:rPr>
                  </w:rPrChange>
                </w:rPr>
                <w:delText>Modelado</w:delText>
              </w:r>
              <w:r w:rsidRPr="0062064A" w:rsidDel="00405EF3">
                <w:rPr>
                  <w:rFonts w:cs="Times New Roman"/>
                  <w:noProof/>
                  <w:webHidden/>
                </w:rPr>
                <w:tab/>
                <w:delText>54</w:delText>
              </w:r>
            </w:del>
          </w:ins>
        </w:p>
        <w:p w14:paraId="48C50FF3" w14:textId="70BDDAED" w:rsidR="007E72E0" w:rsidRPr="0062064A" w:rsidDel="00405EF3" w:rsidRDefault="007E72E0" w:rsidP="00405EF3">
          <w:pPr>
            <w:pStyle w:val="TDC3"/>
            <w:rPr>
              <w:ins w:id="535" w:author="JHONATAN MAURICIO VILLARREAL CORREDOR" w:date="2023-03-24T17:40:00Z"/>
              <w:del w:id="536" w:author="Camilo Andrés Díaz Gómez" w:date="2023-03-28T15:26:00Z"/>
              <w:rFonts w:eastAsiaTheme="minorEastAsia" w:cs="Times New Roman"/>
              <w:noProof/>
              <w:sz w:val="22"/>
              <w:lang w:eastAsia="es-CO"/>
              <w:rPrChange w:id="537" w:author="Camilo Andrés Díaz Gómez" w:date="2023-03-28T18:16:00Z">
                <w:rPr>
                  <w:ins w:id="538" w:author="JHONATAN MAURICIO VILLARREAL CORREDOR" w:date="2023-03-24T17:40:00Z"/>
                  <w:del w:id="539" w:author="Camilo Andrés Díaz Gómez" w:date="2023-03-28T15:26:00Z"/>
                  <w:rFonts w:asciiTheme="minorHAnsi" w:eastAsiaTheme="minorEastAsia" w:hAnsiTheme="minorHAnsi"/>
                  <w:noProof/>
                  <w:sz w:val="22"/>
                  <w:lang w:eastAsia="es-CO"/>
                </w:rPr>
              </w:rPrChange>
            </w:rPr>
          </w:pPr>
          <w:ins w:id="540" w:author="JHONATAN MAURICIO VILLARREAL CORREDOR" w:date="2023-03-24T17:40:00Z">
            <w:del w:id="541" w:author="Camilo Andrés Díaz Gómez" w:date="2023-03-28T15:26:00Z">
              <w:r w:rsidRPr="0062064A" w:rsidDel="00405EF3">
                <w:rPr>
                  <w:rStyle w:val="Hipervnculo"/>
                  <w:rFonts w:cs="Times New Roman"/>
                  <w:noProof/>
                  <w:color w:val="auto"/>
                  <w:rPrChange w:id="542" w:author="Camilo Andrés Díaz Gómez" w:date="2023-03-28T18:16:00Z">
                    <w:rPr>
                      <w:rStyle w:val="Hipervnculo"/>
                      <w:rFonts w:cs="Times New Roman"/>
                      <w:b/>
                      <w:bCs/>
                      <w:noProof/>
                    </w:rPr>
                  </w:rPrChange>
                </w:rPr>
                <w:delText>Evaluación</w:delText>
              </w:r>
              <w:r w:rsidRPr="0062064A" w:rsidDel="00405EF3">
                <w:rPr>
                  <w:rFonts w:cs="Times New Roman"/>
                  <w:noProof/>
                  <w:webHidden/>
                </w:rPr>
                <w:tab/>
                <w:delText>54</w:delText>
              </w:r>
            </w:del>
          </w:ins>
        </w:p>
        <w:p w14:paraId="4B01ADAD" w14:textId="24E11BC5" w:rsidR="007E72E0" w:rsidRPr="0062064A" w:rsidDel="00405EF3" w:rsidRDefault="007E72E0" w:rsidP="00405EF3">
          <w:pPr>
            <w:pStyle w:val="TDC3"/>
            <w:rPr>
              <w:ins w:id="543" w:author="JHONATAN MAURICIO VILLARREAL CORREDOR" w:date="2023-03-24T17:40:00Z"/>
              <w:del w:id="544" w:author="Camilo Andrés Díaz Gómez" w:date="2023-03-28T15:26:00Z"/>
              <w:rFonts w:eastAsiaTheme="minorEastAsia" w:cs="Times New Roman"/>
              <w:noProof/>
              <w:sz w:val="22"/>
              <w:lang w:eastAsia="es-CO"/>
              <w:rPrChange w:id="545" w:author="Camilo Andrés Díaz Gómez" w:date="2023-03-28T18:16:00Z">
                <w:rPr>
                  <w:ins w:id="546" w:author="JHONATAN MAURICIO VILLARREAL CORREDOR" w:date="2023-03-24T17:40:00Z"/>
                  <w:del w:id="547" w:author="Camilo Andrés Díaz Gómez" w:date="2023-03-28T15:26:00Z"/>
                  <w:rFonts w:asciiTheme="minorHAnsi" w:eastAsiaTheme="minorEastAsia" w:hAnsiTheme="minorHAnsi"/>
                  <w:noProof/>
                  <w:sz w:val="22"/>
                  <w:lang w:eastAsia="es-CO"/>
                </w:rPr>
              </w:rPrChange>
            </w:rPr>
          </w:pPr>
          <w:ins w:id="548" w:author="JHONATAN MAURICIO VILLARREAL CORREDOR" w:date="2023-03-24T17:40:00Z">
            <w:del w:id="549" w:author="Camilo Andrés Díaz Gómez" w:date="2023-03-28T15:26:00Z">
              <w:r w:rsidRPr="0062064A" w:rsidDel="00405EF3">
                <w:rPr>
                  <w:rStyle w:val="Hipervnculo"/>
                  <w:rFonts w:cs="Times New Roman"/>
                  <w:noProof/>
                  <w:color w:val="auto"/>
                  <w:rPrChange w:id="550" w:author="Camilo Andrés Díaz Gómez" w:date="2023-03-28T18:16:00Z">
                    <w:rPr>
                      <w:rStyle w:val="Hipervnculo"/>
                      <w:rFonts w:cs="Times New Roman"/>
                      <w:b/>
                      <w:bCs/>
                      <w:noProof/>
                    </w:rPr>
                  </w:rPrChange>
                </w:rPr>
                <w:delText>Despliegue</w:delText>
              </w:r>
              <w:r w:rsidRPr="0062064A" w:rsidDel="00405EF3">
                <w:rPr>
                  <w:rFonts w:cs="Times New Roman"/>
                  <w:noProof/>
                  <w:webHidden/>
                </w:rPr>
                <w:tab/>
                <w:delText>54</w:delText>
              </w:r>
            </w:del>
          </w:ins>
        </w:p>
        <w:p w14:paraId="1A709BDE" w14:textId="0DDC568B" w:rsidR="007E72E0" w:rsidRPr="0062064A" w:rsidDel="00405EF3" w:rsidRDefault="007E72E0" w:rsidP="00405EF3">
          <w:pPr>
            <w:pStyle w:val="TDC2"/>
            <w:rPr>
              <w:ins w:id="551" w:author="JHONATAN MAURICIO VILLARREAL CORREDOR" w:date="2023-03-24T17:40:00Z"/>
              <w:del w:id="552" w:author="Camilo Andrés Díaz Gómez" w:date="2023-03-28T15:26:00Z"/>
              <w:rFonts w:eastAsiaTheme="minorEastAsia" w:cs="Times New Roman"/>
              <w:noProof/>
              <w:sz w:val="22"/>
              <w:lang w:eastAsia="es-CO"/>
              <w:rPrChange w:id="553" w:author="Camilo Andrés Díaz Gómez" w:date="2023-03-28T18:16:00Z">
                <w:rPr>
                  <w:ins w:id="554" w:author="JHONATAN MAURICIO VILLARREAL CORREDOR" w:date="2023-03-24T17:40:00Z"/>
                  <w:del w:id="555" w:author="Camilo Andrés Díaz Gómez" w:date="2023-03-28T15:26:00Z"/>
                  <w:rFonts w:asciiTheme="minorHAnsi" w:eastAsiaTheme="minorEastAsia" w:hAnsiTheme="minorHAnsi"/>
                  <w:noProof/>
                  <w:sz w:val="22"/>
                  <w:lang w:eastAsia="es-CO"/>
                </w:rPr>
              </w:rPrChange>
            </w:rPr>
          </w:pPr>
          <w:ins w:id="556" w:author="JHONATAN MAURICIO VILLARREAL CORREDOR" w:date="2023-03-24T17:40:00Z">
            <w:del w:id="557" w:author="Camilo Andrés Díaz Gómez" w:date="2023-03-28T15:26:00Z">
              <w:r w:rsidRPr="0062064A" w:rsidDel="00405EF3">
                <w:rPr>
                  <w:rStyle w:val="Hipervnculo"/>
                  <w:rFonts w:cs="Times New Roman"/>
                  <w:noProof/>
                  <w:color w:val="auto"/>
                </w:rPr>
                <w:delText>Resultados</w:delText>
              </w:r>
              <w:r w:rsidRPr="0062064A" w:rsidDel="00405EF3">
                <w:rPr>
                  <w:rFonts w:cs="Times New Roman"/>
                  <w:noProof/>
                  <w:webHidden/>
                </w:rPr>
                <w:tab/>
                <w:delText>68</w:delText>
              </w:r>
            </w:del>
          </w:ins>
        </w:p>
        <w:p w14:paraId="6D185B34" w14:textId="7F310884" w:rsidR="007E72E0" w:rsidRPr="0062064A" w:rsidDel="00405EF3" w:rsidRDefault="007E72E0" w:rsidP="00405EF3">
          <w:pPr>
            <w:pStyle w:val="TDC3"/>
            <w:rPr>
              <w:ins w:id="558" w:author="JHONATAN MAURICIO VILLARREAL CORREDOR" w:date="2023-03-24T17:40:00Z"/>
              <w:del w:id="559" w:author="Camilo Andrés Díaz Gómez" w:date="2023-03-28T15:26:00Z"/>
              <w:rFonts w:eastAsiaTheme="minorEastAsia" w:cs="Times New Roman"/>
              <w:noProof/>
              <w:sz w:val="22"/>
              <w:lang w:eastAsia="es-CO"/>
              <w:rPrChange w:id="560" w:author="Camilo Andrés Díaz Gómez" w:date="2023-03-28T18:16:00Z">
                <w:rPr>
                  <w:ins w:id="561" w:author="JHONATAN MAURICIO VILLARREAL CORREDOR" w:date="2023-03-24T17:40:00Z"/>
                  <w:del w:id="562" w:author="Camilo Andrés Díaz Gómez" w:date="2023-03-28T15:26:00Z"/>
                  <w:rFonts w:asciiTheme="minorHAnsi" w:eastAsiaTheme="minorEastAsia" w:hAnsiTheme="minorHAnsi"/>
                  <w:noProof/>
                  <w:sz w:val="22"/>
                  <w:lang w:eastAsia="es-CO"/>
                </w:rPr>
              </w:rPrChange>
            </w:rPr>
          </w:pPr>
          <w:ins w:id="563" w:author="JHONATAN MAURICIO VILLARREAL CORREDOR" w:date="2023-03-24T17:40:00Z">
            <w:del w:id="564" w:author="Camilo Andrés Díaz Gómez" w:date="2023-03-28T15:26:00Z">
              <w:r w:rsidRPr="0062064A" w:rsidDel="00405EF3">
                <w:rPr>
                  <w:rStyle w:val="Hipervnculo"/>
                  <w:rFonts w:cs="Times New Roman"/>
                  <w:noProof/>
                  <w:color w:val="auto"/>
                  <w:rPrChange w:id="565" w:author="Camilo Andrés Díaz Gómez" w:date="2023-03-28T18:16:00Z">
                    <w:rPr>
                      <w:rStyle w:val="Hipervnculo"/>
                      <w:rFonts w:cs="Times New Roman"/>
                      <w:b/>
                      <w:bCs/>
                      <w:noProof/>
                    </w:rPr>
                  </w:rPrChange>
                </w:rPr>
                <w:delText>Análisis exploratorio y desarrollo de los modelos de Machine Learning</w:delText>
              </w:r>
              <w:r w:rsidRPr="0062064A" w:rsidDel="00405EF3">
                <w:rPr>
                  <w:rFonts w:cs="Times New Roman"/>
                  <w:noProof/>
                  <w:webHidden/>
                </w:rPr>
                <w:tab/>
                <w:delText>68</w:delText>
              </w:r>
            </w:del>
          </w:ins>
        </w:p>
        <w:p w14:paraId="5A6FC5A3" w14:textId="70F61B0D" w:rsidR="007E72E0" w:rsidRPr="0062064A" w:rsidDel="00405EF3" w:rsidRDefault="007E72E0" w:rsidP="00405EF3">
          <w:pPr>
            <w:pStyle w:val="TDC3"/>
            <w:rPr>
              <w:ins w:id="566" w:author="JHONATAN MAURICIO VILLARREAL CORREDOR" w:date="2023-03-24T17:40:00Z"/>
              <w:del w:id="567" w:author="Camilo Andrés Díaz Gómez" w:date="2023-03-28T15:26:00Z"/>
              <w:rFonts w:eastAsiaTheme="minorEastAsia" w:cs="Times New Roman"/>
              <w:noProof/>
              <w:sz w:val="22"/>
              <w:lang w:eastAsia="es-CO"/>
              <w:rPrChange w:id="568" w:author="Camilo Andrés Díaz Gómez" w:date="2023-03-28T18:16:00Z">
                <w:rPr>
                  <w:ins w:id="569" w:author="JHONATAN MAURICIO VILLARREAL CORREDOR" w:date="2023-03-24T17:40:00Z"/>
                  <w:del w:id="570" w:author="Camilo Andrés Díaz Gómez" w:date="2023-03-28T15:26:00Z"/>
                  <w:rFonts w:asciiTheme="minorHAnsi" w:eastAsiaTheme="minorEastAsia" w:hAnsiTheme="minorHAnsi"/>
                  <w:noProof/>
                  <w:sz w:val="22"/>
                  <w:lang w:eastAsia="es-CO"/>
                </w:rPr>
              </w:rPrChange>
            </w:rPr>
          </w:pPr>
          <w:ins w:id="571" w:author="JHONATAN MAURICIO VILLARREAL CORREDOR" w:date="2023-03-24T17:40:00Z">
            <w:del w:id="572" w:author="Camilo Andrés Díaz Gómez" w:date="2023-03-28T15:26:00Z">
              <w:r w:rsidRPr="0062064A" w:rsidDel="00405EF3">
                <w:rPr>
                  <w:rStyle w:val="Hipervnculo"/>
                  <w:rFonts w:cs="Times New Roman"/>
                  <w:noProof/>
                  <w:color w:val="auto"/>
                  <w:rPrChange w:id="573" w:author="Camilo Andrés Díaz Gómez" w:date="2023-03-28T18:16:00Z">
                    <w:rPr>
                      <w:rStyle w:val="Hipervnculo"/>
                      <w:rFonts w:cs="Times New Roman"/>
                      <w:b/>
                      <w:bCs/>
                      <w:noProof/>
                    </w:rPr>
                  </w:rPrChange>
                </w:rPr>
                <w:delText>Resultados obtenidos</w:delText>
              </w:r>
              <w:r w:rsidRPr="0062064A" w:rsidDel="00405EF3">
                <w:rPr>
                  <w:rFonts w:cs="Times New Roman"/>
                  <w:noProof/>
                  <w:webHidden/>
                </w:rPr>
                <w:tab/>
                <w:delText>95</w:delText>
              </w:r>
            </w:del>
          </w:ins>
        </w:p>
        <w:p w14:paraId="0CFDDFDA" w14:textId="456B23D6" w:rsidR="007E72E0" w:rsidRPr="0062064A" w:rsidDel="00405EF3" w:rsidRDefault="007E72E0" w:rsidP="00405EF3">
          <w:pPr>
            <w:pStyle w:val="TDC2"/>
            <w:rPr>
              <w:ins w:id="574" w:author="JHONATAN MAURICIO VILLARREAL CORREDOR" w:date="2023-03-24T17:40:00Z"/>
              <w:del w:id="575" w:author="Camilo Andrés Díaz Gómez" w:date="2023-03-28T15:26:00Z"/>
              <w:rFonts w:eastAsiaTheme="minorEastAsia" w:cs="Times New Roman"/>
              <w:noProof/>
              <w:sz w:val="22"/>
              <w:lang w:eastAsia="es-CO"/>
              <w:rPrChange w:id="576" w:author="Camilo Andrés Díaz Gómez" w:date="2023-03-28T18:16:00Z">
                <w:rPr>
                  <w:ins w:id="577" w:author="JHONATAN MAURICIO VILLARREAL CORREDOR" w:date="2023-03-24T17:40:00Z"/>
                  <w:del w:id="578" w:author="Camilo Andrés Díaz Gómez" w:date="2023-03-28T15:26:00Z"/>
                  <w:rFonts w:asciiTheme="minorHAnsi" w:eastAsiaTheme="minorEastAsia" w:hAnsiTheme="minorHAnsi"/>
                  <w:noProof/>
                  <w:sz w:val="22"/>
                  <w:lang w:eastAsia="es-CO"/>
                </w:rPr>
              </w:rPrChange>
            </w:rPr>
          </w:pPr>
          <w:ins w:id="579" w:author="JHONATAN MAURICIO VILLARREAL CORREDOR" w:date="2023-03-24T17:40:00Z">
            <w:del w:id="580" w:author="Camilo Andrés Díaz Gómez" w:date="2023-03-28T15:26:00Z">
              <w:r w:rsidRPr="0062064A" w:rsidDel="00405EF3">
                <w:rPr>
                  <w:rStyle w:val="Hipervnculo"/>
                  <w:rFonts w:cs="Times New Roman"/>
                  <w:noProof/>
                  <w:color w:val="auto"/>
                </w:rPr>
                <w:delText>Conclusiones</w:delText>
              </w:r>
              <w:r w:rsidRPr="0062064A" w:rsidDel="00405EF3">
                <w:rPr>
                  <w:rFonts w:cs="Times New Roman"/>
                  <w:noProof/>
                  <w:webHidden/>
                </w:rPr>
                <w:tab/>
                <w:delText>101</w:delText>
              </w:r>
            </w:del>
          </w:ins>
        </w:p>
        <w:p w14:paraId="02815550" w14:textId="24806BBC" w:rsidR="007E72E0" w:rsidRPr="0062064A" w:rsidDel="00405EF3" w:rsidRDefault="007E72E0" w:rsidP="00405EF3">
          <w:pPr>
            <w:pStyle w:val="TDC2"/>
            <w:rPr>
              <w:ins w:id="581" w:author="JHONATAN MAURICIO VILLARREAL CORREDOR" w:date="2023-03-24T17:40:00Z"/>
              <w:del w:id="582" w:author="Camilo Andrés Díaz Gómez" w:date="2023-03-28T15:26:00Z"/>
              <w:rFonts w:eastAsiaTheme="minorEastAsia" w:cs="Times New Roman"/>
              <w:noProof/>
              <w:sz w:val="22"/>
              <w:lang w:eastAsia="es-CO"/>
              <w:rPrChange w:id="583" w:author="Camilo Andrés Díaz Gómez" w:date="2023-03-28T18:16:00Z">
                <w:rPr>
                  <w:ins w:id="584" w:author="JHONATAN MAURICIO VILLARREAL CORREDOR" w:date="2023-03-24T17:40:00Z"/>
                  <w:del w:id="585" w:author="Camilo Andrés Díaz Gómez" w:date="2023-03-28T15:26:00Z"/>
                  <w:rFonts w:asciiTheme="minorHAnsi" w:eastAsiaTheme="minorEastAsia" w:hAnsiTheme="minorHAnsi"/>
                  <w:noProof/>
                  <w:sz w:val="22"/>
                  <w:lang w:eastAsia="es-CO"/>
                </w:rPr>
              </w:rPrChange>
            </w:rPr>
          </w:pPr>
          <w:ins w:id="586" w:author="JHONATAN MAURICIO VILLARREAL CORREDOR" w:date="2023-03-24T17:40:00Z">
            <w:del w:id="587" w:author="Camilo Andrés Díaz Gómez" w:date="2023-03-28T15:26:00Z">
              <w:r w:rsidRPr="0062064A" w:rsidDel="00405EF3">
                <w:rPr>
                  <w:rStyle w:val="Hipervnculo"/>
                  <w:rFonts w:cs="Times New Roman"/>
                  <w:noProof/>
                  <w:color w:val="auto"/>
                </w:rPr>
                <w:delText>Recomendaciones</w:delText>
              </w:r>
              <w:r w:rsidRPr="0062064A" w:rsidDel="00405EF3">
                <w:rPr>
                  <w:rFonts w:cs="Times New Roman"/>
                  <w:noProof/>
                  <w:webHidden/>
                </w:rPr>
                <w:tab/>
                <w:delText>103</w:delText>
              </w:r>
            </w:del>
          </w:ins>
        </w:p>
        <w:p w14:paraId="36B28A7F" w14:textId="3DEBE002" w:rsidR="007E72E0" w:rsidRPr="0062064A" w:rsidDel="00405EF3" w:rsidRDefault="007E72E0" w:rsidP="00405EF3">
          <w:pPr>
            <w:pStyle w:val="TDC2"/>
            <w:rPr>
              <w:ins w:id="588" w:author="JHONATAN MAURICIO VILLARREAL CORREDOR" w:date="2023-03-24T17:40:00Z"/>
              <w:del w:id="589" w:author="Camilo Andrés Díaz Gómez" w:date="2023-03-28T15:26:00Z"/>
              <w:rFonts w:eastAsiaTheme="minorEastAsia" w:cs="Times New Roman"/>
              <w:noProof/>
              <w:sz w:val="22"/>
              <w:lang w:eastAsia="es-CO"/>
              <w:rPrChange w:id="590" w:author="Camilo Andrés Díaz Gómez" w:date="2023-03-28T18:16:00Z">
                <w:rPr>
                  <w:ins w:id="591" w:author="JHONATAN MAURICIO VILLARREAL CORREDOR" w:date="2023-03-24T17:40:00Z"/>
                  <w:del w:id="592" w:author="Camilo Andrés Díaz Gómez" w:date="2023-03-28T15:26:00Z"/>
                  <w:rFonts w:asciiTheme="minorHAnsi" w:eastAsiaTheme="minorEastAsia" w:hAnsiTheme="minorHAnsi"/>
                  <w:noProof/>
                  <w:sz w:val="22"/>
                  <w:lang w:eastAsia="es-CO"/>
                </w:rPr>
              </w:rPrChange>
            </w:rPr>
          </w:pPr>
          <w:ins w:id="593" w:author="JHONATAN MAURICIO VILLARREAL CORREDOR" w:date="2023-03-24T17:40:00Z">
            <w:del w:id="594" w:author="Camilo Andrés Díaz Gómez" w:date="2023-03-28T15:26:00Z">
              <w:r w:rsidRPr="0062064A" w:rsidDel="00405EF3">
                <w:rPr>
                  <w:rStyle w:val="Hipervnculo"/>
                  <w:rFonts w:cs="Times New Roman"/>
                  <w:noProof/>
                  <w:color w:val="auto"/>
                  <w:lang w:val="en-US"/>
                </w:rPr>
                <w:delText>Referencias</w:delText>
              </w:r>
              <w:r w:rsidRPr="0062064A" w:rsidDel="00405EF3">
                <w:rPr>
                  <w:rFonts w:cs="Times New Roman"/>
                  <w:noProof/>
                  <w:webHidden/>
                </w:rPr>
                <w:tab/>
                <w:delText>104</w:delText>
              </w:r>
            </w:del>
          </w:ins>
        </w:p>
        <w:p w14:paraId="7A77F8F6" w14:textId="4CD9BDAA" w:rsidR="007E72E0" w:rsidRPr="0062064A" w:rsidDel="00405EF3" w:rsidRDefault="007E72E0" w:rsidP="00405EF3">
          <w:pPr>
            <w:pStyle w:val="TDC2"/>
            <w:rPr>
              <w:ins w:id="595" w:author="JHONATAN MAURICIO VILLARREAL CORREDOR" w:date="2023-03-24T17:40:00Z"/>
              <w:del w:id="596" w:author="Camilo Andrés Díaz Gómez" w:date="2023-03-28T15:26:00Z"/>
              <w:rFonts w:eastAsiaTheme="minorEastAsia" w:cs="Times New Roman"/>
              <w:noProof/>
              <w:sz w:val="22"/>
              <w:lang w:eastAsia="es-CO"/>
              <w:rPrChange w:id="597" w:author="Camilo Andrés Díaz Gómez" w:date="2023-03-28T18:16:00Z">
                <w:rPr>
                  <w:ins w:id="598" w:author="JHONATAN MAURICIO VILLARREAL CORREDOR" w:date="2023-03-24T17:40:00Z"/>
                  <w:del w:id="599" w:author="Camilo Andrés Díaz Gómez" w:date="2023-03-28T15:26:00Z"/>
                  <w:rFonts w:asciiTheme="minorHAnsi" w:eastAsiaTheme="minorEastAsia" w:hAnsiTheme="minorHAnsi"/>
                  <w:noProof/>
                  <w:sz w:val="22"/>
                  <w:lang w:eastAsia="es-CO"/>
                </w:rPr>
              </w:rPrChange>
            </w:rPr>
          </w:pPr>
          <w:ins w:id="600" w:author="JHONATAN MAURICIO VILLARREAL CORREDOR" w:date="2023-03-24T17:40:00Z">
            <w:del w:id="601" w:author="Camilo Andrés Díaz Gómez" w:date="2023-03-28T15:26:00Z">
              <w:r w:rsidRPr="0062064A" w:rsidDel="00405EF3">
                <w:rPr>
                  <w:rStyle w:val="Hipervnculo"/>
                  <w:rFonts w:cs="Times New Roman"/>
                  <w:noProof/>
                  <w:color w:val="auto"/>
                </w:rPr>
                <w:delText>Anexos</w:delText>
              </w:r>
              <w:r w:rsidRPr="0062064A" w:rsidDel="00405EF3">
                <w:rPr>
                  <w:rFonts w:cs="Times New Roman"/>
                  <w:noProof/>
                  <w:webHidden/>
                </w:rPr>
                <w:tab/>
                <w:delText>111</w:delText>
              </w:r>
            </w:del>
          </w:ins>
        </w:p>
        <w:p w14:paraId="1D79DAC6" w14:textId="6796E981" w:rsidR="00FA3B96" w:rsidRPr="0062064A" w:rsidDel="00405EF3" w:rsidRDefault="00FA3B96" w:rsidP="002B569F">
          <w:pPr>
            <w:pStyle w:val="TDC2"/>
            <w:rPr>
              <w:ins w:id="602" w:author="Steff Guzmán" w:date="2023-03-24T15:54:00Z"/>
              <w:del w:id="603" w:author="Camilo Andrés Díaz Gómez" w:date="2023-03-28T15:26:00Z"/>
              <w:rFonts w:eastAsiaTheme="minorEastAsia" w:cs="Times New Roman"/>
              <w:noProof/>
              <w:sz w:val="22"/>
              <w:lang w:eastAsia="es-CO"/>
              <w:rPrChange w:id="604" w:author="Camilo Andrés Díaz Gómez" w:date="2023-03-28T18:16:00Z">
                <w:rPr>
                  <w:ins w:id="605" w:author="Steff Guzmán" w:date="2023-03-24T15:54:00Z"/>
                  <w:del w:id="606" w:author="Camilo Andrés Díaz Gómez" w:date="2023-03-28T15:26:00Z"/>
                  <w:rFonts w:asciiTheme="minorHAnsi" w:eastAsiaTheme="minorEastAsia" w:hAnsiTheme="minorHAnsi"/>
                  <w:noProof/>
                  <w:sz w:val="22"/>
                  <w:lang w:eastAsia="es-CO"/>
                </w:rPr>
              </w:rPrChange>
            </w:rPr>
          </w:pPr>
          <w:ins w:id="607" w:author="Steff Guzmán" w:date="2023-03-24T15:54:00Z">
            <w:del w:id="608" w:author="Camilo Andrés Díaz Gómez" w:date="2023-03-28T15:26:00Z">
              <w:r w:rsidRPr="0062064A" w:rsidDel="00405EF3">
                <w:rPr>
                  <w:rStyle w:val="Hipervnculo"/>
                  <w:rFonts w:cs="Times New Roman"/>
                  <w:noProof/>
                  <w:color w:val="auto"/>
                </w:rPr>
                <w:delText>Resumen</w:delText>
              </w:r>
              <w:r w:rsidRPr="0062064A" w:rsidDel="00405EF3">
                <w:rPr>
                  <w:rFonts w:cs="Times New Roman"/>
                  <w:noProof/>
                  <w:webHidden/>
                </w:rPr>
                <w:tab/>
                <w:delText>10</w:delText>
              </w:r>
            </w:del>
          </w:ins>
        </w:p>
        <w:p w14:paraId="66CAAF99" w14:textId="24B37EE8" w:rsidR="00FA3B96" w:rsidRPr="0062064A" w:rsidDel="00405EF3" w:rsidRDefault="00FA3B96" w:rsidP="002B569F">
          <w:pPr>
            <w:pStyle w:val="TDC2"/>
            <w:rPr>
              <w:ins w:id="609" w:author="Steff Guzmán" w:date="2023-03-24T15:54:00Z"/>
              <w:del w:id="610" w:author="Camilo Andrés Díaz Gómez" w:date="2023-03-28T15:26:00Z"/>
              <w:rFonts w:eastAsiaTheme="minorEastAsia" w:cs="Times New Roman"/>
              <w:noProof/>
              <w:sz w:val="22"/>
              <w:lang w:eastAsia="es-CO"/>
              <w:rPrChange w:id="611" w:author="Camilo Andrés Díaz Gómez" w:date="2023-03-28T18:16:00Z">
                <w:rPr>
                  <w:ins w:id="612" w:author="Steff Guzmán" w:date="2023-03-24T15:54:00Z"/>
                  <w:del w:id="613" w:author="Camilo Andrés Díaz Gómez" w:date="2023-03-28T15:26:00Z"/>
                  <w:rFonts w:asciiTheme="minorHAnsi" w:eastAsiaTheme="minorEastAsia" w:hAnsiTheme="minorHAnsi"/>
                  <w:noProof/>
                  <w:sz w:val="22"/>
                  <w:lang w:eastAsia="es-CO"/>
                </w:rPr>
              </w:rPrChange>
            </w:rPr>
          </w:pPr>
          <w:ins w:id="614" w:author="Steff Guzmán" w:date="2023-03-24T15:54:00Z">
            <w:del w:id="615" w:author="Camilo Andrés Díaz Gómez" w:date="2023-03-28T15:26:00Z">
              <w:r w:rsidRPr="0062064A" w:rsidDel="00405EF3">
                <w:rPr>
                  <w:rStyle w:val="Hipervnculo"/>
                  <w:rFonts w:cs="Times New Roman"/>
                  <w:noProof/>
                  <w:color w:val="auto"/>
                  <w:lang w:val="en-US"/>
                </w:rPr>
                <w:delText>Abstract</w:delText>
              </w:r>
              <w:r w:rsidRPr="0062064A" w:rsidDel="00405EF3">
                <w:rPr>
                  <w:rFonts w:cs="Times New Roman"/>
                  <w:noProof/>
                  <w:webHidden/>
                </w:rPr>
                <w:tab/>
                <w:delText>13</w:delText>
              </w:r>
            </w:del>
          </w:ins>
        </w:p>
        <w:p w14:paraId="08BF8057" w14:textId="1654C62D" w:rsidR="00FA3B96" w:rsidRPr="0062064A" w:rsidDel="00405EF3" w:rsidRDefault="00FA3B96" w:rsidP="002B569F">
          <w:pPr>
            <w:pStyle w:val="TDC2"/>
            <w:rPr>
              <w:ins w:id="616" w:author="Steff Guzmán" w:date="2023-03-24T15:54:00Z"/>
              <w:del w:id="617" w:author="Camilo Andrés Díaz Gómez" w:date="2023-03-28T15:26:00Z"/>
              <w:rFonts w:eastAsiaTheme="minorEastAsia" w:cs="Times New Roman"/>
              <w:noProof/>
              <w:sz w:val="22"/>
              <w:lang w:eastAsia="es-CO"/>
              <w:rPrChange w:id="618" w:author="Camilo Andrés Díaz Gómez" w:date="2023-03-28T18:16:00Z">
                <w:rPr>
                  <w:ins w:id="619" w:author="Steff Guzmán" w:date="2023-03-24T15:54:00Z"/>
                  <w:del w:id="620" w:author="Camilo Andrés Díaz Gómez" w:date="2023-03-28T15:26:00Z"/>
                  <w:rFonts w:asciiTheme="minorHAnsi" w:eastAsiaTheme="minorEastAsia" w:hAnsiTheme="minorHAnsi"/>
                  <w:noProof/>
                  <w:sz w:val="22"/>
                  <w:lang w:eastAsia="es-CO"/>
                </w:rPr>
              </w:rPrChange>
            </w:rPr>
          </w:pPr>
          <w:ins w:id="621" w:author="Steff Guzmán" w:date="2023-03-24T15:54:00Z">
            <w:del w:id="622" w:author="Camilo Andrés Díaz Gómez" w:date="2023-03-28T15:26:00Z">
              <w:r w:rsidRPr="0062064A" w:rsidDel="00405EF3">
                <w:rPr>
                  <w:rStyle w:val="Hipervnculo"/>
                  <w:rFonts w:cs="Times New Roman"/>
                  <w:noProof/>
                  <w:color w:val="auto"/>
                </w:rPr>
                <w:delText>Introducción</w:delText>
              </w:r>
              <w:r w:rsidRPr="0062064A" w:rsidDel="00405EF3">
                <w:rPr>
                  <w:rFonts w:cs="Times New Roman"/>
                  <w:noProof/>
                  <w:webHidden/>
                </w:rPr>
                <w:tab/>
                <w:delText>15</w:delText>
              </w:r>
            </w:del>
          </w:ins>
        </w:p>
        <w:p w14:paraId="35AB3178" w14:textId="57A19231" w:rsidR="00FA3B96" w:rsidRPr="0062064A" w:rsidDel="00405EF3" w:rsidRDefault="00FA3B96" w:rsidP="002B569F">
          <w:pPr>
            <w:pStyle w:val="TDC2"/>
            <w:rPr>
              <w:ins w:id="623" w:author="Steff Guzmán" w:date="2023-03-24T15:54:00Z"/>
              <w:del w:id="624" w:author="Camilo Andrés Díaz Gómez" w:date="2023-03-28T15:26:00Z"/>
              <w:rFonts w:eastAsiaTheme="minorEastAsia" w:cs="Times New Roman"/>
              <w:noProof/>
              <w:sz w:val="22"/>
              <w:lang w:eastAsia="es-CO"/>
              <w:rPrChange w:id="625" w:author="Camilo Andrés Díaz Gómez" w:date="2023-03-28T18:16:00Z">
                <w:rPr>
                  <w:ins w:id="626" w:author="Steff Guzmán" w:date="2023-03-24T15:54:00Z"/>
                  <w:del w:id="627" w:author="Camilo Andrés Díaz Gómez" w:date="2023-03-28T15:26:00Z"/>
                  <w:rFonts w:asciiTheme="minorHAnsi" w:eastAsiaTheme="minorEastAsia" w:hAnsiTheme="minorHAnsi"/>
                  <w:noProof/>
                  <w:sz w:val="22"/>
                  <w:lang w:eastAsia="es-CO"/>
                </w:rPr>
              </w:rPrChange>
            </w:rPr>
          </w:pPr>
          <w:ins w:id="628" w:author="Steff Guzmán" w:date="2023-03-24T15:54:00Z">
            <w:del w:id="629" w:author="Camilo Andrés Díaz Gómez" w:date="2023-03-28T15:26:00Z">
              <w:r w:rsidRPr="0062064A" w:rsidDel="00405EF3">
                <w:rPr>
                  <w:rStyle w:val="Hipervnculo"/>
                  <w:rFonts w:cs="Times New Roman"/>
                  <w:noProof/>
                  <w:color w:val="auto"/>
                </w:rPr>
                <w:delText>Planteamiento del Problema</w:delText>
              </w:r>
              <w:r w:rsidRPr="0062064A" w:rsidDel="00405EF3">
                <w:rPr>
                  <w:rFonts w:cs="Times New Roman"/>
                  <w:noProof/>
                  <w:webHidden/>
                </w:rPr>
                <w:tab/>
                <w:delText>16</w:delText>
              </w:r>
            </w:del>
          </w:ins>
        </w:p>
        <w:p w14:paraId="0395945A" w14:textId="0E25824D" w:rsidR="00FA3B96" w:rsidRPr="0062064A" w:rsidDel="00405EF3" w:rsidRDefault="00FA3B96" w:rsidP="002B569F">
          <w:pPr>
            <w:pStyle w:val="TDC3"/>
            <w:rPr>
              <w:ins w:id="630" w:author="Steff Guzmán" w:date="2023-03-24T15:54:00Z"/>
              <w:del w:id="631" w:author="Camilo Andrés Díaz Gómez" w:date="2023-03-28T15:26:00Z"/>
              <w:rFonts w:eastAsiaTheme="minorEastAsia" w:cs="Times New Roman"/>
              <w:noProof/>
              <w:sz w:val="22"/>
              <w:lang w:eastAsia="es-CO"/>
              <w:rPrChange w:id="632" w:author="Camilo Andrés Díaz Gómez" w:date="2023-03-28T18:16:00Z">
                <w:rPr>
                  <w:ins w:id="633" w:author="Steff Guzmán" w:date="2023-03-24T15:54:00Z"/>
                  <w:del w:id="634" w:author="Camilo Andrés Díaz Gómez" w:date="2023-03-28T15:26:00Z"/>
                  <w:rFonts w:asciiTheme="minorHAnsi" w:eastAsiaTheme="minorEastAsia" w:hAnsiTheme="minorHAnsi"/>
                  <w:noProof/>
                  <w:sz w:val="22"/>
                  <w:lang w:eastAsia="es-CO"/>
                </w:rPr>
              </w:rPrChange>
            </w:rPr>
          </w:pPr>
          <w:ins w:id="635" w:author="Steff Guzmán" w:date="2023-03-24T15:54:00Z">
            <w:del w:id="636" w:author="Camilo Andrés Díaz Gómez" w:date="2023-03-28T15:26:00Z">
              <w:r w:rsidRPr="0062064A" w:rsidDel="00405EF3">
                <w:rPr>
                  <w:rStyle w:val="Hipervnculo"/>
                  <w:rFonts w:cs="Times New Roman"/>
                  <w:noProof/>
                  <w:color w:val="auto"/>
                  <w:rPrChange w:id="637" w:author="Camilo Andrés Díaz Gómez" w:date="2023-03-28T18:16:00Z">
                    <w:rPr>
                      <w:rStyle w:val="Hipervnculo"/>
                      <w:rFonts w:cs="Times New Roman"/>
                      <w:b/>
                      <w:bCs/>
                      <w:noProof/>
                    </w:rPr>
                  </w:rPrChange>
                </w:rPr>
                <w:delText>Antecedentes</w:delText>
              </w:r>
              <w:r w:rsidRPr="0062064A" w:rsidDel="00405EF3">
                <w:rPr>
                  <w:rFonts w:cs="Times New Roman"/>
                  <w:noProof/>
                  <w:webHidden/>
                </w:rPr>
                <w:tab/>
                <w:delText>17</w:delText>
              </w:r>
            </w:del>
          </w:ins>
        </w:p>
        <w:p w14:paraId="1C68E650" w14:textId="4DC64B71" w:rsidR="00FA3B96" w:rsidRPr="0062064A" w:rsidDel="00405EF3" w:rsidRDefault="00FA3B96" w:rsidP="002B569F">
          <w:pPr>
            <w:pStyle w:val="TDC2"/>
            <w:rPr>
              <w:ins w:id="638" w:author="Steff Guzmán" w:date="2023-03-24T15:54:00Z"/>
              <w:del w:id="639" w:author="Camilo Andrés Díaz Gómez" w:date="2023-03-28T15:26:00Z"/>
              <w:rFonts w:eastAsiaTheme="minorEastAsia" w:cs="Times New Roman"/>
              <w:noProof/>
              <w:sz w:val="22"/>
              <w:lang w:eastAsia="es-CO"/>
              <w:rPrChange w:id="640" w:author="Camilo Andrés Díaz Gómez" w:date="2023-03-28T18:16:00Z">
                <w:rPr>
                  <w:ins w:id="641" w:author="Steff Guzmán" w:date="2023-03-24T15:54:00Z"/>
                  <w:del w:id="642" w:author="Camilo Andrés Díaz Gómez" w:date="2023-03-28T15:26:00Z"/>
                  <w:rFonts w:asciiTheme="minorHAnsi" w:eastAsiaTheme="minorEastAsia" w:hAnsiTheme="minorHAnsi"/>
                  <w:noProof/>
                  <w:sz w:val="22"/>
                  <w:lang w:eastAsia="es-CO"/>
                </w:rPr>
              </w:rPrChange>
            </w:rPr>
          </w:pPr>
          <w:ins w:id="643" w:author="Steff Guzmán" w:date="2023-03-24T15:54:00Z">
            <w:del w:id="644" w:author="Camilo Andrés Díaz Gómez" w:date="2023-03-28T15:26:00Z">
              <w:r w:rsidRPr="0062064A" w:rsidDel="00405EF3">
                <w:rPr>
                  <w:rStyle w:val="Hipervnculo"/>
                  <w:rFonts w:cs="Times New Roman"/>
                  <w:noProof/>
                  <w:color w:val="auto"/>
                </w:rPr>
                <w:delText>Justificación</w:delText>
              </w:r>
              <w:r w:rsidRPr="0062064A" w:rsidDel="00405EF3">
                <w:rPr>
                  <w:rFonts w:cs="Times New Roman"/>
                  <w:noProof/>
                  <w:webHidden/>
                </w:rPr>
                <w:tab/>
                <w:delText>21</w:delText>
              </w:r>
            </w:del>
          </w:ins>
        </w:p>
        <w:p w14:paraId="7F584594" w14:textId="21D733A7" w:rsidR="00FA3B96" w:rsidRPr="0062064A" w:rsidDel="00405EF3" w:rsidRDefault="00FA3B96" w:rsidP="002B569F">
          <w:pPr>
            <w:pStyle w:val="TDC2"/>
            <w:rPr>
              <w:ins w:id="645" w:author="Steff Guzmán" w:date="2023-03-24T15:54:00Z"/>
              <w:del w:id="646" w:author="Camilo Andrés Díaz Gómez" w:date="2023-03-28T15:26:00Z"/>
              <w:rFonts w:eastAsiaTheme="minorEastAsia" w:cs="Times New Roman"/>
              <w:noProof/>
              <w:sz w:val="22"/>
              <w:lang w:eastAsia="es-CO"/>
              <w:rPrChange w:id="647" w:author="Camilo Andrés Díaz Gómez" w:date="2023-03-28T18:16:00Z">
                <w:rPr>
                  <w:ins w:id="648" w:author="Steff Guzmán" w:date="2023-03-24T15:54:00Z"/>
                  <w:del w:id="649" w:author="Camilo Andrés Díaz Gómez" w:date="2023-03-28T15:26:00Z"/>
                  <w:rFonts w:asciiTheme="minorHAnsi" w:eastAsiaTheme="minorEastAsia" w:hAnsiTheme="minorHAnsi"/>
                  <w:noProof/>
                  <w:sz w:val="22"/>
                  <w:lang w:eastAsia="es-CO"/>
                </w:rPr>
              </w:rPrChange>
            </w:rPr>
          </w:pPr>
          <w:ins w:id="650" w:author="Steff Guzmán" w:date="2023-03-24T15:54:00Z">
            <w:del w:id="651" w:author="Camilo Andrés Díaz Gómez" w:date="2023-03-28T15:26:00Z">
              <w:r w:rsidRPr="0062064A" w:rsidDel="00405EF3">
                <w:rPr>
                  <w:rStyle w:val="Hipervnculo"/>
                  <w:rFonts w:cs="Times New Roman"/>
                  <w:noProof/>
                  <w:color w:val="auto"/>
                </w:rPr>
                <w:delText>Objetivos</w:delText>
              </w:r>
              <w:r w:rsidRPr="0062064A" w:rsidDel="00405EF3">
                <w:rPr>
                  <w:rFonts w:cs="Times New Roman"/>
                  <w:noProof/>
                  <w:webHidden/>
                </w:rPr>
                <w:tab/>
                <w:delText>23</w:delText>
              </w:r>
            </w:del>
          </w:ins>
        </w:p>
        <w:p w14:paraId="787239A5" w14:textId="66828812" w:rsidR="00FA3B96" w:rsidRPr="0062064A" w:rsidDel="00405EF3" w:rsidRDefault="00FA3B96" w:rsidP="002B569F">
          <w:pPr>
            <w:pStyle w:val="TDC3"/>
            <w:rPr>
              <w:ins w:id="652" w:author="Steff Guzmán" w:date="2023-03-24T15:54:00Z"/>
              <w:del w:id="653" w:author="Camilo Andrés Díaz Gómez" w:date="2023-03-28T15:26:00Z"/>
              <w:rFonts w:eastAsiaTheme="minorEastAsia" w:cs="Times New Roman"/>
              <w:noProof/>
              <w:sz w:val="22"/>
              <w:lang w:eastAsia="es-CO"/>
              <w:rPrChange w:id="654" w:author="Camilo Andrés Díaz Gómez" w:date="2023-03-28T18:16:00Z">
                <w:rPr>
                  <w:ins w:id="655" w:author="Steff Guzmán" w:date="2023-03-24T15:54:00Z"/>
                  <w:del w:id="656" w:author="Camilo Andrés Díaz Gómez" w:date="2023-03-28T15:26:00Z"/>
                  <w:rFonts w:asciiTheme="minorHAnsi" w:eastAsiaTheme="minorEastAsia" w:hAnsiTheme="minorHAnsi"/>
                  <w:noProof/>
                  <w:sz w:val="22"/>
                  <w:lang w:eastAsia="es-CO"/>
                </w:rPr>
              </w:rPrChange>
            </w:rPr>
          </w:pPr>
          <w:ins w:id="657" w:author="Steff Guzmán" w:date="2023-03-24T15:54:00Z">
            <w:del w:id="658" w:author="Camilo Andrés Díaz Gómez" w:date="2023-03-28T15:26:00Z">
              <w:r w:rsidRPr="0062064A" w:rsidDel="00405EF3">
                <w:rPr>
                  <w:rStyle w:val="Hipervnculo"/>
                  <w:rFonts w:cs="Times New Roman"/>
                  <w:noProof/>
                  <w:color w:val="auto"/>
                  <w:rPrChange w:id="659" w:author="Camilo Andrés Díaz Gómez" w:date="2023-03-28T18:16:00Z">
                    <w:rPr>
                      <w:rStyle w:val="Hipervnculo"/>
                      <w:rFonts w:cs="Times New Roman"/>
                      <w:b/>
                      <w:bCs/>
                      <w:noProof/>
                    </w:rPr>
                  </w:rPrChange>
                </w:rPr>
                <w:delText>Objetivo General</w:delText>
              </w:r>
              <w:r w:rsidRPr="0062064A" w:rsidDel="00405EF3">
                <w:rPr>
                  <w:rFonts w:cs="Times New Roman"/>
                  <w:noProof/>
                  <w:webHidden/>
                </w:rPr>
                <w:tab/>
                <w:delText>23</w:delText>
              </w:r>
            </w:del>
          </w:ins>
        </w:p>
        <w:p w14:paraId="511A6AF2" w14:textId="2FBC12FA" w:rsidR="00FA3B96" w:rsidRPr="0062064A" w:rsidDel="00405EF3" w:rsidRDefault="00FA3B96" w:rsidP="002B569F">
          <w:pPr>
            <w:pStyle w:val="TDC3"/>
            <w:rPr>
              <w:ins w:id="660" w:author="Steff Guzmán" w:date="2023-03-24T15:54:00Z"/>
              <w:del w:id="661" w:author="Camilo Andrés Díaz Gómez" w:date="2023-03-28T15:26:00Z"/>
              <w:rFonts w:eastAsiaTheme="minorEastAsia" w:cs="Times New Roman"/>
              <w:noProof/>
              <w:sz w:val="22"/>
              <w:lang w:eastAsia="es-CO"/>
              <w:rPrChange w:id="662" w:author="Camilo Andrés Díaz Gómez" w:date="2023-03-28T18:16:00Z">
                <w:rPr>
                  <w:ins w:id="663" w:author="Steff Guzmán" w:date="2023-03-24T15:54:00Z"/>
                  <w:del w:id="664" w:author="Camilo Andrés Díaz Gómez" w:date="2023-03-28T15:26:00Z"/>
                  <w:rFonts w:asciiTheme="minorHAnsi" w:eastAsiaTheme="minorEastAsia" w:hAnsiTheme="minorHAnsi"/>
                  <w:noProof/>
                  <w:sz w:val="22"/>
                  <w:lang w:eastAsia="es-CO"/>
                </w:rPr>
              </w:rPrChange>
            </w:rPr>
          </w:pPr>
          <w:ins w:id="665" w:author="Steff Guzmán" w:date="2023-03-24T15:54:00Z">
            <w:del w:id="666" w:author="Camilo Andrés Díaz Gómez" w:date="2023-03-28T15:26:00Z">
              <w:r w:rsidRPr="0062064A" w:rsidDel="00405EF3">
                <w:rPr>
                  <w:rStyle w:val="Hipervnculo"/>
                  <w:rFonts w:cs="Times New Roman"/>
                  <w:noProof/>
                  <w:color w:val="auto"/>
                  <w:rPrChange w:id="667" w:author="Camilo Andrés Díaz Gómez" w:date="2023-03-28T18:16:00Z">
                    <w:rPr>
                      <w:rStyle w:val="Hipervnculo"/>
                      <w:rFonts w:cs="Times New Roman"/>
                      <w:b/>
                      <w:bCs/>
                      <w:noProof/>
                    </w:rPr>
                  </w:rPrChange>
                </w:rPr>
                <w:delText>Objetivos Específicos</w:delText>
              </w:r>
              <w:r w:rsidRPr="0062064A" w:rsidDel="00405EF3">
                <w:rPr>
                  <w:rFonts w:cs="Times New Roman"/>
                  <w:noProof/>
                  <w:webHidden/>
                </w:rPr>
                <w:tab/>
                <w:delText>23</w:delText>
              </w:r>
            </w:del>
          </w:ins>
        </w:p>
        <w:p w14:paraId="7D85B76D" w14:textId="73D5C0D4" w:rsidR="00FA3B96" w:rsidRPr="0062064A" w:rsidDel="00405EF3" w:rsidRDefault="00FA3B96" w:rsidP="002B569F">
          <w:pPr>
            <w:pStyle w:val="TDC2"/>
            <w:rPr>
              <w:ins w:id="668" w:author="Steff Guzmán" w:date="2023-03-24T15:54:00Z"/>
              <w:del w:id="669" w:author="Camilo Andrés Díaz Gómez" w:date="2023-03-28T15:26:00Z"/>
              <w:rFonts w:eastAsiaTheme="minorEastAsia" w:cs="Times New Roman"/>
              <w:noProof/>
              <w:sz w:val="22"/>
              <w:lang w:eastAsia="es-CO"/>
              <w:rPrChange w:id="670" w:author="Camilo Andrés Díaz Gómez" w:date="2023-03-28T18:16:00Z">
                <w:rPr>
                  <w:ins w:id="671" w:author="Steff Guzmán" w:date="2023-03-24T15:54:00Z"/>
                  <w:del w:id="672" w:author="Camilo Andrés Díaz Gómez" w:date="2023-03-28T15:26:00Z"/>
                  <w:rFonts w:asciiTheme="minorHAnsi" w:eastAsiaTheme="minorEastAsia" w:hAnsiTheme="minorHAnsi"/>
                  <w:noProof/>
                  <w:sz w:val="22"/>
                  <w:lang w:eastAsia="es-CO"/>
                </w:rPr>
              </w:rPrChange>
            </w:rPr>
          </w:pPr>
          <w:ins w:id="673" w:author="Steff Guzmán" w:date="2023-03-24T15:54:00Z">
            <w:del w:id="674" w:author="Camilo Andrés Díaz Gómez" w:date="2023-03-28T15:26:00Z">
              <w:r w:rsidRPr="0062064A" w:rsidDel="00405EF3">
                <w:rPr>
                  <w:rStyle w:val="Hipervnculo"/>
                  <w:rFonts w:cs="Times New Roman"/>
                  <w:noProof/>
                  <w:color w:val="auto"/>
                </w:rPr>
                <w:delText>Marco Teórico</w:delText>
              </w:r>
              <w:r w:rsidRPr="0062064A" w:rsidDel="00405EF3">
                <w:rPr>
                  <w:rFonts w:cs="Times New Roman"/>
                  <w:noProof/>
                  <w:webHidden/>
                </w:rPr>
                <w:tab/>
                <w:delText>24</w:delText>
              </w:r>
            </w:del>
          </w:ins>
        </w:p>
        <w:p w14:paraId="0DDAD7EC" w14:textId="13B7E076" w:rsidR="00FA3B96" w:rsidRPr="0062064A" w:rsidDel="00405EF3" w:rsidRDefault="00FA3B96" w:rsidP="002B569F">
          <w:pPr>
            <w:pStyle w:val="TDC3"/>
            <w:rPr>
              <w:ins w:id="675" w:author="Steff Guzmán" w:date="2023-03-24T15:54:00Z"/>
              <w:del w:id="676" w:author="Camilo Andrés Díaz Gómez" w:date="2023-03-28T15:26:00Z"/>
              <w:rFonts w:eastAsiaTheme="minorEastAsia" w:cs="Times New Roman"/>
              <w:noProof/>
              <w:sz w:val="22"/>
              <w:lang w:eastAsia="es-CO"/>
              <w:rPrChange w:id="677" w:author="Camilo Andrés Díaz Gómez" w:date="2023-03-28T18:16:00Z">
                <w:rPr>
                  <w:ins w:id="678" w:author="Steff Guzmán" w:date="2023-03-24T15:54:00Z"/>
                  <w:del w:id="679" w:author="Camilo Andrés Díaz Gómez" w:date="2023-03-28T15:26:00Z"/>
                  <w:rFonts w:asciiTheme="minorHAnsi" w:eastAsiaTheme="minorEastAsia" w:hAnsiTheme="minorHAnsi"/>
                  <w:noProof/>
                  <w:sz w:val="22"/>
                  <w:lang w:eastAsia="es-CO"/>
                </w:rPr>
              </w:rPrChange>
            </w:rPr>
          </w:pPr>
          <w:ins w:id="680" w:author="Steff Guzmán" w:date="2023-03-24T15:54:00Z">
            <w:del w:id="681" w:author="Camilo Andrés Díaz Gómez" w:date="2023-03-28T15:26:00Z">
              <w:r w:rsidRPr="0062064A" w:rsidDel="00405EF3">
                <w:rPr>
                  <w:rStyle w:val="Hipervnculo"/>
                  <w:rFonts w:cs="Times New Roman"/>
                  <w:noProof/>
                  <w:color w:val="auto"/>
                  <w:rPrChange w:id="682" w:author="Camilo Andrés Díaz Gómez" w:date="2023-03-28T18:16:00Z">
                    <w:rPr>
                      <w:rStyle w:val="Hipervnculo"/>
                      <w:rFonts w:cs="Times New Roman"/>
                      <w:b/>
                      <w:bCs/>
                      <w:noProof/>
                    </w:rPr>
                  </w:rPrChange>
                </w:rPr>
                <w:delText>Internet of Things (IoT)</w:delText>
              </w:r>
              <w:r w:rsidRPr="0062064A" w:rsidDel="00405EF3">
                <w:rPr>
                  <w:rFonts w:cs="Times New Roman"/>
                  <w:noProof/>
                  <w:webHidden/>
                </w:rPr>
                <w:tab/>
                <w:delText>25</w:delText>
              </w:r>
            </w:del>
          </w:ins>
        </w:p>
        <w:p w14:paraId="1F9A2E03" w14:textId="0E3FC295" w:rsidR="00FA3B96" w:rsidRPr="0062064A" w:rsidDel="00405EF3" w:rsidRDefault="00FA3B96" w:rsidP="002B569F">
          <w:pPr>
            <w:pStyle w:val="TDC3"/>
            <w:rPr>
              <w:ins w:id="683" w:author="Steff Guzmán" w:date="2023-03-24T15:54:00Z"/>
              <w:del w:id="684" w:author="Camilo Andrés Díaz Gómez" w:date="2023-03-28T15:26:00Z"/>
              <w:rFonts w:eastAsiaTheme="minorEastAsia" w:cs="Times New Roman"/>
              <w:noProof/>
              <w:sz w:val="22"/>
              <w:lang w:eastAsia="es-CO"/>
              <w:rPrChange w:id="685" w:author="Camilo Andrés Díaz Gómez" w:date="2023-03-28T18:16:00Z">
                <w:rPr>
                  <w:ins w:id="686" w:author="Steff Guzmán" w:date="2023-03-24T15:54:00Z"/>
                  <w:del w:id="687" w:author="Camilo Andrés Díaz Gómez" w:date="2023-03-28T15:26:00Z"/>
                  <w:rFonts w:asciiTheme="minorHAnsi" w:eastAsiaTheme="minorEastAsia" w:hAnsiTheme="minorHAnsi"/>
                  <w:noProof/>
                  <w:sz w:val="22"/>
                  <w:lang w:eastAsia="es-CO"/>
                </w:rPr>
              </w:rPrChange>
            </w:rPr>
          </w:pPr>
          <w:ins w:id="688" w:author="Steff Guzmán" w:date="2023-03-24T15:54:00Z">
            <w:del w:id="689" w:author="Camilo Andrés Díaz Gómez" w:date="2023-03-28T15:26:00Z">
              <w:r w:rsidRPr="0062064A" w:rsidDel="00405EF3">
                <w:rPr>
                  <w:rStyle w:val="Hipervnculo"/>
                  <w:rFonts w:cs="Times New Roman"/>
                  <w:noProof/>
                  <w:color w:val="auto"/>
                  <w:rPrChange w:id="690" w:author="Camilo Andrés Díaz Gómez" w:date="2023-03-28T18:16:00Z">
                    <w:rPr>
                      <w:rStyle w:val="Hipervnculo"/>
                      <w:rFonts w:cs="Times New Roman"/>
                      <w:b/>
                      <w:bCs/>
                      <w:noProof/>
                    </w:rPr>
                  </w:rPrChange>
                </w:rPr>
                <w:delText>Analítica de Datos</w:delText>
              </w:r>
              <w:r w:rsidRPr="0062064A" w:rsidDel="00405EF3">
                <w:rPr>
                  <w:rFonts w:cs="Times New Roman"/>
                  <w:noProof/>
                  <w:webHidden/>
                </w:rPr>
                <w:tab/>
                <w:delText>34</w:delText>
              </w:r>
            </w:del>
          </w:ins>
        </w:p>
        <w:p w14:paraId="78E3E22F" w14:textId="333118BB" w:rsidR="00FA3B96" w:rsidRPr="0062064A" w:rsidDel="00405EF3" w:rsidRDefault="00FA3B96" w:rsidP="002B569F">
          <w:pPr>
            <w:pStyle w:val="TDC3"/>
            <w:rPr>
              <w:ins w:id="691" w:author="Steff Guzmán" w:date="2023-03-24T15:54:00Z"/>
              <w:del w:id="692" w:author="Camilo Andrés Díaz Gómez" w:date="2023-03-28T15:26:00Z"/>
              <w:rFonts w:eastAsiaTheme="minorEastAsia" w:cs="Times New Roman"/>
              <w:noProof/>
              <w:sz w:val="22"/>
              <w:lang w:eastAsia="es-CO"/>
              <w:rPrChange w:id="693" w:author="Camilo Andrés Díaz Gómez" w:date="2023-03-28T18:16:00Z">
                <w:rPr>
                  <w:ins w:id="694" w:author="Steff Guzmán" w:date="2023-03-24T15:54:00Z"/>
                  <w:del w:id="695" w:author="Camilo Andrés Díaz Gómez" w:date="2023-03-28T15:26:00Z"/>
                  <w:rFonts w:asciiTheme="minorHAnsi" w:eastAsiaTheme="minorEastAsia" w:hAnsiTheme="minorHAnsi"/>
                  <w:noProof/>
                  <w:sz w:val="22"/>
                  <w:lang w:eastAsia="es-CO"/>
                </w:rPr>
              </w:rPrChange>
            </w:rPr>
          </w:pPr>
          <w:ins w:id="696" w:author="Steff Guzmán" w:date="2023-03-24T15:54:00Z">
            <w:del w:id="697" w:author="Camilo Andrés Díaz Gómez" w:date="2023-03-28T15:26:00Z">
              <w:r w:rsidRPr="0062064A" w:rsidDel="00405EF3">
                <w:rPr>
                  <w:rStyle w:val="Hipervnculo"/>
                  <w:rFonts w:cs="Times New Roman"/>
                  <w:noProof/>
                  <w:color w:val="auto"/>
                  <w:rPrChange w:id="698" w:author="Camilo Andrés Díaz Gómez" w:date="2023-03-28T18:16:00Z">
                    <w:rPr>
                      <w:rStyle w:val="Hipervnculo"/>
                      <w:rFonts w:cs="Times New Roman"/>
                      <w:b/>
                      <w:bCs/>
                      <w:noProof/>
                    </w:rPr>
                  </w:rPrChange>
                </w:rPr>
                <w:delText>Simulación</w:delText>
              </w:r>
              <w:r w:rsidRPr="0062064A" w:rsidDel="00405EF3">
                <w:rPr>
                  <w:rFonts w:cs="Times New Roman"/>
                  <w:noProof/>
                  <w:webHidden/>
                </w:rPr>
                <w:tab/>
                <w:delText>41</w:delText>
              </w:r>
            </w:del>
          </w:ins>
        </w:p>
        <w:p w14:paraId="59690EA6" w14:textId="3C5561F9" w:rsidR="00FA3B96" w:rsidRPr="0062064A" w:rsidDel="00405EF3" w:rsidRDefault="00FA3B96" w:rsidP="002B569F">
          <w:pPr>
            <w:pStyle w:val="TDC3"/>
            <w:rPr>
              <w:ins w:id="699" w:author="Steff Guzmán" w:date="2023-03-24T15:54:00Z"/>
              <w:del w:id="700" w:author="Camilo Andrés Díaz Gómez" w:date="2023-03-28T15:26:00Z"/>
              <w:rFonts w:eastAsiaTheme="minorEastAsia" w:cs="Times New Roman"/>
              <w:noProof/>
              <w:sz w:val="22"/>
              <w:lang w:eastAsia="es-CO"/>
              <w:rPrChange w:id="701" w:author="Camilo Andrés Díaz Gómez" w:date="2023-03-28T18:16:00Z">
                <w:rPr>
                  <w:ins w:id="702" w:author="Steff Guzmán" w:date="2023-03-24T15:54:00Z"/>
                  <w:del w:id="703" w:author="Camilo Andrés Díaz Gómez" w:date="2023-03-28T15:26:00Z"/>
                  <w:rFonts w:asciiTheme="minorHAnsi" w:eastAsiaTheme="minorEastAsia" w:hAnsiTheme="minorHAnsi"/>
                  <w:noProof/>
                  <w:sz w:val="22"/>
                  <w:lang w:eastAsia="es-CO"/>
                </w:rPr>
              </w:rPrChange>
            </w:rPr>
          </w:pPr>
          <w:ins w:id="704" w:author="Steff Guzmán" w:date="2023-03-24T15:54:00Z">
            <w:del w:id="705" w:author="Camilo Andrés Díaz Gómez" w:date="2023-03-28T15:26:00Z">
              <w:r w:rsidRPr="0062064A" w:rsidDel="00405EF3">
                <w:rPr>
                  <w:rStyle w:val="Hipervnculo"/>
                  <w:rFonts w:cs="Times New Roman"/>
                  <w:noProof/>
                  <w:color w:val="auto"/>
                  <w:rPrChange w:id="706" w:author="Camilo Andrés Díaz Gómez" w:date="2023-03-28T18:16:00Z">
                    <w:rPr>
                      <w:rStyle w:val="Hipervnculo"/>
                      <w:rFonts w:cs="Times New Roman"/>
                      <w:b/>
                      <w:bCs/>
                      <w:noProof/>
                    </w:rPr>
                  </w:rPrChange>
                </w:rPr>
                <w:delText>Machine Learning</w:delText>
              </w:r>
              <w:r w:rsidRPr="0062064A" w:rsidDel="00405EF3">
                <w:rPr>
                  <w:rFonts w:cs="Times New Roman"/>
                  <w:noProof/>
                  <w:webHidden/>
                </w:rPr>
                <w:tab/>
                <w:delText>49</w:delText>
              </w:r>
            </w:del>
          </w:ins>
        </w:p>
        <w:p w14:paraId="2E63CD99" w14:textId="66F34471" w:rsidR="00FA3B96" w:rsidRPr="0062064A" w:rsidDel="00405EF3" w:rsidRDefault="00FA3B96" w:rsidP="002B569F">
          <w:pPr>
            <w:pStyle w:val="TDC2"/>
            <w:rPr>
              <w:ins w:id="707" w:author="Steff Guzmán" w:date="2023-03-24T15:54:00Z"/>
              <w:del w:id="708" w:author="Camilo Andrés Díaz Gómez" w:date="2023-03-28T15:26:00Z"/>
              <w:rFonts w:eastAsiaTheme="minorEastAsia" w:cs="Times New Roman"/>
              <w:noProof/>
              <w:sz w:val="22"/>
              <w:lang w:eastAsia="es-CO"/>
              <w:rPrChange w:id="709" w:author="Camilo Andrés Díaz Gómez" w:date="2023-03-28T18:16:00Z">
                <w:rPr>
                  <w:ins w:id="710" w:author="Steff Guzmán" w:date="2023-03-24T15:54:00Z"/>
                  <w:del w:id="711" w:author="Camilo Andrés Díaz Gómez" w:date="2023-03-28T15:26:00Z"/>
                  <w:rFonts w:asciiTheme="minorHAnsi" w:eastAsiaTheme="minorEastAsia" w:hAnsiTheme="minorHAnsi"/>
                  <w:noProof/>
                  <w:sz w:val="22"/>
                  <w:lang w:eastAsia="es-CO"/>
                </w:rPr>
              </w:rPrChange>
            </w:rPr>
          </w:pPr>
          <w:ins w:id="712" w:author="Steff Guzmán" w:date="2023-03-24T15:54:00Z">
            <w:del w:id="713" w:author="Camilo Andrés Díaz Gómez" w:date="2023-03-28T15:26:00Z">
              <w:r w:rsidRPr="0062064A" w:rsidDel="00405EF3">
                <w:rPr>
                  <w:rStyle w:val="Hipervnculo"/>
                  <w:rFonts w:cs="Times New Roman"/>
                  <w:noProof/>
                  <w:color w:val="auto"/>
                </w:rPr>
                <w:delText>Metodología</w:delText>
              </w:r>
              <w:r w:rsidRPr="0062064A" w:rsidDel="00405EF3">
                <w:rPr>
                  <w:rFonts w:cs="Times New Roman"/>
                  <w:noProof/>
                  <w:webHidden/>
                </w:rPr>
                <w:tab/>
                <w:delText>53</w:delText>
              </w:r>
            </w:del>
          </w:ins>
        </w:p>
        <w:p w14:paraId="45D33183" w14:textId="76FA9F6C" w:rsidR="00FA3B96" w:rsidRPr="0062064A" w:rsidDel="00405EF3" w:rsidRDefault="00FA3B96" w:rsidP="002B569F">
          <w:pPr>
            <w:pStyle w:val="TDC3"/>
            <w:rPr>
              <w:ins w:id="714" w:author="Steff Guzmán" w:date="2023-03-24T15:54:00Z"/>
              <w:del w:id="715" w:author="Camilo Andrés Díaz Gómez" w:date="2023-03-28T15:26:00Z"/>
              <w:rFonts w:eastAsiaTheme="minorEastAsia" w:cs="Times New Roman"/>
              <w:noProof/>
              <w:sz w:val="22"/>
              <w:lang w:eastAsia="es-CO"/>
              <w:rPrChange w:id="716" w:author="Camilo Andrés Díaz Gómez" w:date="2023-03-28T18:16:00Z">
                <w:rPr>
                  <w:ins w:id="717" w:author="Steff Guzmán" w:date="2023-03-24T15:54:00Z"/>
                  <w:del w:id="718" w:author="Camilo Andrés Díaz Gómez" w:date="2023-03-28T15:26:00Z"/>
                  <w:rFonts w:asciiTheme="minorHAnsi" w:eastAsiaTheme="minorEastAsia" w:hAnsiTheme="minorHAnsi"/>
                  <w:noProof/>
                  <w:sz w:val="22"/>
                  <w:lang w:eastAsia="es-CO"/>
                </w:rPr>
              </w:rPrChange>
            </w:rPr>
          </w:pPr>
          <w:ins w:id="719" w:author="Steff Guzmán" w:date="2023-03-24T15:54:00Z">
            <w:del w:id="720" w:author="Camilo Andrés Díaz Gómez" w:date="2023-03-28T15:26:00Z">
              <w:r w:rsidRPr="0062064A" w:rsidDel="00405EF3">
                <w:rPr>
                  <w:rStyle w:val="Hipervnculo"/>
                  <w:rFonts w:cs="Times New Roman"/>
                  <w:noProof/>
                  <w:color w:val="auto"/>
                  <w:rPrChange w:id="721" w:author="Camilo Andrés Díaz Gómez" w:date="2023-03-28T18:16:00Z">
                    <w:rPr>
                      <w:rStyle w:val="Hipervnculo"/>
                      <w:rFonts w:cs="Times New Roman"/>
                      <w:b/>
                      <w:bCs/>
                      <w:noProof/>
                    </w:rPr>
                  </w:rPrChange>
                </w:rPr>
                <w:delText>Comprensión del negocio</w:delText>
              </w:r>
              <w:r w:rsidRPr="0062064A" w:rsidDel="00405EF3">
                <w:rPr>
                  <w:rFonts w:cs="Times New Roman"/>
                  <w:noProof/>
                  <w:webHidden/>
                </w:rPr>
                <w:tab/>
                <w:delText>53</w:delText>
              </w:r>
            </w:del>
          </w:ins>
        </w:p>
        <w:p w14:paraId="521F3AA4" w14:textId="0028F2E0" w:rsidR="00FA3B96" w:rsidRPr="0062064A" w:rsidDel="00405EF3" w:rsidRDefault="00FA3B96" w:rsidP="002B569F">
          <w:pPr>
            <w:pStyle w:val="TDC3"/>
            <w:rPr>
              <w:ins w:id="722" w:author="Steff Guzmán" w:date="2023-03-24T15:54:00Z"/>
              <w:del w:id="723" w:author="Camilo Andrés Díaz Gómez" w:date="2023-03-28T15:26:00Z"/>
              <w:rFonts w:eastAsiaTheme="minorEastAsia" w:cs="Times New Roman"/>
              <w:noProof/>
              <w:sz w:val="22"/>
              <w:lang w:eastAsia="es-CO"/>
              <w:rPrChange w:id="724" w:author="Camilo Andrés Díaz Gómez" w:date="2023-03-28T18:16:00Z">
                <w:rPr>
                  <w:ins w:id="725" w:author="Steff Guzmán" w:date="2023-03-24T15:54:00Z"/>
                  <w:del w:id="726" w:author="Camilo Andrés Díaz Gómez" w:date="2023-03-28T15:26:00Z"/>
                  <w:rFonts w:asciiTheme="minorHAnsi" w:eastAsiaTheme="minorEastAsia" w:hAnsiTheme="minorHAnsi"/>
                  <w:noProof/>
                  <w:sz w:val="22"/>
                  <w:lang w:eastAsia="es-CO"/>
                </w:rPr>
              </w:rPrChange>
            </w:rPr>
          </w:pPr>
          <w:ins w:id="727" w:author="Steff Guzmán" w:date="2023-03-24T15:54:00Z">
            <w:del w:id="728" w:author="Camilo Andrés Díaz Gómez" w:date="2023-03-28T15:26:00Z">
              <w:r w:rsidRPr="0062064A" w:rsidDel="00405EF3">
                <w:rPr>
                  <w:rStyle w:val="Hipervnculo"/>
                  <w:rFonts w:cs="Times New Roman"/>
                  <w:noProof/>
                  <w:color w:val="auto"/>
                  <w:rPrChange w:id="729" w:author="Camilo Andrés Díaz Gómez" w:date="2023-03-28T18:16:00Z">
                    <w:rPr>
                      <w:rStyle w:val="Hipervnculo"/>
                      <w:rFonts w:cs="Times New Roman"/>
                      <w:b/>
                      <w:bCs/>
                      <w:noProof/>
                    </w:rPr>
                  </w:rPrChange>
                </w:rPr>
                <w:delText>Comprensión de datos</w:delText>
              </w:r>
              <w:r w:rsidRPr="0062064A" w:rsidDel="00405EF3">
                <w:rPr>
                  <w:rFonts w:cs="Times New Roman"/>
                  <w:noProof/>
                  <w:webHidden/>
                </w:rPr>
                <w:tab/>
                <w:delText>53</w:delText>
              </w:r>
            </w:del>
          </w:ins>
        </w:p>
        <w:p w14:paraId="13198D6F" w14:textId="14712A85" w:rsidR="00FA3B96" w:rsidRPr="0062064A" w:rsidDel="00405EF3" w:rsidRDefault="00FA3B96" w:rsidP="002B569F">
          <w:pPr>
            <w:pStyle w:val="TDC3"/>
            <w:rPr>
              <w:ins w:id="730" w:author="Steff Guzmán" w:date="2023-03-24T15:54:00Z"/>
              <w:del w:id="731" w:author="Camilo Andrés Díaz Gómez" w:date="2023-03-28T15:26:00Z"/>
              <w:rFonts w:eastAsiaTheme="minorEastAsia" w:cs="Times New Roman"/>
              <w:noProof/>
              <w:sz w:val="22"/>
              <w:lang w:eastAsia="es-CO"/>
              <w:rPrChange w:id="732" w:author="Camilo Andrés Díaz Gómez" w:date="2023-03-28T18:16:00Z">
                <w:rPr>
                  <w:ins w:id="733" w:author="Steff Guzmán" w:date="2023-03-24T15:54:00Z"/>
                  <w:del w:id="734" w:author="Camilo Andrés Díaz Gómez" w:date="2023-03-28T15:26:00Z"/>
                  <w:rFonts w:asciiTheme="minorHAnsi" w:eastAsiaTheme="minorEastAsia" w:hAnsiTheme="minorHAnsi"/>
                  <w:noProof/>
                  <w:sz w:val="22"/>
                  <w:lang w:eastAsia="es-CO"/>
                </w:rPr>
              </w:rPrChange>
            </w:rPr>
          </w:pPr>
          <w:ins w:id="735" w:author="Steff Guzmán" w:date="2023-03-24T15:54:00Z">
            <w:del w:id="736" w:author="Camilo Andrés Díaz Gómez" w:date="2023-03-28T15:26:00Z">
              <w:r w:rsidRPr="0062064A" w:rsidDel="00405EF3">
                <w:rPr>
                  <w:rStyle w:val="Hipervnculo"/>
                  <w:rFonts w:cs="Times New Roman"/>
                  <w:noProof/>
                  <w:color w:val="auto"/>
                  <w:rPrChange w:id="737" w:author="Camilo Andrés Díaz Gómez" w:date="2023-03-28T18:16:00Z">
                    <w:rPr>
                      <w:rStyle w:val="Hipervnculo"/>
                      <w:rFonts w:cs="Times New Roman"/>
                      <w:b/>
                      <w:bCs/>
                      <w:noProof/>
                    </w:rPr>
                  </w:rPrChange>
                </w:rPr>
                <w:delText>Preparación de datos</w:delText>
              </w:r>
              <w:r w:rsidRPr="0062064A" w:rsidDel="00405EF3">
                <w:rPr>
                  <w:rFonts w:cs="Times New Roman"/>
                  <w:noProof/>
                  <w:webHidden/>
                </w:rPr>
                <w:tab/>
                <w:delText>54</w:delText>
              </w:r>
            </w:del>
          </w:ins>
        </w:p>
        <w:p w14:paraId="5653855C" w14:textId="2EA72F86" w:rsidR="00FA3B96" w:rsidRPr="0062064A" w:rsidDel="00405EF3" w:rsidRDefault="00FA3B96" w:rsidP="002B569F">
          <w:pPr>
            <w:pStyle w:val="TDC3"/>
            <w:rPr>
              <w:ins w:id="738" w:author="Steff Guzmán" w:date="2023-03-24T15:54:00Z"/>
              <w:del w:id="739" w:author="Camilo Andrés Díaz Gómez" w:date="2023-03-28T15:26:00Z"/>
              <w:rFonts w:eastAsiaTheme="minorEastAsia" w:cs="Times New Roman"/>
              <w:noProof/>
              <w:sz w:val="22"/>
              <w:lang w:eastAsia="es-CO"/>
              <w:rPrChange w:id="740" w:author="Camilo Andrés Díaz Gómez" w:date="2023-03-28T18:16:00Z">
                <w:rPr>
                  <w:ins w:id="741" w:author="Steff Guzmán" w:date="2023-03-24T15:54:00Z"/>
                  <w:del w:id="742" w:author="Camilo Andrés Díaz Gómez" w:date="2023-03-28T15:26:00Z"/>
                  <w:rFonts w:asciiTheme="minorHAnsi" w:eastAsiaTheme="minorEastAsia" w:hAnsiTheme="minorHAnsi"/>
                  <w:noProof/>
                  <w:sz w:val="22"/>
                  <w:lang w:eastAsia="es-CO"/>
                </w:rPr>
              </w:rPrChange>
            </w:rPr>
          </w:pPr>
          <w:ins w:id="743" w:author="Steff Guzmán" w:date="2023-03-24T15:54:00Z">
            <w:del w:id="744" w:author="Camilo Andrés Díaz Gómez" w:date="2023-03-28T15:26:00Z">
              <w:r w:rsidRPr="0062064A" w:rsidDel="00405EF3">
                <w:rPr>
                  <w:rStyle w:val="Hipervnculo"/>
                  <w:rFonts w:cs="Times New Roman"/>
                  <w:noProof/>
                  <w:color w:val="auto"/>
                  <w:rPrChange w:id="745" w:author="Camilo Andrés Díaz Gómez" w:date="2023-03-28T18:16:00Z">
                    <w:rPr>
                      <w:rStyle w:val="Hipervnculo"/>
                      <w:rFonts w:cs="Times New Roman"/>
                      <w:b/>
                      <w:bCs/>
                      <w:noProof/>
                    </w:rPr>
                  </w:rPrChange>
                </w:rPr>
                <w:delText>Modelado</w:delText>
              </w:r>
              <w:r w:rsidRPr="0062064A" w:rsidDel="00405EF3">
                <w:rPr>
                  <w:rFonts w:cs="Times New Roman"/>
                  <w:noProof/>
                  <w:webHidden/>
                </w:rPr>
                <w:tab/>
                <w:delText>54</w:delText>
              </w:r>
            </w:del>
          </w:ins>
        </w:p>
        <w:p w14:paraId="5D2FF070" w14:textId="27AC7490" w:rsidR="00FA3B96" w:rsidRPr="0062064A" w:rsidDel="00405EF3" w:rsidRDefault="00FA3B96" w:rsidP="002B569F">
          <w:pPr>
            <w:pStyle w:val="TDC3"/>
            <w:rPr>
              <w:ins w:id="746" w:author="Steff Guzmán" w:date="2023-03-24T15:54:00Z"/>
              <w:del w:id="747" w:author="Camilo Andrés Díaz Gómez" w:date="2023-03-28T15:26:00Z"/>
              <w:rFonts w:eastAsiaTheme="minorEastAsia" w:cs="Times New Roman"/>
              <w:noProof/>
              <w:sz w:val="22"/>
              <w:lang w:eastAsia="es-CO"/>
              <w:rPrChange w:id="748" w:author="Camilo Andrés Díaz Gómez" w:date="2023-03-28T18:16:00Z">
                <w:rPr>
                  <w:ins w:id="749" w:author="Steff Guzmán" w:date="2023-03-24T15:54:00Z"/>
                  <w:del w:id="750" w:author="Camilo Andrés Díaz Gómez" w:date="2023-03-28T15:26:00Z"/>
                  <w:rFonts w:asciiTheme="minorHAnsi" w:eastAsiaTheme="minorEastAsia" w:hAnsiTheme="minorHAnsi"/>
                  <w:noProof/>
                  <w:sz w:val="22"/>
                  <w:lang w:eastAsia="es-CO"/>
                </w:rPr>
              </w:rPrChange>
            </w:rPr>
          </w:pPr>
          <w:ins w:id="751" w:author="Steff Guzmán" w:date="2023-03-24T15:54:00Z">
            <w:del w:id="752" w:author="Camilo Andrés Díaz Gómez" w:date="2023-03-28T15:26:00Z">
              <w:r w:rsidRPr="0062064A" w:rsidDel="00405EF3">
                <w:rPr>
                  <w:rStyle w:val="Hipervnculo"/>
                  <w:rFonts w:cs="Times New Roman"/>
                  <w:noProof/>
                  <w:color w:val="auto"/>
                  <w:rPrChange w:id="753" w:author="Camilo Andrés Díaz Gómez" w:date="2023-03-28T18:16:00Z">
                    <w:rPr>
                      <w:rStyle w:val="Hipervnculo"/>
                      <w:rFonts w:cs="Times New Roman"/>
                      <w:b/>
                      <w:bCs/>
                      <w:noProof/>
                    </w:rPr>
                  </w:rPrChange>
                </w:rPr>
                <w:delText>Evaluación</w:delText>
              </w:r>
              <w:r w:rsidRPr="0062064A" w:rsidDel="00405EF3">
                <w:rPr>
                  <w:rFonts w:cs="Times New Roman"/>
                  <w:noProof/>
                  <w:webHidden/>
                </w:rPr>
                <w:tab/>
                <w:delText>54</w:delText>
              </w:r>
            </w:del>
          </w:ins>
        </w:p>
        <w:p w14:paraId="1327E69C" w14:textId="1B59E002" w:rsidR="00FA3B96" w:rsidRPr="0062064A" w:rsidDel="00405EF3" w:rsidRDefault="00FA3B96" w:rsidP="002B569F">
          <w:pPr>
            <w:pStyle w:val="TDC3"/>
            <w:rPr>
              <w:ins w:id="754" w:author="Steff Guzmán" w:date="2023-03-24T15:54:00Z"/>
              <w:del w:id="755" w:author="Camilo Andrés Díaz Gómez" w:date="2023-03-28T15:26:00Z"/>
              <w:rFonts w:eastAsiaTheme="minorEastAsia" w:cs="Times New Roman"/>
              <w:noProof/>
              <w:sz w:val="22"/>
              <w:lang w:eastAsia="es-CO"/>
              <w:rPrChange w:id="756" w:author="Camilo Andrés Díaz Gómez" w:date="2023-03-28T18:16:00Z">
                <w:rPr>
                  <w:ins w:id="757" w:author="Steff Guzmán" w:date="2023-03-24T15:54:00Z"/>
                  <w:del w:id="758" w:author="Camilo Andrés Díaz Gómez" w:date="2023-03-28T15:26:00Z"/>
                  <w:rFonts w:asciiTheme="minorHAnsi" w:eastAsiaTheme="minorEastAsia" w:hAnsiTheme="minorHAnsi"/>
                  <w:noProof/>
                  <w:sz w:val="22"/>
                  <w:lang w:eastAsia="es-CO"/>
                </w:rPr>
              </w:rPrChange>
            </w:rPr>
          </w:pPr>
          <w:ins w:id="759" w:author="Steff Guzmán" w:date="2023-03-24T15:54:00Z">
            <w:del w:id="760" w:author="Camilo Andrés Díaz Gómez" w:date="2023-03-28T15:26:00Z">
              <w:r w:rsidRPr="0062064A" w:rsidDel="00405EF3">
                <w:rPr>
                  <w:rStyle w:val="Hipervnculo"/>
                  <w:rFonts w:cs="Times New Roman"/>
                  <w:noProof/>
                  <w:color w:val="auto"/>
                  <w:rPrChange w:id="761" w:author="Camilo Andrés Díaz Gómez" w:date="2023-03-28T18:16:00Z">
                    <w:rPr>
                      <w:rStyle w:val="Hipervnculo"/>
                      <w:rFonts w:cs="Times New Roman"/>
                      <w:b/>
                      <w:bCs/>
                      <w:noProof/>
                    </w:rPr>
                  </w:rPrChange>
                </w:rPr>
                <w:delText>Despliegue</w:delText>
              </w:r>
              <w:r w:rsidRPr="0062064A" w:rsidDel="00405EF3">
                <w:rPr>
                  <w:rFonts w:cs="Times New Roman"/>
                  <w:noProof/>
                  <w:webHidden/>
                </w:rPr>
                <w:tab/>
                <w:delText>54</w:delText>
              </w:r>
            </w:del>
          </w:ins>
        </w:p>
        <w:p w14:paraId="7CC6B40D" w14:textId="726215A3" w:rsidR="00FA3B96" w:rsidRPr="0062064A" w:rsidDel="00405EF3" w:rsidRDefault="00FA3B96" w:rsidP="002B569F">
          <w:pPr>
            <w:pStyle w:val="TDC2"/>
            <w:rPr>
              <w:ins w:id="762" w:author="Steff Guzmán" w:date="2023-03-24T15:54:00Z"/>
              <w:del w:id="763" w:author="Camilo Andrés Díaz Gómez" w:date="2023-03-28T15:26:00Z"/>
              <w:rFonts w:eastAsiaTheme="minorEastAsia" w:cs="Times New Roman"/>
              <w:noProof/>
              <w:sz w:val="22"/>
              <w:lang w:eastAsia="es-CO"/>
              <w:rPrChange w:id="764" w:author="Camilo Andrés Díaz Gómez" w:date="2023-03-28T18:16:00Z">
                <w:rPr>
                  <w:ins w:id="765" w:author="Steff Guzmán" w:date="2023-03-24T15:54:00Z"/>
                  <w:del w:id="766" w:author="Camilo Andrés Díaz Gómez" w:date="2023-03-28T15:26:00Z"/>
                  <w:rFonts w:asciiTheme="minorHAnsi" w:eastAsiaTheme="minorEastAsia" w:hAnsiTheme="minorHAnsi"/>
                  <w:noProof/>
                  <w:sz w:val="22"/>
                  <w:lang w:eastAsia="es-CO"/>
                </w:rPr>
              </w:rPrChange>
            </w:rPr>
          </w:pPr>
          <w:ins w:id="767" w:author="Steff Guzmán" w:date="2023-03-24T15:54:00Z">
            <w:del w:id="768" w:author="Camilo Andrés Díaz Gómez" w:date="2023-03-28T15:26:00Z">
              <w:r w:rsidRPr="0062064A" w:rsidDel="00405EF3">
                <w:rPr>
                  <w:rStyle w:val="Hipervnculo"/>
                  <w:rFonts w:cs="Times New Roman"/>
                  <w:noProof/>
                  <w:color w:val="auto"/>
                </w:rPr>
                <w:delText>Resultados</w:delText>
              </w:r>
              <w:r w:rsidRPr="0062064A" w:rsidDel="00405EF3">
                <w:rPr>
                  <w:rFonts w:cs="Times New Roman"/>
                  <w:noProof/>
                  <w:webHidden/>
                </w:rPr>
                <w:tab/>
                <w:delText>67</w:delText>
              </w:r>
            </w:del>
          </w:ins>
        </w:p>
        <w:p w14:paraId="6DF65E91" w14:textId="162780D5" w:rsidR="00FA3B96" w:rsidRPr="0062064A" w:rsidDel="00405EF3" w:rsidRDefault="00FA3B96" w:rsidP="002B569F">
          <w:pPr>
            <w:pStyle w:val="TDC3"/>
            <w:rPr>
              <w:ins w:id="769" w:author="Steff Guzmán" w:date="2023-03-24T15:54:00Z"/>
              <w:del w:id="770" w:author="Camilo Andrés Díaz Gómez" w:date="2023-03-28T15:26:00Z"/>
              <w:rFonts w:eastAsiaTheme="minorEastAsia" w:cs="Times New Roman"/>
              <w:noProof/>
              <w:sz w:val="22"/>
              <w:lang w:eastAsia="es-CO"/>
              <w:rPrChange w:id="771" w:author="Camilo Andrés Díaz Gómez" w:date="2023-03-28T18:16:00Z">
                <w:rPr>
                  <w:ins w:id="772" w:author="Steff Guzmán" w:date="2023-03-24T15:54:00Z"/>
                  <w:del w:id="773" w:author="Camilo Andrés Díaz Gómez" w:date="2023-03-28T15:26:00Z"/>
                  <w:rFonts w:asciiTheme="minorHAnsi" w:eastAsiaTheme="minorEastAsia" w:hAnsiTheme="minorHAnsi"/>
                  <w:noProof/>
                  <w:sz w:val="22"/>
                  <w:lang w:eastAsia="es-CO"/>
                </w:rPr>
              </w:rPrChange>
            </w:rPr>
          </w:pPr>
          <w:ins w:id="774" w:author="Steff Guzmán" w:date="2023-03-24T15:54:00Z">
            <w:del w:id="775" w:author="Camilo Andrés Díaz Gómez" w:date="2023-03-28T15:26:00Z">
              <w:r w:rsidRPr="0062064A" w:rsidDel="00405EF3">
                <w:rPr>
                  <w:rStyle w:val="Hipervnculo"/>
                  <w:rFonts w:cs="Times New Roman"/>
                  <w:noProof/>
                  <w:color w:val="auto"/>
                  <w:rPrChange w:id="776" w:author="Camilo Andrés Díaz Gómez" w:date="2023-03-28T18:16:00Z">
                    <w:rPr>
                      <w:rStyle w:val="Hipervnculo"/>
                      <w:rFonts w:cs="Times New Roman"/>
                      <w:b/>
                      <w:bCs/>
                      <w:noProof/>
                    </w:rPr>
                  </w:rPrChange>
                </w:rPr>
                <w:delText>Análisis exploratorio y desarrollo de los modelos de Machine Learning</w:delText>
              </w:r>
              <w:r w:rsidRPr="0062064A" w:rsidDel="00405EF3">
                <w:rPr>
                  <w:rFonts w:cs="Times New Roman"/>
                  <w:noProof/>
                  <w:webHidden/>
                </w:rPr>
                <w:tab/>
                <w:delText>67</w:delText>
              </w:r>
            </w:del>
          </w:ins>
        </w:p>
        <w:p w14:paraId="1F96C6A8" w14:textId="0E950444" w:rsidR="00FA3B96" w:rsidRPr="0062064A" w:rsidDel="00405EF3" w:rsidRDefault="00FA3B96" w:rsidP="002B569F">
          <w:pPr>
            <w:pStyle w:val="TDC3"/>
            <w:rPr>
              <w:ins w:id="777" w:author="Steff Guzmán" w:date="2023-03-24T15:54:00Z"/>
              <w:del w:id="778" w:author="Camilo Andrés Díaz Gómez" w:date="2023-03-28T15:26:00Z"/>
              <w:rFonts w:eastAsiaTheme="minorEastAsia" w:cs="Times New Roman"/>
              <w:noProof/>
              <w:sz w:val="22"/>
              <w:lang w:eastAsia="es-CO"/>
              <w:rPrChange w:id="779" w:author="Camilo Andrés Díaz Gómez" w:date="2023-03-28T18:16:00Z">
                <w:rPr>
                  <w:ins w:id="780" w:author="Steff Guzmán" w:date="2023-03-24T15:54:00Z"/>
                  <w:del w:id="781" w:author="Camilo Andrés Díaz Gómez" w:date="2023-03-28T15:26:00Z"/>
                  <w:rFonts w:asciiTheme="minorHAnsi" w:eastAsiaTheme="minorEastAsia" w:hAnsiTheme="minorHAnsi"/>
                  <w:noProof/>
                  <w:sz w:val="22"/>
                  <w:lang w:eastAsia="es-CO"/>
                </w:rPr>
              </w:rPrChange>
            </w:rPr>
          </w:pPr>
          <w:ins w:id="782" w:author="Steff Guzmán" w:date="2023-03-24T15:54:00Z">
            <w:del w:id="783" w:author="Camilo Andrés Díaz Gómez" w:date="2023-03-28T15:26:00Z">
              <w:r w:rsidRPr="0062064A" w:rsidDel="00405EF3">
                <w:rPr>
                  <w:rStyle w:val="Hipervnculo"/>
                  <w:rFonts w:cs="Times New Roman"/>
                  <w:noProof/>
                  <w:color w:val="auto"/>
                  <w:rPrChange w:id="784" w:author="Camilo Andrés Díaz Gómez" w:date="2023-03-28T18:16:00Z">
                    <w:rPr>
                      <w:rStyle w:val="Hipervnculo"/>
                      <w:rFonts w:cs="Times New Roman"/>
                      <w:b/>
                      <w:bCs/>
                      <w:noProof/>
                    </w:rPr>
                  </w:rPrChange>
                </w:rPr>
                <w:delText>Resultados obtenidos</w:delText>
              </w:r>
              <w:r w:rsidRPr="0062064A" w:rsidDel="00405EF3">
                <w:rPr>
                  <w:rFonts w:cs="Times New Roman"/>
                  <w:noProof/>
                  <w:webHidden/>
                </w:rPr>
                <w:tab/>
                <w:delText>92</w:delText>
              </w:r>
            </w:del>
          </w:ins>
        </w:p>
        <w:p w14:paraId="764FD6BF" w14:textId="6D87F195" w:rsidR="00FA3B96" w:rsidRPr="0062064A" w:rsidDel="00405EF3" w:rsidRDefault="00FA3B96" w:rsidP="002B569F">
          <w:pPr>
            <w:pStyle w:val="TDC2"/>
            <w:rPr>
              <w:ins w:id="785" w:author="Steff Guzmán" w:date="2023-03-24T15:54:00Z"/>
              <w:del w:id="786" w:author="Camilo Andrés Díaz Gómez" w:date="2023-03-28T15:26:00Z"/>
              <w:rFonts w:eastAsiaTheme="minorEastAsia" w:cs="Times New Roman"/>
              <w:noProof/>
              <w:sz w:val="22"/>
              <w:lang w:eastAsia="es-CO"/>
              <w:rPrChange w:id="787" w:author="Camilo Andrés Díaz Gómez" w:date="2023-03-28T18:16:00Z">
                <w:rPr>
                  <w:ins w:id="788" w:author="Steff Guzmán" w:date="2023-03-24T15:54:00Z"/>
                  <w:del w:id="789" w:author="Camilo Andrés Díaz Gómez" w:date="2023-03-28T15:26:00Z"/>
                  <w:rFonts w:asciiTheme="minorHAnsi" w:eastAsiaTheme="minorEastAsia" w:hAnsiTheme="minorHAnsi"/>
                  <w:noProof/>
                  <w:sz w:val="22"/>
                  <w:lang w:eastAsia="es-CO"/>
                </w:rPr>
              </w:rPrChange>
            </w:rPr>
          </w:pPr>
          <w:ins w:id="790" w:author="Steff Guzmán" w:date="2023-03-24T15:54:00Z">
            <w:del w:id="791" w:author="Camilo Andrés Díaz Gómez" w:date="2023-03-28T15:26:00Z">
              <w:r w:rsidRPr="0062064A" w:rsidDel="00405EF3">
                <w:rPr>
                  <w:rStyle w:val="Hipervnculo"/>
                  <w:rFonts w:cs="Times New Roman"/>
                  <w:noProof/>
                  <w:color w:val="auto"/>
                </w:rPr>
                <w:delText>Conclusiones</w:delText>
              </w:r>
              <w:r w:rsidRPr="0062064A" w:rsidDel="00405EF3">
                <w:rPr>
                  <w:rFonts w:cs="Times New Roman"/>
                  <w:noProof/>
                  <w:webHidden/>
                </w:rPr>
                <w:tab/>
                <w:delText>97</w:delText>
              </w:r>
            </w:del>
          </w:ins>
        </w:p>
        <w:p w14:paraId="6FEE54AC" w14:textId="3BC79858" w:rsidR="00FA3B96" w:rsidRPr="0062064A" w:rsidDel="00405EF3" w:rsidRDefault="00FA3B96" w:rsidP="002B569F">
          <w:pPr>
            <w:pStyle w:val="TDC2"/>
            <w:rPr>
              <w:ins w:id="792" w:author="Steff Guzmán" w:date="2023-03-24T15:54:00Z"/>
              <w:del w:id="793" w:author="Camilo Andrés Díaz Gómez" w:date="2023-03-28T15:26:00Z"/>
              <w:rFonts w:eastAsiaTheme="minorEastAsia" w:cs="Times New Roman"/>
              <w:noProof/>
              <w:sz w:val="22"/>
              <w:lang w:eastAsia="es-CO"/>
              <w:rPrChange w:id="794" w:author="Camilo Andrés Díaz Gómez" w:date="2023-03-28T18:16:00Z">
                <w:rPr>
                  <w:ins w:id="795" w:author="Steff Guzmán" w:date="2023-03-24T15:54:00Z"/>
                  <w:del w:id="796" w:author="Camilo Andrés Díaz Gómez" w:date="2023-03-28T15:26:00Z"/>
                  <w:rFonts w:asciiTheme="minorHAnsi" w:eastAsiaTheme="minorEastAsia" w:hAnsiTheme="minorHAnsi"/>
                  <w:noProof/>
                  <w:sz w:val="22"/>
                  <w:lang w:eastAsia="es-CO"/>
                </w:rPr>
              </w:rPrChange>
            </w:rPr>
          </w:pPr>
          <w:ins w:id="797" w:author="Steff Guzmán" w:date="2023-03-24T15:54:00Z">
            <w:del w:id="798" w:author="Camilo Andrés Díaz Gómez" w:date="2023-03-28T15:26:00Z">
              <w:r w:rsidRPr="0062064A" w:rsidDel="00405EF3">
                <w:rPr>
                  <w:rStyle w:val="Hipervnculo"/>
                  <w:rFonts w:cs="Times New Roman"/>
                  <w:noProof/>
                  <w:color w:val="auto"/>
                </w:rPr>
                <w:delText>Recomendaciones</w:delText>
              </w:r>
              <w:r w:rsidRPr="0062064A" w:rsidDel="00405EF3">
                <w:rPr>
                  <w:rFonts w:cs="Times New Roman"/>
                  <w:noProof/>
                  <w:webHidden/>
                </w:rPr>
                <w:tab/>
                <w:delText>99</w:delText>
              </w:r>
            </w:del>
          </w:ins>
        </w:p>
        <w:p w14:paraId="25332AEB" w14:textId="34F7EAB6" w:rsidR="00FA3B96" w:rsidRPr="0062064A" w:rsidDel="00405EF3" w:rsidRDefault="00FA3B96" w:rsidP="002B569F">
          <w:pPr>
            <w:pStyle w:val="TDC2"/>
            <w:rPr>
              <w:ins w:id="799" w:author="Steff Guzmán" w:date="2023-03-24T15:54:00Z"/>
              <w:del w:id="800" w:author="Camilo Andrés Díaz Gómez" w:date="2023-03-28T15:26:00Z"/>
              <w:rFonts w:eastAsiaTheme="minorEastAsia" w:cs="Times New Roman"/>
              <w:noProof/>
              <w:sz w:val="22"/>
              <w:lang w:eastAsia="es-CO"/>
              <w:rPrChange w:id="801" w:author="Camilo Andrés Díaz Gómez" w:date="2023-03-28T18:16:00Z">
                <w:rPr>
                  <w:ins w:id="802" w:author="Steff Guzmán" w:date="2023-03-24T15:54:00Z"/>
                  <w:del w:id="803" w:author="Camilo Andrés Díaz Gómez" w:date="2023-03-28T15:26:00Z"/>
                  <w:rFonts w:asciiTheme="minorHAnsi" w:eastAsiaTheme="minorEastAsia" w:hAnsiTheme="minorHAnsi"/>
                  <w:noProof/>
                  <w:sz w:val="22"/>
                  <w:lang w:eastAsia="es-CO"/>
                </w:rPr>
              </w:rPrChange>
            </w:rPr>
          </w:pPr>
          <w:ins w:id="804" w:author="Steff Guzmán" w:date="2023-03-24T15:54:00Z">
            <w:del w:id="805" w:author="Camilo Andrés Díaz Gómez" w:date="2023-03-28T15:26:00Z">
              <w:r w:rsidRPr="0062064A" w:rsidDel="00405EF3">
                <w:rPr>
                  <w:rStyle w:val="Hipervnculo"/>
                  <w:rFonts w:cs="Times New Roman"/>
                  <w:noProof/>
                  <w:color w:val="auto"/>
                  <w:lang w:val="en-US"/>
                </w:rPr>
                <w:delText>Referencias</w:delText>
              </w:r>
              <w:r w:rsidRPr="0062064A" w:rsidDel="00405EF3">
                <w:rPr>
                  <w:rFonts w:cs="Times New Roman"/>
                  <w:noProof/>
                  <w:webHidden/>
                </w:rPr>
                <w:tab/>
                <w:delText>100</w:delText>
              </w:r>
            </w:del>
          </w:ins>
        </w:p>
        <w:p w14:paraId="37024A85" w14:textId="09761EE6" w:rsidR="00FA3B96" w:rsidRPr="0062064A" w:rsidDel="00405EF3" w:rsidRDefault="00FA3B96" w:rsidP="002B569F">
          <w:pPr>
            <w:pStyle w:val="TDC2"/>
            <w:rPr>
              <w:ins w:id="806" w:author="Steff Guzmán" w:date="2023-03-24T15:54:00Z"/>
              <w:del w:id="807" w:author="Camilo Andrés Díaz Gómez" w:date="2023-03-28T15:26:00Z"/>
              <w:rFonts w:eastAsiaTheme="minorEastAsia" w:cs="Times New Roman"/>
              <w:noProof/>
              <w:sz w:val="22"/>
              <w:lang w:eastAsia="es-CO"/>
              <w:rPrChange w:id="808" w:author="Camilo Andrés Díaz Gómez" w:date="2023-03-28T18:16:00Z">
                <w:rPr>
                  <w:ins w:id="809" w:author="Steff Guzmán" w:date="2023-03-24T15:54:00Z"/>
                  <w:del w:id="810" w:author="Camilo Andrés Díaz Gómez" w:date="2023-03-28T15:26:00Z"/>
                  <w:rFonts w:asciiTheme="minorHAnsi" w:eastAsiaTheme="minorEastAsia" w:hAnsiTheme="minorHAnsi"/>
                  <w:noProof/>
                  <w:sz w:val="22"/>
                  <w:lang w:eastAsia="es-CO"/>
                </w:rPr>
              </w:rPrChange>
            </w:rPr>
          </w:pPr>
          <w:ins w:id="811" w:author="Steff Guzmán" w:date="2023-03-24T15:54:00Z">
            <w:del w:id="812" w:author="Camilo Andrés Díaz Gómez" w:date="2023-03-28T15:26:00Z">
              <w:r w:rsidRPr="0062064A" w:rsidDel="00405EF3">
                <w:rPr>
                  <w:rStyle w:val="Hipervnculo"/>
                  <w:rFonts w:cs="Times New Roman"/>
                  <w:noProof/>
                  <w:color w:val="auto"/>
                </w:rPr>
                <w:delText>Anexos</w:delText>
              </w:r>
              <w:r w:rsidRPr="0062064A" w:rsidDel="00405EF3">
                <w:rPr>
                  <w:rFonts w:cs="Times New Roman"/>
                  <w:noProof/>
                  <w:webHidden/>
                </w:rPr>
                <w:tab/>
                <w:delText>107</w:delText>
              </w:r>
            </w:del>
          </w:ins>
        </w:p>
        <w:p w14:paraId="0A556CC2" w14:textId="184FF0E0" w:rsidR="00B459BD" w:rsidRPr="0062064A" w:rsidDel="00405EF3" w:rsidRDefault="00B459BD" w:rsidP="002B569F">
          <w:pPr>
            <w:pStyle w:val="TDC2"/>
            <w:rPr>
              <w:del w:id="813" w:author="Camilo Andrés Díaz Gómez" w:date="2023-03-28T15:26:00Z"/>
              <w:rFonts w:eastAsiaTheme="minorEastAsia" w:cs="Times New Roman"/>
              <w:noProof/>
              <w:sz w:val="22"/>
              <w:lang w:eastAsia="es-CO"/>
              <w:rPrChange w:id="814" w:author="Camilo Andrés Díaz Gómez" w:date="2023-03-28T18:16:00Z">
                <w:rPr>
                  <w:del w:id="815" w:author="Camilo Andrés Díaz Gómez" w:date="2023-03-28T15:26:00Z"/>
                  <w:rFonts w:asciiTheme="minorHAnsi" w:eastAsiaTheme="minorEastAsia" w:hAnsiTheme="minorHAnsi"/>
                  <w:noProof/>
                  <w:sz w:val="22"/>
                  <w:lang w:eastAsia="es-CO"/>
                </w:rPr>
              </w:rPrChange>
            </w:rPr>
          </w:pPr>
          <w:del w:id="816" w:author="Camilo Andrés Díaz Gómez" w:date="2023-03-28T15:26:00Z">
            <w:r w:rsidRPr="0062064A" w:rsidDel="00405EF3">
              <w:rPr>
                <w:rPrChange w:id="817" w:author="Camilo Andrés Díaz Gómez" w:date="2023-03-28T18:16:00Z">
                  <w:rPr>
                    <w:rStyle w:val="Hipervnculo"/>
                    <w:rFonts w:cs="Times New Roman"/>
                    <w:noProof/>
                  </w:rPr>
                </w:rPrChange>
              </w:rPr>
              <w:delText>Resumen</w:delText>
            </w:r>
            <w:r w:rsidRPr="0062064A" w:rsidDel="00405EF3">
              <w:rPr>
                <w:rFonts w:cs="Times New Roman"/>
                <w:noProof/>
                <w:webHidden/>
              </w:rPr>
              <w:tab/>
              <w:delText>8</w:delText>
            </w:r>
          </w:del>
        </w:p>
        <w:p w14:paraId="0A39F691" w14:textId="3EECE1BB" w:rsidR="00B459BD" w:rsidRPr="0062064A" w:rsidDel="00405EF3" w:rsidRDefault="00B459BD" w:rsidP="002B569F">
          <w:pPr>
            <w:pStyle w:val="TDC2"/>
            <w:rPr>
              <w:del w:id="818" w:author="Camilo Andrés Díaz Gómez" w:date="2023-03-28T15:26:00Z"/>
              <w:rFonts w:eastAsiaTheme="minorEastAsia" w:cs="Times New Roman"/>
              <w:noProof/>
              <w:sz w:val="22"/>
              <w:lang w:eastAsia="es-CO"/>
              <w:rPrChange w:id="819" w:author="Camilo Andrés Díaz Gómez" w:date="2023-03-28T18:16:00Z">
                <w:rPr>
                  <w:del w:id="820" w:author="Camilo Andrés Díaz Gómez" w:date="2023-03-28T15:26:00Z"/>
                  <w:rFonts w:asciiTheme="minorHAnsi" w:eastAsiaTheme="minorEastAsia" w:hAnsiTheme="minorHAnsi"/>
                  <w:noProof/>
                  <w:sz w:val="22"/>
                  <w:lang w:eastAsia="es-CO"/>
                </w:rPr>
              </w:rPrChange>
            </w:rPr>
          </w:pPr>
          <w:del w:id="821" w:author="Camilo Andrés Díaz Gómez" w:date="2023-03-28T15:26:00Z">
            <w:r w:rsidRPr="0062064A" w:rsidDel="00405EF3">
              <w:rPr>
                <w:rPrChange w:id="822" w:author="Camilo Andrés Díaz Gómez" w:date="2023-03-28T18:16:00Z">
                  <w:rPr>
                    <w:rStyle w:val="Hipervnculo"/>
                    <w:rFonts w:cs="Times New Roman"/>
                    <w:noProof/>
                    <w:lang w:val="en-US"/>
                  </w:rPr>
                </w:rPrChange>
              </w:rPr>
              <w:delText>Abstract</w:delText>
            </w:r>
            <w:r w:rsidRPr="0062064A" w:rsidDel="00405EF3">
              <w:rPr>
                <w:rFonts w:cs="Times New Roman"/>
                <w:noProof/>
                <w:webHidden/>
              </w:rPr>
              <w:tab/>
              <w:delText>10</w:delText>
            </w:r>
          </w:del>
        </w:p>
        <w:p w14:paraId="6CB4D2F8" w14:textId="68C78B5B" w:rsidR="00B459BD" w:rsidRPr="0062064A" w:rsidDel="00405EF3" w:rsidRDefault="00B459BD" w:rsidP="002B569F">
          <w:pPr>
            <w:pStyle w:val="TDC2"/>
            <w:rPr>
              <w:del w:id="823" w:author="Camilo Andrés Díaz Gómez" w:date="2023-03-28T15:26:00Z"/>
              <w:rFonts w:eastAsiaTheme="minorEastAsia" w:cs="Times New Roman"/>
              <w:noProof/>
              <w:sz w:val="22"/>
              <w:lang w:eastAsia="es-CO"/>
              <w:rPrChange w:id="824" w:author="Camilo Andrés Díaz Gómez" w:date="2023-03-28T18:16:00Z">
                <w:rPr>
                  <w:del w:id="825" w:author="Camilo Andrés Díaz Gómez" w:date="2023-03-28T15:26:00Z"/>
                  <w:rFonts w:asciiTheme="minorHAnsi" w:eastAsiaTheme="minorEastAsia" w:hAnsiTheme="minorHAnsi"/>
                  <w:noProof/>
                  <w:sz w:val="22"/>
                  <w:lang w:eastAsia="es-CO"/>
                </w:rPr>
              </w:rPrChange>
            </w:rPr>
          </w:pPr>
          <w:del w:id="826" w:author="Camilo Andrés Díaz Gómez" w:date="2023-03-28T15:26:00Z">
            <w:r w:rsidRPr="0062064A" w:rsidDel="00405EF3">
              <w:rPr>
                <w:rPrChange w:id="827" w:author="Camilo Andrés Díaz Gómez" w:date="2023-03-28T18:16:00Z">
                  <w:rPr>
                    <w:rStyle w:val="Hipervnculo"/>
                    <w:rFonts w:cs="Times New Roman"/>
                    <w:noProof/>
                  </w:rPr>
                </w:rPrChange>
              </w:rPr>
              <w:delText>Introducción</w:delText>
            </w:r>
            <w:r w:rsidRPr="0062064A" w:rsidDel="00405EF3">
              <w:rPr>
                <w:rFonts w:cs="Times New Roman"/>
                <w:noProof/>
                <w:webHidden/>
              </w:rPr>
              <w:tab/>
              <w:delText>12</w:delText>
            </w:r>
          </w:del>
        </w:p>
        <w:p w14:paraId="700E5A12" w14:textId="6C4DEB71" w:rsidR="00B459BD" w:rsidRPr="0062064A" w:rsidDel="00405EF3" w:rsidRDefault="00B459BD" w:rsidP="002B569F">
          <w:pPr>
            <w:pStyle w:val="TDC2"/>
            <w:rPr>
              <w:del w:id="828" w:author="Camilo Andrés Díaz Gómez" w:date="2023-03-28T15:26:00Z"/>
              <w:rFonts w:eastAsiaTheme="minorEastAsia" w:cs="Times New Roman"/>
              <w:noProof/>
              <w:sz w:val="22"/>
              <w:lang w:eastAsia="es-CO"/>
              <w:rPrChange w:id="829" w:author="Camilo Andrés Díaz Gómez" w:date="2023-03-28T18:16:00Z">
                <w:rPr>
                  <w:del w:id="830" w:author="Camilo Andrés Díaz Gómez" w:date="2023-03-28T15:26:00Z"/>
                  <w:rFonts w:asciiTheme="minorHAnsi" w:eastAsiaTheme="minorEastAsia" w:hAnsiTheme="minorHAnsi"/>
                  <w:noProof/>
                  <w:sz w:val="22"/>
                  <w:lang w:eastAsia="es-CO"/>
                </w:rPr>
              </w:rPrChange>
            </w:rPr>
          </w:pPr>
          <w:del w:id="831" w:author="Camilo Andrés Díaz Gómez" w:date="2023-03-28T15:26:00Z">
            <w:r w:rsidRPr="0062064A" w:rsidDel="00405EF3">
              <w:rPr>
                <w:rPrChange w:id="832" w:author="Camilo Andrés Díaz Gómez" w:date="2023-03-28T18:16:00Z">
                  <w:rPr>
                    <w:rStyle w:val="Hipervnculo"/>
                    <w:rFonts w:cs="Times New Roman"/>
                    <w:noProof/>
                  </w:rPr>
                </w:rPrChange>
              </w:rPr>
              <w:delText>Planteamiento del Problema</w:delText>
            </w:r>
            <w:r w:rsidRPr="0062064A" w:rsidDel="00405EF3">
              <w:rPr>
                <w:rFonts w:cs="Times New Roman"/>
                <w:noProof/>
                <w:webHidden/>
              </w:rPr>
              <w:tab/>
              <w:delText>14</w:delText>
            </w:r>
          </w:del>
        </w:p>
        <w:p w14:paraId="71A2469E" w14:textId="15C2C9FE" w:rsidR="00B459BD" w:rsidRPr="0062064A" w:rsidDel="00405EF3" w:rsidRDefault="00B459BD" w:rsidP="002B569F">
          <w:pPr>
            <w:pStyle w:val="TDC3"/>
            <w:rPr>
              <w:del w:id="833" w:author="Camilo Andrés Díaz Gómez" w:date="2023-03-28T15:26:00Z"/>
              <w:rFonts w:eastAsiaTheme="minorEastAsia" w:cs="Times New Roman"/>
              <w:noProof/>
              <w:sz w:val="22"/>
              <w:lang w:eastAsia="es-CO"/>
              <w:rPrChange w:id="834" w:author="Camilo Andrés Díaz Gómez" w:date="2023-03-28T18:16:00Z">
                <w:rPr>
                  <w:del w:id="835" w:author="Camilo Andrés Díaz Gómez" w:date="2023-03-28T15:26:00Z"/>
                  <w:rFonts w:asciiTheme="minorHAnsi" w:eastAsiaTheme="minorEastAsia" w:hAnsiTheme="minorHAnsi"/>
                  <w:noProof/>
                  <w:sz w:val="22"/>
                  <w:lang w:eastAsia="es-CO"/>
                </w:rPr>
              </w:rPrChange>
            </w:rPr>
          </w:pPr>
          <w:del w:id="836" w:author="Camilo Andrés Díaz Gómez" w:date="2023-03-28T15:26:00Z">
            <w:r w:rsidRPr="0062064A" w:rsidDel="00405EF3">
              <w:rPr>
                <w:rPrChange w:id="837" w:author="Camilo Andrés Díaz Gómez" w:date="2023-03-28T18:16:00Z">
                  <w:rPr>
                    <w:rStyle w:val="Hipervnculo"/>
                    <w:rFonts w:cs="Times New Roman"/>
                    <w:b/>
                    <w:bCs/>
                    <w:noProof/>
                  </w:rPr>
                </w:rPrChange>
              </w:rPr>
              <w:delText>Antecedentes</w:delText>
            </w:r>
            <w:r w:rsidRPr="0062064A" w:rsidDel="00405EF3">
              <w:rPr>
                <w:rFonts w:cs="Times New Roman"/>
                <w:noProof/>
                <w:webHidden/>
              </w:rPr>
              <w:tab/>
              <w:delText>15</w:delText>
            </w:r>
          </w:del>
        </w:p>
        <w:p w14:paraId="797C12C2" w14:textId="5476C24D" w:rsidR="00B459BD" w:rsidRPr="0062064A" w:rsidDel="00405EF3" w:rsidRDefault="00B459BD" w:rsidP="002B569F">
          <w:pPr>
            <w:pStyle w:val="TDC2"/>
            <w:rPr>
              <w:del w:id="838" w:author="Camilo Andrés Díaz Gómez" w:date="2023-03-28T15:26:00Z"/>
              <w:rFonts w:eastAsiaTheme="minorEastAsia" w:cs="Times New Roman"/>
              <w:noProof/>
              <w:sz w:val="22"/>
              <w:lang w:eastAsia="es-CO"/>
              <w:rPrChange w:id="839" w:author="Camilo Andrés Díaz Gómez" w:date="2023-03-28T18:16:00Z">
                <w:rPr>
                  <w:del w:id="840" w:author="Camilo Andrés Díaz Gómez" w:date="2023-03-28T15:26:00Z"/>
                  <w:rFonts w:asciiTheme="minorHAnsi" w:eastAsiaTheme="minorEastAsia" w:hAnsiTheme="minorHAnsi"/>
                  <w:noProof/>
                  <w:sz w:val="22"/>
                  <w:lang w:eastAsia="es-CO"/>
                </w:rPr>
              </w:rPrChange>
            </w:rPr>
          </w:pPr>
          <w:del w:id="841" w:author="Camilo Andrés Díaz Gómez" w:date="2023-03-28T15:26:00Z">
            <w:r w:rsidRPr="0062064A" w:rsidDel="00405EF3">
              <w:rPr>
                <w:rPrChange w:id="842" w:author="Camilo Andrés Díaz Gómez" w:date="2023-03-28T18:16:00Z">
                  <w:rPr>
                    <w:rStyle w:val="Hipervnculo"/>
                    <w:rFonts w:cs="Times New Roman"/>
                    <w:noProof/>
                  </w:rPr>
                </w:rPrChange>
              </w:rPr>
              <w:delText>Justificación</w:delText>
            </w:r>
            <w:r w:rsidRPr="0062064A" w:rsidDel="00405EF3">
              <w:rPr>
                <w:rFonts w:cs="Times New Roman"/>
                <w:noProof/>
                <w:webHidden/>
              </w:rPr>
              <w:tab/>
              <w:delText>18</w:delText>
            </w:r>
          </w:del>
        </w:p>
        <w:p w14:paraId="27E883F4" w14:textId="1D67645A" w:rsidR="00B459BD" w:rsidRPr="0062064A" w:rsidDel="00405EF3" w:rsidRDefault="00B459BD" w:rsidP="002B569F">
          <w:pPr>
            <w:pStyle w:val="TDC2"/>
            <w:rPr>
              <w:del w:id="843" w:author="Camilo Andrés Díaz Gómez" w:date="2023-03-28T15:26:00Z"/>
              <w:rFonts w:eastAsiaTheme="minorEastAsia" w:cs="Times New Roman"/>
              <w:noProof/>
              <w:sz w:val="22"/>
              <w:lang w:eastAsia="es-CO"/>
              <w:rPrChange w:id="844" w:author="Camilo Andrés Díaz Gómez" w:date="2023-03-28T18:16:00Z">
                <w:rPr>
                  <w:del w:id="845" w:author="Camilo Andrés Díaz Gómez" w:date="2023-03-28T15:26:00Z"/>
                  <w:rFonts w:asciiTheme="minorHAnsi" w:eastAsiaTheme="minorEastAsia" w:hAnsiTheme="minorHAnsi"/>
                  <w:noProof/>
                  <w:sz w:val="22"/>
                  <w:lang w:eastAsia="es-CO"/>
                </w:rPr>
              </w:rPrChange>
            </w:rPr>
          </w:pPr>
          <w:del w:id="846" w:author="Camilo Andrés Díaz Gómez" w:date="2023-03-28T15:26:00Z">
            <w:r w:rsidRPr="0062064A" w:rsidDel="00405EF3">
              <w:rPr>
                <w:rPrChange w:id="847" w:author="Camilo Andrés Díaz Gómez" w:date="2023-03-28T18:16:00Z">
                  <w:rPr>
                    <w:rStyle w:val="Hipervnculo"/>
                    <w:rFonts w:cs="Times New Roman"/>
                    <w:noProof/>
                  </w:rPr>
                </w:rPrChange>
              </w:rPr>
              <w:delText>Objetivos</w:delText>
            </w:r>
            <w:r w:rsidRPr="0062064A" w:rsidDel="00405EF3">
              <w:rPr>
                <w:rFonts w:cs="Times New Roman"/>
                <w:noProof/>
                <w:webHidden/>
              </w:rPr>
              <w:tab/>
              <w:delText>20</w:delText>
            </w:r>
          </w:del>
        </w:p>
        <w:p w14:paraId="1E1AFBA3" w14:textId="167CEF91" w:rsidR="00B459BD" w:rsidRPr="0062064A" w:rsidDel="00405EF3" w:rsidRDefault="00B459BD" w:rsidP="002B569F">
          <w:pPr>
            <w:pStyle w:val="TDC3"/>
            <w:rPr>
              <w:del w:id="848" w:author="Camilo Andrés Díaz Gómez" w:date="2023-03-28T15:26:00Z"/>
              <w:rFonts w:eastAsiaTheme="minorEastAsia" w:cs="Times New Roman"/>
              <w:noProof/>
              <w:sz w:val="22"/>
              <w:lang w:eastAsia="es-CO"/>
              <w:rPrChange w:id="849" w:author="Camilo Andrés Díaz Gómez" w:date="2023-03-28T18:16:00Z">
                <w:rPr>
                  <w:del w:id="850" w:author="Camilo Andrés Díaz Gómez" w:date="2023-03-28T15:26:00Z"/>
                  <w:rFonts w:asciiTheme="minorHAnsi" w:eastAsiaTheme="minorEastAsia" w:hAnsiTheme="minorHAnsi"/>
                  <w:noProof/>
                  <w:sz w:val="22"/>
                  <w:lang w:eastAsia="es-CO"/>
                </w:rPr>
              </w:rPrChange>
            </w:rPr>
          </w:pPr>
          <w:del w:id="851" w:author="Camilo Andrés Díaz Gómez" w:date="2023-03-28T15:26:00Z">
            <w:r w:rsidRPr="0062064A" w:rsidDel="00405EF3">
              <w:rPr>
                <w:rPrChange w:id="852" w:author="Camilo Andrés Díaz Gómez" w:date="2023-03-28T18:16:00Z">
                  <w:rPr>
                    <w:rStyle w:val="Hipervnculo"/>
                    <w:rFonts w:cs="Times New Roman"/>
                    <w:b/>
                    <w:bCs/>
                    <w:noProof/>
                  </w:rPr>
                </w:rPrChange>
              </w:rPr>
              <w:delText>Objetivo General</w:delText>
            </w:r>
            <w:r w:rsidRPr="0062064A" w:rsidDel="00405EF3">
              <w:rPr>
                <w:rFonts w:cs="Times New Roman"/>
                <w:noProof/>
                <w:webHidden/>
              </w:rPr>
              <w:tab/>
              <w:delText>20</w:delText>
            </w:r>
          </w:del>
        </w:p>
        <w:p w14:paraId="0C346772" w14:textId="101537A8" w:rsidR="00B459BD" w:rsidRPr="0062064A" w:rsidDel="00405EF3" w:rsidRDefault="00B459BD" w:rsidP="002B569F">
          <w:pPr>
            <w:pStyle w:val="TDC3"/>
            <w:rPr>
              <w:del w:id="853" w:author="Camilo Andrés Díaz Gómez" w:date="2023-03-28T15:26:00Z"/>
              <w:rFonts w:eastAsiaTheme="minorEastAsia" w:cs="Times New Roman"/>
              <w:noProof/>
              <w:sz w:val="22"/>
              <w:lang w:eastAsia="es-CO"/>
              <w:rPrChange w:id="854" w:author="Camilo Andrés Díaz Gómez" w:date="2023-03-28T18:16:00Z">
                <w:rPr>
                  <w:del w:id="855" w:author="Camilo Andrés Díaz Gómez" w:date="2023-03-28T15:26:00Z"/>
                  <w:rFonts w:asciiTheme="minorHAnsi" w:eastAsiaTheme="minorEastAsia" w:hAnsiTheme="minorHAnsi"/>
                  <w:noProof/>
                  <w:sz w:val="22"/>
                  <w:lang w:eastAsia="es-CO"/>
                </w:rPr>
              </w:rPrChange>
            </w:rPr>
          </w:pPr>
          <w:del w:id="856" w:author="Camilo Andrés Díaz Gómez" w:date="2023-03-28T15:26:00Z">
            <w:r w:rsidRPr="0062064A" w:rsidDel="00405EF3">
              <w:rPr>
                <w:rPrChange w:id="857" w:author="Camilo Andrés Díaz Gómez" w:date="2023-03-28T18:16:00Z">
                  <w:rPr>
                    <w:rStyle w:val="Hipervnculo"/>
                    <w:rFonts w:cs="Times New Roman"/>
                    <w:b/>
                    <w:bCs/>
                    <w:noProof/>
                  </w:rPr>
                </w:rPrChange>
              </w:rPr>
              <w:delText>Objetivos Específicos</w:delText>
            </w:r>
            <w:r w:rsidRPr="0062064A" w:rsidDel="00405EF3">
              <w:rPr>
                <w:rFonts w:cs="Times New Roman"/>
                <w:noProof/>
                <w:webHidden/>
              </w:rPr>
              <w:tab/>
              <w:delText>20</w:delText>
            </w:r>
          </w:del>
        </w:p>
        <w:p w14:paraId="517141FA" w14:textId="490B9B1B" w:rsidR="00B459BD" w:rsidRPr="0062064A" w:rsidDel="00405EF3" w:rsidRDefault="00B459BD" w:rsidP="002B569F">
          <w:pPr>
            <w:pStyle w:val="TDC2"/>
            <w:rPr>
              <w:del w:id="858" w:author="Camilo Andrés Díaz Gómez" w:date="2023-03-28T15:26:00Z"/>
              <w:rFonts w:eastAsiaTheme="minorEastAsia" w:cs="Times New Roman"/>
              <w:noProof/>
              <w:sz w:val="22"/>
              <w:lang w:eastAsia="es-CO"/>
              <w:rPrChange w:id="859" w:author="Camilo Andrés Díaz Gómez" w:date="2023-03-28T18:16:00Z">
                <w:rPr>
                  <w:del w:id="860" w:author="Camilo Andrés Díaz Gómez" w:date="2023-03-28T15:26:00Z"/>
                  <w:rFonts w:asciiTheme="minorHAnsi" w:eastAsiaTheme="minorEastAsia" w:hAnsiTheme="minorHAnsi"/>
                  <w:noProof/>
                  <w:sz w:val="22"/>
                  <w:lang w:eastAsia="es-CO"/>
                </w:rPr>
              </w:rPrChange>
            </w:rPr>
          </w:pPr>
          <w:del w:id="861" w:author="Camilo Andrés Díaz Gómez" w:date="2023-03-28T15:26:00Z">
            <w:r w:rsidRPr="0062064A" w:rsidDel="00405EF3">
              <w:rPr>
                <w:rPrChange w:id="862" w:author="Camilo Andrés Díaz Gómez" w:date="2023-03-28T18:16:00Z">
                  <w:rPr>
                    <w:rStyle w:val="Hipervnculo"/>
                    <w:rFonts w:cs="Times New Roman"/>
                    <w:noProof/>
                    <w:lang w:val="en-US"/>
                  </w:rPr>
                </w:rPrChange>
              </w:rPr>
              <w:delText>Marco Teórico</w:delText>
            </w:r>
            <w:r w:rsidRPr="0062064A" w:rsidDel="00405EF3">
              <w:rPr>
                <w:rFonts w:cs="Times New Roman"/>
                <w:noProof/>
                <w:webHidden/>
              </w:rPr>
              <w:tab/>
              <w:delText>21</w:delText>
            </w:r>
          </w:del>
        </w:p>
        <w:p w14:paraId="00FCEB31" w14:textId="396C5977" w:rsidR="00B459BD" w:rsidRPr="0062064A" w:rsidDel="00405EF3" w:rsidRDefault="00B459BD" w:rsidP="002B569F">
          <w:pPr>
            <w:pStyle w:val="TDC2"/>
            <w:rPr>
              <w:del w:id="863" w:author="Camilo Andrés Díaz Gómez" w:date="2023-03-28T15:26:00Z"/>
              <w:rFonts w:eastAsiaTheme="minorEastAsia" w:cs="Times New Roman"/>
              <w:noProof/>
              <w:sz w:val="22"/>
              <w:lang w:eastAsia="es-CO"/>
              <w:rPrChange w:id="864" w:author="Camilo Andrés Díaz Gómez" w:date="2023-03-28T18:16:00Z">
                <w:rPr>
                  <w:del w:id="865" w:author="Camilo Andrés Díaz Gómez" w:date="2023-03-28T15:26:00Z"/>
                  <w:rFonts w:asciiTheme="minorHAnsi" w:eastAsiaTheme="minorEastAsia" w:hAnsiTheme="minorHAnsi"/>
                  <w:noProof/>
                  <w:sz w:val="22"/>
                  <w:lang w:eastAsia="es-CO"/>
                </w:rPr>
              </w:rPrChange>
            </w:rPr>
          </w:pPr>
          <w:del w:id="866" w:author="Camilo Andrés Díaz Gómez" w:date="2023-03-28T15:26:00Z">
            <w:r w:rsidRPr="0062064A" w:rsidDel="00405EF3">
              <w:rPr>
                <w:rPrChange w:id="867" w:author="Camilo Andrés Díaz Gómez" w:date="2023-03-28T18:16:00Z">
                  <w:rPr>
                    <w:rStyle w:val="Hipervnculo"/>
                    <w:rFonts w:cs="Times New Roman"/>
                    <w:noProof/>
                  </w:rPr>
                </w:rPrChange>
              </w:rPr>
              <w:delText>Metodología</w:delText>
            </w:r>
            <w:r w:rsidRPr="0062064A" w:rsidDel="00405EF3">
              <w:rPr>
                <w:rFonts w:cs="Times New Roman"/>
                <w:noProof/>
                <w:webHidden/>
              </w:rPr>
              <w:tab/>
              <w:delText>47</w:delText>
            </w:r>
          </w:del>
        </w:p>
        <w:p w14:paraId="01D76257" w14:textId="05C7A194" w:rsidR="00B459BD" w:rsidRPr="0062064A" w:rsidDel="00405EF3" w:rsidRDefault="00B459BD" w:rsidP="002B569F">
          <w:pPr>
            <w:pStyle w:val="TDC2"/>
            <w:rPr>
              <w:del w:id="868" w:author="Camilo Andrés Díaz Gómez" w:date="2023-03-28T15:26:00Z"/>
              <w:rFonts w:eastAsiaTheme="minorEastAsia" w:cs="Times New Roman"/>
              <w:noProof/>
              <w:sz w:val="22"/>
              <w:lang w:eastAsia="es-CO"/>
              <w:rPrChange w:id="869" w:author="Camilo Andrés Díaz Gómez" w:date="2023-03-28T18:16:00Z">
                <w:rPr>
                  <w:del w:id="870" w:author="Camilo Andrés Díaz Gómez" w:date="2023-03-28T15:26:00Z"/>
                  <w:rFonts w:asciiTheme="minorHAnsi" w:eastAsiaTheme="minorEastAsia" w:hAnsiTheme="minorHAnsi"/>
                  <w:noProof/>
                  <w:sz w:val="22"/>
                  <w:lang w:eastAsia="es-CO"/>
                </w:rPr>
              </w:rPrChange>
            </w:rPr>
          </w:pPr>
          <w:del w:id="871" w:author="Camilo Andrés Díaz Gómez" w:date="2023-03-28T15:26:00Z">
            <w:r w:rsidRPr="0062064A" w:rsidDel="00405EF3">
              <w:rPr>
                <w:rPrChange w:id="872" w:author="Camilo Andrés Díaz Gómez" w:date="2023-03-28T18:16:00Z">
                  <w:rPr>
                    <w:rStyle w:val="Hipervnculo"/>
                    <w:rFonts w:cs="Times New Roman"/>
                    <w:noProof/>
                  </w:rPr>
                </w:rPrChange>
              </w:rPr>
              <w:delText>Resultados</w:delText>
            </w:r>
            <w:r w:rsidRPr="0062064A" w:rsidDel="00405EF3">
              <w:rPr>
                <w:rFonts w:cs="Times New Roman"/>
                <w:noProof/>
                <w:webHidden/>
              </w:rPr>
              <w:tab/>
              <w:delText>56</w:delText>
            </w:r>
          </w:del>
        </w:p>
        <w:p w14:paraId="3EE4452D" w14:textId="2F0A2064" w:rsidR="00B459BD" w:rsidRPr="0062064A" w:rsidDel="00405EF3" w:rsidRDefault="00B459BD" w:rsidP="002B569F">
          <w:pPr>
            <w:pStyle w:val="TDC2"/>
            <w:rPr>
              <w:del w:id="873" w:author="Camilo Andrés Díaz Gómez" w:date="2023-03-28T15:26:00Z"/>
              <w:rFonts w:eastAsiaTheme="minorEastAsia" w:cs="Times New Roman"/>
              <w:noProof/>
              <w:sz w:val="22"/>
              <w:lang w:eastAsia="es-CO"/>
              <w:rPrChange w:id="874" w:author="Camilo Andrés Díaz Gómez" w:date="2023-03-28T18:16:00Z">
                <w:rPr>
                  <w:del w:id="875" w:author="Camilo Andrés Díaz Gómez" w:date="2023-03-28T15:26:00Z"/>
                  <w:rFonts w:asciiTheme="minorHAnsi" w:eastAsiaTheme="minorEastAsia" w:hAnsiTheme="minorHAnsi"/>
                  <w:noProof/>
                  <w:sz w:val="22"/>
                  <w:lang w:eastAsia="es-CO"/>
                </w:rPr>
              </w:rPrChange>
            </w:rPr>
          </w:pPr>
          <w:del w:id="876" w:author="Camilo Andrés Díaz Gómez" w:date="2023-03-28T15:26:00Z">
            <w:r w:rsidRPr="0062064A" w:rsidDel="00405EF3">
              <w:rPr>
                <w:rPrChange w:id="877" w:author="Camilo Andrés Díaz Gómez" w:date="2023-03-28T18:16:00Z">
                  <w:rPr>
                    <w:rStyle w:val="Hipervnculo"/>
                    <w:rFonts w:cs="Times New Roman"/>
                    <w:noProof/>
                  </w:rPr>
                </w:rPrChange>
              </w:rPr>
              <w:delText>Conclusiones</w:delText>
            </w:r>
            <w:r w:rsidRPr="0062064A" w:rsidDel="00405EF3">
              <w:rPr>
                <w:rFonts w:cs="Times New Roman"/>
                <w:noProof/>
                <w:webHidden/>
              </w:rPr>
              <w:tab/>
              <w:delText>62</w:delText>
            </w:r>
          </w:del>
        </w:p>
        <w:p w14:paraId="563E9CB5" w14:textId="02BA2236" w:rsidR="00B459BD" w:rsidRPr="0062064A" w:rsidDel="00405EF3" w:rsidRDefault="00B459BD" w:rsidP="002B569F">
          <w:pPr>
            <w:pStyle w:val="TDC2"/>
            <w:rPr>
              <w:del w:id="878" w:author="Camilo Andrés Díaz Gómez" w:date="2023-03-28T15:26:00Z"/>
              <w:rFonts w:eastAsiaTheme="minorEastAsia" w:cs="Times New Roman"/>
              <w:noProof/>
              <w:sz w:val="22"/>
              <w:lang w:eastAsia="es-CO"/>
              <w:rPrChange w:id="879" w:author="Camilo Andrés Díaz Gómez" w:date="2023-03-28T18:16:00Z">
                <w:rPr>
                  <w:del w:id="880" w:author="Camilo Andrés Díaz Gómez" w:date="2023-03-28T15:26:00Z"/>
                  <w:rFonts w:asciiTheme="minorHAnsi" w:eastAsiaTheme="minorEastAsia" w:hAnsiTheme="minorHAnsi"/>
                  <w:noProof/>
                  <w:sz w:val="22"/>
                  <w:lang w:eastAsia="es-CO"/>
                </w:rPr>
              </w:rPrChange>
            </w:rPr>
          </w:pPr>
          <w:del w:id="881" w:author="Camilo Andrés Díaz Gómez" w:date="2023-03-28T15:26:00Z">
            <w:r w:rsidRPr="0062064A" w:rsidDel="00405EF3">
              <w:rPr>
                <w:rPrChange w:id="882" w:author="Camilo Andrés Díaz Gómez" w:date="2023-03-28T18:16:00Z">
                  <w:rPr>
                    <w:rStyle w:val="Hipervnculo"/>
                    <w:rFonts w:cs="Times New Roman"/>
                    <w:noProof/>
                  </w:rPr>
                </w:rPrChange>
              </w:rPr>
              <w:delText>Recomendaciones</w:delText>
            </w:r>
            <w:r w:rsidRPr="0062064A" w:rsidDel="00405EF3">
              <w:rPr>
                <w:rFonts w:cs="Times New Roman"/>
                <w:noProof/>
                <w:webHidden/>
              </w:rPr>
              <w:tab/>
              <w:delText>63</w:delText>
            </w:r>
          </w:del>
        </w:p>
        <w:p w14:paraId="3B0EB6AD" w14:textId="3AE07653" w:rsidR="00B459BD" w:rsidRPr="0062064A" w:rsidDel="00405EF3" w:rsidRDefault="00B459BD" w:rsidP="002B569F">
          <w:pPr>
            <w:pStyle w:val="TDC2"/>
            <w:rPr>
              <w:del w:id="883" w:author="Camilo Andrés Díaz Gómez" w:date="2023-03-28T15:26:00Z"/>
              <w:rFonts w:eastAsiaTheme="minorEastAsia" w:cs="Times New Roman"/>
              <w:noProof/>
              <w:sz w:val="22"/>
              <w:lang w:eastAsia="es-CO"/>
              <w:rPrChange w:id="884" w:author="Camilo Andrés Díaz Gómez" w:date="2023-03-28T18:16:00Z">
                <w:rPr>
                  <w:del w:id="885" w:author="Camilo Andrés Díaz Gómez" w:date="2023-03-28T15:26:00Z"/>
                  <w:rFonts w:asciiTheme="minorHAnsi" w:eastAsiaTheme="minorEastAsia" w:hAnsiTheme="minorHAnsi"/>
                  <w:noProof/>
                  <w:sz w:val="22"/>
                  <w:lang w:eastAsia="es-CO"/>
                </w:rPr>
              </w:rPrChange>
            </w:rPr>
          </w:pPr>
          <w:del w:id="886" w:author="Camilo Andrés Díaz Gómez" w:date="2023-03-28T15:26:00Z">
            <w:r w:rsidRPr="0062064A" w:rsidDel="00405EF3">
              <w:rPr>
                <w:rPrChange w:id="887" w:author="Camilo Andrés Díaz Gómez" w:date="2023-03-28T18:16:00Z">
                  <w:rPr>
                    <w:rStyle w:val="Hipervnculo"/>
                    <w:rFonts w:cs="Times New Roman"/>
                    <w:noProof/>
                    <w:lang w:val="en-US"/>
                  </w:rPr>
                </w:rPrChange>
              </w:rPr>
              <w:delText>Referencias</w:delText>
            </w:r>
            <w:r w:rsidRPr="0062064A" w:rsidDel="00405EF3">
              <w:rPr>
                <w:rFonts w:cs="Times New Roman"/>
                <w:noProof/>
                <w:webHidden/>
              </w:rPr>
              <w:tab/>
              <w:delText>64</w:delText>
            </w:r>
          </w:del>
        </w:p>
        <w:p w14:paraId="3E82EC68" w14:textId="1AF877AE" w:rsidR="00B459BD" w:rsidRPr="0062064A" w:rsidDel="00405EF3" w:rsidRDefault="00B459BD" w:rsidP="002B569F">
          <w:pPr>
            <w:pStyle w:val="TDC2"/>
            <w:rPr>
              <w:del w:id="888" w:author="Camilo Andrés Díaz Gómez" w:date="2023-03-28T15:26:00Z"/>
              <w:rFonts w:eastAsiaTheme="minorEastAsia" w:cs="Times New Roman"/>
              <w:noProof/>
              <w:sz w:val="22"/>
              <w:lang w:eastAsia="es-CO"/>
              <w:rPrChange w:id="889" w:author="Camilo Andrés Díaz Gómez" w:date="2023-03-28T18:16:00Z">
                <w:rPr>
                  <w:del w:id="890" w:author="Camilo Andrés Díaz Gómez" w:date="2023-03-28T15:26:00Z"/>
                  <w:rFonts w:asciiTheme="minorHAnsi" w:eastAsiaTheme="minorEastAsia" w:hAnsiTheme="minorHAnsi"/>
                  <w:noProof/>
                  <w:sz w:val="22"/>
                  <w:lang w:eastAsia="es-CO"/>
                </w:rPr>
              </w:rPrChange>
            </w:rPr>
          </w:pPr>
          <w:del w:id="891" w:author="Camilo Andrés Díaz Gómez" w:date="2023-03-28T15:26:00Z">
            <w:r w:rsidRPr="0062064A" w:rsidDel="00405EF3">
              <w:rPr>
                <w:rPrChange w:id="892" w:author="Camilo Andrés Díaz Gómez" w:date="2023-03-28T18:16:00Z">
                  <w:rPr>
                    <w:rStyle w:val="Hipervnculo"/>
                    <w:rFonts w:cs="Times New Roman"/>
                    <w:noProof/>
                  </w:rPr>
                </w:rPrChange>
              </w:rPr>
              <w:delText>Anexos</w:delText>
            </w:r>
            <w:r w:rsidRPr="0062064A" w:rsidDel="00405EF3">
              <w:rPr>
                <w:rFonts w:cs="Times New Roman"/>
                <w:noProof/>
                <w:webHidden/>
              </w:rPr>
              <w:tab/>
              <w:delText>71</w:delText>
            </w:r>
          </w:del>
        </w:p>
        <w:p w14:paraId="538EB6FB" w14:textId="5C4E45CD" w:rsidR="00B459BD" w:rsidRPr="00A968A5" w:rsidRDefault="00B459BD" w:rsidP="00405EF3">
          <w:pPr>
            <w:rPr>
              <w:ins w:id="893" w:author="Steff Guzmán" w:date="2023-03-13T18:14:00Z"/>
              <w:rFonts w:cs="Times New Roman"/>
            </w:rPr>
          </w:pPr>
          <w:ins w:id="894" w:author="Steff Guzmán" w:date="2023-03-13T18:14:00Z">
            <w:r w:rsidRPr="0062064A">
              <w:rPr>
                <w:rFonts w:cs="Times New Roman"/>
                <w:lang w:val="es-ES"/>
                <w:rPrChange w:id="895" w:author="Camilo Andrés Díaz Gómez" w:date="2023-03-28T18:16:00Z">
                  <w:rPr>
                    <w:rFonts w:cs="Times New Roman"/>
                    <w:b/>
                    <w:bCs/>
                    <w:lang w:val="es-ES"/>
                  </w:rPr>
                </w:rPrChange>
              </w:rPr>
              <w:fldChar w:fldCharType="end"/>
            </w:r>
          </w:ins>
        </w:p>
        <w:customXmlInsRangeStart w:id="896" w:author="Steff Guzmán" w:date="2023-03-13T18:14:00Z"/>
      </w:sdtContent>
    </w:sdt>
    <w:customXmlInsRangeEnd w:id="896"/>
    <w:p w14:paraId="42D7BA0E" w14:textId="6F5421DB" w:rsidR="00C513D5" w:rsidRPr="00A968A5" w:rsidRDefault="00C513D5">
      <w:pPr>
        <w:spacing w:after="160"/>
        <w:jc w:val="left"/>
        <w:rPr>
          <w:ins w:id="897" w:author="Camilo Andrés Díaz Gómez" w:date="2023-03-14T19:57:00Z"/>
          <w:rFonts w:cs="Times New Roman"/>
          <w:b/>
          <w:bCs/>
        </w:rPr>
        <w:pPrChange w:id="898" w:author="Camilo Andrés Díaz Gómez" w:date="2023-03-28T15:25:00Z">
          <w:pPr>
            <w:spacing w:after="160" w:line="259" w:lineRule="auto"/>
            <w:jc w:val="left"/>
          </w:pPr>
        </w:pPrChange>
      </w:pPr>
      <w:ins w:id="899" w:author="Camilo Andrés Díaz Gómez" w:date="2023-03-14T19:57:00Z">
        <w:r w:rsidRPr="00A968A5">
          <w:rPr>
            <w:rFonts w:cs="Times New Roman"/>
            <w:b/>
            <w:bCs/>
          </w:rPr>
          <w:br w:type="page"/>
        </w:r>
      </w:ins>
    </w:p>
    <w:p w14:paraId="09A3BFEE" w14:textId="77777777" w:rsidR="00BB53D7" w:rsidRPr="00A968A5" w:rsidDel="00B459BD" w:rsidRDefault="00BB53D7">
      <w:pPr>
        <w:rPr>
          <w:del w:id="900" w:author="Steff Guzmán" w:date="2023-03-13T18:15:00Z"/>
          <w:rFonts w:cs="Times New Roman"/>
          <w:b/>
          <w:bCs/>
        </w:rPr>
        <w:pPrChange w:id="901" w:author="Camilo Andrés Díaz Gómez" w:date="2023-03-28T15:25:00Z">
          <w:pPr>
            <w:jc w:val="center"/>
          </w:pPr>
        </w:pPrChange>
      </w:pPr>
    </w:p>
    <w:p w14:paraId="022967D9" w14:textId="26C981D2" w:rsidR="008429A4" w:rsidRPr="00A968A5" w:rsidDel="00B459BD" w:rsidRDefault="008429A4" w:rsidP="002B569F">
      <w:pPr>
        <w:rPr>
          <w:del w:id="902" w:author="Steff Guzmán" w:date="2023-03-13T18:14:00Z"/>
          <w:rFonts w:cs="Times New Roman"/>
        </w:rPr>
      </w:pPr>
      <w:del w:id="903" w:author="Steff Guzmán" w:date="2023-03-13T18:14:00Z">
        <w:r w:rsidRPr="00A968A5" w:rsidDel="00B459BD">
          <w:rPr>
            <w:rFonts w:cs="Times New Roman"/>
            <w:b/>
            <w:bCs/>
          </w:rPr>
          <w:delText>Resumen</w:delText>
        </w:r>
        <w:r w:rsidR="003A3C4F" w:rsidRPr="00A968A5" w:rsidDel="00B459BD">
          <w:rPr>
            <w:rFonts w:cs="Times New Roman"/>
            <w:b/>
            <w:bCs/>
          </w:rPr>
          <w:delText xml:space="preserve">, </w:delText>
        </w:r>
        <w:r w:rsidR="00401A7C" w:rsidRPr="00A968A5" w:rsidDel="00B459BD">
          <w:rPr>
            <w:rFonts w:cs="Times New Roman"/>
          </w:rPr>
          <w:delText>8</w:delText>
        </w:r>
      </w:del>
    </w:p>
    <w:p w14:paraId="4675C247" w14:textId="080997A8" w:rsidR="00AC67EC" w:rsidRPr="00A968A5" w:rsidDel="00B459BD" w:rsidRDefault="00AC67EC" w:rsidP="002B569F">
      <w:pPr>
        <w:rPr>
          <w:del w:id="904" w:author="Steff Guzmán" w:date="2023-03-13T18:14:00Z"/>
          <w:rFonts w:cs="Times New Roman"/>
          <w:b/>
          <w:bCs/>
        </w:rPr>
      </w:pPr>
      <w:del w:id="905" w:author="Steff Guzmán" w:date="2023-03-13T18:14:00Z">
        <w:r w:rsidRPr="00A968A5" w:rsidDel="00B459BD">
          <w:rPr>
            <w:rFonts w:cs="Times New Roman"/>
            <w:b/>
            <w:bCs/>
          </w:rPr>
          <w:delText xml:space="preserve">Abstract </w:delText>
        </w:r>
        <w:r w:rsidR="003A3C4F" w:rsidRPr="00A968A5" w:rsidDel="00B459BD">
          <w:rPr>
            <w:rFonts w:cs="Times New Roman"/>
            <w:b/>
            <w:bCs/>
          </w:rPr>
          <w:delText xml:space="preserve">, </w:delText>
        </w:r>
        <w:r w:rsidR="001023B2" w:rsidRPr="00A968A5" w:rsidDel="00B459BD">
          <w:rPr>
            <w:rFonts w:cs="Times New Roman"/>
          </w:rPr>
          <w:delText>10</w:delText>
        </w:r>
      </w:del>
    </w:p>
    <w:p w14:paraId="251070D6" w14:textId="1E4E98DE" w:rsidR="00AC67EC" w:rsidRPr="00A968A5" w:rsidDel="00B459BD" w:rsidRDefault="00AC67EC" w:rsidP="002B569F">
      <w:pPr>
        <w:rPr>
          <w:del w:id="906" w:author="Steff Guzmán" w:date="2023-03-13T18:14:00Z"/>
          <w:rFonts w:cs="Times New Roman"/>
        </w:rPr>
      </w:pPr>
      <w:del w:id="907" w:author="Steff Guzmán" w:date="2023-03-13T18:14:00Z">
        <w:r w:rsidRPr="00A968A5" w:rsidDel="00B459BD">
          <w:rPr>
            <w:rFonts w:cs="Times New Roman"/>
            <w:b/>
            <w:bCs/>
          </w:rPr>
          <w:delText>Introducción</w:delText>
        </w:r>
        <w:r w:rsidR="003A3C4F" w:rsidRPr="00A968A5" w:rsidDel="00B459BD">
          <w:rPr>
            <w:rFonts w:cs="Times New Roman"/>
            <w:b/>
            <w:bCs/>
          </w:rPr>
          <w:delText xml:space="preserve">, </w:delText>
        </w:r>
        <w:r w:rsidR="003A3C4F" w:rsidRPr="00A968A5" w:rsidDel="00B459BD">
          <w:rPr>
            <w:rFonts w:cs="Times New Roman"/>
          </w:rPr>
          <w:delText>1</w:delText>
        </w:r>
        <w:r w:rsidR="001023B2" w:rsidRPr="00A968A5" w:rsidDel="00B459BD">
          <w:rPr>
            <w:rFonts w:cs="Times New Roman"/>
          </w:rPr>
          <w:delText>1</w:delText>
        </w:r>
      </w:del>
    </w:p>
    <w:p w14:paraId="4D741E99" w14:textId="0356BA00" w:rsidR="008429A4" w:rsidRPr="00A968A5" w:rsidDel="00B459BD" w:rsidRDefault="008429A4" w:rsidP="002B569F">
      <w:pPr>
        <w:rPr>
          <w:del w:id="908" w:author="Steff Guzmán" w:date="2023-03-13T18:14:00Z"/>
          <w:rFonts w:cs="Times New Roman"/>
        </w:rPr>
      </w:pPr>
      <w:del w:id="909" w:author="Steff Guzmán" w:date="2023-03-13T18:14:00Z">
        <w:r w:rsidRPr="00A968A5" w:rsidDel="00B459BD">
          <w:rPr>
            <w:rFonts w:cs="Times New Roman"/>
            <w:b/>
            <w:bCs/>
          </w:rPr>
          <w:delText>Planteamiento del Problema</w:delText>
        </w:r>
        <w:r w:rsidR="003A3C4F" w:rsidRPr="00A968A5" w:rsidDel="00B459BD">
          <w:rPr>
            <w:rFonts w:cs="Times New Roman"/>
            <w:b/>
            <w:bCs/>
          </w:rPr>
          <w:delText xml:space="preserve">, </w:delText>
        </w:r>
        <w:r w:rsidR="001023B2" w:rsidRPr="00A968A5" w:rsidDel="00B459BD">
          <w:rPr>
            <w:rFonts w:cs="Times New Roman"/>
          </w:rPr>
          <w:delText>2</w:delText>
        </w:r>
      </w:del>
    </w:p>
    <w:p w14:paraId="5973C3AF" w14:textId="651128C5" w:rsidR="00AC67EC" w:rsidRPr="00A968A5" w:rsidDel="00B459BD" w:rsidRDefault="00AC67EC" w:rsidP="002B569F">
      <w:pPr>
        <w:rPr>
          <w:del w:id="910" w:author="Steff Guzmán" w:date="2023-03-13T18:14:00Z"/>
          <w:rFonts w:cs="Times New Roman"/>
          <w:b/>
          <w:bCs/>
        </w:rPr>
      </w:pPr>
      <w:del w:id="911" w:author="Steff Guzmán" w:date="2023-03-13T18:14:00Z">
        <w:r w:rsidRPr="00A968A5" w:rsidDel="00B459BD">
          <w:rPr>
            <w:rFonts w:cs="Times New Roman"/>
            <w:b/>
            <w:bCs/>
          </w:rPr>
          <w:delText>Justificación</w:delText>
        </w:r>
        <w:r w:rsidR="003A3C4F" w:rsidRPr="00A968A5" w:rsidDel="00B459BD">
          <w:rPr>
            <w:rFonts w:cs="Times New Roman"/>
            <w:b/>
            <w:bCs/>
          </w:rPr>
          <w:delText xml:space="preserve">, </w:delText>
        </w:r>
        <w:r w:rsidR="003A3C4F" w:rsidRPr="00A968A5" w:rsidDel="00B459BD">
          <w:rPr>
            <w:rFonts w:cs="Times New Roman"/>
          </w:rPr>
          <w:delText>1</w:delText>
        </w:r>
        <w:r w:rsidR="001023B2" w:rsidRPr="00A968A5" w:rsidDel="00B459BD">
          <w:rPr>
            <w:rFonts w:cs="Times New Roman"/>
          </w:rPr>
          <w:delText>6</w:delText>
        </w:r>
      </w:del>
    </w:p>
    <w:p w14:paraId="7AC6AB3C" w14:textId="324D3DFA" w:rsidR="008429A4" w:rsidRPr="00A968A5" w:rsidDel="0052249A" w:rsidRDefault="00AC67EC" w:rsidP="002B569F">
      <w:pPr>
        <w:rPr>
          <w:del w:id="912" w:author="Steff Guzmán" w:date="2023-03-13T18:19:00Z"/>
          <w:rFonts w:cs="Times New Roman"/>
        </w:rPr>
      </w:pPr>
      <w:del w:id="913" w:author="Steff Guzmán" w:date="2023-03-13T18:19:00Z">
        <w:r w:rsidRPr="00A968A5" w:rsidDel="0052249A">
          <w:rPr>
            <w:rFonts w:cs="Times New Roman"/>
            <w:b/>
            <w:bCs/>
          </w:rPr>
          <w:delText>Objetivos</w:delText>
        </w:r>
        <w:r w:rsidR="003A3C4F" w:rsidRPr="00A968A5" w:rsidDel="0052249A">
          <w:rPr>
            <w:rFonts w:cs="Times New Roman"/>
            <w:b/>
            <w:bCs/>
          </w:rPr>
          <w:delText xml:space="preserve">, </w:delText>
        </w:r>
        <w:r w:rsidR="003A3C4F" w:rsidRPr="00A968A5" w:rsidDel="0052249A">
          <w:rPr>
            <w:rFonts w:cs="Times New Roman"/>
          </w:rPr>
          <w:delText>1</w:delText>
        </w:r>
        <w:r w:rsidR="001023B2" w:rsidRPr="00A968A5" w:rsidDel="0052249A">
          <w:rPr>
            <w:rFonts w:cs="Times New Roman"/>
          </w:rPr>
          <w:delText>7</w:delText>
        </w:r>
      </w:del>
    </w:p>
    <w:p w14:paraId="584F7098" w14:textId="4052C08B" w:rsidR="0052249A" w:rsidRPr="00A968A5" w:rsidDel="00C513D5" w:rsidRDefault="0052249A" w:rsidP="002B569F">
      <w:pPr>
        <w:rPr>
          <w:ins w:id="914" w:author="Steff Guzmán" w:date="2023-03-13T18:19:00Z"/>
          <w:del w:id="915" w:author="Camilo Andrés Díaz Gómez" w:date="2023-03-14T19:57:00Z"/>
          <w:rFonts w:cs="Times New Roman"/>
        </w:rPr>
      </w:pPr>
    </w:p>
    <w:p w14:paraId="32A421A5" w14:textId="48E5FBD8" w:rsidR="008429A4" w:rsidRPr="00A968A5" w:rsidDel="0052249A" w:rsidRDefault="008429A4" w:rsidP="002B569F">
      <w:pPr>
        <w:rPr>
          <w:del w:id="916" w:author="Steff Guzmán" w:date="2023-03-13T18:19:00Z"/>
          <w:rFonts w:cs="Times New Roman"/>
        </w:rPr>
      </w:pPr>
      <w:del w:id="917" w:author="Steff Guzmán" w:date="2023-03-13T18:19:00Z">
        <w:r w:rsidRPr="00A968A5" w:rsidDel="0052249A">
          <w:rPr>
            <w:rFonts w:cs="Times New Roman"/>
            <w:b/>
            <w:bCs/>
          </w:rPr>
          <w:delText xml:space="preserve">    </w:delText>
        </w:r>
        <w:r w:rsidRPr="00A968A5" w:rsidDel="0052249A">
          <w:rPr>
            <w:rFonts w:cs="Times New Roman"/>
            <w:b/>
            <w:bCs/>
          </w:rPr>
          <w:tab/>
        </w:r>
        <w:r w:rsidRPr="00A968A5" w:rsidDel="0052249A">
          <w:rPr>
            <w:rFonts w:cs="Times New Roman"/>
          </w:rPr>
          <w:delText>Objetivo General</w:delText>
        </w:r>
        <w:r w:rsidR="006D3013" w:rsidRPr="00A968A5" w:rsidDel="0052249A">
          <w:rPr>
            <w:rFonts w:cs="Times New Roman"/>
          </w:rPr>
          <w:delText>, 1</w:delText>
        </w:r>
        <w:r w:rsidR="001023B2" w:rsidRPr="00A968A5" w:rsidDel="0052249A">
          <w:rPr>
            <w:rFonts w:cs="Times New Roman"/>
          </w:rPr>
          <w:delText>7</w:delText>
        </w:r>
      </w:del>
    </w:p>
    <w:p w14:paraId="5DAB92BA" w14:textId="7E0D23FA" w:rsidR="008429A4" w:rsidRPr="00A968A5" w:rsidDel="0052249A" w:rsidRDefault="008429A4" w:rsidP="002B569F">
      <w:pPr>
        <w:rPr>
          <w:del w:id="918" w:author="Steff Guzmán" w:date="2023-03-13T18:19:00Z"/>
          <w:rFonts w:cs="Times New Roman"/>
        </w:rPr>
      </w:pPr>
      <w:del w:id="919" w:author="Steff Guzmán" w:date="2023-03-13T18:19:00Z">
        <w:r w:rsidRPr="00A968A5" w:rsidDel="0052249A">
          <w:rPr>
            <w:rFonts w:cs="Times New Roman"/>
          </w:rPr>
          <w:tab/>
          <w:delText xml:space="preserve">Objetivos </w:delText>
        </w:r>
        <w:r w:rsidR="003E24BD" w:rsidRPr="00A968A5" w:rsidDel="0052249A">
          <w:rPr>
            <w:rFonts w:cs="Times New Roman"/>
          </w:rPr>
          <w:delText>Específicos</w:delText>
        </w:r>
        <w:r w:rsidR="006D3013" w:rsidRPr="00A968A5" w:rsidDel="0052249A">
          <w:rPr>
            <w:rFonts w:cs="Times New Roman"/>
          </w:rPr>
          <w:delText>, 1</w:delText>
        </w:r>
        <w:r w:rsidR="001023B2" w:rsidRPr="00A968A5" w:rsidDel="0052249A">
          <w:rPr>
            <w:rFonts w:cs="Times New Roman"/>
          </w:rPr>
          <w:delText>7</w:delText>
        </w:r>
      </w:del>
    </w:p>
    <w:p w14:paraId="03B5F28A" w14:textId="43624046" w:rsidR="0085500C" w:rsidRPr="00A968A5" w:rsidDel="0052249A" w:rsidRDefault="0085500C" w:rsidP="002B569F">
      <w:pPr>
        <w:rPr>
          <w:del w:id="920" w:author="Steff Guzmán" w:date="2023-03-13T18:19:00Z"/>
          <w:rFonts w:cs="Times New Roman"/>
        </w:rPr>
      </w:pPr>
      <w:del w:id="921" w:author="Steff Guzmán" w:date="2023-03-13T18:19:00Z">
        <w:r w:rsidRPr="00A968A5" w:rsidDel="0052249A">
          <w:rPr>
            <w:rFonts w:cs="Times New Roman"/>
            <w:b/>
            <w:bCs/>
          </w:rPr>
          <w:delText xml:space="preserve">Marco </w:delText>
        </w:r>
        <w:r w:rsidR="00785CED" w:rsidRPr="00A968A5" w:rsidDel="0052249A">
          <w:rPr>
            <w:rFonts w:cs="Times New Roman"/>
            <w:b/>
            <w:bCs/>
          </w:rPr>
          <w:delText>Teórico</w:delText>
        </w:r>
        <w:r w:rsidR="006D3013" w:rsidRPr="00A968A5" w:rsidDel="0052249A">
          <w:rPr>
            <w:rFonts w:cs="Times New Roman"/>
            <w:b/>
            <w:bCs/>
          </w:rPr>
          <w:delText xml:space="preserve">, </w:delText>
        </w:r>
        <w:r w:rsidR="006D3013" w:rsidRPr="00A968A5" w:rsidDel="0052249A">
          <w:rPr>
            <w:rFonts w:cs="Times New Roman"/>
          </w:rPr>
          <w:delText>1</w:delText>
        </w:r>
        <w:r w:rsidR="001023B2" w:rsidRPr="00A968A5" w:rsidDel="0052249A">
          <w:rPr>
            <w:rFonts w:cs="Times New Roman"/>
          </w:rPr>
          <w:delText>8</w:delText>
        </w:r>
      </w:del>
    </w:p>
    <w:p w14:paraId="6B75CE2E" w14:textId="710A9AB1" w:rsidR="0085500C" w:rsidRPr="00A968A5" w:rsidDel="0052249A" w:rsidRDefault="00785CED" w:rsidP="002B569F">
      <w:pPr>
        <w:rPr>
          <w:del w:id="922" w:author="Steff Guzmán" w:date="2023-03-13T18:19:00Z"/>
          <w:rFonts w:cs="Times New Roman"/>
          <w:b/>
          <w:bCs/>
        </w:rPr>
      </w:pPr>
      <w:del w:id="923" w:author="Steff Guzmán" w:date="2023-03-13T18:19:00Z">
        <w:r w:rsidRPr="00A968A5" w:rsidDel="0052249A">
          <w:rPr>
            <w:rFonts w:cs="Times New Roman"/>
            <w:b/>
            <w:bCs/>
          </w:rPr>
          <w:delText>Metodología</w:delText>
        </w:r>
        <w:r w:rsidR="006D3013" w:rsidRPr="00A968A5" w:rsidDel="0052249A">
          <w:rPr>
            <w:rFonts w:cs="Times New Roman"/>
            <w:b/>
            <w:bCs/>
          </w:rPr>
          <w:delText xml:space="preserve">, </w:delText>
        </w:r>
        <w:r w:rsidR="001023B2" w:rsidRPr="00A968A5" w:rsidDel="0052249A">
          <w:rPr>
            <w:rFonts w:cs="Times New Roman"/>
          </w:rPr>
          <w:delText>42</w:delText>
        </w:r>
      </w:del>
    </w:p>
    <w:p w14:paraId="452F5FEF" w14:textId="66834FFE" w:rsidR="0085500C" w:rsidRPr="00A968A5" w:rsidDel="0052249A" w:rsidRDefault="0085500C" w:rsidP="002B569F">
      <w:pPr>
        <w:rPr>
          <w:del w:id="924" w:author="Steff Guzmán" w:date="2023-03-13T18:19:00Z"/>
          <w:rFonts w:cs="Times New Roman"/>
        </w:rPr>
      </w:pPr>
      <w:del w:id="925" w:author="Steff Guzmán" w:date="2023-03-13T18:19:00Z">
        <w:r w:rsidRPr="00A968A5" w:rsidDel="0052249A">
          <w:rPr>
            <w:rFonts w:cs="Times New Roman"/>
            <w:b/>
            <w:bCs/>
          </w:rPr>
          <w:delText>Resultados</w:delText>
        </w:r>
        <w:r w:rsidR="006D3013" w:rsidRPr="00A968A5" w:rsidDel="0052249A">
          <w:rPr>
            <w:rFonts w:cs="Times New Roman"/>
            <w:b/>
            <w:bCs/>
          </w:rPr>
          <w:delText xml:space="preserve">, </w:delText>
        </w:r>
        <w:r w:rsidR="001023B2" w:rsidRPr="00A968A5" w:rsidDel="0052249A">
          <w:rPr>
            <w:rFonts w:cs="Times New Roman"/>
          </w:rPr>
          <w:delText>51</w:delText>
        </w:r>
      </w:del>
    </w:p>
    <w:p w14:paraId="56A0B8FC" w14:textId="388E3CD7" w:rsidR="001023B2" w:rsidRPr="00A968A5" w:rsidDel="0052249A" w:rsidRDefault="001023B2" w:rsidP="002B569F">
      <w:pPr>
        <w:rPr>
          <w:del w:id="926" w:author="Steff Guzmán" w:date="2023-03-13T18:19:00Z"/>
          <w:rFonts w:cs="Times New Roman"/>
          <w:b/>
          <w:bCs/>
        </w:rPr>
      </w:pPr>
      <w:del w:id="927" w:author="Steff Guzmán" w:date="2023-03-13T18:19:00Z">
        <w:r w:rsidRPr="00A968A5" w:rsidDel="0052249A">
          <w:rPr>
            <w:rFonts w:cs="Times New Roman"/>
            <w:b/>
            <w:bCs/>
          </w:rPr>
          <w:delText>Referencias,</w:delText>
        </w:r>
        <w:r w:rsidRPr="00A968A5" w:rsidDel="0052249A">
          <w:rPr>
            <w:rFonts w:cs="Times New Roman"/>
          </w:rPr>
          <w:delText xml:space="preserve"> 58</w:delText>
        </w:r>
      </w:del>
    </w:p>
    <w:p w14:paraId="754A108C" w14:textId="0B736F59" w:rsidR="001023B2" w:rsidRPr="00A968A5" w:rsidDel="0052249A" w:rsidRDefault="001023B2" w:rsidP="002B569F">
      <w:pPr>
        <w:rPr>
          <w:del w:id="928" w:author="Steff Guzmán" w:date="2023-03-13T18:19:00Z"/>
          <w:rFonts w:cs="Times New Roman"/>
          <w:b/>
          <w:bCs/>
        </w:rPr>
      </w:pPr>
      <w:del w:id="929" w:author="Steff Guzmán" w:date="2023-03-13T18:19:00Z">
        <w:r w:rsidRPr="00A968A5" w:rsidDel="0052249A">
          <w:rPr>
            <w:rFonts w:cs="Times New Roman"/>
            <w:b/>
            <w:bCs/>
          </w:rPr>
          <w:delText xml:space="preserve">Anexos, </w:delText>
        </w:r>
        <w:r w:rsidRPr="00A968A5" w:rsidDel="0052249A">
          <w:rPr>
            <w:rFonts w:cs="Times New Roman"/>
          </w:rPr>
          <w:delText>65</w:delText>
        </w:r>
      </w:del>
    </w:p>
    <w:p w14:paraId="4DF41F7D" w14:textId="77777777" w:rsidR="0085500C" w:rsidRPr="00A968A5" w:rsidDel="0052249A" w:rsidRDefault="0085500C" w:rsidP="002B569F">
      <w:pPr>
        <w:rPr>
          <w:del w:id="930" w:author="Steff Guzmán" w:date="2023-03-13T18:19:00Z"/>
          <w:rFonts w:cs="Times New Roman"/>
        </w:rPr>
      </w:pPr>
    </w:p>
    <w:p w14:paraId="2BCBA310" w14:textId="77777777" w:rsidR="008429A4" w:rsidRPr="00A968A5" w:rsidDel="0052249A" w:rsidRDefault="008429A4" w:rsidP="002B569F">
      <w:pPr>
        <w:rPr>
          <w:del w:id="931" w:author="Steff Guzmán" w:date="2023-03-13T18:19:00Z"/>
          <w:rFonts w:cs="Times New Roman"/>
        </w:rPr>
      </w:pPr>
    </w:p>
    <w:p w14:paraId="3E3B74C7" w14:textId="6B77C31B" w:rsidR="008429A4" w:rsidRPr="00A968A5" w:rsidDel="005A4444" w:rsidRDefault="008429A4" w:rsidP="002B569F">
      <w:pPr>
        <w:rPr>
          <w:del w:id="932" w:author="Steff Guzmán" w:date="2023-03-13T19:26:00Z"/>
          <w:rFonts w:cs="Times New Roman"/>
        </w:rPr>
      </w:pPr>
    </w:p>
    <w:p w14:paraId="09FBD994" w14:textId="2C7BBE99" w:rsidR="008429A4" w:rsidRPr="00A968A5" w:rsidDel="0052249A" w:rsidRDefault="008429A4" w:rsidP="002B569F">
      <w:pPr>
        <w:rPr>
          <w:del w:id="933" w:author="Steff Guzmán" w:date="2023-03-13T18:19:00Z"/>
          <w:rFonts w:cs="Times New Roman"/>
        </w:rPr>
      </w:pPr>
    </w:p>
    <w:p w14:paraId="5B49D6E3" w14:textId="0B5DAC83" w:rsidR="00996369" w:rsidRPr="00A968A5" w:rsidDel="0052249A" w:rsidRDefault="00996369" w:rsidP="002B569F">
      <w:pPr>
        <w:rPr>
          <w:del w:id="934" w:author="Steff Guzmán" w:date="2023-03-13T18:19:00Z"/>
          <w:rFonts w:cs="Times New Roman"/>
        </w:rPr>
      </w:pPr>
    </w:p>
    <w:p w14:paraId="4CF58C62" w14:textId="42581330" w:rsidR="00996369" w:rsidRPr="00A968A5" w:rsidDel="0052249A" w:rsidRDefault="00996369" w:rsidP="002B569F">
      <w:pPr>
        <w:rPr>
          <w:del w:id="935" w:author="Steff Guzmán" w:date="2023-03-13T18:19:00Z"/>
          <w:rFonts w:cs="Times New Roman"/>
        </w:rPr>
      </w:pPr>
    </w:p>
    <w:p w14:paraId="33F1ADD8" w14:textId="407E3E38" w:rsidR="00996369" w:rsidRPr="00A968A5" w:rsidDel="0052249A" w:rsidRDefault="00996369" w:rsidP="002B569F">
      <w:pPr>
        <w:rPr>
          <w:del w:id="936" w:author="Steff Guzmán" w:date="2023-03-13T18:18:00Z"/>
          <w:rFonts w:cs="Times New Roman"/>
        </w:rPr>
      </w:pPr>
    </w:p>
    <w:p w14:paraId="77F6FBE4" w14:textId="05DFD5EA" w:rsidR="00996369" w:rsidRPr="00A968A5" w:rsidDel="0052249A" w:rsidRDefault="00996369" w:rsidP="002B569F">
      <w:pPr>
        <w:rPr>
          <w:del w:id="937" w:author="Steff Guzmán" w:date="2023-03-13T18:18:00Z"/>
          <w:rFonts w:cs="Times New Roman"/>
        </w:rPr>
      </w:pPr>
    </w:p>
    <w:p w14:paraId="46BEAE3F" w14:textId="5F39DF48" w:rsidR="00996369" w:rsidRPr="00A968A5" w:rsidDel="0052249A" w:rsidRDefault="00996369" w:rsidP="002B569F">
      <w:pPr>
        <w:rPr>
          <w:del w:id="938" w:author="Steff Guzmán" w:date="2023-03-13T18:18:00Z"/>
          <w:rFonts w:cs="Times New Roman"/>
        </w:rPr>
      </w:pPr>
    </w:p>
    <w:p w14:paraId="6361E8A6" w14:textId="41ADA35F" w:rsidR="00996369" w:rsidRPr="00A968A5" w:rsidDel="0052249A" w:rsidRDefault="00996369" w:rsidP="002B569F">
      <w:pPr>
        <w:rPr>
          <w:del w:id="939" w:author="Steff Guzmán" w:date="2023-03-13T18:19:00Z"/>
          <w:rFonts w:cs="Times New Roman"/>
        </w:rPr>
      </w:pPr>
    </w:p>
    <w:p w14:paraId="7C055A87" w14:textId="584B5979" w:rsidR="00996369" w:rsidRPr="00A968A5" w:rsidDel="0052249A" w:rsidRDefault="00996369" w:rsidP="002B569F">
      <w:pPr>
        <w:rPr>
          <w:del w:id="940" w:author="Steff Guzmán" w:date="2023-03-13T18:19:00Z"/>
          <w:rFonts w:cs="Times New Roman"/>
        </w:rPr>
      </w:pPr>
    </w:p>
    <w:p w14:paraId="7CEA38A9" w14:textId="07DBDAE5" w:rsidR="006D3013" w:rsidRPr="00A968A5" w:rsidDel="0052249A" w:rsidRDefault="006D3013" w:rsidP="002B569F">
      <w:pPr>
        <w:rPr>
          <w:del w:id="941" w:author="Steff Guzmán" w:date="2023-03-13T18:19:00Z"/>
          <w:rFonts w:cs="Times New Roman"/>
        </w:rPr>
      </w:pPr>
    </w:p>
    <w:p w14:paraId="5FFD6B48" w14:textId="5BDAE7B7" w:rsidR="00996369" w:rsidRPr="00A968A5" w:rsidDel="0052249A" w:rsidRDefault="00996369" w:rsidP="002B569F">
      <w:pPr>
        <w:rPr>
          <w:del w:id="942" w:author="Steff Guzmán" w:date="2023-03-13T18:19:00Z"/>
          <w:rFonts w:cs="Times New Roman"/>
        </w:rPr>
      </w:pPr>
    </w:p>
    <w:p w14:paraId="4409933C" w14:textId="6966A32F" w:rsidR="00996369" w:rsidRPr="00A968A5" w:rsidDel="0052249A" w:rsidRDefault="00996369" w:rsidP="002B569F">
      <w:pPr>
        <w:rPr>
          <w:del w:id="943" w:author="Steff Guzmán" w:date="2023-03-13T18:19:00Z"/>
          <w:rFonts w:cs="Times New Roman"/>
        </w:rPr>
      </w:pPr>
    </w:p>
    <w:p w14:paraId="59630C63" w14:textId="6DFBC29C" w:rsidR="00996369" w:rsidRPr="00A968A5" w:rsidDel="0052249A" w:rsidRDefault="00996369" w:rsidP="002B569F">
      <w:pPr>
        <w:rPr>
          <w:del w:id="944" w:author="Steff Guzmán" w:date="2023-03-13T18:19:00Z"/>
          <w:rFonts w:cs="Times New Roman"/>
        </w:rPr>
      </w:pPr>
    </w:p>
    <w:p w14:paraId="5416A106" w14:textId="4EBF24A4" w:rsidR="00996369" w:rsidRPr="00A968A5" w:rsidDel="0052249A" w:rsidRDefault="00996369" w:rsidP="002B569F">
      <w:pPr>
        <w:rPr>
          <w:del w:id="945" w:author="Steff Guzmán" w:date="2023-03-13T18:19:00Z"/>
          <w:rFonts w:cs="Times New Roman"/>
        </w:rPr>
      </w:pPr>
    </w:p>
    <w:p w14:paraId="0B8E6D96" w14:textId="5353FAF8" w:rsidR="00BB53D7" w:rsidRPr="00A968A5" w:rsidDel="0052249A" w:rsidRDefault="00BB53D7" w:rsidP="002B569F">
      <w:pPr>
        <w:jc w:val="center"/>
        <w:rPr>
          <w:del w:id="946" w:author="Steff Guzmán" w:date="2023-03-13T18:19:00Z"/>
          <w:rFonts w:cs="Times New Roman"/>
        </w:rPr>
      </w:pPr>
    </w:p>
    <w:p w14:paraId="0E2D5B21" w14:textId="1749CDE2" w:rsidR="00996369" w:rsidRPr="00A968A5" w:rsidRDefault="00996369" w:rsidP="00405EF3">
      <w:pPr>
        <w:jc w:val="center"/>
        <w:rPr>
          <w:rFonts w:cs="Times New Roman"/>
          <w:b/>
          <w:bCs/>
        </w:rPr>
      </w:pPr>
      <w:r w:rsidRPr="00A968A5">
        <w:rPr>
          <w:rFonts w:cs="Times New Roman"/>
          <w:b/>
          <w:bCs/>
        </w:rPr>
        <w:t>Lista de Tablas</w:t>
      </w:r>
    </w:p>
    <w:p w14:paraId="056C1D2A" w14:textId="77777777" w:rsidR="005A4444" w:rsidRPr="00A968A5" w:rsidRDefault="005A4444" w:rsidP="00405EF3">
      <w:pPr>
        <w:jc w:val="center"/>
        <w:rPr>
          <w:rFonts w:cs="Times New Roman"/>
          <w:b/>
          <w:bCs/>
        </w:rPr>
      </w:pPr>
    </w:p>
    <w:p w14:paraId="628A19F1" w14:textId="15953DC6" w:rsidR="0062064A" w:rsidRDefault="005A4444">
      <w:pPr>
        <w:pStyle w:val="Tabladeilustraciones"/>
        <w:tabs>
          <w:tab w:val="right" w:leader="dot" w:pos="8828"/>
        </w:tabs>
        <w:rPr>
          <w:ins w:id="947" w:author="Camilo Andrés Díaz Gómez" w:date="2023-03-28T18:16:00Z"/>
          <w:rFonts w:asciiTheme="minorHAnsi" w:eastAsiaTheme="minorEastAsia" w:hAnsiTheme="minorHAnsi"/>
          <w:noProof/>
          <w:sz w:val="22"/>
          <w:lang w:eastAsia="es-CO"/>
        </w:rPr>
      </w:pPr>
      <w:r w:rsidRPr="00A968A5">
        <w:rPr>
          <w:rFonts w:cs="Times New Roman"/>
          <w:b/>
          <w:bCs/>
        </w:rPr>
        <w:fldChar w:fldCharType="begin"/>
      </w:r>
      <w:r w:rsidRPr="00A968A5">
        <w:rPr>
          <w:rFonts w:cs="Times New Roman"/>
          <w:b/>
          <w:bCs/>
        </w:rPr>
        <w:instrText xml:space="preserve"> TOC \h \z \c "Tabla" </w:instrText>
      </w:r>
      <w:r w:rsidRPr="00A968A5">
        <w:rPr>
          <w:rFonts w:cs="Times New Roman"/>
          <w:b/>
          <w:bCs/>
        </w:rPr>
        <w:fldChar w:fldCharType="separate"/>
      </w:r>
      <w:ins w:id="948" w:author="Camilo Andrés Díaz Gómez" w:date="2023-03-28T18:16:00Z">
        <w:r w:rsidR="0062064A" w:rsidRPr="00BE5510">
          <w:rPr>
            <w:rStyle w:val="Hipervnculo"/>
            <w:noProof/>
          </w:rPr>
          <w:fldChar w:fldCharType="begin"/>
        </w:r>
        <w:r w:rsidR="0062064A" w:rsidRPr="00BE5510">
          <w:rPr>
            <w:rStyle w:val="Hipervnculo"/>
            <w:noProof/>
          </w:rPr>
          <w:instrText xml:space="preserve"> </w:instrText>
        </w:r>
        <w:r w:rsidR="0062064A">
          <w:rPr>
            <w:noProof/>
          </w:rPr>
          <w:instrText>HYPERLINK \l "_Toc130919830"</w:instrText>
        </w:r>
        <w:r w:rsidR="0062064A" w:rsidRPr="00BE5510">
          <w:rPr>
            <w:rStyle w:val="Hipervnculo"/>
            <w:noProof/>
          </w:rPr>
          <w:instrText xml:space="preserve"> </w:instrText>
        </w:r>
        <w:r w:rsidR="0062064A" w:rsidRPr="00BE5510">
          <w:rPr>
            <w:rStyle w:val="Hipervnculo"/>
            <w:noProof/>
          </w:rPr>
        </w:r>
        <w:r w:rsidR="0062064A" w:rsidRPr="00BE5510">
          <w:rPr>
            <w:rStyle w:val="Hipervnculo"/>
            <w:noProof/>
          </w:rPr>
          <w:fldChar w:fldCharType="separate"/>
        </w:r>
        <w:r w:rsidR="0062064A" w:rsidRPr="00BE5510">
          <w:rPr>
            <w:rStyle w:val="Hipervnculo"/>
            <w:rFonts w:cs="Times New Roman"/>
            <w:noProof/>
          </w:rPr>
          <w:t xml:space="preserve">Tabla 1 </w:t>
        </w:r>
        <w:r w:rsidR="0062064A" w:rsidRPr="00BE5510">
          <w:rPr>
            <w:rStyle w:val="Hipervnculo"/>
            <w:rFonts w:cs="Times New Roman"/>
            <w:bCs/>
            <w:i/>
            <w:noProof/>
          </w:rPr>
          <w:t>Etapas para realizar cadena de valor</w:t>
        </w:r>
        <w:r w:rsidR="0062064A">
          <w:rPr>
            <w:noProof/>
            <w:webHidden/>
          </w:rPr>
          <w:tab/>
        </w:r>
        <w:r w:rsidR="0062064A">
          <w:rPr>
            <w:noProof/>
            <w:webHidden/>
          </w:rPr>
          <w:fldChar w:fldCharType="begin"/>
        </w:r>
        <w:r w:rsidR="0062064A">
          <w:rPr>
            <w:noProof/>
            <w:webHidden/>
          </w:rPr>
          <w:instrText xml:space="preserve"> PAGEREF _Toc130919830 \h </w:instrText>
        </w:r>
      </w:ins>
      <w:r w:rsidR="0062064A">
        <w:rPr>
          <w:noProof/>
          <w:webHidden/>
        </w:rPr>
      </w:r>
      <w:r w:rsidR="0062064A">
        <w:rPr>
          <w:noProof/>
          <w:webHidden/>
        </w:rPr>
        <w:fldChar w:fldCharType="separate"/>
      </w:r>
      <w:ins w:id="949" w:author="Camilo Andrés Díaz Gómez" w:date="2023-03-28T18:16:00Z">
        <w:r w:rsidR="0062064A">
          <w:rPr>
            <w:noProof/>
            <w:webHidden/>
          </w:rPr>
          <w:t>36</w:t>
        </w:r>
        <w:r w:rsidR="0062064A">
          <w:rPr>
            <w:noProof/>
            <w:webHidden/>
          </w:rPr>
          <w:fldChar w:fldCharType="end"/>
        </w:r>
        <w:r w:rsidR="0062064A" w:rsidRPr="00BE5510">
          <w:rPr>
            <w:rStyle w:val="Hipervnculo"/>
            <w:noProof/>
          </w:rPr>
          <w:fldChar w:fldCharType="end"/>
        </w:r>
      </w:ins>
    </w:p>
    <w:p w14:paraId="67122FFB" w14:textId="3C618DED" w:rsidR="0062064A" w:rsidRDefault="0062064A">
      <w:pPr>
        <w:pStyle w:val="Tabladeilustraciones"/>
        <w:tabs>
          <w:tab w:val="right" w:leader="dot" w:pos="8828"/>
        </w:tabs>
        <w:rPr>
          <w:ins w:id="950" w:author="Camilo Andrés Díaz Gómez" w:date="2023-03-28T18:16:00Z"/>
          <w:rFonts w:asciiTheme="minorHAnsi" w:eastAsiaTheme="minorEastAsia" w:hAnsiTheme="minorHAnsi"/>
          <w:noProof/>
          <w:sz w:val="22"/>
          <w:lang w:eastAsia="es-CO"/>
        </w:rPr>
      </w:pPr>
      <w:ins w:id="951" w:author="Camilo Andrés Díaz Gómez" w:date="2023-03-28T18:16:00Z">
        <w:r w:rsidRPr="00BE5510">
          <w:rPr>
            <w:rStyle w:val="Hipervnculo"/>
            <w:noProof/>
          </w:rPr>
          <w:fldChar w:fldCharType="begin"/>
        </w:r>
        <w:r w:rsidRPr="00BE5510">
          <w:rPr>
            <w:rStyle w:val="Hipervnculo"/>
            <w:noProof/>
          </w:rPr>
          <w:instrText xml:space="preserve"> </w:instrText>
        </w:r>
        <w:r>
          <w:rPr>
            <w:noProof/>
          </w:rPr>
          <w:instrText>HYPERLINK \l "_Toc130919831"</w:instrText>
        </w:r>
        <w:r w:rsidRPr="00BE5510">
          <w:rPr>
            <w:rStyle w:val="Hipervnculo"/>
            <w:noProof/>
          </w:rPr>
          <w:instrText xml:space="preserve"> </w:instrText>
        </w:r>
        <w:r w:rsidRPr="00BE5510">
          <w:rPr>
            <w:rStyle w:val="Hipervnculo"/>
            <w:noProof/>
          </w:rPr>
        </w:r>
        <w:r w:rsidRPr="00BE5510">
          <w:rPr>
            <w:rStyle w:val="Hipervnculo"/>
            <w:noProof/>
          </w:rPr>
          <w:fldChar w:fldCharType="separate"/>
        </w:r>
        <w:r w:rsidRPr="00BE5510">
          <w:rPr>
            <w:rStyle w:val="Hipervnculo"/>
            <w:rFonts w:cs="Times New Roman"/>
            <w:noProof/>
          </w:rPr>
          <w:t xml:space="preserve">Tabla 2 </w:t>
        </w:r>
        <w:r w:rsidRPr="00BE5510">
          <w:rPr>
            <w:rStyle w:val="Hipervnculo"/>
            <w:rFonts w:cs="Times New Roman"/>
            <w:bCs/>
            <w:i/>
            <w:noProof/>
          </w:rPr>
          <w:t>Cronograma de actividades</w:t>
        </w:r>
        <w:r>
          <w:rPr>
            <w:noProof/>
            <w:webHidden/>
          </w:rPr>
          <w:tab/>
        </w:r>
        <w:r>
          <w:rPr>
            <w:noProof/>
            <w:webHidden/>
          </w:rPr>
          <w:fldChar w:fldCharType="begin"/>
        </w:r>
        <w:r>
          <w:rPr>
            <w:noProof/>
            <w:webHidden/>
          </w:rPr>
          <w:instrText xml:space="preserve"> PAGEREF _Toc130919831 \h </w:instrText>
        </w:r>
      </w:ins>
      <w:r>
        <w:rPr>
          <w:noProof/>
          <w:webHidden/>
        </w:rPr>
      </w:r>
      <w:r>
        <w:rPr>
          <w:noProof/>
          <w:webHidden/>
        </w:rPr>
        <w:fldChar w:fldCharType="separate"/>
      </w:r>
      <w:ins w:id="952" w:author="Camilo Andrés Díaz Gómez" w:date="2023-03-28T18:16:00Z">
        <w:r>
          <w:rPr>
            <w:noProof/>
            <w:webHidden/>
          </w:rPr>
          <w:t>63</w:t>
        </w:r>
        <w:r>
          <w:rPr>
            <w:noProof/>
            <w:webHidden/>
          </w:rPr>
          <w:fldChar w:fldCharType="end"/>
        </w:r>
        <w:r w:rsidRPr="00BE5510">
          <w:rPr>
            <w:rStyle w:val="Hipervnculo"/>
            <w:noProof/>
          </w:rPr>
          <w:fldChar w:fldCharType="end"/>
        </w:r>
      </w:ins>
    </w:p>
    <w:p w14:paraId="3FC78C92" w14:textId="5F38F736" w:rsidR="0062064A" w:rsidRDefault="0062064A">
      <w:pPr>
        <w:pStyle w:val="Tabladeilustraciones"/>
        <w:tabs>
          <w:tab w:val="right" w:leader="dot" w:pos="8828"/>
        </w:tabs>
        <w:rPr>
          <w:ins w:id="953" w:author="Camilo Andrés Díaz Gómez" w:date="2023-03-28T18:16:00Z"/>
          <w:rFonts w:asciiTheme="minorHAnsi" w:eastAsiaTheme="minorEastAsia" w:hAnsiTheme="minorHAnsi"/>
          <w:noProof/>
          <w:sz w:val="22"/>
          <w:lang w:eastAsia="es-CO"/>
        </w:rPr>
      </w:pPr>
      <w:ins w:id="954" w:author="Camilo Andrés Díaz Gómez" w:date="2023-03-28T18:16:00Z">
        <w:r w:rsidRPr="00BE5510">
          <w:rPr>
            <w:rStyle w:val="Hipervnculo"/>
            <w:noProof/>
          </w:rPr>
          <w:fldChar w:fldCharType="begin"/>
        </w:r>
        <w:r w:rsidRPr="00BE5510">
          <w:rPr>
            <w:rStyle w:val="Hipervnculo"/>
            <w:noProof/>
          </w:rPr>
          <w:instrText xml:space="preserve"> </w:instrText>
        </w:r>
        <w:r>
          <w:rPr>
            <w:noProof/>
          </w:rPr>
          <w:instrText>HYPERLINK \l "_Toc130919832"</w:instrText>
        </w:r>
        <w:r w:rsidRPr="00BE5510">
          <w:rPr>
            <w:rStyle w:val="Hipervnculo"/>
            <w:noProof/>
          </w:rPr>
          <w:instrText xml:space="preserve"> </w:instrText>
        </w:r>
        <w:r w:rsidRPr="00BE5510">
          <w:rPr>
            <w:rStyle w:val="Hipervnculo"/>
            <w:noProof/>
          </w:rPr>
        </w:r>
        <w:r w:rsidRPr="00BE5510">
          <w:rPr>
            <w:rStyle w:val="Hipervnculo"/>
            <w:noProof/>
          </w:rPr>
          <w:fldChar w:fldCharType="separate"/>
        </w:r>
        <w:r w:rsidRPr="00BE5510">
          <w:rPr>
            <w:rStyle w:val="Hipervnculo"/>
            <w:rFonts w:cs="Times New Roman"/>
            <w:noProof/>
          </w:rPr>
          <w:t xml:space="preserve">Tabla 3 </w:t>
        </w:r>
        <w:r w:rsidRPr="00BE5510">
          <w:rPr>
            <w:rStyle w:val="Hipervnculo"/>
            <w:rFonts w:cs="Times New Roman"/>
            <w:bCs/>
            <w:i/>
            <w:noProof/>
          </w:rPr>
          <w:t>Promedio de datos diarios del mes de septiembre</w:t>
        </w:r>
        <w:r>
          <w:rPr>
            <w:noProof/>
            <w:webHidden/>
          </w:rPr>
          <w:tab/>
        </w:r>
        <w:r>
          <w:rPr>
            <w:noProof/>
            <w:webHidden/>
          </w:rPr>
          <w:fldChar w:fldCharType="begin"/>
        </w:r>
        <w:r>
          <w:rPr>
            <w:noProof/>
            <w:webHidden/>
          </w:rPr>
          <w:instrText xml:space="preserve"> PAGEREF _Toc130919832 \h </w:instrText>
        </w:r>
      </w:ins>
      <w:r>
        <w:rPr>
          <w:noProof/>
          <w:webHidden/>
        </w:rPr>
      </w:r>
      <w:r>
        <w:rPr>
          <w:noProof/>
          <w:webHidden/>
        </w:rPr>
        <w:fldChar w:fldCharType="separate"/>
      </w:r>
      <w:ins w:id="955" w:author="Camilo Andrés Díaz Gómez" w:date="2023-03-28T18:16:00Z">
        <w:r>
          <w:rPr>
            <w:noProof/>
            <w:webHidden/>
          </w:rPr>
          <w:t>99</w:t>
        </w:r>
        <w:r>
          <w:rPr>
            <w:noProof/>
            <w:webHidden/>
          </w:rPr>
          <w:fldChar w:fldCharType="end"/>
        </w:r>
        <w:r w:rsidRPr="00BE5510">
          <w:rPr>
            <w:rStyle w:val="Hipervnculo"/>
            <w:noProof/>
          </w:rPr>
          <w:fldChar w:fldCharType="end"/>
        </w:r>
      </w:ins>
    </w:p>
    <w:p w14:paraId="7A4ABAB2" w14:textId="65689574" w:rsidR="00405EF3" w:rsidRPr="00A968A5" w:rsidDel="0062064A" w:rsidRDefault="00405EF3">
      <w:pPr>
        <w:pStyle w:val="Tabladeilustraciones"/>
        <w:tabs>
          <w:tab w:val="right" w:leader="dot" w:pos="8828"/>
        </w:tabs>
        <w:rPr>
          <w:del w:id="956" w:author="Camilo Andrés Díaz Gómez" w:date="2023-03-28T18:16:00Z"/>
          <w:rFonts w:eastAsiaTheme="minorEastAsia" w:cs="Times New Roman"/>
          <w:noProof/>
          <w:sz w:val="22"/>
          <w:lang w:eastAsia="es-CO"/>
          <w:rPrChange w:id="957" w:author="Camilo Andrés Díaz Gómez" w:date="2023-03-28T17:39:00Z">
            <w:rPr>
              <w:del w:id="958" w:author="Camilo Andrés Díaz Gómez" w:date="2023-03-28T18:16:00Z"/>
              <w:rFonts w:asciiTheme="minorHAnsi" w:eastAsiaTheme="minorEastAsia" w:hAnsiTheme="minorHAnsi"/>
              <w:noProof/>
              <w:sz w:val="22"/>
              <w:lang w:eastAsia="es-CO"/>
            </w:rPr>
          </w:rPrChange>
        </w:rPr>
      </w:pPr>
      <w:del w:id="959" w:author="Camilo Andrés Díaz Gómez" w:date="2023-03-28T18:16:00Z">
        <w:r w:rsidRPr="0062064A" w:rsidDel="0062064A">
          <w:rPr>
            <w:rStyle w:val="Hipervnculo"/>
            <w:rFonts w:cs="Times New Roman"/>
            <w:noProof/>
            <w:color w:val="auto"/>
            <w:rPrChange w:id="960" w:author="Camilo Andrés Díaz Gómez" w:date="2023-03-28T18:16:00Z">
              <w:rPr>
                <w:rStyle w:val="Hipervnculo"/>
                <w:rFonts w:cs="Times New Roman"/>
                <w:noProof/>
              </w:rPr>
            </w:rPrChange>
          </w:rPr>
          <w:delText xml:space="preserve">Tabla 1 </w:delText>
        </w:r>
        <w:r w:rsidRPr="0062064A" w:rsidDel="0062064A">
          <w:rPr>
            <w:rStyle w:val="Hipervnculo"/>
            <w:rFonts w:cs="Times New Roman"/>
            <w:bCs/>
            <w:i/>
            <w:noProof/>
            <w:color w:val="auto"/>
            <w:rPrChange w:id="961" w:author="Camilo Andrés Díaz Gómez" w:date="2023-03-28T18:16:00Z">
              <w:rPr>
                <w:rStyle w:val="Hipervnculo"/>
                <w:rFonts w:cs="Times New Roman"/>
                <w:bCs/>
                <w:i/>
                <w:noProof/>
              </w:rPr>
            </w:rPrChange>
          </w:rPr>
          <w:delText>Etapas para realizar cadena de valor</w:delText>
        </w:r>
        <w:r w:rsidRPr="00A968A5" w:rsidDel="0062064A">
          <w:rPr>
            <w:rFonts w:cs="Times New Roman"/>
            <w:noProof/>
            <w:webHidden/>
          </w:rPr>
          <w:tab/>
          <w:delText>36</w:delText>
        </w:r>
      </w:del>
    </w:p>
    <w:p w14:paraId="1FE94A68" w14:textId="2B984BDB" w:rsidR="00405EF3" w:rsidRPr="00A968A5" w:rsidDel="0062064A" w:rsidRDefault="00405EF3">
      <w:pPr>
        <w:pStyle w:val="Tabladeilustraciones"/>
        <w:tabs>
          <w:tab w:val="right" w:leader="dot" w:pos="8828"/>
        </w:tabs>
        <w:rPr>
          <w:del w:id="962" w:author="Camilo Andrés Díaz Gómez" w:date="2023-03-28T18:16:00Z"/>
          <w:rFonts w:eastAsiaTheme="minorEastAsia" w:cs="Times New Roman"/>
          <w:noProof/>
          <w:sz w:val="22"/>
          <w:lang w:eastAsia="es-CO"/>
          <w:rPrChange w:id="963" w:author="Camilo Andrés Díaz Gómez" w:date="2023-03-28T17:39:00Z">
            <w:rPr>
              <w:del w:id="964" w:author="Camilo Andrés Díaz Gómez" w:date="2023-03-28T18:16:00Z"/>
              <w:rFonts w:asciiTheme="minorHAnsi" w:eastAsiaTheme="minorEastAsia" w:hAnsiTheme="minorHAnsi"/>
              <w:noProof/>
              <w:sz w:val="22"/>
              <w:lang w:eastAsia="es-CO"/>
            </w:rPr>
          </w:rPrChange>
        </w:rPr>
      </w:pPr>
      <w:del w:id="965" w:author="Camilo Andrés Díaz Gómez" w:date="2023-03-28T18:16:00Z">
        <w:r w:rsidRPr="0062064A" w:rsidDel="0062064A">
          <w:rPr>
            <w:rStyle w:val="Hipervnculo"/>
            <w:rFonts w:cs="Times New Roman"/>
            <w:noProof/>
            <w:color w:val="auto"/>
          </w:rPr>
          <w:delText xml:space="preserve">Tabla 2 </w:delText>
        </w:r>
        <w:r w:rsidRPr="0062064A" w:rsidDel="0062064A">
          <w:rPr>
            <w:rStyle w:val="Hipervnculo"/>
            <w:rFonts w:cs="Times New Roman"/>
            <w:bCs/>
            <w:i/>
            <w:noProof/>
            <w:color w:val="auto"/>
          </w:rPr>
          <w:delText>Cronograma de actividades</w:delText>
        </w:r>
        <w:r w:rsidRPr="00A968A5" w:rsidDel="0062064A">
          <w:rPr>
            <w:rFonts w:cs="Times New Roman"/>
            <w:noProof/>
            <w:webHidden/>
          </w:rPr>
          <w:tab/>
          <w:delText>63</w:delText>
        </w:r>
      </w:del>
    </w:p>
    <w:p w14:paraId="53D8487A" w14:textId="14A22429" w:rsidR="00405EF3" w:rsidRPr="00A968A5" w:rsidDel="0062064A" w:rsidRDefault="00405EF3">
      <w:pPr>
        <w:pStyle w:val="Tabladeilustraciones"/>
        <w:tabs>
          <w:tab w:val="right" w:leader="dot" w:pos="8828"/>
        </w:tabs>
        <w:rPr>
          <w:del w:id="966" w:author="Camilo Andrés Díaz Gómez" w:date="2023-03-28T18:16:00Z"/>
          <w:rFonts w:eastAsiaTheme="minorEastAsia" w:cs="Times New Roman"/>
          <w:noProof/>
          <w:sz w:val="22"/>
          <w:lang w:eastAsia="es-CO"/>
          <w:rPrChange w:id="967" w:author="Camilo Andrés Díaz Gómez" w:date="2023-03-28T17:39:00Z">
            <w:rPr>
              <w:del w:id="968" w:author="Camilo Andrés Díaz Gómez" w:date="2023-03-28T18:16:00Z"/>
              <w:rFonts w:asciiTheme="minorHAnsi" w:eastAsiaTheme="minorEastAsia" w:hAnsiTheme="minorHAnsi"/>
              <w:noProof/>
              <w:sz w:val="22"/>
              <w:lang w:eastAsia="es-CO"/>
            </w:rPr>
          </w:rPrChange>
        </w:rPr>
      </w:pPr>
      <w:del w:id="969" w:author="Camilo Andrés Díaz Gómez" w:date="2023-03-28T18:16:00Z">
        <w:r w:rsidRPr="0062064A" w:rsidDel="0062064A">
          <w:rPr>
            <w:rStyle w:val="Hipervnculo"/>
            <w:rFonts w:cs="Times New Roman"/>
            <w:noProof/>
            <w:color w:val="auto"/>
            <w:rPrChange w:id="970" w:author="Camilo Andrés Díaz Gómez" w:date="2023-03-28T18:16:00Z">
              <w:rPr>
                <w:rStyle w:val="Hipervnculo"/>
                <w:rFonts w:cs="Times New Roman"/>
                <w:noProof/>
              </w:rPr>
            </w:rPrChange>
          </w:rPr>
          <w:delText xml:space="preserve">Tabla 3 </w:delText>
        </w:r>
        <w:r w:rsidRPr="0062064A" w:rsidDel="0062064A">
          <w:rPr>
            <w:rStyle w:val="Hipervnculo"/>
            <w:rFonts w:cs="Times New Roman"/>
            <w:bCs/>
            <w:i/>
            <w:noProof/>
            <w:color w:val="auto"/>
            <w:rPrChange w:id="971" w:author="Camilo Andrés Díaz Gómez" w:date="2023-03-28T18:16:00Z">
              <w:rPr>
                <w:rStyle w:val="Hipervnculo"/>
                <w:rFonts w:cs="Times New Roman"/>
                <w:bCs/>
                <w:i/>
                <w:noProof/>
              </w:rPr>
            </w:rPrChange>
          </w:rPr>
          <w:delText>Promedio de datos diarios del mes de septiembre</w:delText>
        </w:r>
        <w:r w:rsidRPr="00A968A5" w:rsidDel="0062064A">
          <w:rPr>
            <w:rFonts w:cs="Times New Roman"/>
            <w:noProof/>
            <w:webHidden/>
          </w:rPr>
          <w:tab/>
          <w:delText>97</w:delText>
        </w:r>
      </w:del>
    </w:p>
    <w:p w14:paraId="26DC30E4" w14:textId="2B616237" w:rsidR="00F504C8" w:rsidRPr="00A968A5" w:rsidDel="00405EF3" w:rsidRDefault="00F504C8" w:rsidP="00405EF3">
      <w:pPr>
        <w:pStyle w:val="Tabladeilustraciones"/>
        <w:tabs>
          <w:tab w:val="right" w:leader="dot" w:pos="8828"/>
        </w:tabs>
        <w:rPr>
          <w:del w:id="972" w:author="Camilo Andrés Díaz Gómez" w:date="2023-03-28T15:26:00Z"/>
          <w:rFonts w:eastAsiaTheme="minorEastAsia" w:cs="Times New Roman"/>
          <w:noProof/>
          <w:sz w:val="22"/>
          <w:lang w:eastAsia="es-CO"/>
          <w:rPrChange w:id="973" w:author="Camilo Andrés Díaz Gómez" w:date="2023-03-28T17:39:00Z">
            <w:rPr>
              <w:del w:id="974" w:author="Camilo Andrés Díaz Gómez" w:date="2023-03-28T15:26:00Z"/>
              <w:rFonts w:asciiTheme="minorHAnsi" w:eastAsiaTheme="minorEastAsia" w:hAnsiTheme="minorHAnsi"/>
              <w:noProof/>
              <w:sz w:val="22"/>
              <w:lang w:eastAsia="es-CO"/>
            </w:rPr>
          </w:rPrChange>
        </w:rPr>
      </w:pPr>
      <w:del w:id="975" w:author="Camilo Andrés Díaz Gómez" w:date="2023-03-28T15:26:00Z">
        <w:r w:rsidRPr="00A968A5" w:rsidDel="00405EF3">
          <w:rPr>
            <w:rStyle w:val="Hipervnculo"/>
            <w:rFonts w:cs="Times New Roman"/>
            <w:noProof/>
            <w:color w:val="auto"/>
            <w:rPrChange w:id="976" w:author="Camilo Andrés Díaz Gómez" w:date="2023-03-28T17:39:00Z">
              <w:rPr>
                <w:rStyle w:val="Hipervnculo"/>
                <w:rFonts w:cs="Times New Roman"/>
                <w:noProof/>
              </w:rPr>
            </w:rPrChange>
          </w:rPr>
          <w:delText xml:space="preserve">Tabla 1 </w:delText>
        </w:r>
        <w:r w:rsidRPr="00A968A5" w:rsidDel="00405EF3">
          <w:rPr>
            <w:rStyle w:val="Hipervnculo"/>
            <w:rFonts w:cs="Times New Roman"/>
            <w:bCs/>
            <w:i/>
            <w:noProof/>
            <w:color w:val="auto"/>
            <w:rPrChange w:id="977" w:author="Camilo Andrés Díaz Gómez" w:date="2023-03-28T17:39:00Z">
              <w:rPr>
                <w:rStyle w:val="Hipervnculo"/>
                <w:rFonts w:cs="Times New Roman"/>
                <w:bCs/>
                <w:i/>
                <w:noProof/>
              </w:rPr>
            </w:rPrChange>
          </w:rPr>
          <w:delText>Etapas para realizar cadena de valor</w:delText>
        </w:r>
        <w:r w:rsidRPr="00A968A5" w:rsidDel="00405EF3">
          <w:rPr>
            <w:rFonts w:cs="Times New Roman"/>
            <w:noProof/>
            <w:webHidden/>
          </w:rPr>
          <w:tab/>
          <w:delText>35</w:delText>
        </w:r>
      </w:del>
    </w:p>
    <w:p w14:paraId="684C7065" w14:textId="2E12CE55" w:rsidR="00F504C8" w:rsidRPr="00A968A5" w:rsidDel="00405EF3" w:rsidRDefault="00F504C8" w:rsidP="00405EF3">
      <w:pPr>
        <w:pStyle w:val="Tabladeilustraciones"/>
        <w:tabs>
          <w:tab w:val="right" w:leader="dot" w:pos="8828"/>
        </w:tabs>
        <w:rPr>
          <w:del w:id="978" w:author="Camilo Andrés Díaz Gómez" w:date="2023-03-28T15:26:00Z"/>
          <w:rFonts w:eastAsiaTheme="minorEastAsia" w:cs="Times New Roman"/>
          <w:noProof/>
          <w:sz w:val="22"/>
          <w:lang w:eastAsia="es-CO"/>
          <w:rPrChange w:id="979" w:author="Camilo Andrés Díaz Gómez" w:date="2023-03-28T17:39:00Z">
            <w:rPr>
              <w:del w:id="980" w:author="Camilo Andrés Díaz Gómez" w:date="2023-03-28T15:26:00Z"/>
              <w:rFonts w:asciiTheme="minorHAnsi" w:eastAsiaTheme="minorEastAsia" w:hAnsiTheme="minorHAnsi"/>
              <w:noProof/>
              <w:sz w:val="22"/>
              <w:lang w:eastAsia="es-CO"/>
            </w:rPr>
          </w:rPrChange>
        </w:rPr>
      </w:pPr>
      <w:del w:id="981" w:author="Camilo Andrés Díaz Gómez" w:date="2023-03-28T15:26:00Z">
        <w:r w:rsidRPr="00A968A5" w:rsidDel="00405EF3">
          <w:rPr>
            <w:rStyle w:val="Hipervnculo"/>
            <w:rFonts w:cs="Times New Roman"/>
            <w:noProof/>
            <w:color w:val="auto"/>
            <w:rPrChange w:id="982" w:author="Camilo Andrés Díaz Gómez" w:date="2023-03-28T17:39:00Z">
              <w:rPr>
                <w:rStyle w:val="Hipervnculo"/>
                <w:noProof/>
              </w:rPr>
            </w:rPrChange>
          </w:rPr>
          <w:delText xml:space="preserve">Tabla 2 </w:delText>
        </w:r>
        <w:r w:rsidRPr="00A968A5" w:rsidDel="00405EF3">
          <w:rPr>
            <w:rStyle w:val="Hipervnculo"/>
            <w:rFonts w:cs="Times New Roman"/>
            <w:bCs/>
            <w:i/>
            <w:noProof/>
            <w:color w:val="auto"/>
            <w:rPrChange w:id="983" w:author="Camilo Andrés Díaz Gómez" w:date="2023-03-28T17:39:00Z">
              <w:rPr>
                <w:rStyle w:val="Hipervnculo"/>
                <w:bCs/>
                <w:i/>
                <w:noProof/>
              </w:rPr>
            </w:rPrChange>
          </w:rPr>
          <w:delText>Cronograma de actividades</w:delText>
        </w:r>
        <w:r w:rsidRPr="00A968A5" w:rsidDel="00405EF3">
          <w:rPr>
            <w:rFonts w:cs="Times New Roman"/>
            <w:noProof/>
            <w:webHidden/>
          </w:rPr>
          <w:tab/>
          <w:delText>47</w:delText>
        </w:r>
      </w:del>
    </w:p>
    <w:p w14:paraId="5780BD2A" w14:textId="24BAA2BE" w:rsidR="00F504C8" w:rsidRPr="00A968A5" w:rsidDel="00405EF3" w:rsidRDefault="00F504C8" w:rsidP="00405EF3">
      <w:pPr>
        <w:pStyle w:val="Tabladeilustraciones"/>
        <w:tabs>
          <w:tab w:val="right" w:leader="dot" w:pos="8828"/>
        </w:tabs>
        <w:rPr>
          <w:del w:id="984" w:author="Camilo Andrés Díaz Gómez" w:date="2023-03-28T15:26:00Z"/>
          <w:rFonts w:eastAsiaTheme="minorEastAsia" w:cs="Times New Roman"/>
          <w:noProof/>
          <w:sz w:val="22"/>
          <w:lang w:eastAsia="es-CO"/>
          <w:rPrChange w:id="985" w:author="Camilo Andrés Díaz Gómez" w:date="2023-03-28T17:39:00Z">
            <w:rPr>
              <w:del w:id="986" w:author="Camilo Andrés Díaz Gómez" w:date="2023-03-28T15:26:00Z"/>
              <w:rFonts w:asciiTheme="minorHAnsi" w:eastAsiaTheme="minorEastAsia" w:hAnsiTheme="minorHAnsi"/>
              <w:noProof/>
              <w:sz w:val="22"/>
              <w:lang w:eastAsia="es-CO"/>
            </w:rPr>
          </w:rPrChange>
        </w:rPr>
      </w:pPr>
      <w:del w:id="987" w:author="Camilo Andrés Díaz Gómez" w:date="2023-03-28T15:26:00Z">
        <w:r w:rsidRPr="00A968A5" w:rsidDel="00405EF3">
          <w:rPr>
            <w:rStyle w:val="Hipervnculo"/>
            <w:rFonts w:cs="Times New Roman"/>
            <w:noProof/>
            <w:color w:val="auto"/>
            <w:rPrChange w:id="988" w:author="Camilo Andrés Díaz Gómez" w:date="2023-03-28T17:39:00Z">
              <w:rPr>
                <w:rStyle w:val="Hipervnculo"/>
                <w:noProof/>
              </w:rPr>
            </w:rPrChange>
          </w:rPr>
          <w:delText xml:space="preserve">Tabla 3 </w:delText>
        </w:r>
        <w:r w:rsidRPr="00A968A5" w:rsidDel="00405EF3">
          <w:rPr>
            <w:rStyle w:val="Hipervnculo"/>
            <w:rFonts w:cs="Times New Roman"/>
            <w:bCs/>
            <w:i/>
            <w:noProof/>
            <w:color w:val="auto"/>
            <w:rPrChange w:id="989" w:author="Camilo Andrés Díaz Gómez" w:date="2023-03-28T17:39:00Z">
              <w:rPr>
                <w:rStyle w:val="Hipervnculo"/>
                <w:bCs/>
                <w:i/>
                <w:noProof/>
              </w:rPr>
            </w:rPrChange>
          </w:rPr>
          <w:delText>Promedio de datos diarios del mes de septiembre</w:delText>
        </w:r>
        <w:r w:rsidRPr="00A968A5" w:rsidDel="00405EF3">
          <w:rPr>
            <w:rFonts w:cs="Times New Roman"/>
            <w:noProof/>
            <w:webHidden/>
          </w:rPr>
          <w:tab/>
          <w:delText>58</w:delText>
        </w:r>
      </w:del>
    </w:p>
    <w:p w14:paraId="4F8AD7E0" w14:textId="00E5D25F" w:rsidR="00F504C8" w:rsidRPr="00A968A5" w:rsidDel="00F504C8" w:rsidRDefault="00F504C8" w:rsidP="002B569F">
      <w:pPr>
        <w:pStyle w:val="Tabladeilustraciones"/>
        <w:tabs>
          <w:tab w:val="right" w:leader="dot" w:pos="8828"/>
        </w:tabs>
        <w:rPr>
          <w:del w:id="990" w:author="Camilo Andrés Díaz Gómez" w:date="2023-03-22T13:23:00Z"/>
          <w:rFonts w:eastAsiaTheme="minorEastAsia" w:cs="Times New Roman"/>
          <w:noProof/>
          <w:sz w:val="22"/>
          <w:lang w:eastAsia="es-CO"/>
          <w:rPrChange w:id="991" w:author="Camilo Andrés Díaz Gómez" w:date="2023-03-28T17:39:00Z">
            <w:rPr>
              <w:del w:id="992" w:author="Camilo Andrés Díaz Gómez" w:date="2023-03-22T13:23:00Z"/>
              <w:rFonts w:asciiTheme="minorHAnsi" w:eastAsiaTheme="minorEastAsia" w:hAnsiTheme="minorHAnsi"/>
              <w:noProof/>
              <w:sz w:val="22"/>
              <w:lang w:eastAsia="es-CO"/>
            </w:rPr>
          </w:rPrChange>
        </w:rPr>
      </w:pPr>
      <w:del w:id="993" w:author="Camilo Andrés Díaz Gómez" w:date="2023-03-22T13:23:00Z">
        <w:r w:rsidRPr="00A968A5" w:rsidDel="00F504C8">
          <w:rPr>
            <w:rStyle w:val="Hipervnculo"/>
            <w:rFonts w:cs="Times New Roman"/>
            <w:noProof/>
            <w:color w:val="auto"/>
            <w:rPrChange w:id="994" w:author="Camilo Andrés Díaz Gómez" w:date="2023-03-28T17:39:00Z">
              <w:rPr>
                <w:rStyle w:val="Hipervnculo"/>
                <w:rFonts w:cs="Times New Roman"/>
                <w:noProof/>
              </w:rPr>
            </w:rPrChange>
          </w:rPr>
          <w:delText xml:space="preserve">Tabla 1 </w:delText>
        </w:r>
        <w:r w:rsidRPr="00A968A5" w:rsidDel="00F504C8">
          <w:rPr>
            <w:rStyle w:val="Hipervnculo"/>
            <w:rFonts w:cs="Times New Roman"/>
            <w:bCs/>
            <w:i/>
            <w:noProof/>
            <w:color w:val="auto"/>
            <w:rPrChange w:id="995" w:author="Camilo Andrés Díaz Gómez" w:date="2023-03-28T17:39:00Z">
              <w:rPr>
                <w:rStyle w:val="Hipervnculo"/>
                <w:rFonts w:cs="Times New Roman"/>
                <w:bCs/>
                <w:i/>
                <w:noProof/>
              </w:rPr>
            </w:rPrChange>
          </w:rPr>
          <w:delText>Etapas para realizar cadena de valor</w:delText>
        </w:r>
        <w:r w:rsidRPr="00A968A5" w:rsidDel="00F504C8">
          <w:rPr>
            <w:rFonts w:cs="Times New Roman"/>
            <w:noProof/>
            <w:webHidden/>
          </w:rPr>
          <w:tab/>
          <w:delText>35</w:delText>
        </w:r>
      </w:del>
    </w:p>
    <w:p w14:paraId="1C887B21" w14:textId="6495804B" w:rsidR="00F504C8" w:rsidRPr="00A968A5" w:rsidDel="00F504C8" w:rsidRDefault="00F504C8" w:rsidP="002B569F">
      <w:pPr>
        <w:pStyle w:val="Tabladeilustraciones"/>
        <w:tabs>
          <w:tab w:val="right" w:leader="dot" w:pos="8828"/>
        </w:tabs>
        <w:rPr>
          <w:del w:id="996" w:author="Camilo Andrés Díaz Gómez" w:date="2023-03-22T13:23:00Z"/>
          <w:rFonts w:eastAsiaTheme="minorEastAsia" w:cs="Times New Roman"/>
          <w:noProof/>
          <w:sz w:val="22"/>
          <w:lang w:eastAsia="es-CO"/>
          <w:rPrChange w:id="997" w:author="Camilo Andrés Díaz Gómez" w:date="2023-03-28T17:39:00Z">
            <w:rPr>
              <w:del w:id="998" w:author="Camilo Andrés Díaz Gómez" w:date="2023-03-22T13:23:00Z"/>
              <w:rFonts w:asciiTheme="minorHAnsi" w:eastAsiaTheme="minorEastAsia" w:hAnsiTheme="minorHAnsi"/>
              <w:noProof/>
              <w:sz w:val="22"/>
              <w:lang w:eastAsia="es-CO"/>
            </w:rPr>
          </w:rPrChange>
        </w:rPr>
      </w:pPr>
      <w:del w:id="999" w:author="Camilo Andrés Díaz Gómez" w:date="2023-03-22T13:23:00Z">
        <w:r w:rsidRPr="00A968A5" w:rsidDel="00F504C8">
          <w:rPr>
            <w:rStyle w:val="Hipervnculo"/>
            <w:rFonts w:cs="Times New Roman"/>
            <w:noProof/>
            <w:color w:val="auto"/>
            <w:rPrChange w:id="1000" w:author="Camilo Andrés Díaz Gómez" w:date="2023-03-28T17:39:00Z">
              <w:rPr>
                <w:rStyle w:val="Hipervnculo"/>
                <w:rFonts w:cs="Times New Roman"/>
                <w:noProof/>
              </w:rPr>
            </w:rPrChange>
          </w:rPr>
          <w:delText>Tabla 2</w:delText>
        </w:r>
        <w:r w:rsidRPr="00A968A5" w:rsidDel="00F504C8">
          <w:rPr>
            <w:rFonts w:cs="Times New Roman"/>
            <w:noProof/>
            <w:webHidden/>
          </w:rPr>
          <w:tab/>
          <w:delText>46</w:delText>
        </w:r>
      </w:del>
    </w:p>
    <w:p w14:paraId="3AE850CB" w14:textId="07121D3B" w:rsidR="00F504C8" w:rsidRPr="00A968A5" w:rsidDel="00F504C8" w:rsidRDefault="00F504C8" w:rsidP="002B569F">
      <w:pPr>
        <w:pStyle w:val="Tabladeilustraciones"/>
        <w:tabs>
          <w:tab w:val="right" w:leader="dot" w:pos="8828"/>
        </w:tabs>
        <w:rPr>
          <w:del w:id="1001" w:author="Camilo Andrés Díaz Gómez" w:date="2023-03-22T13:23:00Z"/>
          <w:rFonts w:eastAsiaTheme="minorEastAsia" w:cs="Times New Roman"/>
          <w:noProof/>
          <w:sz w:val="22"/>
          <w:lang w:eastAsia="es-CO"/>
          <w:rPrChange w:id="1002" w:author="Camilo Andrés Díaz Gómez" w:date="2023-03-28T17:39:00Z">
            <w:rPr>
              <w:del w:id="1003" w:author="Camilo Andrés Díaz Gómez" w:date="2023-03-22T13:23:00Z"/>
              <w:rFonts w:asciiTheme="minorHAnsi" w:eastAsiaTheme="minorEastAsia" w:hAnsiTheme="minorHAnsi"/>
              <w:noProof/>
              <w:sz w:val="22"/>
              <w:lang w:eastAsia="es-CO"/>
            </w:rPr>
          </w:rPrChange>
        </w:rPr>
      </w:pPr>
      <w:del w:id="1004" w:author="Camilo Andrés Díaz Gómez" w:date="2023-03-22T13:23:00Z">
        <w:r w:rsidRPr="00A968A5" w:rsidDel="00F504C8">
          <w:rPr>
            <w:rStyle w:val="Hipervnculo"/>
            <w:rFonts w:cs="Times New Roman"/>
            <w:noProof/>
            <w:color w:val="auto"/>
            <w:rPrChange w:id="1005" w:author="Camilo Andrés Díaz Gómez" w:date="2023-03-28T17:39:00Z">
              <w:rPr>
                <w:rStyle w:val="Hipervnculo"/>
                <w:noProof/>
              </w:rPr>
            </w:rPrChange>
          </w:rPr>
          <w:delText xml:space="preserve">Tabla 3 </w:delText>
        </w:r>
        <w:r w:rsidRPr="00A968A5" w:rsidDel="00F504C8">
          <w:rPr>
            <w:rStyle w:val="Hipervnculo"/>
            <w:rFonts w:cs="Times New Roman"/>
            <w:bCs/>
            <w:i/>
            <w:noProof/>
            <w:color w:val="auto"/>
            <w:rPrChange w:id="1006" w:author="Camilo Andrés Díaz Gómez" w:date="2023-03-28T17:39:00Z">
              <w:rPr>
                <w:rStyle w:val="Hipervnculo"/>
                <w:bCs/>
                <w:i/>
                <w:noProof/>
              </w:rPr>
            </w:rPrChange>
          </w:rPr>
          <w:delText>Promedio de datos diarios del mes de septiembre</w:delText>
        </w:r>
        <w:r w:rsidRPr="00A968A5" w:rsidDel="00F504C8">
          <w:rPr>
            <w:rFonts w:cs="Times New Roman"/>
            <w:noProof/>
            <w:webHidden/>
          </w:rPr>
          <w:tab/>
          <w:delText>57</w:delText>
        </w:r>
      </w:del>
    </w:p>
    <w:p w14:paraId="1067AA8C" w14:textId="7D70513C" w:rsidR="00F504C8" w:rsidRPr="00A968A5" w:rsidDel="00F504C8" w:rsidRDefault="00F504C8" w:rsidP="002B569F">
      <w:pPr>
        <w:pStyle w:val="Tabladeilustraciones"/>
        <w:tabs>
          <w:tab w:val="right" w:leader="dot" w:pos="8828"/>
        </w:tabs>
        <w:rPr>
          <w:del w:id="1007" w:author="Camilo Andrés Díaz Gómez" w:date="2023-03-22T13:22:00Z"/>
          <w:rFonts w:eastAsiaTheme="minorEastAsia" w:cs="Times New Roman"/>
          <w:noProof/>
          <w:sz w:val="22"/>
          <w:lang w:eastAsia="es-CO"/>
          <w:rPrChange w:id="1008" w:author="Camilo Andrés Díaz Gómez" w:date="2023-03-28T17:39:00Z">
            <w:rPr>
              <w:del w:id="1009" w:author="Camilo Andrés Díaz Gómez" w:date="2023-03-22T13:22:00Z"/>
              <w:rFonts w:asciiTheme="minorHAnsi" w:eastAsiaTheme="minorEastAsia" w:hAnsiTheme="minorHAnsi"/>
              <w:noProof/>
              <w:sz w:val="22"/>
              <w:lang w:eastAsia="es-CO"/>
            </w:rPr>
          </w:rPrChange>
        </w:rPr>
      </w:pPr>
      <w:del w:id="1010" w:author="Camilo Andrés Díaz Gómez" w:date="2023-03-22T13:22:00Z">
        <w:r w:rsidRPr="00A968A5" w:rsidDel="00F504C8">
          <w:rPr>
            <w:rStyle w:val="Hipervnculo"/>
            <w:rFonts w:cs="Times New Roman"/>
            <w:noProof/>
            <w:color w:val="auto"/>
            <w:rPrChange w:id="1011" w:author="Camilo Andrés Díaz Gómez" w:date="2023-03-28T17:39:00Z">
              <w:rPr>
                <w:rStyle w:val="Hipervnculo"/>
                <w:rFonts w:cs="Times New Roman"/>
                <w:noProof/>
              </w:rPr>
            </w:rPrChange>
          </w:rPr>
          <w:delText xml:space="preserve">Tabla 1 </w:delText>
        </w:r>
        <w:r w:rsidRPr="00A968A5" w:rsidDel="00F504C8">
          <w:rPr>
            <w:rStyle w:val="Hipervnculo"/>
            <w:rFonts w:cs="Times New Roman"/>
            <w:bCs/>
            <w:i/>
            <w:noProof/>
            <w:color w:val="auto"/>
            <w:rPrChange w:id="1012" w:author="Camilo Andrés Díaz Gómez" w:date="2023-03-28T17:39:00Z">
              <w:rPr>
                <w:rStyle w:val="Hipervnculo"/>
                <w:rFonts w:cs="Times New Roman"/>
                <w:bCs/>
                <w:i/>
                <w:noProof/>
              </w:rPr>
            </w:rPrChange>
          </w:rPr>
          <w:delText>Etapas para realizar cadena de valor</w:delText>
        </w:r>
        <w:r w:rsidRPr="00A968A5" w:rsidDel="00F504C8">
          <w:rPr>
            <w:rFonts w:cs="Times New Roman"/>
            <w:noProof/>
            <w:webHidden/>
          </w:rPr>
          <w:tab/>
          <w:delText>35</w:delText>
        </w:r>
      </w:del>
    </w:p>
    <w:p w14:paraId="74067521" w14:textId="315FC40F" w:rsidR="00F504C8" w:rsidRPr="00A968A5" w:rsidDel="00F504C8" w:rsidRDefault="00F504C8" w:rsidP="002B569F">
      <w:pPr>
        <w:pStyle w:val="Tabladeilustraciones"/>
        <w:tabs>
          <w:tab w:val="right" w:leader="dot" w:pos="8828"/>
        </w:tabs>
        <w:rPr>
          <w:del w:id="1013" w:author="Camilo Andrés Díaz Gómez" w:date="2023-03-22T13:22:00Z"/>
          <w:rFonts w:eastAsiaTheme="minorEastAsia" w:cs="Times New Roman"/>
          <w:noProof/>
          <w:sz w:val="22"/>
          <w:lang w:eastAsia="es-CO"/>
          <w:rPrChange w:id="1014" w:author="Camilo Andrés Díaz Gómez" w:date="2023-03-28T17:39:00Z">
            <w:rPr>
              <w:del w:id="1015" w:author="Camilo Andrés Díaz Gómez" w:date="2023-03-22T13:22:00Z"/>
              <w:rFonts w:asciiTheme="minorHAnsi" w:eastAsiaTheme="minorEastAsia" w:hAnsiTheme="minorHAnsi"/>
              <w:noProof/>
              <w:sz w:val="22"/>
              <w:lang w:eastAsia="es-CO"/>
            </w:rPr>
          </w:rPrChange>
        </w:rPr>
      </w:pPr>
      <w:del w:id="1016" w:author="Camilo Andrés Díaz Gómez" w:date="2023-03-22T13:22:00Z">
        <w:r w:rsidRPr="00A968A5" w:rsidDel="00F504C8">
          <w:rPr>
            <w:rStyle w:val="Hipervnculo"/>
            <w:rFonts w:cs="Times New Roman"/>
            <w:noProof/>
            <w:color w:val="auto"/>
            <w:rPrChange w:id="1017" w:author="Camilo Andrés Díaz Gómez" w:date="2023-03-28T17:39:00Z">
              <w:rPr>
                <w:rStyle w:val="Hipervnculo"/>
                <w:rFonts w:cs="Times New Roman"/>
                <w:noProof/>
              </w:rPr>
            </w:rPrChange>
          </w:rPr>
          <w:delText>Tabla 2</w:delText>
        </w:r>
        <w:r w:rsidRPr="00A968A5" w:rsidDel="00F504C8">
          <w:rPr>
            <w:rFonts w:cs="Times New Roman"/>
            <w:noProof/>
            <w:webHidden/>
          </w:rPr>
          <w:tab/>
          <w:delText>46</w:delText>
        </w:r>
      </w:del>
    </w:p>
    <w:p w14:paraId="36C85CA3" w14:textId="1BBED6D0" w:rsidR="00F504C8" w:rsidRPr="00A968A5" w:rsidDel="00F504C8" w:rsidRDefault="00F504C8" w:rsidP="002B569F">
      <w:pPr>
        <w:pStyle w:val="Tabladeilustraciones"/>
        <w:tabs>
          <w:tab w:val="right" w:leader="dot" w:pos="8828"/>
        </w:tabs>
        <w:rPr>
          <w:del w:id="1018" w:author="Camilo Andrés Díaz Gómez" w:date="2023-03-22T13:22:00Z"/>
          <w:rFonts w:eastAsiaTheme="minorEastAsia" w:cs="Times New Roman"/>
          <w:noProof/>
          <w:sz w:val="22"/>
          <w:lang w:eastAsia="es-CO"/>
          <w:rPrChange w:id="1019" w:author="Camilo Andrés Díaz Gómez" w:date="2023-03-28T17:39:00Z">
            <w:rPr>
              <w:del w:id="1020" w:author="Camilo Andrés Díaz Gómez" w:date="2023-03-22T13:22:00Z"/>
              <w:rFonts w:asciiTheme="minorHAnsi" w:eastAsiaTheme="minorEastAsia" w:hAnsiTheme="minorHAnsi"/>
              <w:noProof/>
              <w:sz w:val="22"/>
              <w:lang w:eastAsia="es-CO"/>
            </w:rPr>
          </w:rPrChange>
        </w:rPr>
      </w:pPr>
      <w:del w:id="1021" w:author="Camilo Andrés Díaz Gómez" w:date="2023-03-22T13:22:00Z">
        <w:r w:rsidRPr="00A968A5" w:rsidDel="00F504C8">
          <w:rPr>
            <w:rStyle w:val="Hipervnculo"/>
            <w:rFonts w:cs="Times New Roman"/>
            <w:noProof/>
            <w:color w:val="auto"/>
            <w:rPrChange w:id="1022" w:author="Camilo Andrés Díaz Gómez" w:date="2023-03-28T17:39:00Z">
              <w:rPr>
                <w:rStyle w:val="Hipervnculo"/>
                <w:rFonts w:cs="Times New Roman"/>
                <w:noProof/>
              </w:rPr>
            </w:rPrChange>
          </w:rPr>
          <w:delText>Tabla 3</w:delText>
        </w:r>
        <w:r w:rsidRPr="00A968A5" w:rsidDel="00F504C8">
          <w:rPr>
            <w:rFonts w:cs="Times New Roman"/>
            <w:noProof/>
            <w:webHidden/>
          </w:rPr>
          <w:tab/>
          <w:delText>57</w:delText>
        </w:r>
      </w:del>
    </w:p>
    <w:p w14:paraId="1AE63F33" w14:textId="3F96B78D" w:rsidR="005A4444" w:rsidRPr="00A968A5" w:rsidDel="00F504C8" w:rsidRDefault="005A4444" w:rsidP="002B569F">
      <w:pPr>
        <w:pStyle w:val="Tabladeilustraciones"/>
        <w:tabs>
          <w:tab w:val="right" w:leader="dot" w:pos="8828"/>
        </w:tabs>
        <w:rPr>
          <w:del w:id="1023" w:author="Camilo Andrés Díaz Gómez" w:date="2023-03-22T13:22:00Z"/>
          <w:rFonts w:eastAsiaTheme="minorEastAsia" w:cs="Times New Roman"/>
          <w:noProof/>
          <w:sz w:val="22"/>
          <w:lang w:eastAsia="es-CO"/>
          <w:rPrChange w:id="1024" w:author="Camilo Andrés Díaz Gómez" w:date="2023-03-28T17:39:00Z">
            <w:rPr>
              <w:del w:id="1025" w:author="Camilo Andrés Díaz Gómez" w:date="2023-03-22T13:22:00Z"/>
              <w:rFonts w:asciiTheme="minorHAnsi" w:eastAsiaTheme="minorEastAsia" w:hAnsiTheme="minorHAnsi"/>
              <w:noProof/>
              <w:sz w:val="22"/>
              <w:lang w:eastAsia="es-CO"/>
            </w:rPr>
          </w:rPrChange>
        </w:rPr>
      </w:pPr>
      <w:del w:id="1026" w:author="Camilo Andrés Díaz Gómez" w:date="2023-03-22T13:22:00Z">
        <w:r w:rsidRPr="00A968A5" w:rsidDel="00F504C8">
          <w:rPr>
            <w:rStyle w:val="Hipervnculo"/>
            <w:rFonts w:cs="Times New Roman"/>
            <w:noProof/>
            <w:color w:val="auto"/>
            <w:rPrChange w:id="1027" w:author="Camilo Andrés Díaz Gómez" w:date="2023-03-28T17:39:00Z">
              <w:rPr>
                <w:rStyle w:val="Hipervnculo"/>
                <w:rFonts w:cs="Times New Roman"/>
                <w:noProof/>
              </w:rPr>
            </w:rPrChange>
          </w:rPr>
          <w:delText>Tabla 1</w:delText>
        </w:r>
        <w:r w:rsidRPr="00A968A5" w:rsidDel="00F504C8">
          <w:rPr>
            <w:rFonts w:cs="Times New Roman"/>
            <w:noProof/>
            <w:webHidden/>
          </w:rPr>
          <w:tab/>
          <w:delText>32</w:delText>
        </w:r>
      </w:del>
    </w:p>
    <w:p w14:paraId="0E1340A0" w14:textId="581A6964" w:rsidR="005A4444" w:rsidRPr="00A968A5" w:rsidDel="00F504C8" w:rsidRDefault="005A4444" w:rsidP="002B569F">
      <w:pPr>
        <w:pStyle w:val="Tabladeilustraciones"/>
        <w:tabs>
          <w:tab w:val="right" w:leader="dot" w:pos="8828"/>
        </w:tabs>
        <w:rPr>
          <w:del w:id="1028" w:author="Camilo Andrés Díaz Gómez" w:date="2023-03-22T13:22:00Z"/>
          <w:rFonts w:eastAsiaTheme="minorEastAsia" w:cs="Times New Roman"/>
          <w:noProof/>
          <w:sz w:val="22"/>
          <w:lang w:eastAsia="es-CO"/>
          <w:rPrChange w:id="1029" w:author="Camilo Andrés Díaz Gómez" w:date="2023-03-28T17:39:00Z">
            <w:rPr>
              <w:del w:id="1030" w:author="Camilo Andrés Díaz Gómez" w:date="2023-03-22T13:22:00Z"/>
              <w:rFonts w:asciiTheme="minorHAnsi" w:eastAsiaTheme="minorEastAsia" w:hAnsiTheme="minorHAnsi"/>
              <w:noProof/>
              <w:sz w:val="22"/>
              <w:lang w:eastAsia="es-CO"/>
            </w:rPr>
          </w:rPrChange>
        </w:rPr>
      </w:pPr>
      <w:del w:id="1031" w:author="Camilo Andrés Díaz Gómez" w:date="2023-03-22T13:22:00Z">
        <w:r w:rsidRPr="00A968A5" w:rsidDel="00F504C8">
          <w:rPr>
            <w:rStyle w:val="Hipervnculo"/>
            <w:rFonts w:cs="Times New Roman"/>
            <w:noProof/>
            <w:color w:val="auto"/>
            <w:rPrChange w:id="1032" w:author="Camilo Andrés Díaz Gómez" w:date="2023-03-28T17:39:00Z">
              <w:rPr>
                <w:rStyle w:val="Hipervnculo"/>
                <w:rFonts w:cs="Times New Roman"/>
                <w:noProof/>
              </w:rPr>
            </w:rPrChange>
          </w:rPr>
          <w:delText>Tabla 2</w:delText>
        </w:r>
        <w:r w:rsidRPr="00A968A5" w:rsidDel="00F504C8">
          <w:rPr>
            <w:rFonts w:cs="Times New Roman"/>
            <w:noProof/>
            <w:webHidden/>
          </w:rPr>
          <w:tab/>
          <w:delText>52</w:delText>
        </w:r>
      </w:del>
    </w:p>
    <w:p w14:paraId="13A2FD57" w14:textId="02AF6737" w:rsidR="005A4444" w:rsidRPr="00A968A5" w:rsidDel="00F504C8" w:rsidRDefault="005A4444" w:rsidP="002B569F">
      <w:pPr>
        <w:pStyle w:val="Tabladeilustraciones"/>
        <w:tabs>
          <w:tab w:val="right" w:leader="dot" w:pos="8828"/>
        </w:tabs>
        <w:rPr>
          <w:del w:id="1033" w:author="Camilo Andrés Díaz Gómez" w:date="2023-03-22T13:22:00Z"/>
          <w:rFonts w:eastAsiaTheme="minorEastAsia" w:cs="Times New Roman"/>
          <w:noProof/>
          <w:sz w:val="22"/>
          <w:lang w:eastAsia="es-CO"/>
          <w:rPrChange w:id="1034" w:author="Camilo Andrés Díaz Gómez" w:date="2023-03-28T17:39:00Z">
            <w:rPr>
              <w:del w:id="1035" w:author="Camilo Andrés Díaz Gómez" w:date="2023-03-22T13:22:00Z"/>
              <w:rFonts w:asciiTheme="minorHAnsi" w:eastAsiaTheme="minorEastAsia" w:hAnsiTheme="minorHAnsi"/>
              <w:noProof/>
              <w:sz w:val="22"/>
              <w:lang w:eastAsia="es-CO"/>
            </w:rPr>
          </w:rPrChange>
        </w:rPr>
      </w:pPr>
      <w:del w:id="1036" w:author="Camilo Andrés Díaz Gómez" w:date="2023-03-22T13:22:00Z">
        <w:r w:rsidRPr="00A968A5" w:rsidDel="00F504C8">
          <w:rPr>
            <w:rStyle w:val="Hipervnculo"/>
            <w:rFonts w:cs="Times New Roman"/>
            <w:noProof/>
            <w:color w:val="auto"/>
            <w:rPrChange w:id="1037" w:author="Camilo Andrés Díaz Gómez" w:date="2023-03-28T17:39:00Z">
              <w:rPr>
                <w:rStyle w:val="Hipervnculo"/>
                <w:rFonts w:cs="Times New Roman"/>
                <w:noProof/>
              </w:rPr>
            </w:rPrChange>
          </w:rPr>
          <w:delText>Tabla 3</w:delText>
        </w:r>
        <w:r w:rsidRPr="00A968A5" w:rsidDel="00F504C8">
          <w:rPr>
            <w:rFonts w:cs="Times New Roman"/>
            <w:noProof/>
            <w:webHidden/>
          </w:rPr>
          <w:tab/>
          <w:delText>58</w:delText>
        </w:r>
      </w:del>
    </w:p>
    <w:p w14:paraId="641FF5EE" w14:textId="6EDDA375" w:rsidR="00244CE1" w:rsidRPr="00A968A5" w:rsidRDefault="005A4444" w:rsidP="00405EF3">
      <w:pPr>
        <w:jc w:val="center"/>
        <w:rPr>
          <w:rFonts w:cs="Times New Roman"/>
          <w:b/>
          <w:bCs/>
        </w:rPr>
      </w:pPr>
      <w:r w:rsidRPr="00A968A5">
        <w:rPr>
          <w:rFonts w:cs="Times New Roman"/>
          <w:b/>
          <w:bCs/>
        </w:rPr>
        <w:fldChar w:fldCharType="end"/>
      </w:r>
    </w:p>
    <w:p w14:paraId="34D73E51" w14:textId="008AB2E8" w:rsidR="00BB53D7" w:rsidRPr="00A968A5" w:rsidDel="00244CE1" w:rsidRDefault="00BB53D7" w:rsidP="002B569F">
      <w:pPr>
        <w:rPr>
          <w:del w:id="1038" w:author="Steff Guzmán" w:date="2023-03-13T18:38:00Z"/>
          <w:rFonts w:cs="Times New Roman"/>
          <w:i/>
          <w:iCs/>
          <w:szCs w:val="24"/>
        </w:rPr>
      </w:pPr>
      <w:del w:id="1039" w:author="Steff Guzmán" w:date="2023-03-13T18:38:00Z">
        <w:r w:rsidRPr="00A968A5" w:rsidDel="00244CE1">
          <w:rPr>
            <w:rFonts w:cs="Times New Roman"/>
            <w:b/>
            <w:bCs/>
            <w:szCs w:val="24"/>
          </w:rPr>
          <w:delText xml:space="preserve">Tabla 1. </w:delText>
        </w:r>
        <w:r w:rsidRPr="00A968A5" w:rsidDel="00244CE1">
          <w:rPr>
            <w:rFonts w:cs="Times New Roman"/>
            <w:i/>
            <w:iCs/>
            <w:szCs w:val="24"/>
          </w:rPr>
          <w:delText>Etapas para realizar cadena de valor</w:delText>
        </w:r>
        <w:r w:rsidR="006D3013" w:rsidRPr="00A968A5" w:rsidDel="00244CE1">
          <w:rPr>
            <w:rFonts w:cs="Times New Roman"/>
            <w:i/>
            <w:iCs/>
            <w:szCs w:val="24"/>
          </w:rPr>
          <w:delText xml:space="preserve">, </w:delText>
        </w:r>
        <w:r w:rsidR="006D3013" w:rsidRPr="00A968A5" w:rsidDel="00244CE1">
          <w:rPr>
            <w:rFonts w:cs="Times New Roman"/>
            <w:szCs w:val="24"/>
          </w:rPr>
          <w:delText>2</w:delText>
        </w:r>
        <w:r w:rsidR="001023B2" w:rsidRPr="00A968A5" w:rsidDel="00244CE1">
          <w:rPr>
            <w:rFonts w:cs="Times New Roman"/>
            <w:szCs w:val="24"/>
          </w:rPr>
          <w:delText>9</w:delText>
        </w:r>
      </w:del>
    </w:p>
    <w:p w14:paraId="4F2D3F6A" w14:textId="170C9E8A" w:rsidR="00BB53D7" w:rsidRPr="00A968A5" w:rsidDel="00244CE1" w:rsidRDefault="00BB53D7" w:rsidP="002B569F">
      <w:pPr>
        <w:rPr>
          <w:del w:id="1040" w:author="Steff Guzmán" w:date="2023-03-13T18:38:00Z"/>
          <w:rFonts w:cs="Times New Roman"/>
          <w:i/>
          <w:iCs/>
          <w:szCs w:val="24"/>
        </w:rPr>
      </w:pPr>
      <w:del w:id="1041" w:author="Steff Guzmán" w:date="2023-03-13T18:38:00Z">
        <w:r w:rsidRPr="00A968A5" w:rsidDel="00244CE1">
          <w:rPr>
            <w:rFonts w:cs="Times New Roman"/>
            <w:b/>
            <w:bCs/>
            <w:szCs w:val="24"/>
          </w:rPr>
          <w:delText xml:space="preserve">Tabla 2. </w:delText>
        </w:r>
        <w:r w:rsidR="00925111" w:rsidRPr="00A968A5" w:rsidDel="00244CE1">
          <w:rPr>
            <w:rFonts w:cs="Times New Roman"/>
            <w:i/>
            <w:iCs/>
            <w:szCs w:val="24"/>
          </w:rPr>
          <w:delText xml:space="preserve">Promedio de datos diarios del mes de septiembre, </w:delText>
        </w:r>
        <w:r w:rsidR="001023B2" w:rsidRPr="00A968A5" w:rsidDel="00244CE1">
          <w:rPr>
            <w:rFonts w:cs="Times New Roman"/>
            <w:szCs w:val="24"/>
          </w:rPr>
          <w:delText>52</w:delText>
        </w:r>
      </w:del>
    </w:p>
    <w:p w14:paraId="1E8D1FAF" w14:textId="27053CA4" w:rsidR="00A2571A" w:rsidRPr="00A968A5" w:rsidRDefault="00A2571A" w:rsidP="00405EF3">
      <w:pPr>
        <w:jc w:val="center"/>
        <w:rPr>
          <w:rFonts w:cs="Times New Roman"/>
          <w:szCs w:val="24"/>
        </w:rPr>
      </w:pPr>
    </w:p>
    <w:p w14:paraId="0EF41EAC" w14:textId="46495DB6" w:rsidR="00A2571A" w:rsidRPr="00A968A5" w:rsidRDefault="00A2571A" w:rsidP="00405EF3">
      <w:pPr>
        <w:jc w:val="center"/>
        <w:rPr>
          <w:rFonts w:cs="Times New Roman"/>
        </w:rPr>
      </w:pPr>
    </w:p>
    <w:p w14:paraId="079CF5EC" w14:textId="2B931A4E" w:rsidR="00A2571A" w:rsidRPr="00A968A5" w:rsidRDefault="00A2571A" w:rsidP="00405EF3">
      <w:pPr>
        <w:jc w:val="center"/>
        <w:rPr>
          <w:rFonts w:cs="Times New Roman"/>
        </w:rPr>
      </w:pPr>
    </w:p>
    <w:p w14:paraId="4564E552" w14:textId="4ABE6377" w:rsidR="00A2571A" w:rsidRPr="00A968A5" w:rsidRDefault="00A2571A" w:rsidP="00405EF3">
      <w:pPr>
        <w:jc w:val="center"/>
        <w:rPr>
          <w:rFonts w:cs="Times New Roman"/>
        </w:rPr>
      </w:pPr>
    </w:p>
    <w:p w14:paraId="04FA9C8F" w14:textId="1D54C2A3" w:rsidR="00A2571A" w:rsidRPr="00A968A5" w:rsidRDefault="00A2571A" w:rsidP="00405EF3">
      <w:pPr>
        <w:jc w:val="center"/>
        <w:rPr>
          <w:rFonts w:cs="Times New Roman"/>
        </w:rPr>
      </w:pPr>
    </w:p>
    <w:p w14:paraId="57BBB2E4" w14:textId="13EC89E3" w:rsidR="00A2571A" w:rsidRPr="00A968A5" w:rsidRDefault="00A2571A" w:rsidP="00405EF3">
      <w:pPr>
        <w:jc w:val="center"/>
        <w:rPr>
          <w:ins w:id="1042" w:author="Camilo Andrés Díaz Gómez" w:date="2023-03-14T19:57:00Z"/>
          <w:rFonts w:cs="Times New Roman"/>
        </w:rPr>
      </w:pPr>
    </w:p>
    <w:p w14:paraId="74727931" w14:textId="77777777" w:rsidR="00C513D5" w:rsidRPr="00A968A5" w:rsidRDefault="00C513D5" w:rsidP="00405EF3">
      <w:pPr>
        <w:jc w:val="center"/>
        <w:rPr>
          <w:rFonts w:cs="Times New Roman"/>
        </w:rPr>
      </w:pPr>
    </w:p>
    <w:p w14:paraId="3B3C4988" w14:textId="12DDBA8E" w:rsidR="00A2571A" w:rsidRPr="00A968A5" w:rsidRDefault="00A2571A" w:rsidP="00405EF3">
      <w:pPr>
        <w:jc w:val="center"/>
        <w:rPr>
          <w:rFonts w:cs="Times New Roman"/>
        </w:rPr>
      </w:pPr>
    </w:p>
    <w:p w14:paraId="5F4A8C63" w14:textId="49F891A6" w:rsidR="00A2571A" w:rsidRPr="00A968A5" w:rsidRDefault="00A2571A" w:rsidP="00405EF3">
      <w:pPr>
        <w:jc w:val="center"/>
        <w:rPr>
          <w:rFonts w:cs="Times New Roman"/>
        </w:rPr>
      </w:pPr>
    </w:p>
    <w:p w14:paraId="5FF8656B" w14:textId="5757AB16" w:rsidR="00A2571A" w:rsidRPr="00A968A5" w:rsidRDefault="00A2571A" w:rsidP="00405EF3">
      <w:pPr>
        <w:jc w:val="center"/>
        <w:rPr>
          <w:rFonts w:cs="Times New Roman"/>
        </w:rPr>
      </w:pPr>
    </w:p>
    <w:p w14:paraId="594B5670" w14:textId="3A3FF2A9" w:rsidR="00A2571A" w:rsidRPr="00A968A5" w:rsidRDefault="00A2571A" w:rsidP="00405EF3">
      <w:pPr>
        <w:jc w:val="center"/>
        <w:rPr>
          <w:rFonts w:cs="Times New Roman"/>
        </w:rPr>
      </w:pPr>
    </w:p>
    <w:p w14:paraId="424D0D6B" w14:textId="21089B6A" w:rsidR="00A2571A" w:rsidRPr="00A968A5" w:rsidRDefault="00A2571A" w:rsidP="00405EF3">
      <w:pPr>
        <w:jc w:val="center"/>
        <w:rPr>
          <w:rFonts w:cs="Times New Roman"/>
        </w:rPr>
      </w:pPr>
    </w:p>
    <w:p w14:paraId="623EE74E" w14:textId="223C8536" w:rsidR="00A2571A" w:rsidRPr="00A968A5" w:rsidRDefault="00A2571A" w:rsidP="00405EF3">
      <w:pPr>
        <w:jc w:val="center"/>
        <w:rPr>
          <w:rFonts w:cs="Times New Roman"/>
        </w:rPr>
      </w:pPr>
    </w:p>
    <w:p w14:paraId="06CF3559" w14:textId="563E4ACF" w:rsidR="00A2571A" w:rsidRPr="00A968A5" w:rsidRDefault="00A2571A" w:rsidP="00405EF3">
      <w:pPr>
        <w:jc w:val="center"/>
        <w:rPr>
          <w:rFonts w:cs="Times New Roman"/>
        </w:rPr>
      </w:pPr>
    </w:p>
    <w:p w14:paraId="2EC8B8DF" w14:textId="65691C66" w:rsidR="00A2571A" w:rsidRPr="00A968A5" w:rsidRDefault="00A2571A" w:rsidP="00405EF3">
      <w:pPr>
        <w:jc w:val="center"/>
        <w:rPr>
          <w:rFonts w:cs="Times New Roman"/>
        </w:rPr>
      </w:pPr>
    </w:p>
    <w:p w14:paraId="0C7369A6" w14:textId="42A8AAB2" w:rsidR="00A2571A" w:rsidRPr="00A968A5" w:rsidRDefault="00A2571A" w:rsidP="00405EF3">
      <w:pPr>
        <w:jc w:val="center"/>
        <w:rPr>
          <w:rFonts w:cs="Times New Roman"/>
        </w:rPr>
      </w:pPr>
    </w:p>
    <w:p w14:paraId="5BA93AA4" w14:textId="063B8677" w:rsidR="00A2571A" w:rsidRPr="00A968A5" w:rsidRDefault="00A2571A" w:rsidP="00405EF3">
      <w:pPr>
        <w:jc w:val="center"/>
        <w:rPr>
          <w:rFonts w:cs="Times New Roman"/>
        </w:rPr>
      </w:pPr>
    </w:p>
    <w:p w14:paraId="34A23163" w14:textId="4D4D789B" w:rsidR="00A2571A" w:rsidRPr="00A968A5" w:rsidRDefault="00A2571A" w:rsidP="00405EF3">
      <w:pPr>
        <w:jc w:val="center"/>
        <w:rPr>
          <w:rFonts w:cs="Times New Roman"/>
        </w:rPr>
      </w:pPr>
    </w:p>
    <w:p w14:paraId="3018C3C0" w14:textId="411A76BD" w:rsidR="00A2571A" w:rsidRPr="00A968A5" w:rsidRDefault="00A2571A" w:rsidP="00405EF3">
      <w:pPr>
        <w:jc w:val="center"/>
        <w:rPr>
          <w:rFonts w:cs="Times New Roman"/>
        </w:rPr>
      </w:pPr>
    </w:p>
    <w:p w14:paraId="2F4A1045" w14:textId="475EF837" w:rsidR="00A2571A" w:rsidRPr="00A968A5" w:rsidRDefault="00A2571A" w:rsidP="00405EF3">
      <w:pPr>
        <w:jc w:val="center"/>
        <w:rPr>
          <w:rFonts w:cs="Times New Roman"/>
        </w:rPr>
      </w:pPr>
    </w:p>
    <w:p w14:paraId="216524F5" w14:textId="6AF1F9C8" w:rsidR="00A2571A" w:rsidRPr="00A968A5" w:rsidRDefault="00A2571A" w:rsidP="00405EF3">
      <w:pPr>
        <w:jc w:val="center"/>
        <w:rPr>
          <w:rFonts w:cs="Times New Roman"/>
        </w:rPr>
      </w:pPr>
    </w:p>
    <w:p w14:paraId="60085B93" w14:textId="7209394F" w:rsidR="00AC0534" w:rsidRPr="00A968A5" w:rsidRDefault="00AC0534" w:rsidP="00405EF3">
      <w:pPr>
        <w:jc w:val="center"/>
        <w:rPr>
          <w:rFonts w:cs="Times New Roman"/>
        </w:rPr>
      </w:pPr>
    </w:p>
    <w:p w14:paraId="66E88D79" w14:textId="728729F5" w:rsidR="00BD3055" w:rsidRPr="00A968A5" w:rsidRDefault="00BD3055">
      <w:pPr>
        <w:spacing w:after="160"/>
        <w:jc w:val="left"/>
        <w:rPr>
          <w:ins w:id="1043" w:author="Camilo Andrés Díaz Gómez" w:date="2023-03-14T19:51:00Z"/>
          <w:rFonts w:cs="Times New Roman"/>
        </w:rPr>
        <w:pPrChange w:id="1044" w:author="Camilo Andrés Díaz Gómez" w:date="2023-03-28T15:25:00Z">
          <w:pPr>
            <w:spacing w:after="160" w:line="259" w:lineRule="auto"/>
            <w:jc w:val="left"/>
          </w:pPr>
        </w:pPrChange>
      </w:pPr>
      <w:ins w:id="1045" w:author="Camilo Andrés Díaz Gómez" w:date="2023-03-14T19:51:00Z">
        <w:r w:rsidRPr="00A968A5">
          <w:rPr>
            <w:rFonts w:cs="Times New Roman"/>
          </w:rPr>
          <w:br w:type="page"/>
        </w:r>
      </w:ins>
    </w:p>
    <w:p w14:paraId="4661825B" w14:textId="2A65D11B" w:rsidR="00AC0534" w:rsidRPr="00A968A5" w:rsidDel="00C513D5" w:rsidRDefault="00AC0534" w:rsidP="002B569F">
      <w:pPr>
        <w:rPr>
          <w:del w:id="1046" w:author="Camilo Andrés Díaz Gómez" w:date="2023-03-14T19:51:00Z"/>
          <w:rFonts w:cs="Times New Roman"/>
        </w:rPr>
      </w:pPr>
    </w:p>
    <w:p w14:paraId="41D39FF3" w14:textId="3729D499" w:rsidR="00AC0534" w:rsidRPr="00A968A5" w:rsidDel="00BD3055" w:rsidRDefault="00AC0534" w:rsidP="002B569F">
      <w:pPr>
        <w:jc w:val="center"/>
        <w:rPr>
          <w:del w:id="1047" w:author="Camilo Andrés Díaz Gómez" w:date="2023-03-14T19:51:00Z"/>
          <w:rFonts w:cs="Times New Roman"/>
        </w:rPr>
      </w:pPr>
    </w:p>
    <w:p w14:paraId="5ACDC1D4" w14:textId="27012373" w:rsidR="001023B2" w:rsidRPr="00A968A5" w:rsidDel="005A4444" w:rsidRDefault="001023B2">
      <w:pPr>
        <w:rPr>
          <w:del w:id="1048" w:author="Steff Guzmán" w:date="2023-03-13T19:26:00Z"/>
          <w:rFonts w:cs="Times New Roman"/>
        </w:rPr>
        <w:pPrChange w:id="1049" w:author="Camilo Andrés Díaz Gómez" w:date="2023-03-28T15:25:00Z">
          <w:pPr>
            <w:jc w:val="center"/>
          </w:pPr>
        </w:pPrChange>
      </w:pPr>
    </w:p>
    <w:p w14:paraId="4EF70EAA" w14:textId="3E0D543D" w:rsidR="001023B2" w:rsidRPr="00A968A5" w:rsidDel="005A4444" w:rsidRDefault="001023B2">
      <w:pPr>
        <w:rPr>
          <w:del w:id="1050" w:author="Steff Guzmán" w:date="2023-03-13T19:26:00Z"/>
          <w:rFonts w:cs="Times New Roman"/>
        </w:rPr>
        <w:pPrChange w:id="1051" w:author="Camilo Andrés Díaz Gómez" w:date="2023-03-28T15:25:00Z">
          <w:pPr>
            <w:jc w:val="center"/>
          </w:pPr>
        </w:pPrChange>
      </w:pPr>
    </w:p>
    <w:p w14:paraId="580A390A" w14:textId="1B803EEF" w:rsidR="00AC0534" w:rsidRPr="00A968A5" w:rsidDel="005A4444" w:rsidRDefault="00AC0534">
      <w:pPr>
        <w:rPr>
          <w:del w:id="1052" w:author="Steff Guzmán" w:date="2023-03-13T19:26:00Z"/>
          <w:rFonts w:cs="Times New Roman"/>
        </w:rPr>
        <w:pPrChange w:id="1053" w:author="Camilo Andrés Díaz Gómez" w:date="2023-03-28T15:25:00Z">
          <w:pPr>
            <w:jc w:val="center"/>
          </w:pPr>
        </w:pPrChange>
      </w:pPr>
    </w:p>
    <w:p w14:paraId="1461289D" w14:textId="646737CE" w:rsidR="00A2571A" w:rsidRPr="00A968A5" w:rsidDel="005A4444" w:rsidRDefault="00A2571A">
      <w:pPr>
        <w:rPr>
          <w:del w:id="1054" w:author="Steff Guzmán" w:date="2023-03-13T19:26:00Z"/>
          <w:rFonts w:cs="Times New Roman"/>
        </w:rPr>
        <w:pPrChange w:id="1055" w:author="Camilo Andrés Díaz Gómez" w:date="2023-03-28T15:25:00Z">
          <w:pPr>
            <w:jc w:val="center"/>
          </w:pPr>
        </w:pPrChange>
      </w:pPr>
    </w:p>
    <w:p w14:paraId="51F259DC" w14:textId="577F1D8E" w:rsidR="001023B2" w:rsidRPr="00A968A5" w:rsidDel="005A4444" w:rsidRDefault="001023B2">
      <w:pPr>
        <w:rPr>
          <w:del w:id="1056" w:author="Steff Guzmán" w:date="2023-03-13T19:26:00Z"/>
          <w:rFonts w:cs="Times New Roman"/>
        </w:rPr>
        <w:pPrChange w:id="1057" w:author="Camilo Andrés Díaz Gómez" w:date="2023-03-28T15:25:00Z">
          <w:pPr>
            <w:jc w:val="center"/>
          </w:pPr>
        </w:pPrChange>
      </w:pPr>
    </w:p>
    <w:p w14:paraId="47101A6A" w14:textId="7A4DA7AB" w:rsidR="0052249A" w:rsidRPr="00A968A5" w:rsidDel="00C513D5" w:rsidRDefault="0052249A">
      <w:pPr>
        <w:rPr>
          <w:ins w:id="1058" w:author="Steff Guzmán" w:date="2023-03-13T18:24:00Z"/>
          <w:del w:id="1059" w:author="Camilo Andrés Díaz Gómez" w:date="2023-03-14T19:58:00Z"/>
          <w:rFonts w:cs="Times New Roman"/>
          <w:b/>
          <w:bCs/>
        </w:rPr>
        <w:pPrChange w:id="1060" w:author="Camilo Andrés Díaz Gómez" w:date="2023-03-28T15:25:00Z">
          <w:pPr>
            <w:jc w:val="center"/>
          </w:pPr>
        </w:pPrChange>
      </w:pPr>
    </w:p>
    <w:p w14:paraId="710D5DF2" w14:textId="6E757572" w:rsidR="00996369" w:rsidRPr="00A968A5" w:rsidRDefault="00996369" w:rsidP="00405EF3">
      <w:pPr>
        <w:jc w:val="center"/>
        <w:rPr>
          <w:ins w:id="1061" w:author="Steff Guzmán" w:date="2023-03-13T18:47:00Z"/>
          <w:rFonts w:cs="Times New Roman"/>
          <w:b/>
          <w:bCs/>
        </w:rPr>
      </w:pPr>
      <w:r w:rsidRPr="00A968A5">
        <w:rPr>
          <w:rFonts w:cs="Times New Roman"/>
          <w:b/>
          <w:bCs/>
        </w:rPr>
        <w:t>Lista de Figuras</w:t>
      </w:r>
    </w:p>
    <w:p w14:paraId="27D337D7" w14:textId="739EFC32" w:rsidR="0062064A" w:rsidRDefault="00842F9D">
      <w:pPr>
        <w:pStyle w:val="Tabladeilustraciones"/>
        <w:tabs>
          <w:tab w:val="right" w:leader="dot" w:pos="8828"/>
        </w:tabs>
        <w:rPr>
          <w:rFonts w:asciiTheme="minorHAnsi" w:eastAsiaTheme="minorEastAsia" w:hAnsiTheme="minorHAnsi"/>
          <w:noProof/>
          <w:sz w:val="22"/>
          <w:lang w:eastAsia="es-CO"/>
        </w:rPr>
      </w:pPr>
      <w:ins w:id="1062" w:author="Steff Guzmán" w:date="2023-03-24T15:15:00Z">
        <w:r w:rsidRPr="00A968A5">
          <w:rPr>
            <w:rFonts w:cs="Times New Roman"/>
          </w:rPr>
          <w:fldChar w:fldCharType="begin"/>
        </w:r>
        <w:r w:rsidRPr="00A968A5">
          <w:rPr>
            <w:rFonts w:cs="Times New Roman"/>
          </w:rPr>
          <w:instrText xml:space="preserve"> TOC \h \z \c "Figura" </w:instrText>
        </w:r>
      </w:ins>
      <w:r w:rsidRPr="00A968A5">
        <w:rPr>
          <w:rFonts w:cs="Times New Roman"/>
        </w:rPr>
        <w:fldChar w:fldCharType="separate"/>
      </w:r>
      <w:hyperlink w:anchor="_Toc130919837" w:history="1">
        <w:r w:rsidR="0062064A" w:rsidRPr="004660FD">
          <w:rPr>
            <w:rStyle w:val="Hipervnculo"/>
            <w:rFonts w:cs="Times New Roman"/>
            <w:noProof/>
          </w:rPr>
          <w:t xml:space="preserve">Figura 1 </w:t>
        </w:r>
        <w:r w:rsidR="0062064A" w:rsidRPr="004660FD">
          <w:rPr>
            <w:rStyle w:val="Hipervnculo"/>
            <w:rFonts w:cs="Times New Roman"/>
            <w:bCs/>
            <w:i/>
            <w:noProof/>
          </w:rPr>
          <w:t>Árbol de Problema</w:t>
        </w:r>
        <w:r w:rsidR="0062064A">
          <w:rPr>
            <w:noProof/>
            <w:webHidden/>
          </w:rPr>
          <w:tab/>
        </w:r>
        <w:r w:rsidR="0062064A">
          <w:rPr>
            <w:noProof/>
            <w:webHidden/>
          </w:rPr>
          <w:fldChar w:fldCharType="begin"/>
        </w:r>
        <w:r w:rsidR="0062064A">
          <w:rPr>
            <w:noProof/>
            <w:webHidden/>
          </w:rPr>
          <w:instrText xml:space="preserve"> PAGEREF _Toc130919837 \h </w:instrText>
        </w:r>
        <w:r w:rsidR="0062064A">
          <w:rPr>
            <w:noProof/>
            <w:webHidden/>
          </w:rPr>
        </w:r>
        <w:r w:rsidR="0062064A">
          <w:rPr>
            <w:noProof/>
            <w:webHidden/>
          </w:rPr>
          <w:fldChar w:fldCharType="separate"/>
        </w:r>
        <w:r w:rsidR="0062064A">
          <w:rPr>
            <w:noProof/>
            <w:webHidden/>
          </w:rPr>
          <w:t>21</w:t>
        </w:r>
        <w:r w:rsidR="0062064A">
          <w:rPr>
            <w:noProof/>
            <w:webHidden/>
          </w:rPr>
          <w:fldChar w:fldCharType="end"/>
        </w:r>
      </w:hyperlink>
    </w:p>
    <w:p w14:paraId="6D1206CC" w14:textId="6FD5997B"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38" w:history="1">
        <w:r w:rsidR="0062064A" w:rsidRPr="004660FD">
          <w:rPr>
            <w:rStyle w:val="Hipervnculo"/>
            <w:rFonts w:cs="Times New Roman"/>
            <w:noProof/>
          </w:rPr>
          <w:t>Figura 2</w:t>
        </w:r>
        <w:r w:rsidR="0062064A" w:rsidRPr="004660FD">
          <w:rPr>
            <w:rStyle w:val="Hipervnculo"/>
            <w:rFonts w:cs="Times New Roman"/>
            <w:bCs/>
            <w:noProof/>
          </w:rPr>
          <w:t xml:space="preserve"> </w:t>
        </w:r>
        <w:r w:rsidR="0062064A" w:rsidRPr="004660FD">
          <w:rPr>
            <w:rStyle w:val="Hipervnculo"/>
            <w:rFonts w:cs="Times New Roman"/>
            <w:noProof/>
          </w:rPr>
          <w:t xml:space="preserve"> </w:t>
        </w:r>
        <w:r w:rsidR="0062064A" w:rsidRPr="004660FD">
          <w:rPr>
            <w:rStyle w:val="Hipervnculo"/>
            <w:rFonts w:cs="Times New Roman"/>
            <w:bCs/>
            <w:i/>
            <w:noProof/>
          </w:rPr>
          <w:t>Modelo general de la arquitectura de una red IoT</w:t>
        </w:r>
        <w:r w:rsidR="0062064A">
          <w:rPr>
            <w:noProof/>
            <w:webHidden/>
          </w:rPr>
          <w:tab/>
        </w:r>
        <w:r w:rsidR="0062064A">
          <w:rPr>
            <w:noProof/>
            <w:webHidden/>
          </w:rPr>
          <w:fldChar w:fldCharType="begin"/>
        </w:r>
        <w:r w:rsidR="0062064A">
          <w:rPr>
            <w:noProof/>
            <w:webHidden/>
          </w:rPr>
          <w:instrText xml:space="preserve"> PAGEREF _Toc130919838 \h </w:instrText>
        </w:r>
        <w:r w:rsidR="0062064A">
          <w:rPr>
            <w:noProof/>
            <w:webHidden/>
          </w:rPr>
        </w:r>
        <w:r w:rsidR="0062064A">
          <w:rPr>
            <w:noProof/>
            <w:webHidden/>
          </w:rPr>
          <w:fldChar w:fldCharType="separate"/>
        </w:r>
        <w:r w:rsidR="0062064A">
          <w:rPr>
            <w:noProof/>
            <w:webHidden/>
          </w:rPr>
          <w:t>27</w:t>
        </w:r>
        <w:r w:rsidR="0062064A">
          <w:rPr>
            <w:noProof/>
            <w:webHidden/>
          </w:rPr>
          <w:fldChar w:fldCharType="end"/>
        </w:r>
      </w:hyperlink>
    </w:p>
    <w:p w14:paraId="679BBC30" w14:textId="5FFE2AB2"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39" w:history="1">
        <w:r w:rsidR="0062064A" w:rsidRPr="004660FD">
          <w:rPr>
            <w:rStyle w:val="Hipervnculo"/>
            <w:rFonts w:cs="Times New Roman"/>
            <w:noProof/>
          </w:rPr>
          <w:t xml:space="preserve">Figura 3  </w:t>
        </w:r>
        <w:r w:rsidR="0062064A" w:rsidRPr="004660FD">
          <w:rPr>
            <w:rStyle w:val="Hipervnculo"/>
            <w:rFonts w:cs="Times New Roman"/>
            <w:i/>
            <w:noProof/>
          </w:rPr>
          <w:t>Funcionamiento de actuadores IoT</w:t>
        </w:r>
        <w:r w:rsidR="0062064A">
          <w:rPr>
            <w:noProof/>
            <w:webHidden/>
          </w:rPr>
          <w:tab/>
        </w:r>
        <w:r w:rsidR="0062064A">
          <w:rPr>
            <w:noProof/>
            <w:webHidden/>
          </w:rPr>
          <w:fldChar w:fldCharType="begin"/>
        </w:r>
        <w:r w:rsidR="0062064A">
          <w:rPr>
            <w:noProof/>
            <w:webHidden/>
          </w:rPr>
          <w:instrText xml:space="preserve"> PAGEREF _Toc130919839 \h </w:instrText>
        </w:r>
        <w:r w:rsidR="0062064A">
          <w:rPr>
            <w:noProof/>
            <w:webHidden/>
          </w:rPr>
        </w:r>
        <w:r w:rsidR="0062064A">
          <w:rPr>
            <w:noProof/>
            <w:webHidden/>
          </w:rPr>
          <w:fldChar w:fldCharType="separate"/>
        </w:r>
        <w:r w:rsidR="0062064A">
          <w:rPr>
            <w:noProof/>
            <w:webHidden/>
          </w:rPr>
          <w:t>31</w:t>
        </w:r>
        <w:r w:rsidR="0062064A">
          <w:rPr>
            <w:noProof/>
            <w:webHidden/>
          </w:rPr>
          <w:fldChar w:fldCharType="end"/>
        </w:r>
      </w:hyperlink>
    </w:p>
    <w:p w14:paraId="5C8F75D9" w14:textId="102FAA42"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0" w:history="1">
        <w:r w:rsidR="0062064A" w:rsidRPr="004660FD">
          <w:rPr>
            <w:rStyle w:val="Hipervnculo"/>
            <w:rFonts w:cs="Times New Roman"/>
            <w:noProof/>
          </w:rPr>
          <w:t xml:space="preserve">Figura 4  </w:t>
        </w:r>
        <w:r w:rsidR="0062064A" w:rsidRPr="004660FD">
          <w:rPr>
            <w:rStyle w:val="Hipervnculo"/>
            <w:rFonts w:cs="Times New Roman"/>
            <w:bCs/>
            <w:i/>
            <w:noProof/>
          </w:rPr>
          <w:t>Cadena de valor</w:t>
        </w:r>
        <w:r w:rsidR="0062064A">
          <w:rPr>
            <w:noProof/>
            <w:webHidden/>
          </w:rPr>
          <w:tab/>
        </w:r>
        <w:r w:rsidR="0062064A">
          <w:rPr>
            <w:noProof/>
            <w:webHidden/>
          </w:rPr>
          <w:fldChar w:fldCharType="begin"/>
        </w:r>
        <w:r w:rsidR="0062064A">
          <w:rPr>
            <w:noProof/>
            <w:webHidden/>
          </w:rPr>
          <w:instrText xml:space="preserve"> PAGEREF _Toc130919840 \h </w:instrText>
        </w:r>
        <w:r w:rsidR="0062064A">
          <w:rPr>
            <w:noProof/>
            <w:webHidden/>
          </w:rPr>
        </w:r>
        <w:r w:rsidR="0062064A">
          <w:rPr>
            <w:noProof/>
            <w:webHidden/>
          </w:rPr>
          <w:fldChar w:fldCharType="separate"/>
        </w:r>
        <w:r w:rsidR="0062064A">
          <w:rPr>
            <w:noProof/>
            <w:webHidden/>
          </w:rPr>
          <w:t>35</w:t>
        </w:r>
        <w:r w:rsidR="0062064A">
          <w:rPr>
            <w:noProof/>
            <w:webHidden/>
          </w:rPr>
          <w:fldChar w:fldCharType="end"/>
        </w:r>
      </w:hyperlink>
    </w:p>
    <w:p w14:paraId="06A8DBB4" w14:textId="3BB86F4B"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1" w:history="1">
        <w:r w:rsidR="0062064A" w:rsidRPr="004660FD">
          <w:rPr>
            <w:rStyle w:val="Hipervnculo"/>
            <w:rFonts w:cs="Times New Roman"/>
            <w:noProof/>
          </w:rPr>
          <w:t>Figura 5</w:t>
        </w:r>
        <w:r w:rsidR="0062064A" w:rsidRPr="004660FD">
          <w:rPr>
            <w:rStyle w:val="Hipervnculo"/>
            <w:rFonts w:cs="Times New Roman"/>
            <w:bCs/>
            <w:noProof/>
          </w:rPr>
          <w:t xml:space="preserve"> </w:t>
        </w:r>
        <w:r w:rsidR="0062064A" w:rsidRPr="004660FD">
          <w:rPr>
            <w:rStyle w:val="Hipervnculo"/>
            <w:rFonts w:cs="Times New Roman"/>
            <w:i/>
            <w:noProof/>
          </w:rPr>
          <w:t xml:space="preserve"> </w:t>
        </w:r>
        <w:r w:rsidR="0062064A" w:rsidRPr="004660FD">
          <w:rPr>
            <w:rStyle w:val="Hipervnculo"/>
            <w:rFonts w:cs="Times New Roman"/>
            <w:bCs/>
            <w:i/>
            <w:noProof/>
          </w:rPr>
          <w:t>Estructura de la metodología CRISP-DM</w:t>
        </w:r>
        <w:r w:rsidR="0062064A">
          <w:rPr>
            <w:noProof/>
            <w:webHidden/>
          </w:rPr>
          <w:tab/>
        </w:r>
        <w:r w:rsidR="0062064A">
          <w:rPr>
            <w:noProof/>
            <w:webHidden/>
          </w:rPr>
          <w:fldChar w:fldCharType="begin"/>
        </w:r>
        <w:r w:rsidR="0062064A">
          <w:rPr>
            <w:noProof/>
            <w:webHidden/>
          </w:rPr>
          <w:instrText xml:space="preserve"> PAGEREF _Toc130919841 \h </w:instrText>
        </w:r>
        <w:r w:rsidR="0062064A">
          <w:rPr>
            <w:noProof/>
            <w:webHidden/>
          </w:rPr>
        </w:r>
        <w:r w:rsidR="0062064A">
          <w:rPr>
            <w:noProof/>
            <w:webHidden/>
          </w:rPr>
          <w:fldChar w:fldCharType="separate"/>
        </w:r>
        <w:r w:rsidR="0062064A">
          <w:rPr>
            <w:noProof/>
            <w:webHidden/>
          </w:rPr>
          <w:t>54</w:t>
        </w:r>
        <w:r w:rsidR="0062064A">
          <w:rPr>
            <w:noProof/>
            <w:webHidden/>
          </w:rPr>
          <w:fldChar w:fldCharType="end"/>
        </w:r>
      </w:hyperlink>
    </w:p>
    <w:p w14:paraId="17014203" w14:textId="26F3CCD3"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2" w:history="1">
        <w:r w:rsidR="0062064A" w:rsidRPr="004660FD">
          <w:rPr>
            <w:rStyle w:val="Hipervnculo"/>
            <w:rFonts w:cs="Times New Roman"/>
            <w:noProof/>
          </w:rPr>
          <w:t>Figura 6</w:t>
        </w:r>
        <w:r w:rsidR="0062064A" w:rsidRPr="004660FD">
          <w:rPr>
            <w:rStyle w:val="Hipervnculo"/>
            <w:rFonts w:cs="Times New Roman"/>
            <w:bCs/>
            <w:noProof/>
          </w:rPr>
          <w:t xml:space="preserve"> </w:t>
        </w:r>
        <w:r w:rsidR="0062064A" w:rsidRPr="004660FD">
          <w:rPr>
            <w:rStyle w:val="Hipervnculo"/>
            <w:rFonts w:cs="Times New Roman"/>
            <w:i/>
            <w:noProof/>
          </w:rPr>
          <w:t xml:space="preserve"> </w:t>
        </w:r>
        <w:r w:rsidR="0062064A" w:rsidRPr="004660FD">
          <w:rPr>
            <w:rStyle w:val="Hipervnculo"/>
            <w:rFonts w:cs="Times New Roman"/>
            <w:bCs/>
            <w:i/>
            <w:noProof/>
          </w:rPr>
          <w:t>Estadísticas del dataset</w:t>
        </w:r>
        <w:r w:rsidR="0062064A">
          <w:rPr>
            <w:noProof/>
            <w:webHidden/>
          </w:rPr>
          <w:tab/>
        </w:r>
        <w:r w:rsidR="0062064A">
          <w:rPr>
            <w:noProof/>
            <w:webHidden/>
          </w:rPr>
          <w:fldChar w:fldCharType="begin"/>
        </w:r>
        <w:r w:rsidR="0062064A">
          <w:rPr>
            <w:noProof/>
            <w:webHidden/>
          </w:rPr>
          <w:instrText xml:space="preserve"> PAGEREF _Toc130919842 \h </w:instrText>
        </w:r>
        <w:r w:rsidR="0062064A">
          <w:rPr>
            <w:noProof/>
            <w:webHidden/>
          </w:rPr>
        </w:r>
        <w:r w:rsidR="0062064A">
          <w:rPr>
            <w:noProof/>
            <w:webHidden/>
          </w:rPr>
          <w:fldChar w:fldCharType="separate"/>
        </w:r>
        <w:r w:rsidR="0062064A">
          <w:rPr>
            <w:noProof/>
            <w:webHidden/>
          </w:rPr>
          <w:t>68</w:t>
        </w:r>
        <w:r w:rsidR="0062064A">
          <w:rPr>
            <w:noProof/>
            <w:webHidden/>
          </w:rPr>
          <w:fldChar w:fldCharType="end"/>
        </w:r>
      </w:hyperlink>
    </w:p>
    <w:p w14:paraId="264E3AB8" w14:textId="3787D641"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3" w:history="1">
        <w:r w:rsidR="0062064A" w:rsidRPr="004660FD">
          <w:rPr>
            <w:rStyle w:val="Hipervnculo"/>
            <w:rFonts w:cs="Times New Roman"/>
            <w:noProof/>
          </w:rPr>
          <w:t xml:space="preserve">Figura 8 </w:t>
        </w:r>
        <w:r w:rsidR="0062064A" w:rsidRPr="004660FD">
          <w:rPr>
            <w:rStyle w:val="Hipervnculo"/>
            <w:rFonts w:cs="Times New Roman"/>
            <w:bCs/>
            <w:i/>
            <w:noProof/>
          </w:rPr>
          <w:t>Generador de histogramas</w:t>
        </w:r>
        <w:r w:rsidR="0062064A">
          <w:rPr>
            <w:noProof/>
            <w:webHidden/>
          </w:rPr>
          <w:tab/>
        </w:r>
        <w:r w:rsidR="0062064A">
          <w:rPr>
            <w:noProof/>
            <w:webHidden/>
          </w:rPr>
          <w:fldChar w:fldCharType="begin"/>
        </w:r>
        <w:r w:rsidR="0062064A">
          <w:rPr>
            <w:noProof/>
            <w:webHidden/>
          </w:rPr>
          <w:instrText xml:space="preserve"> PAGEREF _Toc130919843 \h </w:instrText>
        </w:r>
        <w:r w:rsidR="0062064A">
          <w:rPr>
            <w:noProof/>
            <w:webHidden/>
          </w:rPr>
        </w:r>
        <w:r w:rsidR="0062064A">
          <w:rPr>
            <w:noProof/>
            <w:webHidden/>
          </w:rPr>
          <w:fldChar w:fldCharType="separate"/>
        </w:r>
        <w:r w:rsidR="0062064A">
          <w:rPr>
            <w:noProof/>
            <w:webHidden/>
          </w:rPr>
          <w:t>69</w:t>
        </w:r>
        <w:r w:rsidR="0062064A">
          <w:rPr>
            <w:noProof/>
            <w:webHidden/>
          </w:rPr>
          <w:fldChar w:fldCharType="end"/>
        </w:r>
      </w:hyperlink>
    </w:p>
    <w:p w14:paraId="222F5F37" w14:textId="1330D133"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4" w:history="1">
        <w:r w:rsidR="0062064A" w:rsidRPr="004660FD">
          <w:rPr>
            <w:rStyle w:val="Hipervnculo"/>
            <w:rFonts w:cs="Times New Roman"/>
            <w:noProof/>
          </w:rPr>
          <w:t xml:space="preserve">Figura 9 </w:t>
        </w:r>
        <w:r w:rsidR="0062064A" w:rsidRPr="004660FD">
          <w:rPr>
            <w:rStyle w:val="Hipervnculo"/>
            <w:rFonts w:cs="Times New Roman"/>
            <w:bCs/>
            <w:i/>
            <w:noProof/>
          </w:rPr>
          <w:t>Diagramas de correlación por variable</w:t>
        </w:r>
        <w:r w:rsidR="0062064A">
          <w:rPr>
            <w:noProof/>
            <w:webHidden/>
          </w:rPr>
          <w:tab/>
        </w:r>
        <w:r w:rsidR="0062064A">
          <w:rPr>
            <w:noProof/>
            <w:webHidden/>
          </w:rPr>
          <w:fldChar w:fldCharType="begin"/>
        </w:r>
        <w:r w:rsidR="0062064A">
          <w:rPr>
            <w:noProof/>
            <w:webHidden/>
          </w:rPr>
          <w:instrText xml:space="preserve"> PAGEREF _Toc130919844 \h </w:instrText>
        </w:r>
        <w:r w:rsidR="0062064A">
          <w:rPr>
            <w:noProof/>
            <w:webHidden/>
          </w:rPr>
        </w:r>
        <w:r w:rsidR="0062064A">
          <w:rPr>
            <w:noProof/>
            <w:webHidden/>
          </w:rPr>
          <w:fldChar w:fldCharType="separate"/>
        </w:r>
        <w:r w:rsidR="0062064A">
          <w:rPr>
            <w:noProof/>
            <w:webHidden/>
          </w:rPr>
          <w:t>70</w:t>
        </w:r>
        <w:r w:rsidR="0062064A">
          <w:rPr>
            <w:noProof/>
            <w:webHidden/>
          </w:rPr>
          <w:fldChar w:fldCharType="end"/>
        </w:r>
      </w:hyperlink>
    </w:p>
    <w:p w14:paraId="0E648791" w14:textId="1BA1434D"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5" w:history="1">
        <w:r w:rsidR="0062064A" w:rsidRPr="004660FD">
          <w:rPr>
            <w:rStyle w:val="Hipervnculo"/>
            <w:rFonts w:cs="Times New Roman"/>
            <w:noProof/>
          </w:rPr>
          <w:t xml:space="preserve">Figura 10 </w:t>
        </w:r>
        <w:r w:rsidR="0062064A" w:rsidRPr="004660FD">
          <w:rPr>
            <w:rStyle w:val="Hipervnculo"/>
            <w:rFonts w:cs="Times New Roman"/>
            <w:bCs/>
            <w:i/>
            <w:noProof/>
          </w:rPr>
          <w:t>Calcular matriz de correlación</w:t>
        </w:r>
        <w:r w:rsidR="0062064A">
          <w:rPr>
            <w:noProof/>
            <w:webHidden/>
          </w:rPr>
          <w:tab/>
        </w:r>
        <w:r w:rsidR="0062064A">
          <w:rPr>
            <w:noProof/>
            <w:webHidden/>
          </w:rPr>
          <w:fldChar w:fldCharType="begin"/>
        </w:r>
        <w:r w:rsidR="0062064A">
          <w:rPr>
            <w:noProof/>
            <w:webHidden/>
          </w:rPr>
          <w:instrText xml:space="preserve"> PAGEREF _Toc130919845 \h </w:instrText>
        </w:r>
        <w:r w:rsidR="0062064A">
          <w:rPr>
            <w:noProof/>
            <w:webHidden/>
          </w:rPr>
        </w:r>
        <w:r w:rsidR="0062064A">
          <w:rPr>
            <w:noProof/>
            <w:webHidden/>
          </w:rPr>
          <w:fldChar w:fldCharType="separate"/>
        </w:r>
        <w:r w:rsidR="0062064A">
          <w:rPr>
            <w:noProof/>
            <w:webHidden/>
          </w:rPr>
          <w:t>71</w:t>
        </w:r>
        <w:r w:rsidR="0062064A">
          <w:rPr>
            <w:noProof/>
            <w:webHidden/>
          </w:rPr>
          <w:fldChar w:fldCharType="end"/>
        </w:r>
      </w:hyperlink>
    </w:p>
    <w:p w14:paraId="41B17D33" w14:textId="53CFE37B"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6" w:history="1">
        <w:r w:rsidR="0062064A" w:rsidRPr="004660FD">
          <w:rPr>
            <w:rStyle w:val="Hipervnculo"/>
            <w:rFonts w:cs="Times New Roman"/>
            <w:noProof/>
          </w:rPr>
          <w:t xml:space="preserve">Figura 11 </w:t>
        </w:r>
        <w:r w:rsidR="0062064A" w:rsidRPr="004660FD">
          <w:rPr>
            <w:rStyle w:val="Hipervnculo"/>
            <w:rFonts w:cs="Times New Roman"/>
            <w:bCs/>
            <w:i/>
            <w:noProof/>
          </w:rPr>
          <w:t>Generador mapa de calor</w:t>
        </w:r>
        <w:r w:rsidR="0062064A">
          <w:rPr>
            <w:noProof/>
            <w:webHidden/>
          </w:rPr>
          <w:tab/>
        </w:r>
        <w:r w:rsidR="0062064A">
          <w:rPr>
            <w:noProof/>
            <w:webHidden/>
          </w:rPr>
          <w:fldChar w:fldCharType="begin"/>
        </w:r>
        <w:r w:rsidR="0062064A">
          <w:rPr>
            <w:noProof/>
            <w:webHidden/>
          </w:rPr>
          <w:instrText xml:space="preserve"> PAGEREF _Toc130919846 \h </w:instrText>
        </w:r>
        <w:r w:rsidR="0062064A">
          <w:rPr>
            <w:noProof/>
            <w:webHidden/>
          </w:rPr>
        </w:r>
        <w:r w:rsidR="0062064A">
          <w:rPr>
            <w:noProof/>
            <w:webHidden/>
          </w:rPr>
          <w:fldChar w:fldCharType="separate"/>
        </w:r>
        <w:r w:rsidR="0062064A">
          <w:rPr>
            <w:noProof/>
            <w:webHidden/>
          </w:rPr>
          <w:t>72</w:t>
        </w:r>
        <w:r w:rsidR="0062064A">
          <w:rPr>
            <w:noProof/>
            <w:webHidden/>
          </w:rPr>
          <w:fldChar w:fldCharType="end"/>
        </w:r>
      </w:hyperlink>
    </w:p>
    <w:p w14:paraId="511CD7DB" w14:textId="3080E32C"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7" w:history="1">
        <w:r w:rsidR="0062064A" w:rsidRPr="004660FD">
          <w:rPr>
            <w:rStyle w:val="Hipervnculo"/>
            <w:rFonts w:cs="Times New Roman"/>
            <w:noProof/>
          </w:rPr>
          <w:t xml:space="preserve">Figura 12 </w:t>
        </w:r>
        <w:r w:rsidR="0062064A" w:rsidRPr="004660FD">
          <w:rPr>
            <w:rStyle w:val="Hipervnculo"/>
            <w:rFonts w:cs="Times New Roman"/>
            <w:bCs/>
            <w:i/>
            <w:noProof/>
          </w:rPr>
          <w:t>Virtualización de correlaciones</w:t>
        </w:r>
        <w:r w:rsidR="0062064A">
          <w:rPr>
            <w:noProof/>
            <w:webHidden/>
          </w:rPr>
          <w:tab/>
        </w:r>
        <w:r w:rsidR="0062064A">
          <w:rPr>
            <w:noProof/>
            <w:webHidden/>
          </w:rPr>
          <w:fldChar w:fldCharType="begin"/>
        </w:r>
        <w:r w:rsidR="0062064A">
          <w:rPr>
            <w:noProof/>
            <w:webHidden/>
          </w:rPr>
          <w:instrText xml:space="preserve"> PAGEREF _Toc130919847 \h </w:instrText>
        </w:r>
        <w:r w:rsidR="0062064A">
          <w:rPr>
            <w:noProof/>
            <w:webHidden/>
          </w:rPr>
        </w:r>
        <w:r w:rsidR="0062064A">
          <w:rPr>
            <w:noProof/>
            <w:webHidden/>
          </w:rPr>
          <w:fldChar w:fldCharType="separate"/>
        </w:r>
        <w:r w:rsidR="0062064A">
          <w:rPr>
            <w:noProof/>
            <w:webHidden/>
          </w:rPr>
          <w:t>72</w:t>
        </w:r>
        <w:r w:rsidR="0062064A">
          <w:rPr>
            <w:noProof/>
            <w:webHidden/>
          </w:rPr>
          <w:fldChar w:fldCharType="end"/>
        </w:r>
      </w:hyperlink>
    </w:p>
    <w:p w14:paraId="5A91CD97" w14:textId="51119CE3"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8" w:history="1">
        <w:r w:rsidR="0062064A" w:rsidRPr="004660FD">
          <w:rPr>
            <w:rStyle w:val="Hipervnculo"/>
            <w:rFonts w:cs="Times New Roman"/>
            <w:noProof/>
          </w:rPr>
          <w:t xml:space="preserve">Figura 13 </w:t>
        </w:r>
        <w:r w:rsidR="0062064A" w:rsidRPr="004660FD">
          <w:rPr>
            <w:rStyle w:val="Hipervnculo"/>
            <w:rFonts w:cs="Times New Roman"/>
            <w:bCs/>
            <w:i/>
            <w:noProof/>
          </w:rPr>
          <w:t>Filtración de variables de alta correlación</w:t>
        </w:r>
        <w:r w:rsidR="0062064A">
          <w:rPr>
            <w:noProof/>
            <w:webHidden/>
          </w:rPr>
          <w:tab/>
        </w:r>
        <w:r w:rsidR="0062064A">
          <w:rPr>
            <w:noProof/>
            <w:webHidden/>
          </w:rPr>
          <w:fldChar w:fldCharType="begin"/>
        </w:r>
        <w:r w:rsidR="0062064A">
          <w:rPr>
            <w:noProof/>
            <w:webHidden/>
          </w:rPr>
          <w:instrText xml:space="preserve"> PAGEREF _Toc130919848 \h </w:instrText>
        </w:r>
        <w:r w:rsidR="0062064A">
          <w:rPr>
            <w:noProof/>
            <w:webHidden/>
          </w:rPr>
        </w:r>
        <w:r w:rsidR="0062064A">
          <w:rPr>
            <w:noProof/>
            <w:webHidden/>
          </w:rPr>
          <w:fldChar w:fldCharType="separate"/>
        </w:r>
        <w:r w:rsidR="0062064A">
          <w:rPr>
            <w:noProof/>
            <w:webHidden/>
          </w:rPr>
          <w:t>73</w:t>
        </w:r>
        <w:r w:rsidR="0062064A">
          <w:rPr>
            <w:noProof/>
            <w:webHidden/>
          </w:rPr>
          <w:fldChar w:fldCharType="end"/>
        </w:r>
      </w:hyperlink>
    </w:p>
    <w:p w14:paraId="2688FC50" w14:textId="2B0F6FAD"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9" w:history="1">
        <w:r w:rsidR="0062064A" w:rsidRPr="004660FD">
          <w:rPr>
            <w:rStyle w:val="Hipervnculo"/>
            <w:rFonts w:cs="Times New Roman"/>
            <w:noProof/>
          </w:rPr>
          <w:t xml:space="preserve">Figura 14 </w:t>
        </w:r>
        <w:r w:rsidR="0062064A" w:rsidRPr="004660FD">
          <w:rPr>
            <w:rStyle w:val="Hipervnculo"/>
            <w:rFonts w:cs="Times New Roman"/>
            <w:bCs/>
            <w:i/>
            <w:noProof/>
          </w:rPr>
          <w:t>Variables con más relación</w:t>
        </w:r>
        <w:r w:rsidR="0062064A">
          <w:rPr>
            <w:noProof/>
            <w:webHidden/>
          </w:rPr>
          <w:tab/>
        </w:r>
        <w:r w:rsidR="0062064A">
          <w:rPr>
            <w:noProof/>
            <w:webHidden/>
          </w:rPr>
          <w:fldChar w:fldCharType="begin"/>
        </w:r>
        <w:r w:rsidR="0062064A">
          <w:rPr>
            <w:noProof/>
            <w:webHidden/>
          </w:rPr>
          <w:instrText xml:space="preserve"> PAGEREF _Toc130919849 \h </w:instrText>
        </w:r>
        <w:r w:rsidR="0062064A">
          <w:rPr>
            <w:noProof/>
            <w:webHidden/>
          </w:rPr>
        </w:r>
        <w:r w:rsidR="0062064A">
          <w:rPr>
            <w:noProof/>
            <w:webHidden/>
          </w:rPr>
          <w:fldChar w:fldCharType="separate"/>
        </w:r>
        <w:r w:rsidR="0062064A">
          <w:rPr>
            <w:noProof/>
            <w:webHidden/>
          </w:rPr>
          <w:t>73</w:t>
        </w:r>
        <w:r w:rsidR="0062064A">
          <w:rPr>
            <w:noProof/>
            <w:webHidden/>
          </w:rPr>
          <w:fldChar w:fldCharType="end"/>
        </w:r>
      </w:hyperlink>
    </w:p>
    <w:p w14:paraId="70445676" w14:textId="7C3B48B4"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0" w:history="1">
        <w:r w:rsidR="0062064A" w:rsidRPr="004660FD">
          <w:rPr>
            <w:rStyle w:val="Hipervnculo"/>
            <w:rFonts w:cs="Times New Roman"/>
            <w:noProof/>
          </w:rPr>
          <w:t>Figura 15</w:t>
        </w:r>
        <w:r w:rsidR="0062064A" w:rsidRPr="004660FD">
          <w:rPr>
            <w:rStyle w:val="Hipervnculo"/>
            <w:rFonts w:cs="Times New Roman"/>
            <w:bCs/>
            <w:i/>
            <w:noProof/>
          </w:rPr>
          <w:t xml:space="preserve"> Variables con menos relación</w:t>
        </w:r>
        <w:r w:rsidR="0062064A">
          <w:rPr>
            <w:noProof/>
            <w:webHidden/>
          </w:rPr>
          <w:tab/>
        </w:r>
        <w:r w:rsidR="0062064A">
          <w:rPr>
            <w:noProof/>
            <w:webHidden/>
          </w:rPr>
          <w:fldChar w:fldCharType="begin"/>
        </w:r>
        <w:r w:rsidR="0062064A">
          <w:rPr>
            <w:noProof/>
            <w:webHidden/>
          </w:rPr>
          <w:instrText xml:space="preserve"> PAGEREF _Toc130919850 \h </w:instrText>
        </w:r>
        <w:r w:rsidR="0062064A">
          <w:rPr>
            <w:noProof/>
            <w:webHidden/>
          </w:rPr>
        </w:r>
        <w:r w:rsidR="0062064A">
          <w:rPr>
            <w:noProof/>
            <w:webHidden/>
          </w:rPr>
          <w:fldChar w:fldCharType="separate"/>
        </w:r>
        <w:r w:rsidR="0062064A">
          <w:rPr>
            <w:noProof/>
            <w:webHidden/>
          </w:rPr>
          <w:t>74</w:t>
        </w:r>
        <w:r w:rsidR="0062064A">
          <w:rPr>
            <w:noProof/>
            <w:webHidden/>
          </w:rPr>
          <w:fldChar w:fldCharType="end"/>
        </w:r>
      </w:hyperlink>
    </w:p>
    <w:p w14:paraId="08B5DF10" w14:textId="06DA4333"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1" w:history="1">
        <w:r w:rsidR="0062064A" w:rsidRPr="004660FD">
          <w:rPr>
            <w:rStyle w:val="Hipervnculo"/>
            <w:rFonts w:cs="Times New Roman"/>
            <w:noProof/>
          </w:rPr>
          <w:t xml:space="preserve">Figura 16 </w:t>
        </w:r>
        <w:r w:rsidR="0062064A" w:rsidRPr="004660FD">
          <w:rPr>
            <w:rStyle w:val="Hipervnculo"/>
            <w:rFonts w:cs="Times New Roman"/>
            <w:bCs/>
            <w:i/>
            <w:noProof/>
          </w:rPr>
          <w:t>Creación de subconjuntos para entrenamiento</w:t>
        </w:r>
        <w:r w:rsidR="0062064A">
          <w:rPr>
            <w:noProof/>
            <w:webHidden/>
          </w:rPr>
          <w:tab/>
        </w:r>
        <w:r w:rsidR="0062064A">
          <w:rPr>
            <w:noProof/>
            <w:webHidden/>
          </w:rPr>
          <w:fldChar w:fldCharType="begin"/>
        </w:r>
        <w:r w:rsidR="0062064A">
          <w:rPr>
            <w:noProof/>
            <w:webHidden/>
          </w:rPr>
          <w:instrText xml:space="preserve"> PAGEREF _Toc130919851 \h </w:instrText>
        </w:r>
        <w:r w:rsidR="0062064A">
          <w:rPr>
            <w:noProof/>
            <w:webHidden/>
          </w:rPr>
        </w:r>
        <w:r w:rsidR="0062064A">
          <w:rPr>
            <w:noProof/>
            <w:webHidden/>
          </w:rPr>
          <w:fldChar w:fldCharType="separate"/>
        </w:r>
        <w:r w:rsidR="0062064A">
          <w:rPr>
            <w:noProof/>
            <w:webHidden/>
          </w:rPr>
          <w:t>75</w:t>
        </w:r>
        <w:r w:rsidR="0062064A">
          <w:rPr>
            <w:noProof/>
            <w:webHidden/>
          </w:rPr>
          <w:fldChar w:fldCharType="end"/>
        </w:r>
      </w:hyperlink>
    </w:p>
    <w:p w14:paraId="443B1565" w14:textId="4C6EBFC0"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2" w:history="1">
        <w:r w:rsidR="0062064A" w:rsidRPr="004660FD">
          <w:rPr>
            <w:rStyle w:val="Hipervnculo"/>
            <w:rFonts w:cs="Times New Roman"/>
            <w:noProof/>
          </w:rPr>
          <w:t xml:space="preserve">Figura 17 </w:t>
        </w:r>
        <w:r w:rsidR="0062064A" w:rsidRPr="004660FD">
          <w:rPr>
            <w:rStyle w:val="Hipervnculo"/>
            <w:rFonts w:cs="Times New Roman"/>
            <w:bCs/>
            <w:i/>
            <w:noProof/>
          </w:rPr>
          <w:t>Preparación del dataframe para entrenamiento</w:t>
        </w:r>
        <w:r w:rsidR="0062064A">
          <w:rPr>
            <w:noProof/>
            <w:webHidden/>
          </w:rPr>
          <w:tab/>
        </w:r>
        <w:r w:rsidR="0062064A">
          <w:rPr>
            <w:noProof/>
            <w:webHidden/>
          </w:rPr>
          <w:fldChar w:fldCharType="begin"/>
        </w:r>
        <w:r w:rsidR="0062064A">
          <w:rPr>
            <w:noProof/>
            <w:webHidden/>
          </w:rPr>
          <w:instrText xml:space="preserve"> PAGEREF _Toc130919852 \h </w:instrText>
        </w:r>
        <w:r w:rsidR="0062064A">
          <w:rPr>
            <w:noProof/>
            <w:webHidden/>
          </w:rPr>
        </w:r>
        <w:r w:rsidR="0062064A">
          <w:rPr>
            <w:noProof/>
            <w:webHidden/>
          </w:rPr>
          <w:fldChar w:fldCharType="separate"/>
        </w:r>
        <w:r w:rsidR="0062064A">
          <w:rPr>
            <w:noProof/>
            <w:webHidden/>
          </w:rPr>
          <w:t>75</w:t>
        </w:r>
        <w:r w:rsidR="0062064A">
          <w:rPr>
            <w:noProof/>
            <w:webHidden/>
          </w:rPr>
          <w:fldChar w:fldCharType="end"/>
        </w:r>
      </w:hyperlink>
    </w:p>
    <w:p w14:paraId="29B0A074" w14:textId="3BDFCA9F"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3" w:history="1">
        <w:r w:rsidR="0062064A" w:rsidRPr="004660FD">
          <w:rPr>
            <w:rStyle w:val="Hipervnculo"/>
            <w:rFonts w:cs="Times New Roman"/>
            <w:noProof/>
          </w:rPr>
          <w:t xml:space="preserve">Figura 18 </w:t>
        </w:r>
        <w:r w:rsidR="0062064A" w:rsidRPr="004660FD">
          <w:rPr>
            <w:rStyle w:val="Hipervnculo"/>
            <w:rFonts w:cs="Times New Roman"/>
            <w:bCs/>
            <w:i/>
            <w:noProof/>
          </w:rPr>
          <w:t>Creación de variables</w:t>
        </w:r>
        <w:r w:rsidR="0062064A">
          <w:rPr>
            <w:noProof/>
            <w:webHidden/>
          </w:rPr>
          <w:tab/>
        </w:r>
        <w:r w:rsidR="0062064A">
          <w:rPr>
            <w:noProof/>
            <w:webHidden/>
          </w:rPr>
          <w:fldChar w:fldCharType="begin"/>
        </w:r>
        <w:r w:rsidR="0062064A">
          <w:rPr>
            <w:noProof/>
            <w:webHidden/>
          </w:rPr>
          <w:instrText xml:space="preserve"> PAGEREF _Toc130919853 \h </w:instrText>
        </w:r>
        <w:r w:rsidR="0062064A">
          <w:rPr>
            <w:noProof/>
            <w:webHidden/>
          </w:rPr>
        </w:r>
        <w:r w:rsidR="0062064A">
          <w:rPr>
            <w:noProof/>
            <w:webHidden/>
          </w:rPr>
          <w:fldChar w:fldCharType="separate"/>
        </w:r>
        <w:r w:rsidR="0062064A">
          <w:rPr>
            <w:noProof/>
            <w:webHidden/>
          </w:rPr>
          <w:t>76</w:t>
        </w:r>
        <w:r w:rsidR="0062064A">
          <w:rPr>
            <w:noProof/>
            <w:webHidden/>
          </w:rPr>
          <w:fldChar w:fldCharType="end"/>
        </w:r>
      </w:hyperlink>
    </w:p>
    <w:p w14:paraId="78085708" w14:textId="57036E8F"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4" w:history="1">
        <w:r w:rsidR="0062064A" w:rsidRPr="004660FD">
          <w:rPr>
            <w:rStyle w:val="Hipervnculo"/>
            <w:rFonts w:cs="Times New Roman"/>
            <w:noProof/>
          </w:rPr>
          <w:t xml:space="preserve">Figura 19 </w:t>
        </w:r>
        <w:r w:rsidR="0062064A" w:rsidRPr="004660FD">
          <w:rPr>
            <w:rStyle w:val="Hipervnculo"/>
            <w:rFonts w:cs="Times New Roman"/>
            <w:bCs/>
            <w:i/>
            <w:noProof/>
          </w:rPr>
          <w:t>Entrenamiento del modelo</w:t>
        </w:r>
        <w:r w:rsidR="0062064A">
          <w:rPr>
            <w:noProof/>
            <w:webHidden/>
          </w:rPr>
          <w:tab/>
        </w:r>
        <w:r w:rsidR="0062064A">
          <w:rPr>
            <w:noProof/>
            <w:webHidden/>
          </w:rPr>
          <w:fldChar w:fldCharType="begin"/>
        </w:r>
        <w:r w:rsidR="0062064A">
          <w:rPr>
            <w:noProof/>
            <w:webHidden/>
          </w:rPr>
          <w:instrText xml:space="preserve"> PAGEREF _Toc130919854 \h </w:instrText>
        </w:r>
        <w:r w:rsidR="0062064A">
          <w:rPr>
            <w:noProof/>
            <w:webHidden/>
          </w:rPr>
        </w:r>
        <w:r w:rsidR="0062064A">
          <w:rPr>
            <w:noProof/>
            <w:webHidden/>
          </w:rPr>
          <w:fldChar w:fldCharType="separate"/>
        </w:r>
        <w:r w:rsidR="0062064A">
          <w:rPr>
            <w:noProof/>
            <w:webHidden/>
          </w:rPr>
          <w:t>77</w:t>
        </w:r>
        <w:r w:rsidR="0062064A">
          <w:rPr>
            <w:noProof/>
            <w:webHidden/>
          </w:rPr>
          <w:fldChar w:fldCharType="end"/>
        </w:r>
      </w:hyperlink>
    </w:p>
    <w:p w14:paraId="72FFC663" w14:textId="4FFE1C57"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5" w:history="1">
        <w:r w:rsidR="0062064A" w:rsidRPr="004660FD">
          <w:rPr>
            <w:rStyle w:val="Hipervnculo"/>
            <w:rFonts w:cs="Times New Roman"/>
            <w:noProof/>
          </w:rPr>
          <w:t xml:space="preserve">Figura 20 </w:t>
        </w:r>
        <w:r w:rsidR="0062064A" w:rsidRPr="004660FD">
          <w:rPr>
            <w:rStyle w:val="Hipervnculo"/>
            <w:rFonts w:cs="Times New Roman"/>
            <w:bCs/>
            <w:i/>
            <w:noProof/>
          </w:rPr>
          <w:t>Entrenamiento de modelo de regresión lineal</w:t>
        </w:r>
        <w:r w:rsidR="0062064A">
          <w:rPr>
            <w:noProof/>
            <w:webHidden/>
          </w:rPr>
          <w:tab/>
        </w:r>
        <w:r w:rsidR="0062064A">
          <w:rPr>
            <w:noProof/>
            <w:webHidden/>
          </w:rPr>
          <w:fldChar w:fldCharType="begin"/>
        </w:r>
        <w:r w:rsidR="0062064A">
          <w:rPr>
            <w:noProof/>
            <w:webHidden/>
          </w:rPr>
          <w:instrText xml:space="preserve"> PAGEREF _Toc130919855 \h </w:instrText>
        </w:r>
        <w:r w:rsidR="0062064A">
          <w:rPr>
            <w:noProof/>
            <w:webHidden/>
          </w:rPr>
        </w:r>
        <w:r w:rsidR="0062064A">
          <w:rPr>
            <w:noProof/>
            <w:webHidden/>
          </w:rPr>
          <w:fldChar w:fldCharType="separate"/>
        </w:r>
        <w:r w:rsidR="0062064A">
          <w:rPr>
            <w:noProof/>
            <w:webHidden/>
          </w:rPr>
          <w:t>79</w:t>
        </w:r>
        <w:r w:rsidR="0062064A">
          <w:rPr>
            <w:noProof/>
            <w:webHidden/>
          </w:rPr>
          <w:fldChar w:fldCharType="end"/>
        </w:r>
      </w:hyperlink>
    </w:p>
    <w:p w14:paraId="596AC72A" w14:textId="112983A1"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6" w:history="1">
        <w:r w:rsidR="0062064A" w:rsidRPr="004660FD">
          <w:rPr>
            <w:rStyle w:val="Hipervnculo"/>
            <w:rFonts w:cs="Times New Roman"/>
            <w:noProof/>
          </w:rPr>
          <w:t xml:space="preserve">Figura 21 </w:t>
        </w:r>
        <w:r w:rsidR="0062064A" w:rsidRPr="004660FD">
          <w:rPr>
            <w:rStyle w:val="Hipervnculo"/>
            <w:rFonts w:cs="Times New Roman"/>
            <w:bCs/>
            <w:i/>
            <w:noProof/>
          </w:rPr>
          <w:t>Evaluación del modelo</w:t>
        </w:r>
        <w:r w:rsidR="0062064A">
          <w:rPr>
            <w:noProof/>
            <w:webHidden/>
          </w:rPr>
          <w:tab/>
        </w:r>
        <w:r w:rsidR="0062064A">
          <w:rPr>
            <w:noProof/>
            <w:webHidden/>
          </w:rPr>
          <w:fldChar w:fldCharType="begin"/>
        </w:r>
        <w:r w:rsidR="0062064A">
          <w:rPr>
            <w:noProof/>
            <w:webHidden/>
          </w:rPr>
          <w:instrText xml:space="preserve"> PAGEREF _Toc130919856 \h </w:instrText>
        </w:r>
        <w:r w:rsidR="0062064A">
          <w:rPr>
            <w:noProof/>
            <w:webHidden/>
          </w:rPr>
        </w:r>
        <w:r w:rsidR="0062064A">
          <w:rPr>
            <w:noProof/>
            <w:webHidden/>
          </w:rPr>
          <w:fldChar w:fldCharType="separate"/>
        </w:r>
        <w:r w:rsidR="0062064A">
          <w:rPr>
            <w:noProof/>
            <w:webHidden/>
          </w:rPr>
          <w:t>80</w:t>
        </w:r>
        <w:r w:rsidR="0062064A">
          <w:rPr>
            <w:noProof/>
            <w:webHidden/>
          </w:rPr>
          <w:fldChar w:fldCharType="end"/>
        </w:r>
      </w:hyperlink>
    </w:p>
    <w:p w14:paraId="70677231" w14:textId="26AAB406"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7" w:history="1">
        <w:r w:rsidR="0062064A" w:rsidRPr="004660FD">
          <w:rPr>
            <w:rStyle w:val="Hipervnculo"/>
            <w:rFonts w:cs="Times New Roman"/>
            <w:noProof/>
          </w:rPr>
          <w:t xml:space="preserve">Figura 22 </w:t>
        </w:r>
        <w:r w:rsidR="0062064A" w:rsidRPr="004660FD">
          <w:rPr>
            <w:rStyle w:val="Hipervnculo"/>
            <w:rFonts w:cs="Times New Roman"/>
            <w:bCs/>
            <w:i/>
            <w:noProof/>
          </w:rPr>
          <w:t>Inicializador de contador e iteración de filas</w:t>
        </w:r>
        <w:r w:rsidR="0062064A">
          <w:rPr>
            <w:noProof/>
            <w:webHidden/>
          </w:rPr>
          <w:tab/>
        </w:r>
        <w:r w:rsidR="0062064A">
          <w:rPr>
            <w:noProof/>
            <w:webHidden/>
          </w:rPr>
          <w:fldChar w:fldCharType="begin"/>
        </w:r>
        <w:r w:rsidR="0062064A">
          <w:rPr>
            <w:noProof/>
            <w:webHidden/>
          </w:rPr>
          <w:instrText xml:space="preserve"> PAGEREF _Toc130919857 \h </w:instrText>
        </w:r>
        <w:r w:rsidR="0062064A">
          <w:rPr>
            <w:noProof/>
            <w:webHidden/>
          </w:rPr>
        </w:r>
        <w:r w:rsidR="0062064A">
          <w:rPr>
            <w:noProof/>
            <w:webHidden/>
          </w:rPr>
          <w:fldChar w:fldCharType="separate"/>
        </w:r>
        <w:r w:rsidR="0062064A">
          <w:rPr>
            <w:noProof/>
            <w:webHidden/>
          </w:rPr>
          <w:t>81</w:t>
        </w:r>
        <w:r w:rsidR="0062064A">
          <w:rPr>
            <w:noProof/>
            <w:webHidden/>
          </w:rPr>
          <w:fldChar w:fldCharType="end"/>
        </w:r>
      </w:hyperlink>
    </w:p>
    <w:p w14:paraId="4B94BD22" w14:textId="1F6B94D0"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8" w:history="1">
        <w:r w:rsidR="0062064A" w:rsidRPr="004660FD">
          <w:rPr>
            <w:rStyle w:val="Hipervnculo"/>
            <w:rFonts w:cs="Times New Roman"/>
            <w:noProof/>
          </w:rPr>
          <w:t xml:space="preserve">Figura 23 </w:t>
        </w:r>
        <w:r w:rsidR="0062064A" w:rsidRPr="004660FD">
          <w:rPr>
            <w:rStyle w:val="Hipervnculo"/>
            <w:rFonts w:cs="Times New Roman"/>
            <w:bCs/>
            <w:i/>
            <w:noProof/>
          </w:rPr>
          <w:t xml:space="preserve">Implementación del modelo de </w:t>
        </w:r>
        <w:r w:rsidR="00D56345">
          <w:rPr>
            <w:rStyle w:val="Hipervnculo"/>
            <w:rFonts w:cs="Times New Roman"/>
            <w:bCs/>
            <w:i/>
            <w:noProof/>
          </w:rPr>
          <w:t>Regresión Polinomial</w:t>
        </w:r>
        <w:r w:rsidR="0062064A" w:rsidRPr="004660FD">
          <w:rPr>
            <w:rStyle w:val="Hipervnculo"/>
            <w:rFonts w:cs="Times New Roman"/>
            <w:bCs/>
            <w:i/>
            <w:noProof/>
          </w:rPr>
          <w:t xml:space="preserve"> y evalúan su precisión mediante el coeficiente de determinación</w:t>
        </w:r>
        <w:r w:rsidR="0062064A">
          <w:rPr>
            <w:noProof/>
            <w:webHidden/>
          </w:rPr>
          <w:tab/>
        </w:r>
        <w:r w:rsidR="0062064A">
          <w:rPr>
            <w:noProof/>
            <w:webHidden/>
          </w:rPr>
          <w:fldChar w:fldCharType="begin"/>
        </w:r>
        <w:r w:rsidR="0062064A">
          <w:rPr>
            <w:noProof/>
            <w:webHidden/>
          </w:rPr>
          <w:instrText xml:space="preserve"> PAGEREF _Toc130919858 \h </w:instrText>
        </w:r>
        <w:r w:rsidR="0062064A">
          <w:rPr>
            <w:noProof/>
            <w:webHidden/>
          </w:rPr>
        </w:r>
        <w:r w:rsidR="0062064A">
          <w:rPr>
            <w:noProof/>
            <w:webHidden/>
          </w:rPr>
          <w:fldChar w:fldCharType="separate"/>
        </w:r>
        <w:r w:rsidR="0062064A">
          <w:rPr>
            <w:noProof/>
            <w:webHidden/>
          </w:rPr>
          <w:t>83</w:t>
        </w:r>
        <w:r w:rsidR="0062064A">
          <w:rPr>
            <w:noProof/>
            <w:webHidden/>
          </w:rPr>
          <w:fldChar w:fldCharType="end"/>
        </w:r>
      </w:hyperlink>
    </w:p>
    <w:p w14:paraId="24289A98" w14:textId="45841E42"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9" w:history="1">
        <w:r w:rsidR="0062064A" w:rsidRPr="004660FD">
          <w:rPr>
            <w:rStyle w:val="Hipervnculo"/>
            <w:rFonts w:cs="Times New Roman"/>
            <w:noProof/>
          </w:rPr>
          <w:t xml:space="preserve">Figura 24 </w:t>
        </w:r>
        <w:r w:rsidR="0062064A" w:rsidRPr="004660FD">
          <w:rPr>
            <w:rStyle w:val="Hipervnculo"/>
            <w:rFonts w:cs="Times New Roman"/>
            <w:bCs/>
            <w:i/>
            <w:noProof/>
          </w:rPr>
          <w:t>Creación de columnas con nuevos datos</w:t>
        </w:r>
        <w:r w:rsidR="0062064A">
          <w:rPr>
            <w:noProof/>
            <w:webHidden/>
          </w:rPr>
          <w:tab/>
        </w:r>
        <w:r w:rsidR="0062064A">
          <w:rPr>
            <w:noProof/>
            <w:webHidden/>
          </w:rPr>
          <w:fldChar w:fldCharType="begin"/>
        </w:r>
        <w:r w:rsidR="0062064A">
          <w:rPr>
            <w:noProof/>
            <w:webHidden/>
          </w:rPr>
          <w:instrText xml:space="preserve"> PAGEREF _Toc130919859 \h </w:instrText>
        </w:r>
        <w:r w:rsidR="0062064A">
          <w:rPr>
            <w:noProof/>
            <w:webHidden/>
          </w:rPr>
        </w:r>
        <w:r w:rsidR="0062064A">
          <w:rPr>
            <w:noProof/>
            <w:webHidden/>
          </w:rPr>
          <w:fldChar w:fldCharType="separate"/>
        </w:r>
        <w:r w:rsidR="0062064A">
          <w:rPr>
            <w:noProof/>
            <w:webHidden/>
          </w:rPr>
          <w:t>84</w:t>
        </w:r>
        <w:r w:rsidR="0062064A">
          <w:rPr>
            <w:noProof/>
            <w:webHidden/>
          </w:rPr>
          <w:fldChar w:fldCharType="end"/>
        </w:r>
      </w:hyperlink>
    </w:p>
    <w:p w14:paraId="44BF7982" w14:textId="752A67A6"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0" w:history="1">
        <w:r w:rsidR="0062064A" w:rsidRPr="004660FD">
          <w:rPr>
            <w:rStyle w:val="Hipervnculo"/>
            <w:rFonts w:cs="Times New Roman"/>
            <w:noProof/>
          </w:rPr>
          <w:t xml:space="preserve">Figura 25  </w:t>
        </w:r>
        <w:r w:rsidR="0062064A" w:rsidRPr="004660FD">
          <w:rPr>
            <w:rStyle w:val="Hipervnculo"/>
            <w:rFonts w:cs="Times New Roman"/>
            <w:bCs/>
            <w:i/>
            <w:noProof/>
          </w:rPr>
          <w:t xml:space="preserve">Modelo de </w:t>
        </w:r>
        <w:r w:rsidR="00D56345">
          <w:rPr>
            <w:rStyle w:val="Hipervnculo"/>
            <w:rFonts w:cs="Times New Roman"/>
            <w:bCs/>
            <w:i/>
            <w:noProof/>
          </w:rPr>
          <w:t>Machine Learning</w:t>
        </w:r>
        <w:r w:rsidR="0062064A" w:rsidRPr="004660FD">
          <w:rPr>
            <w:rStyle w:val="Hipervnculo"/>
            <w:rFonts w:cs="Times New Roman"/>
            <w:bCs/>
            <w:i/>
            <w:noProof/>
          </w:rPr>
          <w:t xml:space="preserve"> </w:t>
        </w:r>
        <w:r w:rsidR="00D56345">
          <w:rPr>
            <w:rStyle w:val="Hipervnculo"/>
            <w:rFonts w:cs="Times New Roman"/>
            <w:bCs/>
            <w:i/>
            <w:noProof/>
          </w:rPr>
          <w:t>KNN</w:t>
        </w:r>
        <w:r w:rsidR="0062064A" w:rsidRPr="004660FD">
          <w:rPr>
            <w:rStyle w:val="Hipervnculo"/>
            <w:rFonts w:cs="Times New Roman"/>
            <w:bCs/>
            <w:i/>
            <w:noProof/>
          </w:rPr>
          <w:t xml:space="preserve"> con regresión</w:t>
        </w:r>
        <w:r w:rsidR="0062064A">
          <w:rPr>
            <w:noProof/>
            <w:webHidden/>
          </w:rPr>
          <w:tab/>
        </w:r>
        <w:r w:rsidR="0062064A">
          <w:rPr>
            <w:noProof/>
            <w:webHidden/>
          </w:rPr>
          <w:fldChar w:fldCharType="begin"/>
        </w:r>
        <w:r w:rsidR="0062064A">
          <w:rPr>
            <w:noProof/>
            <w:webHidden/>
          </w:rPr>
          <w:instrText xml:space="preserve"> PAGEREF _Toc130919860 \h </w:instrText>
        </w:r>
        <w:r w:rsidR="0062064A">
          <w:rPr>
            <w:noProof/>
            <w:webHidden/>
          </w:rPr>
        </w:r>
        <w:r w:rsidR="0062064A">
          <w:rPr>
            <w:noProof/>
            <w:webHidden/>
          </w:rPr>
          <w:fldChar w:fldCharType="separate"/>
        </w:r>
        <w:r w:rsidR="0062064A">
          <w:rPr>
            <w:noProof/>
            <w:webHidden/>
          </w:rPr>
          <w:t>85</w:t>
        </w:r>
        <w:r w:rsidR="0062064A">
          <w:rPr>
            <w:noProof/>
            <w:webHidden/>
          </w:rPr>
          <w:fldChar w:fldCharType="end"/>
        </w:r>
      </w:hyperlink>
    </w:p>
    <w:p w14:paraId="00A5443A" w14:textId="3EBEED21"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1" w:history="1">
        <w:r w:rsidR="0062064A" w:rsidRPr="004660FD">
          <w:rPr>
            <w:rStyle w:val="Hipervnculo"/>
            <w:rFonts w:cs="Times New Roman"/>
            <w:noProof/>
          </w:rPr>
          <w:t xml:space="preserve">Figura 26 </w:t>
        </w:r>
        <w:r w:rsidR="0062064A" w:rsidRPr="004660FD">
          <w:rPr>
            <w:rStyle w:val="Hipervnculo"/>
            <w:rFonts w:cs="Times New Roman"/>
            <w:bCs/>
            <w:i/>
            <w:noProof/>
          </w:rPr>
          <w:t>Búsqueda del mejor k</w:t>
        </w:r>
        <w:r w:rsidR="0062064A">
          <w:rPr>
            <w:noProof/>
            <w:webHidden/>
          </w:rPr>
          <w:tab/>
        </w:r>
        <w:r w:rsidR="0062064A">
          <w:rPr>
            <w:noProof/>
            <w:webHidden/>
          </w:rPr>
          <w:fldChar w:fldCharType="begin"/>
        </w:r>
        <w:r w:rsidR="0062064A">
          <w:rPr>
            <w:noProof/>
            <w:webHidden/>
          </w:rPr>
          <w:instrText xml:space="preserve"> PAGEREF _Toc130919861 \h </w:instrText>
        </w:r>
        <w:r w:rsidR="0062064A">
          <w:rPr>
            <w:noProof/>
            <w:webHidden/>
          </w:rPr>
        </w:r>
        <w:r w:rsidR="0062064A">
          <w:rPr>
            <w:noProof/>
            <w:webHidden/>
          </w:rPr>
          <w:fldChar w:fldCharType="separate"/>
        </w:r>
        <w:r w:rsidR="0062064A">
          <w:rPr>
            <w:noProof/>
            <w:webHidden/>
          </w:rPr>
          <w:t>86</w:t>
        </w:r>
        <w:r w:rsidR="0062064A">
          <w:rPr>
            <w:noProof/>
            <w:webHidden/>
          </w:rPr>
          <w:fldChar w:fldCharType="end"/>
        </w:r>
      </w:hyperlink>
    </w:p>
    <w:p w14:paraId="5F3709EF" w14:textId="11E377DC"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2" w:history="1">
        <w:r w:rsidR="0062064A" w:rsidRPr="004660FD">
          <w:rPr>
            <w:rStyle w:val="Hipervnculo"/>
            <w:rFonts w:cs="Times New Roman"/>
            <w:noProof/>
          </w:rPr>
          <w:t xml:space="preserve">Figura 27 </w:t>
        </w:r>
        <w:r w:rsidR="0062064A" w:rsidRPr="004660FD">
          <w:rPr>
            <w:rStyle w:val="Hipervnculo"/>
            <w:rFonts w:cs="Times New Roman"/>
            <w:bCs/>
            <w:i/>
            <w:noProof/>
          </w:rPr>
          <w:t>Obtención del mejor k</w:t>
        </w:r>
        <w:r w:rsidR="0062064A">
          <w:rPr>
            <w:noProof/>
            <w:webHidden/>
          </w:rPr>
          <w:tab/>
        </w:r>
        <w:r w:rsidR="0062064A">
          <w:rPr>
            <w:noProof/>
            <w:webHidden/>
          </w:rPr>
          <w:fldChar w:fldCharType="begin"/>
        </w:r>
        <w:r w:rsidR="0062064A">
          <w:rPr>
            <w:noProof/>
            <w:webHidden/>
          </w:rPr>
          <w:instrText xml:space="preserve"> PAGEREF _Toc130919862 \h </w:instrText>
        </w:r>
        <w:r w:rsidR="0062064A">
          <w:rPr>
            <w:noProof/>
            <w:webHidden/>
          </w:rPr>
        </w:r>
        <w:r w:rsidR="0062064A">
          <w:rPr>
            <w:noProof/>
            <w:webHidden/>
          </w:rPr>
          <w:fldChar w:fldCharType="separate"/>
        </w:r>
        <w:r w:rsidR="0062064A">
          <w:rPr>
            <w:noProof/>
            <w:webHidden/>
          </w:rPr>
          <w:t>87</w:t>
        </w:r>
        <w:r w:rsidR="0062064A">
          <w:rPr>
            <w:noProof/>
            <w:webHidden/>
          </w:rPr>
          <w:fldChar w:fldCharType="end"/>
        </w:r>
      </w:hyperlink>
    </w:p>
    <w:p w14:paraId="5D84FDC0" w14:textId="65216E44"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3" w:history="1">
        <w:r w:rsidR="0062064A" w:rsidRPr="004660FD">
          <w:rPr>
            <w:rStyle w:val="Hipervnculo"/>
            <w:rFonts w:cs="Times New Roman"/>
            <w:noProof/>
          </w:rPr>
          <w:t xml:space="preserve">Figura 28 </w:t>
        </w:r>
        <w:r w:rsidR="0062064A" w:rsidRPr="004660FD">
          <w:rPr>
            <w:rStyle w:val="Hipervnculo"/>
            <w:rFonts w:cs="Times New Roman"/>
            <w:bCs/>
            <w:i/>
            <w:noProof/>
          </w:rPr>
          <w:t xml:space="preserve">Entrenamiento del modelo </w:t>
        </w:r>
        <w:r w:rsidR="00D56345">
          <w:rPr>
            <w:rStyle w:val="Hipervnculo"/>
            <w:rFonts w:cs="Times New Roman"/>
            <w:bCs/>
            <w:i/>
            <w:noProof/>
          </w:rPr>
          <w:t>KNN</w:t>
        </w:r>
        <w:r w:rsidR="0062064A" w:rsidRPr="004660FD">
          <w:rPr>
            <w:rStyle w:val="Hipervnculo"/>
            <w:rFonts w:cs="Times New Roman"/>
            <w:bCs/>
            <w:i/>
            <w:noProof/>
          </w:rPr>
          <w:t xml:space="preserve"> con regresión</w:t>
        </w:r>
        <w:r w:rsidR="0062064A">
          <w:rPr>
            <w:noProof/>
            <w:webHidden/>
          </w:rPr>
          <w:tab/>
        </w:r>
        <w:r w:rsidR="0062064A">
          <w:rPr>
            <w:noProof/>
            <w:webHidden/>
          </w:rPr>
          <w:fldChar w:fldCharType="begin"/>
        </w:r>
        <w:r w:rsidR="0062064A">
          <w:rPr>
            <w:noProof/>
            <w:webHidden/>
          </w:rPr>
          <w:instrText xml:space="preserve"> PAGEREF _Toc130919863 \h </w:instrText>
        </w:r>
        <w:r w:rsidR="0062064A">
          <w:rPr>
            <w:noProof/>
            <w:webHidden/>
          </w:rPr>
        </w:r>
        <w:r w:rsidR="0062064A">
          <w:rPr>
            <w:noProof/>
            <w:webHidden/>
          </w:rPr>
          <w:fldChar w:fldCharType="separate"/>
        </w:r>
        <w:r w:rsidR="0062064A">
          <w:rPr>
            <w:noProof/>
            <w:webHidden/>
          </w:rPr>
          <w:t>87</w:t>
        </w:r>
        <w:r w:rsidR="0062064A">
          <w:rPr>
            <w:noProof/>
            <w:webHidden/>
          </w:rPr>
          <w:fldChar w:fldCharType="end"/>
        </w:r>
      </w:hyperlink>
    </w:p>
    <w:p w14:paraId="52079194" w14:textId="4A1A0D38"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4" w:history="1">
        <w:r w:rsidR="0062064A" w:rsidRPr="004660FD">
          <w:rPr>
            <w:rStyle w:val="Hipervnculo"/>
            <w:rFonts w:cs="Times New Roman"/>
            <w:noProof/>
          </w:rPr>
          <w:t xml:space="preserve">Figura 29 </w:t>
        </w:r>
        <w:r w:rsidR="0062064A" w:rsidRPr="004660FD">
          <w:rPr>
            <w:rStyle w:val="Hipervnculo"/>
            <w:rFonts w:cs="Times New Roman"/>
            <w:bCs/>
            <w:i/>
            <w:noProof/>
          </w:rPr>
          <w:t xml:space="preserve">Modelo de </w:t>
        </w:r>
        <w:r w:rsidR="00D56345">
          <w:rPr>
            <w:rStyle w:val="Hipervnculo"/>
            <w:rFonts w:cs="Times New Roman"/>
            <w:bCs/>
            <w:i/>
            <w:noProof/>
          </w:rPr>
          <w:t>Machine Learning</w:t>
        </w:r>
        <w:r w:rsidR="0062064A" w:rsidRPr="004660FD">
          <w:rPr>
            <w:rStyle w:val="Hipervnculo"/>
            <w:rFonts w:cs="Times New Roman"/>
            <w:bCs/>
            <w:i/>
            <w:noProof/>
          </w:rPr>
          <w:t xml:space="preserve"> arboles de decisión con regresión</w:t>
        </w:r>
        <w:r w:rsidR="0062064A">
          <w:rPr>
            <w:noProof/>
            <w:webHidden/>
          </w:rPr>
          <w:tab/>
        </w:r>
        <w:r w:rsidR="0062064A">
          <w:rPr>
            <w:noProof/>
            <w:webHidden/>
          </w:rPr>
          <w:fldChar w:fldCharType="begin"/>
        </w:r>
        <w:r w:rsidR="0062064A">
          <w:rPr>
            <w:noProof/>
            <w:webHidden/>
          </w:rPr>
          <w:instrText xml:space="preserve"> PAGEREF _Toc130919864 \h </w:instrText>
        </w:r>
        <w:r w:rsidR="0062064A">
          <w:rPr>
            <w:noProof/>
            <w:webHidden/>
          </w:rPr>
        </w:r>
        <w:r w:rsidR="0062064A">
          <w:rPr>
            <w:noProof/>
            <w:webHidden/>
          </w:rPr>
          <w:fldChar w:fldCharType="separate"/>
        </w:r>
        <w:r w:rsidR="0062064A">
          <w:rPr>
            <w:noProof/>
            <w:webHidden/>
          </w:rPr>
          <w:t>89</w:t>
        </w:r>
        <w:r w:rsidR="0062064A">
          <w:rPr>
            <w:noProof/>
            <w:webHidden/>
          </w:rPr>
          <w:fldChar w:fldCharType="end"/>
        </w:r>
      </w:hyperlink>
    </w:p>
    <w:p w14:paraId="0768CB03" w14:textId="35C79ADA"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5" w:history="1">
        <w:r w:rsidR="0062064A" w:rsidRPr="004660FD">
          <w:rPr>
            <w:rStyle w:val="Hipervnculo"/>
            <w:rFonts w:cs="Times New Roman"/>
            <w:noProof/>
          </w:rPr>
          <w:t xml:space="preserve">Figura 30 </w:t>
        </w:r>
        <w:r w:rsidR="0062064A" w:rsidRPr="004660FD">
          <w:rPr>
            <w:rStyle w:val="Hipervnculo"/>
            <w:rFonts w:cs="Times New Roman"/>
            <w:bCs/>
            <w:i/>
            <w:noProof/>
          </w:rPr>
          <w:t xml:space="preserve">Modelo de </w:t>
        </w:r>
        <w:r w:rsidR="00D56345">
          <w:rPr>
            <w:rStyle w:val="Hipervnculo"/>
            <w:rFonts w:cs="Times New Roman"/>
            <w:bCs/>
            <w:i/>
            <w:noProof/>
          </w:rPr>
          <w:t>Machine Learning</w:t>
        </w:r>
        <w:r w:rsidR="0062064A" w:rsidRPr="004660FD">
          <w:rPr>
            <w:rStyle w:val="Hipervnculo"/>
            <w:rFonts w:cs="Times New Roman"/>
            <w:bCs/>
            <w:i/>
            <w:noProof/>
          </w:rPr>
          <w:t xml:space="preserve"> random tree con regresión</w:t>
        </w:r>
        <w:r w:rsidR="0062064A">
          <w:rPr>
            <w:noProof/>
            <w:webHidden/>
          </w:rPr>
          <w:tab/>
        </w:r>
        <w:r w:rsidR="0062064A">
          <w:rPr>
            <w:noProof/>
            <w:webHidden/>
          </w:rPr>
          <w:fldChar w:fldCharType="begin"/>
        </w:r>
        <w:r w:rsidR="0062064A">
          <w:rPr>
            <w:noProof/>
            <w:webHidden/>
          </w:rPr>
          <w:instrText xml:space="preserve"> PAGEREF _Toc130919865 \h </w:instrText>
        </w:r>
        <w:r w:rsidR="0062064A">
          <w:rPr>
            <w:noProof/>
            <w:webHidden/>
          </w:rPr>
        </w:r>
        <w:r w:rsidR="0062064A">
          <w:rPr>
            <w:noProof/>
            <w:webHidden/>
          </w:rPr>
          <w:fldChar w:fldCharType="separate"/>
        </w:r>
        <w:r w:rsidR="0062064A">
          <w:rPr>
            <w:noProof/>
            <w:webHidden/>
          </w:rPr>
          <w:t>90</w:t>
        </w:r>
        <w:r w:rsidR="0062064A">
          <w:rPr>
            <w:noProof/>
            <w:webHidden/>
          </w:rPr>
          <w:fldChar w:fldCharType="end"/>
        </w:r>
      </w:hyperlink>
    </w:p>
    <w:p w14:paraId="5A40E950" w14:textId="55A04C02"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6" w:history="1">
        <w:r w:rsidR="0062064A" w:rsidRPr="004660FD">
          <w:rPr>
            <w:rStyle w:val="Hipervnculo"/>
            <w:rFonts w:cs="Times New Roman"/>
            <w:noProof/>
          </w:rPr>
          <w:t xml:space="preserve">Figura 31  </w:t>
        </w:r>
        <w:r w:rsidR="0062064A" w:rsidRPr="004660FD">
          <w:rPr>
            <w:rStyle w:val="Hipervnculo"/>
            <w:rFonts w:cs="Times New Roman"/>
            <w:bCs/>
            <w:i/>
            <w:noProof/>
          </w:rPr>
          <w:t>Estandarizar el conjunto de datos</w:t>
        </w:r>
        <w:r w:rsidR="0062064A">
          <w:rPr>
            <w:noProof/>
            <w:webHidden/>
          </w:rPr>
          <w:tab/>
        </w:r>
        <w:r w:rsidR="0062064A">
          <w:rPr>
            <w:noProof/>
            <w:webHidden/>
          </w:rPr>
          <w:fldChar w:fldCharType="begin"/>
        </w:r>
        <w:r w:rsidR="0062064A">
          <w:rPr>
            <w:noProof/>
            <w:webHidden/>
          </w:rPr>
          <w:instrText xml:space="preserve"> PAGEREF _Toc130919866 \h </w:instrText>
        </w:r>
        <w:r w:rsidR="0062064A">
          <w:rPr>
            <w:noProof/>
            <w:webHidden/>
          </w:rPr>
        </w:r>
        <w:r w:rsidR="0062064A">
          <w:rPr>
            <w:noProof/>
            <w:webHidden/>
          </w:rPr>
          <w:fldChar w:fldCharType="separate"/>
        </w:r>
        <w:r w:rsidR="0062064A">
          <w:rPr>
            <w:noProof/>
            <w:webHidden/>
          </w:rPr>
          <w:t>91</w:t>
        </w:r>
        <w:r w:rsidR="0062064A">
          <w:rPr>
            <w:noProof/>
            <w:webHidden/>
          </w:rPr>
          <w:fldChar w:fldCharType="end"/>
        </w:r>
      </w:hyperlink>
    </w:p>
    <w:p w14:paraId="074376E3" w14:textId="5181DF35"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7" w:history="1">
        <w:r w:rsidR="0062064A" w:rsidRPr="004660FD">
          <w:rPr>
            <w:rStyle w:val="Hipervnculo"/>
            <w:rFonts w:cs="Times New Roman"/>
            <w:noProof/>
          </w:rPr>
          <w:t xml:space="preserve">Figura 32 </w:t>
        </w:r>
        <w:r w:rsidR="0062064A" w:rsidRPr="004660FD">
          <w:rPr>
            <w:rStyle w:val="Hipervnculo"/>
            <w:rFonts w:cs="Times New Roman"/>
            <w:bCs/>
            <w:i/>
            <w:noProof/>
          </w:rPr>
          <w:t>División del conjunto de datos estandarizado</w:t>
        </w:r>
        <w:r w:rsidR="0062064A">
          <w:rPr>
            <w:noProof/>
            <w:webHidden/>
          </w:rPr>
          <w:tab/>
        </w:r>
        <w:r w:rsidR="0062064A">
          <w:rPr>
            <w:noProof/>
            <w:webHidden/>
          </w:rPr>
          <w:fldChar w:fldCharType="begin"/>
        </w:r>
        <w:r w:rsidR="0062064A">
          <w:rPr>
            <w:noProof/>
            <w:webHidden/>
          </w:rPr>
          <w:instrText xml:space="preserve"> PAGEREF _Toc130919867 \h </w:instrText>
        </w:r>
        <w:r w:rsidR="0062064A">
          <w:rPr>
            <w:noProof/>
            <w:webHidden/>
          </w:rPr>
        </w:r>
        <w:r w:rsidR="0062064A">
          <w:rPr>
            <w:noProof/>
            <w:webHidden/>
          </w:rPr>
          <w:fldChar w:fldCharType="separate"/>
        </w:r>
        <w:r w:rsidR="0062064A">
          <w:rPr>
            <w:noProof/>
            <w:webHidden/>
          </w:rPr>
          <w:t>91</w:t>
        </w:r>
        <w:r w:rsidR="0062064A">
          <w:rPr>
            <w:noProof/>
            <w:webHidden/>
          </w:rPr>
          <w:fldChar w:fldCharType="end"/>
        </w:r>
      </w:hyperlink>
    </w:p>
    <w:p w14:paraId="42348741" w14:textId="17A37229"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8" w:history="1">
        <w:r w:rsidR="0062064A" w:rsidRPr="004660FD">
          <w:rPr>
            <w:rStyle w:val="Hipervnculo"/>
            <w:rFonts w:cs="Times New Roman"/>
            <w:noProof/>
          </w:rPr>
          <w:t xml:space="preserve">Figura 33 </w:t>
        </w:r>
        <w:r w:rsidR="0062064A" w:rsidRPr="004660FD">
          <w:rPr>
            <w:rStyle w:val="Hipervnculo"/>
            <w:rFonts w:cs="Times New Roman"/>
            <w:bCs/>
            <w:i/>
            <w:noProof/>
          </w:rPr>
          <w:t>Predicción en el conjunto de prueba</w:t>
        </w:r>
        <w:r w:rsidR="0062064A">
          <w:rPr>
            <w:noProof/>
            <w:webHidden/>
          </w:rPr>
          <w:tab/>
        </w:r>
        <w:r w:rsidR="0062064A">
          <w:rPr>
            <w:noProof/>
            <w:webHidden/>
          </w:rPr>
          <w:fldChar w:fldCharType="begin"/>
        </w:r>
        <w:r w:rsidR="0062064A">
          <w:rPr>
            <w:noProof/>
            <w:webHidden/>
          </w:rPr>
          <w:instrText xml:space="preserve"> PAGEREF _Toc130919868 \h </w:instrText>
        </w:r>
        <w:r w:rsidR="0062064A">
          <w:rPr>
            <w:noProof/>
            <w:webHidden/>
          </w:rPr>
        </w:r>
        <w:r w:rsidR="0062064A">
          <w:rPr>
            <w:noProof/>
            <w:webHidden/>
          </w:rPr>
          <w:fldChar w:fldCharType="separate"/>
        </w:r>
        <w:r w:rsidR="0062064A">
          <w:rPr>
            <w:noProof/>
            <w:webHidden/>
          </w:rPr>
          <w:t>92</w:t>
        </w:r>
        <w:r w:rsidR="0062064A">
          <w:rPr>
            <w:noProof/>
            <w:webHidden/>
          </w:rPr>
          <w:fldChar w:fldCharType="end"/>
        </w:r>
      </w:hyperlink>
    </w:p>
    <w:p w14:paraId="7435A991" w14:textId="47CF6736"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9" w:history="1">
        <w:r w:rsidR="0062064A" w:rsidRPr="004660FD">
          <w:rPr>
            <w:rStyle w:val="Hipervnculo"/>
            <w:rFonts w:cs="Times New Roman"/>
            <w:noProof/>
          </w:rPr>
          <w:t xml:space="preserve">Figura 34 </w:t>
        </w:r>
        <w:r w:rsidR="0062064A" w:rsidRPr="004660FD">
          <w:rPr>
            <w:rStyle w:val="Hipervnculo"/>
            <w:rFonts w:cs="Times New Roman"/>
            <w:bCs/>
            <w:i/>
            <w:noProof/>
          </w:rPr>
          <w:t xml:space="preserve">Modelo de </w:t>
        </w:r>
        <w:r w:rsidR="00D56345">
          <w:rPr>
            <w:rStyle w:val="Hipervnculo"/>
            <w:rFonts w:cs="Times New Roman"/>
            <w:bCs/>
            <w:i/>
            <w:noProof/>
          </w:rPr>
          <w:t>Machine Learning</w:t>
        </w:r>
        <w:r w:rsidR="0062064A" w:rsidRPr="004660FD">
          <w:rPr>
            <w:rStyle w:val="Hipervnculo"/>
            <w:rFonts w:cs="Times New Roman"/>
            <w:bCs/>
            <w:i/>
            <w:noProof/>
          </w:rPr>
          <w:t xml:space="preserve"> </w:t>
        </w:r>
        <w:r w:rsidR="00D56345">
          <w:rPr>
            <w:rStyle w:val="Hipervnculo"/>
            <w:rFonts w:cs="Times New Roman"/>
            <w:bCs/>
            <w:i/>
            <w:noProof/>
          </w:rPr>
          <w:t>Red Neuronal</w:t>
        </w:r>
        <w:r w:rsidR="0062064A">
          <w:rPr>
            <w:noProof/>
            <w:webHidden/>
          </w:rPr>
          <w:tab/>
        </w:r>
        <w:r w:rsidR="0062064A">
          <w:rPr>
            <w:noProof/>
            <w:webHidden/>
          </w:rPr>
          <w:fldChar w:fldCharType="begin"/>
        </w:r>
        <w:r w:rsidR="0062064A">
          <w:rPr>
            <w:noProof/>
            <w:webHidden/>
          </w:rPr>
          <w:instrText xml:space="preserve"> PAGEREF _Toc130919869 \h </w:instrText>
        </w:r>
        <w:r w:rsidR="0062064A">
          <w:rPr>
            <w:noProof/>
            <w:webHidden/>
          </w:rPr>
        </w:r>
        <w:r w:rsidR="0062064A">
          <w:rPr>
            <w:noProof/>
            <w:webHidden/>
          </w:rPr>
          <w:fldChar w:fldCharType="separate"/>
        </w:r>
        <w:r w:rsidR="0062064A">
          <w:rPr>
            <w:noProof/>
            <w:webHidden/>
          </w:rPr>
          <w:t>95</w:t>
        </w:r>
        <w:r w:rsidR="0062064A">
          <w:rPr>
            <w:noProof/>
            <w:webHidden/>
          </w:rPr>
          <w:fldChar w:fldCharType="end"/>
        </w:r>
      </w:hyperlink>
    </w:p>
    <w:p w14:paraId="49B72187" w14:textId="07DE2089"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70" w:history="1">
        <w:r w:rsidR="0062064A" w:rsidRPr="004660FD">
          <w:rPr>
            <w:rStyle w:val="Hipervnculo"/>
            <w:rFonts w:cs="Times New Roman"/>
            <w:noProof/>
          </w:rPr>
          <w:t xml:space="preserve">Figura 35 </w:t>
        </w:r>
        <w:r w:rsidR="0062064A" w:rsidRPr="004660FD">
          <w:rPr>
            <w:rStyle w:val="Hipervnculo"/>
            <w:rFonts w:cs="Times New Roman"/>
            <w:bCs/>
            <w:i/>
            <w:noProof/>
          </w:rPr>
          <w:t>Calculo el promedio de las diferencias para cada modelo</w:t>
        </w:r>
        <w:r w:rsidR="0062064A">
          <w:rPr>
            <w:noProof/>
            <w:webHidden/>
          </w:rPr>
          <w:tab/>
        </w:r>
        <w:r w:rsidR="0062064A">
          <w:rPr>
            <w:noProof/>
            <w:webHidden/>
          </w:rPr>
          <w:fldChar w:fldCharType="begin"/>
        </w:r>
        <w:r w:rsidR="0062064A">
          <w:rPr>
            <w:noProof/>
            <w:webHidden/>
          </w:rPr>
          <w:instrText xml:space="preserve"> PAGEREF _Toc130919870 \h </w:instrText>
        </w:r>
        <w:r w:rsidR="0062064A">
          <w:rPr>
            <w:noProof/>
            <w:webHidden/>
          </w:rPr>
        </w:r>
        <w:r w:rsidR="0062064A">
          <w:rPr>
            <w:noProof/>
            <w:webHidden/>
          </w:rPr>
          <w:fldChar w:fldCharType="separate"/>
        </w:r>
        <w:r w:rsidR="0062064A">
          <w:rPr>
            <w:noProof/>
            <w:webHidden/>
          </w:rPr>
          <w:t>96</w:t>
        </w:r>
        <w:r w:rsidR="0062064A">
          <w:rPr>
            <w:noProof/>
            <w:webHidden/>
          </w:rPr>
          <w:fldChar w:fldCharType="end"/>
        </w:r>
      </w:hyperlink>
    </w:p>
    <w:p w14:paraId="118E09A5" w14:textId="71A9528F"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71" w:history="1">
        <w:r w:rsidR="0062064A" w:rsidRPr="004660FD">
          <w:rPr>
            <w:rStyle w:val="Hipervnculo"/>
            <w:rFonts w:cs="Times New Roman"/>
            <w:noProof/>
          </w:rPr>
          <w:t xml:space="preserve">Figura 36 </w:t>
        </w:r>
        <w:r w:rsidR="0062064A" w:rsidRPr="004660FD">
          <w:rPr>
            <w:rStyle w:val="Hipervnculo"/>
            <w:rFonts w:cs="Times New Roman"/>
            <w:bCs/>
            <w:i/>
            <w:noProof/>
          </w:rPr>
          <w:t>Exportación de dataframe</w:t>
        </w:r>
        <w:r w:rsidR="0062064A" w:rsidRPr="004660FD">
          <w:rPr>
            <w:rStyle w:val="Hipervnculo"/>
            <w:rFonts w:cs="Times New Roman"/>
            <w:noProof/>
          </w:rPr>
          <w:t xml:space="preserve"> </w:t>
        </w:r>
        <w:r w:rsidR="0062064A" w:rsidRPr="004660FD">
          <w:rPr>
            <w:rStyle w:val="Hipervnculo"/>
            <w:rFonts w:cs="Times New Roman"/>
            <w:bCs/>
            <w:i/>
            <w:noProof/>
          </w:rPr>
          <w:t>final</w:t>
        </w:r>
        <w:r w:rsidR="0062064A">
          <w:rPr>
            <w:noProof/>
            <w:webHidden/>
          </w:rPr>
          <w:tab/>
        </w:r>
        <w:r w:rsidR="0062064A">
          <w:rPr>
            <w:noProof/>
            <w:webHidden/>
          </w:rPr>
          <w:fldChar w:fldCharType="begin"/>
        </w:r>
        <w:r w:rsidR="0062064A">
          <w:rPr>
            <w:noProof/>
            <w:webHidden/>
          </w:rPr>
          <w:instrText xml:space="preserve"> PAGEREF _Toc130919871 \h </w:instrText>
        </w:r>
        <w:r w:rsidR="0062064A">
          <w:rPr>
            <w:noProof/>
            <w:webHidden/>
          </w:rPr>
        </w:r>
        <w:r w:rsidR="0062064A">
          <w:rPr>
            <w:noProof/>
            <w:webHidden/>
          </w:rPr>
          <w:fldChar w:fldCharType="separate"/>
        </w:r>
        <w:r w:rsidR="0062064A">
          <w:rPr>
            <w:noProof/>
            <w:webHidden/>
          </w:rPr>
          <w:t>97</w:t>
        </w:r>
        <w:r w:rsidR="0062064A">
          <w:rPr>
            <w:noProof/>
            <w:webHidden/>
          </w:rPr>
          <w:fldChar w:fldCharType="end"/>
        </w:r>
      </w:hyperlink>
    </w:p>
    <w:p w14:paraId="1114AB01" w14:textId="15C36A4E"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72" w:history="1">
        <w:r w:rsidR="0062064A" w:rsidRPr="004660FD">
          <w:rPr>
            <w:rStyle w:val="Hipervnculo"/>
            <w:rFonts w:cs="Times New Roman"/>
            <w:noProof/>
          </w:rPr>
          <w:t>Figura 37</w:t>
        </w:r>
        <w:r w:rsidR="0062064A" w:rsidRPr="004660FD">
          <w:rPr>
            <w:rStyle w:val="Hipervnculo"/>
            <w:rFonts w:cs="Times New Roman"/>
            <w:bCs/>
            <w:noProof/>
          </w:rPr>
          <w:t xml:space="preserve"> </w:t>
        </w:r>
        <w:r w:rsidR="0062064A" w:rsidRPr="004660FD">
          <w:rPr>
            <w:rStyle w:val="Hipervnculo"/>
            <w:rFonts w:cs="Times New Roman"/>
            <w:noProof/>
          </w:rPr>
          <w:t xml:space="preserve"> </w:t>
        </w:r>
        <w:r w:rsidR="0062064A" w:rsidRPr="004660FD">
          <w:rPr>
            <w:rStyle w:val="Hipervnculo"/>
            <w:rFonts w:cs="Times New Roman"/>
            <w:i/>
            <w:noProof/>
          </w:rPr>
          <w:t>Representación gráfica de las temperaturas obtenidas por modelo</w:t>
        </w:r>
        <w:r w:rsidR="0062064A">
          <w:rPr>
            <w:noProof/>
            <w:webHidden/>
          </w:rPr>
          <w:tab/>
        </w:r>
        <w:r w:rsidR="0062064A">
          <w:rPr>
            <w:noProof/>
            <w:webHidden/>
          </w:rPr>
          <w:fldChar w:fldCharType="begin"/>
        </w:r>
        <w:r w:rsidR="0062064A">
          <w:rPr>
            <w:noProof/>
            <w:webHidden/>
          </w:rPr>
          <w:instrText xml:space="preserve"> PAGEREF _Toc130919872 \h </w:instrText>
        </w:r>
        <w:r w:rsidR="0062064A">
          <w:rPr>
            <w:noProof/>
            <w:webHidden/>
          </w:rPr>
        </w:r>
        <w:r w:rsidR="0062064A">
          <w:rPr>
            <w:noProof/>
            <w:webHidden/>
          </w:rPr>
          <w:fldChar w:fldCharType="separate"/>
        </w:r>
        <w:r w:rsidR="0062064A">
          <w:rPr>
            <w:noProof/>
            <w:webHidden/>
          </w:rPr>
          <w:t>100</w:t>
        </w:r>
        <w:r w:rsidR="0062064A">
          <w:rPr>
            <w:noProof/>
            <w:webHidden/>
          </w:rPr>
          <w:fldChar w:fldCharType="end"/>
        </w:r>
      </w:hyperlink>
    </w:p>
    <w:p w14:paraId="6E3709A7" w14:textId="60F0F158" w:rsidR="00405EF3" w:rsidRPr="00A968A5" w:rsidDel="0062064A" w:rsidRDefault="00405EF3">
      <w:pPr>
        <w:pStyle w:val="Tabladeilustraciones"/>
        <w:tabs>
          <w:tab w:val="right" w:leader="dot" w:pos="8828"/>
        </w:tabs>
        <w:rPr>
          <w:del w:id="1063" w:author="Camilo Andrés Díaz Gómez" w:date="2023-03-28T18:17:00Z"/>
          <w:rFonts w:eastAsiaTheme="minorEastAsia" w:cs="Times New Roman"/>
          <w:noProof/>
          <w:sz w:val="22"/>
          <w:lang w:eastAsia="es-CO"/>
          <w:rPrChange w:id="1064" w:author="Camilo Andrés Díaz Gómez" w:date="2023-03-28T17:39:00Z">
            <w:rPr>
              <w:del w:id="1065" w:author="Camilo Andrés Díaz Gómez" w:date="2023-03-28T18:17:00Z"/>
              <w:rFonts w:asciiTheme="minorHAnsi" w:eastAsiaTheme="minorEastAsia" w:hAnsiTheme="minorHAnsi"/>
              <w:noProof/>
              <w:sz w:val="22"/>
              <w:lang w:eastAsia="es-CO"/>
            </w:rPr>
          </w:rPrChange>
        </w:rPr>
      </w:pPr>
      <w:del w:id="1066" w:author="Camilo Andrés Díaz Gómez" w:date="2023-03-28T18:17:00Z">
        <w:r w:rsidRPr="0062064A" w:rsidDel="0062064A">
          <w:rPr>
            <w:rStyle w:val="Hipervnculo"/>
            <w:rFonts w:cs="Times New Roman"/>
            <w:noProof/>
            <w:color w:val="auto"/>
            <w:rPrChange w:id="1067" w:author="Camilo Andrés Díaz Gómez" w:date="2023-03-28T18:17:00Z">
              <w:rPr>
                <w:rStyle w:val="Hipervnculo"/>
                <w:rFonts w:cs="Times New Roman"/>
                <w:noProof/>
              </w:rPr>
            </w:rPrChange>
          </w:rPr>
          <w:delText xml:space="preserve">Figura 1 </w:delText>
        </w:r>
        <w:r w:rsidRPr="0062064A" w:rsidDel="0062064A">
          <w:rPr>
            <w:rStyle w:val="Hipervnculo"/>
            <w:rFonts w:cs="Times New Roman"/>
            <w:bCs/>
            <w:i/>
            <w:noProof/>
            <w:color w:val="auto"/>
            <w:rPrChange w:id="1068" w:author="Camilo Andrés Díaz Gómez" w:date="2023-03-28T18:17:00Z">
              <w:rPr>
                <w:rStyle w:val="Hipervnculo"/>
                <w:rFonts w:cs="Times New Roman"/>
                <w:bCs/>
                <w:i/>
                <w:noProof/>
              </w:rPr>
            </w:rPrChange>
          </w:rPr>
          <w:delText>Árbol de Problema</w:delText>
        </w:r>
        <w:r w:rsidRPr="00A968A5" w:rsidDel="0062064A">
          <w:rPr>
            <w:rFonts w:cs="Times New Roman"/>
            <w:noProof/>
            <w:webHidden/>
          </w:rPr>
          <w:tab/>
          <w:delText>21</w:delText>
        </w:r>
      </w:del>
    </w:p>
    <w:p w14:paraId="507A3445" w14:textId="26BF9120" w:rsidR="00405EF3" w:rsidRPr="00A968A5" w:rsidDel="0062064A" w:rsidRDefault="00405EF3">
      <w:pPr>
        <w:pStyle w:val="Tabladeilustraciones"/>
        <w:tabs>
          <w:tab w:val="right" w:leader="dot" w:pos="8828"/>
        </w:tabs>
        <w:rPr>
          <w:del w:id="1069" w:author="Camilo Andrés Díaz Gómez" w:date="2023-03-28T18:17:00Z"/>
          <w:rFonts w:eastAsiaTheme="minorEastAsia" w:cs="Times New Roman"/>
          <w:noProof/>
          <w:sz w:val="22"/>
          <w:lang w:eastAsia="es-CO"/>
          <w:rPrChange w:id="1070" w:author="Camilo Andrés Díaz Gómez" w:date="2023-03-28T17:39:00Z">
            <w:rPr>
              <w:del w:id="1071" w:author="Camilo Andrés Díaz Gómez" w:date="2023-03-28T18:17:00Z"/>
              <w:rFonts w:asciiTheme="minorHAnsi" w:eastAsiaTheme="minorEastAsia" w:hAnsiTheme="minorHAnsi"/>
              <w:noProof/>
              <w:sz w:val="22"/>
              <w:lang w:eastAsia="es-CO"/>
            </w:rPr>
          </w:rPrChange>
        </w:rPr>
      </w:pPr>
      <w:del w:id="1072" w:author="Camilo Andrés Díaz Gómez" w:date="2023-03-28T18:17:00Z">
        <w:r w:rsidRPr="0062064A" w:rsidDel="0062064A">
          <w:rPr>
            <w:rStyle w:val="Hipervnculo"/>
            <w:rFonts w:cs="Times New Roman"/>
            <w:noProof/>
            <w:color w:val="auto"/>
            <w:rPrChange w:id="1073" w:author="Camilo Andrés Díaz Gómez" w:date="2023-03-28T18:17:00Z">
              <w:rPr>
                <w:rStyle w:val="Hipervnculo"/>
                <w:rFonts w:cs="Times New Roman"/>
                <w:noProof/>
              </w:rPr>
            </w:rPrChange>
          </w:rPr>
          <w:delText>Figura 2</w:delText>
        </w:r>
        <w:r w:rsidRPr="0062064A" w:rsidDel="0062064A">
          <w:rPr>
            <w:rStyle w:val="Hipervnculo"/>
            <w:rFonts w:cs="Times New Roman"/>
            <w:bCs/>
            <w:noProof/>
            <w:color w:val="auto"/>
            <w:rPrChange w:id="1074" w:author="Camilo Andrés Díaz Gómez" w:date="2023-03-28T18:17:00Z">
              <w:rPr>
                <w:rStyle w:val="Hipervnculo"/>
                <w:rFonts w:cs="Times New Roman"/>
                <w:bCs/>
                <w:noProof/>
              </w:rPr>
            </w:rPrChange>
          </w:rPr>
          <w:delText xml:space="preserve"> </w:delText>
        </w:r>
        <w:r w:rsidRPr="0062064A" w:rsidDel="0062064A">
          <w:rPr>
            <w:rStyle w:val="Hipervnculo"/>
            <w:rFonts w:cs="Times New Roman"/>
            <w:noProof/>
            <w:color w:val="auto"/>
            <w:rPrChange w:id="1075" w:author="Camilo Andrés Díaz Gómez" w:date="2023-03-28T18:17:00Z">
              <w:rPr>
                <w:rStyle w:val="Hipervnculo"/>
                <w:rFonts w:cs="Times New Roman"/>
                <w:noProof/>
              </w:rPr>
            </w:rPrChange>
          </w:rPr>
          <w:delText xml:space="preserve"> </w:delText>
        </w:r>
        <w:r w:rsidRPr="0062064A" w:rsidDel="0062064A">
          <w:rPr>
            <w:rStyle w:val="Hipervnculo"/>
            <w:rFonts w:cs="Times New Roman"/>
            <w:bCs/>
            <w:i/>
            <w:noProof/>
            <w:color w:val="auto"/>
            <w:rPrChange w:id="1076" w:author="Camilo Andrés Díaz Gómez" w:date="2023-03-28T18:17:00Z">
              <w:rPr>
                <w:rStyle w:val="Hipervnculo"/>
                <w:rFonts w:cs="Times New Roman"/>
                <w:bCs/>
                <w:i/>
                <w:noProof/>
              </w:rPr>
            </w:rPrChange>
          </w:rPr>
          <w:delText>Modelo general de la arquitectura de una red IoT</w:delText>
        </w:r>
        <w:r w:rsidRPr="00A968A5" w:rsidDel="0062064A">
          <w:rPr>
            <w:rFonts w:cs="Times New Roman"/>
            <w:noProof/>
            <w:webHidden/>
          </w:rPr>
          <w:tab/>
          <w:delText>28</w:delText>
        </w:r>
      </w:del>
    </w:p>
    <w:p w14:paraId="7B340FF5" w14:textId="1C3F4F8F" w:rsidR="00405EF3" w:rsidRPr="00A968A5" w:rsidDel="0062064A" w:rsidRDefault="00405EF3">
      <w:pPr>
        <w:pStyle w:val="Tabladeilustraciones"/>
        <w:tabs>
          <w:tab w:val="right" w:leader="dot" w:pos="8828"/>
        </w:tabs>
        <w:rPr>
          <w:del w:id="1077" w:author="Camilo Andrés Díaz Gómez" w:date="2023-03-28T18:17:00Z"/>
          <w:rFonts w:eastAsiaTheme="minorEastAsia" w:cs="Times New Roman"/>
          <w:noProof/>
          <w:sz w:val="22"/>
          <w:lang w:eastAsia="es-CO"/>
          <w:rPrChange w:id="1078" w:author="Camilo Andrés Díaz Gómez" w:date="2023-03-28T17:39:00Z">
            <w:rPr>
              <w:del w:id="1079" w:author="Camilo Andrés Díaz Gómez" w:date="2023-03-28T18:17:00Z"/>
              <w:rFonts w:asciiTheme="minorHAnsi" w:eastAsiaTheme="minorEastAsia" w:hAnsiTheme="minorHAnsi"/>
              <w:noProof/>
              <w:sz w:val="22"/>
              <w:lang w:eastAsia="es-CO"/>
            </w:rPr>
          </w:rPrChange>
        </w:rPr>
      </w:pPr>
      <w:del w:id="1080" w:author="Camilo Andrés Díaz Gómez" w:date="2023-03-28T18:17:00Z">
        <w:r w:rsidRPr="0062064A" w:rsidDel="0062064A">
          <w:rPr>
            <w:rStyle w:val="Hipervnculo"/>
            <w:rFonts w:cs="Times New Roman"/>
            <w:noProof/>
            <w:color w:val="auto"/>
            <w:rPrChange w:id="1081" w:author="Camilo Andrés Díaz Gómez" w:date="2023-03-28T18:17:00Z">
              <w:rPr>
                <w:rStyle w:val="Hipervnculo"/>
                <w:rFonts w:cs="Times New Roman"/>
                <w:noProof/>
              </w:rPr>
            </w:rPrChange>
          </w:rPr>
          <w:delText xml:space="preserve">Figura 3  </w:delText>
        </w:r>
        <w:r w:rsidRPr="0062064A" w:rsidDel="0062064A">
          <w:rPr>
            <w:rStyle w:val="Hipervnculo"/>
            <w:rFonts w:cs="Times New Roman"/>
            <w:i/>
            <w:noProof/>
            <w:color w:val="auto"/>
            <w:rPrChange w:id="1082" w:author="Camilo Andrés Díaz Gómez" w:date="2023-03-28T18:17:00Z">
              <w:rPr>
                <w:rStyle w:val="Hipervnculo"/>
                <w:rFonts w:cs="Times New Roman"/>
                <w:i/>
                <w:noProof/>
              </w:rPr>
            </w:rPrChange>
          </w:rPr>
          <w:delText>Funcionamiento de actuadores IoT</w:delText>
        </w:r>
        <w:r w:rsidRPr="00A968A5" w:rsidDel="0062064A">
          <w:rPr>
            <w:rFonts w:cs="Times New Roman"/>
            <w:noProof/>
            <w:webHidden/>
          </w:rPr>
          <w:tab/>
          <w:delText>32</w:delText>
        </w:r>
      </w:del>
    </w:p>
    <w:p w14:paraId="1755227E" w14:textId="0609729B" w:rsidR="00405EF3" w:rsidRPr="00A968A5" w:rsidDel="0062064A" w:rsidRDefault="00405EF3">
      <w:pPr>
        <w:pStyle w:val="Tabladeilustraciones"/>
        <w:tabs>
          <w:tab w:val="right" w:leader="dot" w:pos="8828"/>
        </w:tabs>
        <w:rPr>
          <w:del w:id="1083" w:author="Camilo Andrés Díaz Gómez" w:date="2023-03-28T18:17:00Z"/>
          <w:rFonts w:eastAsiaTheme="minorEastAsia" w:cs="Times New Roman"/>
          <w:noProof/>
          <w:sz w:val="22"/>
          <w:lang w:eastAsia="es-CO"/>
          <w:rPrChange w:id="1084" w:author="Camilo Andrés Díaz Gómez" w:date="2023-03-28T17:39:00Z">
            <w:rPr>
              <w:del w:id="1085" w:author="Camilo Andrés Díaz Gómez" w:date="2023-03-28T18:17:00Z"/>
              <w:rFonts w:asciiTheme="minorHAnsi" w:eastAsiaTheme="minorEastAsia" w:hAnsiTheme="minorHAnsi"/>
              <w:noProof/>
              <w:sz w:val="22"/>
              <w:lang w:eastAsia="es-CO"/>
            </w:rPr>
          </w:rPrChange>
        </w:rPr>
      </w:pPr>
      <w:del w:id="1086" w:author="Camilo Andrés Díaz Gómez" w:date="2023-03-28T18:17:00Z">
        <w:r w:rsidRPr="0062064A" w:rsidDel="0062064A">
          <w:rPr>
            <w:rStyle w:val="Hipervnculo"/>
            <w:rFonts w:cs="Times New Roman"/>
            <w:noProof/>
            <w:color w:val="auto"/>
            <w:rPrChange w:id="1087" w:author="Camilo Andrés Díaz Gómez" w:date="2023-03-28T18:17:00Z">
              <w:rPr>
                <w:rStyle w:val="Hipervnculo"/>
                <w:rFonts w:cs="Times New Roman"/>
                <w:noProof/>
              </w:rPr>
            </w:rPrChange>
          </w:rPr>
          <w:delText xml:space="preserve">Figura 4  </w:delText>
        </w:r>
        <w:r w:rsidRPr="0062064A" w:rsidDel="0062064A">
          <w:rPr>
            <w:rStyle w:val="Hipervnculo"/>
            <w:rFonts w:cs="Times New Roman"/>
            <w:bCs/>
            <w:i/>
            <w:noProof/>
            <w:color w:val="auto"/>
            <w:rPrChange w:id="1088" w:author="Camilo Andrés Díaz Gómez" w:date="2023-03-28T18:17:00Z">
              <w:rPr>
                <w:rStyle w:val="Hipervnculo"/>
                <w:rFonts w:cs="Times New Roman"/>
                <w:bCs/>
                <w:i/>
                <w:noProof/>
              </w:rPr>
            </w:rPrChange>
          </w:rPr>
          <w:delText>Cadena de valor</w:delText>
        </w:r>
        <w:r w:rsidRPr="00A968A5" w:rsidDel="0062064A">
          <w:rPr>
            <w:rFonts w:cs="Times New Roman"/>
            <w:noProof/>
            <w:webHidden/>
          </w:rPr>
          <w:tab/>
          <w:delText>36</w:delText>
        </w:r>
      </w:del>
    </w:p>
    <w:p w14:paraId="3818F23F" w14:textId="26E92B94" w:rsidR="00405EF3" w:rsidRPr="00A968A5" w:rsidDel="0062064A" w:rsidRDefault="00405EF3">
      <w:pPr>
        <w:pStyle w:val="Tabladeilustraciones"/>
        <w:tabs>
          <w:tab w:val="right" w:leader="dot" w:pos="8828"/>
        </w:tabs>
        <w:rPr>
          <w:del w:id="1089" w:author="Camilo Andrés Díaz Gómez" w:date="2023-03-28T18:17:00Z"/>
          <w:rFonts w:eastAsiaTheme="minorEastAsia" w:cs="Times New Roman"/>
          <w:noProof/>
          <w:sz w:val="22"/>
          <w:lang w:eastAsia="es-CO"/>
          <w:rPrChange w:id="1090" w:author="Camilo Andrés Díaz Gómez" w:date="2023-03-28T17:39:00Z">
            <w:rPr>
              <w:del w:id="1091" w:author="Camilo Andrés Díaz Gómez" w:date="2023-03-28T18:17:00Z"/>
              <w:rFonts w:asciiTheme="minorHAnsi" w:eastAsiaTheme="minorEastAsia" w:hAnsiTheme="minorHAnsi"/>
              <w:noProof/>
              <w:sz w:val="22"/>
              <w:lang w:eastAsia="es-CO"/>
            </w:rPr>
          </w:rPrChange>
        </w:rPr>
      </w:pPr>
      <w:del w:id="1092" w:author="Camilo Andrés Díaz Gómez" w:date="2023-03-28T18:17:00Z">
        <w:r w:rsidRPr="0062064A" w:rsidDel="0062064A">
          <w:rPr>
            <w:rStyle w:val="Hipervnculo"/>
            <w:rFonts w:cs="Times New Roman"/>
            <w:noProof/>
            <w:color w:val="auto"/>
            <w:rPrChange w:id="1093" w:author="Camilo Andrés Díaz Gómez" w:date="2023-03-28T18:17:00Z">
              <w:rPr>
                <w:rStyle w:val="Hipervnculo"/>
                <w:rFonts w:cs="Times New Roman"/>
                <w:noProof/>
              </w:rPr>
            </w:rPrChange>
          </w:rPr>
          <w:delText>Figura 5</w:delText>
        </w:r>
        <w:r w:rsidRPr="0062064A" w:rsidDel="0062064A">
          <w:rPr>
            <w:rStyle w:val="Hipervnculo"/>
            <w:rFonts w:cs="Times New Roman"/>
            <w:bCs/>
            <w:noProof/>
            <w:color w:val="auto"/>
            <w:rPrChange w:id="1094" w:author="Camilo Andrés Díaz Gómez" w:date="2023-03-28T18:17:00Z">
              <w:rPr>
                <w:rStyle w:val="Hipervnculo"/>
                <w:rFonts w:cs="Times New Roman"/>
                <w:bCs/>
                <w:noProof/>
              </w:rPr>
            </w:rPrChange>
          </w:rPr>
          <w:delText xml:space="preserve"> </w:delText>
        </w:r>
        <w:r w:rsidRPr="0062064A" w:rsidDel="0062064A">
          <w:rPr>
            <w:rStyle w:val="Hipervnculo"/>
            <w:rFonts w:cs="Times New Roman"/>
            <w:i/>
            <w:noProof/>
            <w:color w:val="auto"/>
            <w:rPrChange w:id="1095" w:author="Camilo Andrés Díaz Gómez" w:date="2023-03-28T18:17:00Z">
              <w:rPr>
                <w:rStyle w:val="Hipervnculo"/>
                <w:rFonts w:cs="Times New Roman"/>
                <w:i/>
                <w:noProof/>
              </w:rPr>
            </w:rPrChange>
          </w:rPr>
          <w:delText xml:space="preserve"> </w:delText>
        </w:r>
        <w:r w:rsidRPr="0062064A" w:rsidDel="0062064A">
          <w:rPr>
            <w:rStyle w:val="Hipervnculo"/>
            <w:rFonts w:cs="Times New Roman"/>
            <w:bCs/>
            <w:i/>
            <w:noProof/>
            <w:color w:val="auto"/>
            <w:rPrChange w:id="1096" w:author="Camilo Andrés Díaz Gómez" w:date="2023-03-28T18:17:00Z">
              <w:rPr>
                <w:rStyle w:val="Hipervnculo"/>
                <w:rFonts w:cs="Times New Roman"/>
                <w:bCs/>
                <w:i/>
                <w:noProof/>
              </w:rPr>
            </w:rPrChange>
          </w:rPr>
          <w:delText>Estructura de la metodología CRISP-DM</w:delText>
        </w:r>
        <w:r w:rsidRPr="00A968A5" w:rsidDel="0062064A">
          <w:rPr>
            <w:rFonts w:cs="Times New Roman"/>
            <w:noProof/>
            <w:webHidden/>
          </w:rPr>
          <w:tab/>
          <w:delText>54</w:delText>
        </w:r>
      </w:del>
    </w:p>
    <w:p w14:paraId="301236C0" w14:textId="721BAE93" w:rsidR="00405EF3" w:rsidRPr="00A968A5" w:rsidDel="0062064A" w:rsidRDefault="00405EF3">
      <w:pPr>
        <w:pStyle w:val="Tabladeilustraciones"/>
        <w:tabs>
          <w:tab w:val="right" w:leader="dot" w:pos="8828"/>
        </w:tabs>
        <w:rPr>
          <w:del w:id="1097" w:author="Camilo Andrés Díaz Gómez" w:date="2023-03-28T18:17:00Z"/>
          <w:rFonts w:eastAsiaTheme="minorEastAsia" w:cs="Times New Roman"/>
          <w:noProof/>
          <w:sz w:val="22"/>
          <w:lang w:eastAsia="es-CO"/>
          <w:rPrChange w:id="1098" w:author="Camilo Andrés Díaz Gómez" w:date="2023-03-28T17:39:00Z">
            <w:rPr>
              <w:del w:id="1099" w:author="Camilo Andrés Díaz Gómez" w:date="2023-03-28T18:17:00Z"/>
              <w:rFonts w:asciiTheme="minorHAnsi" w:eastAsiaTheme="minorEastAsia" w:hAnsiTheme="minorHAnsi"/>
              <w:noProof/>
              <w:sz w:val="22"/>
              <w:lang w:eastAsia="es-CO"/>
            </w:rPr>
          </w:rPrChange>
        </w:rPr>
      </w:pPr>
      <w:del w:id="1100" w:author="Camilo Andrés Díaz Gómez" w:date="2023-03-28T18:17:00Z">
        <w:r w:rsidRPr="0062064A" w:rsidDel="0062064A">
          <w:rPr>
            <w:rStyle w:val="Hipervnculo"/>
            <w:rFonts w:cs="Times New Roman"/>
            <w:noProof/>
            <w:color w:val="auto"/>
          </w:rPr>
          <w:delText>Figura 6</w:delText>
        </w:r>
        <w:r w:rsidRPr="0062064A" w:rsidDel="0062064A">
          <w:rPr>
            <w:rStyle w:val="Hipervnculo"/>
            <w:rFonts w:cs="Times New Roman"/>
            <w:bCs/>
            <w:noProof/>
            <w:color w:val="auto"/>
          </w:rPr>
          <w:delText xml:space="preserve"> </w:delText>
        </w:r>
        <w:r w:rsidRPr="0062064A" w:rsidDel="0062064A">
          <w:rPr>
            <w:rStyle w:val="Hipervnculo"/>
            <w:rFonts w:cs="Times New Roman"/>
            <w:i/>
            <w:noProof/>
            <w:color w:val="auto"/>
          </w:rPr>
          <w:delText xml:space="preserve"> </w:delText>
        </w:r>
        <w:r w:rsidRPr="0062064A" w:rsidDel="0062064A">
          <w:rPr>
            <w:rStyle w:val="Hipervnculo"/>
            <w:rFonts w:cs="Times New Roman"/>
            <w:bCs/>
            <w:i/>
            <w:noProof/>
            <w:color w:val="auto"/>
          </w:rPr>
          <w:delText>Estadísticas del dataset</w:delText>
        </w:r>
        <w:r w:rsidRPr="00A968A5" w:rsidDel="0062064A">
          <w:rPr>
            <w:rFonts w:cs="Times New Roman"/>
            <w:noProof/>
            <w:webHidden/>
          </w:rPr>
          <w:tab/>
          <w:delText>68</w:delText>
        </w:r>
      </w:del>
    </w:p>
    <w:p w14:paraId="45CB31C0" w14:textId="1D4298A0" w:rsidR="00405EF3" w:rsidRPr="00A968A5" w:rsidDel="0062064A" w:rsidRDefault="00405EF3">
      <w:pPr>
        <w:pStyle w:val="Tabladeilustraciones"/>
        <w:tabs>
          <w:tab w:val="right" w:leader="dot" w:pos="8828"/>
        </w:tabs>
        <w:rPr>
          <w:del w:id="1101" w:author="Camilo Andrés Díaz Gómez" w:date="2023-03-28T18:17:00Z"/>
          <w:rFonts w:eastAsiaTheme="minorEastAsia" w:cs="Times New Roman"/>
          <w:noProof/>
          <w:sz w:val="22"/>
          <w:lang w:eastAsia="es-CO"/>
          <w:rPrChange w:id="1102" w:author="Camilo Andrés Díaz Gómez" w:date="2023-03-28T17:39:00Z">
            <w:rPr>
              <w:del w:id="1103" w:author="Camilo Andrés Díaz Gómez" w:date="2023-03-28T18:17:00Z"/>
              <w:rFonts w:asciiTheme="minorHAnsi" w:eastAsiaTheme="minorEastAsia" w:hAnsiTheme="minorHAnsi"/>
              <w:noProof/>
              <w:sz w:val="22"/>
              <w:lang w:eastAsia="es-CO"/>
            </w:rPr>
          </w:rPrChange>
        </w:rPr>
      </w:pPr>
      <w:del w:id="1104" w:author="Camilo Andrés Díaz Gómez" w:date="2023-03-28T18:17:00Z">
        <w:r w:rsidRPr="0062064A" w:rsidDel="0062064A">
          <w:rPr>
            <w:rStyle w:val="Hipervnculo"/>
            <w:rFonts w:cs="Times New Roman"/>
            <w:noProof/>
            <w:color w:val="auto"/>
            <w:rPrChange w:id="1105" w:author="Camilo Andrés Díaz Gómez" w:date="2023-03-28T18:17:00Z">
              <w:rPr>
                <w:rStyle w:val="Hipervnculo"/>
                <w:rFonts w:cs="Times New Roman"/>
                <w:noProof/>
              </w:rPr>
            </w:rPrChange>
          </w:rPr>
          <w:delText xml:space="preserve">Figura 8 </w:delText>
        </w:r>
        <w:r w:rsidRPr="0062064A" w:rsidDel="0062064A">
          <w:rPr>
            <w:rStyle w:val="Hipervnculo"/>
            <w:rFonts w:cs="Times New Roman"/>
            <w:bCs/>
            <w:i/>
            <w:noProof/>
            <w:color w:val="auto"/>
            <w:rPrChange w:id="1106" w:author="Camilo Andrés Díaz Gómez" w:date="2023-03-28T18:17:00Z">
              <w:rPr>
                <w:rStyle w:val="Hipervnculo"/>
                <w:rFonts w:cs="Times New Roman"/>
                <w:bCs/>
                <w:i/>
                <w:noProof/>
              </w:rPr>
            </w:rPrChange>
          </w:rPr>
          <w:delText>Generador de histogramas</w:delText>
        </w:r>
        <w:r w:rsidRPr="00A968A5" w:rsidDel="0062064A">
          <w:rPr>
            <w:rFonts w:cs="Times New Roman"/>
            <w:noProof/>
            <w:webHidden/>
          </w:rPr>
          <w:tab/>
          <w:delText>69</w:delText>
        </w:r>
      </w:del>
    </w:p>
    <w:p w14:paraId="1F406FF7" w14:textId="66A1BE92" w:rsidR="00405EF3" w:rsidRPr="00A968A5" w:rsidDel="0062064A" w:rsidRDefault="00405EF3">
      <w:pPr>
        <w:pStyle w:val="Tabladeilustraciones"/>
        <w:tabs>
          <w:tab w:val="right" w:leader="dot" w:pos="8828"/>
        </w:tabs>
        <w:rPr>
          <w:del w:id="1107" w:author="Camilo Andrés Díaz Gómez" w:date="2023-03-28T18:17:00Z"/>
          <w:rFonts w:eastAsiaTheme="minorEastAsia" w:cs="Times New Roman"/>
          <w:noProof/>
          <w:sz w:val="22"/>
          <w:lang w:eastAsia="es-CO"/>
          <w:rPrChange w:id="1108" w:author="Camilo Andrés Díaz Gómez" w:date="2023-03-28T17:39:00Z">
            <w:rPr>
              <w:del w:id="1109" w:author="Camilo Andrés Díaz Gómez" w:date="2023-03-28T18:17:00Z"/>
              <w:rFonts w:asciiTheme="minorHAnsi" w:eastAsiaTheme="minorEastAsia" w:hAnsiTheme="minorHAnsi"/>
              <w:noProof/>
              <w:sz w:val="22"/>
              <w:lang w:eastAsia="es-CO"/>
            </w:rPr>
          </w:rPrChange>
        </w:rPr>
      </w:pPr>
      <w:del w:id="1110" w:author="Camilo Andrés Díaz Gómez" w:date="2023-03-28T18:17:00Z">
        <w:r w:rsidRPr="0062064A" w:rsidDel="0062064A">
          <w:rPr>
            <w:rStyle w:val="Hipervnculo"/>
            <w:rFonts w:cs="Times New Roman"/>
            <w:noProof/>
            <w:color w:val="auto"/>
            <w:rPrChange w:id="1111" w:author="Camilo Andrés Díaz Gómez" w:date="2023-03-28T18:17:00Z">
              <w:rPr>
                <w:rStyle w:val="Hipervnculo"/>
                <w:rFonts w:cs="Times New Roman"/>
                <w:noProof/>
              </w:rPr>
            </w:rPrChange>
          </w:rPr>
          <w:delText xml:space="preserve">Figura 9 </w:delText>
        </w:r>
        <w:r w:rsidRPr="0062064A" w:rsidDel="0062064A">
          <w:rPr>
            <w:rStyle w:val="Hipervnculo"/>
            <w:rFonts w:cs="Times New Roman"/>
            <w:bCs/>
            <w:i/>
            <w:noProof/>
            <w:color w:val="auto"/>
            <w:rPrChange w:id="1112" w:author="Camilo Andrés Díaz Gómez" w:date="2023-03-28T18:17:00Z">
              <w:rPr>
                <w:rStyle w:val="Hipervnculo"/>
                <w:rFonts w:cs="Times New Roman"/>
                <w:bCs/>
                <w:i/>
                <w:noProof/>
              </w:rPr>
            </w:rPrChange>
          </w:rPr>
          <w:delText>Diagramas de correlación por variable</w:delText>
        </w:r>
        <w:r w:rsidRPr="00A968A5" w:rsidDel="0062064A">
          <w:rPr>
            <w:rFonts w:cs="Times New Roman"/>
            <w:noProof/>
            <w:webHidden/>
          </w:rPr>
          <w:tab/>
          <w:delText>70</w:delText>
        </w:r>
      </w:del>
    </w:p>
    <w:p w14:paraId="061408B6" w14:textId="7B690E71" w:rsidR="00405EF3" w:rsidRPr="00A968A5" w:rsidDel="0062064A" w:rsidRDefault="00405EF3">
      <w:pPr>
        <w:pStyle w:val="Tabladeilustraciones"/>
        <w:tabs>
          <w:tab w:val="right" w:leader="dot" w:pos="8828"/>
        </w:tabs>
        <w:rPr>
          <w:del w:id="1113" w:author="Camilo Andrés Díaz Gómez" w:date="2023-03-28T18:17:00Z"/>
          <w:rFonts w:eastAsiaTheme="minorEastAsia" w:cs="Times New Roman"/>
          <w:noProof/>
          <w:sz w:val="22"/>
          <w:lang w:eastAsia="es-CO"/>
          <w:rPrChange w:id="1114" w:author="Camilo Andrés Díaz Gómez" w:date="2023-03-28T17:39:00Z">
            <w:rPr>
              <w:del w:id="1115" w:author="Camilo Andrés Díaz Gómez" w:date="2023-03-28T18:17:00Z"/>
              <w:rFonts w:asciiTheme="minorHAnsi" w:eastAsiaTheme="minorEastAsia" w:hAnsiTheme="minorHAnsi"/>
              <w:noProof/>
              <w:sz w:val="22"/>
              <w:lang w:eastAsia="es-CO"/>
            </w:rPr>
          </w:rPrChange>
        </w:rPr>
      </w:pPr>
      <w:del w:id="1116" w:author="Camilo Andrés Díaz Gómez" w:date="2023-03-28T18:17:00Z">
        <w:r w:rsidRPr="0062064A" w:rsidDel="0062064A">
          <w:rPr>
            <w:rStyle w:val="Hipervnculo"/>
            <w:rFonts w:cs="Times New Roman"/>
            <w:noProof/>
            <w:color w:val="auto"/>
            <w:rPrChange w:id="1117" w:author="Camilo Andrés Díaz Gómez" w:date="2023-03-28T18:17:00Z">
              <w:rPr>
                <w:rStyle w:val="Hipervnculo"/>
                <w:rFonts w:cs="Times New Roman"/>
                <w:noProof/>
              </w:rPr>
            </w:rPrChange>
          </w:rPr>
          <w:delText xml:space="preserve">Figura 10 </w:delText>
        </w:r>
        <w:r w:rsidRPr="0062064A" w:rsidDel="0062064A">
          <w:rPr>
            <w:rStyle w:val="Hipervnculo"/>
            <w:rFonts w:cs="Times New Roman"/>
            <w:bCs/>
            <w:i/>
            <w:noProof/>
            <w:color w:val="auto"/>
            <w:rPrChange w:id="1118" w:author="Camilo Andrés Díaz Gómez" w:date="2023-03-28T18:17:00Z">
              <w:rPr>
                <w:rStyle w:val="Hipervnculo"/>
                <w:rFonts w:cs="Times New Roman"/>
                <w:bCs/>
                <w:i/>
                <w:noProof/>
              </w:rPr>
            </w:rPrChange>
          </w:rPr>
          <w:delText>Calcular matriz de correlación</w:delText>
        </w:r>
        <w:r w:rsidRPr="00A968A5" w:rsidDel="0062064A">
          <w:rPr>
            <w:rFonts w:cs="Times New Roman"/>
            <w:noProof/>
            <w:webHidden/>
          </w:rPr>
          <w:tab/>
          <w:delText>71</w:delText>
        </w:r>
      </w:del>
    </w:p>
    <w:p w14:paraId="499EE783" w14:textId="15F91594" w:rsidR="00405EF3" w:rsidRPr="00A968A5" w:rsidDel="0062064A" w:rsidRDefault="00405EF3">
      <w:pPr>
        <w:pStyle w:val="Tabladeilustraciones"/>
        <w:tabs>
          <w:tab w:val="right" w:leader="dot" w:pos="8828"/>
        </w:tabs>
        <w:rPr>
          <w:del w:id="1119" w:author="Camilo Andrés Díaz Gómez" w:date="2023-03-28T18:17:00Z"/>
          <w:rFonts w:eastAsiaTheme="minorEastAsia" w:cs="Times New Roman"/>
          <w:noProof/>
          <w:sz w:val="22"/>
          <w:lang w:eastAsia="es-CO"/>
          <w:rPrChange w:id="1120" w:author="Camilo Andrés Díaz Gómez" w:date="2023-03-28T17:39:00Z">
            <w:rPr>
              <w:del w:id="1121" w:author="Camilo Andrés Díaz Gómez" w:date="2023-03-28T18:17:00Z"/>
              <w:rFonts w:asciiTheme="minorHAnsi" w:eastAsiaTheme="minorEastAsia" w:hAnsiTheme="minorHAnsi"/>
              <w:noProof/>
              <w:sz w:val="22"/>
              <w:lang w:eastAsia="es-CO"/>
            </w:rPr>
          </w:rPrChange>
        </w:rPr>
      </w:pPr>
      <w:del w:id="1122" w:author="Camilo Andrés Díaz Gómez" w:date="2023-03-28T18:17:00Z">
        <w:r w:rsidRPr="0062064A" w:rsidDel="0062064A">
          <w:rPr>
            <w:rStyle w:val="Hipervnculo"/>
            <w:rFonts w:cs="Times New Roman"/>
            <w:noProof/>
            <w:color w:val="auto"/>
            <w:rPrChange w:id="1123" w:author="Camilo Andrés Díaz Gómez" w:date="2023-03-28T18:17:00Z">
              <w:rPr>
                <w:rStyle w:val="Hipervnculo"/>
                <w:rFonts w:cs="Times New Roman"/>
                <w:noProof/>
              </w:rPr>
            </w:rPrChange>
          </w:rPr>
          <w:delText xml:space="preserve">Figura 11 </w:delText>
        </w:r>
        <w:r w:rsidRPr="0062064A" w:rsidDel="0062064A">
          <w:rPr>
            <w:rStyle w:val="Hipervnculo"/>
            <w:rFonts w:cs="Times New Roman"/>
            <w:bCs/>
            <w:i/>
            <w:noProof/>
            <w:color w:val="auto"/>
            <w:rPrChange w:id="1124" w:author="Camilo Andrés Díaz Gómez" w:date="2023-03-28T18:17:00Z">
              <w:rPr>
                <w:rStyle w:val="Hipervnculo"/>
                <w:rFonts w:cs="Times New Roman"/>
                <w:bCs/>
                <w:i/>
                <w:noProof/>
              </w:rPr>
            </w:rPrChange>
          </w:rPr>
          <w:delText>Generador mapa de calor</w:delText>
        </w:r>
        <w:r w:rsidRPr="00A968A5" w:rsidDel="0062064A">
          <w:rPr>
            <w:rFonts w:cs="Times New Roman"/>
            <w:noProof/>
            <w:webHidden/>
          </w:rPr>
          <w:tab/>
          <w:delText>71</w:delText>
        </w:r>
      </w:del>
    </w:p>
    <w:p w14:paraId="70246BAC" w14:textId="667F6A29" w:rsidR="00405EF3" w:rsidRPr="00A968A5" w:rsidDel="0062064A" w:rsidRDefault="00405EF3">
      <w:pPr>
        <w:pStyle w:val="Tabladeilustraciones"/>
        <w:tabs>
          <w:tab w:val="right" w:leader="dot" w:pos="8828"/>
        </w:tabs>
        <w:rPr>
          <w:del w:id="1125" w:author="Camilo Andrés Díaz Gómez" w:date="2023-03-28T18:17:00Z"/>
          <w:rFonts w:eastAsiaTheme="minorEastAsia" w:cs="Times New Roman"/>
          <w:noProof/>
          <w:sz w:val="22"/>
          <w:lang w:eastAsia="es-CO"/>
          <w:rPrChange w:id="1126" w:author="Camilo Andrés Díaz Gómez" w:date="2023-03-28T17:39:00Z">
            <w:rPr>
              <w:del w:id="1127" w:author="Camilo Andrés Díaz Gómez" w:date="2023-03-28T18:17:00Z"/>
              <w:rFonts w:asciiTheme="minorHAnsi" w:eastAsiaTheme="minorEastAsia" w:hAnsiTheme="minorHAnsi"/>
              <w:noProof/>
              <w:sz w:val="22"/>
              <w:lang w:eastAsia="es-CO"/>
            </w:rPr>
          </w:rPrChange>
        </w:rPr>
      </w:pPr>
      <w:del w:id="1128" w:author="Camilo Andrés Díaz Gómez" w:date="2023-03-28T18:17:00Z">
        <w:r w:rsidRPr="0062064A" w:rsidDel="0062064A">
          <w:rPr>
            <w:rStyle w:val="Hipervnculo"/>
            <w:rFonts w:cs="Times New Roman"/>
            <w:noProof/>
            <w:color w:val="auto"/>
            <w:rPrChange w:id="1129" w:author="Camilo Andrés Díaz Gómez" w:date="2023-03-28T18:17:00Z">
              <w:rPr>
                <w:rStyle w:val="Hipervnculo"/>
                <w:rFonts w:cs="Times New Roman"/>
                <w:noProof/>
              </w:rPr>
            </w:rPrChange>
          </w:rPr>
          <w:delText xml:space="preserve">Figura 12 </w:delText>
        </w:r>
        <w:r w:rsidRPr="0062064A" w:rsidDel="0062064A">
          <w:rPr>
            <w:rStyle w:val="Hipervnculo"/>
            <w:rFonts w:cs="Times New Roman"/>
            <w:bCs/>
            <w:i/>
            <w:noProof/>
            <w:color w:val="auto"/>
            <w:rPrChange w:id="1130" w:author="Camilo Andrés Díaz Gómez" w:date="2023-03-28T18:17:00Z">
              <w:rPr>
                <w:rStyle w:val="Hipervnculo"/>
                <w:rFonts w:cs="Times New Roman"/>
                <w:bCs/>
                <w:i/>
                <w:noProof/>
              </w:rPr>
            </w:rPrChange>
          </w:rPr>
          <w:delText>Virtualización de correlaciones</w:delText>
        </w:r>
        <w:r w:rsidRPr="00A968A5" w:rsidDel="0062064A">
          <w:rPr>
            <w:rFonts w:cs="Times New Roman"/>
            <w:noProof/>
            <w:webHidden/>
          </w:rPr>
          <w:tab/>
          <w:delText>72</w:delText>
        </w:r>
      </w:del>
    </w:p>
    <w:p w14:paraId="40439295" w14:textId="75E77F34" w:rsidR="00405EF3" w:rsidRPr="00A968A5" w:rsidDel="0062064A" w:rsidRDefault="00405EF3">
      <w:pPr>
        <w:pStyle w:val="Tabladeilustraciones"/>
        <w:tabs>
          <w:tab w:val="right" w:leader="dot" w:pos="8828"/>
        </w:tabs>
        <w:rPr>
          <w:del w:id="1131" w:author="Camilo Andrés Díaz Gómez" w:date="2023-03-28T18:17:00Z"/>
          <w:rFonts w:eastAsiaTheme="minorEastAsia" w:cs="Times New Roman"/>
          <w:noProof/>
          <w:sz w:val="22"/>
          <w:lang w:eastAsia="es-CO"/>
          <w:rPrChange w:id="1132" w:author="Camilo Andrés Díaz Gómez" w:date="2023-03-28T17:39:00Z">
            <w:rPr>
              <w:del w:id="1133" w:author="Camilo Andrés Díaz Gómez" w:date="2023-03-28T18:17:00Z"/>
              <w:rFonts w:asciiTheme="minorHAnsi" w:eastAsiaTheme="minorEastAsia" w:hAnsiTheme="minorHAnsi"/>
              <w:noProof/>
              <w:sz w:val="22"/>
              <w:lang w:eastAsia="es-CO"/>
            </w:rPr>
          </w:rPrChange>
        </w:rPr>
      </w:pPr>
      <w:del w:id="1134" w:author="Camilo Andrés Díaz Gómez" w:date="2023-03-28T18:17:00Z">
        <w:r w:rsidRPr="0062064A" w:rsidDel="0062064A">
          <w:rPr>
            <w:rStyle w:val="Hipervnculo"/>
            <w:rFonts w:cs="Times New Roman"/>
            <w:noProof/>
            <w:color w:val="auto"/>
            <w:rPrChange w:id="1135" w:author="Camilo Andrés Díaz Gómez" w:date="2023-03-28T18:17:00Z">
              <w:rPr>
                <w:rStyle w:val="Hipervnculo"/>
                <w:rFonts w:cs="Times New Roman"/>
                <w:noProof/>
              </w:rPr>
            </w:rPrChange>
          </w:rPr>
          <w:delText xml:space="preserve">Figura 13 </w:delText>
        </w:r>
        <w:r w:rsidRPr="0062064A" w:rsidDel="0062064A">
          <w:rPr>
            <w:rStyle w:val="Hipervnculo"/>
            <w:rFonts w:cs="Times New Roman"/>
            <w:bCs/>
            <w:i/>
            <w:noProof/>
            <w:color w:val="auto"/>
            <w:rPrChange w:id="1136" w:author="Camilo Andrés Díaz Gómez" w:date="2023-03-28T18:17:00Z">
              <w:rPr>
                <w:rStyle w:val="Hipervnculo"/>
                <w:rFonts w:cs="Times New Roman"/>
                <w:bCs/>
                <w:i/>
                <w:noProof/>
              </w:rPr>
            </w:rPrChange>
          </w:rPr>
          <w:delText>Filtración de variables de alta correlación</w:delText>
        </w:r>
        <w:r w:rsidRPr="00A968A5" w:rsidDel="0062064A">
          <w:rPr>
            <w:rFonts w:cs="Times New Roman"/>
            <w:noProof/>
            <w:webHidden/>
          </w:rPr>
          <w:tab/>
          <w:delText>73</w:delText>
        </w:r>
      </w:del>
    </w:p>
    <w:p w14:paraId="7B5B2396" w14:textId="68555D08" w:rsidR="00405EF3" w:rsidRPr="00A968A5" w:rsidDel="0062064A" w:rsidRDefault="00405EF3">
      <w:pPr>
        <w:pStyle w:val="Tabladeilustraciones"/>
        <w:tabs>
          <w:tab w:val="right" w:leader="dot" w:pos="8828"/>
        </w:tabs>
        <w:rPr>
          <w:del w:id="1137" w:author="Camilo Andrés Díaz Gómez" w:date="2023-03-28T18:17:00Z"/>
          <w:rFonts w:eastAsiaTheme="minorEastAsia" w:cs="Times New Roman"/>
          <w:noProof/>
          <w:sz w:val="22"/>
          <w:lang w:eastAsia="es-CO"/>
          <w:rPrChange w:id="1138" w:author="Camilo Andrés Díaz Gómez" w:date="2023-03-28T17:39:00Z">
            <w:rPr>
              <w:del w:id="1139" w:author="Camilo Andrés Díaz Gómez" w:date="2023-03-28T18:17:00Z"/>
              <w:rFonts w:asciiTheme="minorHAnsi" w:eastAsiaTheme="minorEastAsia" w:hAnsiTheme="minorHAnsi"/>
              <w:noProof/>
              <w:sz w:val="22"/>
              <w:lang w:eastAsia="es-CO"/>
            </w:rPr>
          </w:rPrChange>
        </w:rPr>
      </w:pPr>
      <w:del w:id="1140" w:author="Camilo Andrés Díaz Gómez" w:date="2023-03-28T18:17:00Z">
        <w:r w:rsidRPr="0062064A" w:rsidDel="0062064A">
          <w:rPr>
            <w:rStyle w:val="Hipervnculo"/>
            <w:rFonts w:cs="Times New Roman"/>
            <w:noProof/>
            <w:color w:val="auto"/>
            <w:rPrChange w:id="1141" w:author="Camilo Andrés Díaz Gómez" w:date="2023-03-28T18:17:00Z">
              <w:rPr>
                <w:rStyle w:val="Hipervnculo"/>
                <w:rFonts w:cs="Times New Roman"/>
                <w:noProof/>
              </w:rPr>
            </w:rPrChange>
          </w:rPr>
          <w:delText xml:space="preserve">Figura 14 </w:delText>
        </w:r>
        <w:r w:rsidRPr="0062064A" w:rsidDel="0062064A">
          <w:rPr>
            <w:rStyle w:val="Hipervnculo"/>
            <w:rFonts w:cs="Times New Roman"/>
            <w:bCs/>
            <w:i/>
            <w:noProof/>
            <w:color w:val="auto"/>
            <w:rPrChange w:id="1142" w:author="Camilo Andrés Díaz Gómez" w:date="2023-03-28T18:17:00Z">
              <w:rPr>
                <w:rStyle w:val="Hipervnculo"/>
                <w:rFonts w:cs="Times New Roman"/>
                <w:bCs/>
                <w:i/>
                <w:noProof/>
              </w:rPr>
            </w:rPrChange>
          </w:rPr>
          <w:delText>Variables con más relación</w:delText>
        </w:r>
        <w:r w:rsidRPr="00A968A5" w:rsidDel="0062064A">
          <w:rPr>
            <w:rFonts w:cs="Times New Roman"/>
            <w:noProof/>
            <w:webHidden/>
          </w:rPr>
          <w:tab/>
          <w:delText>73</w:delText>
        </w:r>
      </w:del>
    </w:p>
    <w:p w14:paraId="727119F1" w14:textId="67F03A68" w:rsidR="00405EF3" w:rsidRPr="00A968A5" w:rsidDel="0062064A" w:rsidRDefault="00405EF3">
      <w:pPr>
        <w:pStyle w:val="Tabladeilustraciones"/>
        <w:tabs>
          <w:tab w:val="right" w:leader="dot" w:pos="8828"/>
        </w:tabs>
        <w:rPr>
          <w:del w:id="1143" w:author="Camilo Andrés Díaz Gómez" w:date="2023-03-28T18:17:00Z"/>
          <w:rFonts w:eastAsiaTheme="minorEastAsia" w:cs="Times New Roman"/>
          <w:noProof/>
          <w:sz w:val="22"/>
          <w:lang w:eastAsia="es-CO"/>
          <w:rPrChange w:id="1144" w:author="Camilo Andrés Díaz Gómez" w:date="2023-03-28T17:39:00Z">
            <w:rPr>
              <w:del w:id="1145" w:author="Camilo Andrés Díaz Gómez" w:date="2023-03-28T18:17:00Z"/>
              <w:rFonts w:asciiTheme="minorHAnsi" w:eastAsiaTheme="minorEastAsia" w:hAnsiTheme="minorHAnsi"/>
              <w:noProof/>
              <w:sz w:val="22"/>
              <w:lang w:eastAsia="es-CO"/>
            </w:rPr>
          </w:rPrChange>
        </w:rPr>
      </w:pPr>
      <w:del w:id="1146" w:author="Camilo Andrés Díaz Gómez" w:date="2023-03-28T18:17:00Z">
        <w:r w:rsidRPr="0062064A" w:rsidDel="0062064A">
          <w:rPr>
            <w:rStyle w:val="Hipervnculo"/>
            <w:rFonts w:cs="Times New Roman"/>
            <w:noProof/>
            <w:color w:val="auto"/>
            <w:rPrChange w:id="1147" w:author="Camilo Andrés Díaz Gómez" w:date="2023-03-28T18:17:00Z">
              <w:rPr>
                <w:rStyle w:val="Hipervnculo"/>
                <w:rFonts w:cs="Times New Roman"/>
                <w:noProof/>
              </w:rPr>
            </w:rPrChange>
          </w:rPr>
          <w:delText>Figura 15</w:delText>
        </w:r>
        <w:r w:rsidRPr="0062064A" w:rsidDel="0062064A">
          <w:rPr>
            <w:rStyle w:val="Hipervnculo"/>
            <w:rFonts w:cs="Times New Roman"/>
            <w:bCs/>
            <w:i/>
            <w:noProof/>
            <w:color w:val="auto"/>
            <w:rPrChange w:id="1148" w:author="Camilo Andrés Díaz Gómez" w:date="2023-03-28T18:17:00Z">
              <w:rPr>
                <w:rStyle w:val="Hipervnculo"/>
                <w:rFonts w:cs="Times New Roman"/>
                <w:bCs/>
                <w:i/>
                <w:noProof/>
              </w:rPr>
            </w:rPrChange>
          </w:rPr>
          <w:delText xml:space="preserve"> Variables con menos relación</w:delText>
        </w:r>
        <w:r w:rsidRPr="00A968A5" w:rsidDel="0062064A">
          <w:rPr>
            <w:rFonts w:cs="Times New Roman"/>
            <w:noProof/>
            <w:webHidden/>
          </w:rPr>
          <w:tab/>
          <w:delText>74</w:delText>
        </w:r>
      </w:del>
    </w:p>
    <w:p w14:paraId="77FD147B" w14:textId="14BB222C" w:rsidR="00405EF3" w:rsidRPr="00A968A5" w:rsidDel="0062064A" w:rsidRDefault="00405EF3">
      <w:pPr>
        <w:pStyle w:val="Tabladeilustraciones"/>
        <w:tabs>
          <w:tab w:val="right" w:leader="dot" w:pos="8828"/>
        </w:tabs>
        <w:rPr>
          <w:del w:id="1149" w:author="Camilo Andrés Díaz Gómez" w:date="2023-03-28T18:17:00Z"/>
          <w:rFonts w:eastAsiaTheme="minorEastAsia" w:cs="Times New Roman"/>
          <w:noProof/>
          <w:sz w:val="22"/>
          <w:lang w:eastAsia="es-CO"/>
          <w:rPrChange w:id="1150" w:author="Camilo Andrés Díaz Gómez" w:date="2023-03-28T17:39:00Z">
            <w:rPr>
              <w:del w:id="1151" w:author="Camilo Andrés Díaz Gómez" w:date="2023-03-28T18:17:00Z"/>
              <w:rFonts w:asciiTheme="minorHAnsi" w:eastAsiaTheme="minorEastAsia" w:hAnsiTheme="minorHAnsi"/>
              <w:noProof/>
              <w:sz w:val="22"/>
              <w:lang w:eastAsia="es-CO"/>
            </w:rPr>
          </w:rPrChange>
        </w:rPr>
      </w:pPr>
      <w:del w:id="1152" w:author="Camilo Andrés Díaz Gómez" w:date="2023-03-28T18:17:00Z">
        <w:r w:rsidRPr="0062064A" w:rsidDel="0062064A">
          <w:rPr>
            <w:rStyle w:val="Hipervnculo"/>
            <w:rFonts w:cs="Times New Roman"/>
            <w:noProof/>
            <w:color w:val="auto"/>
            <w:rPrChange w:id="1153" w:author="Camilo Andrés Díaz Gómez" w:date="2023-03-28T18:17:00Z">
              <w:rPr>
                <w:rStyle w:val="Hipervnculo"/>
                <w:rFonts w:cs="Times New Roman"/>
                <w:noProof/>
              </w:rPr>
            </w:rPrChange>
          </w:rPr>
          <w:delText xml:space="preserve">Figura 16 </w:delText>
        </w:r>
        <w:r w:rsidRPr="0062064A" w:rsidDel="0062064A">
          <w:rPr>
            <w:rStyle w:val="Hipervnculo"/>
            <w:rFonts w:cs="Times New Roman"/>
            <w:bCs/>
            <w:i/>
            <w:noProof/>
            <w:color w:val="auto"/>
            <w:rPrChange w:id="1154" w:author="Camilo Andrés Díaz Gómez" w:date="2023-03-28T18:17:00Z">
              <w:rPr>
                <w:rStyle w:val="Hipervnculo"/>
                <w:rFonts w:cs="Times New Roman"/>
                <w:bCs/>
                <w:i/>
                <w:noProof/>
              </w:rPr>
            </w:rPrChange>
          </w:rPr>
          <w:delText>Creación de subconjuntos para entrenamiento</w:delText>
        </w:r>
        <w:r w:rsidRPr="00A968A5" w:rsidDel="0062064A">
          <w:rPr>
            <w:rFonts w:cs="Times New Roman"/>
            <w:noProof/>
            <w:webHidden/>
          </w:rPr>
          <w:tab/>
          <w:delText>74</w:delText>
        </w:r>
      </w:del>
    </w:p>
    <w:p w14:paraId="43079C1C" w14:textId="68EF278A" w:rsidR="00405EF3" w:rsidRPr="00A968A5" w:rsidDel="0062064A" w:rsidRDefault="00405EF3">
      <w:pPr>
        <w:pStyle w:val="Tabladeilustraciones"/>
        <w:tabs>
          <w:tab w:val="right" w:leader="dot" w:pos="8828"/>
        </w:tabs>
        <w:rPr>
          <w:del w:id="1155" w:author="Camilo Andrés Díaz Gómez" w:date="2023-03-28T18:17:00Z"/>
          <w:rFonts w:eastAsiaTheme="minorEastAsia" w:cs="Times New Roman"/>
          <w:noProof/>
          <w:sz w:val="22"/>
          <w:lang w:eastAsia="es-CO"/>
          <w:rPrChange w:id="1156" w:author="Camilo Andrés Díaz Gómez" w:date="2023-03-28T17:39:00Z">
            <w:rPr>
              <w:del w:id="1157" w:author="Camilo Andrés Díaz Gómez" w:date="2023-03-28T18:17:00Z"/>
              <w:rFonts w:asciiTheme="minorHAnsi" w:eastAsiaTheme="minorEastAsia" w:hAnsiTheme="minorHAnsi"/>
              <w:noProof/>
              <w:sz w:val="22"/>
              <w:lang w:eastAsia="es-CO"/>
            </w:rPr>
          </w:rPrChange>
        </w:rPr>
      </w:pPr>
      <w:del w:id="1158" w:author="Camilo Andrés Díaz Gómez" w:date="2023-03-28T18:17:00Z">
        <w:r w:rsidRPr="0062064A" w:rsidDel="0062064A">
          <w:rPr>
            <w:rStyle w:val="Hipervnculo"/>
            <w:rFonts w:cs="Times New Roman"/>
            <w:noProof/>
            <w:color w:val="auto"/>
            <w:rPrChange w:id="1159" w:author="Camilo Andrés Díaz Gómez" w:date="2023-03-28T18:17:00Z">
              <w:rPr>
                <w:rStyle w:val="Hipervnculo"/>
                <w:rFonts w:cs="Times New Roman"/>
                <w:noProof/>
              </w:rPr>
            </w:rPrChange>
          </w:rPr>
          <w:delText xml:space="preserve">Figura 17 </w:delText>
        </w:r>
        <w:r w:rsidRPr="0062064A" w:rsidDel="0062064A">
          <w:rPr>
            <w:rStyle w:val="Hipervnculo"/>
            <w:rFonts w:cs="Times New Roman"/>
            <w:bCs/>
            <w:i/>
            <w:noProof/>
            <w:color w:val="auto"/>
            <w:rPrChange w:id="1160" w:author="Camilo Andrés Díaz Gómez" w:date="2023-03-28T18:17:00Z">
              <w:rPr>
                <w:rStyle w:val="Hipervnculo"/>
                <w:rFonts w:cs="Times New Roman"/>
                <w:bCs/>
                <w:i/>
                <w:noProof/>
              </w:rPr>
            </w:rPrChange>
          </w:rPr>
          <w:delText>Preparación del dataframe para entrenamiento</w:delText>
        </w:r>
        <w:r w:rsidRPr="00A968A5" w:rsidDel="0062064A">
          <w:rPr>
            <w:rFonts w:cs="Times New Roman"/>
            <w:noProof/>
            <w:webHidden/>
          </w:rPr>
          <w:tab/>
          <w:delText>75</w:delText>
        </w:r>
      </w:del>
    </w:p>
    <w:p w14:paraId="15FCA788" w14:textId="6070BC11" w:rsidR="00405EF3" w:rsidRPr="00A968A5" w:rsidDel="0062064A" w:rsidRDefault="00405EF3">
      <w:pPr>
        <w:pStyle w:val="Tabladeilustraciones"/>
        <w:tabs>
          <w:tab w:val="right" w:leader="dot" w:pos="8828"/>
        </w:tabs>
        <w:rPr>
          <w:del w:id="1161" w:author="Camilo Andrés Díaz Gómez" w:date="2023-03-28T18:17:00Z"/>
          <w:rFonts w:eastAsiaTheme="minorEastAsia" w:cs="Times New Roman"/>
          <w:noProof/>
          <w:sz w:val="22"/>
          <w:lang w:eastAsia="es-CO"/>
          <w:rPrChange w:id="1162" w:author="Camilo Andrés Díaz Gómez" w:date="2023-03-28T17:39:00Z">
            <w:rPr>
              <w:del w:id="1163" w:author="Camilo Andrés Díaz Gómez" w:date="2023-03-28T18:17:00Z"/>
              <w:rFonts w:asciiTheme="minorHAnsi" w:eastAsiaTheme="minorEastAsia" w:hAnsiTheme="minorHAnsi"/>
              <w:noProof/>
              <w:sz w:val="22"/>
              <w:lang w:eastAsia="es-CO"/>
            </w:rPr>
          </w:rPrChange>
        </w:rPr>
      </w:pPr>
      <w:del w:id="1164" w:author="Camilo Andrés Díaz Gómez" w:date="2023-03-28T18:17:00Z">
        <w:r w:rsidRPr="0062064A" w:rsidDel="0062064A">
          <w:rPr>
            <w:rStyle w:val="Hipervnculo"/>
            <w:rFonts w:cs="Times New Roman"/>
            <w:noProof/>
            <w:color w:val="auto"/>
            <w:rPrChange w:id="1165" w:author="Camilo Andrés Díaz Gómez" w:date="2023-03-28T18:17:00Z">
              <w:rPr>
                <w:rStyle w:val="Hipervnculo"/>
                <w:rFonts w:cs="Times New Roman"/>
                <w:noProof/>
              </w:rPr>
            </w:rPrChange>
          </w:rPr>
          <w:delText xml:space="preserve">Figura 18 </w:delText>
        </w:r>
        <w:r w:rsidRPr="0062064A" w:rsidDel="0062064A">
          <w:rPr>
            <w:rStyle w:val="Hipervnculo"/>
            <w:rFonts w:cs="Times New Roman"/>
            <w:bCs/>
            <w:i/>
            <w:noProof/>
            <w:color w:val="auto"/>
            <w:rPrChange w:id="1166" w:author="Camilo Andrés Díaz Gómez" w:date="2023-03-28T18:17:00Z">
              <w:rPr>
                <w:rStyle w:val="Hipervnculo"/>
                <w:rFonts w:cs="Times New Roman"/>
                <w:bCs/>
                <w:i/>
                <w:noProof/>
              </w:rPr>
            </w:rPrChange>
          </w:rPr>
          <w:delText>Creación de variables</w:delText>
        </w:r>
        <w:r w:rsidRPr="00A968A5" w:rsidDel="0062064A">
          <w:rPr>
            <w:rFonts w:cs="Times New Roman"/>
            <w:noProof/>
            <w:webHidden/>
          </w:rPr>
          <w:tab/>
          <w:delText>76</w:delText>
        </w:r>
      </w:del>
    </w:p>
    <w:p w14:paraId="18B3B937" w14:textId="1AD7F4D0" w:rsidR="00405EF3" w:rsidRPr="00A968A5" w:rsidDel="0062064A" w:rsidRDefault="00405EF3">
      <w:pPr>
        <w:pStyle w:val="Tabladeilustraciones"/>
        <w:tabs>
          <w:tab w:val="right" w:leader="dot" w:pos="8828"/>
        </w:tabs>
        <w:rPr>
          <w:del w:id="1167" w:author="Camilo Andrés Díaz Gómez" w:date="2023-03-28T18:17:00Z"/>
          <w:rFonts w:eastAsiaTheme="minorEastAsia" w:cs="Times New Roman"/>
          <w:noProof/>
          <w:sz w:val="22"/>
          <w:lang w:eastAsia="es-CO"/>
          <w:rPrChange w:id="1168" w:author="Camilo Andrés Díaz Gómez" w:date="2023-03-28T17:39:00Z">
            <w:rPr>
              <w:del w:id="1169" w:author="Camilo Andrés Díaz Gómez" w:date="2023-03-28T18:17:00Z"/>
              <w:rFonts w:asciiTheme="minorHAnsi" w:eastAsiaTheme="minorEastAsia" w:hAnsiTheme="minorHAnsi"/>
              <w:noProof/>
              <w:sz w:val="22"/>
              <w:lang w:eastAsia="es-CO"/>
            </w:rPr>
          </w:rPrChange>
        </w:rPr>
      </w:pPr>
      <w:del w:id="1170" w:author="Camilo Andrés Díaz Gómez" w:date="2023-03-28T18:17:00Z">
        <w:r w:rsidRPr="0062064A" w:rsidDel="0062064A">
          <w:rPr>
            <w:rStyle w:val="Hipervnculo"/>
            <w:rFonts w:cs="Times New Roman"/>
            <w:noProof/>
            <w:color w:val="auto"/>
            <w:rPrChange w:id="1171" w:author="Camilo Andrés Díaz Gómez" w:date="2023-03-28T18:17:00Z">
              <w:rPr>
                <w:rStyle w:val="Hipervnculo"/>
                <w:rFonts w:cs="Times New Roman"/>
                <w:noProof/>
              </w:rPr>
            </w:rPrChange>
          </w:rPr>
          <w:delText xml:space="preserve">Figura 19 </w:delText>
        </w:r>
        <w:r w:rsidRPr="0062064A" w:rsidDel="0062064A">
          <w:rPr>
            <w:rStyle w:val="Hipervnculo"/>
            <w:rFonts w:cs="Times New Roman"/>
            <w:bCs/>
            <w:i/>
            <w:noProof/>
            <w:color w:val="auto"/>
            <w:rPrChange w:id="1172" w:author="Camilo Andrés Díaz Gómez" w:date="2023-03-28T18:17:00Z">
              <w:rPr>
                <w:rStyle w:val="Hipervnculo"/>
                <w:rFonts w:cs="Times New Roman"/>
                <w:bCs/>
                <w:i/>
                <w:noProof/>
              </w:rPr>
            </w:rPrChange>
          </w:rPr>
          <w:delText>Entrenamiento del modelo</w:delText>
        </w:r>
        <w:r w:rsidRPr="00A968A5" w:rsidDel="0062064A">
          <w:rPr>
            <w:rFonts w:cs="Times New Roman"/>
            <w:noProof/>
            <w:webHidden/>
          </w:rPr>
          <w:tab/>
          <w:delText>77</w:delText>
        </w:r>
      </w:del>
    </w:p>
    <w:p w14:paraId="41D53E49" w14:textId="6CC47C4B" w:rsidR="00405EF3" w:rsidRPr="00A968A5" w:rsidDel="0062064A" w:rsidRDefault="00405EF3">
      <w:pPr>
        <w:pStyle w:val="Tabladeilustraciones"/>
        <w:tabs>
          <w:tab w:val="right" w:leader="dot" w:pos="8828"/>
        </w:tabs>
        <w:rPr>
          <w:del w:id="1173" w:author="Camilo Andrés Díaz Gómez" w:date="2023-03-28T18:17:00Z"/>
          <w:rFonts w:eastAsiaTheme="minorEastAsia" w:cs="Times New Roman"/>
          <w:noProof/>
          <w:sz w:val="22"/>
          <w:lang w:eastAsia="es-CO"/>
          <w:rPrChange w:id="1174" w:author="Camilo Andrés Díaz Gómez" w:date="2023-03-28T17:39:00Z">
            <w:rPr>
              <w:del w:id="1175" w:author="Camilo Andrés Díaz Gómez" w:date="2023-03-28T18:17:00Z"/>
              <w:rFonts w:asciiTheme="minorHAnsi" w:eastAsiaTheme="minorEastAsia" w:hAnsiTheme="minorHAnsi"/>
              <w:noProof/>
              <w:sz w:val="22"/>
              <w:lang w:eastAsia="es-CO"/>
            </w:rPr>
          </w:rPrChange>
        </w:rPr>
      </w:pPr>
      <w:del w:id="1176" w:author="Camilo Andrés Díaz Gómez" w:date="2023-03-28T18:17:00Z">
        <w:r w:rsidRPr="0062064A" w:rsidDel="0062064A">
          <w:rPr>
            <w:rStyle w:val="Hipervnculo"/>
            <w:rFonts w:cs="Times New Roman"/>
            <w:noProof/>
            <w:color w:val="auto"/>
            <w:rPrChange w:id="1177" w:author="Camilo Andrés Díaz Gómez" w:date="2023-03-28T18:17:00Z">
              <w:rPr>
                <w:rStyle w:val="Hipervnculo"/>
                <w:rFonts w:cs="Times New Roman"/>
                <w:noProof/>
              </w:rPr>
            </w:rPrChange>
          </w:rPr>
          <w:delText xml:space="preserve">Figura 20 </w:delText>
        </w:r>
        <w:r w:rsidRPr="0062064A" w:rsidDel="0062064A">
          <w:rPr>
            <w:rStyle w:val="Hipervnculo"/>
            <w:rFonts w:cs="Times New Roman"/>
            <w:bCs/>
            <w:i/>
            <w:noProof/>
            <w:color w:val="auto"/>
            <w:rPrChange w:id="1178" w:author="Camilo Andrés Díaz Gómez" w:date="2023-03-28T18:17:00Z">
              <w:rPr>
                <w:rStyle w:val="Hipervnculo"/>
                <w:rFonts w:cs="Times New Roman"/>
                <w:bCs/>
                <w:i/>
                <w:noProof/>
              </w:rPr>
            </w:rPrChange>
          </w:rPr>
          <w:delText>Entrenamiento de modelo de regresión lineal</w:delText>
        </w:r>
        <w:r w:rsidRPr="00A968A5" w:rsidDel="0062064A">
          <w:rPr>
            <w:rFonts w:cs="Times New Roman"/>
            <w:noProof/>
            <w:webHidden/>
          </w:rPr>
          <w:tab/>
          <w:delText>78</w:delText>
        </w:r>
      </w:del>
    </w:p>
    <w:p w14:paraId="2CC33F0D" w14:textId="27531269" w:rsidR="00405EF3" w:rsidRPr="00A968A5" w:rsidDel="0062064A" w:rsidRDefault="00405EF3">
      <w:pPr>
        <w:pStyle w:val="Tabladeilustraciones"/>
        <w:tabs>
          <w:tab w:val="right" w:leader="dot" w:pos="8828"/>
        </w:tabs>
        <w:rPr>
          <w:del w:id="1179" w:author="Camilo Andrés Díaz Gómez" w:date="2023-03-28T18:17:00Z"/>
          <w:rFonts w:eastAsiaTheme="minorEastAsia" w:cs="Times New Roman"/>
          <w:noProof/>
          <w:sz w:val="22"/>
          <w:lang w:eastAsia="es-CO"/>
          <w:rPrChange w:id="1180" w:author="Camilo Andrés Díaz Gómez" w:date="2023-03-28T17:39:00Z">
            <w:rPr>
              <w:del w:id="1181" w:author="Camilo Andrés Díaz Gómez" w:date="2023-03-28T18:17:00Z"/>
              <w:rFonts w:asciiTheme="minorHAnsi" w:eastAsiaTheme="minorEastAsia" w:hAnsiTheme="minorHAnsi"/>
              <w:noProof/>
              <w:sz w:val="22"/>
              <w:lang w:eastAsia="es-CO"/>
            </w:rPr>
          </w:rPrChange>
        </w:rPr>
      </w:pPr>
      <w:del w:id="1182" w:author="Camilo Andrés Díaz Gómez" w:date="2023-03-28T18:17:00Z">
        <w:r w:rsidRPr="0062064A" w:rsidDel="0062064A">
          <w:rPr>
            <w:rStyle w:val="Hipervnculo"/>
            <w:rFonts w:cs="Times New Roman"/>
            <w:noProof/>
            <w:color w:val="auto"/>
            <w:rPrChange w:id="1183" w:author="Camilo Andrés Díaz Gómez" w:date="2023-03-28T18:17:00Z">
              <w:rPr>
                <w:rStyle w:val="Hipervnculo"/>
                <w:rFonts w:cs="Times New Roman"/>
                <w:noProof/>
              </w:rPr>
            </w:rPrChange>
          </w:rPr>
          <w:delText xml:space="preserve">Figura 21 </w:delText>
        </w:r>
        <w:r w:rsidRPr="0062064A" w:rsidDel="0062064A">
          <w:rPr>
            <w:rStyle w:val="Hipervnculo"/>
            <w:rFonts w:cs="Times New Roman"/>
            <w:bCs/>
            <w:i/>
            <w:noProof/>
            <w:color w:val="auto"/>
            <w:rPrChange w:id="1184" w:author="Camilo Andrés Díaz Gómez" w:date="2023-03-28T18:17:00Z">
              <w:rPr>
                <w:rStyle w:val="Hipervnculo"/>
                <w:rFonts w:cs="Times New Roman"/>
                <w:bCs/>
                <w:i/>
                <w:noProof/>
              </w:rPr>
            </w:rPrChange>
          </w:rPr>
          <w:delText>Evaluación del modelo</w:delText>
        </w:r>
        <w:r w:rsidRPr="00A968A5" w:rsidDel="0062064A">
          <w:rPr>
            <w:rFonts w:cs="Times New Roman"/>
            <w:noProof/>
            <w:webHidden/>
          </w:rPr>
          <w:tab/>
          <w:delText>79</w:delText>
        </w:r>
      </w:del>
    </w:p>
    <w:p w14:paraId="5956A8F7" w14:textId="7EFE31C9" w:rsidR="00405EF3" w:rsidRPr="00A968A5" w:rsidDel="0062064A" w:rsidRDefault="00405EF3">
      <w:pPr>
        <w:pStyle w:val="Tabladeilustraciones"/>
        <w:tabs>
          <w:tab w:val="right" w:leader="dot" w:pos="8828"/>
        </w:tabs>
        <w:rPr>
          <w:del w:id="1185" w:author="Camilo Andrés Díaz Gómez" w:date="2023-03-28T18:17:00Z"/>
          <w:rFonts w:eastAsiaTheme="minorEastAsia" w:cs="Times New Roman"/>
          <w:noProof/>
          <w:sz w:val="22"/>
          <w:lang w:eastAsia="es-CO"/>
          <w:rPrChange w:id="1186" w:author="Camilo Andrés Díaz Gómez" w:date="2023-03-28T17:39:00Z">
            <w:rPr>
              <w:del w:id="1187" w:author="Camilo Andrés Díaz Gómez" w:date="2023-03-28T18:17:00Z"/>
              <w:rFonts w:asciiTheme="minorHAnsi" w:eastAsiaTheme="minorEastAsia" w:hAnsiTheme="minorHAnsi"/>
              <w:noProof/>
              <w:sz w:val="22"/>
              <w:lang w:eastAsia="es-CO"/>
            </w:rPr>
          </w:rPrChange>
        </w:rPr>
      </w:pPr>
      <w:del w:id="1188" w:author="Camilo Andrés Díaz Gómez" w:date="2023-03-28T18:17:00Z">
        <w:r w:rsidRPr="0062064A" w:rsidDel="0062064A">
          <w:rPr>
            <w:rStyle w:val="Hipervnculo"/>
            <w:rFonts w:cs="Times New Roman"/>
            <w:noProof/>
            <w:color w:val="auto"/>
            <w:rPrChange w:id="1189" w:author="Camilo Andrés Díaz Gómez" w:date="2023-03-28T18:17:00Z">
              <w:rPr>
                <w:rStyle w:val="Hipervnculo"/>
                <w:rFonts w:cs="Times New Roman"/>
                <w:noProof/>
              </w:rPr>
            </w:rPrChange>
          </w:rPr>
          <w:delText xml:space="preserve">Figura 22 </w:delText>
        </w:r>
        <w:r w:rsidRPr="0062064A" w:rsidDel="0062064A">
          <w:rPr>
            <w:rStyle w:val="Hipervnculo"/>
            <w:rFonts w:cs="Times New Roman"/>
            <w:bCs/>
            <w:i/>
            <w:noProof/>
            <w:color w:val="auto"/>
            <w:rPrChange w:id="1190" w:author="Camilo Andrés Díaz Gómez" w:date="2023-03-28T18:17:00Z">
              <w:rPr>
                <w:rStyle w:val="Hipervnculo"/>
                <w:rFonts w:cs="Times New Roman"/>
                <w:bCs/>
                <w:i/>
                <w:noProof/>
              </w:rPr>
            </w:rPrChange>
          </w:rPr>
          <w:delText>Inicializador de contador e iteración de filas</w:delText>
        </w:r>
        <w:r w:rsidRPr="00A968A5" w:rsidDel="0062064A">
          <w:rPr>
            <w:rFonts w:cs="Times New Roman"/>
            <w:noProof/>
            <w:webHidden/>
          </w:rPr>
          <w:tab/>
          <w:delText>80</w:delText>
        </w:r>
      </w:del>
    </w:p>
    <w:p w14:paraId="6C9D045D" w14:textId="0351AD08" w:rsidR="00405EF3" w:rsidRPr="00A968A5" w:rsidDel="0062064A" w:rsidRDefault="00405EF3">
      <w:pPr>
        <w:pStyle w:val="Tabladeilustraciones"/>
        <w:tabs>
          <w:tab w:val="right" w:leader="dot" w:pos="8828"/>
        </w:tabs>
        <w:rPr>
          <w:del w:id="1191" w:author="Camilo Andrés Díaz Gómez" w:date="2023-03-28T18:17:00Z"/>
          <w:rFonts w:eastAsiaTheme="minorEastAsia" w:cs="Times New Roman"/>
          <w:noProof/>
          <w:sz w:val="22"/>
          <w:lang w:eastAsia="es-CO"/>
          <w:rPrChange w:id="1192" w:author="Camilo Andrés Díaz Gómez" w:date="2023-03-28T17:39:00Z">
            <w:rPr>
              <w:del w:id="1193" w:author="Camilo Andrés Díaz Gómez" w:date="2023-03-28T18:17:00Z"/>
              <w:rFonts w:asciiTheme="minorHAnsi" w:eastAsiaTheme="minorEastAsia" w:hAnsiTheme="minorHAnsi"/>
              <w:noProof/>
              <w:sz w:val="22"/>
              <w:lang w:eastAsia="es-CO"/>
            </w:rPr>
          </w:rPrChange>
        </w:rPr>
      </w:pPr>
      <w:del w:id="1194" w:author="Camilo Andrés Díaz Gómez" w:date="2023-03-28T18:17:00Z">
        <w:r w:rsidRPr="0062064A" w:rsidDel="0062064A">
          <w:rPr>
            <w:rStyle w:val="Hipervnculo"/>
            <w:rFonts w:cs="Times New Roman"/>
            <w:noProof/>
            <w:color w:val="auto"/>
            <w:rPrChange w:id="1195" w:author="Camilo Andrés Díaz Gómez" w:date="2023-03-28T18:17:00Z">
              <w:rPr>
                <w:rStyle w:val="Hipervnculo"/>
                <w:rFonts w:cs="Times New Roman"/>
                <w:noProof/>
              </w:rPr>
            </w:rPrChange>
          </w:rPr>
          <w:delText xml:space="preserve">Figura 23 </w:delText>
        </w:r>
        <w:r w:rsidRPr="0062064A" w:rsidDel="0062064A">
          <w:rPr>
            <w:rStyle w:val="Hipervnculo"/>
            <w:rFonts w:cs="Times New Roman"/>
            <w:bCs/>
            <w:i/>
            <w:noProof/>
            <w:color w:val="auto"/>
            <w:rPrChange w:id="1196" w:author="Camilo Andrés Díaz Gómez" w:date="2023-03-28T18:17:00Z">
              <w:rPr>
                <w:rStyle w:val="Hipervnculo"/>
                <w:rFonts w:cs="Times New Roman"/>
                <w:bCs/>
                <w:i/>
                <w:noProof/>
              </w:rPr>
            </w:rPrChange>
          </w:rPr>
          <w:delText>Implementación del modelo de regresión polinomial y evalúan su precisión mediante el coeficiente de determinación</w:delText>
        </w:r>
        <w:r w:rsidRPr="00A968A5" w:rsidDel="0062064A">
          <w:rPr>
            <w:rFonts w:cs="Times New Roman"/>
            <w:noProof/>
            <w:webHidden/>
          </w:rPr>
          <w:tab/>
          <w:delText>82</w:delText>
        </w:r>
      </w:del>
    </w:p>
    <w:p w14:paraId="5EBD4E8E" w14:textId="0E52F0AE" w:rsidR="00405EF3" w:rsidRPr="00A968A5" w:rsidDel="0062064A" w:rsidRDefault="00405EF3">
      <w:pPr>
        <w:pStyle w:val="Tabladeilustraciones"/>
        <w:tabs>
          <w:tab w:val="right" w:leader="dot" w:pos="8828"/>
        </w:tabs>
        <w:rPr>
          <w:del w:id="1197" w:author="Camilo Andrés Díaz Gómez" w:date="2023-03-28T18:17:00Z"/>
          <w:rFonts w:eastAsiaTheme="minorEastAsia" w:cs="Times New Roman"/>
          <w:noProof/>
          <w:sz w:val="22"/>
          <w:lang w:eastAsia="es-CO"/>
          <w:rPrChange w:id="1198" w:author="Camilo Andrés Díaz Gómez" w:date="2023-03-28T17:39:00Z">
            <w:rPr>
              <w:del w:id="1199" w:author="Camilo Andrés Díaz Gómez" w:date="2023-03-28T18:17:00Z"/>
              <w:rFonts w:asciiTheme="minorHAnsi" w:eastAsiaTheme="minorEastAsia" w:hAnsiTheme="minorHAnsi"/>
              <w:noProof/>
              <w:sz w:val="22"/>
              <w:lang w:eastAsia="es-CO"/>
            </w:rPr>
          </w:rPrChange>
        </w:rPr>
      </w:pPr>
      <w:del w:id="1200" w:author="Camilo Andrés Díaz Gómez" w:date="2023-03-28T18:17:00Z">
        <w:r w:rsidRPr="0062064A" w:rsidDel="0062064A">
          <w:rPr>
            <w:rStyle w:val="Hipervnculo"/>
            <w:rFonts w:cs="Times New Roman"/>
            <w:noProof/>
            <w:color w:val="auto"/>
            <w:rPrChange w:id="1201" w:author="Camilo Andrés Díaz Gómez" w:date="2023-03-28T18:17:00Z">
              <w:rPr>
                <w:rStyle w:val="Hipervnculo"/>
                <w:rFonts w:cs="Times New Roman"/>
                <w:noProof/>
              </w:rPr>
            </w:rPrChange>
          </w:rPr>
          <w:delText xml:space="preserve">Figura 24 </w:delText>
        </w:r>
        <w:r w:rsidRPr="0062064A" w:rsidDel="0062064A">
          <w:rPr>
            <w:rStyle w:val="Hipervnculo"/>
            <w:rFonts w:cs="Times New Roman"/>
            <w:bCs/>
            <w:i/>
            <w:noProof/>
            <w:color w:val="auto"/>
            <w:rPrChange w:id="1202" w:author="Camilo Andrés Díaz Gómez" w:date="2023-03-28T18:17:00Z">
              <w:rPr>
                <w:rStyle w:val="Hipervnculo"/>
                <w:rFonts w:cs="Times New Roman"/>
                <w:bCs/>
                <w:i/>
                <w:noProof/>
              </w:rPr>
            </w:rPrChange>
          </w:rPr>
          <w:delText>Creación de columnas con nuevos datos</w:delText>
        </w:r>
        <w:r w:rsidRPr="00A968A5" w:rsidDel="0062064A">
          <w:rPr>
            <w:rFonts w:cs="Times New Roman"/>
            <w:noProof/>
            <w:webHidden/>
          </w:rPr>
          <w:tab/>
          <w:delText>83</w:delText>
        </w:r>
      </w:del>
    </w:p>
    <w:p w14:paraId="1F7B97A5" w14:textId="01937FD6" w:rsidR="00405EF3" w:rsidRPr="00A968A5" w:rsidDel="0062064A" w:rsidRDefault="00405EF3">
      <w:pPr>
        <w:pStyle w:val="Tabladeilustraciones"/>
        <w:tabs>
          <w:tab w:val="right" w:leader="dot" w:pos="8828"/>
        </w:tabs>
        <w:rPr>
          <w:del w:id="1203" w:author="Camilo Andrés Díaz Gómez" w:date="2023-03-28T18:17:00Z"/>
          <w:rFonts w:eastAsiaTheme="minorEastAsia" w:cs="Times New Roman"/>
          <w:noProof/>
          <w:sz w:val="22"/>
          <w:lang w:eastAsia="es-CO"/>
          <w:rPrChange w:id="1204" w:author="Camilo Andrés Díaz Gómez" w:date="2023-03-28T17:39:00Z">
            <w:rPr>
              <w:del w:id="1205" w:author="Camilo Andrés Díaz Gómez" w:date="2023-03-28T18:17:00Z"/>
              <w:rFonts w:asciiTheme="minorHAnsi" w:eastAsiaTheme="minorEastAsia" w:hAnsiTheme="minorHAnsi"/>
              <w:noProof/>
              <w:sz w:val="22"/>
              <w:lang w:eastAsia="es-CO"/>
            </w:rPr>
          </w:rPrChange>
        </w:rPr>
      </w:pPr>
      <w:del w:id="1206" w:author="Camilo Andrés Díaz Gómez" w:date="2023-03-28T18:17:00Z">
        <w:r w:rsidRPr="0062064A" w:rsidDel="0062064A">
          <w:rPr>
            <w:rStyle w:val="Hipervnculo"/>
            <w:rFonts w:cs="Times New Roman"/>
            <w:noProof/>
            <w:color w:val="auto"/>
            <w:rPrChange w:id="1207" w:author="Camilo Andrés Díaz Gómez" w:date="2023-03-28T18:17:00Z">
              <w:rPr>
                <w:rStyle w:val="Hipervnculo"/>
                <w:rFonts w:cs="Times New Roman"/>
                <w:noProof/>
              </w:rPr>
            </w:rPrChange>
          </w:rPr>
          <w:delText xml:space="preserve">Figura 25  </w:delText>
        </w:r>
        <w:r w:rsidRPr="0062064A" w:rsidDel="0062064A">
          <w:rPr>
            <w:rStyle w:val="Hipervnculo"/>
            <w:rFonts w:cs="Times New Roman"/>
            <w:bCs/>
            <w:i/>
            <w:noProof/>
            <w:color w:val="auto"/>
            <w:rPrChange w:id="1208" w:author="Camilo Andrés Díaz Gómez" w:date="2023-03-28T18:17:00Z">
              <w:rPr>
                <w:rStyle w:val="Hipervnculo"/>
                <w:rFonts w:cs="Times New Roman"/>
                <w:bCs/>
                <w:i/>
                <w:noProof/>
              </w:rPr>
            </w:rPrChange>
          </w:rPr>
          <w:delText>Modelo de machine learning knn con regresión</w:delText>
        </w:r>
        <w:r w:rsidRPr="00A968A5" w:rsidDel="0062064A">
          <w:rPr>
            <w:rFonts w:cs="Times New Roman"/>
            <w:noProof/>
            <w:webHidden/>
          </w:rPr>
          <w:tab/>
          <w:delText>84</w:delText>
        </w:r>
      </w:del>
    </w:p>
    <w:p w14:paraId="63756AA8" w14:textId="46C93FDB" w:rsidR="00405EF3" w:rsidRPr="00A968A5" w:rsidDel="0062064A" w:rsidRDefault="00405EF3">
      <w:pPr>
        <w:pStyle w:val="Tabladeilustraciones"/>
        <w:tabs>
          <w:tab w:val="right" w:leader="dot" w:pos="8828"/>
        </w:tabs>
        <w:rPr>
          <w:del w:id="1209" w:author="Camilo Andrés Díaz Gómez" w:date="2023-03-28T18:17:00Z"/>
          <w:rFonts w:eastAsiaTheme="minorEastAsia" w:cs="Times New Roman"/>
          <w:noProof/>
          <w:sz w:val="22"/>
          <w:lang w:eastAsia="es-CO"/>
          <w:rPrChange w:id="1210" w:author="Camilo Andrés Díaz Gómez" w:date="2023-03-28T17:39:00Z">
            <w:rPr>
              <w:del w:id="1211" w:author="Camilo Andrés Díaz Gómez" w:date="2023-03-28T18:17:00Z"/>
              <w:rFonts w:asciiTheme="minorHAnsi" w:eastAsiaTheme="minorEastAsia" w:hAnsiTheme="minorHAnsi"/>
              <w:noProof/>
              <w:sz w:val="22"/>
              <w:lang w:eastAsia="es-CO"/>
            </w:rPr>
          </w:rPrChange>
        </w:rPr>
      </w:pPr>
      <w:del w:id="1212" w:author="Camilo Andrés Díaz Gómez" w:date="2023-03-28T18:17:00Z">
        <w:r w:rsidRPr="0062064A" w:rsidDel="0062064A">
          <w:rPr>
            <w:rStyle w:val="Hipervnculo"/>
            <w:rFonts w:cs="Times New Roman"/>
            <w:noProof/>
            <w:color w:val="auto"/>
            <w:rPrChange w:id="1213" w:author="Camilo Andrés Díaz Gómez" w:date="2023-03-28T18:17:00Z">
              <w:rPr>
                <w:rStyle w:val="Hipervnculo"/>
                <w:rFonts w:cs="Times New Roman"/>
                <w:noProof/>
              </w:rPr>
            </w:rPrChange>
          </w:rPr>
          <w:delText xml:space="preserve">Figura 26 </w:delText>
        </w:r>
        <w:r w:rsidRPr="0062064A" w:rsidDel="0062064A">
          <w:rPr>
            <w:rStyle w:val="Hipervnculo"/>
            <w:rFonts w:cs="Times New Roman"/>
            <w:bCs/>
            <w:i/>
            <w:noProof/>
            <w:color w:val="auto"/>
            <w:rPrChange w:id="1214" w:author="Camilo Andrés Díaz Gómez" w:date="2023-03-28T18:17:00Z">
              <w:rPr>
                <w:rStyle w:val="Hipervnculo"/>
                <w:rFonts w:cs="Times New Roman"/>
                <w:bCs/>
                <w:i/>
                <w:noProof/>
              </w:rPr>
            </w:rPrChange>
          </w:rPr>
          <w:delText>Búsqueda del mejor k</w:delText>
        </w:r>
        <w:r w:rsidRPr="00A968A5" w:rsidDel="0062064A">
          <w:rPr>
            <w:rFonts w:cs="Times New Roman"/>
            <w:noProof/>
            <w:webHidden/>
          </w:rPr>
          <w:tab/>
          <w:delText>85</w:delText>
        </w:r>
      </w:del>
    </w:p>
    <w:p w14:paraId="2A89A771" w14:textId="7396689C" w:rsidR="00405EF3" w:rsidRPr="00A968A5" w:rsidDel="0062064A" w:rsidRDefault="00405EF3">
      <w:pPr>
        <w:pStyle w:val="Tabladeilustraciones"/>
        <w:tabs>
          <w:tab w:val="right" w:leader="dot" w:pos="8828"/>
        </w:tabs>
        <w:rPr>
          <w:del w:id="1215" w:author="Camilo Andrés Díaz Gómez" w:date="2023-03-28T18:17:00Z"/>
          <w:rFonts w:eastAsiaTheme="minorEastAsia" w:cs="Times New Roman"/>
          <w:noProof/>
          <w:sz w:val="22"/>
          <w:lang w:eastAsia="es-CO"/>
          <w:rPrChange w:id="1216" w:author="Camilo Andrés Díaz Gómez" w:date="2023-03-28T17:39:00Z">
            <w:rPr>
              <w:del w:id="1217" w:author="Camilo Andrés Díaz Gómez" w:date="2023-03-28T18:17:00Z"/>
              <w:rFonts w:asciiTheme="minorHAnsi" w:eastAsiaTheme="minorEastAsia" w:hAnsiTheme="minorHAnsi"/>
              <w:noProof/>
              <w:sz w:val="22"/>
              <w:lang w:eastAsia="es-CO"/>
            </w:rPr>
          </w:rPrChange>
        </w:rPr>
      </w:pPr>
      <w:del w:id="1218" w:author="Camilo Andrés Díaz Gómez" w:date="2023-03-28T18:17:00Z">
        <w:r w:rsidRPr="0062064A" w:rsidDel="0062064A">
          <w:rPr>
            <w:rStyle w:val="Hipervnculo"/>
            <w:rFonts w:cs="Times New Roman"/>
            <w:noProof/>
            <w:color w:val="auto"/>
            <w:rPrChange w:id="1219" w:author="Camilo Andrés Díaz Gómez" w:date="2023-03-28T18:17:00Z">
              <w:rPr>
                <w:rStyle w:val="Hipervnculo"/>
                <w:rFonts w:cs="Times New Roman"/>
                <w:noProof/>
              </w:rPr>
            </w:rPrChange>
          </w:rPr>
          <w:delText xml:space="preserve">Figura 27 </w:delText>
        </w:r>
        <w:r w:rsidRPr="0062064A" w:rsidDel="0062064A">
          <w:rPr>
            <w:rStyle w:val="Hipervnculo"/>
            <w:rFonts w:cs="Times New Roman"/>
            <w:bCs/>
            <w:i/>
            <w:noProof/>
            <w:color w:val="auto"/>
            <w:rPrChange w:id="1220" w:author="Camilo Andrés Díaz Gómez" w:date="2023-03-28T18:17:00Z">
              <w:rPr>
                <w:rStyle w:val="Hipervnculo"/>
                <w:rFonts w:cs="Times New Roman"/>
                <w:bCs/>
                <w:i/>
                <w:noProof/>
              </w:rPr>
            </w:rPrChange>
          </w:rPr>
          <w:delText>Obtención del mejor k</w:delText>
        </w:r>
        <w:r w:rsidRPr="00A968A5" w:rsidDel="0062064A">
          <w:rPr>
            <w:rFonts w:cs="Times New Roman"/>
            <w:noProof/>
            <w:webHidden/>
          </w:rPr>
          <w:tab/>
          <w:delText>86</w:delText>
        </w:r>
      </w:del>
    </w:p>
    <w:p w14:paraId="7DE96FEA" w14:textId="36F91A9E" w:rsidR="00405EF3" w:rsidRPr="00A968A5" w:rsidDel="0062064A" w:rsidRDefault="00405EF3">
      <w:pPr>
        <w:pStyle w:val="Tabladeilustraciones"/>
        <w:tabs>
          <w:tab w:val="right" w:leader="dot" w:pos="8828"/>
        </w:tabs>
        <w:rPr>
          <w:del w:id="1221" w:author="Camilo Andrés Díaz Gómez" w:date="2023-03-28T18:17:00Z"/>
          <w:rFonts w:eastAsiaTheme="minorEastAsia" w:cs="Times New Roman"/>
          <w:noProof/>
          <w:sz w:val="22"/>
          <w:lang w:eastAsia="es-CO"/>
          <w:rPrChange w:id="1222" w:author="Camilo Andrés Díaz Gómez" w:date="2023-03-28T17:39:00Z">
            <w:rPr>
              <w:del w:id="1223" w:author="Camilo Andrés Díaz Gómez" w:date="2023-03-28T18:17:00Z"/>
              <w:rFonts w:asciiTheme="minorHAnsi" w:eastAsiaTheme="minorEastAsia" w:hAnsiTheme="minorHAnsi"/>
              <w:noProof/>
              <w:sz w:val="22"/>
              <w:lang w:eastAsia="es-CO"/>
            </w:rPr>
          </w:rPrChange>
        </w:rPr>
      </w:pPr>
      <w:del w:id="1224" w:author="Camilo Andrés Díaz Gómez" w:date="2023-03-28T18:17:00Z">
        <w:r w:rsidRPr="0062064A" w:rsidDel="0062064A">
          <w:rPr>
            <w:rStyle w:val="Hipervnculo"/>
            <w:rFonts w:cs="Times New Roman"/>
            <w:noProof/>
            <w:color w:val="auto"/>
            <w:rPrChange w:id="1225" w:author="Camilo Andrés Díaz Gómez" w:date="2023-03-28T18:17:00Z">
              <w:rPr>
                <w:rStyle w:val="Hipervnculo"/>
                <w:rFonts w:cs="Times New Roman"/>
                <w:noProof/>
              </w:rPr>
            </w:rPrChange>
          </w:rPr>
          <w:delText xml:space="preserve">Figura 28 </w:delText>
        </w:r>
        <w:r w:rsidRPr="0062064A" w:rsidDel="0062064A">
          <w:rPr>
            <w:rStyle w:val="Hipervnculo"/>
            <w:rFonts w:cs="Times New Roman"/>
            <w:bCs/>
            <w:i/>
            <w:noProof/>
            <w:color w:val="auto"/>
            <w:rPrChange w:id="1226" w:author="Camilo Andrés Díaz Gómez" w:date="2023-03-28T18:17:00Z">
              <w:rPr>
                <w:rStyle w:val="Hipervnculo"/>
                <w:rFonts w:cs="Times New Roman"/>
                <w:bCs/>
                <w:i/>
                <w:noProof/>
              </w:rPr>
            </w:rPrChange>
          </w:rPr>
          <w:delText>Entrenamiento del modelo KNN con regresión</w:delText>
        </w:r>
        <w:r w:rsidRPr="00A968A5" w:rsidDel="0062064A">
          <w:rPr>
            <w:rFonts w:cs="Times New Roman"/>
            <w:noProof/>
            <w:webHidden/>
          </w:rPr>
          <w:tab/>
          <w:delText>86</w:delText>
        </w:r>
      </w:del>
    </w:p>
    <w:p w14:paraId="7F776A5A" w14:textId="2C204219" w:rsidR="00405EF3" w:rsidRPr="00A968A5" w:rsidDel="0062064A" w:rsidRDefault="00405EF3">
      <w:pPr>
        <w:pStyle w:val="Tabladeilustraciones"/>
        <w:tabs>
          <w:tab w:val="right" w:leader="dot" w:pos="8828"/>
        </w:tabs>
        <w:rPr>
          <w:del w:id="1227" w:author="Camilo Andrés Díaz Gómez" w:date="2023-03-28T18:17:00Z"/>
          <w:rFonts w:eastAsiaTheme="minorEastAsia" w:cs="Times New Roman"/>
          <w:noProof/>
          <w:sz w:val="22"/>
          <w:lang w:eastAsia="es-CO"/>
          <w:rPrChange w:id="1228" w:author="Camilo Andrés Díaz Gómez" w:date="2023-03-28T17:39:00Z">
            <w:rPr>
              <w:del w:id="1229" w:author="Camilo Andrés Díaz Gómez" w:date="2023-03-28T18:17:00Z"/>
              <w:rFonts w:asciiTheme="minorHAnsi" w:eastAsiaTheme="minorEastAsia" w:hAnsiTheme="minorHAnsi"/>
              <w:noProof/>
              <w:sz w:val="22"/>
              <w:lang w:eastAsia="es-CO"/>
            </w:rPr>
          </w:rPrChange>
        </w:rPr>
      </w:pPr>
      <w:del w:id="1230" w:author="Camilo Andrés Díaz Gómez" w:date="2023-03-28T18:17:00Z">
        <w:r w:rsidRPr="0062064A" w:rsidDel="0062064A">
          <w:rPr>
            <w:rStyle w:val="Hipervnculo"/>
            <w:rFonts w:cs="Times New Roman"/>
            <w:noProof/>
            <w:color w:val="auto"/>
            <w:rPrChange w:id="1231" w:author="Camilo Andrés Díaz Gómez" w:date="2023-03-28T18:17:00Z">
              <w:rPr>
                <w:rStyle w:val="Hipervnculo"/>
                <w:rFonts w:cs="Times New Roman"/>
                <w:noProof/>
              </w:rPr>
            </w:rPrChange>
          </w:rPr>
          <w:delText xml:space="preserve">Figura 29 </w:delText>
        </w:r>
        <w:r w:rsidRPr="0062064A" w:rsidDel="0062064A">
          <w:rPr>
            <w:rStyle w:val="Hipervnculo"/>
            <w:rFonts w:cs="Times New Roman"/>
            <w:bCs/>
            <w:i/>
            <w:noProof/>
            <w:color w:val="auto"/>
            <w:rPrChange w:id="1232" w:author="Camilo Andrés Díaz Gómez" w:date="2023-03-28T18:17:00Z">
              <w:rPr>
                <w:rStyle w:val="Hipervnculo"/>
                <w:rFonts w:cs="Times New Roman"/>
                <w:bCs/>
                <w:i/>
                <w:noProof/>
              </w:rPr>
            </w:rPrChange>
          </w:rPr>
          <w:delText>Modelo de machine learning arboles de decisión con regresión</w:delText>
        </w:r>
        <w:r w:rsidRPr="00A968A5" w:rsidDel="0062064A">
          <w:rPr>
            <w:rFonts w:cs="Times New Roman"/>
            <w:noProof/>
            <w:webHidden/>
          </w:rPr>
          <w:tab/>
          <w:delText>88</w:delText>
        </w:r>
      </w:del>
    </w:p>
    <w:p w14:paraId="2337F2C3" w14:textId="4C1D92AD" w:rsidR="00405EF3" w:rsidRPr="00A968A5" w:rsidDel="0062064A" w:rsidRDefault="00405EF3">
      <w:pPr>
        <w:pStyle w:val="Tabladeilustraciones"/>
        <w:tabs>
          <w:tab w:val="right" w:leader="dot" w:pos="8828"/>
        </w:tabs>
        <w:rPr>
          <w:del w:id="1233" w:author="Camilo Andrés Díaz Gómez" w:date="2023-03-28T18:17:00Z"/>
          <w:rFonts w:eastAsiaTheme="minorEastAsia" w:cs="Times New Roman"/>
          <w:noProof/>
          <w:sz w:val="22"/>
          <w:lang w:eastAsia="es-CO"/>
          <w:rPrChange w:id="1234" w:author="Camilo Andrés Díaz Gómez" w:date="2023-03-28T17:39:00Z">
            <w:rPr>
              <w:del w:id="1235" w:author="Camilo Andrés Díaz Gómez" w:date="2023-03-28T18:17:00Z"/>
              <w:rFonts w:asciiTheme="minorHAnsi" w:eastAsiaTheme="minorEastAsia" w:hAnsiTheme="minorHAnsi"/>
              <w:noProof/>
              <w:sz w:val="22"/>
              <w:lang w:eastAsia="es-CO"/>
            </w:rPr>
          </w:rPrChange>
        </w:rPr>
      </w:pPr>
      <w:del w:id="1236" w:author="Camilo Andrés Díaz Gómez" w:date="2023-03-28T18:17:00Z">
        <w:r w:rsidRPr="0062064A" w:rsidDel="0062064A">
          <w:rPr>
            <w:rStyle w:val="Hipervnculo"/>
            <w:rFonts w:cs="Times New Roman"/>
            <w:noProof/>
            <w:color w:val="auto"/>
            <w:rPrChange w:id="1237" w:author="Camilo Andrés Díaz Gómez" w:date="2023-03-28T18:17:00Z">
              <w:rPr>
                <w:rStyle w:val="Hipervnculo"/>
                <w:rFonts w:cs="Times New Roman"/>
                <w:noProof/>
              </w:rPr>
            </w:rPrChange>
          </w:rPr>
          <w:delText xml:space="preserve">Figura 30 </w:delText>
        </w:r>
        <w:r w:rsidRPr="0062064A" w:rsidDel="0062064A">
          <w:rPr>
            <w:rStyle w:val="Hipervnculo"/>
            <w:rFonts w:cs="Times New Roman"/>
            <w:bCs/>
            <w:i/>
            <w:noProof/>
            <w:color w:val="auto"/>
            <w:rPrChange w:id="1238" w:author="Camilo Andrés Díaz Gómez" w:date="2023-03-28T18:17:00Z">
              <w:rPr>
                <w:rStyle w:val="Hipervnculo"/>
                <w:rFonts w:cs="Times New Roman"/>
                <w:bCs/>
                <w:i/>
                <w:noProof/>
              </w:rPr>
            </w:rPrChange>
          </w:rPr>
          <w:delText>Modelo de machine learning random tree con regresión</w:delText>
        </w:r>
        <w:r w:rsidRPr="00A968A5" w:rsidDel="0062064A">
          <w:rPr>
            <w:rFonts w:cs="Times New Roman"/>
            <w:noProof/>
            <w:webHidden/>
          </w:rPr>
          <w:tab/>
          <w:delText>89</w:delText>
        </w:r>
      </w:del>
    </w:p>
    <w:p w14:paraId="3468E441" w14:textId="16036B99" w:rsidR="00405EF3" w:rsidRPr="00A968A5" w:rsidDel="0062064A" w:rsidRDefault="00405EF3">
      <w:pPr>
        <w:pStyle w:val="Tabladeilustraciones"/>
        <w:tabs>
          <w:tab w:val="right" w:leader="dot" w:pos="8828"/>
        </w:tabs>
        <w:rPr>
          <w:del w:id="1239" w:author="Camilo Andrés Díaz Gómez" w:date="2023-03-28T18:17:00Z"/>
          <w:rFonts w:eastAsiaTheme="minorEastAsia" w:cs="Times New Roman"/>
          <w:noProof/>
          <w:sz w:val="22"/>
          <w:lang w:eastAsia="es-CO"/>
          <w:rPrChange w:id="1240" w:author="Camilo Andrés Díaz Gómez" w:date="2023-03-28T17:39:00Z">
            <w:rPr>
              <w:del w:id="1241" w:author="Camilo Andrés Díaz Gómez" w:date="2023-03-28T18:17:00Z"/>
              <w:rFonts w:asciiTheme="minorHAnsi" w:eastAsiaTheme="minorEastAsia" w:hAnsiTheme="minorHAnsi"/>
              <w:noProof/>
              <w:sz w:val="22"/>
              <w:lang w:eastAsia="es-CO"/>
            </w:rPr>
          </w:rPrChange>
        </w:rPr>
      </w:pPr>
      <w:del w:id="1242" w:author="Camilo Andrés Díaz Gómez" w:date="2023-03-28T18:17:00Z">
        <w:r w:rsidRPr="0062064A" w:rsidDel="0062064A">
          <w:rPr>
            <w:rStyle w:val="Hipervnculo"/>
            <w:rFonts w:cs="Times New Roman"/>
            <w:noProof/>
            <w:color w:val="auto"/>
            <w:rPrChange w:id="1243" w:author="Camilo Andrés Díaz Gómez" w:date="2023-03-28T18:17:00Z">
              <w:rPr>
                <w:rStyle w:val="Hipervnculo"/>
                <w:rFonts w:cs="Times New Roman"/>
                <w:noProof/>
              </w:rPr>
            </w:rPrChange>
          </w:rPr>
          <w:delText xml:space="preserve">Figura 31  </w:delText>
        </w:r>
        <w:r w:rsidRPr="0062064A" w:rsidDel="0062064A">
          <w:rPr>
            <w:rStyle w:val="Hipervnculo"/>
            <w:rFonts w:cs="Times New Roman"/>
            <w:bCs/>
            <w:i/>
            <w:noProof/>
            <w:color w:val="auto"/>
            <w:rPrChange w:id="1244" w:author="Camilo Andrés Díaz Gómez" w:date="2023-03-28T18:17:00Z">
              <w:rPr>
                <w:rStyle w:val="Hipervnculo"/>
                <w:rFonts w:cs="Times New Roman"/>
                <w:bCs/>
                <w:i/>
                <w:noProof/>
              </w:rPr>
            </w:rPrChange>
          </w:rPr>
          <w:delText>Estandarizar el conjunto de datos</w:delText>
        </w:r>
        <w:r w:rsidRPr="00A968A5" w:rsidDel="0062064A">
          <w:rPr>
            <w:rFonts w:cs="Times New Roman"/>
            <w:noProof/>
            <w:webHidden/>
          </w:rPr>
          <w:tab/>
          <w:delText>89</w:delText>
        </w:r>
      </w:del>
    </w:p>
    <w:p w14:paraId="37095B0B" w14:textId="0832A5B8" w:rsidR="00405EF3" w:rsidRPr="00A968A5" w:rsidDel="0062064A" w:rsidRDefault="00405EF3">
      <w:pPr>
        <w:pStyle w:val="Tabladeilustraciones"/>
        <w:tabs>
          <w:tab w:val="right" w:leader="dot" w:pos="8828"/>
        </w:tabs>
        <w:rPr>
          <w:del w:id="1245" w:author="Camilo Andrés Díaz Gómez" w:date="2023-03-28T18:17:00Z"/>
          <w:rFonts w:eastAsiaTheme="minorEastAsia" w:cs="Times New Roman"/>
          <w:noProof/>
          <w:sz w:val="22"/>
          <w:lang w:eastAsia="es-CO"/>
          <w:rPrChange w:id="1246" w:author="Camilo Andrés Díaz Gómez" w:date="2023-03-28T17:39:00Z">
            <w:rPr>
              <w:del w:id="1247" w:author="Camilo Andrés Díaz Gómez" w:date="2023-03-28T18:17:00Z"/>
              <w:rFonts w:asciiTheme="minorHAnsi" w:eastAsiaTheme="minorEastAsia" w:hAnsiTheme="minorHAnsi"/>
              <w:noProof/>
              <w:sz w:val="22"/>
              <w:lang w:eastAsia="es-CO"/>
            </w:rPr>
          </w:rPrChange>
        </w:rPr>
      </w:pPr>
      <w:del w:id="1248" w:author="Camilo Andrés Díaz Gómez" w:date="2023-03-28T18:17:00Z">
        <w:r w:rsidRPr="0062064A" w:rsidDel="0062064A">
          <w:rPr>
            <w:rStyle w:val="Hipervnculo"/>
            <w:rFonts w:cs="Times New Roman"/>
            <w:noProof/>
            <w:color w:val="auto"/>
            <w:rPrChange w:id="1249" w:author="Camilo Andrés Díaz Gómez" w:date="2023-03-28T18:17:00Z">
              <w:rPr>
                <w:rStyle w:val="Hipervnculo"/>
                <w:rFonts w:cs="Times New Roman"/>
                <w:noProof/>
              </w:rPr>
            </w:rPrChange>
          </w:rPr>
          <w:delText xml:space="preserve">Figura 32 </w:delText>
        </w:r>
        <w:r w:rsidRPr="0062064A" w:rsidDel="0062064A">
          <w:rPr>
            <w:rStyle w:val="Hipervnculo"/>
            <w:rFonts w:cs="Times New Roman"/>
            <w:bCs/>
            <w:i/>
            <w:noProof/>
            <w:color w:val="auto"/>
            <w:rPrChange w:id="1250" w:author="Camilo Andrés Díaz Gómez" w:date="2023-03-28T18:17:00Z">
              <w:rPr>
                <w:rStyle w:val="Hipervnculo"/>
                <w:rFonts w:cs="Times New Roman"/>
                <w:bCs/>
                <w:i/>
                <w:noProof/>
              </w:rPr>
            </w:rPrChange>
          </w:rPr>
          <w:delText>División del conjunto de datos estandarizado</w:delText>
        </w:r>
        <w:r w:rsidRPr="00A968A5" w:rsidDel="0062064A">
          <w:rPr>
            <w:rFonts w:cs="Times New Roman"/>
            <w:noProof/>
            <w:webHidden/>
          </w:rPr>
          <w:tab/>
          <w:delText>90</w:delText>
        </w:r>
      </w:del>
    </w:p>
    <w:p w14:paraId="7CF68F22" w14:textId="606D0189" w:rsidR="00405EF3" w:rsidRPr="00A968A5" w:rsidDel="0062064A" w:rsidRDefault="00405EF3">
      <w:pPr>
        <w:pStyle w:val="Tabladeilustraciones"/>
        <w:tabs>
          <w:tab w:val="right" w:leader="dot" w:pos="8828"/>
        </w:tabs>
        <w:rPr>
          <w:del w:id="1251" w:author="Camilo Andrés Díaz Gómez" w:date="2023-03-28T18:17:00Z"/>
          <w:rFonts w:eastAsiaTheme="minorEastAsia" w:cs="Times New Roman"/>
          <w:noProof/>
          <w:sz w:val="22"/>
          <w:lang w:eastAsia="es-CO"/>
          <w:rPrChange w:id="1252" w:author="Camilo Andrés Díaz Gómez" w:date="2023-03-28T17:39:00Z">
            <w:rPr>
              <w:del w:id="1253" w:author="Camilo Andrés Díaz Gómez" w:date="2023-03-28T18:17:00Z"/>
              <w:rFonts w:asciiTheme="minorHAnsi" w:eastAsiaTheme="minorEastAsia" w:hAnsiTheme="minorHAnsi"/>
              <w:noProof/>
              <w:sz w:val="22"/>
              <w:lang w:eastAsia="es-CO"/>
            </w:rPr>
          </w:rPrChange>
        </w:rPr>
      </w:pPr>
      <w:del w:id="1254" w:author="Camilo Andrés Díaz Gómez" w:date="2023-03-28T18:17:00Z">
        <w:r w:rsidRPr="0062064A" w:rsidDel="0062064A">
          <w:rPr>
            <w:rStyle w:val="Hipervnculo"/>
            <w:rFonts w:cs="Times New Roman"/>
            <w:noProof/>
            <w:color w:val="auto"/>
            <w:rPrChange w:id="1255" w:author="Camilo Andrés Díaz Gómez" w:date="2023-03-28T18:17:00Z">
              <w:rPr>
                <w:rStyle w:val="Hipervnculo"/>
                <w:rFonts w:cs="Times New Roman"/>
                <w:noProof/>
              </w:rPr>
            </w:rPrChange>
          </w:rPr>
          <w:delText xml:space="preserve">Figura 33 </w:delText>
        </w:r>
        <w:r w:rsidRPr="0062064A" w:rsidDel="0062064A">
          <w:rPr>
            <w:rStyle w:val="Hipervnculo"/>
            <w:rFonts w:cs="Times New Roman"/>
            <w:bCs/>
            <w:i/>
            <w:noProof/>
            <w:color w:val="auto"/>
            <w:rPrChange w:id="1256" w:author="Camilo Andrés Díaz Gómez" w:date="2023-03-28T18:17:00Z">
              <w:rPr>
                <w:rStyle w:val="Hipervnculo"/>
                <w:rFonts w:cs="Times New Roman"/>
                <w:bCs/>
                <w:i/>
                <w:noProof/>
              </w:rPr>
            </w:rPrChange>
          </w:rPr>
          <w:delText>Predicción en el conjunto de prueba</w:delText>
        </w:r>
        <w:r w:rsidRPr="00A968A5" w:rsidDel="0062064A">
          <w:rPr>
            <w:rFonts w:cs="Times New Roman"/>
            <w:noProof/>
            <w:webHidden/>
          </w:rPr>
          <w:tab/>
          <w:delText>91</w:delText>
        </w:r>
      </w:del>
    </w:p>
    <w:p w14:paraId="19DDF8E6" w14:textId="4D631A40" w:rsidR="00405EF3" w:rsidRPr="00A968A5" w:rsidDel="0062064A" w:rsidRDefault="00405EF3">
      <w:pPr>
        <w:pStyle w:val="Tabladeilustraciones"/>
        <w:tabs>
          <w:tab w:val="right" w:leader="dot" w:pos="8828"/>
        </w:tabs>
        <w:rPr>
          <w:del w:id="1257" w:author="Camilo Andrés Díaz Gómez" w:date="2023-03-28T18:17:00Z"/>
          <w:rFonts w:eastAsiaTheme="minorEastAsia" w:cs="Times New Roman"/>
          <w:noProof/>
          <w:sz w:val="22"/>
          <w:lang w:eastAsia="es-CO"/>
          <w:rPrChange w:id="1258" w:author="Camilo Andrés Díaz Gómez" w:date="2023-03-28T17:39:00Z">
            <w:rPr>
              <w:del w:id="1259" w:author="Camilo Andrés Díaz Gómez" w:date="2023-03-28T18:17:00Z"/>
              <w:rFonts w:asciiTheme="minorHAnsi" w:eastAsiaTheme="minorEastAsia" w:hAnsiTheme="minorHAnsi"/>
              <w:noProof/>
              <w:sz w:val="22"/>
              <w:lang w:eastAsia="es-CO"/>
            </w:rPr>
          </w:rPrChange>
        </w:rPr>
      </w:pPr>
      <w:del w:id="1260" w:author="Camilo Andrés Díaz Gómez" w:date="2023-03-28T18:17:00Z">
        <w:r w:rsidRPr="0062064A" w:rsidDel="0062064A">
          <w:rPr>
            <w:rStyle w:val="Hipervnculo"/>
            <w:rFonts w:cs="Times New Roman"/>
            <w:noProof/>
            <w:color w:val="auto"/>
            <w:rPrChange w:id="1261" w:author="Camilo Andrés Díaz Gómez" w:date="2023-03-28T18:17:00Z">
              <w:rPr>
                <w:rStyle w:val="Hipervnculo"/>
                <w:rFonts w:cs="Times New Roman"/>
                <w:noProof/>
              </w:rPr>
            </w:rPrChange>
          </w:rPr>
          <w:delText xml:space="preserve">Figura 34 </w:delText>
        </w:r>
        <w:r w:rsidRPr="0062064A" w:rsidDel="0062064A">
          <w:rPr>
            <w:rStyle w:val="Hipervnculo"/>
            <w:rFonts w:cs="Times New Roman"/>
            <w:bCs/>
            <w:i/>
            <w:noProof/>
            <w:color w:val="auto"/>
            <w:rPrChange w:id="1262" w:author="Camilo Andrés Díaz Gómez" w:date="2023-03-28T18:17:00Z">
              <w:rPr>
                <w:rStyle w:val="Hipervnculo"/>
                <w:rFonts w:cs="Times New Roman"/>
                <w:bCs/>
                <w:i/>
                <w:noProof/>
              </w:rPr>
            </w:rPrChange>
          </w:rPr>
          <w:delText>Modelo de machine learning red neuronal</w:delText>
        </w:r>
        <w:r w:rsidRPr="00A968A5" w:rsidDel="0062064A">
          <w:rPr>
            <w:rFonts w:cs="Times New Roman"/>
            <w:noProof/>
            <w:webHidden/>
          </w:rPr>
          <w:tab/>
          <w:delText>93</w:delText>
        </w:r>
      </w:del>
    </w:p>
    <w:p w14:paraId="73A2589B" w14:textId="1AA61794" w:rsidR="00405EF3" w:rsidRPr="00A968A5" w:rsidDel="0062064A" w:rsidRDefault="00405EF3">
      <w:pPr>
        <w:pStyle w:val="Tabladeilustraciones"/>
        <w:tabs>
          <w:tab w:val="right" w:leader="dot" w:pos="8828"/>
        </w:tabs>
        <w:rPr>
          <w:del w:id="1263" w:author="Camilo Andrés Díaz Gómez" w:date="2023-03-28T18:17:00Z"/>
          <w:rFonts w:eastAsiaTheme="minorEastAsia" w:cs="Times New Roman"/>
          <w:noProof/>
          <w:sz w:val="22"/>
          <w:lang w:eastAsia="es-CO"/>
          <w:rPrChange w:id="1264" w:author="Camilo Andrés Díaz Gómez" w:date="2023-03-28T17:39:00Z">
            <w:rPr>
              <w:del w:id="1265" w:author="Camilo Andrés Díaz Gómez" w:date="2023-03-28T18:17:00Z"/>
              <w:rFonts w:asciiTheme="minorHAnsi" w:eastAsiaTheme="minorEastAsia" w:hAnsiTheme="minorHAnsi"/>
              <w:noProof/>
              <w:sz w:val="22"/>
              <w:lang w:eastAsia="es-CO"/>
            </w:rPr>
          </w:rPrChange>
        </w:rPr>
      </w:pPr>
      <w:del w:id="1266" w:author="Camilo Andrés Díaz Gómez" w:date="2023-03-28T18:17:00Z">
        <w:r w:rsidRPr="0062064A" w:rsidDel="0062064A">
          <w:rPr>
            <w:rStyle w:val="Hipervnculo"/>
            <w:rFonts w:cs="Times New Roman"/>
            <w:noProof/>
            <w:color w:val="auto"/>
            <w:rPrChange w:id="1267" w:author="Camilo Andrés Díaz Gómez" w:date="2023-03-28T18:17:00Z">
              <w:rPr>
                <w:rStyle w:val="Hipervnculo"/>
                <w:rFonts w:cs="Times New Roman"/>
                <w:noProof/>
              </w:rPr>
            </w:rPrChange>
          </w:rPr>
          <w:delText xml:space="preserve">Figura 35 </w:delText>
        </w:r>
        <w:r w:rsidRPr="0062064A" w:rsidDel="0062064A">
          <w:rPr>
            <w:rStyle w:val="Hipervnculo"/>
            <w:rFonts w:cs="Times New Roman"/>
            <w:bCs/>
            <w:i/>
            <w:noProof/>
            <w:color w:val="auto"/>
            <w:rPrChange w:id="1268" w:author="Camilo Andrés Díaz Gómez" w:date="2023-03-28T18:17:00Z">
              <w:rPr>
                <w:rStyle w:val="Hipervnculo"/>
                <w:rFonts w:cs="Times New Roman"/>
                <w:bCs/>
                <w:i/>
                <w:noProof/>
              </w:rPr>
            </w:rPrChange>
          </w:rPr>
          <w:delText>Calculo el promedio de las diferencias para cada modelo</w:delText>
        </w:r>
        <w:r w:rsidRPr="00A968A5" w:rsidDel="0062064A">
          <w:rPr>
            <w:rFonts w:cs="Times New Roman"/>
            <w:noProof/>
            <w:webHidden/>
          </w:rPr>
          <w:tab/>
          <w:delText>95</w:delText>
        </w:r>
      </w:del>
    </w:p>
    <w:p w14:paraId="362E3655" w14:textId="53D79D6E" w:rsidR="00405EF3" w:rsidRPr="00A968A5" w:rsidDel="0062064A" w:rsidRDefault="00405EF3">
      <w:pPr>
        <w:pStyle w:val="Tabladeilustraciones"/>
        <w:tabs>
          <w:tab w:val="right" w:leader="dot" w:pos="8828"/>
        </w:tabs>
        <w:rPr>
          <w:del w:id="1269" w:author="Camilo Andrés Díaz Gómez" w:date="2023-03-28T18:17:00Z"/>
          <w:rFonts w:eastAsiaTheme="minorEastAsia" w:cs="Times New Roman"/>
          <w:noProof/>
          <w:sz w:val="22"/>
          <w:lang w:eastAsia="es-CO"/>
          <w:rPrChange w:id="1270" w:author="Camilo Andrés Díaz Gómez" w:date="2023-03-28T17:39:00Z">
            <w:rPr>
              <w:del w:id="1271" w:author="Camilo Andrés Díaz Gómez" w:date="2023-03-28T18:17:00Z"/>
              <w:rFonts w:asciiTheme="minorHAnsi" w:eastAsiaTheme="minorEastAsia" w:hAnsiTheme="minorHAnsi"/>
              <w:noProof/>
              <w:sz w:val="22"/>
              <w:lang w:eastAsia="es-CO"/>
            </w:rPr>
          </w:rPrChange>
        </w:rPr>
      </w:pPr>
      <w:del w:id="1272" w:author="Camilo Andrés Díaz Gómez" w:date="2023-03-28T18:17:00Z">
        <w:r w:rsidRPr="0062064A" w:rsidDel="0062064A">
          <w:rPr>
            <w:rStyle w:val="Hipervnculo"/>
            <w:rFonts w:cs="Times New Roman"/>
            <w:noProof/>
            <w:color w:val="auto"/>
            <w:rPrChange w:id="1273" w:author="Camilo Andrés Díaz Gómez" w:date="2023-03-28T18:17:00Z">
              <w:rPr>
                <w:rStyle w:val="Hipervnculo"/>
                <w:rFonts w:cs="Times New Roman"/>
                <w:noProof/>
              </w:rPr>
            </w:rPrChange>
          </w:rPr>
          <w:delText xml:space="preserve">Figura 36 </w:delText>
        </w:r>
        <w:r w:rsidRPr="0062064A" w:rsidDel="0062064A">
          <w:rPr>
            <w:rStyle w:val="Hipervnculo"/>
            <w:rFonts w:cs="Times New Roman"/>
            <w:bCs/>
            <w:i/>
            <w:noProof/>
            <w:color w:val="auto"/>
            <w:rPrChange w:id="1274" w:author="Camilo Andrés Díaz Gómez" w:date="2023-03-28T18:17:00Z">
              <w:rPr>
                <w:rStyle w:val="Hipervnculo"/>
                <w:rFonts w:cs="Times New Roman"/>
                <w:bCs/>
                <w:i/>
                <w:noProof/>
              </w:rPr>
            </w:rPrChange>
          </w:rPr>
          <w:delText>Exportación de dataframe</w:delText>
        </w:r>
        <w:r w:rsidRPr="0062064A" w:rsidDel="0062064A">
          <w:rPr>
            <w:rStyle w:val="Hipervnculo"/>
            <w:rFonts w:cs="Times New Roman"/>
            <w:noProof/>
            <w:color w:val="auto"/>
            <w:rPrChange w:id="1275" w:author="Camilo Andrés Díaz Gómez" w:date="2023-03-28T18:17:00Z">
              <w:rPr>
                <w:rStyle w:val="Hipervnculo"/>
                <w:rFonts w:cs="Times New Roman"/>
                <w:noProof/>
              </w:rPr>
            </w:rPrChange>
          </w:rPr>
          <w:delText xml:space="preserve"> </w:delText>
        </w:r>
        <w:r w:rsidRPr="0062064A" w:rsidDel="0062064A">
          <w:rPr>
            <w:rStyle w:val="Hipervnculo"/>
            <w:rFonts w:cs="Times New Roman"/>
            <w:bCs/>
            <w:i/>
            <w:noProof/>
            <w:color w:val="auto"/>
            <w:rPrChange w:id="1276" w:author="Camilo Andrés Díaz Gómez" w:date="2023-03-28T18:17:00Z">
              <w:rPr>
                <w:rStyle w:val="Hipervnculo"/>
                <w:rFonts w:cs="Times New Roman"/>
                <w:bCs/>
                <w:i/>
                <w:noProof/>
              </w:rPr>
            </w:rPrChange>
          </w:rPr>
          <w:delText>final</w:delText>
        </w:r>
        <w:r w:rsidRPr="00A968A5" w:rsidDel="0062064A">
          <w:rPr>
            <w:rFonts w:cs="Times New Roman"/>
            <w:noProof/>
            <w:webHidden/>
          </w:rPr>
          <w:tab/>
          <w:delText>95</w:delText>
        </w:r>
      </w:del>
    </w:p>
    <w:p w14:paraId="25E736D1" w14:textId="3402C6F5" w:rsidR="00405EF3" w:rsidRPr="00A968A5" w:rsidDel="0062064A" w:rsidRDefault="00405EF3">
      <w:pPr>
        <w:pStyle w:val="Tabladeilustraciones"/>
        <w:tabs>
          <w:tab w:val="right" w:leader="dot" w:pos="8828"/>
        </w:tabs>
        <w:rPr>
          <w:del w:id="1277" w:author="Camilo Andrés Díaz Gómez" w:date="2023-03-28T18:17:00Z"/>
          <w:rFonts w:eastAsiaTheme="minorEastAsia" w:cs="Times New Roman"/>
          <w:noProof/>
          <w:sz w:val="22"/>
          <w:lang w:eastAsia="es-CO"/>
          <w:rPrChange w:id="1278" w:author="Camilo Andrés Díaz Gómez" w:date="2023-03-28T17:39:00Z">
            <w:rPr>
              <w:del w:id="1279" w:author="Camilo Andrés Díaz Gómez" w:date="2023-03-28T18:17:00Z"/>
              <w:rFonts w:asciiTheme="minorHAnsi" w:eastAsiaTheme="minorEastAsia" w:hAnsiTheme="minorHAnsi"/>
              <w:noProof/>
              <w:sz w:val="22"/>
              <w:lang w:eastAsia="es-CO"/>
            </w:rPr>
          </w:rPrChange>
        </w:rPr>
      </w:pPr>
      <w:del w:id="1280" w:author="Camilo Andrés Díaz Gómez" w:date="2023-03-28T18:17:00Z">
        <w:r w:rsidRPr="0062064A" w:rsidDel="0062064A">
          <w:rPr>
            <w:rStyle w:val="Hipervnculo"/>
            <w:rFonts w:cs="Times New Roman"/>
            <w:noProof/>
            <w:color w:val="auto"/>
            <w:rPrChange w:id="1281" w:author="Camilo Andrés Díaz Gómez" w:date="2023-03-28T18:17:00Z">
              <w:rPr>
                <w:rStyle w:val="Hipervnculo"/>
                <w:rFonts w:cs="Times New Roman"/>
                <w:noProof/>
              </w:rPr>
            </w:rPrChange>
          </w:rPr>
          <w:delText>Figura 37</w:delText>
        </w:r>
        <w:r w:rsidRPr="0062064A" w:rsidDel="0062064A">
          <w:rPr>
            <w:rStyle w:val="Hipervnculo"/>
            <w:rFonts w:cs="Times New Roman"/>
            <w:bCs/>
            <w:noProof/>
            <w:color w:val="auto"/>
            <w:rPrChange w:id="1282" w:author="Camilo Andrés Díaz Gómez" w:date="2023-03-28T18:17:00Z">
              <w:rPr>
                <w:rStyle w:val="Hipervnculo"/>
                <w:rFonts w:cs="Times New Roman"/>
                <w:bCs/>
                <w:noProof/>
              </w:rPr>
            </w:rPrChange>
          </w:rPr>
          <w:delText xml:space="preserve"> </w:delText>
        </w:r>
        <w:r w:rsidRPr="0062064A" w:rsidDel="0062064A">
          <w:rPr>
            <w:rStyle w:val="Hipervnculo"/>
            <w:rFonts w:cs="Times New Roman"/>
            <w:noProof/>
            <w:color w:val="auto"/>
            <w:rPrChange w:id="1283" w:author="Camilo Andrés Díaz Gómez" w:date="2023-03-28T18:17:00Z">
              <w:rPr>
                <w:rStyle w:val="Hipervnculo"/>
                <w:rFonts w:cs="Times New Roman"/>
                <w:noProof/>
              </w:rPr>
            </w:rPrChange>
          </w:rPr>
          <w:delText xml:space="preserve"> </w:delText>
        </w:r>
        <w:r w:rsidRPr="0062064A" w:rsidDel="0062064A">
          <w:rPr>
            <w:rStyle w:val="Hipervnculo"/>
            <w:rFonts w:cs="Times New Roman"/>
            <w:i/>
            <w:noProof/>
            <w:color w:val="auto"/>
            <w:rPrChange w:id="1284" w:author="Camilo Andrés Díaz Gómez" w:date="2023-03-28T18:17:00Z">
              <w:rPr>
                <w:rStyle w:val="Hipervnculo"/>
                <w:rFonts w:cs="Times New Roman"/>
                <w:i/>
                <w:noProof/>
              </w:rPr>
            </w:rPrChange>
          </w:rPr>
          <w:delText>Representación gráfica de las temperaturas obtenidas por modelo</w:delText>
        </w:r>
        <w:r w:rsidRPr="00A968A5" w:rsidDel="0062064A">
          <w:rPr>
            <w:rFonts w:cs="Times New Roman"/>
            <w:noProof/>
            <w:webHidden/>
          </w:rPr>
          <w:tab/>
          <w:delText>99</w:delText>
        </w:r>
      </w:del>
    </w:p>
    <w:p w14:paraId="779F4F32" w14:textId="322EC4E5" w:rsidR="00BA5E14" w:rsidRPr="00A968A5" w:rsidDel="00405EF3" w:rsidRDefault="00BA5E14" w:rsidP="00405EF3">
      <w:pPr>
        <w:pStyle w:val="Tabladeilustraciones"/>
        <w:tabs>
          <w:tab w:val="right" w:leader="dot" w:pos="8828"/>
        </w:tabs>
        <w:rPr>
          <w:del w:id="1285" w:author="Camilo Andrés Díaz Gómez" w:date="2023-03-28T15:27:00Z"/>
          <w:rFonts w:eastAsiaTheme="minorEastAsia" w:cs="Times New Roman"/>
          <w:noProof/>
          <w:sz w:val="22"/>
          <w:lang w:eastAsia="es-CO"/>
          <w:rPrChange w:id="1286" w:author="Camilo Andrés Díaz Gómez" w:date="2023-03-28T17:39:00Z">
            <w:rPr>
              <w:del w:id="1287" w:author="Camilo Andrés Díaz Gómez" w:date="2023-03-28T15:27:00Z"/>
              <w:rFonts w:asciiTheme="minorHAnsi" w:eastAsiaTheme="minorEastAsia" w:hAnsiTheme="minorHAnsi"/>
              <w:noProof/>
              <w:sz w:val="22"/>
              <w:lang w:eastAsia="es-CO"/>
            </w:rPr>
          </w:rPrChange>
        </w:rPr>
      </w:pPr>
      <w:del w:id="1288" w:author="Camilo Andrés Díaz Gómez" w:date="2023-03-28T15:27:00Z">
        <w:r w:rsidRPr="00A968A5" w:rsidDel="00405EF3">
          <w:rPr>
            <w:rStyle w:val="Hipervnculo"/>
            <w:rFonts w:cs="Times New Roman"/>
            <w:noProof/>
            <w:color w:val="auto"/>
            <w:rPrChange w:id="1289" w:author="Camilo Andrés Díaz Gómez" w:date="2023-03-28T17:39:00Z">
              <w:rPr>
                <w:rStyle w:val="Hipervnculo"/>
                <w:rFonts w:cs="Times New Roman"/>
                <w:noProof/>
              </w:rPr>
            </w:rPrChange>
          </w:rPr>
          <w:delText xml:space="preserve">Figura 1 </w:delText>
        </w:r>
        <w:r w:rsidRPr="00A968A5" w:rsidDel="00405EF3">
          <w:rPr>
            <w:rStyle w:val="Hipervnculo"/>
            <w:rFonts w:cs="Times New Roman"/>
            <w:bCs/>
            <w:i/>
            <w:noProof/>
            <w:color w:val="auto"/>
            <w:rPrChange w:id="1290" w:author="Camilo Andrés Díaz Gómez" w:date="2023-03-28T17:39:00Z">
              <w:rPr>
                <w:rStyle w:val="Hipervnculo"/>
                <w:rFonts w:cs="Times New Roman"/>
                <w:bCs/>
                <w:i/>
                <w:noProof/>
              </w:rPr>
            </w:rPrChange>
          </w:rPr>
          <w:delText>Árbol de Problema</w:delText>
        </w:r>
        <w:r w:rsidRPr="00A968A5" w:rsidDel="00405EF3">
          <w:rPr>
            <w:rFonts w:cs="Times New Roman"/>
            <w:noProof/>
            <w:webHidden/>
          </w:rPr>
          <w:tab/>
          <w:delText>21</w:delText>
        </w:r>
      </w:del>
    </w:p>
    <w:p w14:paraId="35AE28D3" w14:textId="15E77740" w:rsidR="00BA5E14" w:rsidRPr="00A968A5" w:rsidDel="00405EF3" w:rsidRDefault="00BA5E14" w:rsidP="00405EF3">
      <w:pPr>
        <w:pStyle w:val="Tabladeilustraciones"/>
        <w:tabs>
          <w:tab w:val="right" w:leader="dot" w:pos="8828"/>
        </w:tabs>
        <w:rPr>
          <w:del w:id="1291" w:author="Camilo Andrés Díaz Gómez" w:date="2023-03-28T15:27:00Z"/>
          <w:rFonts w:eastAsiaTheme="minorEastAsia" w:cs="Times New Roman"/>
          <w:noProof/>
          <w:sz w:val="22"/>
          <w:lang w:eastAsia="es-CO"/>
          <w:rPrChange w:id="1292" w:author="Camilo Andrés Díaz Gómez" w:date="2023-03-28T17:39:00Z">
            <w:rPr>
              <w:del w:id="1293" w:author="Camilo Andrés Díaz Gómez" w:date="2023-03-28T15:27:00Z"/>
              <w:rFonts w:asciiTheme="minorHAnsi" w:eastAsiaTheme="minorEastAsia" w:hAnsiTheme="minorHAnsi"/>
              <w:noProof/>
              <w:sz w:val="22"/>
              <w:lang w:eastAsia="es-CO"/>
            </w:rPr>
          </w:rPrChange>
        </w:rPr>
      </w:pPr>
      <w:del w:id="1294" w:author="Camilo Andrés Díaz Gómez" w:date="2023-03-28T15:27:00Z">
        <w:r w:rsidRPr="00A968A5" w:rsidDel="00405EF3">
          <w:rPr>
            <w:rStyle w:val="Hipervnculo"/>
            <w:rFonts w:cs="Times New Roman"/>
            <w:noProof/>
            <w:color w:val="auto"/>
            <w:rPrChange w:id="1295" w:author="Camilo Andrés Díaz Gómez" w:date="2023-03-28T17:39:00Z">
              <w:rPr>
                <w:rStyle w:val="Hipervnculo"/>
                <w:rFonts w:cs="Times New Roman"/>
                <w:noProof/>
              </w:rPr>
            </w:rPrChange>
          </w:rPr>
          <w:delText>Figura 2</w:delText>
        </w:r>
        <w:r w:rsidRPr="00A968A5" w:rsidDel="00405EF3">
          <w:rPr>
            <w:rStyle w:val="Hipervnculo"/>
            <w:rFonts w:cs="Times New Roman"/>
            <w:bCs/>
            <w:noProof/>
            <w:color w:val="auto"/>
            <w:rPrChange w:id="1296"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noProof/>
            <w:color w:val="auto"/>
            <w:rPrChange w:id="1297" w:author="Camilo Andrés Díaz Gómez" w:date="2023-03-28T17:39:00Z">
              <w:rPr>
                <w:rStyle w:val="Hipervnculo"/>
                <w:rFonts w:cs="Times New Roman"/>
                <w:noProof/>
              </w:rPr>
            </w:rPrChange>
          </w:rPr>
          <w:delText xml:space="preserve"> </w:delText>
        </w:r>
        <w:r w:rsidRPr="00A968A5" w:rsidDel="00405EF3">
          <w:rPr>
            <w:rStyle w:val="Hipervnculo"/>
            <w:rFonts w:cs="Times New Roman"/>
            <w:bCs/>
            <w:i/>
            <w:noProof/>
            <w:color w:val="auto"/>
            <w:rPrChange w:id="1298" w:author="Camilo Andrés Díaz Gómez" w:date="2023-03-28T17:39:00Z">
              <w:rPr>
                <w:rStyle w:val="Hipervnculo"/>
                <w:rFonts w:cs="Times New Roman"/>
                <w:bCs/>
                <w:i/>
                <w:noProof/>
              </w:rPr>
            </w:rPrChange>
          </w:rPr>
          <w:delText>Modelo general de la arquitectura de una red IoT</w:delText>
        </w:r>
        <w:r w:rsidRPr="00A968A5" w:rsidDel="00405EF3">
          <w:rPr>
            <w:rFonts w:cs="Times New Roman"/>
            <w:noProof/>
            <w:webHidden/>
          </w:rPr>
          <w:tab/>
          <w:delText>28</w:delText>
        </w:r>
      </w:del>
    </w:p>
    <w:p w14:paraId="756103A3" w14:textId="38E30366" w:rsidR="00BA5E14" w:rsidRPr="00A968A5" w:rsidDel="00405EF3" w:rsidRDefault="00BA5E14" w:rsidP="00405EF3">
      <w:pPr>
        <w:pStyle w:val="Tabladeilustraciones"/>
        <w:tabs>
          <w:tab w:val="right" w:leader="dot" w:pos="8828"/>
        </w:tabs>
        <w:rPr>
          <w:del w:id="1299" w:author="Camilo Andrés Díaz Gómez" w:date="2023-03-28T15:27:00Z"/>
          <w:rFonts w:eastAsiaTheme="minorEastAsia" w:cs="Times New Roman"/>
          <w:noProof/>
          <w:sz w:val="22"/>
          <w:lang w:eastAsia="es-CO"/>
          <w:rPrChange w:id="1300" w:author="Camilo Andrés Díaz Gómez" w:date="2023-03-28T17:39:00Z">
            <w:rPr>
              <w:del w:id="1301" w:author="Camilo Andrés Díaz Gómez" w:date="2023-03-28T15:27:00Z"/>
              <w:rFonts w:asciiTheme="minorHAnsi" w:eastAsiaTheme="minorEastAsia" w:hAnsiTheme="minorHAnsi"/>
              <w:noProof/>
              <w:sz w:val="22"/>
              <w:lang w:eastAsia="es-CO"/>
            </w:rPr>
          </w:rPrChange>
        </w:rPr>
      </w:pPr>
      <w:del w:id="1302" w:author="Camilo Andrés Díaz Gómez" w:date="2023-03-28T15:27:00Z">
        <w:r w:rsidRPr="00A968A5" w:rsidDel="00405EF3">
          <w:rPr>
            <w:rStyle w:val="Hipervnculo"/>
            <w:rFonts w:cs="Times New Roman"/>
            <w:noProof/>
            <w:color w:val="auto"/>
            <w:rPrChange w:id="1303" w:author="Camilo Andrés Díaz Gómez" w:date="2023-03-28T17:39:00Z">
              <w:rPr>
                <w:rStyle w:val="Hipervnculo"/>
                <w:rFonts w:cs="Times New Roman"/>
                <w:noProof/>
              </w:rPr>
            </w:rPrChange>
          </w:rPr>
          <w:delText xml:space="preserve">Figura 3  </w:delText>
        </w:r>
        <w:r w:rsidRPr="00A968A5" w:rsidDel="00405EF3">
          <w:rPr>
            <w:rStyle w:val="Hipervnculo"/>
            <w:rFonts w:cs="Times New Roman"/>
            <w:bCs/>
            <w:i/>
            <w:noProof/>
            <w:color w:val="auto"/>
            <w:rPrChange w:id="1304" w:author="Camilo Andrés Díaz Gómez" w:date="2023-03-28T17:39:00Z">
              <w:rPr>
                <w:rStyle w:val="Hipervnculo"/>
                <w:rFonts w:cs="Times New Roman"/>
                <w:bCs/>
                <w:i/>
                <w:noProof/>
              </w:rPr>
            </w:rPrChange>
          </w:rPr>
          <w:delText>Funcionamiento de actuadores IoT</w:delText>
        </w:r>
        <w:r w:rsidRPr="00A968A5" w:rsidDel="00405EF3">
          <w:rPr>
            <w:rFonts w:cs="Times New Roman"/>
            <w:noProof/>
            <w:webHidden/>
          </w:rPr>
          <w:tab/>
          <w:delText>32</w:delText>
        </w:r>
      </w:del>
    </w:p>
    <w:p w14:paraId="25D56E04" w14:textId="329DE7CC" w:rsidR="00BA5E14" w:rsidRPr="00A968A5" w:rsidDel="00405EF3" w:rsidRDefault="00BA5E14" w:rsidP="00405EF3">
      <w:pPr>
        <w:pStyle w:val="Tabladeilustraciones"/>
        <w:tabs>
          <w:tab w:val="right" w:leader="dot" w:pos="8828"/>
        </w:tabs>
        <w:rPr>
          <w:del w:id="1305" w:author="Camilo Andrés Díaz Gómez" w:date="2023-03-28T15:27:00Z"/>
          <w:rFonts w:eastAsiaTheme="minorEastAsia" w:cs="Times New Roman"/>
          <w:noProof/>
          <w:sz w:val="22"/>
          <w:lang w:eastAsia="es-CO"/>
          <w:rPrChange w:id="1306" w:author="Camilo Andrés Díaz Gómez" w:date="2023-03-28T17:39:00Z">
            <w:rPr>
              <w:del w:id="1307" w:author="Camilo Andrés Díaz Gómez" w:date="2023-03-28T15:27:00Z"/>
              <w:rFonts w:asciiTheme="minorHAnsi" w:eastAsiaTheme="minorEastAsia" w:hAnsiTheme="minorHAnsi"/>
              <w:noProof/>
              <w:sz w:val="22"/>
              <w:lang w:eastAsia="es-CO"/>
            </w:rPr>
          </w:rPrChange>
        </w:rPr>
      </w:pPr>
      <w:del w:id="1308" w:author="Camilo Andrés Díaz Gómez" w:date="2023-03-28T15:27:00Z">
        <w:r w:rsidRPr="00A968A5" w:rsidDel="00405EF3">
          <w:rPr>
            <w:rStyle w:val="Hipervnculo"/>
            <w:rFonts w:cs="Times New Roman"/>
            <w:noProof/>
            <w:color w:val="auto"/>
            <w:rPrChange w:id="1309" w:author="Camilo Andrés Díaz Gómez" w:date="2023-03-28T17:39:00Z">
              <w:rPr>
                <w:rStyle w:val="Hipervnculo"/>
                <w:rFonts w:cs="Times New Roman"/>
                <w:noProof/>
              </w:rPr>
            </w:rPrChange>
          </w:rPr>
          <w:delText xml:space="preserve">Figura 4  </w:delText>
        </w:r>
        <w:r w:rsidRPr="00A968A5" w:rsidDel="00405EF3">
          <w:rPr>
            <w:rStyle w:val="Hipervnculo"/>
            <w:rFonts w:cs="Times New Roman"/>
            <w:bCs/>
            <w:i/>
            <w:noProof/>
            <w:color w:val="auto"/>
            <w:rPrChange w:id="1310" w:author="Camilo Andrés Díaz Gómez" w:date="2023-03-28T17:39:00Z">
              <w:rPr>
                <w:rStyle w:val="Hipervnculo"/>
                <w:rFonts w:cs="Times New Roman"/>
                <w:bCs/>
                <w:i/>
                <w:noProof/>
              </w:rPr>
            </w:rPrChange>
          </w:rPr>
          <w:delText>Cadena de valor</w:delText>
        </w:r>
        <w:r w:rsidRPr="00A968A5" w:rsidDel="00405EF3">
          <w:rPr>
            <w:rFonts w:cs="Times New Roman"/>
            <w:noProof/>
            <w:webHidden/>
          </w:rPr>
          <w:tab/>
          <w:delText>37</w:delText>
        </w:r>
      </w:del>
    </w:p>
    <w:p w14:paraId="07EA5537" w14:textId="2562B48C" w:rsidR="00BA5E14" w:rsidRPr="00A968A5" w:rsidDel="00405EF3" w:rsidRDefault="00BA5E14" w:rsidP="00405EF3">
      <w:pPr>
        <w:pStyle w:val="Tabladeilustraciones"/>
        <w:tabs>
          <w:tab w:val="right" w:leader="dot" w:pos="8828"/>
        </w:tabs>
        <w:rPr>
          <w:del w:id="1311" w:author="Camilo Andrés Díaz Gómez" w:date="2023-03-28T15:27:00Z"/>
          <w:rFonts w:eastAsiaTheme="minorEastAsia" w:cs="Times New Roman"/>
          <w:noProof/>
          <w:sz w:val="22"/>
          <w:lang w:eastAsia="es-CO"/>
          <w:rPrChange w:id="1312" w:author="Camilo Andrés Díaz Gómez" w:date="2023-03-28T17:39:00Z">
            <w:rPr>
              <w:del w:id="1313" w:author="Camilo Andrés Díaz Gómez" w:date="2023-03-28T15:27:00Z"/>
              <w:rFonts w:asciiTheme="minorHAnsi" w:eastAsiaTheme="minorEastAsia" w:hAnsiTheme="minorHAnsi"/>
              <w:noProof/>
              <w:sz w:val="22"/>
              <w:lang w:eastAsia="es-CO"/>
            </w:rPr>
          </w:rPrChange>
        </w:rPr>
      </w:pPr>
      <w:del w:id="1314" w:author="Camilo Andrés Díaz Gómez" w:date="2023-03-28T15:27:00Z">
        <w:r w:rsidRPr="00A968A5" w:rsidDel="00405EF3">
          <w:rPr>
            <w:rStyle w:val="Hipervnculo"/>
            <w:rFonts w:cs="Times New Roman"/>
            <w:noProof/>
            <w:color w:val="auto"/>
            <w:rPrChange w:id="1315" w:author="Camilo Andrés Díaz Gómez" w:date="2023-03-28T17:39:00Z">
              <w:rPr>
                <w:rStyle w:val="Hipervnculo"/>
                <w:rFonts w:cs="Times New Roman"/>
                <w:noProof/>
              </w:rPr>
            </w:rPrChange>
          </w:rPr>
          <w:delText>Figura 5</w:delText>
        </w:r>
        <w:r w:rsidRPr="00A968A5" w:rsidDel="00405EF3">
          <w:rPr>
            <w:rStyle w:val="Hipervnculo"/>
            <w:rFonts w:cs="Times New Roman"/>
            <w:bCs/>
            <w:noProof/>
            <w:color w:val="auto"/>
            <w:rPrChange w:id="1316"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317" w:author="Camilo Andrés Díaz Gómez" w:date="2023-03-28T17:39:00Z">
              <w:rPr>
                <w:rStyle w:val="Hipervnculo"/>
                <w:rFonts w:cs="Times New Roman"/>
                <w:i/>
                <w:noProof/>
              </w:rPr>
            </w:rPrChange>
          </w:rPr>
          <w:delText xml:space="preserve"> </w:delText>
        </w:r>
        <w:r w:rsidRPr="00A968A5" w:rsidDel="00405EF3">
          <w:rPr>
            <w:rStyle w:val="Hipervnculo"/>
            <w:rFonts w:cs="Times New Roman"/>
            <w:bCs/>
            <w:i/>
            <w:noProof/>
            <w:color w:val="auto"/>
            <w:rPrChange w:id="1318" w:author="Camilo Andrés Díaz Gómez" w:date="2023-03-28T17:39:00Z">
              <w:rPr>
                <w:rStyle w:val="Hipervnculo"/>
                <w:rFonts w:cs="Times New Roman"/>
                <w:bCs/>
                <w:i/>
                <w:noProof/>
              </w:rPr>
            </w:rPrChange>
          </w:rPr>
          <w:delText>Estructura de la metodología CRISP-DM</w:delText>
        </w:r>
        <w:r w:rsidRPr="00A968A5" w:rsidDel="00405EF3">
          <w:rPr>
            <w:rFonts w:cs="Times New Roman"/>
            <w:noProof/>
            <w:webHidden/>
          </w:rPr>
          <w:tab/>
          <w:delText>55</w:delText>
        </w:r>
      </w:del>
    </w:p>
    <w:p w14:paraId="43D3D694" w14:textId="48B1928D" w:rsidR="00BA5E14" w:rsidRPr="00A968A5" w:rsidDel="00405EF3" w:rsidRDefault="00BA5E14" w:rsidP="00405EF3">
      <w:pPr>
        <w:pStyle w:val="Tabladeilustraciones"/>
        <w:tabs>
          <w:tab w:val="right" w:leader="dot" w:pos="8828"/>
        </w:tabs>
        <w:rPr>
          <w:del w:id="1319" w:author="Camilo Andrés Díaz Gómez" w:date="2023-03-28T15:27:00Z"/>
          <w:rFonts w:eastAsiaTheme="minorEastAsia" w:cs="Times New Roman"/>
          <w:noProof/>
          <w:sz w:val="22"/>
          <w:lang w:eastAsia="es-CO"/>
          <w:rPrChange w:id="1320" w:author="Camilo Andrés Díaz Gómez" w:date="2023-03-28T17:39:00Z">
            <w:rPr>
              <w:del w:id="1321" w:author="Camilo Andrés Díaz Gómez" w:date="2023-03-28T15:27:00Z"/>
              <w:rFonts w:asciiTheme="minorHAnsi" w:eastAsiaTheme="minorEastAsia" w:hAnsiTheme="minorHAnsi"/>
              <w:noProof/>
              <w:sz w:val="22"/>
              <w:lang w:eastAsia="es-CO"/>
            </w:rPr>
          </w:rPrChange>
        </w:rPr>
      </w:pPr>
      <w:del w:id="1322" w:author="Camilo Andrés Díaz Gómez" w:date="2023-03-28T15:27:00Z">
        <w:r w:rsidRPr="00A968A5" w:rsidDel="00405EF3">
          <w:rPr>
            <w:rStyle w:val="Hipervnculo"/>
            <w:rFonts w:cs="Times New Roman"/>
            <w:noProof/>
            <w:color w:val="auto"/>
            <w:rPrChange w:id="1323" w:author="Camilo Andrés Díaz Gómez" w:date="2023-03-28T17:39:00Z">
              <w:rPr>
                <w:rStyle w:val="Hipervnculo"/>
                <w:rFonts w:cs="Times New Roman"/>
                <w:noProof/>
              </w:rPr>
            </w:rPrChange>
          </w:rPr>
          <w:delText>Figura 6</w:delText>
        </w:r>
        <w:r w:rsidRPr="00A968A5" w:rsidDel="00405EF3">
          <w:rPr>
            <w:rStyle w:val="Hipervnculo"/>
            <w:rFonts w:cs="Times New Roman"/>
            <w:bCs/>
            <w:noProof/>
            <w:color w:val="auto"/>
            <w:rPrChange w:id="1324"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325" w:author="Camilo Andrés Díaz Gómez" w:date="2023-03-28T17:39:00Z">
              <w:rPr>
                <w:rStyle w:val="Hipervnculo"/>
                <w:rFonts w:cs="Times New Roman"/>
                <w:i/>
                <w:noProof/>
              </w:rPr>
            </w:rPrChange>
          </w:rPr>
          <w:delText xml:space="preserve"> </w:delText>
        </w:r>
        <w:r w:rsidRPr="00A968A5" w:rsidDel="00405EF3">
          <w:rPr>
            <w:rStyle w:val="Hipervnculo"/>
            <w:rFonts w:cs="Times New Roman"/>
            <w:bCs/>
            <w:i/>
            <w:noProof/>
            <w:color w:val="auto"/>
            <w:rPrChange w:id="1326" w:author="Camilo Andrés Díaz Gómez" w:date="2023-03-28T17:39:00Z">
              <w:rPr>
                <w:rStyle w:val="Hipervnculo"/>
                <w:rFonts w:cs="Times New Roman"/>
                <w:bCs/>
                <w:i/>
                <w:noProof/>
              </w:rPr>
            </w:rPrChange>
          </w:rPr>
          <w:delText>Estadísticas del dataset</w:delText>
        </w:r>
        <w:r w:rsidRPr="00A968A5" w:rsidDel="00405EF3">
          <w:rPr>
            <w:rFonts w:cs="Times New Roman"/>
            <w:noProof/>
            <w:webHidden/>
          </w:rPr>
          <w:tab/>
          <w:delText>69</w:delText>
        </w:r>
      </w:del>
    </w:p>
    <w:p w14:paraId="30DBBD10" w14:textId="663A7C4B" w:rsidR="00BA5E14" w:rsidRPr="00A968A5" w:rsidDel="00405EF3" w:rsidRDefault="00BA5E14" w:rsidP="00405EF3">
      <w:pPr>
        <w:pStyle w:val="Tabladeilustraciones"/>
        <w:tabs>
          <w:tab w:val="right" w:leader="dot" w:pos="8828"/>
        </w:tabs>
        <w:rPr>
          <w:del w:id="1327" w:author="Camilo Andrés Díaz Gómez" w:date="2023-03-28T15:27:00Z"/>
          <w:rFonts w:eastAsiaTheme="minorEastAsia" w:cs="Times New Roman"/>
          <w:noProof/>
          <w:sz w:val="22"/>
          <w:lang w:eastAsia="es-CO"/>
          <w:rPrChange w:id="1328" w:author="Camilo Andrés Díaz Gómez" w:date="2023-03-28T17:39:00Z">
            <w:rPr>
              <w:del w:id="1329" w:author="Camilo Andrés Díaz Gómez" w:date="2023-03-28T15:27:00Z"/>
              <w:rFonts w:asciiTheme="minorHAnsi" w:eastAsiaTheme="minorEastAsia" w:hAnsiTheme="minorHAnsi"/>
              <w:noProof/>
              <w:sz w:val="22"/>
              <w:lang w:eastAsia="es-CO"/>
            </w:rPr>
          </w:rPrChange>
        </w:rPr>
      </w:pPr>
      <w:del w:id="1330" w:author="Camilo Andrés Díaz Gómez" w:date="2023-03-28T15:27:00Z">
        <w:r w:rsidRPr="00A968A5" w:rsidDel="00405EF3">
          <w:rPr>
            <w:rStyle w:val="Hipervnculo"/>
            <w:rFonts w:cs="Times New Roman"/>
            <w:noProof/>
            <w:color w:val="auto"/>
            <w:rPrChange w:id="1331" w:author="Camilo Andrés Díaz Gómez" w:date="2023-03-28T17:39:00Z">
              <w:rPr>
                <w:rStyle w:val="Hipervnculo"/>
                <w:rFonts w:cs="Times New Roman"/>
                <w:noProof/>
              </w:rPr>
            </w:rPrChange>
          </w:rPr>
          <w:delText xml:space="preserve">Figura 8 </w:delText>
        </w:r>
        <w:r w:rsidRPr="00A968A5" w:rsidDel="00405EF3">
          <w:rPr>
            <w:rStyle w:val="Hipervnculo"/>
            <w:rFonts w:cs="Times New Roman"/>
            <w:bCs/>
            <w:i/>
            <w:noProof/>
            <w:color w:val="auto"/>
            <w:rPrChange w:id="1332" w:author="Camilo Andrés Díaz Gómez" w:date="2023-03-28T17:39:00Z">
              <w:rPr>
                <w:rStyle w:val="Hipervnculo"/>
                <w:rFonts w:cs="Times New Roman"/>
                <w:bCs/>
                <w:i/>
                <w:noProof/>
              </w:rPr>
            </w:rPrChange>
          </w:rPr>
          <w:delText>Generador de histogramas</w:delText>
        </w:r>
        <w:r w:rsidRPr="00A968A5" w:rsidDel="00405EF3">
          <w:rPr>
            <w:rFonts w:cs="Times New Roman"/>
            <w:noProof/>
            <w:webHidden/>
          </w:rPr>
          <w:tab/>
          <w:delText>70</w:delText>
        </w:r>
      </w:del>
    </w:p>
    <w:p w14:paraId="78F0EBB8" w14:textId="4602A010" w:rsidR="00BA5E14" w:rsidRPr="00A968A5" w:rsidDel="00405EF3" w:rsidRDefault="00BA5E14" w:rsidP="00405EF3">
      <w:pPr>
        <w:pStyle w:val="Tabladeilustraciones"/>
        <w:tabs>
          <w:tab w:val="right" w:leader="dot" w:pos="8828"/>
        </w:tabs>
        <w:rPr>
          <w:del w:id="1333" w:author="Camilo Andrés Díaz Gómez" w:date="2023-03-28T15:27:00Z"/>
          <w:rFonts w:eastAsiaTheme="minorEastAsia" w:cs="Times New Roman"/>
          <w:noProof/>
          <w:sz w:val="22"/>
          <w:lang w:eastAsia="es-CO"/>
          <w:rPrChange w:id="1334" w:author="Camilo Andrés Díaz Gómez" w:date="2023-03-28T17:39:00Z">
            <w:rPr>
              <w:del w:id="1335" w:author="Camilo Andrés Díaz Gómez" w:date="2023-03-28T15:27:00Z"/>
              <w:rFonts w:asciiTheme="minorHAnsi" w:eastAsiaTheme="minorEastAsia" w:hAnsiTheme="minorHAnsi"/>
              <w:noProof/>
              <w:sz w:val="22"/>
              <w:lang w:eastAsia="es-CO"/>
            </w:rPr>
          </w:rPrChange>
        </w:rPr>
      </w:pPr>
      <w:del w:id="1336" w:author="Camilo Andrés Díaz Gómez" w:date="2023-03-28T15:27:00Z">
        <w:r w:rsidRPr="00A968A5" w:rsidDel="00405EF3">
          <w:rPr>
            <w:rStyle w:val="Hipervnculo"/>
            <w:rFonts w:cs="Times New Roman"/>
            <w:noProof/>
            <w:color w:val="auto"/>
            <w:rPrChange w:id="1337" w:author="Camilo Andrés Díaz Gómez" w:date="2023-03-28T17:39:00Z">
              <w:rPr>
                <w:rStyle w:val="Hipervnculo"/>
                <w:rFonts w:cs="Times New Roman"/>
                <w:noProof/>
              </w:rPr>
            </w:rPrChange>
          </w:rPr>
          <w:delText xml:space="preserve">Figura 9 </w:delText>
        </w:r>
        <w:r w:rsidRPr="00A968A5" w:rsidDel="00405EF3">
          <w:rPr>
            <w:rStyle w:val="Hipervnculo"/>
            <w:rFonts w:cs="Times New Roman"/>
            <w:bCs/>
            <w:i/>
            <w:noProof/>
            <w:color w:val="auto"/>
            <w:rPrChange w:id="1338" w:author="Camilo Andrés Díaz Gómez" w:date="2023-03-28T17:39:00Z">
              <w:rPr>
                <w:rStyle w:val="Hipervnculo"/>
                <w:rFonts w:cs="Times New Roman"/>
                <w:bCs/>
                <w:i/>
                <w:noProof/>
              </w:rPr>
            </w:rPrChange>
          </w:rPr>
          <w:delText>Diagramas de correlación por variable</w:delText>
        </w:r>
        <w:r w:rsidRPr="00A968A5" w:rsidDel="00405EF3">
          <w:rPr>
            <w:rFonts w:cs="Times New Roman"/>
            <w:noProof/>
            <w:webHidden/>
          </w:rPr>
          <w:tab/>
          <w:delText>71</w:delText>
        </w:r>
      </w:del>
    </w:p>
    <w:p w14:paraId="4D8FFB09" w14:textId="2F32FFCD" w:rsidR="00BA5E14" w:rsidRPr="00A968A5" w:rsidDel="00405EF3" w:rsidRDefault="00BA5E14" w:rsidP="00405EF3">
      <w:pPr>
        <w:pStyle w:val="Tabladeilustraciones"/>
        <w:tabs>
          <w:tab w:val="right" w:leader="dot" w:pos="8828"/>
        </w:tabs>
        <w:rPr>
          <w:del w:id="1339" w:author="Camilo Andrés Díaz Gómez" w:date="2023-03-28T15:27:00Z"/>
          <w:rFonts w:eastAsiaTheme="minorEastAsia" w:cs="Times New Roman"/>
          <w:noProof/>
          <w:sz w:val="22"/>
          <w:lang w:eastAsia="es-CO"/>
          <w:rPrChange w:id="1340" w:author="Camilo Andrés Díaz Gómez" w:date="2023-03-28T17:39:00Z">
            <w:rPr>
              <w:del w:id="1341" w:author="Camilo Andrés Díaz Gómez" w:date="2023-03-28T15:27:00Z"/>
              <w:rFonts w:asciiTheme="minorHAnsi" w:eastAsiaTheme="minorEastAsia" w:hAnsiTheme="minorHAnsi"/>
              <w:noProof/>
              <w:sz w:val="22"/>
              <w:lang w:eastAsia="es-CO"/>
            </w:rPr>
          </w:rPrChange>
        </w:rPr>
      </w:pPr>
      <w:del w:id="1342" w:author="Camilo Andrés Díaz Gómez" w:date="2023-03-28T15:27:00Z">
        <w:r w:rsidRPr="00A968A5" w:rsidDel="00405EF3">
          <w:rPr>
            <w:rStyle w:val="Hipervnculo"/>
            <w:rFonts w:cs="Times New Roman"/>
            <w:noProof/>
            <w:color w:val="auto"/>
            <w:rPrChange w:id="1343" w:author="Camilo Andrés Díaz Gómez" w:date="2023-03-28T17:39:00Z">
              <w:rPr>
                <w:rStyle w:val="Hipervnculo"/>
                <w:rFonts w:cs="Times New Roman"/>
                <w:noProof/>
              </w:rPr>
            </w:rPrChange>
          </w:rPr>
          <w:delText xml:space="preserve">Figura 10 </w:delText>
        </w:r>
        <w:r w:rsidRPr="00A968A5" w:rsidDel="00405EF3">
          <w:rPr>
            <w:rStyle w:val="Hipervnculo"/>
            <w:rFonts w:cs="Times New Roman"/>
            <w:bCs/>
            <w:i/>
            <w:noProof/>
            <w:color w:val="auto"/>
            <w:rPrChange w:id="1344" w:author="Camilo Andrés Díaz Gómez" w:date="2023-03-28T17:39:00Z">
              <w:rPr>
                <w:rStyle w:val="Hipervnculo"/>
                <w:rFonts w:cs="Times New Roman"/>
                <w:bCs/>
                <w:i/>
                <w:noProof/>
              </w:rPr>
            </w:rPrChange>
          </w:rPr>
          <w:delText>Calcular matriz de correlación</w:delText>
        </w:r>
        <w:r w:rsidRPr="00A968A5" w:rsidDel="00405EF3">
          <w:rPr>
            <w:rFonts w:cs="Times New Roman"/>
            <w:noProof/>
            <w:webHidden/>
          </w:rPr>
          <w:tab/>
          <w:delText>72</w:delText>
        </w:r>
      </w:del>
    </w:p>
    <w:p w14:paraId="279E7897" w14:textId="321D9E07" w:rsidR="00BA5E14" w:rsidRPr="00A968A5" w:rsidDel="00405EF3" w:rsidRDefault="00BA5E14" w:rsidP="00405EF3">
      <w:pPr>
        <w:pStyle w:val="Tabladeilustraciones"/>
        <w:tabs>
          <w:tab w:val="right" w:leader="dot" w:pos="8828"/>
        </w:tabs>
        <w:rPr>
          <w:del w:id="1345" w:author="Camilo Andrés Díaz Gómez" w:date="2023-03-28T15:27:00Z"/>
          <w:rFonts w:eastAsiaTheme="minorEastAsia" w:cs="Times New Roman"/>
          <w:noProof/>
          <w:sz w:val="22"/>
          <w:lang w:eastAsia="es-CO"/>
          <w:rPrChange w:id="1346" w:author="Camilo Andrés Díaz Gómez" w:date="2023-03-28T17:39:00Z">
            <w:rPr>
              <w:del w:id="1347" w:author="Camilo Andrés Díaz Gómez" w:date="2023-03-28T15:27:00Z"/>
              <w:rFonts w:asciiTheme="minorHAnsi" w:eastAsiaTheme="minorEastAsia" w:hAnsiTheme="minorHAnsi"/>
              <w:noProof/>
              <w:sz w:val="22"/>
              <w:lang w:eastAsia="es-CO"/>
            </w:rPr>
          </w:rPrChange>
        </w:rPr>
      </w:pPr>
      <w:del w:id="1348" w:author="Camilo Andrés Díaz Gómez" w:date="2023-03-28T15:27:00Z">
        <w:r w:rsidRPr="00A968A5" w:rsidDel="00405EF3">
          <w:rPr>
            <w:rStyle w:val="Hipervnculo"/>
            <w:rFonts w:cs="Times New Roman"/>
            <w:noProof/>
            <w:color w:val="auto"/>
            <w:rPrChange w:id="1349" w:author="Camilo Andrés Díaz Gómez" w:date="2023-03-28T17:39:00Z">
              <w:rPr>
                <w:rStyle w:val="Hipervnculo"/>
                <w:rFonts w:cs="Times New Roman"/>
                <w:noProof/>
              </w:rPr>
            </w:rPrChange>
          </w:rPr>
          <w:delText xml:space="preserve">Figura 11 </w:delText>
        </w:r>
        <w:r w:rsidRPr="00A968A5" w:rsidDel="00405EF3">
          <w:rPr>
            <w:rStyle w:val="Hipervnculo"/>
            <w:rFonts w:cs="Times New Roman"/>
            <w:bCs/>
            <w:i/>
            <w:noProof/>
            <w:color w:val="auto"/>
            <w:rPrChange w:id="1350" w:author="Camilo Andrés Díaz Gómez" w:date="2023-03-28T17:39:00Z">
              <w:rPr>
                <w:rStyle w:val="Hipervnculo"/>
                <w:rFonts w:cs="Times New Roman"/>
                <w:bCs/>
                <w:i/>
                <w:noProof/>
              </w:rPr>
            </w:rPrChange>
          </w:rPr>
          <w:delText>Generador mapa de calor</w:delText>
        </w:r>
        <w:r w:rsidRPr="00A968A5" w:rsidDel="00405EF3">
          <w:rPr>
            <w:rFonts w:cs="Times New Roman"/>
            <w:noProof/>
            <w:webHidden/>
          </w:rPr>
          <w:tab/>
          <w:delText>72</w:delText>
        </w:r>
      </w:del>
    </w:p>
    <w:p w14:paraId="0584F70D" w14:textId="49EFAC26" w:rsidR="00BA5E14" w:rsidRPr="00A968A5" w:rsidDel="00405EF3" w:rsidRDefault="00BA5E14" w:rsidP="00405EF3">
      <w:pPr>
        <w:pStyle w:val="Tabladeilustraciones"/>
        <w:tabs>
          <w:tab w:val="right" w:leader="dot" w:pos="8828"/>
        </w:tabs>
        <w:rPr>
          <w:del w:id="1351" w:author="Camilo Andrés Díaz Gómez" w:date="2023-03-28T15:27:00Z"/>
          <w:rFonts w:eastAsiaTheme="minorEastAsia" w:cs="Times New Roman"/>
          <w:noProof/>
          <w:sz w:val="22"/>
          <w:lang w:eastAsia="es-CO"/>
          <w:rPrChange w:id="1352" w:author="Camilo Andrés Díaz Gómez" w:date="2023-03-28T17:39:00Z">
            <w:rPr>
              <w:del w:id="1353" w:author="Camilo Andrés Díaz Gómez" w:date="2023-03-28T15:27:00Z"/>
              <w:rFonts w:asciiTheme="minorHAnsi" w:eastAsiaTheme="minorEastAsia" w:hAnsiTheme="minorHAnsi"/>
              <w:noProof/>
              <w:sz w:val="22"/>
              <w:lang w:eastAsia="es-CO"/>
            </w:rPr>
          </w:rPrChange>
        </w:rPr>
      </w:pPr>
      <w:del w:id="1354" w:author="Camilo Andrés Díaz Gómez" w:date="2023-03-28T15:27:00Z">
        <w:r w:rsidRPr="00A968A5" w:rsidDel="00405EF3">
          <w:rPr>
            <w:rStyle w:val="Hipervnculo"/>
            <w:rFonts w:cs="Times New Roman"/>
            <w:noProof/>
            <w:color w:val="auto"/>
            <w:rPrChange w:id="1355" w:author="Camilo Andrés Díaz Gómez" w:date="2023-03-28T17:39:00Z">
              <w:rPr>
                <w:rStyle w:val="Hipervnculo"/>
                <w:rFonts w:cs="Times New Roman"/>
                <w:noProof/>
              </w:rPr>
            </w:rPrChange>
          </w:rPr>
          <w:delText xml:space="preserve">Figura 12 </w:delText>
        </w:r>
        <w:r w:rsidRPr="00A968A5" w:rsidDel="00405EF3">
          <w:rPr>
            <w:rStyle w:val="Hipervnculo"/>
            <w:rFonts w:cs="Times New Roman"/>
            <w:bCs/>
            <w:i/>
            <w:noProof/>
            <w:color w:val="auto"/>
            <w:rPrChange w:id="1356" w:author="Camilo Andrés Díaz Gómez" w:date="2023-03-28T17:39:00Z">
              <w:rPr>
                <w:rStyle w:val="Hipervnculo"/>
                <w:rFonts w:cs="Times New Roman"/>
                <w:bCs/>
                <w:i/>
                <w:noProof/>
              </w:rPr>
            </w:rPrChange>
          </w:rPr>
          <w:delText>Virtualización de correlaciones</w:delText>
        </w:r>
        <w:r w:rsidRPr="00A968A5" w:rsidDel="00405EF3">
          <w:rPr>
            <w:rFonts w:cs="Times New Roman"/>
            <w:noProof/>
            <w:webHidden/>
          </w:rPr>
          <w:tab/>
          <w:delText>73</w:delText>
        </w:r>
      </w:del>
    </w:p>
    <w:p w14:paraId="5906580E" w14:textId="07179299" w:rsidR="00BA5E14" w:rsidRPr="00A968A5" w:rsidDel="00405EF3" w:rsidRDefault="00BA5E14" w:rsidP="00405EF3">
      <w:pPr>
        <w:pStyle w:val="Tabladeilustraciones"/>
        <w:tabs>
          <w:tab w:val="right" w:leader="dot" w:pos="8828"/>
        </w:tabs>
        <w:rPr>
          <w:del w:id="1357" w:author="Camilo Andrés Díaz Gómez" w:date="2023-03-28T15:27:00Z"/>
          <w:rFonts w:eastAsiaTheme="minorEastAsia" w:cs="Times New Roman"/>
          <w:noProof/>
          <w:sz w:val="22"/>
          <w:lang w:eastAsia="es-CO"/>
          <w:rPrChange w:id="1358" w:author="Camilo Andrés Díaz Gómez" w:date="2023-03-28T17:39:00Z">
            <w:rPr>
              <w:del w:id="1359" w:author="Camilo Andrés Díaz Gómez" w:date="2023-03-28T15:27:00Z"/>
              <w:rFonts w:asciiTheme="minorHAnsi" w:eastAsiaTheme="minorEastAsia" w:hAnsiTheme="minorHAnsi"/>
              <w:noProof/>
              <w:sz w:val="22"/>
              <w:lang w:eastAsia="es-CO"/>
            </w:rPr>
          </w:rPrChange>
        </w:rPr>
      </w:pPr>
      <w:del w:id="1360" w:author="Camilo Andrés Díaz Gómez" w:date="2023-03-28T15:27:00Z">
        <w:r w:rsidRPr="00A968A5" w:rsidDel="00405EF3">
          <w:rPr>
            <w:rStyle w:val="Hipervnculo"/>
            <w:rFonts w:cs="Times New Roman"/>
            <w:noProof/>
            <w:color w:val="auto"/>
            <w:rPrChange w:id="1361" w:author="Camilo Andrés Díaz Gómez" w:date="2023-03-28T17:39:00Z">
              <w:rPr>
                <w:rStyle w:val="Hipervnculo"/>
                <w:rFonts w:cs="Times New Roman"/>
                <w:noProof/>
              </w:rPr>
            </w:rPrChange>
          </w:rPr>
          <w:delText xml:space="preserve">Figura 13 </w:delText>
        </w:r>
        <w:r w:rsidRPr="00A968A5" w:rsidDel="00405EF3">
          <w:rPr>
            <w:rStyle w:val="Hipervnculo"/>
            <w:rFonts w:cs="Times New Roman"/>
            <w:bCs/>
            <w:i/>
            <w:noProof/>
            <w:color w:val="auto"/>
            <w:rPrChange w:id="1362" w:author="Camilo Andrés Díaz Gómez" w:date="2023-03-28T17:39:00Z">
              <w:rPr>
                <w:rStyle w:val="Hipervnculo"/>
                <w:rFonts w:cs="Times New Roman"/>
                <w:bCs/>
                <w:i/>
                <w:noProof/>
              </w:rPr>
            </w:rPrChange>
          </w:rPr>
          <w:delText>Filtración de variables de alta correlación</w:delText>
        </w:r>
        <w:r w:rsidRPr="00A968A5" w:rsidDel="00405EF3">
          <w:rPr>
            <w:rFonts w:cs="Times New Roman"/>
            <w:noProof/>
            <w:webHidden/>
          </w:rPr>
          <w:tab/>
          <w:delText>73</w:delText>
        </w:r>
      </w:del>
    </w:p>
    <w:p w14:paraId="636D02FA" w14:textId="0FBB36AE" w:rsidR="00BA5E14" w:rsidRPr="00A968A5" w:rsidDel="00405EF3" w:rsidRDefault="00BA5E14" w:rsidP="00405EF3">
      <w:pPr>
        <w:pStyle w:val="Tabladeilustraciones"/>
        <w:tabs>
          <w:tab w:val="right" w:leader="dot" w:pos="8828"/>
        </w:tabs>
        <w:rPr>
          <w:del w:id="1363" w:author="Camilo Andrés Díaz Gómez" w:date="2023-03-28T15:27:00Z"/>
          <w:rFonts w:eastAsiaTheme="minorEastAsia" w:cs="Times New Roman"/>
          <w:noProof/>
          <w:sz w:val="22"/>
          <w:lang w:eastAsia="es-CO"/>
          <w:rPrChange w:id="1364" w:author="Camilo Andrés Díaz Gómez" w:date="2023-03-28T17:39:00Z">
            <w:rPr>
              <w:del w:id="1365" w:author="Camilo Andrés Díaz Gómez" w:date="2023-03-28T15:27:00Z"/>
              <w:rFonts w:asciiTheme="minorHAnsi" w:eastAsiaTheme="minorEastAsia" w:hAnsiTheme="minorHAnsi"/>
              <w:noProof/>
              <w:sz w:val="22"/>
              <w:lang w:eastAsia="es-CO"/>
            </w:rPr>
          </w:rPrChange>
        </w:rPr>
      </w:pPr>
      <w:del w:id="1366" w:author="Camilo Andrés Díaz Gómez" w:date="2023-03-28T15:27:00Z">
        <w:r w:rsidRPr="00A968A5" w:rsidDel="00405EF3">
          <w:rPr>
            <w:rStyle w:val="Hipervnculo"/>
            <w:rFonts w:cs="Times New Roman"/>
            <w:noProof/>
            <w:color w:val="auto"/>
            <w:rPrChange w:id="1367" w:author="Camilo Andrés Díaz Gómez" w:date="2023-03-28T17:39:00Z">
              <w:rPr>
                <w:rStyle w:val="Hipervnculo"/>
                <w:rFonts w:cs="Times New Roman"/>
                <w:noProof/>
              </w:rPr>
            </w:rPrChange>
          </w:rPr>
          <w:delText xml:space="preserve">Figura 14 </w:delText>
        </w:r>
        <w:r w:rsidRPr="00A968A5" w:rsidDel="00405EF3">
          <w:rPr>
            <w:rStyle w:val="Hipervnculo"/>
            <w:rFonts w:cs="Times New Roman"/>
            <w:bCs/>
            <w:i/>
            <w:noProof/>
            <w:color w:val="auto"/>
            <w:rPrChange w:id="1368" w:author="Camilo Andrés Díaz Gómez" w:date="2023-03-28T17:39:00Z">
              <w:rPr>
                <w:rStyle w:val="Hipervnculo"/>
                <w:rFonts w:cs="Times New Roman"/>
                <w:bCs/>
                <w:i/>
                <w:noProof/>
              </w:rPr>
            </w:rPrChange>
          </w:rPr>
          <w:delText>Variables con más relación</w:delText>
        </w:r>
        <w:r w:rsidRPr="00A968A5" w:rsidDel="00405EF3">
          <w:rPr>
            <w:rFonts w:cs="Times New Roman"/>
            <w:noProof/>
            <w:webHidden/>
          </w:rPr>
          <w:tab/>
          <w:delText>74</w:delText>
        </w:r>
      </w:del>
    </w:p>
    <w:p w14:paraId="68180E41" w14:textId="2C932A51" w:rsidR="00BA5E14" w:rsidRPr="00A968A5" w:rsidDel="00405EF3" w:rsidRDefault="00BA5E14" w:rsidP="00405EF3">
      <w:pPr>
        <w:pStyle w:val="Tabladeilustraciones"/>
        <w:tabs>
          <w:tab w:val="right" w:leader="dot" w:pos="8828"/>
        </w:tabs>
        <w:rPr>
          <w:del w:id="1369" w:author="Camilo Andrés Díaz Gómez" w:date="2023-03-28T15:27:00Z"/>
          <w:rFonts w:eastAsiaTheme="minorEastAsia" w:cs="Times New Roman"/>
          <w:noProof/>
          <w:sz w:val="22"/>
          <w:lang w:eastAsia="es-CO"/>
          <w:rPrChange w:id="1370" w:author="Camilo Andrés Díaz Gómez" w:date="2023-03-28T17:39:00Z">
            <w:rPr>
              <w:del w:id="1371" w:author="Camilo Andrés Díaz Gómez" w:date="2023-03-28T15:27:00Z"/>
              <w:rFonts w:asciiTheme="minorHAnsi" w:eastAsiaTheme="minorEastAsia" w:hAnsiTheme="minorHAnsi"/>
              <w:noProof/>
              <w:sz w:val="22"/>
              <w:lang w:eastAsia="es-CO"/>
            </w:rPr>
          </w:rPrChange>
        </w:rPr>
      </w:pPr>
      <w:del w:id="1372" w:author="Camilo Andrés Díaz Gómez" w:date="2023-03-28T15:27:00Z">
        <w:r w:rsidRPr="00A968A5" w:rsidDel="00405EF3">
          <w:rPr>
            <w:rStyle w:val="Hipervnculo"/>
            <w:rFonts w:cs="Times New Roman"/>
            <w:noProof/>
            <w:color w:val="auto"/>
            <w:rPrChange w:id="1373" w:author="Camilo Andrés Díaz Gómez" w:date="2023-03-28T17:39:00Z">
              <w:rPr>
                <w:rStyle w:val="Hipervnculo"/>
                <w:rFonts w:cs="Times New Roman"/>
                <w:noProof/>
              </w:rPr>
            </w:rPrChange>
          </w:rPr>
          <w:delText>Figura 15</w:delText>
        </w:r>
        <w:r w:rsidRPr="00A968A5" w:rsidDel="00405EF3">
          <w:rPr>
            <w:rStyle w:val="Hipervnculo"/>
            <w:rFonts w:cs="Times New Roman"/>
            <w:bCs/>
            <w:i/>
            <w:noProof/>
            <w:color w:val="auto"/>
            <w:rPrChange w:id="1374" w:author="Camilo Andrés Díaz Gómez" w:date="2023-03-28T17:39:00Z">
              <w:rPr>
                <w:rStyle w:val="Hipervnculo"/>
                <w:rFonts w:cs="Times New Roman"/>
                <w:bCs/>
                <w:i/>
                <w:noProof/>
              </w:rPr>
            </w:rPrChange>
          </w:rPr>
          <w:delText xml:space="preserve"> Variables con menos relación</w:delText>
        </w:r>
        <w:r w:rsidRPr="00A968A5" w:rsidDel="00405EF3">
          <w:rPr>
            <w:rFonts w:cs="Times New Roman"/>
            <w:noProof/>
            <w:webHidden/>
          </w:rPr>
          <w:tab/>
          <w:delText>74</w:delText>
        </w:r>
      </w:del>
    </w:p>
    <w:p w14:paraId="7DE7C0DB" w14:textId="52E9AA12" w:rsidR="00BA5E14" w:rsidRPr="00A968A5" w:rsidDel="00405EF3" w:rsidRDefault="00BA5E14" w:rsidP="00405EF3">
      <w:pPr>
        <w:pStyle w:val="Tabladeilustraciones"/>
        <w:tabs>
          <w:tab w:val="right" w:leader="dot" w:pos="8828"/>
        </w:tabs>
        <w:rPr>
          <w:del w:id="1375" w:author="Camilo Andrés Díaz Gómez" w:date="2023-03-28T15:27:00Z"/>
          <w:rFonts w:eastAsiaTheme="minorEastAsia" w:cs="Times New Roman"/>
          <w:noProof/>
          <w:sz w:val="22"/>
          <w:lang w:eastAsia="es-CO"/>
          <w:rPrChange w:id="1376" w:author="Camilo Andrés Díaz Gómez" w:date="2023-03-28T17:39:00Z">
            <w:rPr>
              <w:del w:id="1377" w:author="Camilo Andrés Díaz Gómez" w:date="2023-03-28T15:27:00Z"/>
              <w:rFonts w:asciiTheme="minorHAnsi" w:eastAsiaTheme="minorEastAsia" w:hAnsiTheme="minorHAnsi"/>
              <w:noProof/>
              <w:sz w:val="22"/>
              <w:lang w:eastAsia="es-CO"/>
            </w:rPr>
          </w:rPrChange>
        </w:rPr>
      </w:pPr>
      <w:del w:id="1378" w:author="Camilo Andrés Díaz Gómez" w:date="2023-03-28T15:27:00Z">
        <w:r w:rsidRPr="00A968A5" w:rsidDel="00405EF3">
          <w:rPr>
            <w:rStyle w:val="Hipervnculo"/>
            <w:rFonts w:cs="Times New Roman"/>
            <w:noProof/>
            <w:color w:val="auto"/>
            <w:rPrChange w:id="1379" w:author="Camilo Andrés Díaz Gómez" w:date="2023-03-28T17:39:00Z">
              <w:rPr>
                <w:rStyle w:val="Hipervnculo"/>
                <w:rFonts w:cs="Times New Roman"/>
                <w:noProof/>
              </w:rPr>
            </w:rPrChange>
          </w:rPr>
          <w:delText xml:space="preserve">Figura 16 </w:delText>
        </w:r>
        <w:r w:rsidRPr="00A968A5" w:rsidDel="00405EF3">
          <w:rPr>
            <w:rStyle w:val="Hipervnculo"/>
            <w:rFonts w:cs="Times New Roman"/>
            <w:bCs/>
            <w:i/>
            <w:noProof/>
            <w:color w:val="auto"/>
            <w:rPrChange w:id="1380" w:author="Camilo Andrés Díaz Gómez" w:date="2023-03-28T17:39:00Z">
              <w:rPr>
                <w:rStyle w:val="Hipervnculo"/>
                <w:rFonts w:cs="Times New Roman"/>
                <w:bCs/>
                <w:i/>
                <w:noProof/>
              </w:rPr>
            </w:rPrChange>
          </w:rPr>
          <w:delText>Creación de subconjuntos para entrenamiento</w:delText>
        </w:r>
        <w:r w:rsidRPr="00A968A5" w:rsidDel="00405EF3">
          <w:rPr>
            <w:rFonts w:cs="Times New Roman"/>
            <w:noProof/>
            <w:webHidden/>
          </w:rPr>
          <w:tab/>
          <w:delText>75</w:delText>
        </w:r>
      </w:del>
    </w:p>
    <w:p w14:paraId="3EDE8B51" w14:textId="4A46B977" w:rsidR="00BA5E14" w:rsidRPr="00A968A5" w:rsidDel="00405EF3" w:rsidRDefault="00BA5E14" w:rsidP="00405EF3">
      <w:pPr>
        <w:pStyle w:val="Tabladeilustraciones"/>
        <w:tabs>
          <w:tab w:val="right" w:leader="dot" w:pos="8828"/>
        </w:tabs>
        <w:rPr>
          <w:del w:id="1381" w:author="Camilo Andrés Díaz Gómez" w:date="2023-03-28T15:27:00Z"/>
          <w:rFonts w:eastAsiaTheme="minorEastAsia" w:cs="Times New Roman"/>
          <w:noProof/>
          <w:sz w:val="22"/>
          <w:lang w:eastAsia="es-CO"/>
          <w:rPrChange w:id="1382" w:author="Camilo Andrés Díaz Gómez" w:date="2023-03-28T17:39:00Z">
            <w:rPr>
              <w:del w:id="1383" w:author="Camilo Andrés Díaz Gómez" w:date="2023-03-28T15:27:00Z"/>
              <w:rFonts w:asciiTheme="minorHAnsi" w:eastAsiaTheme="minorEastAsia" w:hAnsiTheme="minorHAnsi"/>
              <w:noProof/>
              <w:sz w:val="22"/>
              <w:lang w:eastAsia="es-CO"/>
            </w:rPr>
          </w:rPrChange>
        </w:rPr>
      </w:pPr>
      <w:del w:id="1384" w:author="Camilo Andrés Díaz Gómez" w:date="2023-03-28T15:27:00Z">
        <w:r w:rsidRPr="00A968A5" w:rsidDel="00405EF3">
          <w:rPr>
            <w:rStyle w:val="Hipervnculo"/>
            <w:rFonts w:cs="Times New Roman"/>
            <w:noProof/>
            <w:color w:val="auto"/>
            <w:rPrChange w:id="1385" w:author="Camilo Andrés Díaz Gómez" w:date="2023-03-28T17:39:00Z">
              <w:rPr>
                <w:rStyle w:val="Hipervnculo"/>
                <w:rFonts w:cs="Times New Roman"/>
                <w:noProof/>
              </w:rPr>
            </w:rPrChange>
          </w:rPr>
          <w:delText xml:space="preserve">Figura 17 </w:delText>
        </w:r>
        <w:r w:rsidRPr="00A968A5" w:rsidDel="00405EF3">
          <w:rPr>
            <w:rStyle w:val="Hipervnculo"/>
            <w:rFonts w:cs="Times New Roman"/>
            <w:bCs/>
            <w:i/>
            <w:noProof/>
            <w:color w:val="auto"/>
            <w:rPrChange w:id="1386" w:author="Camilo Andrés Díaz Gómez" w:date="2023-03-28T17:39:00Z">
              <w:rPr>
                <w:rStyle w:val="Hipervnculo"/>
                <w:rFonts w:cs="Times New Roman"/>
                <w:bCs/>
                <w:i/>
                <w:noProof/>
              </w:rPr>
            </w:rPrChange>
          </w:rPr>
          <w:delText>Preparación del dataframe para entrenamiento</w:delText>
        </w:r>
        <w:r w:rsidRPr="00A968A5" w:rsidDel="00405EF3">
          <w:rPr>
            <w:rFonts w:cs="Times New Roman"/>
            <w:noProof/>
            <w:webHidden/>
          </w:rPr>
          <w:tab/>
          <w:delText>75</w:delText>
        </w:r>
      </w:del>
    </w:p>
    <w:p w14:paraId="7A9382B5" w14:textId="61ED347B" w:rsidR="00BA5E14" w:rsidRPr="00A968A5" w:rsidDel="00405EF3" w:rsidRDefault="00BA5E14" w:rsidP="00405EF3">
      <w:pPr>
        <w:pStyle w:val="Tabladeilustraciones"/>
        <w:tabs>
          <w:tab w:val="right" w:leader="dot" w:pos="8828"/>
        </w:tabs>
        <w:rPr>
          <w:del w:id="1387" w:author="Camilo Andrés Díaz Gómez" w:date="2023-03-28T15:27:00Z"/>
          <w:rFonts w:eastAsiaTheme="minorEastAsia" w:cs="Times New Roman"/>
          <w:noProof/>
          <w:sz w:val="22"/>
          <w:lang w:eastAsia="es-CO"/>
          <w:rPrChange w:id="1388" w:author="Camilo Andrés Díaz Gómez" w:date="2023-03-28T17:39:00Z">
            <w:rPr>
              <w:del w:id="1389" w:author="Camilo Andrés Díaz Gómez" w:date="2023-03-28T15:27:00Z"/>
              <w:rFonts w:asciiTheme="minorHAnsi" w:eastAsiaTheme="minorEastAsia" w:hAnsiTheme="minorHAnsi"/>
              <w:noProof/>
              <w:sz w:val="22"/>
              <w:lang w:eastAsia="es-CO"/>
            </w:rPr>
          </w:rPrChange>
        </w:rPr>
      </w:pPr>
      <w:del w:id="1390" w:author="Camilo Andrés Díaz Gómez" w:date="2023-03-28T15:27:00Z">
        <w:r w:rsidRPr="00A968A5" w:rsidDel="00405EF3">
          <w:rPr>
            <w:rStyle w:val="Hipervnculo"/>
            <w:rFonts w:cs="Times New Roman"/>
            <w:noProof/>
            <w:color w:val="auto"/>
            <w:rPrChange w:id="1391" w:author="Camilo Andrés Díaz Gómez" w:date="2023-03-28T17:39:00Z">
              <w:rPr>
                <w:rStyle w:val="Hipervnculo"/>
                <w:rFonts w:cs="Times New Roman"/>
                <w:noProof/>
              </w:rPr>
            </w:rPrChange>
          </w:rPr>
          <w:delText xml:space="preserve">Figura 18 </w:delText>
        </w:r>
        <w:r w:rsidRPr="00A968A5" w:rsidDel="00405EF3">
          <w:rPr>
            <w:rStyle w:val="Hipervnculo"/>
            <w:rFonts w:cs="Times New Roman"/>
            <w:bCs/>
            <w:i/>
            <w:noProof/>
            <w:color w:val="auto"/>
            <w:rPrChange w:id="1392" w:author="Camilo Andrés Díaz Gómez" w:date="2023-03-28T17:39:00Z">
              <w:rPr>
                <w:rStyle w:val="Hipervnculo"/>
                <w:rFonts w:cs="Times New Roman"/>
                <w:bCs/>
                <w:i/>
                <w:noProof/>
              </w:rPr>
            </w:rPrChange>
          </w:rPr>
          <w:delText>Creación de variables</w:delText>
        </w:r>
        <w:r w:rsidRPr="00A968A5" w:rsidDel="00405EF3">
          <w:rPr>
            <w:rFonts w:cs="Times New Roman"/>
            <w:noProof/>
            <w:webHidden/>
          </w:rPr>
          <w:tab/>
          <w:delText>76</w:delText>
        </w:r>
      </w:del>
    </w:p>
    <w:p w14:paraId="080A4342" w14:textId="75718F0E" w:rsidR="00BA5E14" w:rsidRPr="00A968A5" w:rsidDel="00405EF3" w:rsidRDefault="00BA5E14" w:rsidP="00405EF3">
      <w:pPr>
        <w:pStyle w:val="Tabladeilustraciones"/>
        <w:tabs>
          <w:tab w:val="right" w:leader="dot" w:pos="8828"/>
        </w:tabs>
        <w:rPr>
          <w:del w:id="1393" w:author="Camilo Andrés Díaz Gómez" w:date="2023-03-28T15:27:00Z"/>
          <w:rFonts w:eastAsiaTheme="minorEastAsia" w:cs="Times New Roman"/>
          <w:noProof/>
          <w:sz w:val="22"/>
          <w:lang w:eastAsia="es-CO"/>
          <w:rPrChange w:id="1394" w:author="Camilo Andrés Díaz Gómez" w:date="2023-03-28T17:39:00Z">
            <w:rPr>
              <w:del w:id="1395" w:author="Camilo Andrés Díaz Gómez" w:date="2023-03-28T15:27:00Z"/>
              <w:rFonts w:asciiTheme="minorHAnsi" w:eastAsiaTheme="minorEastAsia" w:hAnsiTheme="minorHAnsi"/>
              <w:noProof/>
              <w:sz w:val="22"/>
              <w:lang w:eastAsia="es-CO"/>
            </w:rPr>
          </w:rPrChange>
        </w:rPr>
      </w:pPr>
      <w:del w:id="1396" w:author="Camilo Andrés Díaz Gómez" w:date="2023-03-28T15:27:00Z">
        <w:r w:rsidRPr="00A968A5" w:rsidDel="00405EF3">
          <w:rPr>
            <w:rStyle w:val="Hipervnculo"/>
            <w:rFonts w:cs="Times New Roman"/>
            <w:noProof/>
            <w:color w:val="auto"/>
            <w:rPrChange w:id="1397" w:author="Camilo Andrés Díaz Gómez" w:date="2023-03-28T17:39:00Z">
              <w:rPr>
                <w:rStyle w:val="Hipervnculo"/>
                <w:rFonts w:cs="Times New Roman"/>
                <w:noProof/>
              </w:rPr>
            </w:rPrChange>
          </w:rPr>
          <w:delText xml:space="preserve">Figura 19 </w:delText>
        </w:r>
        <w:r w:rsidRPr="00A968A5" w:rsidDel="00405EF3">
          <w:rPr>
            <w:rStyle w:val="Hipervnculo"/>
            <w:rFonts w:cs="Times New Roman"/>
            <w:bCs/>
            <w:i/>
            <w:noProof/>
            <w:color w:val="auto"/>
            <w:rPrChange w:id="1398" w:author="Camilo Andrés Díaz Gómez" w:date="2023-03-28T17:39:00Z">
              <w:rPr>
                <w:rStyle w:val="Hipervnculo"/>
                <w:rFonts w:cs="Times New Roman"/>
                <w:bCs/>
                <w:i/>
                <w:noProof/>
              </w:rPr>
            </w:rPrChange>
          </w:rPr>
          <w:delText>Entrenamiento del modelo</w:delText>
        </w:r>
        <w:r w:rsidRPr="00A968A5" w:rsidDel="00405EF3">
          <w:rPr>
            <w:rFonts w:cs="Times New Roman"/>
            <w:noProof/>
            <w:webHidden/>
          </w:rPr>
          <w:tab/>
          <w:delText>77</w:delText>
        </w:r>
      </w:del>
    </w:p>
    <w:p w14:paraId="0CC2E4DD" w14:textId="074C219B" w:rsidR="00BA5E14" w:rsidRPr="00A968A5" w:rsidDel="00405EF3" w:rsidRDefault="00BA5E14" w:rsidP="00405EF3">
      <w:pPr>
        <w:pStyle w:val="Tabladeilustraciones"/>
        <w:tabs>
          <w:tab w:val="right" w:leader="dot" w:pos="8828"/>
        </w:tabs>
        <w:rPr>
          <w:del w:id="1399" w:author="Camilo Andrés Díaz Gómez" w:date="2023-03-28T15:27:00Z"/>
          <w:rFonts w:eastAsiaTheme="minorEastAsia" w:cs="Times New Roman"/>
          <w:noProof/>
          <w:sz w:val="22"/>
          <w:lang w:eastAsia="es-CO"/>
          <w:rPrChange w:id="1400" w:author="Camilo Andrés Díaz Gómez" w:date="2023-03-28T17:39:00Z">
            <w:rPr>
              <w:del w:id="1401" w:author="Camilo Andrés Díaz Gómez" w:date="2023-03-28T15:27:00Z"/>
              <w:rFonts w:asciiTheme="minorHAnsi" w:eastAsiaTheme="minorEastAsia" w:hAnsiTheme="minorHAnsi"/>
              <w:noProof/>
              <w:sz w:val="22"/>
              <w:lang w:eastAsia="es-CO"/>
            </w:rPr>
          </w:rPrChange>
        </w:rPr>
      </w:pPr>
      <w:del w:id="1402" w:author="Camilo Andrés Díaz Gómez" w:date="2023-03-28T15:27:00Z">
        <w:r w:rsidRPr="00A968A5" w:rsidDel="00405EF3">
          <w:rPr>
            <w:rStyle w:val="Hipervnculo"/>
            <w:rFonts w:cs="Times New Roman"/>
            <w:noProof/>
            <w:color w:val="auto"/>
            <w:rPrChange w:id="1403" w:author="Camilo Andrés Díaz Gómez" w:date="2023-03-28T17:39:00Z">
              <w:rPr>
                <w:rStyle w:val="Hipervnculo"/>
                <w:rFonts w:cs="Times New Roman"/>
                <w:noProof/>
              </w:rPr>
            </w:rPrChange>
          </w:rPr>
          <w:delText xml:space="preserve">Figura 20 </w:delText>
        </w:r>
        <w:r w:rsidRPr="00A968A5" w:rsidDel="00405EF3">
          <w:rPr>
            <w:rStyle w:val="Hipervnculo"/>
            <w:rFonts w:cs="Times New Roman"/>
            <w:bCs/>
            <w:i/>
            <w:noProof/>
            <w:color w:val="auto"/>
            <w:rPrChange w:id="1404" w:author="Camilo Andrés Díaz Gómez" w:date="2023-03-28T17:39:00Z">
              <w:rPr>
                <w:rStyle w:val="Hipervnculo"/>
                <w:rFonts w:cs="Times New Roman"/>
                <w:bCs/>
                <w:i/>
                <w:noProof/>
              </w:rPr>
            </w:rPrChange>
          </w:rPr>
          <w:delText>Entrenamiento de modelo de regresión lineal</w:delText>
        </w:r>
        <w:r w:rsidRPr="00A968A5" w:rsidDel="00405EF3">
          <w:rPr>
            <w:rFonts w:cs="Times New Roman"/>
            <w:noProof/>
            <w:webHidden/>
          </w:rPr>
          <w:tab/>
          <w:delText>78</w:delText>
        </w:r>
      </w:del>
    </w:p>
    <w:p w14:paraId="2BD2BA5E" w14:textId="427ABFAD" w:rsidR="00BA5E14" w:rsidRPr="00A968A5" w:rsidDel="00405EF3" w:rsidRDefault="00BA5E14" w:rsidP="00405EF3">
      <w:pPr>
        <w:pStyle w:val="Tabladeilustraciones"/>
        <w:tabs>
          <w:tab w:val="right" w:leader="dot" w:pos="8828"/>
        </w:tabs>
        <w:rPr>
          <w:del w:id="1405" w:author="Camilo Andrés Díaz Gómez" w:date="2023-03-28T15:27:00Z"/>
          <w:rFonts w:eastAsiaTheme="minorEastAsia" w:cs="Times New Roman"/>
          <w:noProof/>
          <w:sz w:val="22"/>
          <w:lang w:eastAsia="es-CO"/>
          <w:rPrChange w:id="1406" w:author="Camilo Andrés Díaz Gómez" w:date="2023-03-28T17:39:00Z">
            <w:rPr>
              <w:del w:id="1407" w:author="Camilo Andrés Díaz Gómez" w:date="2023-03-28T15:27:00Z"/>
              <w:rFonts w:asciiTheme="minorHAnsi" w:eastAsiaTheme="minorEastAsia" w:hAnsiTheme="minorHAnsi"/>
              <w:noProof/>
              <w:sz w:val="22"/>
              <w:lang w:eastAsia="es-CO"/>
            </w:rPr>
          </w:rPrChange>
        </w:rPr>
      </w:pPr>
      <w:del w:id="1408" w:author="Camilo Andrés Díaz Gómez" w:date="2023-03-28T15:27:00Z">
        <w:r w:rsidRPr="00A968A5" w:rsidDel="00405EF3">
          <w:rPr>
            <w:rStyle w:val="Hipervnculo"/>
            <w:rFonts w:cs="Times New Roman"/>
            <w:noProof/>
            <w:color w:val="auto"/>
            <w:rPrChange w:id="1409" w:author="Camilo Andrés Díaz Gómez" w:date="2023-03-28T17:39:00Z">
              <w:rPr>
                <w:rStyle w:val="Hipervnculo"/>
                <w:rFonts w:cs="Times New Roman"/>
                <w:noProof/>
              </w:rPr>
            </w:rPrChange>
          </w:rPr>
          <w:delText xml:space="preserve">Figura 21 </w:delText>
        </w:r>
        <w:r w:rsidRPr="00A968A5" w:rsidDel="00405EF3">
          <w:rPr>
            <w:rStyle w:val="Hipervnculo"/>
            <w:rFonts w:cs="Times New Roman"/>
            <w:bCs/>
            <w:i/>
            <w:noProof/>
            <w:color w:val="auto"/>
            <w:rPrChange w:id="1410" w:author="Camilo Andrés Díaz Gómez" w:date="2023-03-28T17:39:00Z">
              <w:rPr>
                <w:rStyle w:val="Hipervnculo"/>
                <w:rFonts w:cs="Times New Roman"/>
                <w:bCs/>
                <w:i/>
                <w:noProof/>
              </w:rPr>
            </w:rPrChange>
          </w:rPr>
          <w:delText>Evaluación del modelo</w:delText>
        </w:r>
        <w:r w:rsidRPr="00A968A5" w:rsidDel="00405EF3">
          <w:rPr>
            <w:rFonts w:cs="Times New Roman"/>
            <w:noProof/>
            <w:webHidden/>
          </w:rPr>
          <w:tab/>
          <w:delText>79</w:delText>
        </w:r>
      </w:del>
    </w:p>
    <w:p w14:paraId="4E4477F2" w14:textId="407D13B4" w:rsidR="00BA5E14" w:rsidRPr="00A968A5" w:rsidDel="00405EF3" w:rsidRDefault="00BA5E14" w:rsidP="00405EF3">
      <w:pPr>
        <w:pStyle w:val="Tabladeilustraciones"/>
        <w:tabs>
          <w:tab w:val="right" w:leader="dot" w:pos="8828"/>
        </w:tabs>
        <w:rPr>
          <w:del w:id="1411" w:author="Camilo Andrés Díaz Gómez" w:date="2023-03-28T15:27:00Z"/>
          <w:rFonts w:eastAsiaTheme="minorEastAsia" w:cs="Times New Roman"/>
          <w:noProof/>
          <w:sz w:val="22"/>
          <w:lang w:eastAsia="es-CO"/>
          <w:rPrChange w:id="1412" w:author="Camilo Andrés Díaz Gómez" w:date="2023-03-28T17:39:00Z">
            <w:rPr>
              <w:del w:id="1413" w:author="Camilo Andrés Díaz Gómez" w:date="2023-03-28T15:27:00Z"/>
              <w:rFonts w:asciiTheme="minorHAnsi" w:eastAsiaTheme="minorEastAsia" w:hAnsiTheme="minorHAnsi"/>
              <w:noProof/>
              <w:sz w:val="22"/>
              <w:lang w:eastAsia="es-CO"/>
            </w:rPr>
          </w:rPrChange>
        </w:rPr>
      </w:pPr>
      <w:del w:id="1414" w:author="Camilo Andrés Díaz Gómez" w:date="2023-03-28T15:27:00Z">
        <w:r w:rsidRPr="00A968A5" w:rsidDel="00405EF3">
          <w:rPr>
            <w:rStyle w:val="Hipervnculo"/>
            <w:rFonts w:cs="Times New Roman"/>
            <w:noProof/>
            <w:color w:val="auto"/>
            <w:rPrChange w:id="1415" w:author="Camilo Andrés Díaz Gómez" w:date="2023-03-28T17:39:00Z">
              <w:rPr>
                <w:rStyle w:val="Hipervnculo"/>
                <w:rFonts w:cs="Times New Roman"/>
                <w:noProof/>
              </w:rPr>
            </w:rPrChange>
          </w:rPr>
          <w:delText xml:space="preserve">Figura 22 </w:delText>
        </w:r>
        <w:r w:rsidRPr="00A968A5" w:rsidDel="00405EF3">
          <w:rPr>
            <w:rStyle w:val="Hipervnculo"/>
            <w:rFonts w:cs="Times New Roman"/>
            <w:bCs/>
            <w:i/>
            <w:noProof/>
            <w:color w:val="auto"/>
            <w:rPrChange w:id="1416" w:author="Camilo Andrés Díaz Gómez" w:date="2023-03-28T17:39:00Z">
              <w:rPr>
                <w:rStyle w:val="Hipervnculo"/>
                <w:rFonts w:cs="Times New Roman"/>
                <w:bCs/>
                <w:i/>
                <w:noProof/>
              </w:rPr>
            </w:rPrChange>
          </w:rPr>
          <w:delText>Inicializador de contador e iteración de filas</w:delText>
        </w:r>
        <w:r w:rsidRPr="00A968A5" w:rsidDel="00405EF3">
          <w:rPr>
            <w:rFonts w:cs="Times New Roman"/>
            <w:noProof/>
            <w:webHidden/>
          </w:rPr>
          <w:tab/>
          <w:delText>81</w:delText>
        </w:r>
      </w:del>
    </w:p>
    <w:p w14:paraId="33BA69EA" w14:textId="54B6748B" w:rsidR="00BA5E14" w:rsidRPr="00A968A5" w:rsidDel="00405EF3" w:rsidRDefault="00BA5E14" w:rsidP="00405EF3">
      <w:pPr>
        <w:pStyle w:val="Tabladeilustraciones"/>
        <w:tabs>
          <w:tab w:val="right" w:leader="dot" w:pos="8828"/>
        </w:tabs>
        <w:rPr>
          <w:del w:id="1417" w:author="Camilo Andrés Díaz Gómez" w:date="2023-03-28T15:27:00Z"/>
          <w:rFonts w:eastAsiaTheme="minorEastAsia" w:cs="Times New Roman"/>
          <w:noProof/>
          <w:sz w:val="22"/>
          <w:lang w:eastAsia="es-CO"/>
          <w:rPrChange w:id="1418" w:author="Camilo Andrés Díaz Gómez" w:date="2023-03-28T17:39:00Z">
            <w:rPr>
              <w:del w:id="1419" w:author="Camilo Andrés Díaz Gómez" w:date="2023-03-28T15:27:00Z"/>
              <w:rFonts w:asciiTheme="minorHAnsi" w:eastAsiaTheme="minorEastAsia" w:hAnsiTheme="minorHAnsi"/>
              <w:noProof/>
              <w:sz w:val="22"/>
              <w:lang w:eastAsia="es-CO"/>
            </w:rPr>
          </w:rPrChange>
        </w:rPr>
      </w:pPr>
      <w:del w:id="1420" w:author="Camilo Andrés Díaz Gómez" w:date="2023-03-28T15:27:00Z">
        <w:r w:rsidRPr="00A968A5" w:rsidDel="00405EF3">
          <w:rPr>
            <w:rStyle w:val="Hipervnculo"/>
            <w:rFonts w:cs="Times New Roman"/>
            <w:noProof/>
            <w:color w:val="auto"/>
            <w:rPrChange w:id="1421" w:author="Camilo Andrés Díaz Gómez" w:date="2023-03-28T17:39:00Z">
              <w:rPr>
                <w:rStyle w:val="Hipervnculo"/>
                <w:rFonts w:cs="Times New Roman"/>
                <w:noProof/>
              </w:rPr>
            </w:rPrChange>
          </w:rPr>
          <w:delText xml:space="preserve">Figura 23 </w:delText>
        </w:r>
        <w:r w:rsidRPr="00A968A5" w:rsidDel="00405EF3">
          <w:rPr>
            <w:rStyle w:val="Hipervnculo"/>
            <w:rFonts w:cs="Times New Roman"/>
            <w:bCs/>
            <w:i/>
            <w:noProof/>
            <w:color w:val="auto"/>
            <w:rPrChange w:id="1422" w:author="Camilo Andrés Díaz Gómez" w:date="2023-03-28T17:39:00Z">
              <w:rPr>
                <w:rStyle w:val="Hipervnculo"/>
                <w:rFonts w:cs="Times New Roman"/>
                <w:bCs/>
                <w:i/>
                <w:noProof/>
              </w:rPr>
            </w:rPrChange>
          </w:rPr>
          <w:delText>Implementación del modelo de regresión polinomial y evalúan su precisión mediante el coeficiente de determinación</w:delText>
        </w:r>
        <w:r w:rsidRPr="00A968A5" w:rsidDel="00405EF3">
          <w:rPr>
            <w:rFonts w:cs="Times New Roman"/>
            <w:noProof/>
            <w:webHidden/>
          </w:rPr>
          <w:tab/>
          <w:delText>83</w:delText>
        </w:r>
      </w:del>
    </w:p>
    <w:p w14:paraId="117DF82C" w14:textId="6F75BC0C" w:rsidR="00BA5E14" w:rsidRPr="00A968A5" w:rsidDel="00405EF3" w:rsidRDefault="00BA5E14" w:rsidP="00405EF3">
      <w:pPr>
        <w:pStyle w:val="Tabladeilustraciones"/>
        <w:tabs>
          <w:tab w:val="right" w:leader="dot" w:pos="8828"/>
        </w:tabs>
        <w:rPr>
          <w:del w:id="1423" w:author="Camilo Andrés Díaz Gómez" w:date="2023-03-28T15:27:00Z"/>
          <w:rFonts w:eastAsiaTheme="minorEastAsia" w:cs="Times New Roman"/>
          <w:noProof/>
          <w:sz w:val="22"/>
          <w:lang w:eastAsia="es-CO"/>
          <w:rPrChange w:id="1424" w:author="Camilo Andrés Díaz Gómez" w:date="2023-03-28T17:39:00Z">
            <w:rPr>
              <w:del w:id="1425" w:author="Camilo Andrés Díaz Gómez" w:date="2023-03-28T15:27:00Z"/>
              <w:rFonts w:asciiTheme="minorHAnsi" w:eastAsiaTheme="minorEastAsia" w:hAnsiTheme="minorHAnsi"/>
              <w:noProof/>
              <w:sz w:val="22"/>
              <w:lang w:eastAsia="es-CO"/>
            </w:rPr>
          </w:rPrChange>
        </w:rPr>
      </w:pPr>
      <w:del w:id="1426" w:author="Camilo Andrés Díaz Gómez" w:date="2023-03-28T15:27:00Z">
        <w:r w:rsidRPr="00A968A5" w:rsidDel="00405EF3">
          <w:rPr>
            <w:rStyle w:val="Hipervnculo"/>
            <w:rFonts w:cs="Times New Roman"/>
            <w:noProof/>
            <w:color w:val="auto"/>
            <w:rPrChange w:id="1427" w:author="Camilo Andrés Díaz Gómez" w:date="2023-03-28T17:39:00Z">
              <w:rPr>
                <w:rStyle w:val="Hipervnculo"/>
                <w:rFonts w:cs="Times New Roman"/>
                <w:noProof/>
              </w:rPr>
            </w:rPrChange>
          </w:rPr>
          <w:delText xml:space="preserve">Figura 24 </w:delText>
        </w:r>
        <w:r w:rsidRPr="00A968A5" w:rsidDel="00405EF3">
          <w:rPr>
            <w:rStyle w:val="Hipervnculo"/>
            <w:rFonts w:cs="Times New Roman"/>
            <w:bCs/>
            <w:i/>
            <w:noProof/>
            <w:color w:val="auto"/>
            <w:rPrChange w:id="1428" w:author="Camilo Andrés Díaz Gómez" w:date="2023-03-28T17:39:00Z">
              <w:rPr>
                <w:rStyle w:val="Hipervnculo"/>
                <w:rFonts w:cs="Times New Roman"/>
                <w:bCs/>
                <w:i/>
                <w:noProof/>
              </w:rPr>
            </w:rPrChange>
          </w:rPr>
          <w:delText>Creación de columnas con nuevos datos</w:delText>
        </w:r>
        <w:r w:rsidRPr="00A968A5" w:rsidDel="00405EF3">
          <w:rPr>
            <w:rFonts w:cs="Times New Roman"/>
            <w:noProof/>
            <w:webHidden/>
          </w:rPr>
          <w:tab/>
          <w:delText>84</w:delText>
        </w:r>
      </w:del>
    </w:p>
    <w:p w14:paraId="28A6725F" w14:textId="2ECDBADE" w:rsidR="00BA5E14" w:rsidRPr="00A968A5" w:rsidDel="00405EF3" w:rsidRDefault="00BA5E14" w:rsidP="00405EF3">
      <w:pPr>
        <w:pStyle w:val="Tabladeilustraciones"/>
        <w:tabs>
          <w:tab w:val="right" w:leader="dot" w:pos="8828"/>
        </w:tabs>
        <w:rPr>
          <w:del w:id="1429" w:author="Camilo Andrés Díaz Gómez" w:date="2023-03-28T15:27:00Z"/>
          <w:rFonts w:eastAsiaTheme="minorEastAsia" w:cs="Times New Roman"/>
          <w:noProof/>
          <w:sz w:val="22"/>
          <w:lang w:eastAsia="es-CO"/>
          <w:rPrChange w:id="1430" w:author="Camilo Andrés Díaz Gómez" w:date="2023-03-28T17:39:00Z">
            <w:rPr>
              <w:del w:id="1431" w:author="Camilo Andrés Díaz Gómez" w:date="2023-03-28T15:27:00Z"/>
              <w:rFonts w:asciiTheme="minorHAnsi" w:eastAsiaTheme="minorEastAsia" w:hAnsiTheme="minorHAnsi"/>
              <w:noProof/>
              <w:sz w:val="22"/>
              <w:lang w:eastAsia="es-CO"/>
            </w:rPr>
          </w:rPrChange>
        </w:rPr>
      </w:pPr>
      <w:del w:id="1432" w:author="Camilo Andrés Díaz Gómez" w:date="2023-03-28T15:27:00Z">
        <w:r w:rsidRPr="00A968A5" w:rsidDel="00405EF3">
          <w:rPr>
            <w:rStyle w:val="Hipervnculo"/>
            <w:rFonts w:cs="Times New Roman"/>
            <w:noProof/>
            <w:color w:val="auto"/>
            <w:rPrChange w:id="1433" w:author="Camilo Andrés Díaz Gómez" w:date="2023-03-28T17:39:00Z">
              <w:rPr>
                <w:rStyle w:val="Hipervnculo"/>
                <w:rFonts w:cs="Times New Roman"/>
                <w:noProof/>
              </w:rPr>
            </w:rPrChange>
          </w:rPr>
          <w:delText xml:space="preserve">Figura 25  </w:delText>
        </w:r>
        <w:r w:rsidRPr="00A968A5" w:rsidDel="00405EF3">
          <w:rPr>
            <w:rStyle w:val="Hipervnculo"/>
            <w:rFonts w:cs="Times New Roman"/>
            <w:bCs/>
            <w:i/>
            <w:noProof/>
            <w:color w:val="auto"/>
            <w:rPrChange w:id="1434" w:author="Camilo Andrés Díaz Gómez" w:date="2023-03-28T17:39:00Z">
              <w:rPr>
                <w:rStyle w:val="Hipervnculo"/>
                <w:rFonts w:cs="Times New Roman"/>
                <w:bCs/>
                <w:i/>
                <w:noProof/>
              </w:rPr>
            </w:rPrChange>
          </w:rPr>
          <w:delText>Modelo de machine learning knn con regresión</w:delText>
        </w:r>
        <w:r w:rsidRPr="00A968A5" w:rsidDel="00405EF3">
          <w:rPr>
            <w:rFonts w:cs="Times New Roman"/>
            <w:noProof/>
            <w:webHidden/>
          </w:rPr>
          <w:tab/>
          <w:delText>84</w:delText>
        </w:r>
      </w:del>
    </w:p>
    <w:p w14:paraId="147E7DCE" w14:textId="514527B6" w:rsidR="00BA5E14" w:rsidRPr="00A968A5" w:rsidDel="00405EF3" w:rsidRDefault="00BA5E14" w:rsidP="00405EF3">
      <w:pPr>
        <w:pStyle w:val="Tabladeilustraciones"/>
        <w:tabs>
          <w:tab w:val="right" w:leader="dot" w:pos="8828"/>
        </w:tabs>
        <w:rPr>
          <w:del w:id="1435" w:author="Camilo Andrés Díaz Gómez" w:date="2023-03-28T15:27:00Z"/>
          <w:rFonts w:eastAsiaTheme="minorEastAsia" w:cs="Times New Roman"/>
          <w:noProof/>
          <w:sz w:val="22"/>
          <w:lang w:eastAsia="es-CO"/>
          <w:rPrChange w:id="1436" w:author="Camilo Andrés Díaz Gómez" w:date="2023-03-28T17:39:00Z">
            <w:rPr>
              <w:del w:id="1437" w:author="Camilo Andrés Díaz Gómez" w:date="2023-03-28T15:27:00Z"/>
              <w:rFonts w:asciiTheme="minorHAnsi" w:eastAsiaTheme="minorEastAsia" w:hAnsiTheme="minorHAnsi"/>
              <w:noProof/>
              <w:sz w:val="22"/>
              <w:lang w:eastAsia="es-CO"/>
            </w:rPr>
          </w:rPrChange>
        </w:rPr>
      </w:pPr>
      <w:del w:id="1438" w:author="Camilo Andrés Díaz Gómez" w:date="2023-03-28T15:27:00Z">
        <w:r w:rsidRPr="00A968A5" w:rsidDel="00405EF3">
          <w:rPr>
            <w:rStyle w:val="Hipervnculo"/>
            <w:rFonts w:cs="Times New Roman"/>
            <w:noProof/>
            <w:color w:val="auto"/>
            <w:rPrChange w:id="1439" w:author="Camilo Andrés Díaz Gómez" w:date="2023-03-28T17:39:00Z">
              <w:rPr>
                <w:rStyle w:val="Hipervnculo"/>
                <w:rFonts w:cs="Times New Roman"/>
                <w:noProof/>
              </w:rPr>
            </w:rPrChange>
          </w:rPr>
          <w:delText xml:space="preserve">Figura 26 </w:delText>
        </w:r>
        <w:r w:rsidRPr="00A968A5" w:rsidDel="00405EF3">
          <w:rPr>
            <w:rStyle w:val="Hipervnculo"/>
            <w:rFonts w:cs="Times New Roman"/>
            <w:bCs/>
            <w:i/>
            <w:noProof/>
            <w:color w:val="auto"/>
            <w:rPrChange w:id="1440" w:author="Camilo Andrés Díaz Gómez" w:date="2023-03-28T17:39:00Z">
              <w:rPr>
                <w:rStyle w:val="Hipervnculo"/>
                <w:rFonts w:cs="Times New Roman"/>
                <w:bCs/>
                <w:i/>
                <w:noProof/>
              </w:rPr>
            </w:rPrChange>
          </w:rPr>
          <w:delText>Búsqueda del mejor k</w:delText>
        </w:r>
        <w:r w:rsidRPr="00A968A5" w:rsidDel="00405EF3">
          <w:rPr>
            <w:rFonts w:cs="Times New Roman"/>
            <w:noProof/>
            <w:webHidden/>
          </w:rPr>
          <w:tab/>
          <w:delText>85</w:delText>
        </w:r>
      </w:del>
    </w:p>
    <w:p w14:paraId="53AD12C3" w14:textId="514B3ED6" w:rsidR="00BA5E14" w:rsidRPr="00A968A5" w:rsidDel="00405EF3" w:rsidRDefault="00BA5E14" w:rsidP="00405EF3">
      <w:pPr>
        <w:pStyle w:val="Tabladeilustraciones"/>
        <w:tabs>
          <w:tab w:val="right" w:leader="dot" w:pos="8828"/>
        </w:tabs>
        <w:rPr>
          <w:del w:id="1441" w:author="Camilo Andrés Díaz Gómez" w:date="2023-03-28T15:27:00Z"/>
          <w:rFonts w:eastAsiaTheme="minorEastAsia" w:cs="Times New Roman"/>
          <w:noProof/>
          <w:sz w:val="22"/>
          <w:lang w:eastAsia="es-CO"/>
          <w:rPrChange w:id="1442" w:author="Camilo Andrés Díaz Gómez" w:date="2023-03-28T17:39:00Z">
            <w:rPr>
              <w:del w:id="1443" w:author="Camilo Andrés Díaz Gómez" w:date="2023-03-28T15:27:00Z"/>
              <w:rFonts w:asciiTheme="minorHAnsi" w:eastAsiaTheme="minorEastAsia" w:hAnsiTheme="minorHAnsi"/>
              <w:noProof/>
              <w:sz w:val="22"/>
              <w:lang w:eastAsia="es-CO"/>
            </w:rPr>
          </w:rPrChange>
        </w:rPr>
      </w:pPr>
      <w:del w:id="1444" w:author="Camilo Andrés Díaz Gómez" w:date="2023-03-28T15:27:00Z">
        <w:r w:rsidRPr="00A968A5" w:rsidDel="00405EF3">
          <w:rPr>
            <w:rStyle w:val="Hipervnculo"/>
            <w:rFonts w:cs="Times New Roman"/>
            <w:noProof/>
            <w:color w:val="auto"/>
            <w:rPrChange w:id="1445" w:author="Camilo Andrés Díaz Gómez" w:date="2023-03-28T17:39:00Z">
              <w:rPr>
                <w:rStyle w:val="Hipervnculo"/>
                <w:rFonts w:cs="Times New Roman"/>
                <w:noProof/>
              </w:rPr>
            </w:rPrChange>
          </w:rPr>
          <w:delText xml:space="preserve">Figura 27 </w:delText>
        </w:r>
        <w:r w:rsidRPr="00A968A5" w:rsidDel="00405EF3">
          <w:rPr>
            <w:rStyle w:val="Hipervnculo"/>
            <w:rFonts w:cs="Times New Roman"/>
            <w:bCs/>
            <w:i/>
            <w:noProof/>
            <w:color w:val="auto"/>
            <w:rPrChange w:id="1446" w:author="Camilo Andrés Díaz Gómez" w:date="2023-03-28T17:39:00Z">
              <w:rPr>
                <w:rStyle w:val="Hipervnculo"/>
                <w:rFonts w:cs="Times New Roman"/>
                <w:bCs/>
                <w:i/>
                <w:noProof/>
              </w:rPr>
            </w:rPrChange>
          </w:rPr>
          <w:delText>Obtención del mejor k</w:delText>
        </w:r>
        <w:r w:rsidRPr="00A968A5" w:rsidDel="00405EF3">
          <w:rPr>
            <w:rFonts w:cs="Times New Roman"/>
            <w:noProof/>
            <w:webHidden/>
          </w:rPr>
          <w:tab/>
          <w:delText>86</w:delText>
        </w:r>
      </w:del>
    </w:p>
    <w:p w14:paraId="31B5B542" w14:textId="42F4261B" w:rsidR="00BA5E14" w:rsidRPr="00A968A5" w:rsidDel="00405EF3" w:rsidRDefault="00BA5E14" w:rsidP="00405EF3">
      <w:pPr>
        <w:pStyle w:val="Tabladeilustraciones"/>
        <w:tabs>
          <w:tab w:val="right" w:leader="dot" w:pos="8828"/>
        </w:tabs>
        <w:rPr>
          <w:del w:id="1447" w:author="Camilo Andrés Díaz Gómez" w:date="2023-03-28T15:27:00Z"/>
          <w:rFonts w:eastAsiaTheme="minorEastAsia" w:cs="Times New Roman"/>
          <w:noProof/>
          <w:sz w:val="22"/>
          <w:lang w:eastAsia="es-CO"/>
          <w:rPrChange w:id="1448" w:author="Camilo Andrés Díaz Gómez" w:date="2023-03-28T17:39:00Z">
            <w:rPr>
              <w:del w:id="1449" w:author="Camilo Andrés Díaz Gómez" w:date="2023-03-28T15:27:00Z"/>
              <w:rFonts w:asciiTheme="minorHAnsi" w:eastAsiaTheme="minorEastAsia" w:hAnsiTheme="minorHAnsi"/>
              <w:noProof/>
              <w:sz w:val="22"/>
              <w:lang w:eastAsia="es-CO"/>
            </w:rPr>
          </w:rPrChange>
        </w:rPr>
      </w:pPr>
      <w:del w:id="1450" w:author="Camilo Andrés Díaz Gómez" w:date="2023-03-28T15:27:00Z">
        <w:r w:rsidRPr="00A968A5" w:rsidDel="00405EF3">
          <w:rPr>
            <w:rStyle w:val="Hipervnculo"/>
            <w:rFonts w:cs="Times New Roman"/>
            <w:noProof/>
            <w:color w:val="auto"/>
            <w:rPrChange w:id="1451" w:author="Camilo Andrés Díaz Gómez" w:date="2023-03-28T17:39:00Z">
              <w:rPr>
                <w:rStyle w:val="Hipervnculo"/>
                <w:rFonts w:cs="Times New Roman"/>
                <w:noProof/>
              </w:rPr>
            </w:rPrChange>
          </w:rPr>
          <w:delText xml:space="preserve">Figura 28 </w:delText>
        </w:r>
        <w:r w:rsidRPr="00A968A5" w:rsidDel="00405EF3">
          <w:rPr>
            <w:rStyle w:val="Hipervnculo"/>
            <w:rFonts w:cs="Times New Roman"/>
            <w:bCs/>
            <w:i/>
            <w:noProof/>
            <w:color w:val="auto"/>
            <w:rPrChange w:id="1452" w:author="Camilo Andrés Díaz Gómez" w:date="2023-03-28T17:39:00Z">
              <w:rPr>
                <w:rStyle w:val="Hipervnculo"/>
                <w:rFonts w:cs="Times New Roman"/>
                <w:bCs/>
                <w:i/>
                <w:noProof/>
              </w:rPr>
            </w:rPrChange>
          </w:rPr>
          <w:delText>Entrenamiento del modelo KNN con regresión</w:delText>
        </w:r>
        <w:r w:rsidRPr="00A968A5" w:rsidDel="00405EF3">
          <w:rPr>
            <w:rFonts w:cs="Times New Roman"/>
            <w:noProof/>
            <w:webHidden/>
          </w:rPr>
          <w:tab/>
          <w:delText>86</w:delText>
        </w:r>
      </w:del>
    </w:p>
    <w:p w14:paraId="22F76677" w14:textId="2DB05B02" w:rsidR="00BA5E14" w:rsidRPr="00A968A5" w:rsidDel="00405EF3" w:rsidRDefault="00BA5E14" w:rsidP="00405EF3">
      <w:pPr>
        <w:pStyle w:val="Tabladeilustraciones"/>
        <w:tabs>
          <w:tab w:val="right" w:leader="dot" w:pos="8828"/>
        </w:tabs>
        <w:rPr>
          <w:del w:id="1453" w:author="Camilo Andrés Díaz Gómez" w:date="2023-03-28T15:27:00Z"/>
          <w:rFonts w:eastAsiaTheme="minorEastAsia" w:cs="Times New Roman"/>
          <w:noProof/>
          <w:sz w:val="22"/>
          <w:lang w:eastAsia="es-CO"/>
          <w:rPrChange w:id="1454" w:author="Camilo Andrés Díaz Gómez" w:date="2023-03-28T17:39:00Z">
            <w:rPr>
              <w:del w:id="1455" w:author="Camilo Andrés Díaz Gómez" w:date="2023-03-28T15:27:00Z"/>
              <w:rFonts w:asciiTheme="minorHAnsi" w:eastAsiaTheme="minorEastAsia" w:hAnsiTheme="minorHAnsi"/>
              <w:noProof/>
              <w:sz w:val="22"/>
              <w:lang w:eastAsia="es-CO"/>
            </w:rPr>
          </w:rPrChange>
        </w:rPr>
      </w:pPr>
      <w:del w:id="1456" w:author="Camilo Andrés Díaz Gómez" w:date="2023-03-28T15:27:00Z">
        <w:r w:rsidRPr="00A968A5" w:rsidDel="00405EF3">
          <w:rPr>
            <w:rStyle w:val="Hipervnculo"/>
            <w:rFonts w:cs="Times New Roman"/>
            <w:noProof/>
            <w:color w:val="auto"/>
            <w:rPrChange w:id="1457" w:author="Camilo Andrés Díaz Gómez" w:date="2023-03-28T17:39:00Z">
              <w:rPr>
                <w:rStyle w:val="Hipervnculo"/>
                <w:rFonts w:cs="Times New Roman"/>
                <w:noProof/>
              </w:rPr>
            </w:rPrChange>
          </w:rPr>
          <w:delText xml:space="preserve">Figura 29 </w:delText>
        </w:r>
        <w:r w:rsidRPr="00A968A5" w:rsidDel="00405EF3">
          <w:rPr>
            <w:rStyle w:val="Hipervnculo"/>
            <w:rFonts w:cs="Times New Roman"/>
            <w:bCs/>
            <w:i/>
            <w:noProof/>
            <w:color w:val="auto"/>
            <w:rPrChange w:id="1458" w:author="Camilo Andrés Díaz Gómez" w:date="2023-03-28T17:39:00Z">
              <w:rPr>
                <w:rStyle w:val="Hipervnculo"/>
                <w:rFonts w:cs="Times New Roman"/>
                <w:bCs/>
                <w:i/>
                <w:noProof/>
              </w:rPr>
            </w:rPrChange>
          </w:rPr>
          <w:delText>Modelo de machine learning arboles de decisión con regresión</w:delText>
        </w:r>
        <w:r w:rsidRPr="00A968A5" w:rsidDel="00405EF3">
          <w:rPr>
            <w:rFonts w:cs="Times New Roman"/>
            <w:noProof/>
            <w:webHidden/>
          </w:rPr>
          <w:tab/>
          <w:delText>88</w:delText>
        </w:r>
      </w:del>
    </w:p>
    <w:p w14:paraId="0822B3A2" w14:textId="7C8C4E11" w:rsidR="00BA5E14" w:rsidRPr="00A968A5" w:rsidDel="00405EF3" w:rsidRDefault="00BA5E14" w:rsidP="00405EF3">
      <w:pPr>
        <w:pStyle w:val="Tabladeilustraciones"/>
        <w:tabs>
          <w:tab w:val="right" w:leader="dot" w:pos="8828"/>
        </w:tabs>
        <w:rPr>
          <w:del w:id="1459" w:author="Camilo Andrés Díaz Gómez" w:date="2023-03-28T15:27:00Z"/>
          <w:rFonts w:eastAsiaTheme="minorEastAsia" w:cs="Times New Roman"/>
          <w:noProof/>
          <w:sz w:val="22"/>
          <w:lang w:eastAsia="es-CO"/>
          <w:rPrChange w:id="1460" w:author="Camilo Andrés Díaz Gómez" w:date="2023-03-28T17:39:00Z">
            <w:rPr>
              <w:del w:id="1461" w:author="Camilo Andrés Díaz Gómez" w:date="2023-03-28T15:27:00Z"/>
              <w:rFonts w:asciiTheme="minorHAnsi" w:eastAsiaTheme="minorEastAsia" w:hAnsiTheme="minorHAnsi"/>
              <w:noProof/>
              <w:sz w:val="22"/>
              <w:lang w:eastAsia="es-CO"/>
            </w:rPr>
          </w:rPrChange>
        </w:rPr>
      </w:pPr>
      <w:del w:id="1462" w:author="Camilo Andrés Díaz Gómez" w:date="2023-03-28T15:27:00Z">
        <w:r w:rsidRPr="00A968A5" w:rsidDel="00405EF3">
          <w:rPr>
            <w:rStyle w:val="Hipervnculo"/>
            <w:rFonts w:cs="Times New Roman"/>
            <w:noProof/>
            <w:color w:val="auto"/>
            <w:rPrChange w:id="1463" w:author="Camilo Andrés Díaz Gómez" w:date="2023-03-28T17:39:00Z">
              <w:rPr>
                <w:rStyle w:val="Hipervnculo"/>
                <w:rFonts w:cs="Times New Roman"/>
                <w:noProof/>
              </w:rPr>
            </w:rPrChange>
          </w:rPr>
          <w:delText xml:space="preserve">Figura 30 </w:delText>
        </w:r>
        <w:r w:rsidRPr="00A968A5" w:rsidDel="00405EF3">
          <w:rPr>
            <w:rStyle w:val="Hipervnculo"/>
            <w:rFonts w:cs="Times New Roman"/>
            <w:bCs/>
            <w:i/>
            <w:noProof/>
            <w:color w:val="auto"/>
            <w:rPrChange w:id="1464" w:author="Camilo Andrés Díaz Gómez" w:date="2023-03-28T17:39:00Z">
              <w:rPr>
                <w:rStyle w:val="Hipervnculo"/>
                <w:rFonts w:cs="Times New Roman"/>
                <w:bCs/>
                <w:i/>
                <w:noProof/>
              </w:rPr>
            </w:rPrChange>
          </w:rPr>
          <w:delText>Modelo de machine learning random tree con regresión</w:delText>
        </w:r>
        <w:r w:rsidRPr="00A968A5" w:rsidDel="00405EF3">
          <w:rPr>
            <w:rFonts w:cs="Times New Roman"/>
            <w:noProof/>
            <w:webHidden/>
          </w:rPr>
          <w:tab/>
          <w:delText>89</w:delText>
        </w:r>
      </w:del>
    </w:p>
    <w:p w14:paraId="3651FD82" w14:textId="0883B04B" w:rsidR="00BA5E14" w:rsidRPr="00A968A5" w:rsidDel="00405EF3" w:rsidRDefault="00BA5E14" w:rsidP="00405EF3">
      <w:pPr>
        <w:pStyle w:val="Tabladeilustraciones"/>
        <w:tabs>
          <w:tab w:val="right" w:leader="dot" w:pos="8828"/>
        </w:tabs>
        <w:rPr>
          <w:del w:id="1465" w:author="Camilo Andrés Díaz Gómez" w:date="2023-03-28T15:27:00Z"/>
          <w:rFonts w:eastAsiaTheme="minorEastAsia" w:cs="Times New Roman"/>
          <w:noProof/>
          <w:sz w:val="22"/>
          <w:lang w:eastAsia="es-CO"/>
          <w:rPrChange w:id="1466" w:author="Camilo Andrés Díaz Gómez" w:date="2023-03-28T17:39:00Z">
            <w:rPr>
              <w:del w:id="1467" w:author="Camilo Andrés Díaz Gómez" w:date="2023-03-28T15:27:00Z"/>
              <w:rFonts w:asciiTheme="minorHAnsi" w:eastAsiaTheme="minorEastAsia" w:hAnsiTheme="minorHAnsi"/>
              <w:noProof/>
              <w:sz w:val="22"/>
              <w:lang w:eastAsia="es-CO"/>
            </w:rPr>
          </w:rPrChange>
        </w:rPr>
      </w:pPr>
      <w:del w:id="1468" w:author="Camilo Andrés Díaz Gómez" w:date="2023-03-28T15:27:00Z">
        <w:r w:rsidRPr="00A968A5" w:rsidDel="00405EF3">
          <w:rPr>
            <w:rStyle w:val="Hipervnculo"/>
            <w:rFonts w:cs="Times New Roman"/>
            <w:noProof/>
            <w:color w:val="auto"/>
            <w:rPrChange w:id="1469" w:author="Camilo Andrés Díaz Gómez" w:date="2023-03-28T17:39:00Z">
              <w:rPr>
                <w:rStyle w:val="Hipervnculo"/>
                <w:rFonts w:cs="Times New Roman"/>
                <w:noProof/>
              </w:rPr>
            </w:rPrChange>
          </w:rPr>
          <w:delText xml:space="preserve">Figura 31  </w:delText>
        </w:r>
        <w:r w:rsidRPr="00A968A5" w:rsidDel="00405EF3">
          <w:rPr>
            <w:rStyle w:val="Hipervnculo"/>
            <w:rFonts w:cs="Times New Roman"/>
            <w:bCs/>
            <w:i/>
            <w:noProof/>
            <w:color w:val="auto"/>
            <w:rPrChange w:id="1470" w:author="Camilo Andrés Díaz Gómez" w:date="2023-03-28T17:39:00Z">
              <w:rPr>
                <w:rStyle w:val="Hipervnculo"/>
                <w:rFonts w:cs="Times New Roman"/>
                <w:bCs/>
                <w:i/>
                <w:noProof/>
              </w:rPr>
            </w:rPrChange>
          </w:rPr>
          <w:delText>Estandarizar el conjunto de datos</w:delText>
        </w:r>
        <w:r w:rsidRPr="00A968A5" w:rsidDel="00405EF3">
          <w:rPr>
            <w:rFonts w:cs="Times New Roman"/>
            <w:noProof/>
            <w:webHidden/>
          </w:rPr>
          <w:tab/>
          <w:delText>89</w:delText>
        </w:r>
      </w:del>
    </w:p>
    <w:p w14:paraId="02772BCA" w14:textId="79CFA5B6" w:rsidR="00BA5E14" w:rsidRPr="00A968A5" w:rsidDel="00405EF3" w:rsidRDefault="00BA5E14" w:rsidP="00405EF3">
      <w:pPr>
        <w:pStyle w:val="Tabladeilustraciones"/>
        <w:tabs>
          <w:tab w:val="right" w:leader="dot" w:pos="8828"/>
        </w:tabs>
        <w:rPr>
          <w:del w:id="1471" w:author="Camilo Andrés Díaz Gómez" w:date="2023-03-28T15:27:00Z"/>
          <w:rFonts w:eastAsiaTheme="minorEastAsia" w:cs="Times New Roman"/>
          <w:noProof/>
          <w:sz w:val="22"/>
          <w:lang w:eastAsia="es-CO"/>
          <w:rPrChange w:id="1472" w:author="Camilo Andrés Díaz Gómez" w:date="2023-03-28T17:39:00Z">
            <w:rPr>
              <w:del w:id="1473" w:author="Camilo Andrés Díaz Gómez" w:date="2023-03-28T15:27:00Z"/>
              <w:rFonts w:asciiTheme="minorHAnsi" w:eastAsiaTheme="minorEastAsia" w:hAnsiTheme="minorHAnsi"/>
              <w:noProof/>
              <w:sz w:val="22"/>
              <w:lang w:eastAsia="es-CO"/>
            </w:rPr>
          </w:rPrChange>
        </w:rPr>
      </w:pPr>
      <w:del w:id="1474" w:author="Camilo Andrés Díaz Gómez" w:date="2023-03-28T15:27:00Z">
        <w:r w:rsidRPr="00A968A5" w:rsidDel="00405EF3">
          <w:rPr>
            <w:rStyle w:val="Hipervnculo"/>
            <w:rFonts w:cs="Times New Roman"/>
            <w:noProof/>
            <w:color w:val="auto"/>
            <w:rPrChange w:id="1475" w:author="Camilo Andrés Díaz Gómez" w:date="2023-03-28T17:39:00Z">
              <w:rPr>
                <w:rStyle w:val="Hipervnculo"/>
                <w:rFonts w:cs="Times New Roman"/>
                <w:noProof/>
              </w:rPr>
            </w:rPrChange>
          </w:rPr>
          <w:delText xml:space="preserve">Figura 32 </w:delText>
        </w:r>
        <w:r w:rsidRPr="00A968A5" w:rsidDel="00405EF3">
          <w:rPr>
            <w:rStyle w:val="Hipervnculo"/>
            <w:rFonts w:cs="Times New Roman"/>
            <w:bCs/>
            <w:i/>
            <w:noProof/>
            <w:color w:val="auto"/>
            <w:rPrChange w:id="1476" w:author="Camilo Andrés Díaz Gómez" w:date="2023-03-28T17:39:00Z">
              <w:rPr>
                <w:rStyle w:val="Hipervnculo"/>
                <w:rFonts w:cs="Times New Roman"/>
                <w:bCs/>
                <w:i/>
                <w:noProof/>
              </w:rPr>
            </w:rPrChange>
          </w:rPr>
          <w:delText>División del conjunto de datos estandarizado</w:delText>
        </w:r>
        <w:r w:rsidRPr="00A968A5" w:rsidDel="00405EF3">
          <w:rPr>
            <w:rFonts w:cs="Times New Roman"/>
            <w:noProof/>
            <w:webHidden/>
          </w:rPr>
          <w:tab/>
          <w:delText>90</w:delText>
        </w:r>
      </w:del>
    </w:p>
    <w:p w14:paraId="30D78368" w14:textId="58CCCA4D" w:rsidR="00BA5E14" w:rsidRPr="00A968A5" w:rsidDel="00405EF3" w:rsidRDefault="00BA5E14" w:rsidP="00405EF3">
      <w:pPr>
        <w:pStyle w:val="Tabladeilustraciones"/>
        <w:tabs>
          <w:tab w:val="right" w:leader="dot" w:pos="8828"/>
        </w:tabs>
        <w:rPr>
          <w:del w:id="1477" w:author="Camilo Andrés Díaz Gómez" w:date="2023-03-28T15:27:00Z"/>
          <w:rFonts w:eastAsiaTheme="minorEastAsia" w:cs="Times New Roman"/>
          <w:noProof/>
          <w:sz w:val="22"/>
          <w:lang w:eastAsia="es-CO"/>
          <w:rPrChange w:id="1478" w:author="Camilo Andrés Díaz Gómez" w:date="2023-03-28T17:39:00Z">
            <w:rPr>
              <w:del w:id="1479" w:author="Camilo Andrés Díaz Gómez" w:date="2023-03-28T15:27:00Z"/>
              <w:rFonts w:asciiTheme="minorHAnsi" w:eastAsiaTheme="minorEastAsia" w:hAnsiTheme="minorHAnsi"/>
              <w:noProof/>
              <w:sz w:val="22"/>
              <w:lang w:eastAsia="es-CO"/>
            </w:rPr>
          </w:rPrChange>
        </w:rPr>
      </w:pPr>
      <w:del w:id="1480" w:author="Camilo Andrés Díaz Gómez" w:date="2023-03-28T15:27:00Z">
        <w:r w:rsidRPr="00A968A5" w:rsidDel="00405EF3">
          <w:rPr>
            <w:rStyle w:val="Hipervnculo"/>
            <w:rFonts w:cs="Times New Roman"/>
            <w:noProof/>
            <w:color w:val="auto"/>
            <w:rPrChange w:id="1481" w:author="Camilo Andrés Díaz Gómez" w:date="2023-03-28T17:39:00Z">
              <w:rPr>
                <w:rStyle w:val="Hipervnculo"/>
                <w:rFonts w:cs="Times New Roman"/>
                <w:noProof/>
              </w:rPr>
            </w:rPrChange>
          </w:rPr>
          <w:delText xml:space="preserve">Figura 33 </w:delText>
        </w:r>
        <w:r w:rsidRPr="00A968A5" w:rsidDel="00405EF3">
          <w:rPr>
            <w:rStyle w:val="Hipervnculo"/>
            <w:rFonts w:cs="Times New Roman"/>
            <w:bCs/>
            <w:i/>
            <w:noProof/>
            <w:color w:val="auto"/>
            <w:rPrChange w:id="1482" w:author="Camilo Andrés Díaz Gómez" w:date="2023-03-28T17:39:00Z">
              <w:rPr>
                <w:rStyle w:val="Hipervnculo"/>
                <w:rFonts w:cs="Times New Roman"/>
                <w:bCs/>
                <w:i/>
                <w:noProof/>
              </w:rPr>
            </w:rPrChange>
          </w:rPr>
          <w:delText>Predicción en el conjunto de prueba</w:delText>
        </w:r>
        <w:r w:rsidRPr="00A968A5" w:rsidDel="00405EF3">
          <w:rPr>
            <w:rFonts w:cs="Times New Roman"/>
            <w:noProof/>
            <w:webHidden/>
          </w:rPr>
          <w:tab/>
          <w:delText>91</w:delText>
        </w:r>
      </w:del>
    </w:p>
    <w:p w14:paraId="56D8E7E7" w14:textId="0828E908" w:rsidR="00BA5E14" w:rsidRPr="00A968A5" w:rsidDel="00405EF3" w:rsidRDefault="00BA5E14" w:rsidP="00405EF3">
      <w:pPr>
        <w:pStyle w:val="Tabladeilustraciones"/>
        <w:tabs>
          <w:tab w:val="right" w:leader="dot" w:pos="8828"/>
        </w:tabs>
        <w:rPr>
          <w:del w:id="1483" w:author="Camilo Andrés Díaz Gómez" w:date="2023-03-28T15:27:00Z"/>
          <w:rFonts w:eastAsiaTheme="minorEastAsia" w:cs="Times New Roman"/>
          <w:noProof/>
          <w:sz w:val="22"/>
          <w:lang w:eastAsia="es-CO"/>
          <w:rPrChange w:id="1484" w:author="Camilo Andrés Díaz Gómez" w:date="2023-03-28T17:39:00Z">
            <w:rPr>
              <w:del w:id="1485" w:author="Camilo Andrés Díaz Gómez" w:date="2023-03-28T15:27:00Z"/>
              <w:rFonts w:asciiTheme="minorHAnsi" w:eastAsiaTheme="minorEastAsia" w:hAnsiTheme="minorHAnsi"/>
              <w:noProof/>
              <w:sz w:val="22"/>
              <w:lang w:eastAsia="es-CO"/>
            </w:rPr>
          </w:rPrChange>
        </w:rPr>
      </w:pPr>
      <w:del w:id="1486" w:author="Camilo Andrés Díaz Gómez" w:date="2023-03-28T15:27:00Z">
        <w:r w:rsidRPr="00A968A5" w:rsidDel="00405EF3">
          <w:rPr>
            <w:rStyle w:val="Hipervnculo"/>
            <w:rFonts w:cs="Times New Roman"/>
            <w:noProof/>
            <w:color w:val="auto"/>
            <w:rPrChange w:id="1487" w:author="Camilo Andrés Díaz Gómez" w:date="2023-03-28T17:39:00Z">
              <w:rPr>
                <w:rStyle w:val="Hipervnculo"/>
                <w:rFonts w:cs="Times New Roman"/>
                <w:noProof/>
              </w:rPr>
            </w:rPrChange>
          </w:rPr>
          <w:delText xml:space="preserve">Figura 34 </w:delText>
        </w:r>
        <w:r w:rsidRPr="00A968A5" w:rsidDel="00405EF3">
          <w:rPr>
            <w:rStyle w:val="Hipervnculo"/>
            <w:rFonts w:cs="Times New Roman"/>
            <w:bCs/>
            <w:i/>
            <w:noProof/>
            <w:color w:val="auto"/>
            <w:rPrChange w:id="1488" w:author="Camilo Andrés Díaz Gómez" w:date="2023-03-28T17:39:00Z">
              <w:rPr>
                <w:rStyle w:val="Hipervnculo"/>
                <w:rFonts w:cs="Times New Roman"/>
                <w:bCs/>
                <w:i/>
                <w:noProof/>
              </w:rPr>
            </w:rPrChange>
          </w:rPr>
          <w:delText>Modelo de machine learning red neuronal</w:delText>
        </w:r>
        <w:r w:rsidRPr="00A968A5" w:rsidDel="00405EF3">
          <w:rPr>
            <w:rFonts w:cs="Times New Roman"/>
            <w:noProof/>
            <w:webHidden/>
          </w:rPr>
          <w:tab/>
          <w:delText>93</w:delText>
        </w:r>
      </w:del>
    </w:p>
    <w:p w14:paraId="5A455F75" w14:textId="1B4F62DE" w:rsidR="00BA5E14" w:rsidRPr="00A968A5" w:rsidDel="00405EF3" w:rsidRDefault="00BA5E14" w:rsidP="00405EF3">
      <w:pPr>
        <w:pStyle w:val="Tabladeilustraciones"/>
        <w:tabs>
          <w:tab w:val="right" w:leader="dot" w:pos="8828"/>
        </w:tabs>
        <w:rPr>
          <w:del w:id="1489" w:author="Camilo Andrés Díaz Gómez" w:date="2023-03-28T15:27:00Z"/>
          <w:rFonts w:eastAsiaTheme="minorEastAsia" w:cs="Times New Roman"/>
          <w:noProof/>
          <w:sz w:val="22"/>
          <w:lang w:eastAsia="es-CO"/>
          <w:rPrChange w:id="1490" w:author="Camilo Andrés Díaz Gómez" w:date="2023-03-28T17:39:00Z">
            <w:rPr>
              <w:del w:id="1491" w:author="Camilo Andrés Díaz Gómez" w:date="2023-03-28T15:27:00Z"/>
              <w:rFonts w:asciiTheme="minorHAnsi" w:eastAsiaTheme="minorEastAsia" w:hAnsiTheme="minorHAnsi"/>
              <w:noProof/>
              <w:sz w:val="22"/>
              <w:lang w:eastAsia="es-CO"/>
            </w:rPr>
          </w:rPrChange>
        </w:rPr>
      </w:pPr>
      <w:del w:id="1492" w:author="Camilo Andrés Díaz Gómez" w:date="2023-03-28T15:27:00Z">
        <w:r w:rsidRPr="00A968A5" w:rsidDel="00405EF3">
          <w:rPr>
            <w:rStyle w:val="Hipervnculo"/>
            <w:rFonts w:cs="Times New Roman"/>
            <w:noProof/>
            <w:color w:val="auto"/>
            <w:rPrChange w:id="1493" w:author="Camilo Andrés Díaz Gómez" w:date="2023-03-28T17:39:00Z">
              <w:rPr>
                <w:rStyle w:val="Hipervnculo"/>
                <w:rFonts w:cs="Times New Roman"/>
                <w:noProof/>
              </w:rPr>
            </w:rPrChange>
          </w:rPr>
          <w:delText xml:space="preserve">Figura 35 </w:delText>
        </w:r>
        <w:r w:rsidRPr="00A968A5" w:rsidDel="00405EF3">
          <w:rPr>
            <w:rStyle w:val="Hipervnculo"/>
            <w:rFonts w:cs="Times New Roman"/>
            <w:bCs/>
            <w:i/>
            <w:noProof/>
            <w:color w:val="auto"/>
            <w:rPrChange w:id="1494" w:author="Camilo Andrés Díaz Gómez" w:date="2023-03-28T17:39:00Z">
              <w:rPr>
                <w:rStyle w:val="Hipervnculo"/>
                <w:rFonts w:cs="Times New Roman"/>
                <w:bCs/>
                <w:i/>
                <w:noProof/>
              </w:rPr>
            </w:rPrChange>
          </w:rPr>
          <w:delText>Calculo el promedio de las diferencias para cada modelo</w:delText>
        </w:r>
        <w:r w:rsidRPr="00A968A5" w:rsidDel="00405EF3">
          <w:rPr>
            <w:rFonts w:cs="Times New Roman"/>
            <w:noProof/>
            <w:webHidden/>
          </w:rPr>
          <w:tab/>
          <w:delText>94</w:delText>
        </w:r>
      </w:del>
    </w:p>
    <w:p w14:paraId="326C03D7" w14:textId="4B19FBEA" w:rsidR="00BA5E14" w:rsidRPr="00A968A5" w:rsidDel="00405EF3" w:rsidRDefault="00BA5E14" w:rsidP="00405EF3">
      <w:pPr>
        <w:pStyle w:val="Tabladeilustraciones"/>
        <w:tabs>
          <w:tab w:val="right" w:leader="dot" w:pos="8828"/>
        </w:tabs>
        <w:rPr>
          <w:del w:id="1495" w:author="Camilo Andrés Díaz Gómez" w:date="2023-03-28T15:27:00Z"/>
          <w:rFonts w:eastAsiaTheme="minorEastAsia" w:cs="Times New Roman"/>
          <w:noProof/>
          <w:sz w:val="22"/>
          <w:lang w:eastAsia="es-CO"/>
          <w:rPrChange w:id="1496" w:author="Camilo Andrés Díaz Gómez" w:date="2023-03-28T17:39:00Z">
            <w:rPr>
              <w:del w:id="1497" w:author="Camilo Andrés Díaz Gómez" w:date="2023-03-28T15:27:00Z"/>
              <w:rFonts w:asciiTheme="minorHAnsi" w:eastAsiaTheme="minorEastAsia" w:hAnsiTheme="minorHAnsi"/>
              <w:noProof/>
              <w:sz w:val="22"/>
              <w:lang w:eastAsia="es-CO"/>
            </w:rPr>
          </w:rPrChange>
        </w:rPr>
      </w:pPr>
      <w:del w:id="1498" w:author="Camilo Andrés Díaz Gómez" w:date="2023-03-28T15:27:00Z">
        <w:r w:rsidRPr="00A968A5" w:rsidDel="00405EF3">
          <w:rPr>
            <w:rStyle w:val="Hipervnculo"/>
            <w:rFonts w:cs="Times New Roman"/>
            <w:noProof/>
            <w:color w:val="auto"/>
            <w:rPrChange w:id="1499" w:author="Camilo Andrés Díaz Gómez" w:date="2023-03-28T17:39:00Z">
              <w:rPr>
                <w:rStyle w:val="Hipervnculo"/>
                <w:rFonts w:cs="Times New Roman"/>
                <w:noProof/>
              </w:rPr>
            </w:rPrChange>
          </w:rPr>
          <w:delText xml:space="preserve">Figura 36 </w:delText>
        </w:r>
        <w:r w:rsidRPr="00A968A5" w:rsidDel="00405EF3">
          <w:rPr>
            <w:rStyle w:val="Hipervnculo"/>
            <w:rFonts w:cs="Times New Roman"/>
            <w:bCs/>
            <w:i/>
            <w:noProof/>
            <w:color w:val="auto"/>
            <w:rPrChange w:id="1500" w:author="Camilo Andrés Díaz Gómez" w:date="2023-03-28T17:39:00Z">
              <w:rPr>
                <w:rStyle w:val="Hipervnculo"/>
                <w:rFonts w:cs="Times New Roman"/>
                <w:bCs/>
                <w:i/>
                <w:noProof/>
              </w:rPr>
            </w:rPrChange>
          </w:rPr>
          <w:delText>Exportación de dataframe</w:delText>
        </w:r>
        <w:r w:rsidRPr="00A968A5" w:rsidDel="00405EF3">
          <w:rPr>
            <w:rStyle w:val="Hipervnculo"/>
            <w:rFonts w:cs="Times New Roman"/>
            <w:noProof/>
            <w:color w:val="auto"/>
            <w:rPrChange w:id="1501" w:author="Camilo Andrés Díaz Gómez" w:date="2023-03-28T17:39:00Z">
              <w:rPr>
                <w:rStyle w:val="Hipervnculo"/>
                <w:rFonts w:cs="Times New Roman"/>
                <w:noProof/>
              </w:rPr>
            </w:rPrChange>
          </w:rPr>
          <w:delText xml:space="preserve"> </w:delText>
        </w:r>
        <w:r w:rsidRPr="00A968A5" w:rsidDel="00405EF3">
          <w:rPr>
            <w:rStyle w:val="Hipervnculo"/>
            <w:rFonts w:cs="Times New Roman"/>
            <w:bCs/>
            <w:i/>
            <w:noProof/>
            <w:color w:val="auto"/>
            <w:rPrChange w:id="1502" w:author="Camilo Andrés Díaz Gómez" w:date="2023-03-28T17:39:00Z">
              <w:rPr>
                <w:rStyle w:val="Hipervnculo"/>
                <w:rFonts w:cs="Times New Roman"/>
                <w:bCs/>
                <w:i/>
                <w:noProof/>
              </w:rPr>
            </w:rPrChange>
          </w:rPr>
          <w:delText>final</w:delText>
        </w:r>
        <w:r w:rsidRPr="00A968A5" w:rsidDel="00405EF3">
          <w:rPr>
            <w:rFonts w:cs="Times New Roman"/>
            <w:noProof/>
            <w:webHidden/>
          </w:rPr>
          <w:tab/>
          <w:delText>95</w:delText>
        </w:r>
      </w:del>
    </w:p>
    <w:p w14:paraId="74DC1E01" w14:textId="191A39DD" w:rsidR="00BA5E14" w:rsidRPr="00A968A5" w:rsidDel="00405EF3" w:rsidRDefault="00BA5E14" w:rsidP="00405EF3">
      <w:pPr>
        <w:pStyle w:val="Tabladeilustraciones"/>
        <w:tabs>
          <w:tab w:val="right" w:leader="dot" w:pos="8828"/>
        </w:tabs>
        <w:rPr>
          <w:del w:id="1503" w:author="Camilo Andrés Díaz Gómez" w:date="2023-03-28T15:27:00Z"/>
          <w:rFonts w:eastAsiaTheme="minorEastAsia" w:cs="Times New Roman"/>
          <w:noProof/>
          <w:sz w:val="22"/>
          <w:lang w:eastAsia="es-CO"/>
          <w:rPrChange w:id="1504" w:author="Camilo Andrés Díaz Gómez" w:date="2023-03-28T17:39:00Z">
            <w:rPr>
              <w:del w:id="1505" w:author="Camilo Andrés Díaz Gómez" w:date="2023-03-28T15:27:00Z"/>
              <w:rFonts w:asciiTheme="minorHAnsi" w:eastAsiaTheme="minorEastAsia" w:hAnsiTheme="minorHAnsi"/>
              <w:noProof/>
              <w:sz w:val="22"/>
              <w:lang w:eastAsia="es-CO"/>
            </w:rPr>
          </w:rPrChange>
        </w:rPr>
      </w:pPr>
      <w:del w:id="1506" w:author="Camilo Andrés Díaz Gómez" w:date="2023-03-28T15:27:00Z">
        <w:r w:rsidRPr="00A968A5" w:rsidDel="00405EF3">
          <w:rPr>
            <w:rStyle w:val="Hipervnculo"/>
            <w:rFonts w:cs="Times New Roman"/>
            <w:noProof/>
            <w:color w:val="auto"/>
            <w:rPrChange w:id="1507" w:author="Camilo Andrés Díaz Gómez" w:date="2023-03-28T17:39:00Z">
              <w:rPr>
                <w:rStyle w:val="Hipervnculo"/>
                <w:rFonts w:cs="Times New Roman"/>
                <w:noProof/>
              </w:rPr>
            </w:rPrChange>
          </w:rPr>
          <w:delText>Figura 37</w:delText>
        </w:r>
        <w:r w:rsidRPr="00A968A5" w:rsidDel="00405EF3">
          <w:rPr>
            <w:rStyle w:val="Hipervnculo"/>
            <w:rFonts w:cs="Times New Roman"/>
            <w:bCs/>
            <w:noProof/>
            <w:color w:val="auto"/>
            <w:rPrChange w:id="1508"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noProof/>
            <w:color w:val="auto"/>
            <w:rPrChange w:id="1509" w:author="Camilo Andrés Díaz Gómez" w:date="2023-03-28T17:39:00Z">
              <w:rPr>
                <w:rStyle w:val="Hipervnculo"/>
                <w:rFonts w:cs="Times New Roman"/>
                <w:noProof/>
              </w:rPr>
            </w:rPrChange>
          </w:rPr>
          <w:delText xml:space="preserve"> </w:delText>
        </w:r>
        <w:r w:rsidRPr="00A968A5" w:rsidDel="00405EF3">
          <w:rPr>
            <w:rStyle w:val="Hipervnculo"/>
            <w:rFonts w:cs="Times New Roman"/>
            <w:i/>
            <w:noProof/>
            <w:color w:val="auto"/>
            <w:rPrChange w:id="1510" w:author="Camilo Andrés Díaz Gómez" w:date="2023-03-28T17:39:00Z">
              <w:rPr>
                <w:rStyle w:val="Hipervnculo"/>
                <w:rFonts w:cs="Times New Roman"/>
                <w:i/>
                <w:noProof/>
              </w:rPr>
            </w:rPrChange>
          </w:rPr>
          <w:delText>Representación gráfica de las temperaturas obtenidas por modelo</w:delText>
        </w:r>
        <w:r w:rsidRPr="00A968A5" w:rsidDel="00405EF3">
          <w:rPr>
            <w:rFonts w:cs="Times New Roman"/>
            <w:noProof/>
            <w:webHidden/>
          </w:rPr>
          <w:tab/>
          <w:delText>99</w:delText>
        </w:r>
      </w:del>
    </w:p>
    <w:p w14:paraId="05156298" w14:textId="3B77F078" w:rsidR="00842F9D" w:rsidRPr="00A968A5" w:rsidDel="00405EF3" w:rsidRDefault="00842F9D" w:rsidP="002B569F">
      <w:pPr>
        <w:pStyle w:val="Tabladeilustraciones"/>
        <w:tabs>
          <w:tab w:val="right" w:leader="dot" w:pos="8828"/>
        </w:tabs>
        <w:rPr>
          <w:ins w:id="1511" w:author="Steff Guzmán" w:date="2023-03-24T15:15:00Z"/>
          <w:del w:id="1512" w:author="Camilo Andrés Díaz Gómez" w:date="2023-03-28T15:27:00Z"/>
          <w:rFonts w:eastAsiaTheme="minorEastAsia" w:cs="Times New Roman"/>
          <w:noProof/>
          <w:sz w:val="22"/>
          <w:lang w:eastAsia="es-CO"/>
          <w:rPrChange w:id="1513" w:author="Camilo Andrés Díaz Gómez" w:date="2023-03-28T17:39:00Z">
            <w:rPr>
              <w:ins w:id="1514" w:author="Steff Guzmán" w:date="2023-03-24T15:15:00Z"/>
              <w:del w:id="1515" w:author="Camilo Andrés Díaz Gómez" w:date="2023-03-28T15:27:00Z"/>
              <w:rFonts w:asciiTheme="minorHAnsi" w:eastAsiaTheme="minorEastAsia" w:hAnsiTheme="minorHAnsi"/>
              <w:noProof/>
              <w:sz w:val="22"/>
              <w:lang w:eastAsia="es-CO"/>
            </w:rPr>
          </w:rPrChange>
        </w:rPr>
      </w:pPr>
      <w:ins w:id="1516" w:author="Steff Guzmán" w:date="2023-03-24T15:15:00Z">
        <w:del w:id="1517" w:author="Camilo Andrés Díaz Gómez" w:date="2023-03-28T15:27:00Z">
          <w:r w:rsidRPr="00A968A5" w:rsidDel="00405EF3">
            <w:rPr>
              <w:rStyle w:val="Hipervnculo"/>
              <w:rFonts w:cs="Times New Roman"/>
              <w:noProof/>
              <w:color w:val="auto"/>
              <w:rPrChange w:id="1518" w:author="Camilo Andrés Díaz Gómez" w:date="2023-03-28T17:39:00Z">
                <w:rPr>
                  <w:rStyle w:val="Hipervnculo"/>
                  <w:noProof/>
                </w:rPr>
              </w:rPrChange>
            </w:rPr>
            <w:delText>Figura 1</w:delText>
          </w:r>
          <w:r w:rsidRPr="00A968A5" w:rsidDel="00405EF3">
            <w:rPr>
              <w:rStyle w:val="Hipervnculo"/>
              <w:rFonts w:cs="Times New Roman"/>
              <w:noProof/>
              <w:color w:val="auto"/>
              <w:rPrChange w:id="1519" w:author="Camilo Andrés Díaz Gómez" w:date="2023-03-28T17:39:00Z">
                <w:rPr>
                  <w:rStyle w:val="Hipervnculo"/>
                  <w:rFonts w:cs="Times New Roman"/>
                  <w:noProof/>
                </w:rPr>
              </w:rPrChange>
            </w:rPr>
            <w:delText xml:space="preserve"> </w:delText>
          </w:r>
          <w:r w:rsidRPr="00A968A5" w:rsidDel="00405EF3">
            <w:rPr>
              <w:rStyle w:val="Hipervnculo"/>
              <w:rFonts w:cs="Times New Roman"/>
              <w:i/>
              <w:noProof/>
              <w:color w:val="auto"/>
              <w:rPrChange w:id="1520" w:author="Camilo Andrés Díaz Gómez" w:date="2023-03-28T17:39:00Z">
                <w:rPr>
                  <w:rStyle w:val="Hipervnculo"/>
                  <w:rFonts w:cs="Times New Roman"/>
                  <w:i/>
                  <w:noProof/>
                </w:rPr>
              </w:rPrChange>
            </w:rPr>
            <w:delText>Árbol de Problema</w:delText>
          </w:r>
          <w:r w:rsidRPr="00A968A5" w:rsidDel="00405EF3">
            <w:rPr>
              <w:rFonts w:cs="Times New Roman"/>
              <w:noProof/>
              <w:webHidden/>
            </w:rPr>
            <w:tab/>
            <w:delText>21</w:delText>
          </w:r>
        </w:del>
      </w:ins>
    </w:p>
    <w:p w14:paraId="2074233C" w14:textId="65BBF0C7" w:rsidR="00842F9D" w:rsidRPr="00A968A5" w:rsidDel="00405EF3" w:rsidRDefault="00842F9D" w:rsidP="002B569F">
      <w:pPr>
        <w:pStyle w:val="Tabladeilustraciones"/>
        <w:tabs>
          <w:tab w:val="right" w:leader="dot" w:pos="8828"/>
        </w:tabs>
        <w:rPr>
          <w:ins w:id="1521" w:author="Steff Guzmán" w:date="2023-03-24T15:15:00Z"/>
          <w:del w:id="1522" w:author="Camilo Andrés Díaz Gómez" w:date="2023-03-28T15:27:00Z"/>
          <w:rFonts w:eastAsiaTheme="minorEastAsia" w:cs="Times New Roman"/>
          <w:noProof/>
          <w:sz w:val="22"/>
          <w:lang w:eastAsia="es-CO"/>
          <w:rPrChange w:id="1523" w:author="Camilo Andrés Díaz Gómez" w:date="2023-03-28T17:39:00Z">
            <w:rPr>
              <w:ins w:id="1524" w:author="Steff Guzmán" w:date="2023-03-24T15:15:00Z"/>
              <w:del w:id="1525" w:author="Camilo Andrés Díaz Gómez" w:date="2023-03-28T15:27:00Z"/>
              <w:rFonts w:asciiTheme="minorHAnsi" w:eastAsiaTheme="minorEastAsia" w:hAnsiTheme="minorHAnsi"/>
              <w:noProof/>
              <w:sz w:val="22"/>
              <w:lang w:eastAsia="es-CO"/>
            </w:rPr>
          </w:rPrChange>
        </w:rPr>
      </w:pPr>
      <w:ins w:id="1526" w:author="Steff Guzmán" w:date="2023-03-24T15:15:00Z">
        <w:del w:id="1527" w:author="Camilo Andrés Díaz Gómez" w:date="2023-03-28T15:27:00Z">
          <w:r w:rsidRPr="00A968A5" w:rsidDel="00405EF3">
            <w:rPr>
              <w:rStyle w:val="Hipervnculo"/>
              <w:rFonts w:cs="Times New Roman"/>
              <w:noProof/>
              <w:color w:val="auto"/>
              <w:rPrChange w:id="1528" w:author="Camilo Andrés Díaz Gómez" w:date="2023-03-28T17:39:00Z">
                <w:rPr>
                  <w:rStyle w:val="Hipervnculo"/>
                  <w:noProof/>
                </w:rPr>
              </w:rPrChange>
            </w:rPr>
            <w:delText>Figura 2</w:delText>
          </w:r>
          <w:r w:rsidRPr="00A968A5" w:rsidDel="00405EF3">
            <w:rPr>
              <w:rStyle w:val="Hipervnculo"/>
              <w:rFonts w:cs="Times New Roman"/>
              <w:bCs/>
              <w:noProof/>
              <w:color w:val="auto"/>
              <w:rPrChange w:id="1529" w:author="Camilo Andrés Díaz Gómez" w:date="2023-03-28T17:39:00Z">
                <w:rPr>
                  <w:rStyle w:val="Hipervnculo"/>
                  <w:bCs/>
                  <w:noProof/>
                </w:rPr>
              </w:rPrChange>
            </w:rPr>
            <w:delText xml:space="preserve"> </w:delText>
          </w:r>
          <w:r w:rsidRPr="00A968A5" w:rsidDel="00405EF3">
            <w:rPr>
              <w:rStyle w:val="Hipervnculo"/>
              <w:rFonts w:cs="Times New Roman"/>
              <w:noProof/>
              <w:color w:val="auto"/>
              <w:rPrChange w:id="1530" w:author="Camilo Andrés Díaz Gómez" w:date="2023-03-28T17:39:00Z">
                <w:rPr>
                  <w:rStyle w:val="Hipervnculo"/>
                  <w:noProof/>
                </w:rPr>
              </w:rPrChange>
            </w:rPr>
            <w:delText xml:space="preserve"> </w:delText>
          </w:r>
          <w:r w:rsidRPr="00A968A5" w:rsidDel="00405EF3">
            <w:rPr>
              <w:rStyle w:val="Hipervnculo"/>
              <w:rFonts w:cs="Times New Roman"/>
              <w:i/>
              <w:noProof/>
              <w:color w:val="auto"/>
              <w:rPrChange w:id="1531" w:author="Camilo Andrés Díaz Gómez" w:date="2023-03-28T17:39:00Z">
                <w:rPr>
                  <w:rStyle w:val="Hipervnculo"/>
                  <w:i/>
                  <w:noProof/>
                </w:rPr>
              </w:rPrChange>
            </w:rPr>
            <w:delText>Modelo general de la arquitectura de una red IoT</w:delText>
          </w:r>
          <w:r w:rsidRPr="00A968A5" w:rsidDel="00405EF3">
            <w:rPr>
              <w:rFonts w:cs="Times New Roman"/>
              <w:noProof/>
              <w:webHidden/>
            </w:rPr>
            <w:tab/>
            <w:delText>28</w:delText>
          </w:r>
        </w:del>
      </w:ins>
    </w:p>
    <w:p w14:paraId="22786940" w14:textId="6D8610E7" w:rsidR="00842F9D" w:rsidRPr="00A968A5" w:rsidDel="00405EF3" w:rsidRDefault="00842F9D" w:rsidP="002B569F">
      <w:pPr>
        <w:pStyle w:val="Tabladeilustraciones"/>
        <w:tabs>
          <w:tab w:val="right" w:leader="dot" w:pos="8828"/>
        </w:tabs>
        <w:rPr>
          <w:ins w:id="1532" w:author="Steff Guzmán" w:date="2023-03-24T15:15:00Z"/>
          <w:del w:id="1533" w:author="Camilo Andrés Díaz Gómez" w:date="2023-03-28T15:27:00Z"/>
          <w:rFonts w:eastAsiaTheme="minorEastAsia" w:cs="Times New Roman"/>
          <w:noProof/>
          <w:sz w:val="22"/>
          <w:lang w:eastAsia="es-CO"/>
          <w:rPrChange w:id="1534" w:author="Camilo Andrés Díaz Gómez" w:date="2023-03-28T17:39:00Z">
            <w:rPr>
              <w:ins w:id="1535" w:author="Steff Guzmán" w:date="2023-03-24T15:15:00Z"/>
              <w:del w:id="1536" w:author="Camilo Andrés Díaz Gómez" w:date="2023-03-28T15:27:00Z"/>
              <w:rFonts w:asciiTheme="minorHAnsi" w:eastAsiaTheme="minorEastAsia" w:hAnsiTheme="minorHAnsi"/>
              <w:noProof/>
              <w:sz w:val="22"/>
              <w:lang w:eastAsia="es-CO"/>
            </w:rPr>
          </w:rPrChange>
        </w:rPr>
      </w:pPr>
      <w:ins w:id="1537" w:author="Steff Guzmán" w:date="2023-03-24T15:15:00Z">
        <w:del w:id="1538" w:author="Camilo Andrés Díaz Gómez" w:date="2023-03-28T15:27:00Z">
          <w:r w:rsidRPr="00A968A5" w:rsidDel="00405EF3">
            <w:rPr>
              <w:rStyle w:val="Hipervnculo"/>
              <w:rFonts w:cs="Times New Roman"/>
              <w:noProof/>
              <w:color w:val="auto"/>
              <w:rPrChange w:id="1539" w:author="Camilo Andrés Díaz Gómez" w:date="2023-03-28T17:39:00Z">
                <w:rPr>
                  <w:rStyle w:val="Hipervnculo"/>
                  <w:noProof/>
                </w:rPr>
              </w:rPrChange>
            </w:rPr>
            <w:delText>Figura 3</w:delText>
          </w:r>
          <w:r w:rsidRPr="00A968A5" w:rsidDel="00405EF3">
            <w:rPr>
              <w:rStyle w:val="Hipervnculo"/>
              <w:rFonts w:cs="Times New Roman"/>
              <w:noProof/>
              <w:color w:val="auto"/>
              <w:rPrChange w:id="1540" w:author="Camilo Andrés Díaz Gómez" w:date="2023-03-28T17:39:00Z">
                <w:rPr>
                  <w:rStyle w:val="Hipervnculo"/>
                  <w:rFonts w:cs="Times New Roman"/>
                  <w:noProof/>
                </w:rPr>
              </w:rPrChange>
            </w:rPr>
            <w:delText xml:space="preserve">  </w:delText>
          </w:r>
          <w:r w:rsidRPr="00A968A5" w:rsidDel="00405EF3">
            <w:rPr>
              <w:rStyle w:val="Hipervnculo"/>
              <w:rFonts w:cs="Times New Roman"/>
              <w:bCs/>
              <w:i/>
              <w:noProof/>
              <w:color w:val="auto"/>
              <w:rPrChange w:id="1541" w:author="Camilo Andrés Díaz Gómez" w:date="2023-03-28T17:39:00Z">
                <w:rPr>
                  <w:rStyle w:val="Hipervnculo"/>
                  <w:rFonts w:cs="Times New Roman"/>
                  <w:bCs/>
                  <w:i/>
                  <w:noProof/>
                </w:rPr>
              </w:rPrChange>
            </w:rPr>
            <w:delText>Funcionamiento de actuadores IoT</w:delText>
          </w:r>
          <w:r w:rsidRPr="00A968A5" w:rsidDel="00405EF3">
            <w:rPr>
              <w:rFonts w:cs="Times New Roman"/>
              <w:noProof/>
              <w:webHidden/>
            </w:rPr>
            <w:tab/>
            <w:delText>32</w:delText>
          </w:r>
        </w:del>
      </w:ins>
    </w:p>
    <w:p w14:paraId="006A756D" w14:textId="60440170" w:rsidR="00842F9D" w:rsidRPr="00A968A5" w:rsidDel="00405EF3" w:rsidRDefault="00842F9D" w:rsidP="002B569F">
      <w:pPr>
        <w:pStyle w:val="Tabladeilustraciones"/>
        <w:tabs>
          <w:tab w:val="right" w:leader="dot" w:pos="8828"/>
        </w:tabs>
        <w:rPr>
          <w:ins w:id="1542" w:author="Steff Guzmán" w:date="2023-03-24T15:15:00Z"/>
          <w:del w:id="1543" w:author="Camilo Andrés Díaz Gómez" w:date="2023-03-28T15:27:00Z"/>
          <w:rFonts w:eastAsiaTheme="minorEastAsia" w:cs="Times New Roman"/>
          <w:noProof/>
          <w:sz w:val="22"/>
          <w:lang w:eastAsia="es-CO"/>
          <w:rPrChange w:id="1544" w:author="Camilo Andrés Díaz Gómez" w:date="2023-03-28T17:39:00Z">
            <w:rPr>
              <w:ins w:id="1545" w:author="Steff Guzmán" w:date="2023-03-24T15:15:00Z"/>
              <w:del w:id="1546" w:author="Camilo Andrés Díaz Gómez" w:date="2023-03-28T15:27:00Z"/>
              <w:rFonts w:asciiTheme="minorHAnsi" w:eastAsiaTheme="minorEastAsia" w:hAnsiTheme="minorHAnsi"/>
              <w:noProof/>
              <w:sz w:val="22"/>
              <w:lang w:eastAsia="es-CO"/>
            </w:rPr>
          </w:rPrChange>
        </w:rPr>
      </w:pPr>
      <w:ins w:id="1547" w:author="Steff Guzmán" w:date="2023-03-24T15:15:00Z">
        <w:del w:id="1548" w:author="Camilo Andrés Díaz Gómez" w:date="2023-03-28T15:27:00Z">
          <w:r w:rsidRPr="00A968A5" w:rsidDel="00405EF3">
            <w:rPr>
              <w:rStyle w:val="Hipervnculo"/>
              <w:rFonts w:cs="Times New Roman"/>
              <w:noProof/>
              <w:color w:val="auto"/>
              <w:rPrChange w:id="1549" w:author="Camilo Andrés Díaz Gómez" w:date="2023-03-28T17:39:00Z">
                <w:rPr>
                  <w:rStyle w:val="Hipervnculo"/>
                  <w:noProof/>
                </w:rPr>
              </w:rPrChange>
            </w:rPr>
            <w:delText>Figura 4</w:delText>
          </w:r>
          <w:r w:rsidRPr="00A968A5" w:rsidDel="00405EF3">
            <w:rPr>
              <w:rStyle w:val="Hipervnculo"/>
              <w:rFonts w:cs="Times New Roman"/>
              <w:noProof/>
              <w:color w:val="auto"/>
              <w:rPrChange w:id="1550" w:author="Camilo Andrés Díaz Gómez" w:date="2023-03-28T17:39:00Z">
                <w:rPr>
                  <w:rStyle w:val="Hipervnculo"/>
                  <w:rFonts w:cs="Times New Roman"/>
                  <w:noProof/>
                </w:rPr>
              </w:rPrChange>
            </w:rPr>
            <w:delText xml:space="preserve"> </w:delText>
          </w:r>
          <w:r w:rsidRPr="00A968A5" w:rsidDel="00405EF3">
            <w:rPr>
              <w:rStyle w:val="Hipervnculo"/>
              <w:rFonts w:cs="Times New Roman"/>
              <w:noProof/>
              <w:color w:val="auto"/>
              <w:rPrChange w:id="1551" w:author="Camilo Andrés Díaz Gómez" w:date="2023-03-28T17:39:00Z">
                <w:rPr>
                  <w:rStyle w:val="Hipervnculo"/>
                  <w:noProof/>
                </w:rPr>
              </w:rPrChange>
            </w:rPr>
            <w:delText xml:space="preserve"> </w:delText>
          </w:r>
          <w:r w:rsidRPr="00A968A5" w:rsidDel="00405EF3">
            <w:rPr>
              <w:rStyle w:val="Hipervnculo"/>
              <w:rFonts w:cs="Times New Roman"/>
              <w:bCs/>
              <w:i/>
              <w:noProof/>
              <w:color w:val="auto"/>
              <w:rPrChange w:id="1552" w:author="Camilo Andrés Díaz Gómez" w:date="2023-03-28T17:39:00Z">
                <w:rPr>
                  <w:rStyle w:val="Hipervnculo"/>
                  <w:rFonts w:cs="Times New Roman"/>
                  <w:bCs/>
                  <w:i/>
                  <w:noProof/>
                </w:rPr>
              </w:rPrChange>
            </w:rPr>
            <w:delText>Cadena de valor</w:delText>
          </w:r>
          <w:r w:rsidRPr="00A968A5" w:rsidDel="00405EF3">
            <w:rPr>
              <w:rFonts w:cs="Times New Roman"/>
              <w:noProof/>
              <w:webHidden/>
            </w:rPr>
            <w:tab/>
            <w:delText>37</w:delText>
          </w:r>
        </w:del>
      </w:ins>
    </w:p>
    <w:p w14:paraId="0F277A6B" w14:textId="4FBF3158" w:rsidR="00842F9D" w:rsidRPr="00A968A5" w:rsidDel="00405EF3" w:rsidRDefault="00842F9D" w:rsidP="002B569F">
      <w:pPr>
        <w:pStyle w:val="Tabladeilustraciones"/>
        <w:tabs>
          <w:tab w:val="right" w:leader="dot" w:pos="8828"/>
        </w:tabs>
        <w:rPr>
          <w:ins w:id="1553" w:author="Steff Guzmán" w:date="2023-03-24T15:15:00Z"/>
          <w:del w:id="1554" w:author="Camilo Andrés Díaz Gómez" w:date="2023-03-28T15:27:00Z"/>
          <w:rFonts w:eastAsiaTheme="minorEastAsia" w:cs="Times New Roman"/>
          <w:noProof/>
          <w:sz w:val="22"/>
          <w:lang w:eastAsia="es-CO"/>
          <w:rPrChange w:id="1555" w:author="Camilo Andrés Díaz Gómez" w:date="2023-03-28T17:39:00Z">
            <w:rPr>
              <w:ins w:id="1556" w:author="Steff Guzmán" w:date="2023-03-24T15:15:00Z"/>
              <w:del w:id="1557" w:author="Camilo Andrés Díaz Gómez" w:date="2023-03-28T15:27:00Z"/>
              <w:rFonts w:asciiTheme="minorHAnsi" w:eastAsiaTheme="minorEastAsia" w:hAnsiTheme="minorHAnsi"/>
              <w:noProof/>
              <w:sz w:val="22"/>
              <w:lang w:eastAsia="es-CO"/>
            </w:rPr>
          </w:rPrChange>
        </w:rPr>
      </w:pPr>
      <w:ins w:id="1558" w:author="Steff Guzmán" w:date="2023-03-24T15:15:00Z">
        <w:del w:id="1559" w:author="Camilo Andrés Díaz Gómez" w:date="2023-03-28T15:27:00Z">
          <w:r w:rsidRPr="00A968A5" w:rsidDel="00405EF3">
            <w:rPr>
              <w:rStyle w:val="Hipervnculo"/>
              <w:rFonts w:cs="Times New Roman"/>
              <w:noProof/>
              <w:color w:val="auto"/>
              <w:rPrChange w:id="1560" w:author="Camilo Andrés Díaz Gómez" w:date="2023-03-28T17:39:00Z">
                <w:rPr>
                  <w:rStyle w:val="Hipervnculo"/>
                  <w:noProof/>
                </w:rPr>
              </w:rPrChange>
            </w:rPr>
            <w:delText>Figura 5</w:delText>
          </w:r>
          <w:r w:rsidRPr="00A968A5" w:rsidDel="00405EF3">
            <w:rPr>
              <w:rStyle w:val="Hipervnculo"/>
              <w:rFonts w:cs="Times New Roman"/>
              <w:bCs/>
              <w:noProof/>
              <w:color w:val="auto"/>
              <w:rPrChange w:id="1561"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562" w:author="Camilo Andrés Díaz Gómez" w:date="2023-03-28T17:39:00Z">
                <w:rPr>
                  <w:rStyle w:val="Hipervnculo"/>
                  <w:rFonts w:cs="Times New Roman"/>
                  <w:i/>
                  <w:noProof/>
                </w:rPr>
              </w:rPrChange>
            </w:rPr>
            <w:delText xml:space="preserve"> Estructura de la metodología CRISP-DM</w:delText>
          </w:r>
          <w:r w:rsidRPr="00A968A5" w:rsidDel="00405EF3">
            <w:rPr>
              <w:rFonts w:cs="Times New Roman"/>
              <w:noProof/>
              <w:webHidden/>
            </w:rPr>
            <w:tab/>
            <w:delText>55</w:delText>
          </w:r>
        </w:del>
      </w:ins>
    </w:p>
    <w:p w14:paraId="7890079A" w14:textId="072AA80A" w:rsidR="00842F9D" w:rsidRPr="00A968A5" w:rsidDel="00405EF3" w:rsidRDefault="00842F9D" w:rsidP="002B569F">
      <w:pPr>
        <w:pStyle w:val="Tabladeilustraciones"/>
        <w:tabs>
          <w:tab w:val="right" w:leader="dot" w:pos="8828"/>
        </w:tabs>
        <w:rPr>
          <w:ins w:id="1563" w:author="Steff Guzmán" w:date="2023-03-24T15:15:00Z"/>
          <w:del w:id="1564" w:author="Camilo Andrés Díaz Gómez" w:date="2023-03-28T15:27:00Z"/>
          <w:rFonts w:eastAsiaTheme="minorEastAsia" w:cs="Times New Roman"/>
          <w:noProof/>
          <w:sz w:val="22"/>
          <w:lang w:eastAsia="es-CO"/>
          <w:rPrChange w:id="1565" w:author="Camilo Andrés Díaz Gómez" w:date="2023-03-28T17:39:00Z">
            <w:rPr>
              <w:ins w:id="1566" w:author="Steff Guzmán" w:date="2023-03-24T15:15:00Z"/>
              <w:del w:id="1567" w:author="Camilo Andrés Díaz Gómez" w:date="2023-03-28T15:27:00Z"/>
              <w:rFonts w:asciiTheme="minorHAnsi" w:eastAsiaTheme="minorEastAsia" w:hAnsiTheme="minorHAnsi"/>
              <w:noProof/>
              <w:sz w:val="22"/>
              <w:lang w:eastAsia="es-CO"/>
            </w:rPr>
          </w:rPrChange>
        </w:rPr>
      </w:pPr>
      <w:ins w:id="1568" w:author="Steff Guzmán" w:date="2023-03-24T15:15:00Z">
        <w:del w:id="1569" w:author="Camilo Andrés Díaz Gómez" w:date="2023-03-28T15:27:00Z">
          <w:r w:rsidRPr="00A968A5" w:rsidDel="00405EF3">
            <w:rPr>
              <w:rStyle w:val="Hipervnculo"/>
              <w:rFonts w:cs="Times New Roman"/>
              <w:noProof/>
              <w:color w:val="auto"/>
              <w:rPrChange w:id="1570" w:author="Camilo Andrés Díaz Gómez" w:date="2023-03-28T17:39:00Z">
                <w:rPr>
                  <w:rStyle w:val="Hipervnculo"/>
                  <w:noProof/>
                </w:rPr>
              </w:rPrChange>
            </w:rPr>
            <w:delText>Figura 6</w:delText>
          </w:r>
          <w:r w:rsidRPr="00A968A5" w:rsidDel="00405EF3">
            <w:rPr>
              <w:rStyle w:val="Hipervnculo"/>
              <w:rFonts w:cs="Times New Roman"/>
              <w:bCs/>
              <w:noProof/>
              <w:color w:val="auto"/>
              <w:rPrChange w:id="1571"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572" w:author="Camilo Andrés Díaz Gómez" w:date="2023-03-28T17:39:00Z">
                <w:rPr>
                  <w:rStyle w:val="Hipervnculo"/>
                  <w:rFonts w:cs="Times New Roman"/>
                  <w:i/>
                  <w:noProof/>
                </w:rPr>
              </w:rPrChange>
            </w:rPr>
            <w:delText xml:space="preserve"> Estructura de la metodología CRISP-DM</w:delText>
          </w:r>
          <w:r w:rsidRPr="00A968A5" w:rsidDel="00405EF3">
            <w:rPr>
              <w:rFonts w:cs="Times New Roman"/>
              <w:noProof/>
              <w:webHidden/>
            </w:rPr>
            <w:tab/>
            <w:delText>68</w:delText>
          </w:r>
        </w:del>
      </w:ins>
    </w:p>
    <w:p w14:paraId="48809525" w14:textId="5EEAE8EF" w:rsidR="00842F9D" w:rsidRPr="00A968A5" w:rsidDel="00405EF3" w:rsidRDefault="00842F9D" w:rsidP="002B569F">
      <w:pPr>
        <w:pStyle w:val="Tabladeilustraciones"/>
        <w:tabs>
          <w:tab w:val="right" w:leader="dot" w:pos="8828"/>
        </w:tabs>
        <w:rPr>
          <w:ins w:id="1573" w:author="Steff Guzmán" w:date="2023-03-24T15:15:00Z"/>
          <w:del w:id="1574" w:author="Camilo Andrés Díaz Gómez" w:date="2023-03-28T15:27:00Z"/>
          <w:rFonts w:eastAsiaTheme="minorEastAsia" w:cs="Times New Roman"/>
          <w:noProof/>
          <w:sz w:val="22"/>
          <w:lang w:eastAsia="es-CO"/>
          <w:rPrChange w:id="1575" w:author="Camilo Andrés Díaz Gómez" w:date="2023-03-28T17:39:00Z">
            <w:rPr>
              <w:ins w:id="1576" w:author="Steff Guzmán" w:date="2023-03-24T15:15:00Z"/>
              <w:del w:id="1577" w:author="Camilo Andrés Díaz Gómez" w:date="2023-03-28T15:27:00Z"/>
              <w:rFonts w:asciiTheme="minorHAnsi" w:eastAsiaTheme="minorEastAsia" w:hAnsiTheme="minorHAnsi"/>
              <w:noProof/>
              <w:sz w:val="22"/>
              <w:lang w:eastAsia="es-CO"/>
            </w:rPr>
          </w:rPrChange>
        </w:rPr>
      </w:pPr>
      <w:ins w:id="1578" w:author="Steff Guzmán" w:date="2023-03-24T15:15:00Z">
        <w:del w:id="1579" w:author="Camilo Andrés Díaz Gómez" w:date="2023-03-28T15:27:00Z">
          <w:r w:rsidRPr="00A968A5" w:rsidDel="00405EF3">
            <w:rPr>
              <w:rStyle w:val="Hipervnculo"/>
              <w:rFonts w:cs="Times New Roman"/>
              <w:noProof/>
              <w:color w:val="auto"/>
              <w:rPrChange w:id="1580" w:author="Camilo Andrés Díaz Gómez" w:date="2023-03-28T17:39:00Z">
                <w:rPr>
                  <w:rStyle w:val="Hipervnculo"/>
                  <w:noProof/>
                </w:rPr>
              </w:rPrChange>
            </w:rPr>
            <w:delText>Figura 7</w:delText>
          </w:r>
          <w:r w:rsidRPr="00A968A5" w:rsidDel="00405EF3">
            <w:rPr>
              <w:rFonts w:cs="Times New Roman"/>
              <w:noProof/>
              <w:webHidden/>
            </w:rPr>
            <w:tab/>
            <w:delText>68</w:delText>
          </w:r>
        </w:del>
      </w:ins>
    </w:p>
    <w:p w14:paraId="07E687C8" w14:textId="562836C5" w:rsidR="00842F9D" w:rsidRPr="00A968A5" w:rsidDel="00405EF3" w:rsidRDefault="00842F9D" w:rsidP="002B569F">
      <w:pPr>
        <w:pStyle w:val="Tabladeilustraciones"/>
        <w:tabs>
          <w:tab w:val="right" w:leader="dot" w:pos="8828"/>
        </w:tabs>
        <w:rPr>
          <w:ins w:id="1581" w:author="Steff Guzmán" w:date="2023-03-24T15:15:00Z"/>
          <w:del w:id="1582" w:author="Camilo Andrés Díaz Gómez" w:date="2023-03-28T15:27:00Z"/>
          <w:rFonts w:eastAsiaTheme="minorEastAsia" w:cs="Times New Roman"/>
          <w:noProof/>
          <w:sz w:val="22"/>
          <w:lang w:eastAsia="es-CO"/>
          <w:rPrChange w:id="1583" w:author="Camilo Andrés Díaz Gómez" w:date="2023-03-28T17:39:00Z">
            <w:rPr>
              <w:ins w:id="1584" w:author="Steff Guzmán" w:date="2023-03-24T15:15:00Z"/>
              <w:del w:id="1585" w:author="Camilo Andrés Díaz Gómez" w:date="2023-03-28T15:27:00Z"/>
              <w:rFonts w:asciiTheme="minorHAnsi" w:eastAsiaTheme="minorEastAsia" w:hAnsiTheme="minorHAnsi"/>
              <w:noProof/>
              <w:sz w:val="22"/>
              <w:lang w:eastAsia="es-CO"/>
            </w:rPr>
          </w:rPrChange>
        </w:rPr>
      </w:pPr>
      <w:ins w:id="1586" w:author="Steff Guzmán" w:date="2023-03-24T15:15:00Z">
        <w:del w:id="1587" w:author="Camilo Andrés Díaz Gómez" w:date="2023-03-28T15:27:00Z">
          <w:r w:rsidRPr="00A968A5" w:rsidDel="00405EF3">
            <w:rPr>
              <w:rStyle w:val="Hipervnculo"/>
              <w:rFonts w:cs="Times New Roman"/>
              <w:noProof/>
              <w:color w:val="auto"/>
              <w:rPrChange w:id="1588" w:author="Camilo Andrés Díaz Gómez" w:date="2023-03-28T17:39:00Z">
                <w:rPr>
                  <w:rStyle w:val="Hipervnculo"/>
                  <w:noProof/>
                </w:rPr>
              </w:rPrChange>
            </w:rPr>
            <w:delText>Figura 8</w:delText>
          </w:r>
          <w:r w:rsidRPr="00A968A5" w:rsidDel="00405EF3">
            <w:rPr>
              <w:rFonts w:cs="Times New Roman"/>
              <w:noProof/>
              <w:webHidden/>
            </w:rPr>
            <w:tab/>
            <w:delText>69</w:delText>
          </w:r>
        </w:del>
      </w:ins>
    </w:p>
    <w:p w14:paraId="31F3C73E" w14:textId="6D06BCF2" w:rsidR="00842F9D" w:rsidRPr="00A968A5" w:rsidDel="00405EF3" w:rsidRDefault="00842F9D" w:rsidP="002B569F">
      <w:pPr>
        <w:pStyle w:val="Tabladeilustraciones"/>
        <w:tabs>
          <w:tab w:val="right" w:leader="dot" w:pos="8828"/>
        </w:tabs>
        <w:rPr>
          <w:ins w:id="1589" w:author="Steff Guzmán" w:date="2023-03-24T15:15:00Z"/>
          <w:del w:id="1590" w:author="Camilo Andrés Díaz Gómez" w:date="2023-03-28T15:27:00Z"/>
          <w:rFonts w:eastAsiaTheme="minorEastAsia" w:cs="Times New Roman"/>
          <w:noProof/>
          <w:sz w:val="22"/>
          <w:lang w:eastAsia="es-CO"/>
          <w:rPrChange w:id="1591" w:author="Camilo Andrés Díaz Gómez" w:date="2023-03-28T17:39:00Z">
            <w:rPr>
              <w:ins w:id="1592" w:author="Steff Guzmán" w:date="2023-03-24T15:15:00Z"/>
              <w:del w:id="1593" w:author="Camilo Andrés Díaz Gómez" w:date="2023-03-28T15:27:00Z"/>
              <w:rFonts w:asciiTheme="minorHAnsi" w:eastAsiaTheme="minorEastAsia" w:hAnsiTheme="minorHAnsi"/>
              <w:noProof/>
              <w:sz w:val="22"/>
              <w:lang w:eastAsia="es-CO"/>
            </w:rPr>
          </w:rPrChange>
        </w:rPr>
      </w:pPr>
      <w:ins w:id="1594" w:author="Steff Guzmán" w:date="2023-03-24T15:15:00Z">
        <w:del w:id="1595" w:author="Camilo Andrés Díaz Gómez" w:date="2023-03-28T15:27:00Z">
          <w:r w:rsidRPr="00A968A5" w:rsidDel="00405EF3">
            <w:rPr>
              <w:rStyle w:val="Hipervnculo"/>
              <w:rFonts w:cs="Times New Roman"/>
              <w:noProof/>
              <w:color w:val="auto"/>
              <w:rPrChange w:id="1596" w:author="Camilo Andrés Díaz Gómez" w:date="2023-03-28T17:39:00Z">
                <w:rPr>
                  <w:rStyle w:val="Hipervnculo"/>
                  <w:noProof/>
                </w:rPr>
              </w:rPrChange>
            </w:rPr>
            <w:delText>Figura 9</w:delText>
          </w:r>
          <w:r w:rsidRPr="00A968A5" w:rsidDel="00405EF3">
            <w:rPr>
              <w:rFonts w:cs="Times New Roman"/>
              <w:noProof/>
              <w:webHidden/>
            </w:rPr>
            <w:tab/>
            <w:delText>69</w:delText>
          </w:r>
        </w:del>
      </w:ins>
    </w:p>
    <w:p w14:paraId="702F6937" w14:textId="15703658" w:rsidR="00842F9D" w:rsidRPr="00A968A5" w:rsidDel="00405EF3" w:rsidRDefault="00842F9D" w:rsidP="002B569F">
      <w:pPr>
        <w:pStyle w:val="Tabladeilustraciones"/>
        <w:tabs>
          <w:tab w:val="right" w:leader="dot" w:pos="8828"/>
        </w:tabs>
        <w:rPr>
          <w:ins w:id="1597" w:author="Steff Guzmán" w:date="2023-03-24T15:15:00Z"/>
          <w:del w:id="1598" w:author="Camilo Andrés Díaz Gómez" w:date="2023-03-28T15:27:00Z"/>
          <w:rFonts w:eastAsiaTheme="minorEastAsia" w:cs="Times New Roman"/>
          <w:noProof/>
          <w:sz w:val="22"/>
          <w:lang w:eastAsia="es-CO"/>
          <w:rPrChange w:id="1599" w:author="Camilo Andrés Díaz Gómez" w:date="2023-03-28T17:39:00Z">
            <w:rPr>
              <w:ins w:id="1600" w:author="Steff Guzmán" w:date="2023-03-24T15:15:00Z"/>
              <w:del w:id="1601" w:author="Camilo Andrés Díaz Gómez" w:date="2023-03-28T15:27:00Z"/>
              <w:rFonts w:asciiTheme="minorHAnsi" w:eastAsiaTheme="minorEastAsia" w:hAnsiTheme="minorHAnsi"/>
              <w:noProof/>
              <w:sz w:val="22"/>
              <w:lang w:eastAsia="es-CO"/>
            </w:rPr>
          </w:rPrChange>
        </w:rPr>
      </w:pPr>
      <w:ins w:id="1602" w:author="Steff Guzmán" w:date="2023-03-24T15:15:00Z">
        <w:del w:id="1603" w:author="Camilo Andrés Díaz Gómez" w:date="2023-03-28T15:27:00Z">
          <w:r w:rsidRPr="00A968A5" w:rsidDel="00405EF3">
            <w:rPr>
              <w:rStyle w:val="Hipervnculo"/>
              <w:rFonts w:cs="Times New Roman"/>
              <w:noProof/>
              <w:color w:val="auto"/>
              <w:rPrChange w:id="1604" w:author="Camilo Andrés Díaz Gómez" w:date="2023-03-28T17:39:00Z">
                <w:rPr>
                  <w:rStyle w:val="Hipervnculo"/>
                  <w:noProof/>
                </w:rPr>
              </w:rPrChange>
            </w:rPr>
            <w:delText>Figura 10</w:delText>
          </w:r>
          <w:r w:rsidRPr="00A968A5" w:rsidDel="00405EF3">
            <w:rPr>
              <w:rFonts w:cs="Times New Roman"/>
              <w:noProof/>
              <w:webHidden/>
            </w:rPr>
            <w:tab/>
            <w:delText>70</w:delText>
          </w:r>
        </w:del>
      </w:ins>
    </w:p>
    <w:p w14:paraId="65E45F0F" w14:textId="37DD3D21" w:rsidR="00842F9D" w:rsidRPr="00A968A5" w:rsidDel="00405EF3" w:rsidRDefault="00842F9D" w:rsidP="002B569F">
      <w:pPr>
        <w:pStyle w:val="Tabladeilustraciones"/>
        <w:tabs>
          <w:tab w:val="right" w:leader="dot" w:pos="8828"/>
        </w:tabs>
        <w:rPr>
          <w:ins w:id="1605" w:author="Steff Guzmán" w:date="2023-03-24T15:15:00Z"/>
          <w:del w:id="1606" w:author="Camilo Andrés Díaz Gómez" w:date="2023-03-28T15:27:00Z"/>
          <w:rFonts w:eastAsiaTheme="minorEastAsia" w:cs="Times New Roman"/>
          <w:noProof/>
          <w:sz w:val="22"/>
          <w:lang w:eastAsia="es-CO"/>
          <w:rPrChange w:id="1607" w:author="Camilo Andrés Díaz Gómez" w:date="2023-03-28T17:39:00Z">
            <w:rPr>
              <w:ins w:id="1608" w:author="Steff Guzmán" w:date="2023-03-24T15:15:00Z"/>
              <w:del w:id="1609" w:author="Camilo Andrés Díaz Gómez" w:date="2023-03-28T15:27:00Z"/>
              <w:rFonts w:asciiTheme="minorHAnsi" w:eastAsiaTheme="minorEastAsia" w:hAnsiTheme="minorHAnsi"/>
              <w:noProof/>
              <w:sz w:val="22"/>
              <w:lang w:eastAsia="es-CO"/>
            </w:rPr>
          </w:rPrChange>
        </w:rPr>
      </w:pPr>
      <w:ins w:id="1610" w:author="Steff Guzmán" w:date="2023-03-24T15:15:00Z">
        <w:del w:id="1611" w:author="Camilo Andrés Díaz Gómez" w:date="2023-03-28T15:27:00Z">
          <w:r w:rsidRPr="00A968A5" w:rsidDel="00405EF3">
            <w:rPr>
              <w:rStyle w:val="Hipervnculo"/>
              <w:rFonts w:cs="Times New Roman"/>
              <w:noProof/>
              <w:color w:val="auto"/>
              <w:rPrChange w:id="1612" w:author="Camilo Andrés Díaz Gómez" w:date="2023-03-28T17:39:00Z">
                <w:rPr>
                  <w:rStyle w:val="Hipervnculo"/>
                  <w:noProof/>
                </w:rPr>
              </w:rPrChange>
            </w:rPr>
            <w:delText>Figura 11</w:delText>
          </w:r>
          <w:r w:rsidRPr="00A968A5" w:rsidDel="00405EF3">
            <w:rPr>
              <w:rFonts w:cs="Times New Roman"/>
              <w:noProof/>
              <w:webHidden/>
            </w:rPr>
            <w:tab/>
            <w:delText>71</w:delText>
          </w:r>
        </w:del>
      </w:ins>
    </w:p>
    <w:p w14:paraId="051FBADD" w14:textId="062871A2" w:rsidR="00842F9D" w:rsidRPr="00A968A5" w:rsidDel="00405EF3" w:rsidRDefault="00842F9D" w:rsidP="002B569F">
      <w:pPr>
        <w:pStyle w:val="Tabladeilustraciones"/>
        <w:tabs>
          <w:tab w:val="right" w:leader="dot" w:pos="8828"/>
        </w:tabs>
        <w:rPr>
          <w:ins w:id="1613" w:author="Steff Guzmán" w:date="2023-03-24T15:15:00Z"/>
          <w:del w:id="1614" w:author="Camilo Andrés Díaz Gómez" w:date="2023-03-28T15:27:00Z"/>
          <w:rFonts w:eastAsiaTheme="minorEastAsia" w:cs="Times New Roman"/>
          <w:noProof/>
          <w:sz w:val="22"/>
          <w:lang w:eastAsia="es-CO"/>
          <w:rPrChange w:id="1615" w:author="Camilo Andrés Díaz Gómez" w:date="2023-03-28T17:39:00Z">
            <w:rPr>
              <w:ins w:id="1616" w:author="Steff Guzmán" w:date="2023-03-24T15:15:00Z"/>
              <w:del w:id="1617" w:author="Camilo Andrés Díaz Gómez" w:date="2023-03-28T15:27:00Z"/>
              <w:rFonts w:asciiTheme="minorHAnsi" w:eastAsiaTheme="minorEastAsia" w:hAnsiTheme="minorHAnsi"/>
              <w:noProof/>
              <w:sz w:val="22"/>
              <w:lang w:eastAsia="es-CO"/>
            </w:rPr>
          </w:rPrChange>
        </w:rPr>
      </w:pPr>
      <w:ins w:id="1618" w:author="Steff Guzmán" w:date="2023-03-24T15:15:00Z">
        <w:del w:id="1619" w:author="Camilo Andrés Díaz Gómez" w:date="2023-03-28T15:27:00Z">
          <w:r w:rsidRPr="00A968A5" w:rsidDel="00405EF3">
            <w:rPr>
              <w:rStyle w:val="Hipervnculo"/>
              <w:rFonts w:cs="Times New Roman"/>
              <w:noProof/>
              <w:color w:val="auto"/>
              <w:rPrChange w:id="1620" w:author="Camilo Andrés Díaz Gómez" w:date="2023-03-28T17:39:00Z">
                <w:rPr>
                  <w:rStyle w:val="Hipervnculo"/>
                  <w:noProof/>
                </w:rPr>
              </w:rPrChange>
            </w:rPr>
            <w:delText>Figura 12</w:delText>
          </w:r>
          <w:r w:rsidRPr="00A968A5" w:rsidDel="00405EF3">
            <w:rPr>
              <w:rFonts w:cs="Times New Roman"/>
              <w:noProof/>
              <w:webHidden/>
            </w:rPr>
            <w:tab/>
            <w:delText>71</w:delText>
          </w:r>
        </w:del>
      </w:ins>
    </w:p>
    <w:p w14:paraId="2D505FCB" w14:textId="189F92D4" w:rsidR="00842F9D" w:rsidRPr="00A968A5" w:rsidDel="00405EF3" w:rsidRDefault="00842F9D" w:rsidP="002B569F">
      <w:pPr>
        <w:pStyle w:val="Tabladeilustraciones"/>
        <w:tabs>
          <w:tab w:val="right" w:leader="dot" w:pos="8828"/>
        </w:tabs>
        <w:rPr>
          <w:ins w:id="1621" w:author="Steff Guzmán" w:date="2023-03-24T15:15:00Z"/>
          <w:del w:id="1622" w:author="Camilo Andrés Díaz Gómez" w:date="2023-03-28T15:27:00Z"/>
          <w:rFonts w:eastAsiaTheme="minorEastAsia" w:cs="Times New Roman"/>
          <w:noProof/>
          <w:sz w:val="22"/>
          <w:lang w:eastAsia="es-CO"/>
          <w:rPrChange w:id="1623" w:author="Camilo Andrés Díaz Gómez" w:date="2023-03-28T17:39:00Z">
            <w:rPr>
              <w:ins w:id="1624" w:author="Steff Guzmán" w:date="2023-03-24T15:15:00Z"/>
              <w:del w:id="1625" w:author="Camilo Andrés Díaz Gómez" w:date="2023-03-28T15:27:00Z"/>
              <w:rFonts w:asciiTheme="minorHAnsi" w:eastAsiaTheme="minorEastAsia" w:hAnsiTheme="minorHAnsi"/>
              <w:noProof/>
              <w:sz w:val="22"/>
              <w:lang w:eastAsia="es-CO"/>
            </w:rPr>
          </w:rPrChange>
        </w:rPr>
      </w:pPr>
      <w:ins w:id="1626" w:author="Steff Guzmán" w:date="2023-03-24T15:15:00Z">
        <w:del w:id="1627" w:author="Camilo Andrés Díaz Gómez" w:date="2023-03-28T15:27:00Z">
          <w:r w:rsidRPr="00A968A5" w:rsidDel="00405EF3">
            <w:rPr>
              <w:rStyle w:val="Hipervnculo"/>
              <w:rFonts w:cs="Times New Roman"/>
              <w:noProof/>
              <w:color w:val="auto"/>
              <w:rPrChange w:id="1628" w:author="Camilo Andrés Díaz Gómez" w:date="2023-03-28T17:39:00Z">
                <w:rPr>
                  <w:rStyle w:val="Hipervnculo"/>
                  <w:noProof/>
                </w:rPr>
              </w:rPrChange>
            </w:rPr>
            <w:delText>Figura 13</w:delText>
          </w:r>
          <w:r w:rsidRPr="00A968A5" w:rsidDel="00405EF3">
            <w:rPr>
              <w:rFonts w:cs="Times New Roman"/>
              <w:noProof/>
              <w:webHidden/>
            </w:rPr>
            <w:tab/>
            <w:delText>72</w:delText>
          </w:r>
        </w:del>
      </w:ins>
    </w:p>
    <w:p w14:paraId="7F77A85D" w14:textId="6BF1C009" w:rsidR="00842F9D" w:rsidRPr="00A968A5" w:rsidDel="00405EF3" w:rsidRDefault="00842F9D" w:rsidP="002B569F">
      <w:pPr>
        <w:pStyle w:val="Tabladeilustraciones"/>
        <w:tabs>
          <w:tab w:val="right" w:leader="dot" w:pos="8828"/>
        </w:tabs>
        <w:rPr>
          <w:ins w:id="1629" w:author="Steff Guzmán" w:date="2023-03-24T15:15:00Z"/>
          <w:del w:id="1630" w:author="Camilo Andrés Díaz Gómez" w:date="2023-03-28T15:27:00Z"/>
          <w:rFonts w:eastAsiaTheme="minorEastAsia" w:cs="Times New Roman"/>
          <w:noProof/>
          <w:sz w:val="22"/>
          <w:lang w:eastAsia="es-CO"/>
          <w:rPrChange w:id="1631" w:author="Camilo Andrés Díaz Gómez" w:date="2023-03-28T17:39:00Z">
            <w:rPr>
              <w:ins w:id="1632" w:author="Steff Guzmán" w:date="2023-03-24T15:15:00Z"/>
              <w:del w:id="1633" w:author="Camilo Andrés Díaz Gómez" w:date="2023-03-28T15:27:00Z"/>
              <w:rFonts w:asciiTheme="minorHAnsi" w:eastAsiaTheme="minorEastAsia" w:hAnsiTheme="minorHAnsi"/>
              <w:noProof/>
              <w:sz w:val="22"/>
              <w:lang w:eastAsia="es-CO"/>
            </w:rPr>
          </w:rPrChange>
        </w:rPr>
      </w:pPr>
      <w:ins w:id="1634" w:author="Steff Guzmán" w:date="2023-03-24T15:15:00Z">
        <w:del w:id="1635" w:author="Camilo Andrés Díaz Gómez" w:date="2023-03-28T15:27:00Z">
          <w:r w:rsidRPr="00A968A5" w:rsidDel="00405EF3">
            <w:rPr>
              <w:rStyle w:val="Hipervnculo"/>
              <w:rFonts w:cs="Times New Roman"/>
              <w:noProof/>
              <w:color w:val="auto"/>
              <w:rPrChange w:id="1636" w:author="Camilo Andrés Díaz Gómez" w:date="2023-03-28T17:39:00Z">
                <w:rPr>
                  <w:rStyle w:val="Hipervnculo"/>
                  <w:noProof/>
                </w:rPr>
              </w:rPrChange>
            </w:rPr>
            <w:delText>Figura 14</w:delText>
          </w:r>
          <w:r w:rsidRPr="00A968A5" w:rsidDel="00405EF3">
            <w:rPr>
              <w:rFonts w:cs="Times New Roman"/>
              <w:noProof/>
              <w:webHidden/>
            </w:rPr>
            <w:tab/>
            <w:delText>72</w:delText>
          </w:r>
        </w:del>
      </w:ins>
    </w:p>
    <w:p w14:paraId="2C82EBC7" w14:textId="2F010B15" w:rsidR="00842F9D" w:rsidRPr="00A968A5" w:rsidDel="00405EF3" w:rsidRDefault="00842F9D" w:rsidP="002B569F">
      <w:pPr>
        <w:pStyle w:val="Tabladeilustraciones"/>
        <w:tabs>
          <w:tab w:val="right" w:leader="dot" w:pos="8828"/>
        </w:tabs>
        <w:rPr>
          <w:ins w:id="1637" w:author="Steff Guzmán" w:date="2023-03-24T15:15:00Z"/>
          <w:del w:id="1638" w:author="Camilo Andrés Díaz Gómez" w:date="2023-03-28T15:27:00Z"/>
          <w:rFonts w:eastAsiaTheme="minorEastAsia" w:cs="Times New Roman"/>
          <w:noProof/>
          <w:sz w:val="22"/>
          <w:lang w:eastAsia="es-CO"/>
          <w:rPrChange w:id="1639" w:author="Camilo Andrés Díaz Gómez" w:date="2023-03-28T17:39:00Z">
            <w:rPr>
              <w:ins w:id="1640" w:author="Steff Guzmán" w:date="2023-03-24T15:15:00Z"/>
              <w:del w:id="1641" w:author="Camilo Andrés Díaz Gómez" w:date="2023-03-28T15:27:00Z"/>
              <w:rFonts w:asciiTheme="minorHAnsi" w:eastAsiaTheme="minorEastAsia" w:hAnsiTheme="minorHAnsi"/>
              <w:noProof/>
              <w:sz w:val="22"/>
              <w:lang w:eastAsia="es-CO"/>
            </w:rPr>
          </w:rPrChange>
        </w:rPr>
      </w:pPr>
      <w:ins w:id="1642" w:author="Steff Guzmán" w:date="2023-03-24T15:15:00Z">
        <w:del w:id="1643" w:author="Camilo Andrés Díaz Gómez" w:date="2023-03-28T15:27:00Z">
          <w:r w:rsidRPr="00A968A5" w:rsidDel="00405EF3">
            <w:rPr>
              <w:rStyle w:val="Hipervnculo"/>
              <w:rFonts w:cs="Times New Roman"/>
              <w:noProof/>
              <w:color w:val="auto"/>
              <w:rPrChange w:id="1644" w:author="Camilo Andrés Díaz Gómez" w:date="2023-03-28T17:39:00Z">
                <w:rPr>
                  <w:rStyle w:val="Hipervnculo"/>
                  <w:noProof/>
                </w:rPr>
              </w:rPrChange>
            </w:rPr>
            <w:delText>Figura 15</w:delText>
          </w:r>
          <w:r w:rsidRPr="00A968A5" w:rsidDel="00405EF3">
            <w:rPr>
              <w:rFonts w:cs="Times New Roman"/>
              <w:noProof/>
              <w:webHidden/>
            </w:rPr>
            <w:tab/>
            <w:delText>72</w:delText>
          </w:r>
        </w:del>
      </w:ins>
    </w:p>
    <w:p w14:paraId="359BEBAA" w14:textId="09AC9958" w:rsidR="00842F9D" w:rsidRPr="00A968A5" w:rsidDel="00405EF3" w:rsidRDefault="00842F9D" w:rsidP="002B569F">
      <w:pPr>
        <w:pStyle w:val="Tabladeilustraciones"/>
        <w:tabs>
          <w:tab w:val="right" w:leader="dot" w:pos="8828"/>
        </w:tabs>
        <w:rPr>
          <w:ins w:id="1645" w:author="Steff Guzmán" w:date="2023-03-24T15:15:00Z"/>
          <w:del w:id="1646" w:author="Camilo Andrés Díaz Gómez" w:date="2023-03-28T15:27:00Z"/>
          <w:rFonts w:eastAsiaTheme="minorEastAsia" w:cs="Times New Roman"/>
          <w:noProof/>
          <w:sz w:val="22"/>
          <w:lang w:eastAsia="es-CO"/>
          <w:rPrChange w:id="1647" w:author="Camilo Andrés Díaz Gómez" w:date="2023-03-28T17:39:00Z">
            <w:rPr>
              <w:ins w:id="1648" w:author="Steff Guzmán" w:date="2023-03-24T15:15:00Z"/>
              <w:del w:id="1649" w:author="Camilo Andrés Díaz Gómez" w:date="2023-03-28T15:27:00Z"/>
              <w:rFonts w:asciiTheme="minorHAnsi" w:eastAsiaTheme="minorEastAsia" w:hAnsiTheme="minorHAnsi"/>
              <w:noProof/>
              <w:sz w:val="22"/>
              <w:lang w:eastAsia="es-CO"/>
            </w:rPr>
          </w:rPrChange>
        </w:rPr>
      </w:pPr>
      <w:ins w:id="1650" w:author="Steff Guzmán" w:date="2023-03-24T15:15:00Z">
        <w:del w:id="1651" w:author="Camilo Andrés Díaz Gómez" w:date="2023-03-28T15:27:00Z">
          <w:r w:rsidRPr="00A968A5" w:rsidDel="00405EF3">
            <w:rPr>
              <w:rStyle w:val="Hipervnculo"/>
              <w:rFonts w:cs="Times New Roman"/>
              <w:noProof/>
              <w:color w:val="auto"/>
              <w:rPrChange w:id="1652" w:author="Camilo Andrés Díaz Gómez" w:date="2023-03-28T17:39:00Z">
                <w:rPr>
                  <w:rStyle w:val="Hipervnculo"/>
                  <w:noProof/>
                </w:rPr>
              </w:rPrChange>
            </w:rPr>
            <w:delText>Figura 16</w:delText>
          </w:r>
          <w:r w:rsidRPr="00A968A5" w:rsidDel="00405EF3">
            <w:rPr>
              <w:rFonts w:cs="Times New Roman"/>
              <w:noProof/>
              <w:webHidden/>
            </w:rPr>
            <w:tab/>
            <w:delText>73</w:delText>
          </w:r>
        </w:del>
      </w:ins>
    </w:p>
    <w:p w14:paraId="39AC9F57" w14:textId="0FB30853" w:rsidR="00842F9D" w:rsidRPr="00A968A5" w:rsidDel="00405EF3" w:rsidRDefault="00842F9D" w:rsidP="002B569F">
      <w:pPr>
        <w:pStyle w:val="Tabladeilustraciones"/>
        <w:tabs>
          <w:tab w:val="right" w:leader="dot" w:pos="8828"/>
        </w:tabs>
        <w:rPr>
          <w:ins w:id="1653" w:author="Steff Guzmán" w:date="2023-03-24T15:15:00Z"/>
          <w:del w:id="1654" w:author="Camilo Andrés Díaz Gómez" w:date="2023-03-28T15:27:00Z"/>
          <w:rFonts w:eastAsiaTheme="minorEastAsia" w:cs="Times New Roman"/>
          <w:noProof/>
          <w:sz w:val="22"/>
          <w:lang w:eastAsia="es-CO"/>
          <w:rPrChange w:id="1655" w:author="Camilo Andrés Díaz Gómez" w:date="2023-03-28T17:39:00Z">
            <w:rPr>
              <w:ins w:id="1656" w:author="Steff Guzmán" w:date="2023-03-24T15:15:00Z"/>
              <w:del w:id="1657" w:author="Camilo Andrés Díaz Gómez" w:date="2023-03-28T15:27:00Z"/>
              <w:rFonts w:asciiTheme="minorHAnsi" w:eastAsiaTheme="minorEastAsia" w:hAnsiTheme="minorHAnsi"/>
              <w:noProof/>
              <w:sz w:val="22"/>
              <w:lang w:eastAsia="es-CO"/>
            </w:rPr>
          </w:rPrChange>
        </w:rPr>
      </w:pPr>
      <w:ins w:id="1658" w:author="Steff Guzmán" w:date="2023-03-24T15:15:00Z">
        <w:del w:id="1659" w:author="Camilo Andrés Díaz Gómez" w:date="2023-03-28T15:27:00Z">
          <w:r w:rsidRPr="00A968A5" w:rsidDel="00405EF3">
            <w:rPr>
              <w:rStyle w:val="Hipervnculo"/>
              <w:rFonts w:cs="Times New Roman"/>
              <w:noProof/>
              <w:color w:val="auto"/>
              <w:rPrChange w:id="1660" w:author="Camilo Andrés Díaz Gómez" w:date="2023-03-28T17:39:00Z">
                <w:rPr>
                  <w:rStyle w:val="Hipervnculo"/>
                  <w:noProof/>
                </w:rPr>
              </w:rPrChange>
            </w:rPr>
            <w:delText>Figura 17</w:delText>
          </w:r>
          <w:r w:rsidRPr="00A968A5" w:rsidDel="00405EF3">
            <w:rPr>
              <w:rFonts w:cs="Times New Roman"/>
              <w:noProof/>
              <w:webHidden/>
            </w:rPr>
            <w:tab/>
            <w:delText>73</w:delText>
          </w:r>
        </w:del>
      </w:ins>
    </w:p>
    <w:p w14:paraId="2E69AA7E" w14:textId="1E846DDE" w:rsidR="00842F9D" w:rsidRPr="00A968A5" w:rsidDel="00405EF3" w:rsidRDefault="00842F9D" w:rsidP="002B569F">
      <w:pPr>
        <w:pStyle w:val="Tabladeilustraciones"/>
        <w:tabs>
          <w:tab w:val="right" w:leader="dot" w:pos="8828"/>
        </w:tabs>
        <w:rPr>
          <w:ins w:id="1661" w:author="Steff Guzmán" w:date="2023-03-24T15:15:00Z"/>
          <w:del w:id="1662" w:author="Camilo Andrés Díaz Gómez" w:date="2023-03-28T15:27:00Z"/>
          <w:rFonts w:eastAsiaTheme="minorEastAsia" w:cs="Times New Roman"/>
          <w:noProof/>
          <w:sz w:val="22"/>
          <w:lang w:eastAsia="es-CO"/>
          <w:rPrChange w:id="1663" w:author="Camilo Andrés Díaz Gómez" w:date="2023-03-28T17:39:00Z">
            <w:rPr>
              <w:ins w:id="1664" w:author="Steff Guzmán" w:date="2023-03-24T15:15:00Z"/>
              <w:del w:id="1665" w:author="Camilo Andrés Díaz Gómez" w:date="2023-03-28T15:27:00Z"/>
              <w:rFonts w:asciiTheme="minorHAnsi" w:eastAsiaTheme="minorEastAsia" w:hAnsiTheme="minorHAnsi"/>
              <w:noProof/>
              <w:sz w:val="22"/>
              <w:lang w:eastAsia="es-CO"/>
            </w:rPr>
          </w:rPrChange>
        </w:rPr>
      </w:pPr>
      <w:ins w:id="1666" w:author="Steff Guzmán" w:date="2023-03-24T15:15:00Z">
        <w:del w:id="1667" w:author="Camilo Andrés Díaz Gómez" w:date="2023-03-28T15:27:00Z">
          <w:r w:rsidRPr="00A968A5" w:rsidDel="00405EF3">
            <w:rPr>
              <w:rStyle w:val="Hipervnculo"/>
              <w:rFonts w:cs="Times New Roman"/>
              <w:noProof/>
              <w:color w:val="auto"/>
              <w:rPrChange w:id="1668" w:author="Camilo Andrés Díaz Gómez" w:date="2023-03-28T17:39:00Z">
                <w:rPr>
                  <w:rStyle w:val="Hipervnculo"/>
                  <w:noProof/>
                </w:rPr>
              </w:rPrChange>
            </w:rPr>
            <w:delText>Figura 18</w:delText>
          </w:r>
          <w:r w:rsidRPr="00A968A5" w:rsidDel="00405EF3">
            <w:rPr>
              <w:rFonts w:cs="Times New Roman"/>
              <w:noProof/>
              <w:webHidden/>
            </w:rPr>
            <w:tab/>
            <w:delText>74</w:delText>
          </w:r>
        </w:del>
      </w:ins>
    </w:p>
    <w:p w14:paraId="26BE6E1B" w14:textId="10ADFF95" w:rsidR="00842F9D" w:rsidRPr="00A968A5" w:rsidDel="00405EF3" w:rsidRDefault="00842F9D" w:rsidP="002B569F">
      <w:pPr>
        <w:pStyle w:val="Tabladeilustraciones"/>
        <w:tabs>
          <w:tab w:val="right" w:leader="dot" w:pos="8828"/>
        </w:tabs>
        <w:rPr>
          <w:ins w:id="1669" w:author="Steff Guzmán" w:date="2023-03-24T15:15:00Z"/>
          <w:del w:id="1670" w:author="Camilo Andrés Díaz Gómez" w:date="2023-03-28T15:27:00Z"/>
          <w:rFonts w:eastAsiaTheme="minorEastAsia" w:cs="Times New Roman"/>
          <w:noProof/>
          <w:sz w:val="22"/>
          <w:lang w:eastAsia="es-CO"/>
          <w:rPrChange w:id="1671" w:author="Camilo Andrés Díaz Gómez" w:date="2023-03-28T17:39:00Z">
            <w:rPr>
              <w:ins w:id="1672" w:author="Steff Guzmán" w:date="2023-03-24T15:15:00Z"/>
              <w:del w:id="1673" w:author="Camilo Andrés Díaz Gómez" w:date="2023-03-28T15:27:00Z"/>
              <w:rFonts w:asciiTheme="minorHAnsi" w:eastAsiaTheme="minorEastAsia" w:hAnsiTheme="minorHAnsi"/>
              <w:noProof/>
              <w:sz w:val="22"/>
              <w:lang w:eastAsia="es-CO"/>
            </w:rPr>
          </w:rPrChange>
        </w:rPr>
      </w:pPr>
      <w:ins w:id="1674" w:author="Steff Guzmán" w:date="2023-03-24T15:15:00Z">
        <w:del w:id="1675" w:author="Camilo Andrés Díaz Gómez" w:date="2023-03-28T15:27:00Z">
          <w:r w:rsidRPr="00A968A5" w:rsidDel="00405EF3">
            <w:rPr>
              <w:rStyle w:val="Hipervnculo"/>
              <w:rFonts w:cs="Times New Roman"/>
              <w:noProof/>
              <w:color w:val="auto"/>
              <w:rPrChange w:id="1676" w:author="Camilo Andrés Díaz Gómez" w:date="2023-03-28T17:39:00Z">
                <w:rPr>
                  <w:rStyle w:val="Hipervnculo"/>
                  <w:noProof/>
                </w:rPr>
              </w:rPrChange>
            </w:rPr>
            <w:delText>Figura 19</w:delText>
          </w:r>
          <w:r w:rsidRPr="00A968A5" w:rsidDel="00405EF3">
            <w:rPr>
              <w:rFonts w:cs="Times New Roman"/>
              <w:noProof/>
              <w:webHidden/>
            </w:rPr>
            <w:tab/>
            <w:delText>75</w:delText>
          </w:r>
        </w:del>
      </w:ins>
    </w:p>
    <w:p w14:paraId="7292BC7A" w14:textId="02072762" w:rsidR="00842F9D" w:rsidRPr="00A968A5" w:rsidDel="00405EF3" w:rsidRDefault="00842F9D" w:rsidP="002B569F">
      <w:pPr>
        <w:pStyle w:val="Tabladeilustraciones"/>
        <w:tabs>
          <w:tab w:val="right" w:leader="dot" w:pos="8828"/>
        </w:tabs>
        <w:rPr>
          <w:ins w:id="1677" w:author="Steff Guzmán" w:date="2023-03-24T15:15:00Z"/>
          <w:del w:id="1678" w:author="Camilo Andrés Díaz Gómez" w:date="2023-03-28T15:27:00Z"/>
          <w:rFonts w:eastAsiaTheme="minorEastAsia" w:cs="Times New Roman"/>
          <w:noProof/>
          <w:sz w:val="22"/>
          <w:lang w:eastAsia="es-CO"/>
          <w:rPrChange w:id="1679" w:author="Camilo Andrés Díaz Gómez" w:date="2023-03-28T17:39:00Z">
            <w:rPr>
              <w:ins w:id="1680" w:author="Steff Guzmán" w:date="2023-03-24T15:15:00Z"/>
              <w:del w:id="1681" w:author="Camilo Andrés Díaz Gómez" w:date="2023-03-28T15:27:00Z"/>
              <w:rFonts w:asciiTheme="minorHAnsi" w:eastAsiaTheme="minorEastAsia" w:hAnsiTheme="minorHAnsi"/>
              <w:noProof/>
              <w:sz w:val="22"/>
              <w:lang w:eastAsia="es-CO"/>
            </w:rPr>
          </w:rPrChange>
        </w:rPr>
      </w:pPr>
      <w:ins w:id="1682" w:author="Steff Guzmán" w:date="2023-03-24T15:15:00Z">
        <w:del w:id="1683" w:author="Camilo Andrés Díaz Gómez" w:date="2023-03-28T15:27:00Z">
          <w:r w:rsidRPr="00A968A5" w:rsidDel="00405EF3">
            <w:rPr>
              <w:rStyle w:val="Hipervnculo"/>
              <w:rFonts w:cs="Times New Roman"/>
              <w:noProof/>
              <w:color w:val="auto"/>
              <w:rPrChange w:id="1684" w:author="Camilo Andrés Díaz Gómez" w:date="2023-03-28T17:39:00Z">
                <w:rPr>
                  <w:rStyle w:val="Hipervnculo"/>
                  <w:noProof/>
                </w:rPr>
              </w:rPrChange>
            </w:rPr>
            <w:delText>Figura 20</w:delText>
          </w:r>
          <w:r w:rsidRPr="00A968A5" w:rsidDel="00405EF3">
            <w:rPr>
              <w:rFonts w:cs="Times New Roman"/>
              <w:noProof/>
              <w:webHidden/>
            </w:rPr>
            <w:tab/>
            <w:delText>76</w:delText>
          </w:r>
        </w:del>
      </w:ins>
    </w:p>
    <w:p w14:paraId="025576C8" w14:textId="7CC75C2D" w:rsidR="00842F9D" w:rsidRPr="00A968A5" w:rsidDel="00405EF3" w:rsidRDefault="00842F9D" w:rsidP="002B569F">
      <w:pPr>
        <w:pStyle w:val="Tabladeilustraciones"/>
        <w:tabs>
          <w:tab w:val="right" w:leader="dot" w:pos="8828"/>
        </w:tabs>
        <w:rPr>
          <w:ins w:id="1685" w:author="Steff Guzmán" w:date="2023-03-24T15:15:00Z"/>
          <w:del w:id="1686" w:author="Camilo Andrés Díaz Gómez" w:date="2023-03-28T15:27:00Z"/>
          <w:rFonts w:eastAsiaTheme="minorEastAsia" w:cs="Times New Roman"/>
          <w:noProof/>
          <w:sz w:val="22"/>
          <w:lang w:eastAsia="es-CO"/>
          <w:rPrChange w:id="1687" w:author="Camilo Andrés Díaz Gómez" w:date="2023-03-28T17:39:00Z">
            <w:rPr>
              <w:ins w:id="1688" w:author="Steff Guzmán" w:date="2023-03-24T15:15:00Z"/>
              <w:del w:id="1689" w:author="Camilo Andrés Díaz Gómez" w:date="2023-03-28T15:27:00Z"/>
              <w:rFonts w:asciiTheme="minorHAnsi" w:eastAsiaTheme="minorEastAsia" w:hAnsiTheme="minorHAnsi"/>
              <w:noProof/>
              <w:sz w:val="22"/>
              <w:lang w:eastAsia="es-CO"/>
            </w:rPr>
          </w:rPrChange>
        </w:rPr>
      </w:pPr>
      <w:ins w:id="1690" w:author="Steff Guzmán" w:date="2023-03-24T15:15:00Z">
        <w:del w:id="1691" w:author="Camilo Andrés Díaz Gómez" w:date="2023-03-28T15:27:00Z">
          <w:r w:rsidRPr="00A968A5" w:rsidDel="00405EF3">
            <w:rPr>
              <w:rStyle w:val="Hipervnculo"/>
              <w:rFonts w:cs="Times New Roman"/>
              <w:noProof/>
              <w:color w:val="auto"/>
              <w:rPrChange w:id="1692" w:author="Camilo Andrés Díaz Gómez" w:date="2023-03-28T17:39:00Z">
                <w:rPr>
                  <w:rStyle w:val="Hipervnculo"/>
                  <w:noProof/>
                </w:rPr>
              </w:rPrChange>
            </w:rPr>
            <w:delText>Figura 21</w:delText>
          </w:r>
          <w:r w:rsidRPr="00A968A5" w:rsidDel="00405EF3">
            <w:rPr>
              <w:rFonts w:cs="Times New Roman"/>
              <w:noProof/>
              <w:webHidden/>
            </w:rPr>
            <w:tab/>
            <w:delText>77</w:delText>
          </w:r>
        </w:del>
      </w:ins>
    </w:p>
    <w:p w14:paraId="23BA7DD9" w14:textId="7E65B023" w:rsidR="00842F9D" w:rsidRPr="00A968A5" w:rsidDel="00405EF3" w:rsidRDefault="00842F9D" w:rsidP="002B569F">
      <w:pPr>
        <w:pStyle w:val="Tabladeilustraciones"/>
        <w:tabs>
          <w:tab w:val="right" w:leader="dot" w:pos="8828"/>
        </w:tabs>
        <w:rPr>
          <w:ins w:id="1693" w:author="Steff Guzmán" w:date="2023-03-24T15:15:00Z"/>
          <w:del w:id="1694" w:author="Camilo Andrés Díaz Gómez" w:date="2023-03-28T15:27:00Z"/>
          <w:rFonts w:eastAsiaTheme="minorEastAsia" w:cs="Times New Roman"/>
          <w:noProof/>
          <w:sz w:val="22"/>
          <w:lang w:eastAsia="es-CO"/>
          <w:rPrChange w:id="1695" w:author="Camilo Andrés Díaz Gómez" w:date="2023-03-28T17:39:00Z">
            <w:rPr>
              <w:ins w:id="1696" w:author="Steff Guzmán" w:date="2023-03-24T15:15:00Z"/>
              <w:del w:id="1697" w:author="Camilo Andrés Díaz Gómez" w:date="2023-03-28T15:27:00Z"/>
              <w:rFonts w:asciiTheme="minorHAnsi" w:eastAsiaTheme="minorEastAsia" w:hAnsiTheme="minorHAnsi"/>
              <w:noProof/>
              <w:sz w:val="22"/>
              <w:lang w:eastAsia="es-CO"/>
            </w:rPr>
          </w:rPrChange>
        </w:rPr>
      </w:pPr>
      <w:ins w:id="1698" w:author="Steff Guzmán" w:date="2023-03-24T15:15:00Z">
        <w:del w:id="1699" w:author="Camilo Andrés Díaz Gómez" w:date="2023-03-28T15:27:00Z">
          <w:r w:rsidRPr="00A968A5" w:rsidDel="00405EF3">
            <w:rPr>
              <w:rStyle w:val="Hipervnculo"/>
              <w:rFonts w:cs="Times New Roman"/>
              <w:noProof/>
              <w:color w:val="auto"/>
              <w:rPrChange w:id="1700" w:author="Camilo Andrés Díaz Gómez" w:date="2023-03-28T17:39:00Z">
                <w:rPr>
                  <w:rStyle w:val="Hipervnculo"/>
                  <w:noProof/>
                </w:rPr>
              </w:rPrChange>
            </w:rPr>
            <w:delText>Figura 22</w:delText>
          </w:r>
          <w:r w:rsidRPr="00A968A5" w:rsidDel="00405EF3">
            <w:rPr>
              <w:rFonts w:cs="Times New Roman"/>
              <w:noProof/>
              <w:webHidden/>
            </w:rPr>
            <w:tab/>
            <w:delText>78</w:delText>
          </w:r>
        </w:del>
      </w:ins>
    </w:p>
    <w:p w14:paraId="447AA13C" w14:textId="1FE08FBA" w:rsidR="00842F9D" w:rsidRPr="00A968A5" w:rsidDel="00405EF3" w:rsidRDefault="00842F9D" w:rsidP="002B569F">
      <w:pPr>
        <w:pStyle w:val="Tabladeilustraciones"/>
        <w:tabs>
          <w:tab w:val="right" w:leader="dot" w:pos="8828"/>
        </w:tabs>
        <w:rPr>
          <w:ins w:id="1701" w:author="Steff Guzmán" w:date="2023-03-24T15:15:00Z"/>
          <w:del w:id="1702" w:author="Camilo Andrés Díaz Gómez" w:date="2023-03-28T15:27:00Z"/>
          <w:rFonts w:eastAsiaTheme="minorEastAsia" w:cs="Times New Roman"/>
          <w:noProof/>
          <w:sz w:val="22"/>
          <w:lang w:eastAsia="es-CO"/>
          <w:rPrChange w:id="1703" w:author="Camilo Andrés Díaz Gómez" w:date="2023-03-28T17:39:00Z">
            <w:rPr>
              <w:ins w:id="1704" w:author="Steff Guzmán" w:date="2023-03-24T15:15:00Z"/>
              <w:del w:id="1705" w:author="Camilo Andrés Díaz Gómez" w:date="2023-03-28T15:27:00Z"/>
              <w:rFonts w:asciiTheme="minorHAnsi" w:eastAsiaTheme="minorEastAsia" w:hAnsiTheme="minorHAnsi"/>
              <w:noProof/>
              <w:sz w:val="22"/>
              <w:lang w:eastAsia="es-CO"/>
            </w:rPr>
          </w:rPrChange>
        </w:rPr>
      </w:pPr>
      <w:ins w:id="1706" w:author="Steff Guzmán" w:date="2023-03-24T15:15:00Z">
        <w:del w:id="1707" w:author="Camilo Andrés Díaz Gómez" w:date="2023-03-28T15:27:00Z">
          <w:r w:rsidRPr="00A968A5" w:rsidDel="00405EF3">
            <w:rPr>
              <w:rStyle w:val="Hipervnculo"/>
              <w:rFonts w:cs="Times New Roman"/>
              <w:noProof/>
              <w:color w:val="auto"/>
              <w:rPrChange w:id="1708" w:author="Camilo Andrés Díaz Gómez" w:date="2023-03-28T17:39:00Z">
                <w:rPr>
                  <w:rStyle w:val="Hipervnculo"/>
                  <w:noProof/>
                </w:rPr>
              </w:rPrChange>
            </w:rPr>
            <w:delText>Figura 23</w:delText>
          </w:r>
          <w:r w:rsidRPr="00A968A5" w:rsidDel="00405EF3">
            <w:rPr>
              <w:rFonts w:cs="Times New Roman"/>
              <w:noProof/>
              <w:webHidden/>
            </w:rPr>
            <w:tab/>
            <w:delText>80</w:delText>
          </w:r>
        </w:del>
      </w:ins>
    </w:p>
    <w:p w14:paraId="2F885C81" w14:textId="2F123FC5" w:rsidR="00842F9D" w:rsidRPr="00A968A5" w:rsidDel="00405EF3" w:rsidRDefault="00842F9D" w:rsidP="002B569F">
      <w:pPr>
        <w:pStyle w:val="Tabladeilustraciones"/>
        <w:tabs>
          <w:tab w:val="right" w:leader="dot" w:pos="8828"/>
        </w:tabs>
        <w:rPr>
          <w:ins w:id="1709" w:author="Steff Guzmán" w:date="2023-03-24T15:15:00Z"/>
          <w:del w:id="1710" w:author="Camilo Andrés Díaz Gómez" w:date="2023-03-28T15:27:00Z"/>
          <w:rFonts w:eastAsiaTheme="minorEastAsia" w:cs="Times New Roman"/>
          <w:noProof/>
          <w:sz w:val="22"/>
          <w:lang w:eastAsia="es-CO"/>
          <w:rPrChange w:id="1711" w:author="Camilo Andrés Díaz Gómez" w:date="2023-03-28T17:39:00Z">
            <w:rPr>
              <w:ins w:id="1712" w:author="Steff Guzmán" w:date="2023-03-24T15:15:00Z"/>
              <w:del w:id="1713" w:author="Camilo Andrés Díaz Gómez" w:date="2023-03-28T15:27:00Z"/>
              <w:rFonts w:asciiTheme="minorHAnsi" w:eastAsiaTheme="minorEastAsia" w:hAnsiTheme="minorHAnsi"/>
              <w:noProof/>
              <w:sz w:val="22"/>
              <w:lang w:eastAsia="es-CO"/>
            </w:rPr>
          </w:rPrChange>
        </w:rPr>
      </w:pPr>
      <w:ins w:id="1714" w:author="Steff Guzmán" w:date="2023-03-24T15:15:00Z">
        <w:del w:id="1715" w:author="Camilo Andrés Díaz Gómez" w:date="2023-03-28T15:27:00Z">
          <w:r w:rsidRPr="00A968A5" w:rsidDel="00405EF3">
            <w:rPr>
              <w:rStyle w:val="Hipervnculo"/>
              <w:rFonts w:cs="Times New Roman"/>
              <w:noProof/>
              <w:color w:val="auto"/>
              <w:rPrChange w:id="1716" w:author="Camilo Andrés Díaz Gómez" w:date="2023-03-28T17:39:00Z">
                <w:rPr>
                  <w:rStyle w:val="Hipervnculo"/>
                  <w:noProof/>
                </w:rPr>
              </w:rPrChange>
            </w:rPr>
            <w:delText>Figura 24</w:delText>
          </w:r>
          <w:r w:rsidRPr="00A968A5" w:rsidDel="00405EF3">
            <w:rPr>
              <w:rFonts w:cs="Times New Roman"/>
              <w:noProof/>
              <w:webHidden/>
            </w:rPr>
            <w:tab/>
            <w:delText>80</w:delText>
          </w:r>
        </w:del>
      </w:ins>
    </w:p>
    <w:p w14:paraId="1D51954F" w14:textId="6BCDE6BA" w:rsidR="00842F9D" w:rsidRPr="00A968A5" w:rsidDel="00405EF3" w:rsidRDefault="00842F9D" w:rsidP="002B569F">
      <w:pPr>
        <w:pStyle w:val="Tabladeilustraciones"/>
        <w:tabs>
          <w:tab w:val="right" w:leader="dot" w:pos="8828"/>
        </w:tabs>
        <w:rPr>
          <w:ins w:id="1717" w:author="Steff Guzmán" w:date="2023-03-24T15:15:00Z"/>
          <w:del w:id="1718" w:author="Camilo Andrés Díaz Gómez" w:date="2023-03-28T15:27:00Z"/>
          <w:rFonts w:eastAsiaTheme="minorEastAsia" w:cs="Times New Roman"/>
          <w:noProof/>
          <w:sz w:val="22"/>
          <w:lang w:eastAsia="es-CO"/>
          <w:rPrChange w:id="1719" w:author="Camilo Andrés Díaz Gómez" w:date="2023-03-28T17:39:00Z">
            <w:rPr>
              <w:ins w:id="1720" w:author="Steff Guzmán" w:date="2023-03-24T15:15:00Z"/>
              <w:del w:id="1721" w:author="Camilo Andrés Díaz Gómez" w:date="2023-03-28T15:27:00Z"/>
              <w:rFonts w:asciiTheme="minorHAnsi" w:eastAsiaTheme="minorEastAsia" w:hAnsiTheme="minorHAnsi"/>
              <w:noProof/>
              <w:sz w:val="22"/>
              <w:lang w:eastAsia="es-CO"/>
            </w:rPr>
          </w:rPrChange>
        </w:rPr>
      </w:pPr>
      <w:ins w:id="1722" w:author="Steff Guzmán" w:date="2023-03-24T15:15:00Z">
        <w:del w:id="1723" w:author="Camilo Andrés Díaz Gómez" w:date="2023-03-28T15:27:00Z">
          <w:r w:rsidRPr="00A968A5" w:rsidDel="00405EF3">
            <w:rPr>
              <w:rStyle w:val="Hipervnculo"/>
              <w:rFonts w:cs="Times New Roman"/>
              <w:noProof/>
              <w:color w:val="auto"/>
              <w:rPrChange w:id="1724" w:author="Camilo Andrés Díaz Gómez" w:date="2023-03-28T17:39:00Z">
                <w:rPr>
                  <w:rStyle w:val="Hipervnculo"/>
                  <w:noProof/>
                </w:rPr>
              </w:rPrChange>
            </w:rPr>
            <w:delText>Figura 25</w:delText>
          </w:r>
          <w:r w:rsidRPr="00A968A5" w:rsidDel="00405EF3">
            <w:rPr>
              <w:rFonts w:cs="Times New Roman"/>
              <w:noProof/>
              <w:webHidden/>
            </w:rPr>
            <w:tab/>
            <w:delText>81</w:delText>
          </w:r>
        </w:del>
      </w:ins>
    </w:p>
    <w:p w14:paraId="5DD9C65F" w14:textId="59C6EB15" w:rsidR="00842F9D" w:rsidRPr="00A968A5" w:rsidDel="00405EF3" w:rsidRDefault="00842F9D" w:rsidP="002B569F">
      <w:pPr>
        <w:pStyle w:val="Tabladeilustraciones"/>
        <w:tabs>
          <w:tab w:val="right" w:leader="dot" w:pos="8828"/>
        </w:tabs>
        <w:rPr>
          <w:ins w:id="1725" w:author="Steff Guzmán" w:date="2023-03-24T15:15:00Z"/>
          <w:del w:id="1726" w:author="Camilo Andrés Díaz Gómez" w:date="2023-03-28T15:27:00Z"/>
          <w:rFonts w:eastAsiaTheme="minorEastAsia" w:cs="Times New Roman"/>
          <w:noProof/>
          <w:sz w:val="22"/>
          <w:lang w:eastAsia="es-CO"/>
          <w:rPrChange w:id="1727" w:author="Camilo Andrés Díaz Gómez" w:date="2023-03-28T17:39:00Z">
            <w:rPr>
              <w:ins w:id="1728" w:author="Steff Guzmán" w:date="2023-03-24T15:15:00Z"/>
              <w:del w:id="1729" w:author="Camilo Andrés Díaz Gómez" w:date="2023-03-28T15:27:00Z"/>
              <w:rFonts w:asciiTheme="minorHAnsi" w:eastAsiaTheme="minorEastAsia" w:hAnsiTheme="minorHAnsi"/>
              <w:noProof/>
              <w:sz w:val="22"/>
              <w:lang w:eastAsia="es-CO"/>
            </w:rPr>
          </w:rPrChange>
        </w:rPr>
      </w:pPr>
      <w:ins w:id="1730" w:author="Steff Guzmán" w:date="2023-03-24T15:15:00Z">
        <w:del w:id="1731" w:author="Camilo Andrés Díaz Gómez" w:date="2023-03-28T15:27:00Z">
          <w:r w:rsidRPr="00A968A5" w:rsidDel="00405EF3">
            <w:rPr>
              <w:rStyle w:val="Hipervnculo"/>
              <w:rFonts w:cs="Times New Roman"/>
              <w:noProof/>
              <w:color w:val="auto"/>
              <w:rPrChange w:id="1732" w:author="Camilo Andrés Díaz Gómez" w:date="2023-03-28T17:39:00Z">
                <w:rPr>
                  <w:rStyle w:val="Hipervnculo"/>
                  <w:noProof/>
                </w:rPr>
              </w:rPrChange>
            </w:rPr>
            <w:delText>Figura 26</w:delText>
          </w:r>
          <w:r w:rsidRPr="00A968A5" w:rsidDel="00405EF3">
            <w:rPr>
              <w:rFonts w:cs="Times New Roman"/>
              <w:noProof/>
              <w:webHidden/>
            </w:rPr>
            <w:tab/>
            <w:delText>82</w:delText>
          </w:r>
        </w:del>
      </w:ins>
    </w:p>
    <w:p w14:paraId="069C2014" w14:textId="4EA38ACF" w:rsidR="00842F9D" w:rsidRPr="00A968A5" w:rsidDel="00405EF3" w:rsidRDefault="00842F9D" w:rsidP="002B569F">
      <w:pPr>
        <w:pStyle w:val="Tabladeilustraciones"/>
        <w:tabs>
          <w:tab w:val="right" w:leader="dot" w:pos="8828"/>
        </w:tabs>
        <w:rPr>
          <w:ins w:id="1733" w:author="Steff Guzmán" w:date="2023-03-24T15:15:00Z"/>
          <w:del w:id="1734" w:author="Camilo Andrés Díaz Gómez" w:date="2023-03-28T15:27:00Z"/>
          <w:rFonts w:eastAsiaTheme="minorEastAsia" w:cs="Times New Roman"/>
          <w:noProof/>
          <w:sz w:val="22"/>
          <w:lang w:eastAsia="es-CO"/>
          <w:rPrChange w:id="1735" w:author="Camilo Andrés Díaz Gómez" w:date="2023-03-28T17:39:00Z">
            <w:rPr>
              <w:ins w:id="1736" w:author="Steff Guzmán" w:date="2023-03-24T15:15:00Z"/>
              <w:del w:id="1737" w:author="Camilo Andrés Díaz Gómez" w:date="2023-03-28T15:27:00Z"/>
              <w:rFonts w:asciiTheme="minorHAnsi" w:eastAsiaTheme="minorEastAsia" w:hAnsiTheme="minorHAnsi"/>
              <w:noProof/>
              <w:sz w:val="22"/>
              <w:lang w:eastAsia="es-CO"/>
            </w:rPr>
          </w:rPrChange>
        </w:rPr>
      </w:pPr>
      <w:ins w:id="1738" w:author="Steff Guzmán" w:date="2023-03-24T15:15:00Z">
        <w:del w:id="1739" w:author="Camilo Andrés Díaz Gómez" w:date="2023-03-28T15:27:00Z">
          <w:r w:rsidRPr="00A968A5" w:rsidDel="00405EF3">
            <w:rPr>
              <w:rStyle w:val="Hipervnculo"/>
              <w:rFonts w:cs="Times New Roman"/>
              <w:noProof/>
              <w:color w:val="auto"/>
              <w:rPrChange w:id="1740" w:author="Camilo Andrés Díaz Gómez" w:date="2023-03-28T17:39:00Z">
                <w:rPr>
                  <w:rStyle w:val="Hipervnculo"/>
                  <w:noProof/>
                </w:rPr>
              </w:rPrChange>
            </w:rPr>
            <w:delText>Figura 27</w:delText>
          </w:r>
          <w:r w:rsidRPr="00A968A5" w:rsidDel="00405EF3">
            <w:rPr>
              <w:rFonts w:cs="Times New Roman"/>
              <w:noProof/>
              <w:webHidden/>
            </w:rPr>
            <w:tab/>
            <w:delText>82</w:delText>
          </w:r>
        </w:del>
      </w:ins>
    </w:p>
    <w:p w14:paraId="2E875285" w14:textId="480CC3E6" w:rsidR="00842F9D" w:rsidRPr="00A968A5" w:rsidDel="00405EF3" w:rsidRDefault="00842F9D" w:rsidP="002B569F">
      <w:pPr>
        <w:pStyle w:val="Tabladeilustraciones"/>
        <w:tabs>
          <w:tab w:val="right" w:leader="dot" w:pos="8828"/>
        </w:tabs>
        <w:rPr>
          <w:ins w:id="1741" w:author="Steff Guzmán" w:date="2023-03-24T15:15:00Z"/>
          <w:del w:id="1742" w:author="Camilo Andrés Díaz Gómez" w:date="2023-03-28T15:27:00Z"/>
          <w:rFonts w:eastAsiaTheme="minorEastAsia" w:cs="Times New Roman"/>
          <w:noProof/>
          <w:sz w:val="22"/>
          <w:lang w:eastAsia="es-CO"/>
          <w:rPrChange w:id="1743" w:author="Camilo Andrés Díaz Gómez" w:date="2023-03-28T17:39:00Z">
            <w:rPr>
              <w:ins w:id="1744" w:author="Steff Guzmán" w:date="2023-03-24T15:15:00Z"/>
              <w:del w:id="1745" w:author="Camilo Andrés Díaz Gómez" w:date="2023-03-28T15:27:00Z"/>
              <w:rFonts w:asciiTheme="minorHAnsi" w:eastAsiaTheme="minorEastAsia" w:hAnsiTheme="minorHAnsi"/>
              <w:noProof/>
              <w:sz w:val="22"/>
              <w:lang w:eastAsia="es-CO"/>
            </w:rPr>
          </w:rPrChange>
        </w:rPr>
      </w:pPr>
      <w:ins w:id="1746" w:author="Steff Guzmán" w:date="2023-03-24T15:15:00Z">
        <w:del w:id="1747" w:author="Camilo Andrés Díaz Gómez" w:date="2023-03-28T15:27:00Z">
          <w:r w:rsidRPr="00A968A5" w:rsidDel="00405EF3">
            <w:rPr>
              <w:rStyle w:val="Hipervnculo"/>
              <w:rFonts w:cs="Times New Roman"/>
              <w:noProof/>
              <w:color w:val="auto"/>
              <w:rPrChange w:id="1748" w:author="Camilo Andrés Díaz Gómez" w:date="2023-03-28T17:39:00Z">
                <w:rPr>
                  <w:rStyle w:val="Hipervnculo"/>
                  <w:noProof/>
                </w:rPr>
              </w:rPrChange>
            </w:rPr>
            <w:delText>Figura 28</w:delText>
          </w:r>
          <w:r w:rsidRPr="00A968A5" w:rsidDel="00405EF3">
            <w:rPr>
              <w:rFonts w:cs="Times New Roman"/>
              <w:noProof/>
              <w:webHidden/>
            </w:rPr>
            <w:tab/>
            <w:delText>83</w:delText>
          </w:r>
        </w:del>
      </w:ins>
    </w:p>
    <w:p w14:paraId="18757516" w14:textId="1752ABB9" w:rsidR="00842F9D" w:rsidRPr="00A968A5" w:rsidDel="00405EF3" w:rsidRDefault="00842F9D" w:rsidP="002B569F">
      <w:pPr>
        <w:pStyle w:val="Tabladeilustraciones"/>
        <w:tabs>
          <w:tab w:val="right" w:leader="dot" w:pos="8828"/>
        </w:tabs>
        <w:rPr>
          <w:ins w:id="1749" w:author="Steff Guzmán" w:date="2023-03-24T15:15:00Z"/>
          <w:del w:id="1750" w:author="Camilo Andrés Díaz Gómez" w:date="2023-03-28T15:27:00Z"/>
          <w:rFonts w:eastAsiaTheme="minorEastAsia" w:cs="Times New Roman"/>
          <w:noProof/>
          <w:sz w:val="22"/>
          <w:lang w:eastAsia="es-CO"/>
          <w:rPrChange w:id="1751" w:author="Camilo Andrés Díaz Gómez" w:date="2023-03-28T17:39:00Z">
            <w:rPr>
              <w:ins w:id="1752" w:author="Steff Guzmán" w:date="2023-03-24T15:15:00Z"/>
              <w:del w:id="1753" w:author="Camilo Andrés Díaz Gómez" w:date="2023-03-28T15:27:00Z"/>
              <w:rFonts w:asciiTheme="minorHAnsi" w:eastAsiaTheme="minorEastAsia" w:hAnsiTheme="minorHAnsi"/>
              <w:noProof/>
              <w:sz w:val="22"/>
              <w:lang w:eastAsia="es-CO"/>
            </w:rPr>
          </w:rPrChange>
        </w:rPr>
      </w:pPr>
      <w:ins w:id="1754" w:author="Steff Guzmán" w:date="2023-03-24T15:15:00Z">
        <w:del w:id="1755" w:author="Camilo Andrés Díaz Gómez" w:date="2023-03-28T15:27:00Z">
          <w:r w:rsidRPr="00A968A5" w:rsidDel="00405EF3">
            <w:rPr>
              <w:rStyle w:val="Hipervnculo"/>
              <w:rFonts w:cs="Times New Roman"/>
              <w:noProof/>
              <w:color w:val="auto"/>
              <w:rPrChange w:id="1756" w:author="Camilo Andrés Díaz Gómez" w:date="2023-03-28T17:39:00Z">
                <w:rPr>
                  <w:rStyle w:val="Hipervnculo"/>
                  <w:noProof/>
                </w:rPr>
              </w:rPrChange>
            </w:rPr>
            <w:delText>Figura 29</w:delText>
          </w:r>
          <w:r w:rsidRPr="00A968A5" w:rsidDel="00405EF3">
            <w:rPr>
              <w:rFonts w:cs="Times New Roman"/>
              <w:noProof/>
              <w:webHidden/>
            </w:rPr>
            <w:tab/>
            <w:delText>84</w:delText>
          </w:r>
        </w:del>
      </w:ins>
    </w:p>
    <w:p w14:paraId="6D198C61" w14:textId="1199C5E5" w:rsidR="00842F9D" w:rsidRPr="00A968A5" w:rsidDel="00405EF3" w:rsidRDefault="00842F9D" w:rsidP="002B569F">
      <w:pPr>
        <w:pStyle w:val="Tabladeilustraciones"/>
        <w:tabs>
          <w:tab w:val="right" w:leader="dot" w:pos="8828"/>
        </w:tabs>
        <w:rPr>
          <w:ins w:id="1757" w:author="Steff Guzmán" w:date="2023-03-24T15:15:00Z"/>
          <w:del w:id="1758" w:author="Camilo Andrés Díaz Gómez" w:date="2023-03-28T15:27:00Z"/>
          <w:rFonts w:eastAsiaTheme="minorEastAsia" w:cs="Times New Roman"/>
          <w:noProof/>
          <w:sz w:val="22"/>
          <w:lang w:eastAsia="es-CO"/>
          <w:rPrChange w:id="1759" w:author="Camilo Andrés Díaz Gómez" w:date="2023-03-28T17:39:00Z">
            <w:rPr>
              <w:ins w:id="1760" w:author="Steff Guzmán" w:date="2023-03-24T15:15:00Z"/>
              <w:del w:id="1761" w:author="Camilo Andrés Díaz Gómez" w:date="2023-03-28T15:27:00Z"/>
              <w:rFonts w:asciiTheme="minorHAnsi" w:eastAsiaTheme="minorEastAsia" w:hAnsiTheme="minorHAnsi"/>
              <w:noProof/>
              <w:sz w:val="22"/>
              <w:lang w:eastAsia="es-CO"/>
            </w:rPr>
          </w:rPrChange>
        </w:rPr>
      </w:pPr>
      <w:ins w:id="1762" w:author="Steff Guzmán" w:date="2023-03-24T15:15:00Z">
        <w:del w:id="1763" w:author="Camilo Andrés Díaz Gómez" w:date="2023-03-28T15:27:00Z">
          <w:r w:rsidRPr="00A968A5" w:rsidDel="00405EF3">
            <w:rPr>
              <w:rStyle w:val="Hipervnculo"/>
              <w:rFonts w:cs="Times New Roman"/>
              <w:noProof/>
              <w:color w:val="auto"/>
              <w:rPrChange w:id="1764" w:author="Camilo Andrés Díaz Gómez" w:date="2023-03-28T17:39:00Z">
                <w:rPr>
                  <w:rStyle w:val="Hipervnculo"/>
                  <w:noProof/>
                </w:rPr>
              </w:rPrChange>
            </w:rPr>
            <w:delText>Figura 30</w:delText>
          </w:r>
          <w:r w:rsidRPr="00A968A5" w:rsidDel="00405EF3">
            <w:rPr>
              <w:rFonts w:cs="Times New Roman"/>
              <w:noProof/>
              <w:webHidden/>
            </w:rPr>
            <w:tab/>
            <w:delText>85</w:delText>
          </w:r>
        </w:del>
      </w:ins>
    </w:p>
    <w:p w14:paraId="082B58B5" w14:textId="72E48592" w:rsidR="00842F9D" w:rsidRPr="00A968A5" w:rsidDel="00405EF3" w:rsidRDefault="00842F9D" w:rsidP="002B569F">
      <w:pPr>
        <w:pStyle w:val="Tabladeilustraciones"/>
        <w:tabs>
          <w:tab w:val="right" w:leader="dot" w:pos="8828"/>
        </w:tabs>
        <w:rPr>
          <w:ins w:id="1765" w:author="Steff Guzmán" w:date="2023-03-24T15:15:00Z"/>
          <w:del w:id="1766" w:author="Camilo Andrés Díaz Gómez" w:date="2023-03-28T15:27:00Z"/>
          <w:rFonts w:eastAsiaTheme="minorEastAsia" w:cs="Times New Roman"/>
          <w:noProof/>
          <w:sz w:val="22"/>
          <w:lang w:eastAsia="es-CO"/>
          <w:rPrChange w:id="1767" w:author="Camilo Andrés Díaz Gómez" w:date="2023-03-28T17:39:00Z">
            <w:rPr>
              <w:ins w:id="1768" w:author="Steff Guzmán" w:date="2023-03-24T15:15:00Z"/>
              <w:del w:id="1769" w:author="Camilo Andrés Díaz Gómez" w:date="2023-03-28T15:27:00Z"/>
              <w:rFonts w:asciiTheme="minorHAnsi" w:eastAsiaTheme="minorEastAsia" w:hAnsiTheme="minorHAnsi"/>
              <w:noProof/>
              <w:sz w:val="22"/>
              <w:lang w:eastAsia="es-CO"/>
            </w:rPr>
          </w:rPrChange>
        </w:rPr>
      </w:pPr>
      <w:ins w:id="1770" w:author="Steff Guzmán" w:date="2023-03-24T15:15:00Z">
        <w:del w:id="1771" w:author="Camilo Andrés Díaz Gómez" w:date="2023-03-28T15:27:00Z">
          <w:r w:rsidRPr="00A968A5" w:rsidDel="00405EF3">
            <w:rPr>
              <w:rStyle w:val="Hipervnculo"/>
              <w:rFonts w:cs="Times New Roman"/>
              <w:noProof/>
              <w:color w:val="auto"/>
              <w:rPrChange w:id="1772" w:author="Camilo Andrés Díaz Gómez" w:date="2023-03-28T17:39:00Z">
                <w:rPr>
                  <w:rStyle w:val="Hipervnculo"/>
                  <w:noProof/>
                </w:rPr>
              </w:rPrChange>
            </w:rPr>
            <w:delText>Figura 31</w:delText>
          </w:r>
          <w:r w:rsidRPr="00A968A5" w:rsidDel="00405EF3">
            <w:rPr>
              <w:rFonts w:cs="Times New Roman"/>
              <w:noProof/>
              <w:webHidden/>
            </w:rPr>
            <w:tab/>
            <w:delText>85</w:delText>
          </w:r>
        </w:del>
      </w:ins>
    </w:p>
    <w:p w14:paraId="01F6C7C9" w14:textId="25996783" w:rsidR="00842F9D" w:rsidRPr="00A968A5" w:rsidDel="00405EF3" w:rsidRDefault="00842F9D" w:rsidP="002B569F">
      <w:pPr>
        <w:pStyle w:val="Tabladeilustraciones"/>
        <w:tabs>
          <w:tab w:val="right" w:leader="dot" w:pos="8828"/>
        </w:tabs>
        <w:rPr>
          <w:ins w:id="1773" w:author="Steff Guzmán" w:date="2023-03-24T15:15:00Z"/>
          <w:del w:id="1774" w:author="Camilo Andrés Díaz Gómez" w:date="2023-03-28T15:27:00Z"/>
          <w:rFonts w:eastAsiaTheme="minorEastAsia" w:cs="Times New Roman"/>
          <w:noProof/>
          <w:sz w:val="22"/>
          <w:lang w:eastAsia="es-CO"/>
          <w:rPrChange w:id="1775" w:author="Camilo Andrés Díaz Gómez" w:date="2023-03-28T17:39:00Z">
            <w:rPr>
              <w:ins w:id="1776" w:author="Steff Guzmán" w:date="2023-03-24T15:15:00Z"/>
              <w:del w:id="1777" w:author="Camilo Andrés Díaz Gómez" w:date="2023-03-28T15:27:00Z"/>
              <w:rFonts w:asciiTheme="minorHAnsi" w:eastAsiaTheme="minorEastAsia" w:hAnsiTheme="minorHAnsi"/>
              <w:noProof/>
              <w:sz w:val="22"/>
              <w:lang w:eastAsia="es-CO"/>
            </w:rPr>
          </w:rPrChange>
        </w:rPr>
      </w:pPr>
      <w:ins w:id="1778" w:author="Steff Guzmán" w:date="2023-03-24T15:15:00Z">
        <w:del w:id="1779" w:author="Camilo Andrés Díaz Gómez" w:date="2023-03-28T15:27:00Z">
          <w:r w:rsidRPr="00A968A5" w:rsidDel="00405EF3">
            <w:rPr>
              <w:rStyle w:val="Hipervnculo"/>
              <w:rFonts w:cs="Times New Roman"/>
              <w:noProof/>
              <w:color w:val="auto"/>
              <w:rPrChange w:id="1780" w:author="Camilo Andrés Díaz Gómez" w:date="2023-03-28T17:39:00Z">
                <w:rPr>
                  <w:rStyle w:val="Hipervnculo"/>
                  <w:noProof/>
                </w:rPr>
              </w:rPrChange>
            </w:rPr>
            <w:delText>Figura 32</w:delText>
          </w:r>
          <w:r w:rsidRPr="00A968A5" w:rsidDel="00405EF3">
            <w:rPr>
              <w:rFonts w:cs="Times New Roman"/>
              <w:noProof/>
              <w:webHidden/>
            </w:rPr>
            <w:tab/>
            <w:delText>86</w:delText>
          </w:r>
        </w:del>
      </w:ins>
    </w:p>
    <w:p w14:paraId="735B2E0D" w14:textId="410A01C1" w:rsidR="00842F9D" w:rsidRPr="00A968A5" w:rsidDel="00405EF3" w:rsidRDefault="00842F9D" w:rsidP="002B569F">
      <w:pPr>
        <w:pStyle w:val="Tabladeilustraciones"/>
        <w:tabs>
          <w:tab w:val="right" w:leader="dot" w:pos="8828"/>
        </w:tabs>
        <w:rPr>
          <w:ins w:id="1781" w:author="Steff Guzmán" w:date="2023-03-24T15:15:00Z"/>
          <w:del w:id="1782" w:author="Camilo Andrés Díaz Gómez" w:date="2023-03-28T15:27:00Z"/>
          <w:rFonts w:eastAsiaTheme="minorEastAsia" w:cs="Times New Roman"/>
          <w:noProof/>
          <w:sz w:val="22"/>
          <w:lang w:eastAsia="es-CO"/>
          <w:rPrChange w:id="1783" w:author="Camilo Andrés Díaz Gómez" w:date="2023-03-28T17:39:00Z">
            <w:rPr>
              <w:ins w:id="1784" w:author="Steff Guzmán" w:date="2023-03-24T15:15:00Z"/>
              <w:del w:id="1785" w:author="Camilo Andrés Díaz Gómez" w:date="2023-03-28T15:27:00Z"/>
              <w:rFonts w:asciiTheme="minorHAnsi" w:eastAsiaTheme="minorEastAsia" w:hAnsiTheme="minorHAnsi"/>
              <w:noProof/>
              <w:sz w:val="22"/>
              <w:lang w:eastAsia="es-CO"/>
            </w:rPr>
          </w:rPrChange>
        </w:rPr>
      </w:pPr>
      <w:ins w:id="1786" w:author="Steff Guzmán" w:date="2023-03-24T15:15:00Z">
        <w:del w:id="1787" w:author="Camilo Andrés Díaz Gómez" w:date="2023-03-28T15:27:00Z">
          <w:r w:rsidRPr="00A968A5" w:rsidDel="00405EF3">
            <w:rPr>
              <w:rStyle w:val="Hipervnculo"/>
              <w:rFonts w:cs="Times New Roman"/>
              <w:noProof/>
              <w:color w:val="auto"/>
              <w:rPrChange w:id="1788" w:author="Camilo Andrés Díaz Gómez" w:date="2023-03-28T17:39:00Z">
                <w:rPr>
                  <w:rStyle w:val="Hipervnculo"/>
                  <w:noProof/>
                </w:rPr>
              </w:rPrChange>
            </w:rPr>
            <w:delText>Figura 33</w:delText>
          </w:r>
          <w:r w:rsidRPr="00A968A5" w:rsidDel="00405EF3">
            <w:rPr>
              <w:rFonts w:cs="Times New Roman"/>
              <w:noProof/>
              <w:webHidden/>
            </w:rPr>
            <w:tab/>
            <w:delText>87</w:delText>
          </w:r>
        </w:del>
      </w:ins>
    </w:p>
    <w:p w14:paraId="0C02A63C" w14:textId="4F759DEC" w:rsidR="00842F9D" w:rsidRPr="00A968A5" w:rsidDel="00405EF3" w:rsidRDefault="00842F9D" w:rsidP="002B569F">
      <w:pPr>
        <w:pStyle w:val="Tabladeilustraciones"/>
        <w:tabs>
          <w:tab w:val="right" w:leader="dot" w:pos="8828"/>
        </w:tabs>
        <w:rPr>
          <w:ins w:id="1789" w:author="Steff Guzmán" w:date="2023-03-24T15:15:00Z"/>
          <w:del w:id="1790" w:author="Camilo Andrés Díaz Gómez" w:date="2023-03-28T15:27:00Z"/>
          <w:rFonts w:eastAsiaTheme="minorEastAsia" w:cs="Times New Roman"/>
          <w:noProof/>
          <w:sz w:val="22"/>
          <w:lang w:eastAsia="es-CO"/>
          <w:rPrChange w:id="1791" w:author="Camilo Andrés Díaz Gómez" w:date="2023-03-28T17:39:00Z">
            <w:rPr>
              <w:ins w:id="1792" w:author="Steff Guzmán" w:date="2023-03-24T15:15:00Z"/>
              <w:del w:id="1793" w:author="Camilo Andrés Díaz Gómez" w:date="2023-03-28T15:27:00Z"/>
              <w:rFonts w:asciiTheme="minorHAnsi" w:eastAsiaTheme="minorEastAsia" w:hAnsiTheme="minorHAnsi"/>
              <w:noProof/>
              <w:sz w:val="22"/>
              <w:lang w:eastAsia="es-CO"/>
            </w:rPr>
          </w:rPrChange>
        </w:rPr>
      </w:pPr>
      <w:ins w:id="1794" w:author="Steff Guzmán" w:date="2023-03-24T15:15:00Z">
        <w:del w:id="1795" w:author="Camilo Andrés Díaz Gómez" w:date="2023-03-28T15:27:00Z">
          <w:r w:rsidRPr="00A968A5" w:rsidDel="00405EF3">
            <w:rPr>
              <w:rStyle w:val="Hipervnculo"/>
              <w:rFonts w:cs="Times New Roman"/>
              <w:noProof/>
              <w:color w:val="auto"/>
              <w:rPrChange w:id="1796" w:author="Camilo Andrés Díaz Gómez" w:date="2023-03-28T17:39:00Z">
                <w:rPr>
                  <w:rStyle w:val="Hipervnculo"/>
                  <w:noProof/>
                </w:rPr>
              </w:rPrChange>
            </w:rPr>
            <w:delText>Figura 34</w:delText>
          </w:r>
          <w:r w:rsidRPr="00A968A5" w:rsidDel="00405EF3">
            <w:rPr>
              <w:rFonts w:cs="Times New Roman"/>
              <w:noProof/>
              <w:webHidden/>
            </w:rPr>
            <w:tab/>
            <w:delText>89</w:delText>
          </w:r>
        </w:del>
      </w:ins>
    </w:p>
    <w:p w14:paraId="5CAFF96D" w14:textId="5F6E3F99" w:rsidR="00842F9D" w:rsidRPr="00A968A5" w:rsidDel="00405EF3" w:rsidRDefault="00842F9D" w:rsidP="002B569F">
      <w:pPr>
        <w:pStyle w:val="Tabladeilustraciones"/>
        <w:tabs>
          <w:tab w:val="right" w:leader="dot" w:pos="8828"/>
        </w:tabs>
        <w:rPr>
          <w:ins w:id="1797" w:author="Steff Guzmán" w:date="2023-03-24T15:15:00Z"/>
          <w:del w:id="1798" w:author="Camilo Andrés Díaz Gómez" w:date="2023-03-28T15:27:00Z"/>
          <w:rFonts w:eastAsiaTheme="minorEastAsia" w:cs="Times New Roman"/>
          <w:noProof/>
          <w:sz w:val="22"/>
          <w:lang w:eastAsia="es-CO"/>
          <w:rPrChange w:id="1799" w:author="Camilo Andrés Díaz Gómez" w:date="2023-03-28T17:39:00Z">
            <w:rPr>
              <w:ins w:id="1800" w:author="Steff Guzmán" w:date="2023-03-24T15:15:00Z"/>
              <w:del w:id="1801" w:author="Camilo Andrés Díaz Gómez" w:date="2023-03-28T15:27:00Z"/>
              <w:rFonts w:asciiTheme="minorHAnsi" w:eastAsiaTheme="minorEastAsia" w:hAnsiTheme="minorHAnsi"/>
              <w:noProof/>
              <w:sz w:val="22"/>
              <w:lang w:eastAsia="es-CO"/>
            </w:rPr>
          </w:rPrChange>
        </w:rPr>
      </w:pPr>
      <w:ins w:id="1802" w:author="Steff Guzmán" w:date="2023-03-24T15:15:00Z">
        <w:del w:id="1803" w:author="Camilo Andrés Díaz Gómez" w:date="2023-03-28T15:27:00Z">
          <w:r w:rsidRPr="00A968A5" w:rsidDel="00405EF3">
            <w:rPr>
              <w:rStyle w:val="Hipervnculo"/>
              <w:rFonts w:cs="Times New Roman"/>
              <w:noProof/>
              <w:color w:val="auto"/>
              <w:rPrChange w:id="1804" w:author="Camilo Andrés Díaz Gómez" w:date="2023-03-28T17:39:00Z">
                <w:rPr>
                  <w:rStyle w:val="Hipervnculo"/>
                  <w:noProof/>
                </w:rPr>
              </w:rPrChange>
            </w:rPr>
            <w:delText>Figura 35</w:delText>
          </w:r>
          <w:r w:rsidRPr="00A968A5" w:rsidDel="00405EF3">
            <w:rPr>
              <w:rFonts w:cs="Times New Roman"/>
              <w:noProof/>
              <w:webHidden/>
            </w:rPr>
            <w:tab/>
            <w:delText>90</w:delText>
          </w:r>
        </w:del>
      </w:ins>
    </w:p>
    <w:p w14:paraId="6600BC30" w14:textId="118B0BFE" w:rsidR="00842F9D" w:rsidRPr="00A968A5" w:rsidDel="00405EF3" w:rsidRDefault="00842F9D" w:rsidP="002B569F">
      <w:pPr>
        <w:pStyle w:val="Tabladeilustraciones"/>
        <w:tabs>
          <w:tab w:val="right" w:leader="dot" w:pos="8828"/>
        </w:tabs>
        <w:rPr>
          <w:ins w:id="1805" w:author="Steff Guzmán" w:date="2023-03-24T15:15:00Z"/>
          <w:del w:id="1806" w:author="Camilo Andrés Díaz Gómez" w:date="2023-03-28T15:27:00Z"/>
          <w:rFonts w:eastAsiaTheme="minorEastAsia" w:cs="Times New Roman"/>
          <w:noProof/>
          <w:sz w:val="22"/>
          <w:lang w:eastAsia="es-CO"/>
          <w:rPrChange w:id="1807" w:author="Camilo Andrés Díaz Gómez" w:date="2023-03-28T17:39:00Z">
            <w:rPr>
              <w:ins w:id="1808" w:author="Steff Guzmán" w:date="2023-03-24T15:15:00Z"/>
              <w:del w:id="1809" w:author="Camilo Andrés Díaz Gómez" w:date="2023-03-28T15:27:00Z"/>
              <w:rFonts w:asciiTheme="minorHAnsi" w:eastAsiaTheme="minorEastAsia" w:hAnsiTheme="minorHAnsi"/>
              <w:noProof/>
              <w:sz w:val="22"/>
              <w:lang w:eastAsia="es-CO"/>
            </w:rPr>
          </w:rPrChange>
        </w:rPr>
      </w:pPr>
      <w:ins w:id="1810" w:author="Steff Guzmán" w:date="2023-03-24T15:15:00Z">
        <w:del w:id="1811" w:author="Camilo Andrés Díaz Gómez" w:date="2023-03-28T15:27:00Z">
          <w:r w:rsidRPr="00A968A5" w:rsidDel="00405EF3">
            <w:rPr>
              <w:rStyle w:val="Hipervnculo"/>
              <w:rFonts w:cs="Times New Roman"/>
              <w:noProof/>
              <w:color w:val="auto"/>
              <w:rPrChange w:id="1812" w:author="Camilo Andrés Díaz Gómez" w:date="2023-03-28T17:39:00Z">
                <w:rPr>
                  <w:rStyle w:val="Hipervnculo"/>
                  <w:noProof/>
                </w:rPr>
              </w:rPrChange>
            </w:rPr>
            <w:delText>Figura 36</w:delText>
          </w:r>
          <w:r w:rsidRPr="00A968A5" w:rsidDel="00405EF3">
            <w:rPr>
              <w:rFonts w:cs="Times New Roman"/>
              <w:noProof/>
              <w:webHidden/>
            </w:rPr>
            <w:tab/>
            <w:delText>90</w:delText>
          </w:r>
        </w:del>
      </w:ins>
    </w:p>
    <w:p w14:paraId="4540655D" w14:textId="7130146D" w:rsidR="00842F9D" w:rsidRPr="00A968A5" w:rsidDel="00405EF3" w:rsidRDefault="00842F9D" w:rsidP="002B569F">
      <w:pPr>
        <w:pStyle w:val="Tabladeilustraciones"/>
        <w:tabs>
          <w:tab w:val="right" w:leader="dot" w:pos="8828"/>
        </w:tabs>
        <w:rPr>
          <w:ins w:id="1813" w:author="Steff Guzmán" w:date="2023-03-24T15:15:00Z"/>
          <w:del w:id="1814" w:author="Camilo Andrés Díaz Gómez" w:date="2023-03-28T15:27:00Z"/>
          <w:rFonts w:eastAsiaTheme="minorEastAsia" w:cs="Times New Roman"/>
          <w:noProof/>
          <w:sz w:val="22"/>
          <w:lang w:eastAsia="es-CO"/>
          <w:rPrChange w:id="1815" w:author="Camilo Andrés Díaz Gómez" w:date="2023-03-28T17:39:00Z">
            <w:rPr>
              <w:ins w:id="1816" w:author="Steff Guzmán" w:date="2023-03-24T15:15:00Z"/>
              <w:del w:id="1817" w:author="Camilo Andrés Díaz Gómez" w:date="2023-03-28T15:27:00Z"/>
              <w:rFonts w:asciiTheme="minorHAnsi" w:eastAsiaTheme="minorEastAsia" w:hAnsiTheme="minorHAnsi"/>
              <w:noProof/>
              <w:sz w:val="22"/>
              <w:lang w:eastAsia="es-CO"/>
            </w:rPr>
          </w:rPrChange>
        </w:rPr>
      </w:pPr>
      <w:ins w:id="1818" w:author="Steff Guzmán" w:date="2023-03-24T15:15:00Z">
        <w:del w:id="1819" w:author="Camilo Andrés Díaz Gómez" w:date="2023-03-28T15:27:00Z">
          <w:r w:rsidRPr="00A968A5" w:rsidDel="00405EF3">
            <w:rPr>
              <w:rStyle w:val="Hipervnculo"/>
              <w:rFonts w:cs="Times New Roman"/>
              <w:noProof/>
              <w:color w:val="auto"/>
              <w:rPrChange w:id="1820" w:author="Camilo Andrés Díaz Gómez" w:date="2023-03-28T17:39:00Z">
                <w:rPr>
                  <w:rStyle w:val="Hipervnculo"/>
                  <w:noProof/>
                </w:rPr>
              </w:rPrChange>
            </w:rPr>
            <w:delText>Figura 37</w:delText>
          </w:r>
          <w:r w:rsidRPr="00A968A5" w:rsidDel="00405EF3">
            <w:rPr>
              <w:rStyle w:val="Hipervnculo"/>
              <w:rFonts w:cs="Times New Roman"/>
              <w:bCs/>
              <w:noProof/>
              <w:color w:val="auto"/>
              <w:rPrChange w:id="1821"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noProof/>
              <w:color w:val="auto"/>
              <w:rPrChange w:id="1822" w:author="Camilo Andrés Díaz Gómez" w:date="2023-03-28T17:39:00Z">
                <w:rPr>
                  <w:rStyle w:val="Hipervnculo"/>
                  <w:rFonts w:cs="Times New Roman"/>
                  <w:noProof/>
                </w:rPr>
              </w:rPrChange>
            </w:rPr>
            <w:delText xml:space="preserve"> </w:delText>
          </w:r>
          <w:r w:rsidRPr="00A968A5" w:rsidDel="00405EF3">
            <w:rPr>
              <w:rStyle w:val="Hipervnculo"/>
              <w:rFonts w:cs="Times New Roman"/>
              <w:i/>
              <w:noProof/>
              <w:color w:val="auto"/>
              <w:rPrChange w:id="1823" w:author="Camilo Andrés Díaz Gómez" w:date="2023-03-28T17:39:00Z">
                <w:rPr>
                  <w:rStyle w:val="Hipervnculo"/>
                  <w:rFonts w:cs="Times New Roman"/>
                  <w:i/>
                  <w:noProof/>
                </w:rPr>
              </w:rPrChange>
            </w:rPr>
            <w:delText>Representación grafica de las temperaturas obtenidas por modelo</w:delText>
          </w:r>
          <w:r w:rsidRPr="00A968A5" w:rsidDel="00405EF3">
            <w:rPr>
              <w:rFonts w:cs="Times New Roman"/>
              <w:noProof/>
              <w:webHidden/>
            </w:rPr>
            <w:tab/>
            <w:delText>93</w:delText>
          </w:r>
        </w:del>
      </w:ins>
    </w:p>
    <w:p w14:paraId="2B2792A6" w14:textId="527D7827" w:rsidR="00C87243" w:rsidRPr="00A968A5" w:rsidRDefault="00842F9D" w:rsidP="00405EF3">
      <w:pPr>
        <w:jc w:val="center"/>
        <w:rPr>
          <w:rFonts w:cs="Times New Roman"/>
          <w:rPrChange w:id="1824" w:author="Camilo Andrés Díaz Gómez" w:date="2023-03-28T17:39:00Z">
            <w:rPr>
              <w:rFonts w:cs="Times New Roman"/>
              <w:b/>
              <w:bCs/>
            </w:rPr>
          </w:rPrChange>
        </w:rPr>
      </w:pPr>
      <w:ins w:id="1825" w:author="Steff Guzmán" w:date="2023-03-24T15:15:00Z">
        <w:r w:rsidRPr="00A968A5">
          <w:rPr>
            <w:rFonts w:cs="Times New Roman"/>
          </w:rPr>
          <w:fldChar w:fldCharType="end"/>
        </w:r>
      </w:ins>
    </w:p>
    <w:p w14:paraId="23AFF992" w14:textId="648D27AF" w:rsidR="0087174B" w:rsidRPr="00A968A5" w:rsidDel="00C87243" w:rsidRDefault="00C513D5">
      <w:pPr>
        <w:pStyle w:val="Tabladeilustraciones"/>
        <w:tabs>
          <w:tab w:val="right" w:leader="dot" w:pos="8828"/>
        </w:tabs>
        <w:rPr>
          <w:del w:id="1826" w:author="Steff Guzmán" w:date="2023-03-13T18:48:00Z"/>
          <w:rFonts w:cs="Times New Roman"/>
        </w:rPr>
        <w:pPrChange w:id="1827" w:author="Camilo Andrés Díaz Gómez" w:date="2023-03-28T15:25:00Z">
          <w:pPr/>
        </w:pPrChange>
      </w:pPr>
      <w:ins w:id="1828" w:author="Camilo Andrés Díaz Gómez" w:date="2023-03-14T19:56:00Z">
        <w:r w:rsidRPr="00A968A5">
          <w:rPr>
            <w:rFonts w:cs="Times New Roman"/>
            <w:rPrChange w:id="1829" w:author="Camilo Andrés Díaz Gómez" w:date="2023-03-28T17:39:00Z">
              <w:rPr>
                <w:rFonts w:cs="Times New Roman"/>
                <w:b/>
                <w:bCs/>
              </w:rPr>
            </w:rPrChange>
          </w:rPr>
          <w:fldChar w:fldCharType="begin"/>
        </w:r>
        <w:r w:rsidRPr="00A968A5">
          <w:rPr>
            <w:rFonts w:cs="Times New Roman"/>
            <w:rPrChange w:id="1830" w:author="Camilo Andrés Díaz Gómez" w:date="2023-03-28T17:39:00Z">
              <w:rPr>
                <w:rFonts w:cs="Times New Roman"/>
                <w:b/>
                <w:bCs/>
              </w:rPr>
            </w:rPrChange>
          </w:rPr>
          <w:instrText xml:space="preserve"> TOC \h \z \c "Ilustración" </w:instrText>
        </w:r>
      </w:ins>
      <w:r w:rsidRPr="00A968A5">
        <w:rPr>
          <w:rFonts w:cs="Times New Roman"/>
        </w:rPr>
        <w:fldChar w:fldCharType="end"/>
      </w:r>
      <w:del w:id="1831" w:author="Steff Guzmán" w:date="2023-03-13T18:48:00Z">
        <w:r w:rsidR="0087174B" w:rsidRPr="00A968A5" w:rsidDel="00C87243">
          <w:rPr>
            <w:rFonts w:cs="Times New Roman"/>
            <w:rPrChange w:id="1832" w:author="Camilo Andrés Díaz Gómez" w:date="2023-03-28T17:39:00Z">
              <w:rPr>
                <w:rFonts w:cs="Times New Roman"/>
                <w:b/>
                <w:bCs/>
              </w:rPr>
            </w:rPrChange>
          </w:rPr>
          <w:delText xml:space="preserve">Figura 1. </w:delText>
        </w:r>
        <w:r w:rsidR="0087174B" w:rsidRPr="00A968A5" w:rsidDel="00C87243">
          <w:rPr>
            <w:rFonts w:cs="Times New Roman"/>
            <w:i/>
            <w:iCs/>
          </w:rPr>
          <w:delText>Árbol de Problema</w:delText>
        </w:r>
        <w:r w:rsidR="006D3013" w:rsidRPr="00A968A5" w:rsidDel="00C87243">
          <w:rPr>
            <w:rFonts w:cs="Times New Roman"/>
            <w:i/>
            <w:iCs/>
          </w:rPr>
          <w:delText xml:space="preserve">, </w:delText>
        </w:r>
        <w:r w:rsidR="006D3013" w:rsidRPr="00A968A5" w:rsidDel="00C87243">
          <w:rPr>
            <w:rFonts w:cs="Times New Roman"/>
          </w:rPr>
          <w:delText>1</w:delText>
        </w:r>
        <w:r w:rsidR="001023B2" w:rsidRPr="00A968A5" w:rsidDel="00C87243">
          <w:rPr>
            <w:rFonts w:cs="Times New Roman"/>
          </w:rPr>
          <w:delText>6</w:delText>
        </w:r>
      </w:del>
    </w:p>
    <w:p w14:paraId="2733100D" w14:textId="0EC97C9D" w:rsidR="0087174B" w:rsidRPr="00A968A5" w:rsidDel="00C87243" w:rsidRDefault="0087174B">
      <w:pPr>
        <w:pStyle w:val="Tabladeilustraciones"/>
        <w:rPr>
          <w:del w:id="1833" w:author="Steff Guzmán" w:date="2023-03-13T18:48:00Z"/>
          <w:rFonts w:cs="Times New Roman"/>
          <w:i/>
        </w:rPr>
        <w:pPrChange w:id="1834" w:author="Camilo Andrés Díaz Gómez" w:date="2023-03-28T15:25:00Z">
          <w:pPr>
            <w:pStyle w:val="Descripcin"/>
          </w:pPr>
        </w:pPrChange>
      </w:pPr>
      <w:del w:id="1835" w:author="Steff Guzmán" w:date="2023-03-13T18:48:00Z">
        <w:r w:rsidRPr="00A968A5" w:rsidDel="00C87243">
          <w:rPr>
            <w:rFonts w:cs="Times New Roman"/>
          </w:rPr>
          <w:delText>Figura 2. Modelo general de la arquitectura de una red IoT</w:delText>
        </w:r>
        <w:r w:rsidR="006D3013" w:rsidRPr="00A968A5" w:rsidDel="00C87243">
          <w:rPr>
            <w:rFonts w:cs="Times New Roman"/>
          </w:rPr>
          <w:delText xml:space="preserve">, </w:delText>
        </w:r>
        <w:r w:rsidR="001023B2" w:rsidRPr="00A968A5" w:rsidDel="00C87243">
          <w:rPr>
            <w:rFonts w:cs="Times New Roman"/>
          </w:rPr>
          <w:delText>21</w:delText>
        </w:r>
      </w:del>
    </w:p>
    <w:p w14:paraId="40A45A86" w14:textId="30743525" w:rsidR="0087174B" w:rsidRPr="00A968A5" w:rsidDel="00C87243" w:rsidRDefault="0087174B">
      <w:pPr>
        <w:pStyle w:val="Tabladeilustraciones"/>
        <w:rPr>
          <w:del w:id="1836" w:author="Steff Guzmán" w:date="2023-03-13T18:48:00Z"/>
          <w:rFonts w:cs="Times New Roman"/>
          <w:i/>
        </w:rPr>
        <w:pPrChange w:id="1837" w:author="Camilo Andrés Díaz Gómez" w:date="2023-03-28T15:25:00Z">
          <w:pPr>
            <w:pStyle w:val="Descripcin"/>
          </w:pPr>
        </w:pPrChange>
      </w:pPr>
      <w:del w:id="1838" w:author="Steff Guzmán" w:date="2023-03-13T18:48:00Z">
        <w:r w:rsidRPr="00A968A5" w:rsidDel="00C87243">
          <w:rPr>
            <w:rFonts w:cs="Times New Roman"/>
          </w:rPr>
          <w:delText>Figura 3. Funcionamiento de actuadores IoT</w:delText>
        </w:r>
        <w:r w:rsidR="006D3013" w:rsidRPr="00A968A5" w:rsidDel="00C87243">
          <w:rPr>
            <w:rFonts w:cs="Times New Roman"/>
          </w:rPr>
          <w:delText>, 2</w:delText>
        </w:r>
        <w:r w:rsidR="001023B2" w:rsidRPr="00A968A5" w:rsidDel="00C87243">
          <w:rPr>
            <w:rFonts w:cs="Times New Roman"/>
          </w:rPr>
          <w:delText>5</w:delText>
        </w:r>
      </w:del>
    </w:p>
    <w:p w14:paraId="1CEA60D8" w14:textId="74EE0F7C" w:rsidR="0087174B" w:rsidRPr="00A968A5" w:rsidDel="00C87243" w:rsidRDefault="0087174B">
      <w:pPr>
        <w:pStyle w:val="Tabladeilustraciones"/>
        <w:rPr>
          <w:del w:id="1839" w:author="Steff Guzmán" w:date="2023-03-13T18:48:00Z"/>
          <w:rFonts w:cs="Times New Roman"/>
        </w:rPr>
        <w:pPrChange w:id="1840" w:author="Camilo Andrés Díaz Gómez" w:date="2023-03-28T15:25:00Z">
          <w:pPr/>
        </w:pPrChange>
      </w:pPr>
      <w:del w:id="1841" w:author="Steff Guzmán" w:date="2023-03-13T18:48:00Z">
        <w:r w:rsidRPr="00A968A5" w:rsidDel="00C87243">
          <w:rPr>
            <w:rFonts w:cs="Times New Roman"/>
            <w:rPrChange w:id="1842" w:author="Camilo Andrés Díaz Gómez" w:date="2023-03-28T17:39:00Z">
              <w:rPr>
                <w:rFonts w:cs="Times New Roman"/>
                <w:b/>
                <w:bCs/>
              </w:rPr>
            </w:rPrChange>
          </w:rPr>
          <w:delText xml:space="preserve">Figura 4. </w:delText>
        </w:r>
        <w:r w:rsidRPr="00A968A5" w:rsidDel="00C87243">
          <w:rPr>
            <w:rFonts w:cs="Times New Roman"/>
            <w:i/>
            <w:iCs/>
          </w:rPr>
          <w:delText>Cadena de valor</w:delText>
        </w:r>
        <w:r w:rsidR="006D3013" w:rsidRPr="00A968A5" w:rsidDel="00C87243">
          <w:rPr>
            <w:rFonts w:cs="Times New Roman"/>
            <w:i/>
            <w:iCs/>
          </w:rPr>
          <w:delText xml:space="preserve">, </w:delText>
        </w:r>
        <w:r w:rsidR="006D3013" w:rsidRPr="00A968A5" w:rsidDel="00C87243">
          <w:rPr>
            <w:rFonts w:cs="Times New Roman"/>
          </w:rPr>
          <w:delText>2</w:delText>
        </w:r>
        <w:r w:rsidR="001023B2" w:rsidRPr="00A968A5" w:rsidDel="00C87243">
          <w:rPr>
            <w:rFonts w:cs="Times New Roman"/>
          </w:rPr>
          <w:delText>8</w:delText>
        </w:r>
      </w:del>
    </w:p>
    <w:p w14:paraId="46041EC9" w14:textId="4F5FE153" w:rsidR="0087174B" w:rsidRPr="00A968A5" w:rsidDel="00C87243" w:rsidRDefault="0087174B">
      <w:pPr>
        <w:pStyle w:val="Tabladeilustraciones"/>
        <w:rPr>
          <w:del w:id="1843" w:author="Steff Guzmán" w:date="2023-03-13T18:48:00Z"/>
          <w:rFonts w:cs="Times New Roman"/>
          <w:rPrChange w:id="1844" w:author="Camilo Andrés Díaz Gómez" w:date="2023-03-28T17:39:00Z">
            <w:rPr>
              <w:del w:id="1845" w:author="Steff Guzmán" w:date="2023-03-13T18:48:00Z"/>
              <w:rFonts w:cs="Times New Roman"/>
              <w:b/>
              <w:bCs/>
            </w:rPr>
          </w:rPrChange>
        </w:rPr>
        <w:pPrChange w:id="1846" w:author="Camilo Andrés Díaz Gómez" w:date="2023-03-28T15:25:00Z">
          <w:pPr/>
        </w:pPrChange>
      </w:pPr>
      <w:del w:id="1847" w:author="Steff Guzmán" w:date="2023-03-13T18:48:00Z">
        <w:r w:rsidRPr="00A968A5" w:rsidDel="00C87243">
          <w:rPr>
            <w:rFonts w:cs="Times New Roman"/>
            <w:rPrChange w:id="1848" w:author="Camilo Andrés Díaz Gómez" w:date="2023-03-28T17:39:00Z">
              <w:rPr>
                <w:rFonts w:cs="Times New Roman"/>
                <w:b/>
                <w:bCs/>
              </w:rPr>
            </w:rPrChange>
          </w:rPr>
          <w:delText>Figura</w:delText>
        </w:r>
        <w:r w:rsidR="006D3013" w:rsidRPr="00A968A5" w:rsidDel="00C87243">
          <w:rPr>
            <w:rFonts w:cs="Times New Roman"/>
            <w:rPrChange w:id="1849" w:author="Camilo Andrés Díaz Gómez" w:date="2023-03-28T17:39:00Z">
              <w:rPr>
                <w:rFonts w:cs="Times New Roman"/>
                <w:b/>
                <w:bCs/>
              </w:rPr>
            </w:rPrChange>
          </w:rPr>
          <w:delText xml:space="preserve"> </w:delText>
        </w:r>
        <w:r w:rsidRPr="00A968A5" w:rsidDel="00C87243">
          <w:rPr>
            <w:rFonts w:cs="Times New Roman"/>
            <w:rPrChange w:id="1850" w:author="Camilo Andrés Díaz Gómez" w:date="2023-03-28T17:39:00Z">
              <w:rPr>
                <w:rFonts w:cs="Times New Roman"/>
                <w:b/>
                <w:bCs/>
              </w:rPr>
            </w:rPrChange>
          </w:rPr>
          <w:delText xml:space="preserve">5. </w:delText>
        </w:r>
        <w:r w:rsidRPr="00A968A5" w:rsidDel="00C87243">
          <w:rPr>
            <w:rFonts w:cs="Times New Roman"/>
            <w:i/>
            <w:iCs/>
            <w:rPrChange w:id="1851" w:author="Camilo Andrés Díaz Gómez" w:date="2023-03-28T17:39:00Z">
              <w:rPr>
                <w:rFonts w:cs="Times New Roman"/>
                <w:i/>
                <w:iCs/>
                <w:color w:val="000000" w:themeColor="text1"/>
              </w:rPr>
            </w:rPrChange>
          </w:rPr>
          <w:delText>Estructura de la metodología CRISP-DM</w:delText>
        </w:r>
        <w:r w:rsidR="006D3013" w:rsidRPr="00A968A5" w:rsidDel="00C87243">
          <w:rPr>
            <w:rFonts w:cs="Times New Roman"/>
            <w:i/>
            <w:iCs/>
            <w:rPrChange w:id="1852" w:author="Camilo Andrés Díaz Gómez" w:date="2023-03-28T17:39:00Z">
              <w:rPr>
                <w:rFonts w:cs="Times New Roman"/>
                <w:i/>
                <w:iCs/>
                <w:color w:val="000000" w:themeColor="text1"/>
              </w:rPr>
            </w:rPrChange>
          </w:rPr>
          <w:delText xml:space="preserve">, </w:delText>
        </w:r>
        <w:r w:rsidR="001023B2" w:rsidRPr="00A968A5" w:rsidDel="00C87243">
          <w:rPr>
            <w:rFonts w:cs="Times New Roman"/>
            <w:rPrChange w:id="1853" w:author="Camilo Andrés Díaz Gómez" w:date="2023-03-28T17:39:00Z">
              <w:rPr>
                <w:rFonts w:cs="Times New Roman"/>
                <w:color w:val="000000" w:themeColor="text1"/>
              </w:rPr>
            </w:rPrChange>
          </w:rPr>
          <w:delText>44</w:delText>
        </w:r>
      </w:del>
    </w:p>
    <w:p w14:paraId="62B762A3" w14:textId="447AF880" w:rsidR="0087174B" w:rsidRPr="00A968A5" w:rsidDel="00C87243" w:rsidRDefault="0087174B">
      <w:pPr>
        <w:pStyle w:val="Tabladeilustraciones"/>
        <w:rPr>
          <w:del w:id="1854" w:author="Steff Guzmán" w:date="2023-03-13T18:48:00Z"/>
          <w:rPrChange w:id="1855" w:author="Camilo Andrés Díaz Gómez" w:date="2023-03-28T17:39:00Z">
            <w:rPr>
              <w:del w:id="1856" w:author="Steff Guzmán" w:date="2023-03-13T18:48:00Z"/>
              <w:color w:val="000000" w:themeColor="text1"/>
            </w:rPr>
          </w:rPrChange>
        </w:rPr>
        <w:pPrChange w:id="1857" w:author="Camilo Andrés Díaz Gómez" w:date="2023-03-28T15:25:00Z">
          <w:pPr>
            <w:pStyle w:val="PrrAPA"/>
            <w:ind w:firstLine="0"/>
          </w:pPr>
        </w:pPrChange>
      </w:pPr>
      <w:del w:id="1858" w:author="Steff Guzmán" w:date="2023-03-13T18:48:00Z">
        <w:r w:rsidRPr="00A968A5" w:rsidDel="00C87243">
          <w:rPr>
            <w:rFonts w:cs="Times New Roman"/>
            <w:rPrChange w:id="1859" w:author="Camilo Andrés Díaz Gómez" w:date="2023-03-28T17:39:00Z">
              <w:rPr>
                <w:b/>
                <w:bCs/>
              </w:rPr>
            </w:rPrChange>
          </w:rPr>
          <w:delText xml:space="preserve">Figura 6. </w:delText>
        </w:r>
        <w:r w:rsidR="001023B2" w:rsidRPr="00A968A5" w:rsidDel="00C87243">
          <w:rPr>
            <w:rFonts w:cs="Times New Roman"/>
            <w:i/>
            <w:iCs/>
          </w:rPr>
          <w:delText>Temperaturas obtenidas por modelo</w:delText>
        </w:r>
        <w:r w:rsidR="006D3013" w:rsidRPr="00A968A5" w:rsidDel="00C87243">
          <w:rPr>
            <w:rFonts w:cs="Times New Roman"/>
            <w:i/>
            <w:iCs/>
          </w:rPr>
          <w:delText xml:space="preserve">, </w:delText>
        </w:r>
        <w:r w:rsidR="001023B2" w:rsidRPr="00A968A5" w:rsidDel="00C87243">
          <w:rPr>
            <w:rFonts w:cs="Times New Roman"/>
          </w:rPr>
          <w:delText>53</w:delText>
        </w:r>
      </w:del>
    </w:p>
    <w:p w14:paraId="200538D1" w14:textId="6B4A22C8" w:rsidR="0087174B" w:rsidRPr="00A968A5" w:rsidDel="00C87243" w:rsidRDefault="0087174B">
      <w:pPr>
        <w:pStyle w:val="Tabladeilustraciones"/>
        <w:rPr>
          <w:del w:id="1860" w:author="Steff Guzmán" w:date="2023-03-13T18:48:00Z"/>
          <w:rFonts w:cs="Times New Roman"/>
          <w:rPrChange w:id="1861" w:author="Camilo Andrés Díaz Gómez" w:date="2023-03-28T17:39:00Z">
            <w:rPr>
              <w:del w:id="1862" w:author="Steff Guzmán" w:date="2023-03-13T18:48:00Z"/>
              <w:rFonts w:cs="Times New Roman"/>
              <w:color w:val="000000" w:themeColor="text1"/>
            </w:rPr>
          </w:rPrChange>
        </w:rPr>
        <w:pPrChange w:id="1863" w:author="Camilo Andrés Díaz Gómez" w:date="2023-03-28T15:25:00Z">
          <w:pPr/>
        </w:pPrChange>
      </w:pPr>
      <w:del w:id="1864" w:author="Steff Guzmán" w:date="2023-03-13T18:48:00Z">
        <w:r w:rsidRPr="00A968A5" w:rsidDel="00C87243">
          <w:rPr>
            <w:rFonts w:cs="Times New Roman"/>
            <w:rPrChange w:id="1865" w:author="Camilo Andrés Díaz Gómez" w:date="2023-03-28T17:39:00Z">
              <w:rPr>
                <w:rFonts w:cs="Times New Roman"/>
                <w:b/>
                <w:bCs/>
              </w:rPr>
            </w:rPrChange>
          </w:rPr>
          <w:delText xml:space="preserve">Figura 7. </w:delText>
        </w:r>
        <w:r w:rsidR="001023B2" w:rsidRPr="00A968A5" w:rsidDel="00C87243">
          <w:rPr>
            <w:rFonts w:cs="Times New Roman"/>
            <w:i/>
            <w:iCs/>
            <w:noProof/>
          </w:rPr>
          <w:delText>Resultados gratificantes</w:delText>
        </w:r>
        <w:r w:rsidR="006D3013" w:rsidRPr="00A968A5" w:rsidDel="00C87243">
          <w:rPr>
            <w:rFonts w:cs="Times New Roman"/>
            <w:i/>
            <w:iCs/>
          </w:rPr>
          <w:delText xml:space="preserve">, </w:delText>
        </w:r>
        <w:r w:rsidR="001023B2" w:rsidRPr="00A968A5" w:rsidDel="00C87243">
          <w:rPr>
            <w:rFonts w:cs="Times New Roman"/>
          </w:rPr>
          <w:delText>54</w:delText>
        </w:r>
      </w:del>
    </w:p>
    <w:p w14:paraId="49F73D3B" w14:textId="03617635" w:rsidR="0087174B" w:rsidRPr="00A968A5" w:rsidRDefault="0087174B">
      <w:pPr>
        <w:pStyle w:val="Tabladeilustraciones"/>
        <w:rPr>
          <w:rFonts w:cs="Times New Roman"/>
          <w:rPrChange w:id="1866" w:author="Camilo Andrés Díaz Gómez" w:date="2023-03-28T17:39:00Z">
            <w:rPr>
              <w:rFonts w:cs="Times New Roman"/>
              <w:b/>
              <w:bCs/>
            </w:rPr>
          </w:rPrChange>
        </w:rPr>
        <w:pPrChange w:id="1867" w:author="Camilo Andrés Díaz Gómez" w:date="2023-03-28T15:25:00Z">
          <w:pPr/>
        </w:pPrChange>
      </w:pPr>
    </w:p>
    <w:p w14:paraId="0D823285" w14:textId="77777777" w:rsidR="0087174B" w:rsidRPr="00A968A5" w:rsidRDefault="0087174B" w:rsidP="00405EF3">
      <w:pPr>
        <w:rPr>
          <w:rFonts w:cs="Times New Roman"/>
          <w:rPrChange w:id="1868" w:author="Camilo Andrés Díaz Gómez" w:date="2023-03-28T17:39:00Z">
            <w:rPr>
              <w:rFonts w:cs="Times New Roman"/>
              <w:b/>
              <w:bCs/>
            </w:rPr>
          </w:rPrChange>
        </w:rPr>
      </w:pPr>
    </w:p>
    <w:p w14:paraId="2B57E8EE" w14:textId="668FB90B" w:rsidR="00A2571A" w:rsidRPr="00A968A5" w:rsidRDefault="00A2571A" w:rsidP="00405EF3">
      <w:pPr>
        <w:jc w:val="center"/>
        <w:rPr>
          <w:rFonts w:cs="Times New Roman"/>
        </w:rPr>
      </w:pPr>
    </w:p>
    <w:p w14:paraId="32BAB8E2" w14:textId="4053806E" w:rsidR="00A2571A" w:rsidRPr="00A968A5" w:rsidRDefault="00A2571A" w:rsidP="00405EF3">
      <w:pPr>
        <w:jc w:val="center"/>
        <w:rPr>
          <w:rFonts w:cs="Times New Roman"/>
        </w:rPr>
      </w:pPr>
    </w:p>
    <w:p w14:paraId="5E72DCFE" w14:textId="7794DEBA" w:rsidR="00A2571A" w:rsidRPr="00A968A5" w:rsidRDefault="00A2571A" w:rsidP="00405EF3">
      <w:pPr>
        <w:jc w:val="center"/>
        <w:rPr>
          <w:rFonts w:cs="Times New Roman"/>
        </w:rPr>
      </w:pPr>
    </w:p>
    <w:p w14:paraId="25317956" w14:textId="7608A424" w:rsidR="00A2571A" w:rsidRPr="00A968A5" w:rsidRDefault="00A2571A" w:rsidP="00405EF3">
      <w:pPr>
        <w:jc w:val="center"/>
        <w:rPr>
          <w:rFonts w:cs="Times New Roman"/>
        </w:rPr>
      </w:pPr>
    </w:p>
    <w:p w14:paraId="448DF95B" w14:textId="15A3F0B4" w:rsidR="00A2571A" w:rsidRPr="00A968A5" w:rsidRDefault="00A2571A" w:rsidP="00405EF3">
      <w:pPr>
        <w:jc w:val="center"/>
        <w:rPr>
          <w:rFonts w:cs="Times New Roman"/>
        </w:rPr>
      </w:pPr>
    </w:p>
    <w:p w14:paraId="4D55D84C" w14:textId="7157AA35" w:rsidR="00A2571A" w:rsidRPr="00A968A5" w:rsidRDefault="00A2571A" w:rsidP="00405EF3">
      <w:pPr>
        <w:jc w:val="center"/>
        <w:rPr>
          <w:rFonts w:cs="Times New Roman"/>
        </w:rPr>
      </w:pPr>
    </w:p>
    <w:p w14:paraId="4B29A1D9" w14:textId="1732DF92" w:rsidR="00A2571A" w:rsidRPr="00A968A5" w:rsidRDefault="00A2571A" w:rsidP="00405EF3">
      <w:pPr>
        <w:jc w:val="center"/>
        <w:rPr>
          <w:rFonts w:cs="Times New Roman"/>
        </w:rPr>
      </w:pPr>
    </w:p>
    <w:p w14:paraId="15B7A06F" w14:textId="4092853C" w:rsidR="00A2571A" w:rsidRPr="00A968A5" w:rsidRDefault="00A2571A" w:rsidP="00405EF3">
      <w:pPr>
        <w:jc w:val="center"/>
        <w:rPr>
          <w:rFonts w:cs="Times New Roman"/>
        </w:rPr>
      </w:pPr>
    </w:p>
    <w:p w14:paraId="500E3081" w14:textId="640AB930" w:rsidR="00A2571A" w:rsidRPr="00A968A5" w:rsidRDefault="00A2571A" w:rsidP="00405EF3">
      <w:pPr>
        <w:jc w:val="center"/>
        <w:rPr>
          <w:ins w:id="1869" w:author="Steff Guzmán" w:date="2023-03-13T19:26:00Z"/>
          <w:rFonts w:cs="Times New Roman"/>
        </w:rPr>
      </w:pPr>
    </w:p>
    <w:p w14:paraId="0A6F569C" w14:textId="64744F63" w:rsidR="005A4444" w:rsidRPr="00A968A5" w:rsidRDefault="005A4444" w:rsidP="00405EF3">
      <w:pPr>
        <w:jc w:val="center"/>
        <w:rPr>
          <w:ins w:id="1870" w:author="Steff Guzmán" w:date="2023-03-13T19:26:00Z"/>
          <w:rFonts w:cs="Times New Roman"/>
        </w:rPr>
      </w:pPr>
    </w:p>
    <w:p w14:paraId="5D1666C6" w14:textId="1C4EBCAC" w:rsidR="005A4444" w:rsidRPr="00A968A5" w:rsidRDefault="005A4444" w:rsidP="00405EF3">
      <w:pPr>
        <w:jc w:val="center"/>
        <w:rPr>
          <w:ins w:id="1871" w:author="Steff Guzmán" w:date="2023-03-13T19:26:00Z"/>
          <w:rFonts w:cs="Times New Roman"/>
        </w:rPr>
      </w:pPr>
    </w:p>
    <w:p w14:paraId="13A8CB5C" w14:textId="0C3A2C75" w:rsidR="005A4444" w:rsidRPr="00A968A5" w:rsidRDefault="005A4444" w:rsidP="00405EF3">
      <w:pPr>
        <w:jc w:val="center"/>
        <w:rPr>
          <w:ins w:id="1872" w:author="Steff Guzmán" w:date="2023-03-13T19:26:00Z"/>
          <w:rFonts w:cs="Times New Roman"/>
        </w:rPr>
      </w:pPr>
    </w:p>
    <w:p w14:paraId="2EC84458" w14:textId="217BF2F6" w:rsidR="005A4444" w:rsidRPr="00A968A5" w:rsidRDefault="005A4444" w:rsidP="00405EF3">
      <w:pPr>
        <w:jc w:val="center"/>
        <w:rPr>
          <w:ins w:id="1873" w:author="Steff Guzmán" w:date="2023-03-13T19:26:00Z"/>
          <w:rFonts w:cs="Times New Roman"/>
        </w:rPr>
      </w:pPr>
    </w:p>
    <w:p w14:paraId="2B24803D" w14:textId="0C4F07F6" w:rsidR="005A4444" w:rsidRPr="00A968A5" w:rsidRDefault="005A4444" w:rsidP="00405EF3">
      <w:pPr>
        <w:jc w:val="center"/>
        <w:rPr>
          <w:ins w:id="1874" w:author="Steff Guzmán" w:date="2023-03-13T19:26:00Z"/>
          <w:rFonts w:cs="Times New Roman"/>
        </w:rPr>
      </w:pPr>
    </w:p>
    <w:p w14:paraId="4EF1182C" w14:textId="7A029946" w:rsidR="005A4444" w:rsidRPr="00A968A5" w:rsidRDefault="005A4444" w:rsidP="00405EF3">
      <w:pPr>
        <w:jc w:val="center"/>
        <w:rPr>
          <w:ins w:id="1875" w:author="Steff Guzmán" w:date="2023-03-13T19:26:00Z"/>
          <w:rFonts w:cs="Times New Roman"/>
        </w:rPr>
      </w:pPr>
    </w:p>
    <w:p w14:paraId="50BF0A2A" w14:textId="2B65B48A" w:rsidR="005A4444" w:rsidRPr="00A968A5" w:rsidRDefault="005A4444" w:rsidP="00405EF3">
      <w:pPr>
        <w:jc w:val="center"/>
        <w:rPr>
          <w:ins w:id="1876" w:author="Steff Guzmán" w:date="2023-03-13T19:26:00Z"/>
          <w:rFonts w:cs="Times New Roman"/>
        </w:rPr>
      </w:pPr>
    </w:p>
    <w:p w14:paraId="77CBE4A0" w14:textId="7CB0027A" w:rsidR="005A4444" w:rsidRPr="00A968A5" w:rsidRDefault="005A4444" w:rsidP="00405EF3">
      <w:pPr>
        <w:jc w:val="center"/>
        <w:rPr>
          <w:ins w:id="1877" w:author="Steff Guzmán" w:date="2023-03-13T19:26:00Z"/>
          <w:rFonts w:cs="Times New Roman"/>
        </w:rPr>
      </w:pPr>
    </w:p>
    <w:p w14:paraId="075C0B85" w14:textId="78B9AD73" w:rsidR="00C513D5" w:rsidRPr="00A968A5" w:rsidRDefault="00C513D5">
      <w:pPr>
        <w:spacing w:after="160"/>
        <w:jc w:val="left"/>
        <w:rPr>
          <w:ins w:id="1878" w:author="Camilo Andrés Díaz Gómez" w:date="2023-03-14T19:58:00Z"/>
          <w:rFonts w:cs="Times New Roman"/>
        </w:rPr>
        <w:pPrChange w:id="1879" w:author="Camilo Andrés Díaz Gómez" w:date="2023-03-28T15:25:00Z">
          <w:pPr>
            <w:spacing w:after="160" w:line="259" w:lineRule="auto"/>
            <w:jc w:val="left"/>
          </w:pPr>
        </w:pPrChange>
      </w:pPr>
      <w:ins w:id="1880" w:author="Camilo Andrés Díaz Gómez" w:date="2023-03-14T19:58:00Z">
        <w:r w:rsidRPr="00A968A5">
          <w:rPr>
            <w:rFonts w:cs="Times New Roman"/>
          </w:rPr>
          <w:br w:type="page"/>
        </w:r>
      </w:ins>
    </w:p>
    <w:p w14:paraId="06401EB9" w14:textId="47A97DC0" w:rsidR="005A4444" w:rsidRPr="00A968A5" w:rsidDel="005A4444" w:rsidRDefault="00FA3B96" w:rsidP="002B569F">
      <w:pPr>
        <w:jc w:val="center"/>
        <w:rPr>
          <w:del w:id="1881" w:author="Steff Guzmán" w:date="2023-03-13T19:26:00Z"/>
          <w:rFonts w:cs="Times New Roman"/>
          <w:b/>
          <w:bCs/>
          <w:rPrChange w:id="1882" w:author="Camilo Andrés Díaz Gómez" w:date="2023-03-28T17:39:00Z">
            <w:rPr>
              <w:del w:id="1883" w:author="Steff Guzmán" w:date="2023-03-13T19:26:00Z"/>
              <w:rFonts w:cs="Times New Roman"/>
            </w:rPr>
          </w:rPrChange>
        </w:rPr>
      </w:pPr>
      <w:ins w:id="1884" w:author="Steff Guzmán" w:date="2023-03-24T15:55:00Z">
        <w:r w:rsidRPr="00A968A5">
          <w:rPr>
            <w:rFonts w:cs="Times New Roman"/>
            <w:b/>
            <w:bCs/>
            <w:rPrChange w:id="1885" w:author="Camilo Andrés Díaz Gómez" w:date="2023-03-28T17:39:00Z">
              <w:rPr>
                <w:rFonts w:cs="Times New Roman"/>
              </w:rPr>
            </w:rPrChange>
          </w:rPr>
          <w:lastRenderedPageBreak/>
          <w:t xml:space="preserve">Lista de </w:t>
        </w:r>
      </w:ins>
    </w:p>
    <w:p w14:paraId="60713A5F" w14:textId="14E451D1" w:rsidR="00A2571A" w:rsidRPr="00A968A5" w:rsidDel="00104D00" w:rsidRDefault="00A2571A" w:rsidP="002B569F">
      <w:pPr>
        <w:jc w:val="center"/>
        <w:rPr>
          <w:del w:id="1886" w:author="Steff Guzmán" w:date="2023-03-13T18:49:00Z"/>
          <w:rFonts w:cs="Times New Roman"/>
          <w:b/>
          <w:bCs/>
          <w:rPrChange w:id="1887" w:author="Camilo Andrés Díaz Gómez" w:date="2023-03-28T17:39:00Z">
            <w:rPr>
              <w:del w:id="1888" w:author="Steff Guzmán" w:date="2023-03-13T18:49:00Z"/>
              <w:rFonts w:cs="Times New Roman"/>
            </w:rPr>
          </w:rPrChange>
        </w:rPr>
      </w:pPr>
    </w:p>
    <w:p w14:paraId="14156685" w14:textId="377A4275" w:rsidR="00A2571A" w:rsidRPr="00A968A5" w:rsidDel="00104D00" w:rsidRDefault="00A2571A" w:rsidP="002B569F">
      <w:pPr>
        <w:jc w:val="center"/>
        <w:rPr>
          <w:del w:id="1889" w:author="Steff Guzmán" w:date="2023-03-13T18:49:00Z"/>
          <w:rFonts w:cs="Times New Roman"/>
          <w:b/>
          <w:bCs/>
          <w:rPrChange w:id="1890" w:author="Camilo Andrés Díaz Gómez" w:date="2023-03-28T17:39:00Z">
            <w:rPr>
              <w:del w:id="1891" w:author="Steff Guzmán" w:date="2023-03-13T18:49:00Z"/>
              <w:rFonts w:cs="Times New Roman"/>
            </w:rPr>
          </w:rPrChange>
        </w:rPr>
      </w:pPr>
    </w:p>
    <w:p w14:paraId="7A6B4061" w14:textId="491DC67F" w:rsidR="00A2571A" w:rsidRPr="00A968A5" w:rsidDel="00104D00" w:rsidRDefault="00A2571A" w:rsidP="002B569F">
      <w:pPr>
        <w:jc w:val="center"/>
        <w:rPr>
          <w:del w:id="1892" w:author="Steff Guzmán" w:date="2023-03-13T18:49:00Z"/>
          <w:rFonts w:cs="Times New Roman"/>
          <w:b/>
          <w:bCs/>
          <w:rPrChange w:id="1893" w:author="Camilo Andrés Díaz Gómez" w:date="2023-03-28T17:39:00Z">
            <w:rPr>
              <w:del w:id="1894" w:author="Steff Guzmán" w:date="2023-03-13T18:49:00Z"/>
              <w:rFonts w:cs="Times New Roman"/>
            </w:rPr>
          </w:rPrChange>
        </w:rPr>
      </w:pPr>
    </w:p>
    <w:p w14:paraId="15011BC9" w14:textId="3BAFD0A6" w:rsidR="00A2571A" w:rsidRPr="00A968A5" w:rsidDel="00104D00" w:rsidRDefault="00A2571A" w:rsidP="002B569F">
      <w:pPr>
        <w:jc w:val="center"/>
        <w:rPr>
          <w:del w:id="1895" w:author="Steff Guzmán" w:date="2023-03-13T18:49:00Z"/>
          <w:rFonts w:cs="Times New Roman"/>
          <w:b/>
          <w:bCs/>
          <w:rPrChange w:id="1896" w:author="Camilo Andrés Díaz Gómez" w:date="2023-03-28T17:39:00Z">
            <w:rPr>
              <w:del w:id="1897" w:author="Steff Guzmán" w:date="2023-03-13T18:49:00Z"/>
              <w:rFonts w:cs="Times New Roman"/>
            </w:rPr>
          </w:rPrChange>
        </w:rPr>
      </w:pPr>
    </w:p>
    <w:p w14:paraId="4B257A19" w14:textId="28A086FF" w:rsidR="00A2571A" w:rsidRPr="00A968A5" w:rsidDel="00104D00" w:rsidRDefault="00A2571A" w:rsidP="002B569F">
      <w:pPr>
        <w:jc w:val="center"/>
        <w:rPr>
          <w:del w:id="1898" w:author="Steff Guzmán" w:date="2023-03-13T18:49:00Z"/>
          <w:rFonts w:cs="Times New Roman"/>
          <w:b/>
          <w:bCs/>
          <w:rPrChange w:id="1899" w:author="Camilo Andrés Díaz Gómez" w:date="2023-03-28T17:39:00Z">
            <w:rPr>
              <w:del w:id="1900" w:author="Steff Guzmán" w:date="2023-03-13T18:49:00Z"/>
              <w:rFonts w:cs="Times New Roman"/>
            </w:rPr>
          </w:rPrChange>
        </w:rPr>
      </w:pPr>
    </w:p>
    <w:p w14:paraId="19152819" w14:textId="75FF1984" w:rsidR="00A2571A" w:rsidRPr="00A968A5" w:rsidDel="00104D00" w:rsidRDefault="00A2571A" w:rsidP="002B569F">
      <w:pPr>
        <w:jc w:val="center"/>
        <w:rPr>
          <w:del w:id="1901" w:author="Steff Guzmán" w:date="2023-03-13T18:49:00Z"/>
          <w:rFonts w:cs="Times New Roman"/>
          <w:b/>
          <w:bCs/>
          <w:rPrChange w:id="1902" w:author="Camilo Andrés Díaz Gómez" w:date="2023-03-28T17:39:00Z">
            <w:rPr>
              <w:del w:id="1903" w:author="Steff Guzmán" w:date="2023-03-13T18:49:00Z"/>
              <w:rFonts w:cs="Times New Roman"/>
            </w:rPr>
          </w:rPrChange>
        </w:rPr>
      </w:pPr>
    </w:p>
    <w:p w14:paraId="0AA7808E" w14:textId="3992022A" w:rsidR="00A2571A" w:rsidRPr="00A968A5" w:rsidDel="00104D00" w:rsidRDefault="00A2571A" w:rsidP="002B569F">
      <w:pPr>
        <w:jc w:val="center"/>
        <w:rPr>
          <w:del w:id="1904" w:author="Steff Guzmán" w:date="2023-03-13T18:49:00Z"/>
          <w:rFonts w:cs="Times New Roman"/>
          <w:b/>
          <w:bCs/>
          <w:rPrChange w:id="1905" w:author="Camilo Andrés Díaz Gómez" w:date="2023-03-28T17:39:00Z">
            <w:rPr>
              <w:del w:id="1906" w:author="Steff Guzmán" w:date="2023-03-13T18:49:00Z"/>
              <w:rFonts w:cs="Times New Roman"/>
            </w:rPr>
          </w:rPrChange>
        </w:rPr>
      </w:pPr>
    </w:p>
    <w:p w14:paraId="07933329" w14:textId="763AB0F2" w:rsidR="00A2571A" w:rsidRPr="00A968A5" w:rsidDel="00104D00" w:rsidRDefault="00A2571A" w:rsidP="002B569F">
      <w:pPr>
        <w:jc w:val="center"/>
        <w:rPr>
          <w:del w:id="1907" w:author="Steff Guzmán" w:date="2023-03-13T18:49:00Z"/>
          <w:rFonts w:cs="Times New Roman"/>
          <w:b/>
          <w:bCs/>
          <w:rPrChange w:id="1908" w:author="Camilo Andrés Díaz Gómez" w:date="2023-03-28T17:39:00Z">
            <w:rPr>
              <w:del w:id="1909" w:author="Steff Guzmán" w:date="2023-03-13T18:49:00Z"/>
              <w:rFonts w:cs="Times New Roman"/>
            </w:rPr>
          </w:rPrChange>
        </w:rPr>
      </w:pPr>
    </w:p>
    <w:p w14:paraId="6C346F0A" w14:textId="11A9A76B" w:rsidR="00A2571A" w:rsidRPr="00A968A5" w:rsidDel="00104D00" w:rsidRDefault="00A2571A" w:rsidP="002B569F">
      <w:pPr>
        <w:jc w:val="center"/>
        <w:rPr>
          <w:del w:id="1910" w:author="Steff Guzmán" w:date="2023-03-13T18:49:00Z"/>
          <w:rFonts w:cs="Times New Roman"/>
          <w:b/>
          <w:bCs/>
          <w:rPrChange w:id="1911" w:author="Camilo Andrés Díaz Gómez" w:date="2023-03-28T17:39:00Z">
            <w:rPr>
              <w:del w:id="1912" w:author="Steff Guzmán" w:date="2023-03-13T18:49:00Z"/>
              <w:rFonts w:cs="Times New Roman"/>
            </w:rPr>
          </w:rPrChange>
        </w:rPr>
      </w:pPr>
    </w:p>
    <w:p w14:paraId="10470610" w14:textId="53A26E99" w:rsidR="00A2571A" w:rsidRPr="00A968A5" w:rsidDel="00104D00" w:rsidRDefault="00A2571A" w:rsidP="002B569F">
      <w:pPr>
        <w:jc w:val="center"/>
        <w:rPr>
          <w:del w:id="1913" w:author="Steff Guzmán" w:date="2023-03-13T18:49:00Z"/>
          <w:rFonts w:cs="Times New Roman"/>
          <w:b/>
          <w:bCs/>
          <w:rPrChange w:id="1914" w:author="Camilo Andrés Díaz Gómez" w:date="2023-03-28T17:39:00Z">
            <w:rPr>
              <w:del w:id="1915" w:author="Steff Guzmán" w:date="2023-03-13T18:49:00Z"/>
              <w:rFonts w:cs="Times New Roman"/>
            </w:rPr>
          </w:rPrChange>
        </w:rPr>
      </w:pPr>
    </w:p>
    <w:p w14:paraId="3E25E00C" w14:textId="6BE630C3" w:rsidR="0087174B" w:rsidRPr="00A968A5" w:rsidDel="00104D00" w:rsidRDefault="0087174B" w:rsidP="002B569F">
      <w:pPr>
        <w:jc w:val="center"/>
        <w:rPr>
          <w:del w:id="1916" w:author="Steff Guzmán" w:date="2023-03-13T18:49:00Z"/>
          <w:rFonts w:cs="Times New Roman"/>
          <w:b/>
          <w:bCs/>
          <w:rPrChange w:id="1917" w:author="Camilo Andrés Díaz Gómez" w:date="2023-03-28T17:39:00Z">
            <w:rPr>
              <w:del w:id="1918" w:author="Steff Guzmán" w:date="2023-03-13T18:49:00Z"/>
              <w:rFonts w:cs="Times New Roman"/>
            </w:rPr>
          </w:rPrChange>
        </w:rPr>
      </w:pPr>
    </w:p>
    <w:p w14:paraId="353AC875" w14:textId="036CEB13" w:rsidR="00AC0534" w:rsidRPr="00A968A5" w:rsidDel="00104D00" w:rsidRDefault="00AC0534" w:rsidP="002B569F">
      <w:pPr>
        <w:jc w:val="center"/>
        <w:rPr>
          <w:del w:id="1919" w:author="Steff Guzmán" w:date="2023-03-13T18:49:00Z"/>
          <w:rFonts w:cs="Times New Roman"/>
          <w:b/>
          <w:bCs/>
        </w:rPr>
      </w:pPr>
    </w:p>
    <w:p w14:paraId="26AC1C1D" w14:textId="69EC73A5" w:rsidR="00996369" w:rsidRPr="00A968A5" w:rsidDel="00B1585C" w:rsidRDefault="00B1585C" w:rsidP="002B569F">
      <w:pPr>
        <w:jc w:val="center"/>
        <w:rPr>
          <w:del w:id="1920" w:author="Steff Guzmán" w:date="2023-03-24T15:46:00Z"/>
          <w:rFonts w:cs="Times New Roman"/>
          <w:b/>
          <w:bCs/>
        </w:rPr>
      </w:pPr>
      <w:ins w:id="1921" w:author="Steff Guzmán" w:date="2023-03-24T15:46:00Z">
        <w:r w:rsidRPr="00A968A5">
          <w:rPr>
            <w:rFonts w:cs="Times New Roman"/>
            <w:b/>
            <w:bCs/>
          </w:rPr>
          <w:t>Anexos</w:t>
        </w:r>
      </w:ins>
      <w:del w:id="1922" w:author="Steff Guzmán" w:date="2023-03-24T15:46:00Z">
        <w:r w:rsidR="00996369" w:rsidRPr="00A968A5" w:rsidDel="00B1585C">
          <w:rPr>
            <w:rFonts w:cs="Times New Roman"/>
            <w:b/>
            <w:bCs/>
          </w:rPr>
          <w:delText>Lista de Anexos</w:delText>
        </w:r>
      </w:del>
    </w:p>
    <w:p w14:paraId="0324F399" w14:textId="1D1FA147" w:rsidR="00104D00" w:rsidRPr="00A968A5" w:rsidRDefault="00104D00" w:rsidP="00405EF3">
      <w:pPr>
        <w:jc w:val="center"/>
        <w:rPr>
          <w:rFonts w:cs="Times New Roman"/>
          <w:b/>
          <w:bCs/>
        </w:rPr>
      </w:pPr>
    </w:p>
    <w:p w14:paraId="617AE174" w14:textId="09C03AA9" w:rsidR="00104D00" w:rsidRPr="00A968A5" w:rsidRDefault="00104D00" w:rsidP="00405EF3">
      <w:pPr>
        <w:jc w:val="center"/>
        <w:rPr>
          <w:rFonts w:cs="Times New Roman"/>
          <w:b/>
          <w:bCs/>
        </w:rPr>
      </w:pPr>
    </w:p>
    <w:p w14:paraId="5AB4132B" w14:textId="303FA648" w:rsidR="00026C3C" w:rsidRDefault="00FA3B96">
      <w:pPr>
        <w:pStyle w:val="Tabladeilustraciones"/>
        <w:tabs>
          <w:tab w:val="right" w:leader="dot" w:pos="8828"/>
        </w:tabs>
        <w:rPr>
          <w:rFonts w:asciiTheme="minorHAnsi" w:eastAsiaTheme="minorEastAsia" w:hAnsiTheme="minorHAnsi"/>
          <w:noProof/>
          <w:kern w:val="2"/>
          <w:sz w:val="22"/>
          <w:lang w:eastAsia="es-CO"/>
          <w14:ligatures w14:val="standardContextual"/>
        </w:rPr>
      </w:pPr>
      <w:r w:rsidRPr="0062064A">
        <w:rPr>
          <w:rFonts w:cs="Times New Roman"/>
          <w:rPrChange w:id="1923" w:author="Camilo Andrés Díaz Gómez" w:date="2023-03-28T18:17:00Z">
            <w:rPr>
              <w:rFonts w:cs="Times New Roman"/>
              <w:b/>
              <w:bCs/>
            </w:rPr>
          </w:rPrChange>
        </w:rPr>
        <w:fldChar w:fldCharType="begin"/>
      </w:r>
      <w:r w:rsidRPr="0062064A">
        <w:rPr>
          <w:rFonts w:cs="Times New Roman"/>
          <w:rPrChange w:id="1924" w:author="Camilo Andrés Díaz Gómez" w:date="2023-03-28T18:17:00Z">
            <w:rPr>
              <w:rFonts w:cs="Times New Roman"/>
              <w:b/>
              <w:bCs/>
            </w:rPr>
          </w:rPrChange>
        </w:rPr>
        <w:instrText xml:space="preserve"> TOC \h \z \c "Anexo" </w:instrText>
      </w:r>
      <w:r w:rsidRPr="0062064A">
        <w:rPr>
          <w:rFonts w:cs="Times New Roman"/>
          <w:rPrChange w:id="1925" w:author="Camilo Andrés Díaz Gómez" w:date="2023-03-28T18:17:00Z">
            <w:rPr>
              <w:rFonts w:cs="Times New Roman"/>
              <w:b/>
              <w:bCs/>
            </w:rPr>
          </w:rPrChange>
        </w:rPr>
        <w:fldChar w:fldCharType="separate"/>
      </w:r>
      <w:hyperlink w:anchor="_Toc135051113" w:history="1">
        <w:r w:rsidR="00026C3C" w:rsidRPr="00F174E9">
          <w:rPr>
            <w:rStyle w:val="Hipervnculo"/>
            <w:rFonts w:cs="Times New Roman"/>
            <w:noProof/>
          </w:rPr>
          <w:t>Anexo 1.</w:t>
        </w:r>
        <w:r w:rsidR="00026C3C">
          <w:rPr>
            <w:noProof/>
            <w:webHidden/>
          </w:rPr>
          <w:tab/>
        </w:r>
        <w:r w:rsidR="00026C3C">
          <w:rPr>
            <w:noProof/>
            <w:webHidden/>
          </w:rPr>
          <w:fldChar w:fldCharType="begin"/>
        </w:r>
        <w:r w:rsidR="00026C3C">
          <w:rPr>
            <w:noProof/>
            <w:webHidden/>
          </w:rPr>
          <w:instrText xml:space="preserve"> PAGEREF _Toc135051113 \h </w:instrText>
        </w:r>
        <w:r w:rsidR="00026C3C">
          <w:rPr>
            <w:noProof/>
            <w:webHidden/>
          </w:rPr>
        </w:r>
        <w:r w:rsidR="00026C3C">
          <w:rPr>
            <w:noProof/>
            <w:webHidden/>
          </w:rPr>
          <w:fldChar w:fldCharType="separate"/>
        </w:r>
        <w:r w:rsidR="00026C3C">
          <w:rPr>
            <w:noProof/>
            <w:webHidden/>
          </w:rPr>
          <w:t>113</w:t>
        </w:r>
        <w:r w:rsidR="00026C3C">
          <w:rPr>
            <w:noProof/>
            <w:webHidden/>
          </w:rPr>
          <w:fldChar w:fldCharType="end"/>
        </w:r>
      </w:hyperlink>
    </w:p>
    <w:p w14:paraId="4950463E" w14:textId="226E0DB3" w:rsidR="00026C3C" w:rsidRDefault="00000000">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4" w:history="1">
        <w:r w:rsidR="00026C3C" w:rsidRPr="00F174E9">
          <w:rPr>
            <w:rStyle w:val="Hipervnculo"/>
            <w:rFonts w:cs="Times New Roman"/>
            <w:noProof/>
          </w:rPr>
          <w:t>Anexo 2.</w:t>
        </w:r>
        <w:r w:rsidR="00026C3C">
          <w:rPr>
            <w:noProof/>
            <w:webHidden/>
          </w:rPr>
          <w:tab/>
        </w:r>
        <w:r w:rsidR="00026C3C">
          <w:rPr>
            <w:noProof/>
            <w:webHidden/>
          </w:rPr>
          <w:fldChar w:fldCharType="begin"/>
        </w:r>
        <w:r w:rsidR="00026C3C">
          <w:rPr>
            <w:noProof/>
            <w:webHidden/>
          </w:rPr>
          <w:instrText xml:space="preserve"> PAGEREF _Toc135051114 \h </w:instrText>
        </w:r>
        <w:r w:rsidR="00026C3C">
          <w:rPr>
            <w:noProof/>
            <w:webHidden/>
          </w:rPr>
        </w:r>
        <w:r w:rsidR="00026C3C">
          <w:rPr>
            <w:noProof/>
            <w:webHidden/>
          </w:rPr>
          <w:fldChar w:fldCharType="separate"/>
        </w:r>
        <w:r w:rsidR="00026C3C">
          <w:rPr>
            <w:noProof/>
            <w:webHidden/>
          </w:rPr>
          <w:t>116</w:t>
        </w:r>
        <w:r w:rsidR="00026C3C">
          <w:rPr>
            <w:noProof/>
            <w:webHidden/>
          </w:rPr>
          <w:fldChar w:fldCharType="end"/>
        </w:r>
      </w:hyperlink>
    </w:p>
    <w:p w14:paraId="27A38866" w14:textId="4D1CA053" w:rsidR="00026C3C" w:rsidRDefault="00000000">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5" w:history="1">
        <w:r w:rsidR="00026C3C" w:rsidRPr="00F174E9">
          <w:rPr>
            <w:rStyle w:val="Hipervnculo"/>
            <w:rFonts w:cs="Times New Roman"/>
            <w:noProof/>
          </w:rPr>
          <w:t>Anexo 3.</w:t>
        </w:r>
        <w:r w:rsidR="00026C3C">
          <w:rPr>
            <w:noProof/>
            <w:webHidden/>
          </w:rPr>
          <w:tab/>
        </w:r>
        <w:r w:rsidR="00026C3C">
          <w:rPr>
            <w:noProof/>
            <w:webHidden/>
          </w:rPr>
          <w:fldChar w:fldCharType="begin"/>
        </w:r>
        <w:r w:rsidR="00026C3C">
          <w:rPr>
            <w:noProof/>
            <w:webHidden/>
          </w:rPr>
          <w:instrText xml:space="preserve"> PAGEREF _Toc135051115 \h </w:instrText>
        </w:r>
        <w:r w:rsidR="00026C3C">
          <w:rPr>
            <w:noProof/>
            <w:webHidden/>
          </w:rPr>
        </w:r>
        <w:r w:rsidR="00026C3C">
          <w:rPr>
            <w:noProof/>
            <w:webHidden/>
          </w:rPr>
          <w:fldChar w:fldCharType="separate"/>
        </w:r>
        <w:r w:rsidR="00026C3C">
          <w:rPr>
            <w:noProof/>
            <w:webHidden/>
          </w:rPr>
          <w:t>119</w:t>
        </w:r>
        <w:r w:rsidR="00026C3C">
          <w:rPr>
            <w:noProof/>
            <w:webHidden/>
          </w:rPr>
          <w:fldChar w:fldCharType="end"/>
        </w:r>
      </w:hyperlink>
    </w:p>
    <w:p w14:paraId="47B47CA8" w14:textId="79D1307B" w:rsidR="00026C3C" w:rsidRPr="00026C3C" w:rsidRDefault="00000000">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6" w:history="1">
        <w:r w:rsidR="00026C3C" w:rsidRPr="00026C3C">
          <w:rPr>
            <w:rStyle w:val="Hipervnculo"/>
            <w:rFonts w:cs="Times New Roman"/>
            <w:noProof/>
          </w:rPr>
          <w:t>Anexo 4.</w:t>
        </w:r>
        <w:r w:rsidR="00026C3C" w:rsidRPr="00026C3C">
          <w:rPr>
            <w:noProof/>
            <w:webHidden/>
          </w:rPr>
          <w:tab/>
        </w:r>
        <w:r w:rsidR="00026C3C" w:rsidRPr="00026C3C">
          <w:rPr>
            <w:noProof/>
            <w:webHidden/>
          </w:rPr>
          <w:fldChar w:fldCharType="begin"/>
        </w:r>
        <w:r w:rsidR="00026C3C" w:rsidRPr="00026C3C">
          <w:rPr>
            <w:noProof/>
            <w:webHidden/>
          </w:rPr>
          <w:instrText xml:space="preserve"> PAGEREF _Toc135051116 \h </w:instrText>
        </w:r>
        <w:r w:rsidR="00026C3C" w:rsidRPr="00026C3C">
          <w:rPr>
            <w:noProof/>
            <w:webHidden/>
          </w:rPr>
        </w:r>
        <w:r w:rsidR="00026C3C" w:rsidRPr="00026C3C">
          <w:rPr>
            <w:noProof/>
            <w:webHidden/>
          </w:rPr>
          <w:fldChar w:fldCharType="separate"/>
        </w:r>
        <w:r w:rsidR="00026C3C" w:rsidRPr="00026C3C">
          <w:rPr>
            <w:noProof/>
            <w:webHidden/>
          </w:rPr>
          <w:t>120</w:t>
        </w:r>
        <w:r w:rsidR="00026C3C" w:rsidRPr="00026C3C">
          <w:rPr>
            <w:noProof/>
            <w:webHidden/>
          </w:rPr>
          <w:fldChar w:fldCharType="end"/>
        </w:r>
      </w:hyperlink>
    </w:p>
    <w:p w14:paraId="721F1D6F" w14:textId="6B3BD0C9" w:rsidR="00026C3C" w:rsidRPr="00026C3C" w:rsidRDefault="00000000">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7" w:history="1">
        <w:r w:rsidR="00026C3C" w:rsidRPr="00026C3C">
          <w:rPr>
            <w:rStyle w:val="Hipervnculo"/>
            <w:rFonts w:cs="Times New Roman"/>
            <w:noProof/>
          </w:rPr>
          <w:t>Anexo 5.</w:t>
        </w:r>
        <w:r w:rsidR="00026C3C" w:rsidRPr="00026C3C">
          <w:rPr>
            <w:noProof/>
            <w:webHidden/>
          </w:rPr>
          <w:tab/>
        </w:r>
        <w:r w:rsidR="00026C3C" w:rsidRPr="00026C3C">
          <w:rPr>
            <w:noProof/>
            <w:webHidden/>
          </w:rPr>
          <w:fldChar w:fldCharType="begin"/>
        </w:r>
        <w:r w:rsidR="00026C3C" w:rsidRPr="00026C3C">
          <w:rPr>
            <w:noProof/>
            <w:webHidden/>
          </w:rPr>
          <w:instrText xml:space="preserve"> PAGEREF _Toc135051117 \h </w:instrText>
        </w:r>
        <w:r w:rsidR="00026C3C" w:rsidRPr="00026C3C">
          <w:rPr>
            <w:noProof/>
            <w:webHidden/>
          </w:rPr>
        </w:r>
        <w:r w:rsidR="00026C3C" w:rsidRPr="00026C3C">
          <w:rPr>
            <w:noProof/>
            <w:webHidden/>
          </w:rPr>
          <w:fldChar w:fldCharType="separate"/>
        </w:r>
        <w:r w:rsidR="00026C3C" w:rsidRPr="00026C3C">
          <w:rPr>
            <w:noProof/>
            <w:webHidden/>
          </w:rPr>
          <w:t>121</w:t>
        </w:r>
        <w:r w:rsidR="00026C3C" w:rsidRPr="00026C3C">
          <w:rPr>
            <w:noProof/>
            <w:webHidden/>
          </w:rPr>
          <w:fldChar w:fldCharType="end"/>
        </w:r>
      </w:hyperlink>
    </w:p>
    <w:p w14:paraId="2EB91473" w14:textId="71AC3896" w:rsidR="00026C3C" w:rsidRDefault="00000000">
      <w:pPr>
        <w:pStyle w:val="Tabladeilustraciones"/>
        <w:tabs>
          <w:tab w:val="right" w:leader="dot" w:pos="8828"/>
        </w:tabs>
        <w:rPr>
          <w:rStyle w:val="Hipervnculo"/>
          <w:noProof/>
        </w:rPr>
      </w:pPr>
      <w:hyperlink w:anchor="_Toc135051118" w:history="1">
        <w:r w:rsidR="00026C3C" w:rsidRPr="00026C3C">
          <w:rPr>
            <w:rStyle w:val="Hipervnculo"/>
            <w:rFonts w:cs="Times New Roman"/>
            <w:noProof/>
          </w:rPr>
          <w:t>Anexo 6.</w:t>
        </w:r>
        <w:r w:rsidR="00026C3C" w:rsidRPr="00026C3C">
          <w:rPr>
            <w:noProof/>
            <w:webHidden/>
          </w:rPr>
          <w:tab/>
        </w:r>
        <w:r w:rsidR="00026C3C" w:rsidRPr="00026C3C">
          <w:rPr>
            <w:noProof/>
            <w:webHidden/>
          </w:rPr>
          <w:fldChar w:fldCharType="begin"/>
        </w:r>
        <w:r w:rsidR="00026C3C" w:rsidRPr="00026C3C">
          <w:rPr>
            <w:noProof/>
            <w:webHidden/>
          </w:rPr>
          <w:instrText xml:space="preserve"> PAGEREF _Toc135051118 \h </w:instrText>
        </w:r>
        <w:r w:rsidR="00026C3C" w:rsidRPr="00026C3C">
          <w:rPr>
            <w:noProof/>
            <w:webHidden/>
          </w:rPr>
        </w:r>
        <w:r w:rsidR="00026C3C" w:rsidRPr="00026C3C">
          <w:rPr>
            <w:noProof/>
            <w:webHidden/>
          </w:rPr>
          <w:fldChar w:fldCharType="separate"/>
        </w:r>
        <w:r w:rsidR="00026C3C" w:rsidRPr="00026C3C">
          <w:rPr>
            <w:noProof/>
            <w:webHidden/>
          </w:rPr>
          <w:t>121</w:t>
        </w:r>
        <w:r w:rsidR="00026C3C" w:rsidRPr="00026C3C">
          <w:rPr>
            <w:noProof/>
            <w:webHidden/>
          </w:rPr>
          <w:fldChar w:fldCharType="end"/>
        </w:r>
      </w:hyperlink>
    </w:p>
    <w:p w14:paraId="6C62FB0C" w14:textId="452A2A7B" w:rsidR="00026C3C" w:rsidRPr="00026C3C" w:rsidRDefault="00000000" w:rsidP="00026C3C">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8" w:history="1">
        <w:r w:rsidR="00026C3C" w:rsidRPr="00026C3C">
          <w:rPr>
            <w:rStyle w:val="Hipervnculo"/>
            <w:rFonts w:cs="Times New Roman"/>
            <w:noProof/>
          </w:rPr>
          <w:t xml:space="preserve">Anexo </w:t>
        </w:r>
        <w:r w:rsidR="00026C3C">
          <w:rPr>
            <w:rStyle w:val="Hipervnculo"/>
            <w:rFonts w:cs="Times New Roman"/>
            <w:noProof/>
          </w:rPr>
          <w:t>7</w:t>
        </w:r>
        <w:r w:rsidR="00026C3C" w:rsidRPr="00026C3C">
          <w:rPr>
            <w:rStyle w:val="Hipervnculo"/>
            <w:rFonts w:cs="Times New Roman"/>
            <w:noProof/>
          </w:rPr>
          <w:t>.</w:t>
        </w:r>
        <w:r w:rsidR="00026C3C" w:rsidRPr="00026C3C">
          <w:rPr>
            <w:noProof/>
            <w:webHidden/>
          </w:rPr>
          <w:tab/>
        </w:r>
        <w:r w:rsidR="00026C3C" w:rsidRPr="00026C3C">
          <w:rPr>
            <w:noProof/>
            <w:webHidden/>
          </w:rPr>
          <w:fldChar w:fldCharType="begin"/>
        </w:r>
        <w:r w:rsidR="00026C3C" w:rsidRPr="00026C3C">
          <w:rPr>
            <w:noProof/>
            <w:webHidden/>
          </w:rPr>
          <w:instrText xml:space="preserve"> PAGEREF _Toc135051118 \h </w:instrText>
        </w:r>
        <w:r w:rsidR="00026C3C" w:rsidRPr="00026C3C">
          <w:rPr>
            <w:noProof/>
            <w:webHidden/>
          </w:rPr>
        </w:r>
        <w:r w:rsidR="00026C3C" w:rsidRPr="00026C3C">
          <w:rPr>
            <w:noProof/>
            <w:webHidden/>
          </w:rPr>
          <w:fldChar w:fldCharType="separate"/>
        </w:r>
        <w:r w:rsidR="00026C3C" w:rsidRPr="00026C3C">
          <w:rPr>
            <w:noProof/>
            <w:webHidden/>
          </w:rPr>
          <w:t>12</w:t>
        </w:r>
        <w:r w:rsidR="00026C3C">
          <w:rPr>
            <w:noProof/>
            <w:webHidden/>
          </w:rPr>
          <w:t>2</w:t>
        </w:r>
        <w:r w:rsidR="00026C3C" w:rsidRPr="00026C3C">
          <w:rPr>
            <w:noProof/>
            <w:webHidden/>
          </w:rPr>
          <w:fldChar w:fldCharType="end"/>
        </w:r>
      </w:hyperlink>
    </w:p>
    <w:p w14:paraId="2C45E370" w14:textId="5D961C02" w:rsidR="00026C3C" w:rsidRPr="00026C3C" w:rsidRDefault="00000000" w:rsidP="00026C3C">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8" w:history="1">
        <w:r w:rsidR="00026C3C" w:rsidRPr="00026C3C">
          <w:rPr>
            <w:rStyle w:val="Hipervnculo"/>
            <w:rFonts w:cs="Times New Roman"/>
            <w:noProof/>
          </w:rPr>
          <w:t xml:space="preserve">Anexo </w:t>
        </w:r>
        <w:r w:rsidR="00026C3C">
          <w:rPr>
            <w:rStyle w:val="Hipervnculo"/>
            <w:rFonts w:cs="Times New Roman"/>
            <w:noProof/>
          </w:rPr>
          <w:t>8</w:t>
        </w:r>
        <w:r w:rsidR="00026C3C" w:rsidRPr="00026C3C">
          <w:rPr>
            <w:noProof/>
            <w:webHidden/>
          </w:rPr>
          <w:tab/>
        </w:r>
        <w:r w:rsidR="00026C3C" w:rsidRPr="00026C3C">
          <w:rPr>
            <w:noProof/>
            <w:webHidden/>
          </w:rPr>
          <w:fldChar w:fldCharType="begin"/>
        </w:r>
        <w:r w:rsidR="00026C3C" w:rsidRPr="00026C3C">
          <w:rPr>
            <w:noProof/>
            <w:webHidden/>
          </w:rPr>
          <w:instrText xml:space="preserve"> PAGEREF _Toc135051118 \h </w:instrText>
        </w:r>
        <w:r w:rsidR="00026C3C" w:rsidRPr="00026C3C">
          <w:rPr>
            <w:noProof/>
            <w:webHidden/>
          </w:rPr>
        </w:r>
        <w:r w:rsidR="00026C3C" w:rsidRPr="00026C3C">
          <w:rPr>
            <w:noProof/>
            <w:webHidden/>
          </w:rPr>
          <w:fldChar w:fldCharType="separate"/>
        </w:r>
        <w:r w:rsidR="00026C3C" w:rsidRPr="00026C3C">
          <w:rPr>
            <w:noProof/>
            <w:webHidden/>
          </w:rPr>
          <w:t>12</w:t>
        </w:r>
        <w:r w:rsidR="00026C3C">
          <w:rPr>
            <w:noProof/>
            <w:webHidden/>
          </w:rPr>
          <w:t>3</w:t>
        </w:r>
        <w:r w:rsidR="00026C3C" w:rsidRPr="00026C3C">
          <w:rPr>
            <w:noProof/>
            <w:webHidden/>
          </w:rPr>
          <w:fldChar w:fldCharType="end"/>
        </w:r>
      </w:hyperlink>
    </w:p>
    <w:p w14:paraId="7F7FFEE8" w14:textId="77777777" w:rsidR="00026C3C" w:rsidRPr="00026C3C" w:rsidRDefault="00026C3C" w:rsidP="00026C3C"/>
    <w:p w14:paraId="2E9717F9" w14:textId="22C781B0" w:rsidR="00104D00" w:rsidRPr="00026C3C" w:rsidRDefault="00FA3B96" w:rsidP="00026C3C">
      <w:pPr>
        <w:pStyle w:val="Tabladeilustraciones"/>
        <w:tabs>
          <w:tab w:val="right" w:leader="dot" w:pos="8828"/>
        </w:tabs>
        <w:rPr>
          <w:rFonts w:asciiTheme="minorHAnsi" w:eastAsiaTheme="minorEastAsia" w:hAnsiTheme="minorHAnsi"/>
          <w:noProof/>
          <w:kern w:val="2"/>
          <w:sz w:val="22"/>
          <w:lang w:eastAsia="es-CO"/>
          <w14:ligatures w14:val="standardContextual"/>
        </w:rPr>
      </w:pPr>
      <w:r w:rsidRPr="0062064A">
        <w:rPr>
          <w:rFonts w:cs="Times New Roman"/>
          <w:rPrChange w:id="1926" w:author="Camilo Andrés Díaz Gómez" w:date="2023-03-28T18:17:00Z">
            <w:rPr>
              <w:rFonts w:cs="Times New Roman"/>
              <w:b/>
              <w:bCs/>
            </w:rPr>
          </w:rPrChange>
        </w:rPr>
        <w:fldChar w:fldCharType="end"/>
      </w:r>
    </w:p>
    <w:p w14:paraId="1E22CC13" w14:textId="58D7B708" w:rsidR="00104D00" w:rsidRPr="00026C3C" w:rsidRDefault="00104D00" w:rsidP="00405EF3">
      <w:pPr>
        <w:jc w:val="center"/>
        <w:rPr>
          <w:rFonts w:cs="Times New Roman"/>
          <w:b/>
          <w:bCs/>
        </w:rPr>
      </w:pPr>
    </w:p>
    <w:p w14:paraId="66958139" w14:textId="37F2ACF6" w:rsidR="00104D00" w:rsidRPr="002B569F" w:rsidRDefault="00104D00" w:rsidP="00405EF3">
      <w:pPr>
        <w:jc w:val="center"/>
        <w:rPr>
          <w:rFonts w:cs="Times New Roman"/>
          <w:b/>
          <w:bCs/>
        </w:rPr>
      </w:pPr>
    </w:p>
    <w:p w14:paraId="73E221BF" w14:textId="1DE19D2B" w:rsidR="00104D00" w:rsidRPr="002B569F" w:rsidRDefault="00104D00" w:rsidP="00405EF3">
      <w:pPr>
        <w:jc w:val="center"/>
        <w:rPr>
          <w:rFonts w:cs="Times New Roman"/>
          <w:b/>
          <w:bCs/>
        </w:rPr>
      </w:pPr>
    </w:p>
    <w:p w14:paraId="73573E81" w14:textId="4EA65666" w:rsidR="00104D00" w:rsidRPr="002B569F" w:rsidRDefault="00104D00" w:rsidP="00405EF3">
      <w:pPr>
        <w:jc w:val="center"/>
        <w:rPr>
          <w:rFonts w:cs="Times New Roman"/>
          <w:b/>
          <w:bCs/>
        </w:rPr>
      </w:pPr>
    </w:p>
    <w:p w14:paraId="5E4D78B8" w14:textId="78A1D099" w:rsidR="00104D00" w:rsidRPr="002B569F" w:rsidRDefault="00104D00" w:rsidP="00405EF3">
      <w:pPr>
        <w:jc w:val="center"/>
        <w:rPr>
          <w:rFonts w:cs="Times New Roman"/>
          <w:b/>
          <w:bCs/>
        </w:rPr>
      </w:pPr>
    </w:p>
    <w:p w14:paraId="72CC7551" w14:textId="0E6D7BF3" w:rsidR="00104D00" w:rsidRPr="002B569F" w:rsidRDefault="00104D00" w:rsidP="00405EF3">
      <w:pPr>
        <w:jc w:val="center"/>
        <w:rPr>
          <w:rFonts w:cs="Times New Roman"/>
          <w:b/>
          <w:bCs/>
        </w:rPr>
      </w:pPr>
    </w:p>
    <w:p w14:paraId="1938E28F" w14:textId="3E2846EA" w:rsidR="00104D00" w:rsidRPr="002B569F" w:rsidRDefault="00104D00" w:rsidP="00405EF3">
      <w:pPr>
        <w:jc w:val="center"/>
        <w:rPr>
          <w:rFonts w:cs="Times New Roman"/>
          <w:b/>
          <w:bCs/>
        </w:rPr>
      </w:pPr>
    </w:p>
    <w:p w14:paraId="2A356596" w14:textId="62089FB2" w:rsidR="00104D00" w:rsidRPr="002B569F" w:rsidRDefault="00104D00" w:rsidP="00405EF3">
      <w:pPr>
        <w:jc w:val="center"/>
        <w:rPr>
          <w:rFonts w:cs="Times New Roman"/>
          <w:b/>
          <w:bCs/>
        </w:rPr>
      </w:pPr>
    </w:p>
    <w:p w14:paraId="7FE35231" w14:textId="61A45F8E" w:rsidR="00104D00" w:rsidRPr="002B569F" w:rsidRDefault="00104D00" w:rsidP="00405EF3">
      <w:pPr>
        <w:jc w:val="center"/>
        <w:rPr>
          <w:rFonts w:cs="Times New Roman"/>
          <w:b/>
          <w:bCs/>
        </w:rPr>
      </w:pPr>
    </w:p>
    <w:p w14:paraId="79F2B4C2" w14:textId="0847EF59" w:rsidR="00104D00" w:rsidRPr="002B569F" w:rsidRDefault="00104D00" w:rsidP="00405EF3">
      <w:pPr>
        <w:jc w:val="center"/>
        <w:rPr>
          <w:rFonts w:cs="Times New Roman"/>
          <w:b/>
          <w:bCs/>
        </w:rPr>
      </w:pPr>
    </w:p>
    <w:p w14:paraId="4AB5EC64" w14:textId="5195D731" w:rsidR="00104D00" w:rsidRPr="002B569F" w:rsidRDefault="00104D00" w:rsidP="00405EF3">
      <w:pPr>
        <w:jc w:val="center"/>
        <w:rPr>
          <w:rFonts w:cs="Times New Roman"/>
          <w:b/>
          <w:bCs/>
        </w:rPr>
      </w:pPr>
    </w:p>
    <w:p w14:paraId="7C6D5960" w14:textId="7A4A303B" w:rsidR="00104D00" w:rsidRPr="002B569F" w:rsidRDefault="00104D00" w:rsidP="00405EF3">
      <w:pPr>
        <w:jc w:val="center"/>
        <w:rPr>
          <w:rFonts w:cs="Times New Roman"/>
          <w:b/>
          <w:bCs/>
        </w:rPr>
      </w:pPr>
    </w:p>
    <w:p w14:paraId="0B294D8F" w14:textId="33E7B45F" w:rsidR="00104D00" w:rsidRPr="002B569F" w:rsidRDefault="00104D00" w:rsidP="00405EF3">
      <w:pPr>
        <w:jc w:val="center"/>
        <w:rPr>
          <w:rFonts w:cs="Times New Roman"/>
          <w:b/>
          <w:bCs/>
        </w:rPr>
      </w:pPr>
    </w:p>
    <w:p w14:paraId="5AFF5FC0" w14:textId="731CEA2E" w:rsidR="00104D00" w:rsidRPr="002B569F" w:rsidRDefault="00104D00" w:rsidP="00405EF3">
      <w:pPr>
        <w:jc w:val="center"/>
        <w:rPr>
          <w:rFonts w:cs="Times New Roman"/>
          <w:b/>
          <w:bCs/>
        </w:rPr>
      </w:pPr>
    </w:p>
    <w:p w14:paraId="3750E1AB" w14:textId="77343482" w:rsidR="00104D00" w:rsidRPr="002B569F" w:rsidRDefault="00104D00" w:rsidP="00405EF3">
      <w:pPr>
        <w:jc w:val="center"/>
        <w:rPr>
          <w:rFonts w:cs="Times New Roman"/>
          <w:b/>
          <w:bCs/>
        </w:rPr>
      </w:pPr>
    </w:p>
    <w:p w14:paraId="28CF5158" w14:textId="3FA96B4F" w:rsidR="00104D00" w:rsidRPr="002B569F" w:rsidRDefault="00104D00" w:rsidP="00405EF3">
      <w:pPr>
        <w:jc w:val="center"/>
        <w:rPr>
          <w:rFonts w:cs="Times New Roman"/>
          <w:b/>
          <w:bCs/>
        </w:rPr>
      </w:pPr>
    </w:p>
    <w:p w14:paraId="618698E7" w14:textId="722EAC76" w:rsidR="00104D00" w:rsidRPr="002B569F" w:rsidRDefault="00104D00" w:rsidP="00405EF3">
      <w:pPr>
        <w:jc w:val="center"/>
        <w:rPr>
          <w:rFonts w:cs="Times New Roman"/>
          <w:b/>
          <w:bCs/>
        </w:rPr>
      </w:pPr>
    </w:p>
    <w:p w14:paraId="039B17BE" w14:textId="6C0F8D7C" w:rsidR="00104D00" w:rsidRPr="002B569F" w:rsidRDefault="00104D00" w:rsidP="00405EF3">
      <w:pPr>
        <w:jc w:val="center"/>
        <w:rPr>
          <w:rFonts w:cs="Times New Roman"/>
          <w:b/>
          <w:bCs/>
        </w:rPr>
      </w:pPr>
    </w:p>
    <w:p w14:paraId="2BB3BC91" w14:textId="7384CE21" w:rsidR="00104D00" w:rsidRPr="002B569F" w:rsidRDefault="00104D00" w:rsidP="00405EF3">
      <w:pPr>
        <w:jc w:val="center"/>
        <w:rPr>
          <w:rFonts w:cs="Times New Roman"/>
          <w:b/>
          <w:bCs/>
        </w:rPr>
      </w:pPr>
    </w:p>
    <w:p w14:paraId="48E4B96E" w14:textId="2FC6372A" w:rsidR="00104D00" w:rsidRPr="002B569F" w:rsidRDefault="00104D00" w:rsidP="00405EF3">
      <w:pPr>
        <w:jc w:val="center"/>
        <w:rPr>
          <w:rFonts w:cs="Times New Roman"/>
          <w:b/>
          <w:bCs/>
        </w:rPr>
      </w:pPr>
    </w:p>
    <w:p w14:paraId="623F24BE" w14:textId="36B592A6" w:rsidR="00104D00" w:rsidRPr="002B569F" w:rsidRDefault="00104D00" w:rsidP="00405EF3">
      <w:pPr>
        <w:jc w:val="center"/>
        <w:rPr>
          <w:rFonts w:cs="Times New Roman"/>
          <w:b/>
          <w:bCs/>
        </w:rPr>
      </w:pPr>
    </w:p>
    <w:p w14:paraId="6EC7CAF6" w14:textId="6F810D24" w:rsidR="00104D00" w:rsidRPr="002B569F" w:rsidDel="005E4089" w:rsidRDefault="00104D00" w:rsidP="00405EF3">
      <w:pPr>
        <w:jc w:val="center"/>
        <w:rPr>
          <w:del w:id="1927" w:author="Camilo Andrés Díaz Gómez" w:date="2023-03-28T17:37:00Z"/>
          <w:rFonts w:cs="Times New Roman"/>
          <w:b/>
          <w:bCs/>
        </w:rPr>
      </w:pPr>
    </w:p>
    <w:p w14:paraId="44E21D3B" w14:textId="45471B96" w:rsidR="00104D00" w:rsidRPr="002B569F" w:rsidDel="005E4089" w:rsidRDefault="00104D00">
      <w:pPr>
        <w:rPr>
          <w:del w:id="1928" w:author="Camilo Andrés Díaz Gómez" w:date="2023-03-28T17:36:00Z"/>
          <w:rFonts w:cs="Times New Roman"/>
          <w:b/>
          <w:bCs/>
        </w:rPr>
        <w:pPrChange w:id="1929" w:author="Camilo Andrés Díaz Gómez" w:date="2023-03-28T17:36:00Z">
          <w:pPr>
            <w:jc w:val="center"/>
          </w:pPr>
        </w:pPrChange>
      </w:pPr>
    </w:p>
    <w:p w14:paraId="147B653E" w14:textId="12C637C3" w:rsidR="00104D00" w:rsidRPr="002B569F" w:rsidRDefault="00104D00">
      <w:pPr>
        <w:rPr>
          <w:rFonts w:cs="Times New Roman"/>
          <w:b/>
          <w:bCs/>
        </w:rPr>
        <w:pPrChange w:id="1930" w:author="Camilo Andrés Díaz Gómez" w:date="2023-03-28T17:36:00Z">
          <w:pPr>
            <w:jc w:val="center"/>
          </w:pPr>
        </w:pPrChange>
      </w:pPr>
    </w:p>
    <w:p w14:paraId="5955FC38" w14:textId="2DC8721F" w:rsidR="00104D00" w:rsidRPr="002B569F" w:rsidDel="00BD3055" w:rsidRDefault="00104D00">
      <w:pPr>
        <w:jc w:val="center"/>
        <w:rPr>
          <w:del w:id="1931" w:author="Camilo Andrés Díaz Gómez" w:date="2023-03-14T19:41:00Z"/>
          <w:rFonts w:cs="Times New Roman"/>
          <w:b/>
          <w:bCs/>
          <w:szCs w:val="24"/>
          <w:rPrChange w:id="1932" w:author="Camilo Andrés Díaz Gómez" w:date="2023-03-28T17:42:00Z">
            <w:rPr>
              <w:del w:id="1933" w:author="Camilo Andrés Díaz Gómez" w:date="2023-03-14T19:41:00Z"/>
              <w:rFonts w:cs="Times New Roman"/>
              <w:b/>
              <w:bCs/>
            </w:rPr>
          </w:rPrChange>
        </w:rPr>
      </w:pPr>
    </w:p>
    <w:p w14:paraId="31576DDB" w14:textId="65AD682A" w:rsidR="00104D00" w:rsidRPr="002B569F" w:rsidDel="00104D00" w:rsidRDefault="00104D00">
      <w:pPr>
        <w:jc w:val="center"/>
        <w:rPr>
          <w:del w:id="1934" w:author="Steff Guzmán" w:date="2023-03-13T18:49:00Z"/>
          <w:rFonts w:cs="Times New Roman"/>
          <w:b/>
          <w:bCs/>
          <w:szCs w:val="24"/>
          <w:rPrChange w:id="1935" w:author="Camilo Andrés Díaz Gómez" w:date="2023-03-28T17:42:00Z">
            <w:rPr>
              <w:del w:id="1936" w:author="Steff Guzmán" w:date="2023-03-13T18:49:00Z"/>
              <w:rFonts w:cs="Times New Roman"/>
              <w:b/>
              <w:bCs/>
            </w:rPr>
          </w:rPrChange>
        </w:rPr>
      </w:pPr>
    </w:p>
    <w:p w14:paraId="7C223B79" w14:textId="31514444" w:rsidR="0087174B" w:rsidRPr="002B569F" w:rsidDel="00104D00" w:rsidRDefault="0087174B">
      <w:pPr>
        <w:rPr>
          <w:del w:id="1937" w:author="Steff Guzmán" w:date="2023-03-13T18:49:00Z"/>
          <w:rFonts w:cs="Times New Roman"/>
          <w:b/>
          <w:bCs/>
          <w:szCs w:val="24"/>
          <w:rPrChange w:id="1938" w:author="Camilo Andrés Díaz Gómez" w:date="2023-03-28T17:42:00Z">
            <w:rPr>
              <w:del w:id="1939" w:author="Steff Guzmán" w:date="2023-03-13T18:49:00Z"/>
              <w:rFonts w:cs="Times New Roman"/>
              <w:b/>
              <w:bCs/>
            </w:rPr>
          </w:rPrChange>
        </w:rPr>
      </w:pPr>
      <w:del w:id="1940" w:author="Steff Guzmán" w:date="2023-03-13T18:49:00Z">
        <w:r w:rsidRPr="002B569F" w:rsidDel="00104D00">
          <w:rPr>
            <w:rFonts w:cs="Times New Roman"/>
            <w:b/>
            <w:bCs/>
            <w:szCs w:val="24"/>
          </w:rPr>
          <w:delText xml:space="preserve">Anexo 1. </w:delText>
        </w:r>
        <w:r w:rsidRPr="002B569F" w:rsidDel="00104D00">
          <w:rPr>
            <w:rFonts w:cs="Times New Roman"/>
            <w:szCs w:val="24"/>
          </w:rPr>
          <w:delText>Gestor de citas y referencias de Microsoft Word</w:delText>
        </w:r>
        <w:r w:rsidR="006D3013" w:rsidRPr="002B569F" w:rsidDel="00104D00">
          <w:rPr>
            <w:rFonts w:cs="Times New Roman"/>
            <w:szCs w:val="24"/>
          </w:rPr>
          <w:delText xml:space="preserve">, </w:delText>
        </w:r>
        <w:r w:rsidR="00771EC6" w:rsidRPr="002B569F" w:rsidDel="00104D00">
          <w:rPr>
            <w:rFonts w:cs="Times New Roman"/>
            <w:szCs w:val="24"/>
          </w:rPr>
          <w:delText>65</w:delText>
        </w:r>
      </w:del>
    </w:p>
    <w:p w14:paraId="5705B237" w14:textId="383D0FE2" w:rsidR="0087174B" w:rsidRPr="002B569F" w:rsidDel="00104D00" w:rsidRDefault="0087174B">
      <w:pPr>
        <w:rPr>
          <w:del w:id="1941" w:author="Steff Guzmán" w:date="2023-03-13T18:49:00Z"/>
          <w:rFonts w:cs="Times New Roman"/>
          <w:b/>
          <w:szCs w:val="24"/>
        </w:rPr>
      </w:pPr>
      <w:del w:id="1942" w:author="Steff Guzmán" w:date="2023-03-13T18:49:00Z">
        <w:r w:rsidRPr="002B569F" w:rsidDel="00104D00">
          <w:rPr>
            <w:rFonts w:cs="Times New Roman"/>
            <w:b/>
            <w:bCs/>
            <w:szCs w:val="24"/>
          </w:rPr>
          <w:delText xml:space="preserve">Anexo 2. </w:delText>
        </w:r>
        <w:r w:rsidRPr="002B569F" w:rsidDel="00104D00">
          <w:rPr>
            <w:rFonts w:cs="Times New Roman"/>
            <w:bCs/>
            <w:szCs w:val="24"/>
          </w:rPr>
          <w:delText>Citas y referencias de material legal (leyes, decretos, sentencias, etc.)</w:delText>
        </w:r>
        <w:r w:rsidR="006D3013" w:rsidRPr="002B569F" w:rsidDel="00104D00">
          <w:rPr>
            <w:rFonts w:cs="Times New Roman"/>
            <w:bCs/>
            <w:szCs w:val="24"/>
          </w:rPr>
          <w:delText xml:space="preserve">, </w:delText>
        </w:r>
        <w:r w:rsidR="00771EC6" w:rsidRPr="002B569F" w:rsidDel="00104D00">
          <w:rPr>
            <w:rFonts w:cs="Times New Roman"/>
            <w:bCs/>
            <w:szCs w:val="24"/>
          </w:rPr>
          <w:delText>68</w:delText>
        </w:r>
      </w:del>
    </w:p>
    <w:p w14:paraId="4FDED5F1" w14:textId="45744C7C" w:rsidR="0087174B" w:rsidRPr="002B569F" w:rsidDel="00104D00" w:rsidRDefault="0087174B">
      <w:pPr>
        <w:rPr>
          <w:del w:id="1943" w:author="Steff Guzmán" w:date="2023-03-13T18:49:00Z"/>
          <w:rFonts w:cs="Times New Roman"/>
          <w:b/>
          <w:bCs/>
          <w:szCs w:val="24"/>
          <w:rPrChange w:id="1944" w:author="Camilo Andrés Díaz Gómez" w:date="2023-03-28T17:42:00Z">
            <w:rPr>
              <w:del w:id="1945" w:author="Steff Guzmán" w:date="2023-03-13T18:49:00Z"/>
              <w:rFonts w:cs="Times New Roman"/>
              <w:b/>
              <w:bCs/>
            </w:rPr>
          </w:rPrChange>
        </w:rPr>
      </w:pPr>
      <w:del w:id="1946" w:author="Steff Guzmán" w:date="2023-03-13T18:49:00Z">
        <w:r w:rsidRPr="002B569F" w:rsidDel="00104D00">
          <w:rPr>
            <w:rFonts w:cs="Times New Roman"/>
            <w:b/>
            <w:bCs/>
            <w:szCs w:val="24"/>
          </w:rPr>
          <w:delText>Anexo 3.</w:delText>
        </w:r>
        <w:r w:rsidR="003064BF" w:rsidRPr="002B569F" w:rsidDel="00104D00">
          <w:rPr>
            <w:rFonts w:cs="Times New Roman"/>
            <w:b/>
            <w:bCs/>
            <w:szCs w:val="24"/>
          </w:rPr>
          <w:delText xml:space="preserve"> </w:delText>
        </w:r>
        <w:r w:rsidR="003064BF" w:rsidRPr="002B569F" w:rsidDel="00104D00">
          <w:rPr>
            <w:rFonts w:cs="Times New Roman"/>
            <w:bCs/>
            <w:szCs w:val="24"/>
          </w:rPr>
          <w:delText>Ortografía y gramática</w:delText>
        </w:r>
        <w:r w:rsidR="006D3013" w:rsidRPr="002B569F" w:rsidDel="00104D00">
          <w:rPr>
            <w:rFonts w:cs="Times New Roman"/>
            <w:bCs/>
            <w:szCs w:val="24"/>
          </w:rPr>
          <w:delText xml:space="preserve">, </w:delText>
        </w:r>
        <w:r w:rsidR="00771EC6" w:rsidRPr="002B569F" w:rsidDel="00104D00">
          <w:rPr>
            <w:rFonts w:cs="Times New Roman"/>
            <w:bCs/>
            <w:szCs w:val="24"/>
          </w:rPr>
          <w:delText>71</w:delText>
        </w:r>
      </w:del>
    </w:p>
    <w:p w14:paraId="19655D95" w14:textId="60B63D46" w:rsidR="0087174B" w:rsidRPr="002B569F" w:rsidDel="00104D00" w:rsidRDefault="0087174B">
      <w:pPr>
        <w:rPr>
          <w:del w:id="1947" w:author="Steff Guzmán" w:date="2023-03-13T18:49:00Z"/>
          <w:rFonts w:cs="Times New Roman"/>
          <w:b/>
          <w:szCs w:val="24"/>
        </w:rPr>
      </w:pPr>
      <w:del w:id="1948" w:author="Steff Guzmán" w:date="2023-03-13T18:49:00Z">
        <w:r w:rsidRPr="002B569F" w:rsidDel="00104D00">
          <w:rPr>
            <w:rFonts w:cs="Times New Roman"/>
            <w:b/>
            <w:bCs/>
            <w:szCs w:val="24"/>
          </w:rPr>
          <w:delText xml:space="preserve">Anexo 4. </w:delText>
        </w:r>
        <w:r w:rsidR="003064BF" w:rsidRPr="002B569F" w:rsidDel="00104D00">
          <w:rPr>
            <w:rFonts w:cs="Times New Roman"/>
            <w:b/>
            <w:bCs/>
            <w:szCs w:val="24"/>
          </w:rPr>
          <w:delText xml:space="preserve"> </w:delText>
        </w:r>
        <w:r w:rsidR="003064BF" w:rsidRPr="002B569F" w:rsidDel="00104D00">
          <w:rPr>
            <w:rFonts w:cs="Times New Roman"/>
            <w:bCs/>
            <w:szCs w:val="24"/>
          </w:rPr>
          <w:delText>Buscar, reemplazar y eliminar espacios (o palabras)</w:delText>
        </w:r>
        <w:r w:rsidR="006D3013" w:rsidRPr="002B569F" w:rsidDel="00104D00">
          <w:rPr>
            <w:rFonts w:cs="Times New Roman"/>
            <w:bCs/>
            <w:szCs w:val="24"/>
          </w:rPr>
          <w:delText xml:space="preserve">, </w:delText>
        </w:r>
        <w:r w:rsidR="00771EC6" w:rsidRPr="002B569F" w:rsidDel="00104D00">
          <w:rPr>
            <w:rFonts w:cs="Times New Roman"/>
            <w:bCs/>
            <w:szCs w:val="24"/>
          </w:rPr>
          <w:delText>73</w:delText>
        </w:r>
      </w:del>
    </w:p>
    <w:p w14:paraId="15FD55DB" w14:textId="6E1721C3" w:rsidR="0087174B" w:rsidRPr="002B569F" w:rsidDel="00104D00" w:rsidRDefault="0087174B">
      <w:pPr>
        <w:rPr>
          <w:del w:id="1949" w:author="Steff Guzmán" w:date="2023-03-13T18:49:00Z"/>
          <w:rFonts w:cs="Times New Roman"/>
          <w:b/>
          <w:szCs w:val="24"/>
        </w:rPr>
      </w:pPr>
      <w:del w:id="1950" w:author="Steff Guzmán" w:date="2023-03-13T18:49:00Z">
        <w:r w:rsidRPr="002B569F" w:rsidDel="00104D00">
          <w:rPr>
            <w:rFonts w:cs="Times New Roman"/>
            <w:b/>
            <w:bCs/>
            <w:szCs w:val="24"/>
          </w:rPr>
          <w:delText>Anexo 5.</w:delText>
        </w:r>
        <w:r w:rsidR="003064BF" w:rsidRPr="002B569F" w:rsidDel="00104D00">
          <w:rPr>
            <w:rFonts w:cs="Times New Roman"/>
            <w:b/>
            <w:bCs/>
            <w:szCs w:val="24"/>
          </w:rPr>
          <w:delText xml:space="preserve"> </w:delText>
        </w:r>
        <w:r w:rsidR="003064BF" w:rsidRPr="002B569F" w:rsidDel="00104D00">
          <w:rPr>
            <w:rFonts w:cs="Times New Roman"/>
            <w:bCs/>
            <w:szCs w:val="24"/>
          </w:rPr>
          <w:delText>Atajos de teclado útiles en Microsoft Word</w:delText>
        </w:r>
        <w:r w:rsidR="006D3013" w:rsidRPr="002B569F" w:rsidDel="00104D00">
          <w:rPr>
            <w:rFonts w:cs="Times New Roman"/>
            <w:bCs/>
            <w:szCs w:val="24"/>
          </w:rPr>
          <w:delText xml:space="preserve">, </w:delText>
        </w:r>
        <w:r w:rsidR="00771EC6" w:rsidRPr="002B569F" w:rsidDel="00104D00">
          <w:rPr>
            <w:rFonts w:cs="Times New Roman"/>
            <w:bCs/>
            <w:szCs w:val="24"/>
          </w:rPr>
          <w:delText>74</w:delText>
        </w:r>
      </w:del>
    </w:p>
    <w:p w14:paraId="09A855D5" w14:textId="59412C1B" w:rsidR="0087174B" w:rsidRPr="002B569F" w:rsidDel="00104D00" w:rsidRDefault="0087174B">
      <w:pPr>
        <w:rPr>
          <w:del w:id="1951" w:author="Steff Guzmán" w:date="2023-03-13T18:49:00Z"/>
          <w:rFonts w:cs="Times New Roman"/>
          <w:b/>
          <w:bCs/>
          <w:szCs w:val="24"/>
          <w:rPrChange w:id="1952" w:author="Camilo Andrés Díaz Gómez" w:date="2023-03-28T17:42:00Z">
            <w:rPr>
              <w:del w:id="1953" w:author="Steff Guzmán" w:date="2023-03-13T18:49:00Z"/>
              <w:rFonts w:cs="Times New Roman"/>
              <w:b/>
              <w:bCs/>
            </w:rPr>
          </w:rPrChange>
        </w:rPr>
      </w:pPr>
      <w:del w:id="1954" w:author="Steff Guzmán" w:date="2023-03-13T18:49:00Z">
        <w:r w:rsidRPr="002B569F" w:rsidDel="00104D00">
          <w:rPr>
            <w:rFonts w:cs="Times New Roman"/>
            <w:b/>
            <w:bCs/>
            <w:szCs w:val="24"/>
          </w:rPr>
          <w:delText>Anexo 6.</w:delText>
        </w:r>
        <w:r w:rsidR="003064BF" w:rsidRPr="002B569F" w:rsidDel="00104D00">
          <w:rPr>
            <w:rFonts w:cs="Times New Roman"/>
            <w:b/>
            <w:bCs/>
            <w:szCs w:val="24"/>
          </w:rPr>
          <w:delText xml:space="preserve"> </w:delText>
        </w:r>
        <w:r w:rsidR="003064BF" w:rsidRPr="002B569F" w:rsidDel="00104D00">
          <w:rPr>
            <w:rFonts w:cs="Times New Roman"/>
            <w:bCs/>
            <w:szCs w:val="24"/>
          </w:rPr>
          <w:delText>Sinónimos y antónimos</w:delText>
        </w:r>
        <w:r w:rsidR="006D3013" w:rsidRPr="002B569F" w:rsidDel="00104D00">
          <w:rPr>
            <w:rFonts w:cs="Times New Roman"/>
            <w:bCs/>
            <w:szCs w:val="24"/>
          </w:rPr>
          <w:delText xml:space="preserve">, </w:delText>
        </w:r>
        <w:r w:rsidR="00771EC6" w:rsidRPr="002B569F" w:rsidDel="00104D00">
          <w:rPr>
            <w:rFonts w:cs="Times New Roman"/>
            <w:bCs/>
            <w:szCs w:val="24"/>
          </w:rPr>
          <w:delText>75</w:delText>
        </w:r>
      </w:del>
    </w:p>
    <w:p w14:paraId="0D906658" w14:textId="04F717EB" w:rsidR="0087174B" w:rsidRPr="002B569F" w:rsidDel="00104D00" w:rsidRDefault="0087174B">
      <w:pPr>
        <w:rPr>
          <w:del w:id="1955" w:author="Steff Guzmán" w:date="2023-03-13T18:49:00Z"/>
          <w:rFonts w:cs="Times New Roman"/>
          <w:b/>
          <w:szCs w:val="24"/>
        </w:rPr>
      </w:pPr>
      <w:del w:id="1956" w:author="Steff Guzmán" w:date="2023-03-13T18:49:00Z">
        <w:r w:rsidRPr="002B569F" w:rsidDel="00104D00">
          <w:rPr>
            <w:rFonts w:cs="Times New Roman"/>
            <w:b/>
            <w:bCs/>
            <w:szCs w:val="24"/>
          </w:rPr>
          <w:delText>Anexo 7.</w:delText>
        </w:r>
        <w:r w:rsidR="003064BF" w:rsidRPr="002B569F" w:rsidDel="00104D00">
          <w:rPr>
            <w:rFonts w:cs="Times New Roman"/>
            <w:b/>
            <w:bCs/>
            <w:szCs w:val="24"/>
          </w:rPr>
          <w:delText xml:space="preserve"> </w:delText>
        </w:r>
        <w:r w:rsidR="003064BF" w:rsidRPr="002B569F" w:rsidDel="00104D00">
          <w:rPr>
            <w:rFonts w:cs="Times New Roman"/>
            <w:bCs/>
            <w:szCs w:val="24"/>
          </w:rPr>
          <w:delText>Copiar y pegar sin formato</w:delText>
        </w:r>
        <w:r w:rsidR="006D3013" w:rsidRPr="002B569F" w:rsidDel="00104D00">
          <w:rPr>
            <w:rFonts w:cs="Times New Roman"/>
            <w:bCs/>
            <w:szCs w:val="24"/>
          </w:rPr>
          <w:delText xml:space="preserve">, </w:delText>
        </w:r>
        <w:r w:rsidR="00771EC6" w:rsidRPr="002B569F" w:rsidDel="00104D00">
          <w:rPr>
            <w:rFonts w:cs="Times New Roman"/>
            <w:bCs/>
            <w:szCs w:val="24"/>
          </w:rPr>
          <w:delText>76</w:delText>
        </w:r>
      </w:del>
    </w:p>
    <w:p w14:paraId="5FEC1A29" w14:textId="68C95585" w:rsidR="003064BF" w:rsidRPr="002B569F" w:rsidDel="00104D00" w:rsidRDefault="0087174B">
      <w:pPr>
        <w:rPr>
          <w:del w:id="1957" w:author="Steff Guzmán" w:date="2023-03-13T18:49:00Z"/>
          <w:rFonts w:cs="Times New Roman"/>
          <w:bCs/>
          <w:szCs w:val="24"/>
        </w:rPr>
      </w:pPr>
      <w:del w:id="1958" w:author="Steff Guzmán" w:date="2023-03-13T18:49:00Z">
        <w:r w:rsidRPr="002B569F" w:rsidDel="00104D00">
          <w:rPr>
            <w:rFonts w:cs="Times New Roman"/>
            <w:b/>
            <w:bCs/>
            <w:szCs w:val="24"/>
          </w:rPr>
          <w:delText>Anexo 8.</w:delText>
        </w:r>
        <w:r w:rsidR="003064BF" w:rsidRPr="002B569F" w:rsidDel="00104D00">
          <w:rPr>
            <w:rFonts w:cs="Times New Roman"/>
            <w:b/>
            <w:bCs/>
            <w:szCs w:val="24"/>
          </w:rPr>
          <w:delText xml:space="preserve"> </w:delText>
        </w:r>
        <w:r w:rsidR="003064BF" w:rsidRPr="002B569F" w:rsidDel="00104D00">
          <w:rPr>
            <w:rFonts w:cs="Times New Roman"/>
            <w:bCs/>
            <w:szCs w:val="24"/>
          </w:rPr>
          <w:delText>Comparar dos documentos</w:delText>
        </w:r>
        <w:r w:rsidR="006D3013" w:rsidRPr="002B569F" w:rsidDel="00104D00">
          <w:rPr>
            <w:rFonts w:cs="Times New Roman"/>
            <w:bCs/>
            <w:szCs w:val="24"/>
          </w:rPr>
          <w:delText xml:space="preserve">, </w:delText>
        </w:r>
        <w:r w:rsidR="00771EC6" w:rsidRPr="002B569F" w:rsidDel="00104D00">
          <w:rPr>
            <w:rFonts w:cs="Times New Roman"/>
            <w:bCs/>
            <w:szCs w:val="24"/>
          </w:rPr>
          <w:delText>77</w:delText>
        </w:r>
      </w:del>
    </w:p>
    <w:p w14:paraId="17F9DB64" w14:textId="178ADBD1" w:rsidR="003064BF" w:rsidRPr="002B569F" w:rsidDel="00104D00" w:rsidRDefault="003064BF">
      <w:pPr>
        <w:rPr>
          <w:del w:id="1959" w:author="Steff Guzmán" w:date="2023-03-13T18:49:00Z"/>
          <w:rFonts w:cs="Times New Roman"/>
          <w:bCs/>
          <w:szCs w:val="24"/>
        </w:rPr>
      </w:pPr>
      <w:del w:id="1960" w:author="Steff Guzmán" w:date="2023-03-13T18:49:00Z">
        <w:r w:rsidRPr="002B569F" w:rsidDel="00104D00">
          <w:rPr>
            <w:rFonts w:cs="Times New Roman"/>
            <w:b/>
            <w:szCs w:val="24"/>
          </w:rPr>
          <w:delText>Anexo 9.</w:delText>
        </w:r>
        <w:r w:rsidRPr="002B569F" w:rsidDel="00104D00">
          <w:rPr>
            <w:rFonts w:cs="Times New Roman"/>
            <w:bCs/>
            <w:szCs w:val="24"/>
          </w:rPr>
          <w:delText xml:space="preserve">  Control de cambios</w:delText>
        </w:r>
        <w:r w:rsidR="006D3013" w:rsidRPr="002B569F" w:rsidDel="00104D00">
          <w:rPr>
            <w:rFonts w:cs="Times New Roman"/>
            <w:bCs/>
            <w:szCs w:val="24"/>
          </w:rPr>
          <w:delText xml:space="preserve">, </w:delText>
        </w:r>
        <w:r w:rsidR="00771EC6" w:rsidRPr="002B569F" w:rsidDel="00104D00">
          <w:rPr>
            <w:rFonts w:cs="Times New Roman"/>
            <w:bCs/>
            <w:szCs w:val="24"/>
          </w:rPr>
          <w:delText>78</w:delText>
        </w:r>
      </w:del>
    </w:p>
    <w:p w14:paraId="058E9534" w14:textId="46E6485F" w:rsidR="003064BF" w:rsidRPr="002B569F" w:rsidDel="00104D00" w:rsidRDefault="003064BF">
      <w:pPr>
        <w:rPr>
          <w:del w:id="1961" w:author="Steff Guzmán" w:date="2023-03-13T18:49:00Z"/>
          <w:rFonts w:cs="Times New Roman"/>
          <w:bCs/>
          <w:szCs w:val="24"/>
        </w:rPr>
      </w:pPr>
      <w:del w:id="1962" w:author="Steff Guzmán" w:date="2023-03-13T18:49:00Z">
        <w:r w:rsidRPr="002B569F" w:rsidDel="00104D00">
          <w:rPr>
            <w:rFonts w:cs="Times New Roman"/>
            <w:b/>
            <w:szCs w:val="24"/>
          </w:rPr>
          <w:delText xml:space="preserve">Anexo 10. </w:delText>
        </w:r>
        <w:r w:rsidRPr="002B569F" w:rsidDel="00104D00">
          <w:rPr>
            <w:rFonts w:cs="Times New Roman"/>
            <w:bCs/>
            <w:szCs w:val="24"/>
          </w:rPr>
          <w:delText>Insertar salto de página</w:delText>
        </w:r>
        <w:r w:rsidR="006D3013" w:rsidRPr="002B569F" w:rsidDel="00104D00">
          <w:rPr>
            <w:rFonts w:cs="Times New Roman"/>
            <w:bCs/>
            <w:szCs w:val="24"/>
          </w:rPr>
          <w:delText>, 7</w:delText>
        </w:r>
        <w:r w:rsidR="00771EC6" w:rsidRPr="002B569F" w:rsidDel="00104D00">
          <w:rPr>
            <w:rFonts w:cs="Times New Roman"/>
            <w:bCs/>
            <w:szCs w:val="24"/>
          </w:rPr>
          <w:delText>9</w:delText>
        </w:r>
      </w:del>
    </w:p>
    <w:p w14:paraId="3439B6C5" w14:textId="47AE8995" w:rsidR="00AC0534" w:rsidRPr="002B569F" w:rsidDel="00104D00" w:rsidRDefault="003064BF">
      <w:pPr>
        <w:rPr>
          <w:del w:id="1963" w:author="Steff Guzmán" w:date="2023-03-13T18:49:00Z"/>
          <w:rFonts w:cs="Times New Roman"/>
          <w:bCs/>
          <w:szCs w:val="24"/>
        </w:rPr>
        <w:sectPr w:rsidR="00AC0534" w:rsidRPr="002B569F" w:rsidDel="00104D00">
          <w:headerReference w:type="default" r:id="rId12"/>
          <w:footerReference w:type="even" r:id="rId13"/>
          <w:footerReference w:type="default" r:id="rId14"/>
          <w:pgSz w:w="12240" w:h="15840"/>
          <w:pgMar w:top="1417" w:right="1701" w:bottom="1417" w:left="1701" w:header="708" w:footer="708" w:gutter="0"/>
          <w:cols w:space="708"/>
          <w:docGrid w:linePitch="360"/>
        </w:sectPr>
      </w:pPr>
      <w:del w:id="1969" w:author="Steff Guzmán" w:date="2023-03-13T18:49:00Z">
        <w:r w:rsidRPr="002B569F" w:rsidDel="00104D00">
          <w:rPr>
            <w:rFonts w:cs="Times New Roman"/>
            <w:b/>
            <w:szCs w:val="24"/>
          </w:rPr>
          <w:delText xml:space="preserve">Anexo 11. </w:delText>
        </w:r>
        <w:r w:rsidRPr="002B569F" w:rsidDel="00104D00">
          <w:rPr>
            <w:rFonts w:cs="Times New Roman"/>
            <w:bCs/>
            <w:szCs w:val="24"/>
          </w:rPr>
          <w:delText>Recortar y abreviar direcciones web largas</w:delText>
        </w:r>
        <w:r w:rsidR="006D3013" w:rsidRPr="002B569F" w:rsidDel="00104D00">
          <w:rPr>
            <w:rFonts w:cs="Times New Roman"/>
            <w:bCs/>
            <w:szCs w:val="24"/>
          </w:rPr>
          <w:delText xml:space="preserve">, </w:delText>
        </w:r>
        <w:r w:rsidR="00771EC6" w:rsidRPr="002B569F" w:rsidDel="00104D00">
          <w:rPr>
            <w:rFonts w:cs="Times New Roman"/>
            <w:bCs/>
            <w:szCs w:val="24"/>
          </w:rPr>
          <w:delText>80</w:delText>
        </w:r>
      </w:del>
    </w:p>
    <w:p w14:paraId="38041C24" w14:textId="73D705A1" w:rsidR="00996369" w:rsidRPr="002B569F" w:rsidRDefault="00996369">
      <w:pPr>
        <w:pStyle w:val="Ttulo2"/>
        <w:jc w:val="center"/>
        <w:rPr>
          <w:rFonts w:cs="Times New Roman"/>
          <w:szCs w:val="24"/>
        </w:rPr>
        <w:pPrChange w:id="1970" w:author="Camilo Andrés Díaz Gómez" w:date="2023-03-28T17:43:00Z">
          <w:pPr>
            <w:jc w:val="center"/>
          </w:pPr>
        </w:pPrChange>
      </w:pPr>
      <w:bookmarkStart w:id="1971" w:name="_Toc129623643"/>
      <w:bookmarkStart w:id="1972" w:name="_Toc130919802"/>
      <w:r w:rsidRPr="002B569F">
        <w:rPr>
          <w:rFonts w:cs="Times New Roman"/>
          <w:szCs w:val="24"/>
        </w:rPr>
        <w:t>Resumen</w:t>
      </w:r>
      <w:bookmarkEnd w:id="1971"/>
      <w:bookmarkEnd w:id="1972"/>
    </w:p>
    <w:p w14:paraId="24F0C3BF" w14:textId="77777777" w:rsidR="00836B69" w:rsidRPr="002B569F" w:rsidRDefault="00836B69">
      <w:pPr>
        <w:pStyle w:val="PrrAPA"/>
        <w:ind w:firstLine="720"/>
        <w:pPrChange w:id="1973" w:author="Camilo Andrés Díaz Gómez" w:date="2023-03-28T17:43:00Z">
          <w:pPr>
            <w:pStyle w:val="PrrAPA"/>
          </w:pPr>
        </w:pPrChange>
      </w:pPr>
    </w:p>
    <w:p w14:paraId="558876B9" w14:textId="2AD2ABD7" w:rsidR="00836B69" w:rsidRPr="002B569F" w:rsidRDefault="00836B69" w:rsidP="002B569F">
      <w:pPr>
        <w:pStyle w:val="PrrAPA"/>
      </w:pPr>
      <w:r w:rsidRPr="002B569F">
        <w:t>Las redes</w:t>
      </w:r>
      <w:del w:id="1974" w:author="Camilo Andrés Díaz Gómez" w:date="2023-03-22T13:50:00Z">
        <w:r w:rsidRPr="002B569F" w:rsidDel="00935104">
          <w:delText xml:space="preserve"> IoT</w:delText>
        </w:r>
      </w:del>
      <w:ins w:id="1975" w:author="Camilo Andrés Díaz Gómez" w:date="2023-03-22T13:50:00Z">
        <w:r w:rsidR="00935104" w:rsidRPr="002B569F">
          <w:t xml:space="preserve"> IoT</w:t>
        </w:r>
        <w:r w:rsidR="00935104" w:rsidRPr="002B569F">
          <w:rPr>
            <w:rStyle w:val="Refdenotaalpie"/>
          </w:rPr>
          <w:footnoteReference w:id="1"/>
        </w:r>
      </w:ins>
      <w:ins w:id="1978" w:author="Camilo Andrés Díaz Gómez" w:date="2023-03-12T17:23:00Z">
        <w:r w:rsidR="0026198E" w:rsidRPr="002B569F">
          <w:t>,</w:t>
        </w:r>
      </w:ins>
      <w:ins w:id="1979" w:author="DIANA CAROLINA CANDIA HERRERA" w:date="2023-03-07T09:32:00Z">
        <w:del w:id="1980" w:author="Camilo Andrés Díaz Gómez" w:date="2023-03-12T17:23:00Z">
          <w:r w:rsidR="008D3197" w:rsidRPr="002B569F" w:rsidDel="0026198E">
            <w:delText>,</w:delText>
          </w:r>
        </w:del>
      </w:ins>
      <w:r w:rsidRPr="002B569F">
        <w:t xml:space="preserve"> han permitido mejorar diferentes aspectos para la humanidad, con el uso de ecosistemas tecnológicos que</w:t>
      </w:r>
      <w:del w:id="1981" w:author="DIANA CAROLINA CANDIA HERRERA" w:date="2023-03-07T09:32:00Z">
        <w:r w:rsidRPr="002B569F" w:rsidDel="008D3197">
          <w:delText>,</w:delText>
        </w:r>
      </w:del>
      <w:r w:rsidRPr="002B569F">
        <w:t xml:space="preserve"> de manera eficiente, recopilen e intercambien información o datos que permitan aumentar mejorar la calidad de vida, aumentar la productividad en las grandes empresas, tener un control más preciso de los procesos, entre muchas funciones. Sin embargo, la implementación de este tipo de redes puede llegar a ser muy costoso, por lo que es preferible hacer un diseño previamente que permita validar y probar el correcto funcionamiento antes de su construcción e implementación.</w:t>
      </w:r>
    </w:p>
    <w:p w14:paraId="6F3F7191" w14:textId="77777777" w:rsidR="00836B69" w:rsidRPr="002B569F" w:rsidRDefault="00836B69" w:rsidP="002B569F">
      <w:pPr>
        <w:pStyle w:val="PrrAPA"/>
      </w:pPr>
    </w:p>
    <w:p w14:paraId="6FF4CA20" w14:textId="61B0A332" w:rsidR="00836B69" w:rsidRPr="002B569F" w:rsidRDefault="00836B69">
      <w:pPr>
        <w:pStyle w:val="PrrAPA"/>
        <w:rPr>
          <w:ins w:id="1982" w:author="Camilo Andrés Díaz Gómez" w:date="2023-03-17T00:30:00Z"/>
        </w:rPr>
        <w:pPrChange w:id="1983" w:author="Camilo Andrés Díaz Gómez" w:date="2023-03-28T17:43:00Z">
          <w:pPr>
            <w:pStyle w:val="PrrAPA"/>
            <w:ind w:firstLine="720"/>
          </w:pPr>
        </w:pPrChange>
      </w:pPr>
      <w:r w:rsidRPr="002B569F">
        <w:t>Ya que este tipo de redes están compuestos por dispositivos que se encargan de recopilar información del exterior o el ambiente que los rodea, llamado</w:t>
      </w:r>
      <w:ins w:id="1984" w:author="DIANA CAROLINA CANDIA HERRERA" w:date="2023-03-07T09:33:00Z">
        <w:r w:rsidR="008D3197" w:rsidRPr="002B569F">
          <w:t>s</w:t>
        </w:r>
      </w:ins>
      <w:r w:rsidRPr="002B569F">
        <w:t xml:space="preserve"> sensores, la compra de estos dispositivos conlleva a un gasto monetario elevado, sin embargo, es posible generar los datos ambientales con los que la red podría trabajar, así que al simular los datos que harán funcionar la red, también es posible simular toda una red IoT basada en datos ambientales. Para que los datos sean consistentes entre si es necesario desarrollar un modelo de simulación que genere los datos apropiados teniendo en cuenta los otros aspectos del ambiente que los rodean. </w:t>
      </w:r>
    </w:p>
    <w:p w14:paraId="5071AFF9" w14:textId="77777777" w:rsidR="00215A76" w:rsidRPr="002B569F" w:rsidRDefault="00215A76" w:rsidP="002B569F">
      <w:pPr>
        <w:pStyle w:val="PrrAPA"/>
      </w:pPr>
    </w:p>
    <w:p w14:paraId="1CFB109C" w14:textId="1B2809C4" w:rsidR="00836B69" w:rsidRPr="002B569F" w:rsidRDefault="00DA6BE6" w:rsidP="002B569F">
      <w:pPr>
        <w:pStyle w:val="PrrAPA"/>
        <w:rPr>
          <w:ins w:id="1985" w:author="Camilo Andrés Díaz Gómez" w:date="2023-03-12T17:52:00Z"/>
        </w:rPr>
      </w:pPr>
      <w:ins w:id="1986" w:author="Camilo Andrés Díaz Gómez" w:date="2023-03-12T17:52:00Z">
        <w:r w:rsidRPr="002B569F">
          <w:t>Para lograr una simulación precisa de los datos ambientales, es necesario crear un modelo que tenga en cuenta las diferentes variables del ambiente. En este sentido, el Aprendizaje Automático (</w:t>
        </w:r>
      </w:ins>
      <w:r w:rsidR="00D56345">
        <w:t>Machine Learning</w:t>
      </w:r>
      <w:ins w:id="1987" w:author="Camilo Andrés Díaz Gómez" w:date="2023-03-12T17:52:00Z">
        <w:r w:rsidRPr="002B569F">
          <w:t>)</w:t>
        </w:r>
      </w:ins>
      <w:ins w:id="1988" w:author="Camilo Andrés Díaz Gómez" w:date="2023-03-12T17:53:00Z">
        <w:r w:rsidRPr="002B569F">
          <w:t>, una disciplina de la inteligencia artificial,</w:t>
        </w:r>
      </w:ins>
      <w:ins w:id="1989" w:author="Camilo Andrés Díaz Gómez" w:date="2023-03-12T17:52:00Z">
        <w:r w:rsidRPr="002B569F">
          <w:t xml:space="preserve"> es clave para entrenar el modelo usando datos recopilados de diversas estaciones</w:t>
        </w:r>
      </w:ins>
      <w:ins w:id="1990" w:author="Camilo Andrés Díaz Gómez" w:date="2023-03-12T17:54:00Z">
        <w:r w:rsidRPr="002B569F">
          <w:t xml:space="preserve"> hidrometeorológicas</w:t>
        </w:r>
      </w:ins>
      <w:ins w:id="1991" w:author="Camilo Andrés Díaz Gómez" w:date="2023-03-12T17:52:00Z">
        <w:r w:rsidRPr="002B569F">
          <w:t xml:space="preserve"> de la ciudad de Bogotá. Al obtener todos los datos acumulados por dichas estaciones, se podrán relacionar entre sí, considerando otras variables obtenidas de </w:t>
        </w:r>
        <w:r w:rsidRPr="002B569F">
          <w:lastRenderedPageBreak/>
          <w:t>cada estación, como la fecha y hora en la que se extrajeron los datos. De esta manera, se creará un conjunto de datos organizado con el que el modelo será entrenado. Finalmente, el modelo será capaz de predecir los datos ambientales en base a la información del entorno que rodea la simulación</w:t>
        </w:r>
      </w:ins>
      <w:ins w:id="1992" w:author="Camilo Andrés Díaz Gómez" w:date="2023-03-12T17:54:00Z">
        <w:r w:rsidRPr="002B569F">
          <w:t>.</w:t>
        </w:r>
      </w:ins>
    </w:p>
    <w:p w14:paraId="0A087F69" w14:textId="77777777" w:rsidR="00DA6BE6" w:rsidRPr="002B569F" w:rsidDel="00DA6BE6" w:rsidRDefault="00DA6BE6">
      <w:pPr>
        <w:pStyle w:val="PrrAPA"/>
        <w:rPr>
          <w:del w:id="1993" w:author="Camilo Andrés Díaz Gómez" w:date="2023-03-12T17:54:00Z"/>
        </w:rPr>
      </w:pPr>
      <w:commentRangeStart w:id="1994"/>
    </w:p>
    <w:p w14:paraId="76F6B2E9" w14:textId="1D4C82BF" w:rsidR="00711D19" w:rsidRPr="002B569F" w:rsidRDefault="00836B69" w:rsidP="002B569F">
      <w:pPr>
        <w:pStyle w:val="PrrAPA"/>
      </w:pPr>
      <w:del w:id="1995" w:author="Camilo Andrés Díaz Gómez" w:date="2023-03-12T17:54:00Z">
        <w:r w:rsidRPr="002B569F" w:rsidDel="00DA6BE6">
          <w:delText xml:space="preserve">Para lograr una correcta simulación de datos ambientales es necesario crear un modelo que tenga en cuenta las diferentes variables del ambiente, por ello el uso del Aprendizaje Automático (Machine Learning),  una de las ramas de la inteligencia artificial, es la herramienta que permitirá entrenar el modelo usando datos recopilados de diferentes </w:delText>
        </w:r>
        <w:commentRangeStart w:id="1996"/>
        <w:r w:rsidRPr="002B569F" w:rsidDel="00DA6BE6">
          <w:delText>estaciones</w:delText>
        </w:r>
        <w:commentRangeEnd w:id="1996"/>
        <w:r w:rsidR="00843772" w:rsidRPr="002B569F" w:rsidDel="00DA6BE6">
          <w:rPr>
            <w:rStyle w:val="Refdecomentario"/>
            <w:sz w:val="24"/>
            <w:szCs w:val="24"/>
            <w:rPrChange w:id="1997" w:author="Camilo Andrés Díaz Gómez" w:date="2023-03-28T17:42:00Z">
              <w:rPr>
                <w:rStyle w:val="Refdecomentario"/>
              </w:rPr>
            </w:rPrChange>
          </w:rPr>
          <w:commentReference w:id="1996"/>
        </w:r>
        <w:r w:rsidRPr="002B569F" w:rsidDel="00DA6BE6">
          <w:delText xml:space="preserve"> de la ciudad de Bogotá, al obtener todos los datos acumulados por dichas estaciones, se podrán relacionar entre sí, gracias a otras variables obtenidas de cada estación, por ejemplo la fecha y hora en la que fueron extraídos los datos por la estación, esto con el fin de crear un conjunto de datos organizado con el que el modelo será entrenado y finalmente el modelo será capaz de predecir los datos en base a la información del entorno que rodea la simulación.</w:delText>
        </w:r>
        <w:r w:rsidR="001023B2" w:rsidRPr="002B569F" w:rsidDel="00DA6BE6">
          <w:delText xml:space="preserve"> </w:delText>
        </w:r>
        <w:commentRangeEnd w:id="1994"/>
        <w:r w:rsidR="00843772" w:rsidRPr="002B569F" w:rsidDel="00DA6BE6">
          <w:rPr>
            <w:rStyle w:val="Refdecomentario"/>
            <w:sz w:val="24"/>
            <w:szCs w:val="24"/>
            <w:rPrChange w:id="1998" w:author="Camilo Andrés Díaz Gómez" w:date="2023-03-28T17:42:00Z">
              <w:rPr>
                <w:rStyle w:val="Refdecomentario"/>
              </w:rPr>
            </w:rPrChange>
          </w:rPr>
          <w:commentReference w:id="1994"/>
        </w:r>
      </w:del>
      <w:ins w:id="1999" w:author="Camilo Andrés Díaz Gómez" w:date="2023-03-12T17:37:00Z">
        <w:r w:rsidR="00711D19" w:rsidRPr="002B569F">
          <w:tab/>
        </w:r>
      </w:ins>
    </w:p>
    <w:p w14:paraId="5DCA9AD6" w14:textId="5040CA9C" w:rsidR="00836B69" w:rsidRPr="002B569F" w:rsidRDefault="00836B69" w:rsidP="002B569F">
      <w:pPr>
        <w:pStyle w:val="PrrAPA"/>
      </w:pPr>
      <w:r w:rsidRPr="002B569F">
        <w:rPr>
          <w:rPrChange w:id="2000" w:author="Camilo Andrés Díaz Gómez" w:date="2023-03-28T17:42:00Z">
            <w:rPr>
              <w:i/>
            </w:rPr>
          </w:rPrChange>
        </w:rPr>
        <w:t>Palabras clave</w:t>
      </w:r>
      <w:r w:rsidRPr="002B569F">
        <w:t xml:space="preserve">:  Redes IoT, ecosistemas tecnológicos, sensores, datos ambientales, modelo de simulación, </w:t>
      </w:r>
      <w:r w:rsidR="00D56345">
        <w:t>Machine Learning</w:t>
      </w:r>
      <w:r w:rsidRPr="002B569F">
        <w:t>, inteligencia artificial, consistencia de datos, predicción de datos.</w:t>
      </w:r>
    </w:p>
    <w:p w14:paraId="40A2FB8E" w14:textId="77777777" w:rsidR="00836B69" w:rsidRPr="002B569F" w:rsidRDefault="00836B69" w:rsidP="002B569F">
      <w:pPr>
        <w:ind w:left="624"/>
        <w:rPr>
          <w:rFonts w:cs="Times New Roman"/>
          <w:szCs w:val="24"/>
        </w:rPr>
      </w:pPr>
    </w:p>
    <w:p w14:paraId="50D54F69" w14:textId="77777777" w:rsidR="002B569F" w:rsidRDefault="002B569F">
      <w:pPr>
        <w:spacing w:after="160" w:line="259" w:lineRule="auto"/>
        <w:jc w:val="left"/>
        <w:rPr>
          <w:ins w:id="2001" w:author="Camilo Andrés Díaz Gómez" w:date="2023-03-28T17:43:00Z"/>
          <w:rFonts w:eastAsiaTheme="majorEastAsia" w:cs="Times New Roman"/>
          <w:b/>
          <w:szCs w:val="24"/>
        </w:rPr>
      </w:pPr>
      <w:bookmarkStart w:id="2002" w:name="_Toc67130056"/>
      <w:ins w:id="2003" w:author="Camilo Andrés Díaz Gómez" w:date="2023-03-28T17:43:00Z">
        <w:r>
          <w:rPr>
            <w:rFonts w:cs="Times New Roman"/>
            <w:szCs w:val="24"/>
          </w:rPr>
          <w:br w:type="page"/>
        </w:r>
      </w:ins>
    </w:p>
    <w:p w14:paraId="75A74EE2" w14:textId="51EECA57" w:rsidR="00836B69" w:rsidRPr="002B569F" w:rsidDel="002B569F" w:rsidRDefault="00836B69" w:rsidP="002B569F">
      <w:pPr>
        <w:rPr>
          <w:del w:id="2004" w:author="Camilo Andrés Díaz Gómez" w:date="2023-03-28T17:43:00Z"/>
          <w:rFonts w:cs="Times New Roman"/>
          <w:szCs w:val="24"/>
        </w:rPr>
      </w:pPr>
      <w:del w:id="2005" w:author="Camilo Andrés Díaz Gómez" w:date="2023-03-28T17:43:00Z">
        <w:r w:rsidRPr="002B569F" w:rsidDel="002B569F">
          <w:rPr>
            <w:rFonts w:cs="Times New Roman"/>
            <w:szCs w:val="24"/>
          </w:rPr>
          <w:lastRenderedPageBreak/>
          <w:br/>
        </w:r>
      </w:del>
    </w:p>
    <w:p w14:paraId="02E67579" w14:textId="62961E27" w:rsidR="00836B69" w:rsidRPr="002B569F" w:rsidDel="002B569F" w:rsidRDefault="00836B69">
      <w:pPr>
        <w:spacing w:after="160"/>
        <w:jc w:val="left"/>
        <w:rPr>
          <w:del w:id="2006" w:author="Camilo Andrés Díaz Gómez" w:date="2023-03-28T17:43:00Z"/>
          <w:rFonts w:cs="Times New Roman"/>
          <w:szCs w:val="24"/>
        </w:rPr>
        <w:pPrChange w:id="2007" w:author="Camilo Andrés Díaz Gómez" w:date="2023-03-28T17:43:00Z">
          <w:pPr>
            <w:spacing w:after="160" w:line="259" w:lineRule="auto"/>
            <w:jc w:val="left"/>
          </w:pPr>
        </w:pPrChange>
      </w:pPr>
      <w:del w:id="2008" w:author="Camilo Andrés Díaz Gómez" w:date="2023-03-28T17:43:00Z">
        <w:r w:rsidRPr="002B569F" w:rsidDel="002B569F">
          <w:rPr>
            <w:rFonts w:cs="Times New Roman"/>
            <w:szCs w:val="24"/>
          </w:rPr>
          <w:br w:type="page"/>
        </w:r>
      </w:del>
    </w:p>
    <w:p w14:paraId="47993B12" w14:textId="10C223A2" w:rsidR="00836B69" w:rsidRPr="002B569F" w:rsidRDefault="00836B69">
      <w:pPr>
        <w:pStyle w:val="Ttulo2"/>
        <w:jc w:val="center"/>
        <w:rPr>
          <w:rFonts w:cs="Times New Roman"/>
          <w:szCs w:val="24"/>
          <w:lang w:val="en-US"/>
        </w:rPr>
        <w:pPrChange w:id="2009" w:author="Camilo Andrés Díaz Gómez" w:date="2023-03-28T17:43:00Z">
          <w:pPr>
            <w:jc w:val="center"/>
          </w:pPr>
        </w:pPrChange>
      </w:pPr>
      <w:bookmarkStart w:id="2010" w:name="_Toc129623644"/>
      <w:bookmarkStart w:id="2011" w:name="_Toc130919803"/>
      <w:r w:rsidRPr="002B569F">
        <w:rPr>
          <w:rFonts w:cs="Times New Roman"/>
          <w:szCs w:val="24"/>
          <w:lang w:val="en-US"/>
        </w:rPr>
        <w:t>Abstract</w:t>
      </w:r>
      <w:bookmarkEnd w:id="2002"/>
      <w:bookmarkEnd w:id="2010"/>
      <w:bookmarkEnd w:id="2011"/>
    </w:p>
    <w:p w14:paraId="5C7BFC20" w14:textId="52D1FC75" w:rsidR="00836B69" w:rsidRPr="002B569F" w:rsidDel="00935104" w:rsidRDefault="00935104">
      <w:pPr>
        <w:pStyle w:val="PrrAPA"/>
        <w:ind w:firstLine="0"/>
        <w:rPr>
          <w:del w:id="2012" w:author="Camilo Andrés Díaz Gómez" w:date="2023-03-22T13:50:00Z"/>
          <w:lang w:val="en-US"/>
        </w:rPr>
      </w:pPr>
      <w:ins w:id="2013" w:author="Camilo Andrés Díaz Gómez" w:date="2023-03-22T13:50:00Z">
        <w:r w:rsidRPr="002B569F">
          <w:rPr>
            <w:lang w:val="en-US"/>
          </w:rPr>
          <w:tab/>
        </w:r>
      </w:ins>
    </w:p>
    <w:p w14:paraId="5994E06E" w14:textId="77777777" w:rsidR="00E57649" w:rsidRPr="002B569F" w:rsidRDefault="00935104" w:rsidP="002B569F">
      <w:pPr>
        <w:pStyle w:val="PrrAPA"/>
        <w:ind w:firstLine="0"/>
        <w:rPr>
          <w:ins w:id="2014" w:author="Camilo Andrés Díaz Gómez" w:date="2023-03-22T13:53:00Z"/>
          <w:lang w:val="en-US"/>
        </w:rPr>
      </w:pPr>
      <w:ins w:id="2015" w:author="Camilo Andrés Díaz Gómez" w:date="2023-03-22T13:50:00Z">
        <w:r w:rsidRPr="002B569F">
          <w:rPr>
            <w:lang w:val="en-US"/>
          </w:rPr>
          <w:tab/>
        </w:r>
      </w:ins>
    </w:p>
    <w:p w14:paraId="47EE2003" w14:textId="77777777" w:rsidR="00703E7F" w:rsidRPr="002B569F" w:rsidRDefault="00703E7F" w:rsidP="002B569F">
      <w:pPr>
        <w:pStyle w:val="PrrAPA"/>
        <w:rPr>
          <w:ins w:id="2016" w:author="Camilo Andrés Díaz Gómez" w:date="2023-03-28T11:48:00Z"/>
          <w:lang w:val="en-US"/>
        </w:rPr>
      </w:pPr>
      <w:ins w:id="2017" w:author="Camilo Andrés Díaz Gómez" w:date="2023-03-28T11:48:00Z">
        <w:r w:rsidRPr="002B569F">
          <w:rPr>
            <w:lang w:val="en-US"/>
          </w:rPr>
          <w:t>IoT networks have allowed to improve different aspects for humanity, with the use of technological ecosystems that efficiently collect and exchange information or data to improve the quality of life, increase productivity in large companies, have a more precise control of processes, among many functions. However, the implementation of this type of networks can be very costly, so it is preferable to make a previous design that allows to validate and test the correct operation before its construction and implementation.</w:t>
        </w:r>
      </w:ins>
    </w:p>
    <w:p w14:paraId="154EE6F0" w14:textId="77777777" w:rsidR="00703E7F" w:rsidRPr="002B569F" w:rsidRDefault="00703E7F" w:rsidP="002B569F">
      <w:pPr>
        <w:pStyle w:val="PrrAPA"/>
        <w:rPr>
          <w:ins w:id="2018" w:author="Camilo Andrés Díaz Gómez" w:date="2023-03-28T11:48:00Z"/>
          <w:lang w:val="en-US"/>
        </w:rPr>
      </w:pPr>
    </w:p>
    <w:p w14:paraId="0EFE427B" w14:textId="77777777" w:rsidR="00703E7F" w:rsidRPr="002B569F" w:rsidRDefault="00703E7F" w:rsidP="002B569F">
      <w:pPr>
        <w:pStyle w:val="PrrAPA"/>
        <w:rPr>
          <w:ins w:id="2019" w:author="Camilo Andrés Díaz Gómez" w:date="2023-03-28T11:48:00Z"/>
          <w:lang w:val="en-US"/>
        </w:rPr>
      </w:pPr>
      <w:ins w:id="2020" w:author="Camilo Andrés Díaz Gómez" w:date="2023-03-28T11:48:00Z">
        <w:r w:rsidRPr="002B569F">
          <w:rPr>
            <w:lang w:val="en-US"/>
          </w:rPr>
          <w:t xml:space="preserve">Since this type of networks are composed of devices that are responsible for collecting information from the outside or the surrounding environment, called sensors, the purchase of these devices leads to a high monetary expenditure, however, it is possible to generate environmental data with which the network could work, so by simulating the data that will make the network work, it is also possible to simulate an entire IoT network based on environmental data. For the data to be consistent with each other it is necessary to develop a simulation model that generates the appropriate data taking into account the other aspects of the surrounding environment. </w:t>
        </w:r>
      </w:ins>
    </w:p>
    <w:p w14:paraId="4B49327D" w14:textId="77777777" w:rsidR="00703E7F" w:rsidRPr="002B569F" w:rsidRDefault="00703E7F" w:rsidP="002B569F">
      <w:pPr>
        <w:pStyle w:val="PrrAPA"/>
        <w:rPr>
          <w:ins w:id="2021" w:author="Camilo Andrés Díaz Gómez" w:date="2023-03-28T11:48:00Z"/>
          <w:lang w:val="en-US"/>
        </w:rPr>
      </w:pPr>
    </w:p>
    <w:p w14:paraId="1B84489F" w14:textId="6450D17F" w:rsidR="00836B69" w:rsidRPr="002B569F" w:rsidDel="00703E7F" w:rsidRDefault="00703E7F">
      <w:pPr>
        <w:pStyle w:val="PrrAPA"/>
        <w:ind w:firstLine="0"/>
        <w:rPr>
          <w:del w:id="2022" w:author="Camilo Andrés Díaz Gómez" w:date="2023-03-28T11:48:00Z"/>
          <w:lang w:val="en-US"/>
        </w:rPr>
      </w:pPr>
      <w:ins w:id="2023" w:author="Camilo Andrés Díaz Gómez" w:date="2023-03-28T11:48:00Z">
        <w:r w:rsidRPr="002B569F">
          <w:rPr>
            <w:lang w:val="en-US"/>
          </w:rPr>
          <w:t xml:space="preserve">To achieve an accurate simulation of the environmental data, it is necessary to create a model that takes into account the different variables of the environment. In this sense, </w:t>
        </w:r>
      </w:ins>
      <w:r w:rsidR="00D56345">
        <w:rPr>
          <w:lang w:val="en-US"/>
        </w:rPr>
        <w:t>Machine Learning</w:t>
      </w:r>
      <w:ins w:id="2024" w:author="Camilo Andrés Díaz Gómez" w:date="2023-03-28T11:48:00Z">
        <w:r w:rsidRPr="002B569F">
          <w:rPr>
            <w:lang w:val="en-US"/>
          </w:rPr>
          <w:t>, a discipline of artificial intelligence, is key to train the model using data collected from various hydrometeorological stations in the city of Bogota. By obtaining all the data accumulated by these stations, they can be related to each other, considering other variables obtained from each station, such as the date and time at which the data were extracted. In this way, an organized data set will be created with which the model will be trained. Finally, the model will be able to predict the environmental data based on information from the environment surrounding the simulation.</w:t>
        </w:r>
      </w:ins>
      <w:del w:id="2025" w:author="Camilo Andrés Díaz Gómez" w:date="2023-03-28T11:48:00Z">
        <w:r w:rsidR="00836B69" w:rsidRPr="002B569F" w:rsidDel="00703E7F">
          <w:rPr>
            <w:lang w:val="en-US"/>
          </w:rPr>
          <w:delText>IoT networks have allowed for improving different aspects for humanity, through the use of technological ecosystems that efficiently collect and exchange information or data to increase the quality of life, productivity in large companies, more precise control of processes, among many functions. However, the implementation of this type of network can be very expensive, so it is preferable to design it beforehand to validate and test proper functioning before construction and implementation.</w:delText>
        </w:r>
      </w:del>
    </w:p>
    <w:p w14:paraId="2EA949A2" w14:textId="77777777" w:rsidR="00703E7F" w:rsidRPr="002B569F" w:rsidRDefault="00703E7F">
      <w:pPr>
        <w:pStyle w:val="PrrAPA"/>
        <w:rPr>
          <w:ins w:id="2026" w:author="Camilo Andrés Díaz Gómez" w:date="2023-03-28T11:48:00Z"/>
          <w:lang w:val="en-US"/>
        </w:rPr>
        <w:pPrChange w:id="2027" w:author="Camilo Andrés Díaz Gómez" w:date="2023-03-28T17:43:00Z">
          <w:pPr>
            <w:ind w:firstLine="708"/>
          </w:pPr>
        </w:pPrChange>
      </w:pPr>
    </w:p>
    <w:p w14:paraId="3CE2ABF1" w14:textId="214F2581" w:rsidR="00836B69" w:rsidRPr="002B569F" w:rsidDel="00703E7F" w:rsidRDefault="00836B69">
      <w:pPr>
        <w:pStyle w:val="PrrAPA"/>
        <w:ind w:firstLine="0"/>
        <w:rPr>
          <w:del w:id="2028" w:author="Camilo Andrés Díaz Gómez" w:date="2023-03-28T11:48:00Z"/>
          <w:lang w:val="en-US"/>
        </w:rPr>
        <w:pPrChange w:id="2029" w:author="Camilo Andrés Díaz Gómez" w:date="2023-03-28T17:43:00Z">
          <w:pPr>
            <w:ind w:firstLine="708"/>
          </w:pPr>
        </w:pPrChange>
      </w:pPr>
    </w:p>
    <w:p w14:paraId="5EEB0E85" w14:textId="74F86944" w:rsidR="00836B69" w:rsidRPr="002B569F" w:rsidDel="00703E7F" w:rsidRDefault="00836B69">
      <w:pPr>
        <w:pStyle w:val="PrrAPA"/>
        <w:ind w:firstLine="0"/>
        <w:rPr>
          <w:del w:id="2030" w:author="Camilo Andrés Díaz Gómez" w:date="2023-03-28T11:48:00Z"/>
          <w:lang w:val="en-US"/>
        </w:rPr>
        <w:pPrChange w:id="2031" w:author="Camilo Andrés Díaz Gómez" w:date="2023-03-28T17:43:00Z">
          <w:pPr>
            <w:ind w:firstLine="708"/>
          </w:pPr>
        </w:pPrChange>
      </w:pPr>
      <w:del w:id="2032" w:author="Camilo Andrés Díaz Gómez" w:date="2023-03-28T11:48:00Z">
        <w:r w:rsidRPr="002B569F" w:rsidDel="00703E7F">
          <w:rPr>
            <w:lang w:val="en-US"/>
          </w:rPr>
          <w:delText>Since these types of networks are composed of devices that are responsible for collecting information from the outside or the environment that surrounds them, called sensors, the purchase of these devices entails a high monetary expense. However, it is possible to generate environmental data with which the network could work, so by simulating the data that will make the network work, it is also possible to simulate an entire IoT network based on environmental data. In order for the data to be consistent with each other, it is necessary to develop a simulation model that generates the appropriate data taking into account the other aspects of the surrounding environment.</w:delText>
        </w:r>
      </w:del>
    </w:p>
    <w:p w14:paraId="7A98F993" w14:textId="78EB3B87" w:rsidR="00836B69" w:rsidRPr="002B569F" w:rsidDel="00703E7F" w:rsidRDefault="00836B69">
      <w:pPr>
        <w:pStyle w:val="PrrAPA"/>
        <w:ind w:firstLine="0"/>
        <w:rPr>
          <w:del w:id="2033" w:author="Camilo Andrés Díaz Gómez" w:date="2023-03-28T11:48:00Z"/>
          <w:lang w:val="en-US"/>
        </w:rPr>
        <w:pPrChange w:id="2034" w:author="Camilo Andrés Díaz Gómez" w:date="2023-03-28T17:43:00Z">
          <w:pPr>
            <w:ind w:firstLine="708"/>
          </w:pPr>
        </w:pPrChange>
      </w:pPr>
    </w:p>
    <w:p w14:paraId="240A556B" w14:textId="59986F2E" w:rsidR="00E30F2C" w:rsidRPr="002B569F" w:rsidRDefault="00836B69">
      <w:pPr>
        <w:pStyle w:val="PrrAPA"/>
        <w:ind w:firstLine="0"/>
        <w:rPr>
          <w:lang w:val="en-US"/>
        </w:rPr>
        <w:pPrChange w:id="2035" w:author="Camilo Andrés Díaz Gómez" w:date="2023-03-28T17:43:00Z">
          <w:pPr>
            <w:ind w:firstLine="708"/>
          </w:pPr>
        </w:pPrChange>
      </w:pPr>
      <w:del w:id="2036" w:author="Camilo Andrés Díaz Gómez" w:date="2023-03-28T11:48:00Z">
        <w:r w:rsidRPr="002B569F" w:rsidDel="00703E7F">
          <w:rPr>
            <w:lang w:val="en-US"/>
          </w:rPr>
          <w:delText>To achieve a correct simulation of environmental data, it is necessary to create a model that takes into account the different variables of the environment. For this reason, the use of Machine Learning, one of the branches of artificial intelligence, is the tool that will allow training the model using data collected from different stations in the city of Bogotá. By obtaining all the data accumulated by these stations, they can be related to each other, thanks to other variables obtained from each station, for example, the date and time in which the data were extracted by the station. This is done in order to create an organized data set with which the model will be trained. Finally, the model will be able to predict the data based on information from the environment surrounding the simulation.</w:delText>
        </w:r>
      </w:del>
    </w:p>
    <w:p w14:paraId="2461E644" w14:textId="0EB47592" w:rsidR="00836B69" w:rsidRPr="002B569F" w:rsidDel="00703E7F" w:rsidRDefault="00836B69">
      <w:pPr>
        <w:pStyle w:val="PrrAPA"/>
        <w:rPr>
          <w:del w:id="2037" w:author="Camilo Andrés Díaz Gómez" w:date="2023-03-28T11:48:00Z"/>
          <w:lang w:val="en-US"/>
        </w:rPr>
        <w:pPrChange w:id="2038" w:author="Camilo Andrés Díaz Gómez" w:date="2023-03-28T17:43:00Z">
          <w:pPr>
            <w:ind w:firstLine="708"/>
          </w:pPr>
        </w:pPrChange>
      </w:pPr>
      <w:r w:rsidRPr="002B569F">
        <w:rPr>
          <w:i/>
          <w:lang w:val="en-US"/>
        </w:rPr>
        <w:lastRenderedPageBreak/>
        <w:t>Keywords</w:t>
      </w:r>
      <w:r w:rsidRPr="002B569F">
        <w:rPr>
          <w:b/>
          <w:lang w:val="en-US"/>
        </w:rPr>
        <w:t xml:space="preserve">: </w:t>
      </w:r>
      <w:r w:rsidRPr="002B569F">
        <w:rPr>
          <w:lang w:val="en-US"/>
        </w:rPr>
        <w:t xml:space="preserve">IoT networks, technological ecosystems, sensors, environmental data, simulation model, </w:t>
      </w:r>
      <w:r w:rsidR="00D56345">
        <w:rPr>
          <w:lang w:val="en-US"/>
        </w:rPr>
        <w:t>Machine Learning</w:t>
      </w:r>
      <w:r w:rsidRPr="002B569F">
        <w:rPr>
          <w:lang w:val="en-US"/>
        </w:rPr>
        <w:t>, artificial intelligence, data consistency, data prediction.</w:t>
      </w:r>
    </w:p>
    <w:p w14:paraId="6A0EBC0E" w14:textId="13561D32" w:rsidR="00E30F2C" w:rsidRPr="002B569F" w:rsidRDefault="00E30F2C">
      <w:pPr>
        <w:pStyle w:val="PrrAPA"/>
        <w:rPr>
          <w:ins w:id="2039" w:author="Camilo Andrés Díaz Gómez" w:date="2023-03-22T16:26:00Z"/>
          <w:lang w:val="en-US"/>
          <w:rPrChange w:id="2040" w:author="Camilo Andrés Díaz Gómez" w:date="2023-03-28T17:42:00Z">
            <w:rPr>
              <w:ins w:id="2041" w:author="Camilo Andrés Díaz Gómez" w:date="2023-03-22T16:26:00Z"/>
              <w:rFonts w:eastAsiaTheme="majorEastAsia" w:cs="Times New Roman"/>
              <w:b/>
              <w:szCs w:val="26"/>
            </w:rPr>
          </w:rPrChange>
        </w:rPr>
        <w:pPrChange w:id="2042" w:author="Camilo Andrés Díaz Gómez" w:date="2023-03-28T17:43:00Z">
          <w:pPr>
            <w:spacing w:after="160" w:line="259" w:lineRule="auto"/>
            <w:jc w:val="left"/>
          </w:pPr>
        </w:pPrChange>
      </w:pPr>
      <w:bookmarkStart w:id="2043" w:name="_Toc129623645"/>
    </w:p>
    <w:p w14:paraId="249B6CB2" w14:textId="77777777" w:rsidR="00703E7F" w:rsidRPr="002B569F" w:rsidRDefault="00703E7F">
      <w:pPr>
        <w:spacing w:after="160"/>
        <w:jc w:val="left"/>
        <w:rPr>
          <w:ins w:id="2044" w:author="Camilo Andrés Díaz Gómez" w:date="2023-03-28T11:48:00Z"/>
          <w:rFonts w:eastAsiaTheme="majorEastAsia" w:cs="Times New Roman"/>
          <w:b/>
          <w:szCs w:val="24"/>
          <w:lang w:val="en-US"/>
          <w:rPrChange w:id="2045" w:author="Camilo Andrés Díaz Gómez" w:date="2023-03-28T17:42:00Z">
            <w:rPr>
              <w:ins w:id="2046" w:author="Camilo Andrés Díaz Gómez" w:date="2023-03-28T11:48:00Z"/>
              <w:rFonts w:eastAsiaTheme="majorEastAsia" w:cs="Times New Roman"/>
              <w:b/>
              <w:szCs w:val="24"/>
            </w:rPr>
          </w:rPrChange>
        </w:rPr>
        <w:pPrChange w:id="2047" w:author="Camilo Andrés Díaz Gómez" w:date="2023-03-28T17:43:00Z">
          <w:pPr>
            <w:spacing w:after="160" w:line="259" w:lineRule="auto"/>
            <w:jc w:val="left"/>
          </w:pPr>
        </w:pPrChange>
      </w:pPr>
      <w:ins w:id="2048" w:author="Camilo Andrés Díaz Gómez" w:date="2023-03-28T11:48:00Z">
        <w:r w:rsidRPr="002B569F">
          <w:rPr>
            <w:rFonts w:cs="Times New Roman"/>
            <w:szCs w:val="24"/>
            <w:lang w:val="en-US"/>
            <w:rPrChange w:id="2049" w:author="Camilo Andrés Díaz Gómez" w:date="2023-03-28T17:42:00Z">
              <w:rPr>
                <w:rFonts w:cs="Times New Roman"/>
                <w:szCs w:val="24"/>
              </w:rPr>
            </w:rPrChange>
          </w:rPr>
          <w:br w:type="page"/>
        </w:r>
      </w:ins>
    </w:p>
    <w:p w14:paraId="38124428" w14:textId="46C42452" w:rsidR="007A5D17" w:rsidRPr="002B569F" w:rsidRDefault="00996369">
      <w:pPr>
        <w:pStyle w:val="Ttulo2"/>
        <w:jc w:val="center"/>
        <w:rPr>
          <w:rFonts w:cs="Times New Roman"/>
          <w:szCs w:val="24"/>
        </w:rPr>
        <w:pPrChange w:id="2050" w:author="Camilo Andrés Díaz Gómez" w:date="2023-03-28T17:43:00Z">
          <w:pPr>
            <w:jc w:val="center"/>
          </w:pPr>
        </w:pPrChange>
      </w:pPr>
      <w:bookmarkStart w:id="2051" w:name="_Toc130919804"/>
      <w:r w:rsidRPr="002B569F">
        <w:rPr>
          <w:rFonts w:cs="Times New Roman"/>
          <w:szCs w:val="24"/>
        </w:rPr>
        <w:lastRenderedPageBreak/>
        <w:t>Introducción</w:t>
      </w:r>
      <w:bookmarkEnd w:id="2043"/>
      <w:bookmarkEnd w:id="2051"/>
    </w:p>
    <w:p w14:paraId="72E0815A" w14:textId="77777777" w:rsidR="00E57649" w:rsidRPr="002B569F" w:rsidRDefault="00E57649">
      <w:pPr>
        <w:pStyle w:val="PrrAPA"/>
        <w:rPr>
          <w:ins w:id="2052" w:author="Camilo Andrés Díaz Gómez" w:date="2023-03-22T13:53:00Z"/>
        </w:rPr>
        <w:pPrChange w:id="2053" w:author="Camilo Andrés Díaz Gómez" w:date="2023-03-28T17:43:00Z">
          <w:pPr>
            <w:pStyle w:val="PrrAPA"/>
            <w:ind w:firstLine="708"/>
          </w:pPr>
        </w:pPrChange>
      </w:pPr>
    </w:p>
    <w:p w14:paraId="268CE201" w14:textId="1716E4B3" w:rsidR="007A5D17" w:rsidRPr="002B569F" w:rsidRDefault="007A5D17">
      <w:pPr>
        <w:pStyle w:val="PrrAPA"/>
        <w:rPr>
          <w:ins w:id="2054" w:author="Camilo Andrés Díaz Gómez" w:date="2023-03-17T00:31:00Z"/>
        </w:rPr>
        <w:pPrChange w:id="2055" w:author="Camilo Andrés Díaz Gómez" w:date="2023-03-28T17:43:00Z">
          <w:pPr>
            <w:pStyle w:val="NormalWeb"/>
            <w:spacing w:line="360" w:lineRule="auto"/>
            <w:ind w:firstLine="720"/>
            <w:jc w:val="both"/>
          </w:pPr>
        </w:pPrChange>
      </w:pPr>
      <w:r w:rsidRPr="002B569F">
        <w:t>Con la aparición del internet, el crecimiento tecnológico de las comunicaciones ha avanzado considerablemente</w:t>
      </w:r>
      <w:del w:id="2056" w:author="DIANA CAROLINA CANDIA HERRERA" w:date="2023-03-07T09:35:00Z">
        <w:r w:rsidRPr="002B569F" w:rsidDel="00843772">
          <w:delText xml:space="preserve"> rápido</w:delText>
        </w:r>
      </w:del>
      <w:r w:rsidRPr="002B569F">
        <w:t xml:space="preserve">, permitiendo así </w:t>
      </w:r>
      <w:ins w:id="2057" w:author="DIANA CAROLINA CANDIA HERRERA" w:date="2023-03-07T09:36:00Z">
        <w:r w:rsidR="00843772" w:rsidRPr="002B569F">
          <w:t>que</w:t>
        </w:r>
      </w:ins>
      <w:del w:id="2058" w:author="DIANA CAROLINA CANDIA HERRERA" w:date="2023-03-07T09:36:00Z">
        <w:r w:rsidRPr="002B569F" w:rsidDel="00843772">
          <w:delText>a</w:delText>
        </w:r>
      </w:del>
      <w:r w:rsidRPr="002B569F">
        <w:t xml:space="preserve"> las personas </w:t>
      </w:r>
      <w:ins w:id="2059" w:author="DIANA CAROLINA CANDIA HERRERA" w:date="2023-03-07T09:36:00Z">
        <w:r w:rsidR="00843772" w:rsidRPr="002B569F">
          <w:t xml:space="preserve">puedan </w:t>
        </w:r>
      </w:ins>
      <w:r w:rsidRPr="002B569F">
        <w:t>mantenerse comunicadas fácilmente, además, estos grandes avances han permitido llegar a áreas que, hasta hace algunos años, era innecesaria una comunicación, pero al ver el valor que podían tener los datos, surgió la necesidad de que los objetos como electrodomésticos y dispositivos de uso industrial puedan recopilar e intercambiar entre si información</w:t>
      </w:r>
      <w:del w:id="2060" w:author="DIANA CAROLINA CANDIA HERRERA" w:date="2023-03-07T09:36:00Z">
        <w:r w:rsidRPr="002B569F" w:rsidDel="00843772">
          <w:delText>,</w:delText>
        </w:r>
      </w:del>
      <w:r w:rsidRPr="002B569F">
        <w:t xml:space="preserve"> permitiendo expandir aún más los usos que se pueden hacer con el internet y las redes de comunicaciones que lo componen, a esto se le conoce como  Internet of Things (IoT) o también como internet de las cosas. </w:t>
      </w:r>
    </w:p>
    <w:p w14:paraId="4967A472" w14:textId="77777777" w:rsidR="00215A76" w:rsidRPr="002B569F" w:rsidRDefault="00215A76">
      <w:pPr>
        <w:pStyle w:val="PrrAPA"/>
        <w:pPrChange w:id="2061" w:author="Camilo Andrés Díaz Gómez" w:date="2023-03-28T17:43:00Z">
          <w:pPr>
            <w:pStyle w:val="NormalWeb"/>
            <w:spacing w:line="360" w:lineRule="auto"/>
            <w:ind w:firstLine="720"/>
            <w:jc w:val="both"/>
          </w:pPr>
        </w:pPrChange>
      </w:pPr>
    </w:p>
    <w:p w14:paraId="05C6FBDC" w14:textId="139C7774" w:rsidR="007A5D17" w:rsidRPr="002B569F" w:rsidRDefault="007A5D17">
      <w:pPr>
        <w:pStyle w:val="PrrAPA"/>
        <w:rPr>
          <w:ins w:id="2062" w:author="Camilo Andrés Díaz Gómez" w:date="2023-03-17T00:31:00Z"/>
        </w:rPr>
        <w:pPrChange w:id="2063" w:author="Camilo Andrés Díaz Gómez" w:date="2023-03-28T17:43:00Z">
          <w:pPr>
            <w:pStyle w:val="NormalWeb"/>
            <w:spacing w:line="360" w:lineRule="auto"/>
            <w:ind w:firstLine="720"/>
            <w:jc w:val="both"/>
          </w:pPr>
        </w:pPrChange>
      </w:pPr>
      <w:r w:rsidRPr="002B569F">
        <w:t>IoT permite que los dispositivos estén integrados en una red, intercambiando datos recopilados entre sí para aportar más beneficios a las personas e incluso las industrias actuales, pero al requerir una correcta integración de dispositivos que cumplan objetivos que aporten a la red los datos necesarios para su correcto funcionamiento y lograr aprovechar al máximo los beneficios que este tipo de redes son capaces de aportar, es importante que estén diseñadas de la mejor manera posible, y así mismo probar que su funcionamiento sea correcto. Sin embargo, los costos de este tipo de redes y los dispositivos que la componen pueden llegar a ser exageradamente caros.</w:t>
      </w:r>
    </w:p>
    <w:p w14:paraId="749F6C1D" w14:textId="77777777" w:rsidR="00215A76" w:rsidRPr="002B569F" w:rsidRDefault="00215A76">
      <w:pPr>
        <w:pStyle w:val="PrrAPA"/>
        <w:pPrChange w:id="2064" w:author="Camilo Andrés Díaz Gómez" w:date="2023-03-28T17:43:00Z">
          <w:pPr>
            <w:pStyle w:val="NormalWeb"/>
            <w:spacing w:line="360" w:lineRule="auto"/>
            <w:ind w:firstLine="720"/>
            <w:jc w:val="both"/>
          </w:pPr>
        </w:pPrChange>
      </w:pPr>
    </w:p>
    <w:p w14:paraId="3DB8E2F1" w14:textId="7FD69BE9" w:rsidR="007A5D17" w:rsidRPr="002B569F" w:rsidRDefault="007A5D17">
      <w:pPr>
        <w:pStyle w:val="PrrAPA"/>
        <w:pPrChange w:id="2065" w:author="Camilo Andrés Díaz Gómez" w:date="2023-03-28T17:43:00Z">
          <w:pPr>
            <w:pStyle w:val="NormalWeb"/>
            <w:spacing w:line="360" w:lineRule="auto"/>
            <w:ind w:firstLine="720"/>
            <w:jc w:val="both"/>
          </w:pPr>
        </w:pPrChange>
      </w:pPr>
      <w:r w:rsidRPr="002B569F">
        <w:t>Por esta razón, el proyecto “</w:t>
      </w:r>
      <w:r w:rsidRPr="002B569F">
        <w:fldChar w:fldCharType="begin"/>
      </w:r>
      <w:r w:rsidRPr="002B569F">
        <w:instrText xml:space="preserve"> SEQ CHAPTER \h \r 1</w:instrText>
      </w:r>
      <w:r w:rsidRPr="002B569F">
        <w:fldChar w:fldCharType="end"/>
      </w:r>
      <w:r w:rsidRPr="002B569F">
        <w:t>Simulador de datos climáticos para el desarrollo de proyectos IoT”; se obtendrá un modelo para la generación de datos climáticos, inicialmente temperatura, con ello podrán ser usados para posteriores proyectos donde sea necesario una validación de funcionamiento de dispositivos IoT. Para esto se desarrollarán algoritmos, modelos y pruebas para generar un óptimo funcionamiento del modelo, con ello, llegar al objetivo general y suplir la necesidad de los desarrolladores, investigadores y técnicos de redes IoT que buscan probar sus dispositivos IoT previo a la instalación de las redes en la ciudad de Bogotá para lugares cercanos al Jardín Botánico, Universidad Nacional y a la sede central del IDEAM.</w:t>
      </w:r>
    </w:p>
    <w:p w14:paraId="3523C43A" w14:textId="4078487C" w:rsidR="00996369" w:rsidRPr="002B569F" w:rsidRDefault="007A5D17">
      <w:pPr>
        <w:pStyle w:val="Ttulo2"/>
        <w:jc w:val="center"/>
        <w:rPr>
          <w:rFonts w:cs="Times New Roman"/>
          <w:szCs w:val="24"/>
        </w:rPr>
        <w:pPrChange w:id="2066" w:author="Camilo Andrés Díaz Gómez" w:date="2023-03-28T17:43:00Z">
          <w:pPr>
            <w:spacing w:after="160" w:line="259" w:lineRule="auto"/>
            <w:jc w:val="center"/>
          </w:pPr>
        </w:pPrChange>
      </w:pPr>
      <w:r w:rsidRPr="002B569F">
        <w:rPr>
          <w:rFonts w:cs="Times New Roman"/>
          <w:sz w:val="22"/>
          <w:szCs w:val="22"/>
          <w:rPrChange w:id="2067" w:author="Camilo Andrés Díaz Gómez" w:date="2023-03-28T17:42:00Z">
            <w:rPr>
              <w:rFonts w:cs="Times New Roman"/>
              <w:szCs w:val="24"/>
            </w:rPr>
          </w:rPrChange>
        </w:rPr>
        <w:br w:type="page"/>
      </w:r>
      <w:bookmarkStart w:id="2068" w:name="_Toc129623646"/>
      <w:bookmarkStart w:id="2069" w:name="_Toc130919805"/>
      <w:r w:rsidR="00996369" w:rsidRPr="002B569F">
        <w:rPr>
          <w:rFonts w:cs="Times New Roman"/>
          <w:szCs w:val="24"/>
        </w:rPr>
        <w:lastRenderedPageBreak/>
        <w:t>Planteamiento del Problema</w:t>
      </w:r>
      <w:bookmarkEnd w:id="2068"/>
      <w:bookmarkEnd w:id="2069"/>
    </w:p>
    <w:p w14:paraId="01227494" w14:textId="77777777" w:rsidR="00E30F2C" w:rsidRPr="002B569F" w:rsidRDefault="00E30F2C" w:rsidP="002B569F">
      <w:pPr>
        <w:pStyle w:val="PrrAPA"/>
        <w:ind w:firstLine="708"/>
        <w:rPr>
          <w:ins w:id="2070" w:author="Camilo Andrés Díaz Gómez" w:date="2023-03-22T16:26:00Z"/>
        </w:rPr>
      </w:pPr>
    </w:p>
    <w:p w14:paraId="25F6DB75" w14:textId="39D36158" w:rsidR="007A5D17" w:rsidRPr="002B569F" w:rsidRDefault="00DA6BE6">
      <w:pPr>
        <w:pStyle w:val="PrrAPA"/>
        <w:ind w:firstLine="708"/>
        <w:pPrChange w:id="2071" w:author="Camilo Andrés Díaz Gómez" w:date="2023-03-28T17:43:00Z">
          <w:pPr>
            <w:pStyle w:val="PrrAPA"/>
            <w:ind w:firstLine="720"/>
          </w:pPr>
        </w:pPrChange>
      </w:pPr>
      <w:ins w:id="2072" w:author="Camilo Andrés Díaz Gómez" w:date="2023-03-12T17:58:00Z">
        <w:r w:rsidRPr="002B569F">
          <w:t>En la actualidad, un gran número de dispositivos electrónicos de uso diario, como celulares, computadores, televisores, neveras, aires acondicionados, sensores, entre otros, están conectados a internet con diversos propósitos</w:t>
        </w:r>
      </w:ins>
      <w:del w:id="2073" w:author="Camilo Andrés Díaz Gómez" w:date="2023-03-12T17:58:00Z">
        <w:r w:rsidR="007A5D17" w:rsidRPr="002B569F" w:rsidDel="00DA6BE6">
          <w:delText xml:space="preserve">En la actualidad, una gran parte de los </w:delText>
        </w:r>
        <w:commentRangeStart w:id="2074"/>
        <w:r w:rsidR="007A5D17" w:rsidRPr="002B569F" w:rsidDel="00DA6BE6">
          <w:delText xml:space="preserve">objetos electrónicos </w:delText>
        </w:r>
        <w:commentRangeEnd w:id="2074"/>
        <w:r w:rsidR="00843772" w:rsidRPr="002B569F" w:rsidDel="00DA6BE6">
          <w:rPr>
            <w:rStyle w:val="Refdecomentario"/>
            <w:sz w:val="24"/>
            <w:szCs w:val="24"/>
            <w:rPrChange w:id="2075" w:author="Camilo Andrés Díaz Gómez" w:date="2023-03-28T17:42:00Z">
              <w:rPr>
                <w:rStyle w:val="Refdecomentario"/>
              </w:rPr>
            </w:rPrChange>
          </w:rPr>
          <w:commentReference w:id="2074"/>
        </w:r>
        <w:r w:rsidR="007A5D17" w:rsidRPr="002B569F" w:rsidDel="00DA6BE6">
          <w:delText>de uso diario de la humanidad están conectados a internet por diferentes propósitos,</w:delText>
        </w:r>
      </w:del>
      <w:ins w:id="2076" w:author="Camilo Andrés Díaz Gómez" w:date="2023-03-12T17:59:00Z">
        <w:r w:rsidRPr="002B569F">
          <w:t>. A</w:t>
        </w:r>
      </w:ins>
      <w:del w:id="2077" w:author="Camilo Andrés Díaz Gómez" w:date="2023-03-12T17:58:00Z">
        <w:r w:rsidR="007A5D17" w:rsidRPr="002B569F" w:rsidDel="00DA6BE6">
          <w:delText xml:space="preserve"> a</w:delText>
        </w:r>
      </w:del>
      <w:r w:rsidR="007A5D17" w:rsidRPr="002B569F">
        <w:t xml:space="preserve"> este concepto se le conoce como IoT “Internet of Things”, el cual, “se refiere a la interconexión en red de objetos cotidianos, que a menudo están equipados con inteligencia ubicua”</w:t>
      </w:r>
      <w:r w:rsidR="00A3385F" w:rsidRPr="002B569F">
        <w:t xml:space="preserve"> (</w:t>
      </w:r>
      <w:r w:rsidR="00A3385F" w:rsidRPr="002B569F">
        <w:rPr>
          <w:rPrChange w:id="2078" w:author="Camilo Andrés Díaz Gómez" w:date="2023-03-28T17:42:00Z">
            <w:rPr>
              <w:noProof/>
            </w:rPr>
          </w:rPrChange>
        </w:rPr>
        <w:t>Xia, Yang, Wang &amp; Vinel, 2012).</w:t>
      </w:r>
    </w:p>
    <w:p w14:paraId="0A4DDC24" w14:textId="77777777" w:rsidR="007A5D17" w:rsidRPr="002B569F" w:rsidRDefault="007A5D17">
      <w:pPr>
        <w:pStyle w:val="PrrAPA"/>
        <w:pPrChange w:id="2079" w:author="Camilo Andrés Díaz Gómez" w:date="2023-03-28T17:43:00Z">
          <w:pPr>
            <w:pStyle w:val="PrrAPA"/>
            <w:ind w:firstLine="720"/>
          </w:pPr>
        </w:pPrChange>
      </w:pPr>
    </w:p>
    <w:p w14:paraId="6803133D" w14:textId="77777777" w:rsidR="007A5D17" w:rsidRPr="002B569F" w:rsidRDefault="007A5D17">
      <w:pPr>
        <w:pStyle w:val="PrrAPA"/>
        <w:pPrChange w:id="2080" w:author="Camilo Andrés Díaz Gómez" w:date="2023-03-28T17:43:00Z">
          <w:pPr>
            <w:pStyle w:val="PrrAPA"/>
            <w:ind w:firstLine="720"/>
          </w:pPr>
        </w:pPrChange>
      </w:pPr>
      <w:r w:rsidRPr="002B569F">
        <w:t>Gracias a esto, la conexiones IoT se han enlazado a la vida cotidiana por el avance exponencial y transversal de las tecnologías en la sociedad, que han evolucionado a una velocidad en la que muchas personas, empresas, negocios, entre otros, están adquiriendo estas nuevas tecnologías con el fin de mejorar el rendimiento en diferentes aspectos.</w:t>
      </w:r>
    </w:p>
    <w:p w14:paraId="5905F3E9" w14:textId="77777777" w:rsidR="007A5D17" w:rsidRPr="002B569F" w:rsidRDefault="007A5D17">
      <w:pPr>
        <w:pStyle w:val="PrrAPA"/>
        <w:pPrChange w:id="2081" w:author="Camilo Andrés Díaz Gómez" w:date="2023-03-28T17:43:00Z">
          <w:pPr>
            <w:pStyle w:val="PrrAPA"/>
            <w:ind w:firstLine="720"/>
          </w:pPr>
        </w:pPrChange>
      </w:pPr>
    </w:p>
    <w:p w14:paraId="546B08EF" w14:textId="7BD4388C" w:rsidR="007A5D17" w:rsidRPr="002B569F" w:rsidRDefault="007A5D17">
      <w:pPr>
        <w:pStyle w:val="PrrAPA"/>
        <w:pPrChange w:id="2082" w:author="Camilo Andrés Díaz Gómez" w:date="2023-03-28T17:43:00Z">
          <w:pPr>
            <w:pStyle w:val="PrrAPA"/>
            <w:ind w:firstLine="720"/>
          </w:pPr>
        </w:pPrChange>
      </w:pPr>
      <w:r w:rsidRPr="002B569F">
        <w:t xml:space="preserve">Los beneficios son amplios, </w:t>
      </w:r>
      <w:del w:id="2083" w:author="DIANA CAROLINA CANDIA HERRERA" w:date="2023-03-07T09:39:00Z">
        <w:r w:rsidRPr="002B569F" w:rsidDel="00843772">
          <w:delText xml:space="preserve">más </w:delText>
        </w:r>
      </w:del>
      <w:r w:rsidRPr="002B569F">
        <w:t>adelante en el documento se podrán encontrar, y esto</w:t>
      </w:r>
      <w:ins w:id="2084" w:author="Camilo Andrés Díaz Gómez" w:date="2023-03-28T12:35:00Z">
        <w:r w:rsidR="00FC3B69" w:rsidRPr="002B569F">
          <w:t xml:space="preserve"> es debido agracias a que </w:t>
        </w:r>
      </w:ins>
      <w:del w:id="2085" w:author="Camilo Andrés Díaz Gómez" w:date="2023-03-28T12:35:00Z">
        <w:r w:rsidRPr="002B569F" w:rsidDel="00FC3B69">
          <w:delText xml:space="preserve"> es gracias a que </w:delText>
        </w:r>
      </w:del>
      <w:r w:rsidRPr="002B569F">
        <w:t xml:space="preserve">los dispositivos IoT están encargados de la obtención de datos y su envió a la nube (cloud), permitiendo la conexión e intercambio de información entre estos objetos. </w:t>
      </w:r>
    </w:p>
    <w:p w14:paraId="2942AA1E" w14:textId="77777777" w:rsidR="007A5D17" w:rsidRPr="002B569F" w:rsidRDefault="007A5D17">
      <w:pPr>
        <w:pStyle w:val="PrrAPA"/>
        <w:rPr>
          <w:rPrChange w:id="2086" w:author="Camilo Andrés Díaz Gómez" w:date="2023-03-28T17:42:00Z">
            <w:rPr>
              <w:lang w:eastAsia="es-CO"/>
            </w:rPr>
          </w:rPrChange>
        </w:rPr>
        <w:pPrChange w:id="2087" w:author="Camilo Andrés Díaz Gómez" w:date="2023-03-28T17:43:00Z">
          <w:pPr>
            <w:pStyle w:val="PrrAPA"/>
            <w:ind w:firstLine="720"/>
          </w:pPr>
        </w:pPrChange>
      </w:pPr>
    </w:p>
    <w:p w14:paraId="7D850CF2" w14:textId="55AD789B" w:rsidR="007A5D17" w:rsidRPr="002B569F" w:rsidRDefault="007A5D17">
      <w:pPr>
        <w:pStyle w:val="PrrAPA"/>
        <w:pPrChange w:id="2088" w:author="Camilo Andrés Díaz Gómez" w:date="2023-03-28T17:43:00Z">
          <w:pPr>
            <w:pStyle w:val="PrrAPA"/>
            <w:ind w:firstLine="720"/>
          </w:pPr>
        </w:pPrChange>
      </w:pPr>
      <w:r w:rsidRPr="002B569F">
        <w:rPr>
          <w:rPrChange w:id="2089" w:author="Camilo Andrés Díaz Gómez" w:date="2023-03-28T17:42:00Z">
            <w:rPr>
              <w:lang w:eastAsia="es-CO"/>
            </w:rPr>
          </w:rPrChange>
        </w:rPr>
        <w:t>Según el centro de investigación SAP</w:t>
      </w:r>
      <w:ins w:id="2090" w:author="Camilo Andrés Díaz Gómez" w:date="2023-03-28T15:30:00Z">
        <w:r w:rsidR="00405EF3" w:rsidRPr="002B569F">
          <w:rPr>
            <w:rStyle w:val="Refdenotaalpie"/>
          </w:rPr>
          <w:footnoteReference w:id="2"/>
        </w:r>
      </w:ins>
      <w:r w:rsidRPr="002B569F">
        <w:rPr>
          <w:rPrChange w:id="2095" w:author="Camilo Andrés Díaz Gómez" w:date="2023-03-28T17:42:00Z">
            <w:rPr>
              <w:lang w:eastAsia="es-CO"/>
            </w:rPr>
          </w:rPrChange>
        </w:rPr>
        <w:t>, estos objetos interconectados están perfectamente integrados a la red de información, lo que hace que se pueda interactuar con los mismos a través de internet, pudiendo consultar o editar su estado a tiempo real</w:t>
      </w:r>
      <w:r w:rsidR="00A3385F" w:rsidRPr="002B569F">
        <w:t xml:space="preserve"> (</w:t>
      </w:r>
      <w:r w:rsidR="00A3385F" w:rsidRPr="002B569F">
        <w:rPr>
          <w:rPrChange w:id="2096" w:author="Camilo Andrés Díaz Gómez" w:date="2023-03-28T17:42:00Z">
            <w:rPr>
              <w:noProof/>
            </w:rPr>
          </w:rPrChange>
        </w:rPr>
        <w:t>Sandy &amp;Abasolo, 2013)</w:t>
      </w:r>
      <w:ins w:id="2097" w:author="Camilo Andrés Díaz Gómez" w:date="2023-03-28T12:36:00Z">
        <w:r w:rsidR="00FC3B69" w:rsidRPr="002B569F">
          <w:t>.</w:t>
        </w:r>
      </w:ins>
    </w:p>
    <w:p w14:paraId="744EAE20" w14:textId="77777777" w:rsidR="007A5D17" w:rsidRPr="002B569F" w:rsidRDefault="007A5D17">
      <w:pPr>
        <w:pStyle w:val="PrrAPA"/>
        <w:rPr>
          <w:rPrChange w:id="2098" w:author="Camilo Andrés Díaz Gómez" w:date="2023-03-28T17:42:00Z">
            <w:rPr>
              <w:lang w:eastAsia="es-CO"/>
            </w:rPr>
          </w:rPrChange>
        </w:rPr>
        <w:pPrChange w:id="2099" w:author="Camilo Andrés Díaz Gómez" w:date="2023-03-28T17:43:00Z">
          <w:pPr>
            <w:pStyle w:val="PrrAPA"/>
            <w:ind w:firstLine="720"/>
          </w:pPr>
        </w:pPrChange>
      </w:pPr>
    </w:p>
    <w:p w14:paraId="6171CFFD" w14:textId="7907E831" w:rsidR="007743C4" w:rsidRPr="002B569F" w:rsidDel="00215A76" w:rsidRDefault="007A5D17">
      <w:pPr>
        <w:pStyle w:val="PrrAPA"/>
        <w:rPr>
          <w:del w:id="2100" w:author="Camilo Andrés Díaz Gómez" w:date="2023-03-17T00:36:00Z"/>
          <w:rPrChange w:id="2101" w:author="Camilo Andrés Díaz Gómez" w:date="2023-03-28T17:42:00Z">
            <w:rPr>
              <w:del w:id="2102" w:author="Camilo Andrés Díaz Gómez" w:date="2023-03-17T00:36:00Z"/>
              <w:lang w:eastAsia="es-CO"/>
            </w:rPr>
          </w:rPrChange>
        </w:rPr>
        <w:pPrChange w:id="2103" w:author="Camilo Andrés Díaz Gómez" w:date="2023-03-28T17:43:00Z">
          <w:pPr>
            <w:pStyle w:val="PrrAPA"/>
            <w:ind w:firstLine="720"/>
          </w:pPr>
        </w:pPrChange>
      </w:pPr>
      <w:r w:rsidRPr="002B569F">
        <w:rPr>
          <w:rPrChange w:id="2104" w:author="Camilo Andrés Díaz Gómez" w:date="2023-03-28T17:42:00Z">
            <w:rPr>
              <w:lang w:eastAsia="es-CO"/>
            </w:rPr>
          </w:rPrChange>
        </w:rPr>
        <w:t xml:space="preserve">Actualmente, hay demasiadas personas que se desempeñan en el diseño, instalación y mantenimiento de estas conexiones como desarrolladores, investigadores, técnicos, entre otros en las redes IoT, estos a su vez buscan alguna ayuda para poder desarrollar sus pruebas sin la necesidad de gastar muchos recursos; por esta razón, una de las dificultades </w:t>
      </w:r>
      <w:del w:id="2105" w:author="DIANA CAROLINA CANDIA HERRERA" w:date="2023-03-07T09:40:00Z">
        <w:r w:rsidRPr="002B569F" w:rsidDel="00843772">
          <w:rPr>
            <w:rPrChange w:id="2106" w:author="Camilo Andrés Díaz Gómez" w:date="2023-03-28T17:42:00Z">
              <w:rPr>
                <w:lang w:eastAsia="es-CO"/>
              </w:rPr>
            </w:rPrChange>
          </w:rPr>
          <w:delText xml:space="preserve">más </w:delText>
        </w:r>
      </w:del>
      <w:r w:rsidRPr="002B569F">
        <w:rPr>
          <w:rPrChange w:id="2107" w:author="Camilo Andrés Díaz Gómez" w:date="2023-03-28T17:42:00Z">
            <w:rPr>
              <w:lang w:eastAsia="es-CO"/>
            </w:rPr>
          </w:rPrChange>
        </w:rPr>
        <w:t xml:space="preserve">recurrentes para la realización de estas conexiones y su posterior análisis es su alto costo económico la </w:t>
      </w:r>
      <w:r w:rsidRPr="002B569F">
        <w:rPr>
          <w:rPrChange w:id="2108" w:author="Camilo Andrés Díaz Gómez" w:date="2023-03-28T17:42:00Z">
            <w:rPr>
              <w:lang w:eastAsia="es-CO"/>
            </w:rPr>
          </w:rPrChange>
        </w:rPr>
        <w:lastRenderedPageBreak/>
        <w:t>cual limitan la optimización, eficiencia y el tiempo en la construcción de estas conexiones que es una de las razones por la que estos proyectos de redes IoT pueden costar más dependiendo del propósito y presupuestos.</w:t>
      </w:r>
    </w:p>
    <w:p w14:paraId="6AF640C1" w14:textId="474FB9D7" w:rsidR="00215A76" w:rsidRPr="002B569F" w:rsidRDefault="00AC054D">
      <w:pPr>
        <w:pStyle w:val="PrrAPA"/>
        <w:pPrChange w:id="2109" w:author="Camilo Andrés Díaz Gómez" w:date="2023-03-28T17:43:00Z">
          <w:pPr>
            <w:pStyle w:val="PrrAPA"/>
            <w:ind w:firstLine="0"/>
          </w:pPr>
        </w:pPrChange>
      </w:pPr>
      <w:del w:id="2110" w:author="Camilo Andrés Díaz Gómez" w:date="2023-03-17T00:36:00Z">
        <w:r w:rsidRPr="002B569F" w:rsidDel="00215A76">
          <w:delText xml:space="preserve">  </w:delText>
        </w:r>
      </w:del>
    </w:p>
    <w:p w14:paraId="0F6C0C63" w14:textId="77777777" w:rsidR="00B048F9" w:rsidRPr="002B569F" w:rsidRDefault="00B048F9" w:rsidP="002B569F">
      <w:pPr>
        <w:rPr>
          <w:rFonts w:cs="Times New Roman"/>
          <w:b/>
          <w:szCs w:val="24"/>
        </w:rPr>
      </w:pPr>
    </w:p>
    <w:p w14:paraId="1C19EB2F" w14:textId="6A4020F9" w:rsidR="00B048F9" w:rsidRPr="002B569F" w:rsidRDefault="00B048F9">
      <w:pPr>
        <w:pStyle w:val="Ttulo3"/>
        <w:ind w:firstLine="708"/>
        <w:rPr>
          <w:rFonts w:cs="Times New Roman"/>
          <w:b/>
          <w:bCs/>
          <w:rPrChange w:id="2111" w:author="Camilo Andrés Díaz Gómez" w:date="2023-03-28T17:42:00Z">
            <w:rPr/>
          </w:rPrChange>
        </w:rPr>
        <w:pPrChange w:id="2112" w:author="Camilo Andrés Díaz Gómez" w:date="2023-03-28T17:43:00Z">
          <w:pPr/>
        </w:pPrChange>
      </w:pPr>
      <w:bookmarkStart w:id="2113" w:name="_Toc129623647"/>
      <w:bookmarkStart w:id="2114" w:name="_Toc130919806"/>
      <w:r w:rsidRPr="002B569F">
        <w:rPr>
          <w:rFonts w:ascii="Times New Roman" w:hAnsi="Times New Roman" w:cs="Times New Roman"/>
          <w:b/>
          <w:bCs/>
          <w:color w:val="auto"/>
          <w:rPrChange w:id="2115" w:author="Camilo Andrés Díaz Gómez" w:date="2023-03-28T17:42:00Z">
            <w:rPr/>
          </w:rPrChange>
        </w:rPr>
        <w:t>Antecedentes</w:t>
      </w:r>
      <w:bookmarkEnd w:id="2113"/>
      <w:bookmarkEnd w:id="2114"/>
    </w:p>
    <w:p w14:paraId="27C28B55" w14:textId="77777777" w:rsidR="00215A76" w:rsidRPr="002B569F" w:rsidRDefault="00215A76">
      <w:pPr>
        <w:pStyle w:val="PrrAPA"/>
        <w:rPr>
          <w:ins w:id="2116" w:author="Camilo Andrés Díaz Gómez" w:date="2023-03-17T00:32:00Z"/>
        </w:rPr>
        <w:pPrChange w:id="2117" w:author="Camilo Andrés Díaz Gómez" w:date="2023-03-28T17:43:00Z">
          <w:pPr>
            <w:ind w:firstLine="720"/>
          </w:pPr>
        </w:pPrChange>
      </w:pPr>
    </w:p>
    <w:p w14:paraId="4FE52C01" w14:textId="311C5A57" w:rsidR="00B048F9" w:rsidRPr="002B569F" w:rsidRDefault="00B048F9">
      <w:pPr>
        <w:pStyle w:val="PrrAPA"/>
        <w:ind w:left="708"/>
        <w:rPr>
          <w:ins w:id="2118" w:author="Camilo Andrés Díaz Gómez" w:date="2023-03-14T20:31:00Z"/>
        </w:rPr>
        <w:pPrChange w:id="2119" w:author="Camilo Andrés Díaz Gómez" w:date="2023-03-28T17:45:00Z">
          <w:pPr>
            <w:ind w:firstLine="720"/>
          </w:pPr>
        </w:pPrChange>
      </w:pPr>
      <w:r w:rsidRPr="002B569F">
        <w:t>En la actualidad existe una gran variedad de plataformas y proyectos que están dirigidos a la contextualización, implementación y desarrollo de las redes IoT gracias al gran crecimiento en la actualidad junto al desarrollo de la tecnología. En el mercado se puede encontrar con software como:</w:t>
      </w:r>
    </w:p>
    <w:p w14:paraId="556CAED0" w14:textId="77777777" w:rsidR="00287D6C" w:rsidRPr="002B569F" w:rsidRDefault="00287D6C">
      <w:pPr>
        <w:pStyle w:val="PrrAPA"/>
        <w:rPr>
          <w:b/>
        </w:rPr>
        <w:pPrChange w:id="2120" w:author="Camilo Andrés Díaz Gómez" w:date="2023-03-28T17:43:00Z">
          <w:pPr>
            <w:ind w:firstLine="360"/>
          </w:pPr>
        </w:pPrChange>
      </w:pPr>
    </w:p>
    <w:p w14:paraId="3008BEF9" w14:textId="74CDC886" w:rsidR="00B048F9" w:rsidRPr="002B569F" w:rsidRDefault="00B048F9">
      <w:pPr>
        <w:pStyle w:val="Ttulo4"/>
        <w:numPr>
          <w:ilvl w:val="0"/>
          <w:numId w:val="25"/>
        </w:numPr>
        <w:rPr>
          <w:b/>
          <w:bCs/>
          <w:rPrChange w:id="2121" w:author="Camilo Andrés Díaz Gómez" w:date="2023-03-28T17:42:00Z">
            <w:rPr/>
          </w:rPrChange>
        </w:rPr>
        <w:pPrChange w:id="2122" w:author="Camilo Andrés Díaz Gómez" w:date="2023-03-28T17:43:00Z">
          <w:pPr>
            <w:pStyle w:val="NormalWeb"/>
            <w:spacing w:line="360" w:lineRule="auto"/>
            <w:jc w:val="both"/>
          </w:pPr>
        </w:pPrChange>
      </w:pPr>
      <w:r w:rsidRPr="002B569F">
        <w:rPr>
          <w:rFonts w:ascii="Times New Roman" w:hAnsi="Times New Roman" w:cs="Times New Roman"/>
          <w:b/>
          <w:bCs/>
          <w:color w:val="auto"/>
          <w:szCs w:val="24"/>
          <w:rPrChange w:id="2123" w:author="Camilo Andrés Díaz Gómez" w:date="2023-03-28T17:42:00Z">
            <w:rPr>
              <w:i/>
              <w:iCs/>
            </w:rPr>
          </w:rPrChange>
        </w:rPr>
        <w:t>Cisco Packet Tracer</w:t>
      </w:r>
    </w:p>
    <w:p w14:paraId="3C172DC4" w14:textId="77777777" w:rsidR="00215A76" w:rsidRPr="002B569F" w:rsidRDefault="00215A76">
      <w:pPr>
        <w:pStyle w:val="PrrAPA"/>
        <w:rPr>
          <w:ins w:id="2124" w:author="Camilo Andrés Díaz Gómez" w:date="2023-03-17T00:37:00Z"/>
        </w:rPr>
        <w:pPrChange w:id="2125" w:author="Camilo Andrés Díaz Gómez" w:date="2023-03-28T17:43:00Z">
          <w:pPr>
            <w:pStyle w:val="NormalWeb"/>
            <w:spacing w:line="360" w:lineRule="auto"/>
            <w:ind w:firstLine="708"/>
            <w:jc w:val="both"/>
          </w:pPr>
        </w:pPrChange>
      </w:pPr>
    </w:p>
    <w:p w14:paraId="25D5F7EF" w14:textId="6CDB8200" w:rsidR="00B048F9" w:rsidRPr="002B569F" w:rsidRDefault="00B048F9">
      <w:pPr>
        <w:pStyle w:val="PrrAPA"/>
        <w:ind w:left="708"/>
        <w:rPr>
          <w:ins w:id="2126" w:author="Camilo Andrés Díaz Gómez" w:date="2023-03-17T00:32:00Z"/>
        </w:rPr>
        <w:pPrChange w:id="2127" w:author="Camilo Andrés Díaz Gómez" w:date="2023-03-28T17:46:00Z">
          <w:pPr>
            <w:pStyle w:val="NormalWeb"/>
            <w:spacing w:line="360" w:lineRule="auto"/>
            <w:ind w:firstLine="720"/>
            <w:jc w:val="both"/>
          </w:pPr>
        </w:pPrChange>
      </w:pPr>
      <w:r w:rsidRPr="002B569F">
        <w:t>Es un software dirigido especialmente a la enseñanza y aprendizaje del comportamiento de las redes. En esta herramienta se puede desarrollar y simular redes gráficamente; uno de sus grandes servicios o usabilidad es la posibilidad de simular redes IoT, en donde se pueden encontrar distintos dispositivos tanto domésticos como industriales.</w:t>
      </w:r>
    </w:p>
    <w:p w14:paraId="7496DC0D" w14:textId="77777777" w:rsidR="00215A76" w:rsidRPr="002B569F" w:rsidRDefault="00215A76">
      <w:pPr>
        <w:pStyle w:val="PrrAPA"/>
        <w:pPrChange w:id="2128" w:author="Camilo Andrés Díaz Gómez" w:date="2023-03-28T17:43:00Z">
          <w:pPr>
            <w:pStyle w:val="NormalWeb"/>
            <w:spacing w:line="360" w:lineRule="auto"/>
            <w:ind w:firstLine="709"/>
            <w:jc w:val="both"/>
          </w:pPr>
        </w:pPrChange>
      </w:pPr>
    </w:p>
    <w:p w14:paraId="697387E4" w14:textId="1592C4D4" w:rsidR="00B048F9" w:rsidRPr="002B569F" w:rsidRDefault="00B048F9">
      <w:pPr>
        <w:pStyle w:val="Ttulo4"/>
        <w:numPr>
          <w:ilvl w:val="0"/>
          <w:numId w:val="25"/>
        </w:numPr>
        <w:rPr>
          <w:b/>
          <w:bCs/>
          <w:rPrChange w:id="2129" w:author="Camilo Andrés Díaz Gómez" w:date="2023-03-28T17:42:00Z">
            <w:rPr/>
          </w:rPrChange>
        </w:rPr>
        <w:pPrChange w:id="2130" w:author="Camilo Andrés Díaz Gómez" w:date="2023-03-28T17:43:00Z">
          <w:pPr>
            <w:pStyle w:val="NormalWeb"/>
            <w:spacing w:line="360" w:lineRule="auto"/>
            <w:jc w:val="both"/>
          </w:pPr>
        </w:pPrChange>
      </w:pPr>
      <w:r w:rsidRPr="002B569F">
        <w:rPr>
          <w:rFonts w:ascii="Times New Roman" w:hAnsi="Times New Roman" w:cs="Times New Roman"/>
          <w:b/>
          <w:bCs/>
          <w:color w:val="auto"/>
          <w:szCs w:val="24"/>
          <w:rPrChange w:id="2131" w:author="Camilo Andrés Díaz Gómez" w:date="2023-03-28T17:42:00Z">
            <w:rPr>
              <w:i/>
              <w:iCs/>
            </w:rPr>
          </w:rPrChange>
        </w:rPr>
        <w:t>IoT Device Simulator (AWS)</w:t>
      </w:r>
    </w:p>
    <w:p w14:paraId="3DB5BB81" w14:textId="77777777" w:rsidR="00215A76" w:rsidRPr="002B569F" w:rsidRDefault="00215A76">
      <w:pPr>
        <w:pStyle w:val="PrrAPA"/>
        <w:rPr>
          <w:ins w:id="2132" w:author="Camilo Andrés Díaz Gómez" w:date="2023-03-17T00:37:00Z"/>
        </w:rPr>
        <w:pPrChange w:id="2133" w:author="Camilo Andrés Díaz Gómez" w:date="2023-03-28T17:43:00Z">
          <w:pPr>
            <w:pStyle w:val="NormalWeb"/>
            <w:spacing w:line="360" w:lineRule="auto"/>
            <w:ind w:firstLine="720"/>
            <w:jc w:val="both"/>
          </w:pPr>
        </w:pPrChange>
      </w:pPr>
    </w:p>
    <w:p w14:paraId="272861F0" w14:textId="4D61D859" w:rsidR="00B048F9" w:rsidRPr="002B569F" w:rsidRDefault="00B048F9">
      <w:pPr>
        <w:pStyle w:val="PrrAPA"/>
        <w:ind w:left="708"/>
        <w:rPr>
          <w:ins w:id="2134" w:author="Camilo Andrés Díaz Gómez" w:date="2023-03-17T00:36:00Z"/>
        </w:rPr>
        <w:pPrChange w:id="2135" w:author="Camilo Andrés Díaz Gómez" w:date="2023-03-28T17:46:00Z">
          <w:pPr>
            <w:pStyle w:val="NormalWeb"/>
            <w:spacing w:line="360" w:lineRule="auto"/>
            <w:ind w:firstLine="720"/>
            <w:jc w:val="both"/>
          </w:pPr>
        </w:pPrChange>
      </w:pPr>
      <w:r w:rsidRPr="002B569F">
        <w:t>Gracias a la plataforma AWS (Amazon Web Services) la cual ofrece servicios en la web como lo dice su propio nombre, se puede encontrar el servicio IoT Device Simulator, en el cual, como lo menciona “ayuda a los clientes a probar la integración de dispositivos y a mejorar el rendimiento de sus servicios Backend de IoT, a través de una interfaz gráfica basada en la web. La solución permite a los clientes crear y simular cientos de dispositivos conectados, sin tener que configurar y administrar dispositivos físicos, o desarrollar scripts que consumen mucho tiempo.” (AWS, s. f.).</w:t>
      </w:r>
    </w:p>
    <w:p w14:paraId="28E31098" w14:textId="77777777" w:rsidR="00215A76" w:rsidRPr="002B569F" w:rsidRDefault="00215A76">
      <w:pPr>
        <w:pStyle w:val="PrrAPA"/>
        <w:pPrChange w:id="2136" w:author="Camilo Andrés Díaz Gómez" w:date="2023-03-28T17:43:00Z">
          <w:pPr>
            <w:pStyle w:val="NormalWeb"/>
            <w:spacing w:line="360" w:lineRule="auto"/>
            <w:ind w:firstLine="709"/>
            <w:jc w:val="both"/>
          </w:pPr>
        </w:pPrChange>
      </w:pPr>
    </w:p>
    <w:p w14:paraId="104A5EF7" w14:textId="47B37446" w:rsidR="00F91A33" w:rsidRPr="002B569F" w:rsidRDefault="00B048F9">
      <w:pPr>
        <w:pStyle w:val="Ttulo4"/>
        <w:numPr>
          <w:ilvl w:val="0"/>
          <w:numId w:val="25"/>
        </w:numPr>
        <w:rPr>
          <w:rStyle w:val="Textoennegrita"/>
          <w:rFonts w:cs="Times New Roman"/>
          <w:i w:val="0"/>
          <w:iCs w:val="0"/>
          <w:szCs w:val="24"/>
          <w:bdr w:val="none" w:sz="0" w:space="0" w:color="auto" w:frame="1"/>
          <w:shd w:val="clear" w:color="auto" w:fill="FFFFFF"/>
          <w:rPrChange w:id="2137" w:author="Camilo Andrés Díaz Gómez" w:date="2023-03-28T17:42:00Z">
            <w:rPr>
              <w:rStyle w:val="Textoennegrita"/>
              <w:rFonts w:cs="Times New Roman"/>
              <w:i/>
              <w:iCs/>
              <w:szCs w:val="24"/>
              <w:bdr w:val="none" w:sz="0" w:space="0" w:color="auto" w:frame="1"/>
              <w:shd w:val="clear" w:color="auto" w:fill="FFFFFF"/>
              <w:lang w:eastAsia="es-CO"/>
            </w:rPr>
          </w:rPrChange>
        </w:rPr>
        <w:pPrChange w:id="2138" w:author="Camilo Andrés Díaz Gómez" w:date="2023-03-28T17:43:00Z">
          <w:pPr>
            <w:spacing w:after="160"/>
          </w:pPr>
        </w:pPrChange>
      </w:pPr>
      <w:r w:rsidRPr="002B569F">
        <w:rPr>
          <w:rStyle w:val="Textoennegrita"/>
          <w:rFonts w:ascii="Times New Roman" w:hAnsi="Times New Roman" w:cs="Times New Roman"/>
          <w:color w:val="auto"/>
          <w:szCs w:val="24"/>
          <w:bdr w:val="none" w:sz="0" w:space="0" w:color="auto" w:frame="1"/>
          <w:shd w:val="clear" w:color="auto" w:fill="FFFFFF"/>
          <w:rPrChange w:id="2139" w:author="Camilo Andrés Díaz Gómez" w:date="2023-03-28T17:42:00Z">
            <w:rPr>
              <w:rStyle w:val="Textoennegrita"/>
              <w:rFonts w:cs="Times New Roman"/>
              <w:szCs w:val="24"/>
              <w:bdr w:val="none" w:sz="0" w:space="0" w:color="auto" w:frame="1"/>
              <w:shd w:val="clear" w:color="auto" w:fill="FFFFFF"/>
            </w:rPr>
          </w:rPrChange>
        </w:rPr>
        <w:lastRenderedPageBreak/>
        <w:t>Bluemix (IBM)</w:t>
      </w:r>
    </w:p>
    <w:p w14:paraId="43847CBF" w14:textId="77777777" w:rsidR="00215A76" w:rsidRPr="002B569F" w:rsidRDefault="00B048F9">
      <w:pPr>
        <w:pStyle w:val="PrrAPA"/>
        <w:rPr>
          <w:ins w:id="2140" w:author="Camilo Andrés Díaz Gómez" w:date="2023-03-17T00:37:00Z"/>
          <w:rStyle w:val="Textoennegrita"/>
          <w:rFonts w:eastAsiaTheme="majorEastAsia"/>
          <w:b w:val="0"/>
          <w:bCs w:val="0"/>
          <w:i/>
          <w:iCs/>
          <w:bdr w:val="none" w:sz="0" w:space="0" w:color="auto" w:frame="1"/>
          <w:shd w:val="clear" w:color="auto" w:fill="FFFFFF"/>
          <w:rPrChange w:id="2141" w:author="Camilo Andrés Díaz Gómez" w:date="2023-03-28T17:42:00Z">
            <w:rPr>
              <w:ins w:id="2142" w:author="Camilo Andrés Díaz Gómez" w:date="2023-03-17T00:37:00Z"/>
              <w:rStyle w:val="Textoennegrita"/>
              <w:rFonts w:asciiTheme="majorHAnsi" w:eastAsiaTheme="majorEastAsia" w:hAnsiTheme="majorHAnsi" w:cstheme="majorBidi"/>
              <w:b w:val="0"/>
              <w:bCs w:val="0"/>
              <w:i/>
              <w:iCs/>
              <w:color w:val="2F5496" w:themeColor="accent1" w:themeShade="BF"/>
              <w:bdr w:val="none" w:sz="0" w:space="0" w:color="auto" w:frame="1"/>
              <w:shd w:val="clear" w:color="auto" w:fill="FFFFFF"/>
            </w:rPr>
          </w:rPrChange>
        </w:rPr>
        <w:pPrChange w:id="2143" w:author="Camilo Andrés Díaz Gómez" w:date="2023-03-28T17:43:00Z">
          <w:pPr>
            <w:spacing w:after="160"/>
            <w:ind w:firstLine="720"/>
          </w:pPr>
        </w:pPrChange>
      </w:pPr>
      <w:r w:rsidRPr="002B569F">
        <w:rPr>
          <w:rStyle w:val="Textoennegrita"/>
          <w:b w:val="0"/>
          <w:bCs w:val="0"/>
          <w:bdr w:val="none" w:sz="0" w:space="0" w:color="auto" w:frame="1"/>
          <w:shd w:val="clear" w:color="auto" w:fill="FFFFFF"/>
        </w:rPr>
        <w:t xml:space="preserve"> </w:t>
      </w:r>
    </w:p>
    <w:p w14:paraId="5341ED0F" w14:textId="763AA979" w:rsidR="00B048F9" w:rsidRPr="002B569F" w:rsidRDefault="00B048F9">
      <w:pPr>
        <w:pStyle w:val="PrrAPA"/>
        <w:ind w:left="708"/>
        <w:rPr>
          <w:ins w:id="2144" w:author="Camilo Andrés Díaz Gómez" w:date="2023-03-17T00:36:00Z"/>
          <w:rStyle w:val="Textoennegrita"/>
          <w:bdr w:val="none" w:sz="0" w:space="0" w:color="auto" w:frame="1"/>
          <w:shd w:val="clear" w:color="auto" w:fill="FFFFFF"/>
        </w:rPr>
        <w:pPrChange w:id="2145" w:author="Camilo Andrés Díaz Gómez" w:date="2023-03-28T17:46:00Z">
          <w:pPr>
            <w:spacing w:after="160"/>
            <w:ind w:firstLine="720"/>
          </w:pPr>
        </w:pPrChange>
      </w:pPr>
      <w:r w:rsidRPr="002B569F">
        <w:rPr>
          <w:rStyle w:val="Textoennegrita"/>
          <w:b w:val="0"/>
          <w:bCs w:val="0"/>
          <w:bdr w:val="none" w:sz="0" w:space="0" w:color="auto" w:frame="1"/>
          <w:shd w:val="clear" w:color="auto" w:fill="FFFFFF"/>
        </w:rPr>
        <w:t xml:space="preserve">Es una servicio completamente almacenado y gestionado en la nube </w:t>
      </w:r>
      <w:r w:rsidRPr="002B569F">
        <w:rPr>
          <w:shd w:val="clear" w:color="auto" w:fill="FFFFFF"/>
        </w:rPr>
        <w:t>que facilita la derivación de valor de los dispositivos de Internet de las cosas (IoT)</w:t>
      </w:r>
      <w:r w:rsidRPr="002B569F">
        <w:rPr>
          <w:rStyle w:val="Textoennegrita"/>
          <w:bdr w:val="none" w:sz="0" w:space="0" w:color="auto" w:frame="1"/>
          <w:shd w:val="clear" w:color="auto" w:fill="FFFFFF"/>
        </w:rPr>
        <w:t>,</w:t>
      </w:r>
      <w:r w:rsidRPr="002B569F">
        <w:rPr>
          <w:rStyle w:val="Textoennegrita"/>
          <w:b w:val="0"/>
          <w:bCs w:val="0"/>
          <w:bdr w:val="none" w:sz="0" w:space="0" w:color="auto" w:frame="1"/>
          <w:shd w:val="clear" w:color="auto" w:fill="FFFFFF"/>
        </w:rPr>
        <w:t xml:space="preserve"> para el uso de este Bluemix es necesarios tener los dispositivos en físico, al tenerlos se conectan con la plataforma y esta empezara enviar datos de forma segura por medio de MQQT, </w:t>
      </w:r>
      <w:r w:rsidRPr="002B569F">
        <w:rPr>
          <w:shd w:val="clear" w:color="auto" w:fill="FFFFFF"/>
        </w:rPr>
        <w:t>Puede configurar y gestionar los dispositivos mediante el panel de control en línea</w:t>
      </w:r>
      <w:sdt>
        <w:sdtPr>
          <w:rPr>
            <w:rStyle w:val="Textoennegrita"/>
            <w:bdr w:val="none" w:sz="0" w:space="0" w:color="auto" w:frame="1"/>
            <w:shd w:val="clear" w:color="auto" w:fill="FFFFFF"/>
          </w:rPr>
          <w:id w:val="421618626"/>
          <w:citation/>
        </w:sdtPr>
        <w:sdtContent>
          <w:r w:rsidRPr="002B569F">
            <w:rPr>
              <w:rStyle w:val="Textoennegrita"/>
              <w:bdr w:val="none" w:sz="0" w:space="0" w:color="auto" w:frame="1"/>
              <w:shd w:val="clear" w:color="auto" w:fill="FFFFFF"/>
            </w:rPr>
            <w:fldChar w:fldCharType="begin"/>
          </w:r>
          <w:r w:rsidRPr="002B569F">
            <w:rPr>
              <w:rStyle w:val="Textoennegrita"/>
              <w:bdr w:val="none" w:sz="0" w:space="0" w:color="auto" w:frame="1"/>
              <w:shd w:val="clear" w:color="auto" w:fill="FFFFFF"/>
            </w:rPr>
            <w:instrText xml:space="preserve"> CITATION IBM \l 9226 </w:instrText>
          </w:r>
          <w:r w:rsidRPr="002B569F">
            <w:rPr>
              <w:rStyle w:val="Textoennegrita"/>
              <w:bdr w:val="none" w:sz="0" w:space="0" w:color="auto" w:frame="1"/>
              <w:shd w:val="clear" w:color="auto" w:fill="FFFFFF"/>
            </w:rPr>
            <w:fldChar w:fldCharType="separate"/>
          </w:r>
          <w:r w:rsidRPr="002B569F">
            <w:rPr>
              <w:rStyle w:val="Textoennegrita"/>
              <w:noProof/>
              <w:bdr w:val="none" w:sz="0" w:space="0" w:color="auto" w:frame="1"/>
              <w:shd w:val="clear" w:color="auto" w:fill="FFFFFF"/>
            </w:rPr>
            <w:t xml:space="preserve"> </w:t>
          </w:r>
          <w:r w:rsidRPr="002B569F">
            <w:rPr>
              <w:noProof/>
              <w:bdr w:val="none" w:sz="0" w:space="0" w:color="auto" w:frame="1"/>
              <w:shd w:val="clear" w:color="auto" w:fill="FFFFFF"/>
            </w:rPr>
            <w:t>(IBM , s.f.)</w:t>
          </w:r>
          <w:r w:rsidRPr="002B569F">
            <w:rPr>
              <w:rStyle w:val="Textoennegrita"/>
              <w:bdr w:val="none" w:sz="0" w:space="0" w:color="auto" w:frame="1"/>
              <w:shd w:val="clear" w:color="auto" w:fill="FFFFFF"/>
            </w:rPr>
            <w:fldChar w:fldCharType="end"/>
          </w:r>
        </w:sdtContent>
      </w:sdt>
      <w:r w:rsidRPr="002B569F">
        <w:rPr>
          <w:rStyle w:val="Textoennegrita"/>
          <w:bdr w:val="none" w:sz="0" w:space="0" w:color="auto" w:frame="1"/>
          <w:shd w:val="clear" w:color="auto" w:fill="FFFFFF"/>
        </w:rPr>
        <w:t>.</w:t>
      </w:r>
    </w:p>
    <w:p w14:paraId="3DFD7D81" w14:textId="77777777" w:rsidR="00215A76" w:rsidRPr="002B569F" w:rsidRDefault="00215A76">
      <w:pPr>
        <w:pStyle w:val="PrrAPA"/>
        <w:rPr>
          <w:rStyle w:val="Textoennegrita"/>
          <w:rFonts w:eastAsiaTheme="majorEastAsia"/>
          <w:b w:val="0"/>
          <w:bCs w:val="0"/>
          <w:i/>
          <w:iCs/>
          <w:bdr w:val="none" w:sz="0" w:space="0" w:color="auto" w:frame="1"/>
          <w:shd w:val="clear" w:color="auto" w:fill="FFFFFF"/>
          <w:rPrChange w:id="2146" w:author="Camilo Andrés Díaz Gómez" w:date="2023-03-28T17:42:00Z">
            <w:rPr>
              <w:rStyle w:val="Textoennegrita"/>
              <w:rFonts w:asciiTheme="majorHAnsi" w:eastAsiaTheme="majorEastAsia" w:hAnsiTheme="majorHAnsi" w:cs="Times New Roman"/>
              <w:b w:val="0"/>
              <w:bCs w:val="0"/>
              <w:i/>
              <w:iCs/>
              <w:color w:val="2F5496" w:themeColor="accent1" w:themeShade="BF"/>
              <w:szCs w:val="24"/>
              <w:bdr w:val="none" w:sz="0" w:space="0" w:color="auto" w:frame="1"/>
              <w:shd w:val="clear" w:color="auto" w:fill="FFFFFF"/>
            </w:rPr>
          </w:rPrChange>
        </w:rPr>
        <w:pPrChange w:id="2147" w:author="Camilo Andrés Díaz Gómez" w:date="2023-03-28T17:43:00Z">
          <w:pPr>
            <w:spacing w:after="160"/>
            <w:ind w:firstLine="709"/>
          </w:pPr>
        </w:pPrChange>
      </w:pPr>
    </w:p>
    <w:p w14:paraId="405448DD" w14:textId="4A808A8E" w:rsidR="00F91A33" w:rsidRPr="002B569F" w:rsidRDefault="00B048F9">
      <w:pPr>
        <w:pStyle w:val="Ttulo4"/>
        <w:numPr>
          <w:ilvl w:val="0"/>
          <w:numId w:val="25"/>
        </w:numPr>
        <w:rPr>
          <w:rStyle w:val="Textoennegrita"/>
          <w:rFonts w:cs="Times New Roman"/>
          <w:i w:val="0"/>
          <w:iCs w:val="0"/>
          <w:color w:val="auto"/>
          <w:szCs w:val="24"/>
          <w:bdr w:val="none" w:sz="0" w:space="0" w:color="auto" w:frame="1"/>
          <w:shd w:val="clear" w:color="auto" w:fill="FFFFFF"/>
          <w:rPrChange w:id="2148" w:author="Camilo Andrés Díaz Gómez" w:date="2023-03-28T17:42:00Z">
            <w:rPr>
              <w:rStyle w:val="Textoennegrita"/>
              <w:rFonts w:eastAsiaTheme="minorHAnsi" w:cstheme="minorBidi"/>
              <w:i/>
              <w:iCs/>
              <w:color w:val="000000" w:themeColor="text1"/>
              <w:szCs w:val="22"/>
              <w:bdr w:val="none" w:sz="0" w:space="0" w:color="auto" w:frame="1"/>
              <w:shd w:val="clear" w:color="auto" w:fill="FFFFFF"/>
              <w:lang w:eastAsia="en-US"/>
            </w:rPr>
          </w:rPrChange>
        </w:rPr>
        <w:pPrChange w:id="2149" w:author="Camilo Andrés Díaz Gómez" w:date="2023-03-28T17:43:00Z">
          <w:pPr>
            <w:pStyle w:val="NormalWeb"/>
            <w:spacing w:line="360" w:lineRule="auto"/>
            <w:jc w:val="both"/>
          </w:pPr>
        </w:pPrChange>
      </w:pPr>
      <w:r w:rsidRPr="002B569F">
        <w:rPr>
          <w:rStyle w:val="Textoennegrita"/>
          <w:rFonts w:ascii="Times New Roman" w:hAnsi="Times New Roman" w:cs="Times New Roman"/>
          <w:color w:val="auto"/>
          <w:szCs w:val="24"/>
          <w:bdr w:val="none" w:sz="0" w:space="0" w:color="auto" w:frame="1"/>
          <w:shd w:val="clear" w:color="auto" w:fill="FFFFFF"/>
          <w:rPrChange w:id="2150" w:author="Camilo Andrés Díaz Gómez" w:date="2023-03-28T17:42:00Z">
            <w:rPr>
              <w:rStyle w:val="Textoennegrita"/>
              <w:color w:val="000000" w:themeColor="text1"/>
              <w:bdr w:val="none" w:sz="0" w:space="0" w:color="auto" w:frame="1"/>
              <w:shd w:val="clear" w:color="auto" w:fill="FFFFFF"/>
            </w:rPr>
          </w:rPrChange>
        </w:rPr>
        <w:t>Iotify</w:t>
      </w:r>
    </w:p>
    <w:p w14:paraId="0EE389C6" w14:textId="77777777" w:rsidR="00215A76" w:rsidRPr="002B569F" w:rsidRDefault="00215A76">
      <w:pPr>
        <w:pStyle w:val="PrrAPA"/>
        <w:rPr>
          <w:ins w:id="2151" w:author="Camilo Andrés Díaz Gómez" w:date="2023-03-17T00:37:00Z"/>
          <w:rStyle w:val="Textoennegrita"/>
          <w:rFonts w:eastAsiaTheme="majorEastAsia"/>
          <w:b w:val="0"/>
          <w:bCs w:val="0"/>
          <w:i/>
          <w:iCs/>
          <w:bdr w:val="none" w:sz="0" w:space="0" w:color="auto" w:frame="1"/>
          <w:shd w:val="clear" w:color="auto" w:fill="FFFFFF"/>
          <w:rPrChange w:id="2152" w:author="Camilo Andrés Díaz Gómez" w:date="2023-03-28T17:42:00Z">
            <w:rPr>
              <w:ins w:id="2153" w:author="Camilo Andrés Díaz Gómez" w:date="2023-03-17T00:37:00Z"/>
              <w:rStyle w:val="Textoennegrita"/>
              <w:rFonts w:asciiTheme="majorHAnsi" w:eastAsiaTheme="majorEastAsia" w:hAnsiTheme="majorHAnsi" w:cstheme="majorBidi"/>
              <w:b w:val="0"/>
              <w:bCs w:val="0"/>
              <w:i/>
              <w:iCs/>
              <w:color w:val="000000" w:themeColor="text1"/>
              <w:szCs w:val="22"/>
              <w:bdr w:val="none" w:sz="0" w:space="0" w:color="auto" w:frame="1"/>
              <w:shd w:val="clear" w:color="auto" w:fill="FFFFFF"/>
              <w:lang w:eastAsia="en-US"/>
            </w:rPr>
          </w:rPrChange>
        </w:rPr>
        <w:pPrChange w:id="2154" w:author="Camilo Andrés Díaz Gómez" w:date="2023-03-28T17:43:00Z">
          <w:pPr>
            <w:pStyle w:val="NormalWeb"/>
            <w:spacing w:line="360" w:lineRule="auto"/>
            <w:ind w:firstLine="720"/>
            <w:jc w:val="both"/>
          </w:pPr>
        </w:pPrChange>
      </w:pPr>
    </w:p>
    <w:p w14:paraId="63CCCC64" w14:textId="11F7FF6C" w:rsidR="00F91A33" w:rsidRDefault="00B048F9" w:rsidP="002B569F">
      <w:pPr>
        <w:pStyle w:val="PrrAPA"/>
        <w:ind w:left="708"/>
        <w:rPr>
          <w:ins w:id="2155" w:author="Camilo Andrés Díaz Gómez" w:date="2023-03-28T17:47:00Z"/>
          <w:rStyle w:val="Textoennegrita"/>
          <w:b w:val="0"/>
          <w:bCs w:val="0"/>
          <w:bdr w:val="none" w:sz="0" w:space="0" w:color="auto" w:frame="1"/>
          <w:shd w:val="clear" w:color="auto" w:fill="FFFFFF"/>
        </w:rPr>
      </w:pPr>
      <w:del w:id="2156" w:author="Camilo Andrés Díaz Gómez" w:date="2023-03-28T17:46:00Z">
        <w:r w:rsidRPr="002B569F" w:rsidDel="002B569F">
          <w:rPr>
            <w:rStyle w:val="Textoennegrita"/>
            <w:b w:val="0"/>
            <w:bCs w:val="0"/>
            <w:bdr w:val="none" w:sz="0" w:space="0" w:color="auto" w:frame="1"/>
            <w:shd w:val="clear" w:color="auto" w:fill="FFFFFF"/>
            <w:rPrChange w:id="2157" w:author="Camilo Andrés Díaz Gómez" w:date="2023-03-28T17:42:00Z">
              <w:rPr>
                <w:rStyle w:val="Textoennegrita"/>
                <w:b w:val="0"/>
                <w:bCs w:val="0"/>
                <w:color w:val="000000" w:themeColor="text1"/>
                <w:bdr w:val="none" w:sz="0" w:space="0" w:color="auto" w:frame="1"/>
                <w:shd w:val="clear" w:color="auto" w:fill="FFFFFF"/>
              </w:rPr>
            </w:rPrChange>
          </w:rPr>
          <w:delText xml:space="preserve"> </w:delText>
        </w:r>
      </w:del>
      <w:r w:rsidRPr="002B569F">
        <w:rPr>
          <w:rStyle w:val="Textoennegrita"/>
          <w:b w:val="0"/>
          <w:bCs w:val="0"/>
          <w:bdr w:val="none" w:sz="0" w:space="0" w:color="auto" w:frame="1"/>
          <w:shd w:val="clear" w:color="auto" w:fill="FFFFFF"/>
          <w:rPrChange w:id="2158" w:author="Camilo Andrés Díaz Gómez" w:date="2023-03-28T17:42:00Z">
            <w:rPr>
              <w:rStyle w:val="Textoennegrita"/>
              <w:b w:val="0"/>
              <w:bCs w:val="0"/>
              <w:color w:val="000000" w:themeColor="text1"/>
              <w:bdr w:val="none" w:sz="0" w:space="0" w:color="auto" w:frame="1"/>
              <w:shd w:val="clear" w:color="auto" w:fill="FFFFFF"/>
            </w:rPr>
          </w:rPrChange>
        </w:rPr>
        <w:t xml:space="preserve">Simulador IoT que te permite desarrollar rápidamente soluciones IoT en la nube. Es una herramienta de simulación IoT de gran crecimiento. Es un </w:t>
      </w:r>
      <w:del w:id="2159" w:author="Camilo Andrés Díaz Gómez" w:date="2023-03-14T20:21:00Z">
        <w:r w:rsidRPr="002B569F" w:rsidDel="00952EC4">
          <w:rPr>
            <w:rStyle w:val="Textoennegrita"/>
            <w:b w:val="0"/>
            <w:bCs w:val="0"/>
            <w:bdr w:val="none" w:sz="0" w:space="0" w:color="auto" w:frame="1"/>
            <w:shd w:val="clear" w:color="auto" w:fill="FFFFFF"/>
            <w:rPrChange w:id="2160" w:author="Camilo Andrés Díaz Gómez" w:date="2023-03-28T17:42:00Z">
              <w:rPr>
                <w:rStyle w:val="Textoennegrita"/>
                <w:b w:val="0"/>
                <w:bCs w:val="0"/>
                <w:color w:val="000000" w:themeColor="text1"/>
                <w:bdr w:val="none" w:sz="0" w:space="0" w:color="auto" w:frame="1"/>
                <w:shd w:val="clear" w:color="auto" w:fill="FFFFFF"/>
              </w:rPr>
            </w:rPrChange>
          </w:rPr>
          <w:delText>software  libre</w:delText>
        </w:r>
      </w:del>
      <w:ins w:id="2161" w:author="Camilo Andrés Díaz Gómez" w:date="2023-03-14T20:21:00Z">
        <w:r w:rsidR="00952EC4" w:rsidRPr="002B569F">
          <w:rPr>
            <w:rStyle w:val="Textoennegrita"/>
            <w:b w:val="0"/>
            <w:bCs w:val="0"/>
            <w:bdr w:val="none" w:sz="0" w:space="0" w:color="auto" w:frame="1"/>
            <w:shd w:val="clear" w:color="auto" w:fill="FFFFFF"/>
            <w:rPrChange w:id="2162" w:author="Camilo Andrés Díaz Gómez" w:date="2023-03-28T17:42:00Z">
              <w:rPr>
                <w:rStyle w:val="Textoennegrita"/>
                <w:b w:val="0"/>
                <w:bCs w:val="0"/>
                <w:color w:val="000000" w:themeColor="text1"/>
                <w:bdr w:val="none" w:sz="0" w:space="0" w:color="auto" w:frame="1"/>
                <w:shd w:val="clear" w:color="auto" w:fill="FFFFFF"/>
              </w:rPr>
            </w:rPrChange>
          </w:rPr>
          <w:t>software libre</w:t>
        </w:r>
      </w:ins>
      <w:r w:rsidRPr="002B569F">
        <w:rPr>
          <w:rStyle w:val="Textoennegrita"/>
          <w:b w:val="0"/>
          <w:bCs w:val="0"/>
          <w:bdr w:val="none" w:sz="0" w:space="0" w:color="auto" w:frame="1"/>
          <w:shd w:val="clear" w:color="auto" w:fill="FFFFFF"/>
          <w:rPrChange w:id="2163" w:author="Camilo Andrés Díaz Gómez" w:date="2023-03-28T17:42:00Z">
            <w:rPr>
              <w:rStyle w:val="Textoennegrita"/>
              <w:b w:val="0"/>
              <w:bCs w:val="0"/>
              <w:color w:val="000000" w:themeColor="text1"/>
              <w:bdr w:val="none" w:sz="0" w:space="0" w:color="auto" w:frame="1"/>
              <w:shd w:val="clear" w:color="auto" w:fill="FFFFFF"/>
            </w:rPr>
          </w:rPrChange>
        </w:rPr>
        <w:t xml:space="preserve">, todo esto con la creación de proyectos de simulación, esto llevo </w:t>
      </w:r>
      <w:del w:id="2164" w:author="Camilo Andrés Díaz Gómez" w:date="2023-03-14T20:31:00Z">
        <w:r w:rsidRPr="002B569F" w:rsidDel="00287D6C">
          <w:rPr>
            <w:rStyle w:val="Textoennegrita"/>
            <w:b w:val="0"/>
            <w:bCs w:val="0"/>
            <w:bdr w:val="none" w:sz="0" w:space="0" w:color="auto" w:frame="1"/>
            <w:shd w:val="clear" w:color="auto" w:fill="FFFFFF"/>
            <w:rPrChange w:id="2165" w:author="Camilo Andrés Díaz Gómez" w:date="2023-03-28T17:42:00Z">
              <w:rPr>
                <w:rStyle w:val="Textoennegrita"/>
                <w:b w:val="0"/>
                <w:bCs w:val="0"/>
                <w:color w:val="000000" w:themeColor="text1"/>
                <w:bdr w:val="none" w:sz="0" w:space="0" w:color="auto" w:frame="1"/>
                <w:shd w:val="clear" w:color="auto" w:fill="FFFFFF"/>
              </w:rPr>
            </w:rPrChange>
          </w:rPr>
          <w:delText>a  la</w:delText>
        </w:r>
      </w:del>
      <w:ins w:id="2166" w:author="Camilo Andrés Díaz Gómez" w:date="2023-03-14T20:31:00Z">
        <w:r w:rsidR="00287D6C" w:rsidRPr="002B569F">
          <w:rPr>
            <w:rStyle w:val="Textoennegrita"/>
            <w:b w:val="0"/>
            <w:bCs w:val="0"/>
            <w:bdr w:val="none" w:sz="0" w:space="0" w:color="auto" w:frame="1"/>
            <w:shd w:val="clear" w:color="auto" w:fill="FFFFFF"/>
            <w:rPrChange w:id="2167" w:author="Camilo Andrés Díaz Gómez" w:date="2023-03-28T17:42:00Z">
              <w:rPr>
                <w:rStyle w:val="Textoennegrita"/>
                <w:b w:val="0"/>
                <w:bCs w:val="0"/>
                <w:color w:val="000000" w:themeColor="text1"/>
                <w:bdr w:val="none" w:sz="0" w:space="0" w:color="auto" w:frame="1"/>
                <w:shd w:val="clear" w:color="auto" w:fill="FFFFFF"/>
              </w:rPr>
            </w:rPrChange>
          </w:rPr>
          <w:t>a la</w:t>
        </w:r>
      </w:ins>
      <w:r w:rsidRPr="002B569F">
        <w:rPr>
          <w:rStyle w:val="Textoennegrita"/>
          <w:b w:val="0"/>
          <w:bCs w:val="0"/>
          <w:bdr w:val="none" w:sz="0" w:space="0" w:color="auto" w:frame="1"/>
          <w:shd w:val="clear" w:color="auto" w:fill="FFFFFF"/>
          <w:rPrChange w:id="2168" w:author="Camilo Andrés Díaz Gómez" w:date="2023-03-28T17:42:00Z">
            <w:rPr>
              <w:rStyle w:val="Textoennegrita"/>
              <w:b w:val="0"/>
              <w:bCs w:val="0"/>
              <w:color w:val="000000" w:themeColor="text1"/>
              <w:bdr w:val="none" w:sz="0" w:space="0" w:color="auto" w:frame="1"/>
              <w:shd w:val="clear" w:color="auto" w:fill="FFFFFF"/>
            </w:rPr>
          </w:rPrChange>
        </w:rPr>
        <w:t xml:space="preserve"> creación de proyectos gratis pero después cambiaron a tener una membrecía para poder utilizarla</w:t>
      </w:r>
      <w:del w:id="2169" w:author="Camilo Andrés Díaz Gómez" w:date="2023-03-14T20:21:00Z">
        <w:r w:rsidRPr="002B569F" w:rsidDel="00952EC4">
          <w:rPr>
            <w:rStyle w:val="Textoennegrita"/>
            <w:b w:val="0"/>
            <w:bCs w:val="0"/>
            <w:bdr w:val="none" w:sz="0" w:space="0" w:color="auto" w:frame="1"/>
            <w:shd w:val="clear" w:color="auto" w:fill="FFFFFF"/>
            <w:rPrChange w:id="2170" w:author="Camilo Andrés Díaz Gómez" w:date="2023-03-28T17:42:00Z">
              <w:rPr>
                <w:rStyle w:val="Textoennegrita"/>
                <w:b w:val="0"/>
                <w:bCs w:val="0"/>
                <w:color w:val="000000" w:themeColor="text1"/>
                <w:bdr w:val="none" w:sz="0" w:space="0" w:color="auto" w:frame="1"/>
                <w:shd w:val="clear" w:color="auto" w:fill="FFFFFF"/>
              </w:rPr>
            </w:rPrChange>
          </w:rPr>
          <w:delText>.</w:delText>
        </w:r>
      </w:del>
      <w:r w:rsidRPr="002B569F">
        <w:rPr>
          <w:rStyle w:val="Textoennegrita"/>
          <w:b w:val="0"/>
          <w:bCs w:val="0"/>
          <w:bdr w:val="none" w:sz="0" w:space="0" w:color="auto" w:frame="1"/>
          <w:shd w:val="clear" w:color="auto" w:fill="FFFFFF"/>
          <w:rPrChange w:id="2171" w:author="Camilo Andrés Díaz Gómez" w:date="2023-03-28T17:42:00Z">
            <w:rPr>
              <w:rStyle w:val="Textoennegrita"/>
              <w:b w:val="0"/>
              <w:bCs w:val="0"/>
              <w:color w:val="000000" w:themeColor="text1"/>
              <w:bdr w:val="none" w:sz="0" w:space="0" w:color="auto" w:frame="1"/>
              <w:shd w:val="clear" w:color="auto" w:fill="FFFFFF"/>
            </w:rPr>
          </w:rPrChange>
        </w:rPr>
        <w:t xml:space="preserve"> </w:t>
      </w:r>
      <w:sdt>
        <w:sdtPr>
          <w:rPr>
            <w:rStyle w:val="Textoennegrita"/>
            <w:bdr w:val="none" w:sz="0" w:space="0" w:color="auto" w:frame="1"/>
            <w:shd w:val="clear" w:color="auto" w:fill="FFFFFF"/>
          </w:rPr>
          <w:id w:val="1845815292"/>
          <w:citation/>
        </w:sdtPr>
        <w:sdtContent>
          <w:r w:rsidRPr="002B569F">
            <w:rPr>
              <w:rStyle w:val="Textoennegrita"/>
              <w:bdr w:val="none" w:sz="0" w:space="0" w:color="auto" w:frame="1"/>
              <w:shd w:val="clear" w:color="auto" w:fill="FFFFFF"/>
              <w:rPrChange w:id="2172" w:author="Camilo Andrés Díaz Gómez" w:date="2023-03-28T17:42:00Z">
                <w:rPr>
                  <w:rStyle w:val="Textoennegrita"/>
                  <w:color w:val="000000" w:themeColor="text1"/>
                  <w:bdr w:val="none" w:sz="0" w:space="0" w:color="auto" w:frame="1"/>
                  <w:shd w:val="clear" w:color="auto" w:fill="FFFFFF"/>
                </w:rPr>
              </w:rPrChange>
            </w:rPr>
            <w:fldChar w:fldCharType="begin"/>
          </w:r>
          <w:r w:rsidRPr="002B569F">
            <w:rPr>
              <w:rStyle w:val="Textoennegrita"/>
              <w:bdr w:val="none" w:sz="0" w:space="0" w:color="auto" w:frame="1"/>
              <w:shd w:val="clear" w:color="auto" w:fill="FFFFFF"/>
              <w:rPrChange w:id="2173" w:author="Camilo Andrés Díaz Gómez" w:date="2023-03-28T17:42:00Z">
                <w:rPr>
                  <w:rStyle w:val="Textoennegrita"/>
                  <w:color w:val="000000" w:themeColor="text1"/>
                  <w:bdr w:val="none" w:sz="0" w:space="0" w:color="auto" w:frame="1"/>
                  <w:shd w:val="clear" w:color="auto" w:fill="FFFFFF"/>
                </w:rPr>
              </w:rPrChange>
            </w:rPr>
            <w:instrText xml:space="preserve"> CITATION Har \l 9226 </w:instrText>
          </w:r>
          <w:r w:rsidRPr="002B569F">
            <w:rPr>
              <w:rStyle w:val="Textoennegrita"/>
              <w:bdr w:val="none" w:sz="0" w:space="0" w:color="auto" w:frame="1"/>
              <w:shd w:val="clear" w:color="auto" w:fill="FFFFFF"/>
              <w:rPrChange w:id="2174" w:author="Camilo Andrés Díaz Gómez" w:date="2023-03-28T17:42:00Z">
                <w:rPr>
                  <w:rStyle w:val="Textoennegrita"/>
                  <w:color w:val="000000" w:themeColor="text1"/>
                  <w:bdr w:val="none" w:sz="0" w:space="0" w:color="auto" w:frame="1"/>
                  <w:shd w:val="clear" w:color="auto" w:fill="FFFFFF"/>
                </w:rPr>
              </w:rPrChange>
            </w:rPr>
            <w:fldChar w:fldCharType="separate"/>
          </w:r>
          <w:r w:rsidRPr="002B569F">
            <w:rPr>
              <w:noProof/>
              <w:bdr w:val="none" w:sz="0" w:space="0" w:color="auto" w:frame="1"/>
              <w:shd w:val="clear" w:color="auto" w:fill="FFFFFF"/>
            </w:rPr>
            <w:t>(Hardwarelibre, s.f.)</w:t>
          </w:r>
          <w:r w:rsidRPr="002B569F">
            <w:rPr>
              <w:rStyle w:val="Textoennegrita"/>
              <w:bdr w:val="none" w:sz="0" w:space="0" w:color="auto" w:frame="1"/>
              <w:shd w:val="clear" w:color="auto" w:fill="FFFFFF"/>
              <w:rPrChange w:id="2175" w:author="Camilo Andrés Díaz Gómez" w:date="2023-03-28T17:42:00Z">
                <w:rPr>
                  <w:rStyle w:val="Textoennegrita"/>
                  <w:color w:val="000000" w:themeColor="text1"/>
                  <w:bdr w:val="none" w:sz="0" w:space="0" w:color="auto" w:frame="1"/>
                  <w:shd w:val="clear" w:color="auto" w:fill="FFFFFF"/>
                </w:rPr>
              </w:rPrChange>
            </w:rPr>
            <w:fldChar w:fldCharType="end"/>
          </w:r>
        </w:sdtContent>
      </w:sdt>
      <w:ins w:id="2176" w:author="Camilo Andrés Díaz Gómez" w:date="2023-03-14T20:21:00Z">
        <w:r w:rsidR="00952EC4" w:rsidRPr="002B569F">
          <w:rPr>
            <w:rStyle w:val="Textoennegrita"/>
            <w:b w:val="0"/>
            <w:bCs w:val="0"/>
            <w:bdr w:val="none" w:sz="0" w:space="0" w:color="auto" w:frame="1"/>
            <w:shd w:val="clear" w:color="auto" w:fill="FFFFFF"/>
            <w:rPrChange w:id="2177" w:author="Camilo Andrés Díaz Gómez" w:date="2023-03-28T17:47:00Z">
              <w:rPr>
                <w:rStyle w:val="Textoennegrita"/>
                <w:color w:val="000000" w:themeColor="text1"/>
                <w:bdr w:val="none" w:sz="0" w:space="0" w:color="auto" w:frame="1"/>
                <w:shd w:val="clear" w:color="auto" w:fill="FFFFFF"/>
              </w:rPr>
            </w:rPrChange>
          </w:rPr>
          <w:t>.</w:t>
        </w:r>
      </w:ins>
    </w:p>
    <w:p w14:paraId="720E8508" w14:textId="77777777" w:rsidR="002B569F" w:rsidRPr="002B569F" w:rsidRDefault="002B569F">
      <w:pPr>
        <w:pStyle w:val="PrrAPA"/>
        <w:ind w:left="708"/>
        <w:rPr>
          <w:rStyle w:val="Textoennegrita"/>
          <w:rFonts w:eastAsiaTheme="majorEastAsia"/>
          <w:b w:val="0"/>
          <w:bCs w:val="0"/>
          <w:i/>
          <w:iCs/>
          <w:bdr w:val="none" w:sz="0" w:space="0" w:color="auto" w:frame="1"/>
          <w:shd w:val="clear" w:color="auto" w:fill="FFFFFF"/>
          <w:rPrChange w:id="2178" w:author="Camilo Andrés Díaz Gómez" w:date="2023-03-28T17:42:00Z">
            <w:rPr>
              <w:rStyle w:val="Textoennegrita"/>
              <w:rFonts w:asciiTheme="majorHAnsi" w:eastAsiaTheme="majorEastAsia" w:hAnsiTheme="majorHAnsi" w:cstheme="majorBidi"/>
              <w:b w:val="0"/>
              <w:bCs w:val="0"/>
              <w:i/>
              <w:iCs/>
              <w:color w:val="000000" w:themeColor="text1"/>
              <w:szCs w:val="22"/>
              <w:bdr w:val="none" w:sz="0" w:space="0" w:color="auto" w:frame="1"/>
              <w:shd w:val="clear" w:color="auto" w:fill="FFFFFF"/>
              <w:lang w:eastAsia="en-US"/>
            </w:rPr>
          </w:rPrChange>
        </w:rPr>
        <w:pPrChange w:id="2179" w:author="Camilo Andrés Díaz Gómez" w:date="2023-03-28T17:46:00Z">
          <w:pPr>
            <w:pStyle w:val="NormalWeb"/>
            <w:spacing w:line="360" w:lineRule="auto"/>
            <w:ind w:firstLine="709"/>
            <w:jc w:val="both"/>
          </w:pPr>
        </w:pPrChange>
      </w:pPr>
    </w:p>
    <w:p w14:paraId="6529A34C" w14:textId="303810CC" w:rsidR="00F91A33" w:rsidRPr="002B569F" w:rsidRDefault="00B048F9">
      <w:pPr>
        <w:pStyle w:val="Ttulo4"/>
        <w:numPr>
          <w:ilvl w:val="0"/>
          <w:numId w:val="25"/>
        </w:numPr>
        <w:rPr>
          <w:rStyle w:val="Textoennegrita"/>
          <w:i w:val="0"/>
          <w:iCs w:val="0"/>
          <w:color w:val="auto"/>
          <w:bdr w:val="none" w:sz="0" w:space="0" w:color="auto" w:frame="1"/>
          <w:shd w:val="clear" w:color="auto" w:fill="FFFFFF"/>
          <w:rPrChange w:id="2180" w:author="Camilo Andrés Díaz Gómez" w:date="2023-03-28T17:42:00Z">
            <w:rPr>
              <w:rStyle w:val="Textoennegrita"/>
              <w:rFonts w:eastAsiaTheme="minorHAnsi"/>
              <w:i/>
              <w:iCs/>
              <w:color w:val="222222"/>
              <w:bdr w:val="none" w:sz="0" w:space="0" w:color="auto" w:frame="1"/>
              <w:shd w:val="clear" w:color="auto" w:fill="FFFFFF"/>
              <w:lang w:eastAsia="en-US"/>
            </w:rPr>
          </w:rPrChange>
        </w:rPr>
        <w:pPrChange w:id="2181" w:author="Camilo Andrés Díaz Gómez" w:date="2023-03-28T17:43:00Z">
          <w:pPr>
            <w:pStyle w:val="NormalWeb"/>
            <w:spacing w:line="360" w:lineRule="auto"/>
            <w:jc w:val="both"/>
          </w:pPr>
        </w:pPrChange>
      </w:pPr>
      <w:r w:rsidRPr="002B569F">
        <w:rPr>
          <w:rStyle w:val="Textoennegrita"/>
          <w:rFonts w:ascii="Times New Roman" w:hAnsi="Times New Roman" w:cs="Times New Roman"/>
          <w:color w:val="auto"/>
          <w:szCs w:val="24"/>
          <w:bdr w:val="none" w:sz="0" w:space="0" w:color="auto" w:frame="1"/>
          <w:shd w:val="clear" w:color="auto" w:fill="FFFFFF"/>
          <w:rPrChange w:id="2182" w:author="Camilo Andrés Díaz Gómez" w:date="2023-03-28T17:42:00Z">
            <w:rPr>
              <w:rStyle w:val="Textoennegrita"/>
              <w:color w:val="222222"/>
              <w:bdr w:val="none" w:sz="0" w:space="0" w:color="auto" w:frame="1"/>
              <w:shd w:val="clear" w:color="auto" w:fill="FFFFFF"/>
            </w:rPr>
          </w:rPrChange>
        </w:rPr>
        <w:t>Matlab</w:t>
      </w:r>
    </w:p>
    <w:p w14:paraId="53E16626" w14:textId="77777777" w:rsidR="00215A76" w:rsidRPr="002B569F" w:rsidRDefault="00215A76">
      <w:pPr>
        <w:pStyle w:val="PrrAPA"/>
        <w:rPr>
          <w:ins w:id="2183" w:author="Camilo Andrés Díaz Gómez" w:date="2023-03-17T00:37:00Z"/>
          <w:rStyle w:val="Textoennegrita"/>
          <w:rFonts w:eastAsiaTheme="majorEastAsia"/>
          <w:b w:val="0"/>
          <w:bCs w:val="0"/>
          <w:i/>
          <w:iCs/>
          <w:bdr w:val="none" w:sz="0" w:space="0" w:color="auto" w:frame="1"/>
          <w:shd w:val="clear" w:color="auto" w:fill="FFFFFF"/>
          <w:rPrChange w:id="2184" w:author="Camilo Andrés Díaz Gómez" w:date="2023-03-28T17:42:00Z">
            <w:rPr>
              <w:ins w:id="2185" w:author="Camilo Andrés Díaz Gómez" w:date="2023-03-17T00:37:00Z"/>
              <w:rStyle w:val="Textoennegrita"/>
              <w:rFonts w:asciiTheme="majorHAnsi" w:eastAsiaTheme="majorEastAsia" w:hAnsiTheme="majorHAnsi" w:cstheme="majorBidi"/>
              <w:b w:val="0"/>
              <w:bCs w:val="0"/>
              <w:i/>
              <w:iCs/>
              <w:color w:val="222222"/>
              <w:bdr w:val="none" w:sz="0" w:space="0" w:color="auto" w:frame="1"/>
              <w:shd w:val="clear" w:color="auto" w:fill="FFFFFF"/>
            </w:rPr>
          </w:rPrChange>
        </w:rPr>
        <w:pPrChange w:id="2186" w:author="Camilo Andrés Díaz Gómez" w:date="2023-03-28T17:43:00Z">
          <w:pPr>
            <w:ind w:firstLine="708"/>
          </w:pPr>
        </w:pPrChange>
      </w:pPr>
    </w:p>
    <w:p w14:paraId="34D4690E" w14:textId="40C80129" w:rsidR="00B048F9" w:rsidRPr="002B569F" w:rsidRDefault="00B048F9">
      <w:pPr>
        <w:pStyle w:val="PrrAPA"/>
        <w:ind w:left="708"/>
        <w:rPr>
          <w:bdr w:val="none" w:sz="0" w:space="0" w:color="auto" w:frame="1"/>
          <w:shd w:val="clear" w:color="auto" w:fill="FFFFFF"/>
          <w:rPrChange w:id="2187" w:author="Camilo Andrés Díaz Gómez" w:date="2023-03-28T17:42:00Z">
            <w:rPr>
              <w:color w:val="000000" w:themeColor="text1"/>
              <w:bdr w:val="none" w:sz="0" w:space="0" w:color="auto" w:frame="1"/>
              <w:shd w:val="clear" w:color="auto" w:fill="FFFFFF"/>
            </w:rPr>
          </w:rPrChange>
        </w:rPr>
        <w:pPrChange w:id="2188" w:author="Camilo Andrés Díaz Gómez" w:date="2023-03-28T17:46:00Z">
          <w:pPr>
            <w:pStyle w:val="NormalWeb"/>
            <w:spacing w:line="360" w:lineRule="auto"/>
            <w:ind w:firstLine="709"/>
            <w:jc w:val="both"/>
          </w:pPr>
        </w:pPrChange>
      </w:pPr>
      <w:r w:rsidRPr="002B569F">
        <w:rPr>
          <w:rStyle w:val="Textoennegrita"/>
          <w:b w:val="0"/>
          <w:bCs w:val="0"/>
          <w:bdr w:val="none" w:sz="0" w:space="0" w:color="auto" w:frame="1"/>
          <w:shd w:val="clear" w:color="auto" w:fill="FFFFFF"/>
          <w:rPrChange w:id="2189" w:author="Camilo Andrés Díaz Gómez" w:date="2023-03-28T17:42:00Z">
            <w:rPr>
              <w:rStyle w:val="Textoennegrita"/>
              <w:b w:val="0"/>
              <w:bCs w:val="0"/>
              <w:color w:val="222222"/>
              <w:bdr w:val="none" w:sz="0" w:space="0" w:color="auto" w:frame="1"/>
              <w:shd w:val="clear" w:color="auto" w:fill="FFFFFF"/>
            </w:rPr>
          </w:rPrChange>
        </w:rPr>
        <w:t>Una herramienta que tiene módulos de simulación de IoT para poder desarrollar y modelar dispositivos inteligentes,</w:t>
      </w:r>
      <w:r w:rsidRPr="002B569F">
        <w:rPr>
          <w:rStyle w:val="Textoennegrita"/>
          <w:bdr w:val="none" w:sz="0" w:space="0" w:color="auto" w:frame="1"/>
          <w:shd w:val="clear" w:color="auto" w:fill="FFFFFF"/>
          <w:rPrChange w:id="2190" w:author="Camilo Andrés Díaz Gómez" w:date="2023-03-28T17:42:00Z">
            <w:rPr>
              <w:rStyle w:val="Textoennegrita"/>
              <w:color w:val="222222"/>
              <w:bdr w:val="none" w:sz="0" w:space="0" w:color="auto" w:frame="1"/>
              <w:shd w:val="clear" w:color="auto" w:fill="FFFFFF"/>
            </w:rPr>
          </w:rPrChange>
        </w:rPr>
        <w:t xml:space="preserve"> </w:t>
      </w:r>
      <w:r w:rsidRPr="002B569F">
        <w:rPr>
          <w:shd w:val="clear" w:color="auto" w:fill="FFFFFF"/>
        </w:rPr>
        <w:t>también puedes crear prototipos de tus dispositivos inteligentes, también permite la manipulación de archivos y su visualización.</w:t>
      </w:r>
    </w:p>
    <w:p w14:paraId="63F6EBDA" w14:textId="065D3DB0" w:rsidR="00215A76" w:rsidRPr="002B569F" w:rsidRDefault="00B048F9" w:rsidP="002B569F">
      <w:pPr>
        <w:pStyle w:val="PrrAPA"/>
        <w:rPr>
          <w:ins w:id="2191" w:author="Camilo Andrés Díaz Gómez" w:date="2023-03-22T16:27:00Z"/>
        </w:rPr>
      </w:pPr>
      <w:r w:rsidRPr="002B569F">
        <w:t>De igual manera, muchos otros proyectos se encuentran dirigidos al desarrollo o implementación de redes IoT, como lo pueden ser:</w:t>
      </w:r>
    </w:p>
    <w:p w14:paraId="421439F1" w14:textId="77777777" w:rsidR="00E30F2C" w:rsidRPr="002B569F" w:rsidRDefault="00E30F2C">
      <w:pPr>
        <w:pStyle w:val="PrrAPA"/>
        <w:pPrChange w:id="2192" w:author="Camilo Andrés Díaz Gómez" w:date="2023-03-28T17:43:00Z">
          <w:pPr>
            <w:pStyle w:val="NormalWeb"/>
            <w:spacing w:line="360" w:lineRule="auto"/>
            <w:jc w:val="both"/>
          </w:pPr>
        </w:pPrChange>
      </w:pPr>
    </w:p>
    <w:p w14:paraId="38D39E25" w14:textId="4C4D3D75" w:rsidR="00F91A33" w:rsidRPr="002B569F" w:rsidRDefault="00B048F9" w:rsidP="002B569F">
      <w:pPr>
        <w:pStyle w:val="Ttulo4"/>
        <w:numPr>
          <w:ilvl w:val="0"/>
          <w:numId w:val="25"/>
        </w:numPr>
        <w:rPr>
          <w:ins w:id="2193" w:author="Camilo Andrés Díaz Gómez" w:date="2023-03-17T00:38:00Z"/>
          <w:rStyle w:val="Textoennegrita"/>
          <w:rFonts w:ascii="Times New Roman" w:hAnsi="Times New Roman" w:cs="Times New Roman"/>
          <w:color w:val="auto"/>
          <w:szCs w:val="24"/>
          <w:bdr w:val="none" w:sz="0" w:space="0" w:color="auto" w:frame="1"/>
          <w:shd w:val="clear" w:color="auto" w:fill="FFFFFF"/>
        </w:rPr>
      </w:pPr>
      <w:r w:rsidRPr="002B569F">
        <w:rPr>
          <w:rStyle w:val="Textoennegrita"/>
          <w:rFonts w:ascii="Times New Roman" w:hAnsi="Times New Roman" w:cs="Times New Roman"/>
          <w:color w:val="auto"/>
          <w:szCs w:val="24"/>
          <w:bdr w:val="none" w:sz="0" w:space="0" w:color="auto" w:frame="1"/>
          <w:shd w:val="clear" w:color="auto" w:fill="FFFFFF"/>
          <w:rPrChange w:id="2194" w:author="Camilo Andrés Díaz Gómez" w:date="2023-03-28T17:42:00Z">
            <w:rPr>
              <w:rStyle w:val="Textoennegrita"/>
              <w:rFonts w:ascii="Times New Roman" w:eastAsia="Times New Roman" w:hAnsi="Times New Roman" w:cs="Times New Roman"/>
              <w:color w:val="222222"/>
              <w:szCs w:val="24"/>
              <w:bdr w:val="none" w:sz="0" w:space="0" w:color="auto" w:frame="1"/>
              <w:shd w:val="clear" w:color="auto" w:fill="FFFFFF"/>
              <w:lang w:eastAsia="es-CO"/>
            </w:rPr>
          </w:rPrChange>
        </w:rPr>
        <w:t>Control y simulación de una planta piloto de laboratorio docente con integración de plataformas IoT para subida de datos a la nube</w:t>
      </w:r>
    </w:p>
    <w:p w14:paraId="4A3B819A" w14:textId="77777777" w:rsidR="00215A76" w:rsidRPr="002B569F" w:rsidRDefault="00215A76">
      <w:pPr>
        <w:pStyle w:val="PrrAPA"/>
        <w:rPr>
          <w:rPrChange w:id="2195" w:author="Camilo Andrés Díaz Gómez" w:date="2023-03-28T17:42:00Z">
            <w:rPr>
              <w:rStyle w:val="Textoennegrita"/>
              <w:rFonts w:asciiTheme="majorHAnsi" w:eastAsiaTheme="majorEastAsia" w:hAnsiTheme="majorHAnsi" w:cstheme="majorBidi"/>
              <w:i/>
              <w:iCs/>
              <w:color w:val="222222"/>
              <w:szCs w:val="22"/>
              <w:bdr w:val="none" w:sz="0" w:space="0" w:color="auto" w:frame="1"/>
              <w:shd w:val="clear" w:color="auto" w:fill="FFFFFF"/>
              <w:lang w:eastAsia="en-US"/>
            </w:rPr>
          </w:rPrChange>
        </w:rPr>
        <w:pPrChange w:id="2196" w:author="Camilo Andrés Díaz Gómez" w:date="2023-03-28T17:43:00Z">
          <w:pPr>
            <w:pStyle w:val="NormalWeb"/>
            <w:spacing w:line="360" w:lineRule="auto"/>
            <w:jc w:val="both"/>
          </w:pPr>
        </w:pPrChange>
      </w:pPr>
    </w:p>
    <w:p w14:paraId="056A25BF" w14:textId="5256DEEC" w:rsidR="00215A76" w:rsidRDefault="00B048F9" w:rsidP="002B569F">
      <w:pPr>
        <w:pStyle w:val="PrrAPA"/>
        <w:ind w:left="708"/>
        <w:rPr>
          <w:ins w:id="2197" w:author="Camilo Andrés Díaz Gómez" w:date="2023-03-28T17:47:00Z"/>
          <w:shd w:val="clear" w:color="auto" w:fill="FFFFFF"/>
        </w:rPr>
      </w:pPr>
      <w:r w:rsidRPr="002B569F">
        <w:rPr>
          <w:shd w:val="clear" w:color="auto" w:fill="FFFFFF"/>
          <w:rPrChange w:id="2198" w:author="Camilo Andrés Díaz Gómez" w:date="2023-03-28T17:42:00Z">
            <w:rPr>
              <w:b/>
              <w:bCs/>
              <w:color w:val="212121"/>
              <w:shd w:val="clear" w:color="auto" w:fill="FFFFFF"/>
            </w:rPr>
          </w:rPrChange>
        </w:rPr>
        <w:t xml:space="preserve">Este trabajo de grado es una continuación del anterior TFG, que lleva por nombre Monitorización y Seguimiento de Simuladores de Procesos Industriales con </w:t>
      </w:r>
      <w:r w:rsidRPr="002B569F">
        <w:rPr>
          <w:shd w:val="clear" w:color="auto" w:fill="FFFFFF"/>
          <w:rPrChange w:id="2199" w:author="Camilo Andrés Díaz Gómez" w:date="2023-03-28T17:42:00Z">
            <w:rPr>
              <w:color w:val="212121"/>
              <w:shd w:val="clear" w:color="auto" w:fill="FFFFFF"/>
            </w:rPr>
          </w:rPrChange>
        </w:rPr>
        <w:lastRenderedPageBreak/>
        <w:t>Fines Educativos creado por John Paúl Mayorga Jines. En TFG, el control y la monitorización se realizan en SIMATIC Manager y WinCC Flexible 2008.</w:t>
      </w:r>
      <w:r w:rsidRPr="002B569F">
        <w:rPr>
          <w:b/>
          <w:bCs/>
          <w:bdr w:val="none" w:sz="0" w:space="0" w:color="auto" w:frame="1"/>
          <w:shd w:val="clear" w:color="auto" w:fill="FFFFFF"/>
          <w:rPrChange w:id="2200" w:author="Camilo Andrés Díaz Gómez" w:date="2023-03-28T17:42:00Z">
            <w:rPr>
              <w:b/>
              <w:bCs/>
              <w:color w:val="222222"/>
              <w:bdr w:val="none" w:sz="0" w:space="0" w:color="auto" w:frame="1"/>
              <w:shd w:val="clear" w:color="auto" w:fill="FFFFFF"/>
            </w:rPr>
          </w:rPrChange>
        </w:rPr>
        <w:t xml:space="preserve"> </w:t>
      </w:r>
      <w:r w:rsidRPr="002B569F">
        <w:rPr>
          <w:shd w:val="clear" w:color="auto" w:fill="FFFFFF"/>
          <w:rPrChange w:id="2201" w:author="Camilo Andrés Díaz Gómez" w:date="2023-03-28T17:42:00Z">
            <w:rPr>
              <w:color w:val="212121"/>
              <w:shd w:val="clear" w:color="auto" w:fill="FFFFFF"/>
            </w:rPr>
          </w:rPrChange>
        </w:rPr>
        <w:t>TFG se divide en dos partes: simular el modelo en la simulación SIMIT y subir los datos a la nube por medio de la plataforma IBM Cloud, tanto en la simulación como en el modelo real. Los datos del modelo real se cargan a través de la puerta de enlace IoT2040</w:t>
      </w:r>
      <w:r w:rsidR="00F91A33" w:rsidRPr="002B569F">
        <w:rPr>
          <w:shd w:val="clear" w:color="auto" w:fill="FFFFFF"/>
          <w:rPrChange w:id="2202" w:author="Camilo Andrés Díaz Gómez" w:date="2023-03-28T17:42:00Z">
            <w:rPr>
              <w:color w:val="212121"/>
              <w:shd w:val="clear" w:color="auto" w:fill="FFFFFF"/>
            </w:rPr>
          </w:rPrChange>
        </w:rPr>
        <w:t>.</w:t>
      </w:r>
    </w:p>
    <w:p w14:paraId="69B2F519" w14:textId="77777777" w:rsidR="002B569F" w:rsidRPr="002B569F" w:rsidRDefault="002B569F">
      <w:pPr>
        <w:pStyle w:val="PrrAPA"/>
        <w:ind w:left="708"/>
        <w:rPr>
          <w:shd w:val="clear" w:color="auto" w:fill="FFFFFF"/>
          <w:rPrChange w:id="2203" w:author="Camilo Andrés Díaz Gómez" w:date="2023-03-28T17:42:00Z">
            <w:rPr>
              <w:color w:val="212121"/>
              <w:shd w:val="clear" w:color="auto" w:fill="FFFFFF"/>
            </w:rPr>
          </w:rPrChange>
        </w:rPr>
        <w:pPrChange w:id="2204" w:author="Camilo Andrés Díaz Gómez" w:date="2023-03-28T17:47:00Z">
          <w:pPr>
            <w:pStyle w:val="NormalWeb"/>
            <w:spacing w:line="360" w:lineRule="auto"/>
            <w:ind w:firstLine="709"/>
            <w:jc w:val="both"/>
          </w:pPr>
        </w:pPrChange>
      </w:pPr>
    </w:p>
    <w:p w14:paraId="5B194446" w14:textId="669965E0" w:rsidR="00F91A33" w:rsidRPr="002B569F" w:rsidRDefault="00B048F9" w:rsidP="002B569F">
      <w:pPr>
        <w:pStyle w:val="Ttulo4"/>
        <w:numPr>
          <w:ilvl w:val="0"/>
          <w:numId w:val="25"/>
        </w:numPr>
        <w:rPr>
          <w:ins w:id="2205" w:author="Camilo Andrés Díaz Gómez" w:date="2023-03-17T00:38:00Z"/>
          <w:rStyle w:val="Textoennegrita"/>
          <w:rFonts w:ascii="Times New Roman" w:hAnsi="Times New Roman" w:cs="Times New Roman"/>
          <w:color w:val="auto"/>
          <w:szCs w:val="24"/>
          <w:bdr w:val="none" w:sz="0" w:space="0" w:color="auto" w:frame="1"/>
          <w:shd w:val="clear" w:color="auto" w:fill="FFFFFF"/>
        </w:rPr>
      </w:pPr>
      <w:r w:rsidRPr="002B569F">
        <w:rPr>
          <w:rStyle w:val="Textoennegrita"/>
          <w:rFonts w:ascii="Times New Roman" w:hAnsi="Times New Roman" w:cs="Times New Roman"/>
          <w:color w:val="auto"/>
          <w:szCs w:val="24"/>
          <w:bdr w:val="none" w:sz="0" w:space="0" w:color="auto" w:frame="1"/>
          <w:shd w:val="clear" w:color="auto" w:fill="FFFFFF"/>
          <w:rPrChange w:id="2206" w:author="Camilo Andrés Díaz Gómez" w:date="2023-03-28T17:42:00Z">
            <w:rPr>
              <w:rStyle w:val="Textoennegrita"/>
              <w:rFonts w:ascii="Times New Roman" w:eastAsia="Times New Roman" w:hAnsi="Times New Roman" w:cs="Times New Roman"/>
              <w:color w:val="222222"/>
              <w:szCs w:val="24"/>
              <w:bdr w:val="none" w:sz="0" w:space="0" w:color="auto" w:frame="1"/>
              <w:shd w:val="clear" w:color="auto" w:fill="FFFFFF"/>
              <w:lang w:eastAsia="es-CO"/>
            </w:rPr>
          </w:rPrChange>
        </w:rPr>
        <w:t>Simulación realista de comunicaciones IoT en entornos urbanos</w:t>
      </w:r>
    </w:p>
    <w:p w14:paraId="25E62F66" w14:textId="77777777" w:rsidR="00215A76" w:rsidRPr="002B569F" w:rsidRDefault="00215A76">
      <w:pPr>
        <w:rPr>
          <w:rFonts w:cs="Times New Roman"/>
          <w:szCs w:val="24"/>
          <w:rPrChange w:id="2207" w:author="Camilo Andrés Díaz Gómez" w:date="2023-03-28T17:42:00Z">
            <w:rPr>
              <w:rStyle w:val="Textoennegrita"/>
              <w:rFonts w:asciiTheme="majorHAnsi" w:eastAsiaTheme="majorEastAsia" w:hAnsiTheme="majorHAnsi" w:cstheme="majorBidi"/>
              <w:i/>
              <w:iCs/>
              <w:color w:val="222222"/>
              <w:szCs w:val="22"/>
              <w:bdr w:val="none" w:sz="0" w:space="0" w:color="auto" w:frame="1"/>
              <w:shd w:val="clear" w:color="auto" w:fill="FFFFFF"/>
              <w:lang w:eastAsia="en-US"/>
            </w:rPr>
          </w:rPrChange>
        </w:rPr>
        <w:pPrChange w:id="2208" w:author="Camilo Andrés Díaz Gómez" w:date="2023-03-28T17:43:00Z">
          <w:pPr>
            <w:pStyle w:val="NormalWeb"/>
            <w:spacing w:line="360" w:lineRule="auto"/>
            <w:jc w:val="both"/>
          </w:pPr>
        </w:pPrChange>
      </w:pPr>
    </w:p>
    <w:p w14:paraId="0E0E5154" w14:textId="3B76436A" w:rsidR="00F91A33" w:rsidRPr="002B569F" w:rsidRDefault="00B048F9">
      <w:pPr>
        <w:pStyle w:val="PrrAPA"/>
        <w:ind w:left="708"/>
        <w:rPr>
          <w:ins w:id="2209" w:author="Camilo Andrés Díaz Gómez" w:date="2023-03-17T00:38:00Z"/>
        </w:rPr>
        <w:pPrChange w:id="2210" w:author="Camilo Andrés Díaz Gómez" w:date="2023-03-28T17:46:00Z">
          <w:pPr>
            <w:pStyle w:val="NormalWeb"/>
            <w:spacing w:line="360" w:lineRule="auto"/>
            <w:ind w:firstLine="720"/>
            <w:jc w:val="both"/>
          </w:pPr>
        </w:pPrChange>
      </w:pPr>
      <w:r w:rsidRPr="002B569F">
        <w:rPr>
          <w:rStyle w:val="Textoennegrita"/>
          <w:bdr w:val="none" w:sz="0" w:space="0" w:color="auto" w:frame="1"/>
          <w:shd w:val="clear" w:color="auto" w:fill="FFFFFF"/>
          <w:rPrChange w:id="2211" w:author="Camilo Andrés Díaz Gómez" w:date="2023-03-28T17:42:00Z">
            <w:rPr>
              <w:rStyle w:val="Textoennegrita"/>
              <w:color w:val="222222"/>
              <w:bdr w:val="none" w:sz="0" w:space="0" w:color="auto" w:frame="1"/>
              <w:shd w:val="clear" w:color="auto" w:fill="FFFFFF"/>
            </w:rPr>
          </w:rPrChange>
        </w:rPr>
        <w:t xml:space="preserve"> </w:t>
      </w:r>
      <w:r w:rsidRPr="002B569F">
        <w:t>Pensando en la implementación de ciudades inteligentes, este proyecto utiliza redes IoT para que los dispositivos que integraran la red que abarca la ciudad estén interconectados, ya que al tener un bajo consumo energético y un rango de conexión de larga distancia permite ahorrar costes en instalación y mantenimiento.</w:t>
      </w:r>
    </w:p>
    <w:p w14:paraId="43050CFA" w14:textId="77777777" w:rsidR="00215A76" w:rsidRPr="002B569F" w:rsidRDefault="00215A76">
      <w:pPr>
        <w:pStyle w:val="PrrAPA"/>
        <w:pPrChange w:id="2212" w:author="Camilo Andrés Díaz Gómez" w:date="2023-03-28T17:43:00Z">
          <w:pPr>
            <w:pStyle w:val="NormalWeb"/>
            <w:spacing w:line="360" w:lineRule="auto"/>
            <w:ind w:firstLine="709"/>
            <w:jc w:val="both"/>
          </w:pPr>
        </w:pPrChange>
      </w:pPr>
    </w:p>
    <w:p w14:paraId="6EF27D28" w14:textId="4E18C262" w:rsidR="00F91A33" w:rsidRPr="002B569F" w:rsidRDefault="00B048F9">
      <w:pPr>
        <w:pStyle w:val="PrrAPA"/>
        <w:ind w:left="708"/>
        <w:rPr>
          <w:ins w:id="2213" w:author="Camilo Andrés Díaz Gómez" w:date="2023-03-17T00:38:00Z"/>
        </w:rPr>
        <w:pPrChange w:id="2214" w:author="Camilo Andrés Díaz Gómez" w:date="2023-03-28T17:46:00Z">
          <w:pPr>
            <w:pStyle w:val="NormalWeb"/>
            <w:spacing w:line="360" w:lineRule="auto"/>
            <w:ind w:firstLine="720"/>
            <w:jc w:val="both"/>
          </w:pPr>
        </w:pPrChange>
      </w:pPr>
      <w:r w:rsidRPr="002B569F">
        <w:t>Este es un trabajo de grado donde se presenta una solución que incluye un simulador de red para medir el rendimiento en las comunicaciones LPWAN mediante un entorno regulado, un motor 3D para la construcción de este entorno y un motor 3D. Incluyendo el trazado de rayos que ayuda a mejorar los patrones de propagación y ofrece los resultados de rendimiento esperados cuando se utiliza la tecnología de red de área amplia (LoRaWAN).</w:t>
      </w:r>
    </w:p>
    <w:p w14:paraId="26E5F881" w14:textId="77777777" w:rsidR="00215A76" w:rsidRPr="002B569F" w:rsidRDefault="00215A76">
      <w:pPr>
        <w:pStyle w:val="PrrAPA"/>
        <w:pPrChange w:id="2215" w:author="Camilo Andrés Díaz Gómez" w:date="2023-03-28T17:43:00Z">
          <w:pPr>
            <w:pStyle w:val="NormalWeb"/>
            <w:spacing w:line="360" w:lineRule="auto"/>
            <w:ind w:firstLine="709"/>
            <w:jc w:val="both"/>
          </w:pPr>
        </w:pPrChange>
      </w:pPr>
    </w:p>
    <w:p w14:paraId="26CF9BDF" w14:textId="51FE3F16" w:rsidR="00F91A33" w:rsidRPr="002B569F" w:rsidRDefault="00B048F9">
      <w:pPr>
        <w:pStyle w:val="Ttulo5"/>
        <w:numPr>
          <w:ilvl w:val="0"/>
          <w:numId w:val="25"/>
        </w:numPr>
        <w:rPr>
          <w:ins w:id="2216" w:author="Camilo Andrés Díaz Gómez" w:date="2023-03-17T00:38:00Z"/>
          <w:rStyle w:val="Ttulo4Car"/>
          <w:rFonts w:ascii="Times New Roman" w:hAnsi="Times New Roman" w:cs="Times New Roman"/>
          <w:b/>
          <w:bCs/>
          <w:color w:val="auto"/>
          <w:szCs w:val="24"/>
          <w:rPrChange w:id="2217" w:author="Camilo Andrés Díaz Gómez" w:date="2023-03-28T17:46:00Z">
            <w:rPr>
              <w:ins w:id="2218" w:author="Camilo Andrés Díaz Gómez" w:date="2023-03-17T00:38:00Z"/>
              <w:rStyle w:val="Ttulo4Car"/>
              <w:rFonts w:ascii="Times New Roman" w:hAnsi="Times New Roman" w:cs="Times New Roman"/>
              <w:color w:val="auto"/>
              <w:szCs w:val="24"/>
              <w:lang w:eastAsia="es-CO"/>
            </w:rPr>
          </w:rPrChange>
        </w:rPr>
        <w:pPrChange w:id="2219" w:author="Camilo Andrés Díaz Gómez" w:date="2023-03-28T17:43:00Z">
          <w:pPr>
            <w:pStyle w:val="Ttulo5"/>
            <w:ind w:firstLine="708"/>
          </w:pPr>
        </w:pPrChange>
      </w:pPr>
      <w:r w:rsidRPr="002B569F">
        <w:rPr>
          <w:rStyle w:val="Ttulo4Car"/>
          <w:rFonts w:ascii="Times New Roman" w:hAnsi="Times New Roman" w:cs="Times New Roman"/>
          <w:color w:val="auto"/>
          <w:rPrChange w:id="2220"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Análisis de la simulación de dispositivos, circuitos y sistemas electrónicos para</w:t>
      </w:r>
      <w:r w:rsidRPr="002B569F">
        <w:rPr>
          <w:rStyle w:val="Textoennegrita"/>
          <w:rFonts w:ascii="Times New Roman" w:hAnsi="Times New Roman" w:cs="Times New Roman"/>
          <w:i/>
          <w:iCs/>
          <w:color w:val="auto"/>
          <w:szCs w:val="24"/>
          <w:bdr w:val="none" w:sz="0" w:space="0" w:color="auto" w:frame="1"/>
          <w:shd w:val="clear" w:color="auto" w:fill="FFFFFF"/>
          <w:rPrChange w:id="2221"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 xml:space="preserve"> </w:t>
      </w:r>
      <w:r w:rsidRPr="002B569F">
        <w:rPr>
          <w:rStyle w:val="Ttulo4Car"/>
          <w:rFonts w:ascii="Times New Roman" w:hAnsi="Times New Roman" w:cs="Times New Roman"/>
          <w:color w:val="auto"/>
          <w:rPrChange w:id="2222"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Internet de las cosas (IoT)</w:t>
      </w:r>
    </w:p>
    <w:p w14:paraId="21C704B6" w14:textId="77777777" w:rsidR="00215A76" w:rsidRPr="002B569F" w:rsidRDefault="00215A76">
      <w:pPr>
        <w:pStyle w:val="PrrAPA"/>
        <w:rPr>
          <w:rPrChange w:id="2223" w:author="Camilo Andrés Díaz Gómez" w:date="2023-03-28T17:42:00Z">
            <w:rPr>
              <w:rStyle w:val="Textoennegrita"/>
              <w:rFonts w:asciiTheme="majorHAnsi" w:eastAsiaTheme="majorEastAsia" w:hAnsiTheme="majorHAnsi" w:cstheme="majorBidi"/>
              <w:i/>
              <w:iCs/>
              <w:color w:val="222222"/>
              <w:szCs w:val="22"/>
              <w:bdr w:val="none" w:sz="0" w:space="0" w:color="auto" w:frame="1"/>
              <w:shd w:val="clear" w:color="auto" w:fill="FFFFFF"/>
              <w:lang w:eastAsia="en-US"/>
            </w:rPr>
          </w:rPrChange>
        </w:rPr>
        <w:pPrChange w:id="2224" w:author="Camilo Andrés Díaz Gómez" w:date="2023-03-28T17:43:00Z">
          <w:pPr>
            <w:pStyle w:val="NormalWeb"/>
            <w:spacing w:line="360" w:lineRule="auto"/>
            <w:jc w:val="both"/>
          </w:pPr>
        </w:pPrChange>
      </w:pPr>
    </w:p>
    <w:p w14:paraId="305C424A" w14:textId="77777777" w:rsidR="00F91A33" w:rsidRPr="002B569F" w:rsidRDefault="00B048F9">
      <w:pPr>
        <w:pStyle w:val="PrrAPA"/>
        <w:ind w:left="708"/>
        <w:rPr>
          <w:rStyle w:val="Textoennegrita"/>
          <w:rFonts w:eastAsiaTheme="majorEastAsia"/>
          <w:b w:val="0"/>
          <w:bCs w:val="0"/>
          <w:bdr w:val="none" w:sz="0" w:space="0" w:color="auto" w:frame="1"/>
          <w:shd w:val="clear" w:color="auto" w:fill="FFFFFF"/>
          <w:rPrChange w:id="2225" w:author="Camilo Andrés Díaz Gómez" w:date="2023-03-28T17:42:00Z">
            <w:rPr>
              <w:rStyle w:val="Textoennegrita"/>
              <w:rFonts w:asciiTheme="majorHAnsi" w:eastAsiaTheme="majorEastAsia" w:hAnsiTheme="majorHAnsi" w:cstheme="majorBidi"/>
              <w:b w:val="0"/>
              <w:bCs w:val="0"/>
              <w:color w:val="222222"/>
              <w:szCs w:val="22"/>
              <w:bdr w:val="none" w:sz="0" w:space="0" w:color="auto" w:frame="1"/>
              <w:shd w:val="clear" w:color="auto" w:fill="FFFFFF"/>
            </w:rPr>
          </w:rPrChange>
        </w:rPr>
        <w:pPrChange w:id="2226" w:author="Camilo Andrés Díaz Gómez" w:date="2023-03-28T17:46:00Z">
          <w:pPr>
            <w:pStyle w:val="NormalWeb"/>
            <w:spacing w:line="360" w:lineRule="auto"/>
            <w:ind w:firstLine="709"/>
            <w:jc w:val="both"/>
          </w:pPr>
        </w:pPrChange>
      </w:pPr>
      <w:r w:rsidRPr="002B569F">
        <w:rPr>
          <w:rStyle w:val="Textoennegrita"/>
          <w:b w:val="0"/>
          <w:bCs w:val="0"/>
          <w:bdr w:val="none" w:sz="0" w:space="0" w:color="auto" w:frame="1"/>
          <w:shd w:val="clear" w:color="auto" w:fill="FFFFFF"/>
          <w:rPrChange w:id="2227" w:author="Camilo Andrés Díaz Gómez" w:date="2023-03-28T17:42:00Z">
            <w:rPr>
              <w:rStyle w:val="Textoennegrita"/>
              <w:b w:val="0"/>
              <w:bCs w:val="0"/>
              <w:color w:val="222222"/>
              <w:bdr w:val="none" w:sz="0" w:space="0" w:color="auto" w:frame="1"/>
              <w:shd w:val="clear" w:color="auto" w:fill="FFFFFF"/>
            </w:rPr>
          </w:rPrChange>
        </w:rPr>
        <w:t>Los dispositivos que componen una red IoT son conocidos como nodos, al funcionar con energía eléctrica, por lo que puede llegar a ser importante cuanta energía eléctrica puede llegar a consumir una red IoT, por esto, este proyecto de grado pretende simular el consumo energético de los nodos, tomando como referencia la plataforma hardware Cookies, desarrollada en el Centro de Electrónica industrial de la universidad Politécnica de Madrid.</w:t>
      </w:r>
    </w:p>
    <w:p w14:paraId="002B9E98" w14:textId="77777777" w:rsidR="00215A76" w:rsidRPr="002B569F" w:rsidRDefault="00215A76">
      <w:pPr>
        <w:pStyle w:val="PrrAPA"/>
        <w:rPr>
          <w:ins w:id="2228" w:author="Camilo Andrés Díaz Gómez" w:date="2023-03-17T00:38:00Z"/>
          <w:rStyle w:val="Textoennegrita"/>
          <w:b w:val="0"/>
          <w:bCs w:val="0"/>
          <w:bdr w:val="none" w:sz="0" w:space="0" w:color="auto" w:frame="1"/>
          <w:shd w:val="clear" w:color="auto" w:fill="FFFFFF"/>
          <w:rPrChange w:id="2229" w:author="Camilo Andrés Díaz Gómez" w:date="2023-03-28T17:42:00Z">
            <w:rPr>
              <w:ins w:id="2230" w:author="Camilo Andrés Díaz Gómez" w:date="2023-03-17T00:38:00Z"/>
              <w:rStyle w:val="Textoennegrita"/>
              <w:rFonts w:eastAsiaTheme="minorHAnsi"/>
              <w:b w:val="0"/>
              <w:bCs w:val="0"/>
              <w:color w:val="FF0000"/>
              <w:bdr w:val="none" w:sz="0" w:space="0" w:color="auto" w:frame="1"/>
              <w:shd w:val="clear" w:color="auto" w:fill="FFFFFF"/>
              <w:lang w:eastAsia="en-US"/>
            </w:rPr>
          </w:rPrChange>
        </w:rPr>
        <w:pPrChange w:id="2231" w:author="Camilo Andrés Díaz Gómez" w:date="2023-03-28T17:43:00Z">
          <w:pPr>
            <w:pStyle w:val="NormalWeb"/>
            <w:spacing w:line="360" w:lineRule="auto"/>
            <w:ind w:firstLine="720"/>
            <w:jc w:val="both"/>
          </w:pPr>
        </w:pPrChange>
      </w:pPr>
    </w:p>
    <w:p w14:paraId="559928F0" w14:textId="63159030" w:rsidR="00B048F9" w:rsidRPr="002B569F" w:rsidRDefault="00B048F9">
      <w:pPr>
        <w:pStyle w:val="PrrAPA"/>
        <w:ind w:left="708"/>
        <w:rPr>
          <w:ins w:id="2232" w:author="Camilo Andrés Díaz Gómez" w:date="2023-03-14T20:30:00Z"/>
          <w:rStyle w:val="Textoennegrita"/>
          <w:b w:val="0"/>
          <w:bCs w:val="0"/>
          <w:bdr w:val="none" w:sz="0" w:space="0" w:color="auto" w:frame="1"/>
          <w:shd w:val="clear" w:color="auto" w:fill="FFFFFF"/>
        </w:rPr>
        <w:pPrChange w:id="2233" w:author="Camilo Andrés Díaz Gómez" w:date="2023-03-28T17:47:00Z">
          <w:pPr>
            <w:pStyle w:val="NormalWeb"/>
            <w:spacing w:line="360" w:lineRule="auto"/>
            <w:ind w:firstLine="720"/>
            <w:jc w:val="both"/>
          </w:pPr>
        </w:pPrChange>
      </w:pPr>
      <w:del w:id="2234" w:author="Camilo Andrés Díaz Gómez" w:date="2023-03-28T17:47:00Z">
        <w:r w:rsidRPr="002B569F" w:rsidDel="002B569F">
          <w:rPr>
            <w:rStyle w:val="Textoennegrita"/>
            <w:b w:val="0"/>
            <w:bCs w:val="0"/>
            <w:bdr w:val="none" w:sz="0" w:space="0" w:color="auto" w:frame="1"/>
            <w:shd w:val="clear" w:color="auto" w:fill="FFFFFF"/>
            <w:rPrChange w:id="2235" w:author="Camilo Andrés Díaz Gómez" w:date="2023-03-28T17:42:00Z">
              <w:rPr>
                <w:rStyle w:val="Textoennegrita"/>
                <w:b w:val="0"/>
                <w:bCs w:val="0"/>
                <w:color w:val="FF0000"/>
                <w:bdr w:val="none" w:sz="0" w:space="0" w:color="auto" w:frame="1"/>
                <w:shd w:val="clear" w:color="auto" w:fill="FFFFFF"/>
              </w:rPr>
            </w:rPrChange>
          </w:rPr>
          <w:delText xml:space="preserve"> </w:delText>
        </w:r>
      </w:del>
      <w:r w:rsidRPr="002B569F">
        <w:rPr>
          <w:rStyle w:val="Textoennegrita"/>
          <w:b w:val="0"/>
          <w:bCs w:val="0"/>
          <w:bdr w:val="none" w:sz="0" w:space="0" w:color="auto" w:frame="1"/>
          <w:shd w:val="clear" w:color="auto" w:fill="FFFFFF"/>
        </w:rPr>
        <w:t xml:space="preserve">Este proyecto ha sido realizado mediante modelos de consumo parametrizables permitiendo así al usuario adaptar dichos modelos a las especificaciones de una manera correcta en </w:t>
      </w:r>
      <w:del w:id="2236" w:author="DIANA CAROLINA CANDIA HERRERA" w:date="2023-03-07T09:42:00Z">
        <w:r w:rsidRPr="002B569F" w:rsidDel="00843772">
          <w:rPr>
            <w:rStyle w:val="Textoennegrita"/>
            <w:b w:val="0"/>
            <w:bCs w:val="0"/>
            <w:bdr w:val="none" w:sz="0" w:space="0" w:color="auto" w:frame="1"/>
            <w:shd w:val="clear" w:color="auto" w:fill="FFFFFF"/>
          </w:rPr>
          <w:delText>una  red</w:delText>
        </w:r>
      </w:del>
      <w:ins w:id="2237" w:author="DIANA CAROLINA CANDIA HERRERA" w:date="2023-03-07T09:42:00Z">
        <w:r w:rsidR="00843772" w:rsidRPr="002B569F">
          <w:rPr>
            <w:rStyle w:val="Textoennegrita"/>
            <w:b w:val="0"/>
            <w:bCs w:val="0"/>
            <w:bdr w:val="none" w:sz="0" w:space="0" w:color="auto" w:frame="1"/>
            <w:shd w:val="clear" w:color="auto" w:fill="FFFFFF"/>
          </w:rPr>
          <w:t>una red</w:t>
        </w:r>
      </w:ins>
      <w:r w:rsidRPr="002B569F">
        <w:rPr>
          <w:rStyle w:val="Textoennegrita"/>
          <w:b w:val="0"/>
          <w:bCs w:val="0"/>
          <w:bdr w:val="none" w:sz="0" w:space="0" w:color="auto" w:frame="1"/>
          <w:shd w:val="clear" w:color="auto" w:fill="FFFFFF"/>
        </w:rPr>
        <w:t xml:space="preserve"> IoT. </w:t>
      </w:r>
    </w:p>
    <w:p w14:paraId="47D8B44C" w14:textId="77777777" w:rsidR="00287D6C" w:rsidRPr="002B569F" w:rsidRDefault="00287D6C">
      <w:pPr>
        <w:pStyle w:val="PrrAPA"/>
        <w:rPr>
          <w:rStyle w:val="Textoennegrita"/>
          <w:b w:val="0"/>
          <w:bCs w:val="0"/>
          <w:bdr w:val="none" w:sz="0" w:space="0" w:color="auto" w:frame="1"/>
          <w:shd w:val="clear" w:color="auto" w:fill="FFFFFF"/>
        </w:rPr>
        <w:pPrChange w:id="2238" w:author="Camilo Andrés Díaz Gómez" w:date="2023-03-28T17:43:00Z">
          <w:pPr>
            <w:pStyle w:val="NormalWeb"/>
            <w:spacing w:line="360" w:lineRule="auto"/>
            <w:ind w:firstLine="709"/>
            <w:jc w:val="both"/>
          </w:pPr>
        </w:pPrChange>
      </w:pPr>
    </w:p>
    <w:p w14:paraId="3F2A4234" w14:textId="015532FD" w:rsidR="00AA1CC1" w:rsidRPr="002B569F" w:rsidRDefault="00AA1CC1">
      <w:pPr>
        <w:pStyle w:val="PrrAPA"/>
        <w:rPr>
          <w:ins w:id="2239" w:author="Camilo Andrés Díaz Gómez" w:date="2023-03-17T00:39:00Z"/>
        </w:rPr>
        <w:pPrChange w:id="2240" w:author="Camilo Andrés Díaz Gómez" w:date="2023-03-28T17:43:00Z">
          <w:pPr>
            <w:pStyle w:val="PrrAPA"/>
            <w:ind w:firstLine="720"/>
          </w:pPr>
        </w:pPrChange>
      </w:pPr>
      <w:r w:rsidRPr="002B569F">
        <w:t xml:space="preserve"> </w:t>
      </w:r>
      <w:del w:id="2241" w:author="Camilo Andrés Díaz Gómez" w:date="2023-03-28T17:48:00Z">
        <w:r w:rsidRPr="002B569F" w:rsidDel="002B569F">
          <w:delText xml:space="preserve"> </w:delText>
        </w:r>
      </w:del>
      <w:del w:id="2242" w:author="Camilo Andrés Díaz Gómez" w:date="2023-03-14T20:24:00Z">
        <w:r w:rsidRPr="002B569F" w:rsidDel="00952EC4">
          <w:delText xml:space="preserve"> </w:delText>
        </w:r>
      </w:del>
      <w:bookmarkStart w:id="2243" w:name="_Hlk127619948"/>
      <w:r w:rsidRPr="002B569F">
        <w:t xml:space="preserve">Con lo anterior, se generó la siguiente pregunta: </w:t>
      </w:r>
    </w:p>
    <w:p w14:paraId="3C91D34D" w14:textId="77777777" w:rsidR="00215A76" w:rsidRPr="002B569F" w:rsidRDefault="00215A76">
      <w:pPr>
        <w:pStyle w:val="PrrAPA"/>
        <w:pPrChange w:id="2244" w:author="Camilo Andrés Díaz Gómez" w:date="2023-03-28T17:43:00Z">
          <w:pPr>
            <w:pStyle w:val="PrrAPA"/>
            <w:ind w:firstLine="284"/>
          </w:pPr>
        </w:pPrChange>
      </w:pPr>
    </w:p>
    <w:p w14:paraId="6F9FE4C2" w14:textId="744D1210" w:rsidR="00682C23" w:rsidRPr="002B569F" w:rsidRDefault="00682C23">
      <w:pPr>
        <w:pStyle w:val="PrrAPA"/>
        <w:rPr>
          <w:ins w:id="2245" w:author="Camilo Andrés Díaz Gómez" w:date="2023-03-12T18:18:00Z"/>
        </w:rPr>
        <w:pPrChange w:id="2246" w:author="Camilo Andrés Díaz Gómez" w:date="2023-03-28T17:43:00Z">
          <w:pPr>
            <w:pStyle w:val="PrrAPA"/>
            <w:ind w:firstLine="284"/>
          </w:pPr>
        </w:pPrChange>
      </w:pPr>
      <w:ins w:id="2247" w:author="Camilo Andrés Díaz Gómez" w:date="2023-03-12T18:18:00Z">
        <w:r w:rsidRPr="002B569F">
          <w:t xml:space="preserve">¿Cómo simular datos ambientales mediante el uso de Analítica de Datos </w:t>
        </w:r>
      </w:ins>
      <w:ins w:id="2248" w:author="Camilo Andrés Díaz Gómez" w:date="2023-03-12T18:19:00Z">
        <w:r w:rsidRPr="002B569F">
          <w:t xml:space="preserve">para </w:t>
        </w:r>
      </w:ins>
      <w:ins w:id="2249" w:author="Camilo Andrés Díaz Gómez" w:date="2023-03-12T18:18:00Z">
        <w:r w:rsidRPr="002B569F">
          <w:t>ayuda</w:t>
        </w:r>
      </w:ins>
      <w:ins w:id="2250" w:author="Camilo Andrés Díaz Gómez" w:date="2023-03-12T18:19:00Z">
        <w:r w:rsidRPr="002B569F">
          <w:t>r</w:t>
        </w:r>
      </w:ins>
      <w:ins w:id="2251" w:author="Camilo Andrés Díaz Gómez" w:date="2023-03-12T18:18:00Z">
        <w:r w:rsidRPr="002B569F">
          <w:t xml:space="preserve"> en la generación de proyectos para modelos IoT?</w:t>
        </w:r>
      </w:ins>
    </w:p>
    <w:p w14:paraId="17489749" w14:textId="32EAAA9C" w:rsidR="00682C23" w:rsidRPr="002B569F" w:rsidRDefault="00AA1CC1">
      <w:pPr>
        <w:pStyle w:val="PrrAPA"/>
        <w:rPr>
          <w:ins w:id="2252" w:author="Camilo Andrés Díaz Gómez" w:date="2023-03-12T18:17:00Z"/>
        </w:rPr>
        <w:pPrChange w:id="2253" w:author="Camilo Andrés Díaz Gómez" w:date="2023-03-28T17:43:00Z">
          <w:pPr>
            <w:spacing w:after="160" w:line="259" w:lineRule="auto"/>
            <w:jc w:val="left"/>
          </w:pPr>
        </w:pPrChange>
      </w:pPr>
      <w:del w:id="2254" w:author="Camilo Andrés Díaz Gómez" w:date="2023-03-12T18:18:00Z">
        <w:r w:rsidRPr="002B569F" w:rsidDel="00682C23">
          <w:delText>¿Cómo simular datos ambientales en un modelo IoT para validar herramientas de analítica de datos?</w:delText>
        </w:r>
      </w:del>
      <w:ins w:id="2255" w:author="Camilo Andrés Díaz Gómez" w:date="2023-03-12T18:17:00Z">
        <w:r w:rsidR="00682C23" w:rsidRPr="002B569F">
          <w:br w:type="page"/>
        </w:r>
      </w:ins>
    </w:p>
    <w:p w14:paraId="1D29F452" w14:textId="77777777" w:rsidR="00AA1CC1" w:rsidRPr="002B569F" w:rsidDel="00682C23" w:rsidRDefault="00AA1CC1">
      <w:pPr>
        <w:pStyle w:val="PrrAPA"/>
        <w:ind w:firstLine="284"/>
        <w:rPr>
          <w:ins w:id="2256" w:author="DIANA CAROLINA CANDIA HERRERA" w:date="2023-03-07T09:43:00Z"/>
          <w:del w:id="2257" w:author="Camilo Andrés Díaz Gómez" w:date="2023-03-12T18:17:00Z"/>
        </w:rPr>
      </w:pPr>
    </w:p>
    <w:p w14:paraId="7BE85439" w14:textId="02378771" w:rsidR="00956AE0" w:rsidRPr="002B569F" w:rsidDel="00682C23" w:rsidRDefault="00956AE0">
      <w:pPr>
        <w:pStyle w:val="PrrAPA"/>
        <w:ind w:firstLine="284"/>
        <w:rPr>
          <w:del w:id="2258" w:author="Camilo Andrés Díaz Gómez" w:date="2023-03-12T18:17:00Z"/>
        </w:rPr>
      </w:pPr>
      <w:ins w:id="2259" w:author="DIANA CAROLINA CANDIA HERRERA" w:date="2023-03-07T09:44:00Z">
        <w:del w:id="2260" w:author="Camilo Andrés Díaz Gómez" w:date="2023-03-12T18:17:00Z">
          <w:r w:rsidRPr="002B569F" w:rsidDel="00682C23">
            <w:delText>¿Cómo la</w:delText>
          </w:r>
        </w:del>
      </w:ins>
      <w:ins w:id="2261" w:author="DIANA CAROLINA CANDIA HERRERA" w:date="2023-03-07T09:45:00Z">
        <w:del w:id="2262" w:author="Camilo Andrés Díaz Gómez" w:date="2023-03-12T18:17:00Z">
          <w:r w:rsidRPr="002B569F" w:rsidDel="00682C23">
            <w:delText xml:space="preserve"> simulación de datos ambientales</w:delText>
          </w:r>
        </w:del>
      </w:ins>
      <w:ins w:id="2263" w:author="DIANA CAROLINA CANDIA HERRERA" w:date="2023-03-07T09:46:00Z">
        <w:del w:id="2264" w:author="Camilo Andrés Díaz Gómez" w:date="2023-03-12T18:17:00Z">
          <w:r w:rsidRPr="002B569F" w:rsidDel="00682C23">
            <w:delText xml:space="preserve"> mediante el uso de analítica de </w:delText>
          </w:r>
        </w:del>
      </w:ins>
      <w:ins w:id="2265" w:author="DIANA CAROLINA CANDIA HERRERA" w:date="2023-03-07T09:47:00Z">
        <w:del w:id="2266" w:author="Camilo Andrés Díaz Gómez" w:date="2023-03-12T18:17:00Z">
          <w:r w:rsidRPr="002B569F" w:rsidDel="00682C23">
            <w:delText>datos</w:delText>
          </w:r>
        </w:del>
      </w:ins>
      <w:ins w:id="2267" w:author="DIANA CAROLINA CANDIA HERRERA" w:date="2023-03-07T09:45:00Z">
        <w:del w:id="2268" w:author="Camilo Andrés Díaz Gómez" w:date="2023-03-12T18:17:00Z">
          <w:r w:rsidRPr="002B569F" w:rsidDel="00682C23">
            <w:delText xml:space="preserve"> ayuda en la generación de proyectos </w:delText>
          </w:r>
        </w:del>
      </w:ins>
      <w:ins w:id="2269" w:author="DIANA CAROLINA CANDIA HERRERA" w:date="2023-03-07T09:46:00Z">
        <w:del w:id="2270" w:author="Camilo Andrés Díaz Gómez" w:date="2023-03-12T18:17:00Z">
          <w:r w:rsidRPr="002B569F" w:rsidDel="00682C23">
            <w:delText>para modelos IoT?</w:delText>
          </w:r>
        </w:del>
      </w:ins>
    </w:p>
    <w:bookmarkEnd w:id="2243"/>
    <w:p w14:paraId="0C79FEA2" w14:textId="0331C684" w:rsidR="00AA1CC1" w:rsidRPr="002B569F" w:rsidDel="00682C23" w:rsidRDefault="00AA1CC1">
      <w:pPr>
        <w:pStyle w:val="PrrAPA"/>
        <w:ind w:firstLine="284"/>
        <w:rPr>
          <w:del w:id="2271" w:author="Camilo Andrés Díaz Gómez" w:date="2023-03-12T18:17:00Z"/>
          <w:b/>
          <w:bCs/>
          <w:bdr w:val="none" w:sz="0" w:space="0" w:color="auto" w:frame="1"/>
          <w:shd w:val="clear" w:color="auto" w:fill="FFFFFF"/>
          <w:rPrChange w:id="2272" w:author="Camilo Andrés Díaz Gómez" w:date="2023-03-28T17:42:00Z">
            <w:rPr>
              <w:del w:id="2273" w:author="Camilo Andrés Díaz Gómez" w:date="2023-03-12T18:17:00Z"/>
              <w:b/>
              <w:bCs/>
              <w:color w:val="FF0000"/>
              <w:bdr w:val="none" w:sz="0" w:space="0" w:color="auto" w:frame="1"/>
              <w:shd w:val="clear" w:color="auto" w:fill="FFFFFF"/>
            </w:rPr>
          </w:rPrChange>
        </w:rPr>
        <w:pPrChange w:id="2274" w:author="Camilo Andrés Díaz Gómez" w:date="2023-03-28T17:43:00Z">
          <w:pPr>
            <w:pStyle w:val="NormalWeb"/>
            <w:spacing w:line="360" w:lineRule="auto"/>
            <w:ind w:firstLine="709"/>
            <w:jc w:val="both"/>
          </w:pPr>
        </w:pPrChange>
      </w:pPr>
    </w:p>
    <w:p w14:paraId="1360695F" w14:textId="32BFE00E" w:rsidR="00771EC6" w:rsidRPr="002B569F" w:rsidDel="00682C23" w:rsidRDefault="00771EC6">
      <w:pPr>
        <w:pStyle w:val="NormalWeb"/>
        <w:spacing w:line="360" w:lineRule="auto"/>
        <w:ind w:firstLine="709"/>
        <w:jc w:val="both"/>
        <w:rPr>
          <w:del w:id="2275" w:author="Camilo Andrés Díaz Gómez" w:date="2023-03-12T18:16:00Z"/>
          <w:b/>
          <w:bCs/>
          <w:bdr w:val="none" w:sz="0" w:space="0" w:color="auto" w:frame="1"/>
          <w:shd w:val="clear" w:color="auto" w:fill="FFFFFF"/>
          <w:rPrChange w:id="2276" w:author="Camilo Andrés Díaz Gómez" w:date="2023-03-28T17:42:00Z">
            <w:rPr>
              <w:del w:id="2277" w:author="Camilo Andrés Díaz Gómez" w:date="2023-03-12T18:16:00Z"/>
              <w:b/>
              <w:bCs/>
              <w:color w:val="FF0000"/>
              <w:bdr w:val="none" w:sz="0" w:space="0" w:color="auto" w:frame="1"/>
              <w:shd w:val="clear" w:color="auto" w:fill="FFFFFF"/>
            </w:rPr>
          </w:rPrChange>
        </w:rPr>
      </w:pPr>
    </w:p>
    <w:p w14:paraId="3039ADBC" w14:textId="0603582C" w:rsidR="00771EC6" w:rsidRPr="002B569F" w:rsidDel="00682C23" w:rsidRDefault="00771EC6">
      <w:pPr>
        <w:pStyle w:val="NormalWeb"/>
        <w:spacing w:line="360" w:lineRule="auto"/>
        <w:ind w:firstLine="709"/>
        <w:jc w:val="both"/>
        <w:rPr>
          <w:del w:id="2278" w:author="Camilo Andrés Díaz Gómez" w:date="2023-03-12T18:16:00Z"/>
          <w:b/>
          <w:bCs/>
          <w:bdr w:val="none" w:sz="0" w:space="0" w:color="auto" w:frame="1"/>
          <w:shd w:val="clear" w:color="auto" w:fill="FFFFFF"/>
          <w:rPrChange w:id="2279" w:author="Camilo Andrés Díaz Gómez" w:date="2023-03-28T17:42:00Z">
            <w:rPr>
              <w:del w:id="2280" w:author="Camilo Andrés Díaz Gómez" w:date="2023-03-12T18:16:00Z"/>
              <w:b/>
              <w:bCs/>
              <w:color w:val="FF0000"/>
              <w:bdr w:val="none" w:sz="0" w:space="0" w:color="auto" w:frame="1"/>
              <w:shd w:val="clear" w:color="auto" w:fill="FFFFFF"/>
            </w:rPr>
          </w:rPrChange>
        </w:rPr>
      </w:pPr>
    </w:p>
    <w:p w14:paraId="15D08887" w14:textId="495A56B7" w:rsidR="00771EC6" w:rsidRPr="002B569F" w:rsidDel="00682C23" w:rsidRDefault="00771EC6">
      <w:pPr>
        <w:pStyle w:val="NormalWeb"/>
        <w:spacing w:line="360" w:lineRule="auto"/>
        <w:ind w:firstLine="709"/>
        <w:jc w:val="both"/>
        <w:rPr>
          <w:del w:id="2281" w:author="Camilo Andrés Díaz Gómez" w:date="2023-03-12T18:16:00Z"/>
          <w:b/>
          <w:bCs/>
          <w:bdr w:val="none" w:sz="0" w:space="0" w:color="auto" w:frame="1"/>
          <w:shd w:val="clear" w:color="auto" w:fill="FFFFFF"/>
          <w:rPrChange w:id="2282" w:author="Camilo Andrés Díaz Gómez" w:date="2023-03-28T17:42:00Z">
            <w:rPr>
              <w:del w:id="2283" w:author="Camilo Andrés Díaz Gómez" w:date="2023-03-12T18:16:00Z"/>
              <w:b/>
              <w:bCs/>
              <w:color w:val="FF0000"/>
              <w:bdr w:val="none" w:sz="0" w:space="0" w:color="auto" w:frame="1"/>
              <w:shd w:val="clear" w:color="auto" w:fill="FFFFFF"/>
            </w:rPr>
          </w:rPrChange>
        </w:rPr>
      </w:pPr>
    </w:p>
    <w:p w14:paraId="665A4050" w14:textId="5FE0756C" w:rsidR="00771EC6" w:rsidRPr="002B569F" w:rsidDel="00682C23" w:rsidRDefault="00771EC6">
      <w:pPr>
        <w:pStyle w:val="NormalWeb"/>
        <w:spacing w:line="360" w:lineRule="auto"/>
        <w:jc w:val="both"/>
        <w:rPr>
          <w:del w:id="2284" w:author="Camilo Andrés Díaz Gómez" w:date="2023-03-12T18:16:00Z"/>
          <w:b/>
          <w:bCs/>
          <w:bdr w:val="none" w:sz="0" w:space="0" w:color="auto" w:frame="1"/>
          <w:shd w:val="clear" w:color="auto" w:fill="FFFFFF"/>
          <w:rPrChange w:id="2285" w:author="Camilo Andrés Díaz Gómez" w:date="2023-03-28T17:42:00Z">
            <w:rPr>
              <w:del w:id="2286" w:author="Camilo Andrés Díaz Gómez" w:date="2023-03-12T18:16:00Z"/>
              <w:b/>
              <w:bCs/>
              <w:color w:val="FF0000"/>
              <w:bdr w:val="none" w:sz="0" w:space="0" w:color="auto" w:frame="1"/>
              <w:shd w:val="clear" w:color="auto" w:fill="FFFFFF"/>
            </w:rPr>
          </w:rPrChange>
        </w:rPr>
        <w:pPrChange w:id="2287" w:author="Camilo Andrés Díaz Gómez" w:date="2023-03-28T17:43:00Z">
          <w:pPr>
            <w:pStyle w:val="NormalWeb"/>
            <w:spacing w:line="360" w:lineRule="auto"/>
            <w:ind w:firstLine="709"/>
            <w:jc w:val="both"/>
          </w:pPr>
        </w:pPrChange>
      </w:pPr>
    </w:p>
    <w:p w14:paraId="52873931" w14:textId="04E76E36" w:rsidR="00704945" w:rsidRPr="002B569F" w:rsidDel="00682C23" w:rsidRDefault="00704945">
      <w:pPr>
        <w:pStyle w:val="PrrAPA"/>
        <w:ind w:firstLine="284"/>
        <w:jc w:val="center"/>
        <w:rPr>
          <w:del w:id="2288" w:author="Camilo Andrés Díaz Gómez" w:date="2023-03-12T18:16:00Z"/>
          <w:b/>
          <w:bCs/>
        </w:rPr>
      </w:pPr>
    </w:p>
    <w:p w14:paraId="531E3163" w14:textId="63E244A0" w:rsidR="00B048F9" w:rsidRPr="002B569F" w:rsidRDefault="00785CED">
      <w:pPr>
        <w:pStyle w:val="Ttulo2"/>
        <w:jc w:val="center"/>
        <w:pPrChange w:id="2289" w:author="Camilo Andrés Díaz Gómez" w:date="2023-03-28T17:43:00Z">
          <w:pPr>
            <w:pStyle w:val="PrrAPA"/>
            <w:ind w:firstLine="284"/>
            <w:jc w:val="center"/>
          </w:pPr>
        </w:pPrChange>
      </w:pPr>
      <w:bookmarkStart w:id="2290" w:name="_Toc129623648"/>
      <w:bookmarkStart w:id="2291" w:name="_Toc130919807"/>
      <w:r w:rsidRPr="002B569F">
        <w:rPr>
          <w:rFonts w:cs="Times New Roman"/>
          <w:szCs w:val="24"/>
        </w:rPr>
        <w:t>Justificación</w:t>
      </w:r>
      <w:bookmarkEnd w:id="2290"/>
      <w:bookmarkEnd w:id="2291"/>
    </w:p>
    <w:p w14:paraId="2AB55D60" w14:textId="77777777" w:rsidR="00215A76" w:rsidRPr="002B569F" w:rsidRDefault="00215A76">
      <w:pPr>
        <w:pStyle w:val="PrrAPA"/>
        <w:rPr>
          <w:ins w:id="2292" w:author="Camilo Andrés Díaz Gómez" w:date="2023-03-17T00:39:00Z"/>
        </w:rPr>
        <w:pPrChange w:id="2293" w:author="Camilo Andrés Díaz Gómez" w:date="2023-03-28T17:43:00Z">
          <w:pPr>
            <w:pStyle w:val="PrrAPA"/>
            <w:ind w:firstLine="720"/>
          </w:pPr>
        </w:pPrChange>
      </w:pPr>
    </w:p>
    <w:p w14:paraId="034F89F3" w14:textId="26B666F1" w:rsidR="007743C4" w:rsidRPr="002B569F" w:rsidDel="00215A76" w:rsidRDefault="006E7BA5">
      <w:pPr>
        <w:pStyle w:val="PrrAPA"/>
        <w:rPr>
          <w:del w:id="2294" w:author="Camilo Andrés Díaz Gómez" w:date="2023-03-17T00:39:00Z"/>
        </w:rPr>
        <w:pPrChange w:id="2295" w:author="Camilo Andrés Díaz Gómez" w:date="2023-03-28T17:43:00Z">
          <w:pPr>
            <w:pStyle w:val="PrrAPA"/>
            <w:ind w:firstLine="720"/>
          </w:pPr>
        </w:pPrChange>
      </w:pPr>
      <w:ins w:id="2296" w:author="Camilo Andrés Díaz Gómez" w:date="2023-03-27T22:26:00Z">
        <w:r w:rsidRPr="002B569F">
          <w:t xml:space="preserve">Las redes IoT están conformadas por una variedad de dispositivos, tales como sensores, actuadores, servicios en la nube, entre otros; que trabajan juntos para recopilar y compartir información, y así cumplir con los objetivos establecidos por los usuarios. Por lo tanto, es de vital importancia elegir los dispositivos más adecuados para la red IoT y diseñarla de antemano para poder llevar a cabo pruebas y verificaciones que garanticen su correcto funcionamiento y cumplan con los requisitos de diseño. También es importante probar cada uno de los dispositivos que forman parte de la red para asegurar que estén cumpliendo con su función. Si las pruebas no son satisfactorias, puede ser necesario rediseñar la red desde cero, lo que puede generar pérdidas de recursos, como tiempo y dinero. Es por esto que se utiliza una estructura de árbol de problemas para justificar y explicar el proyecto de manera más clara </w:t>
        </w:r>
      </w:ins>
      <w:del w:id="2297" w:author="Camilo Andrés Díaz Gómez" w:date="2023-03-27T22:26:00Z">
        <w:r w:rsidR="007743C4" w:rsidRPr="002B569F" w:rsidDel="006E7BA5">
          <w:delText>Las redes IoT están compuestas por dispositivos como</w:delText>
        </w:r>
      </w:del>
      <w:ins w:id="2298" w:author="DIANA CAROLINA CANDIA HERRERA" w:date="2023-03-07T09:57:00Z">
        <w:del w:id="2299" w:author="Camilo Andrés Díaz Gómez" w:date="2023-03-27T22:26:00Z">
          <w:r w:rsidR="003D4F76" w:rsidRPr="002B569F" w:rsidDel="006E7BA5">
            <w:delText>:</w:delText>
          </w:r>
        </w:del>
      </w:ins>
      <w:del w:id="2300" w:author="Camilo Andrés Díaz Gómez" w:date="2023-03-27T22:26:00Z">
        <w:r w:rsidR="007743C4" w:rsidRPr="002B569F" w:rsidDel="006E7BA5">
          <w:delText xml:space="preserve"> sensores, actuadores, cloud, entre otros. Estos dispositivos se encargan de recopilar e intercambiar información entre ellos y de esta manera cumplir con los propósitos planteados por el o los usuarios. Por esta razón es muy importante seleccionar los dispositivos que más se adapten y cumplan los propósitos con los que la red IoT está construida; con esto es necesario previamente diseñar la red para posteriormente realizar las pruebas y verificaciones del correcto funcionamiento y que cumpla con las necesidades planteadas en su diseño, a su vez se deben probar cada uno de los dispositivos que integran la red para verificar que cumplan con los propósitos para los que fue creada. Pero cuando las pruebas no cumplen con las necesidades planteadas, es necesario reestructurar y rediseñar la red de nuevo e iniciar el proceso desde el principio, generando así perdidas de recursos como tiempo y dinero entre otros</w:delText>
        </w:r>
        <w:r w:rsidR="00AA1CC1" w:rsidRPr="002B569F" w:rsidDel="006E7BA5">
          <w:delText xml:space="preserve">, es por esto que se tiene una estructura de un árbol de problema que permite explicar mejor la justificación del proyecto </w:delText>
        </w:r>
      </w:del>
      <w:r w:rsidR="00AA1CC1" w:rsidRPr="002B569F">
        <w:t>(ver Figura 1).</w:t>
      </w:r>
    </w:p>
    <w:p w14:paraId="1D6BE4C7" w14:textId="6AB11FC5" w:rsidR="007743C4" w:rsidRPr="002B569F" w:rsidDel="00DB0B24" w:rsidRDefault="007743C4">
      <w:pPr>
        <w:pStyle w:val="PrrAPA"/>
        <w:rPr>
          <w:del w:id="2301" w:author="Steff Guzmán" w:date="2023-03-13T18:34:00Z"/>
        </w:rPr>
        <w:pPrChange w:id="2302" w:author="Camilo Andrés Díaz Gómez" w:date="2023-03-28T17:43:00Z">
          <w:pPr/>
        </w:pPrChange>
      </w:pPr>
    </w:p>
    <w:p w14:paraId="281CBE48" w14:textId="14911E3B" w:rsidR="00DB0B24" w:rsidRPr="002B569F" w:rsidRDefault="00DB0B24">
      <w:pPr>
        <w:pStyle w:val="PrrAPA"/>
        <w:rPr>
          <w:ins w:id="2303" w:author="Steff Guzmán" w:date="2023-03-13T19:00:00Z"/>
        </w:rPr>
        <w:pPrChange w:id="2304" w:author="Camilo Andrés Díaz Gómez" w:date="2023-03-28T17:43:00Z">
          <w:pPr>
            <w:pStyle w:val="Descripcin"/>
          </w:pPr>
        </w:pPrChange>
      </w:pPr>
    </w:p>
    <w:p w14:paraId="1E418A3D" w14:textId="407CD756" w:rsidR="00DB0B24" w:rsidRPr="002B569F" w:rsidRDefault="00DB0B24" w:rsidP="002B569F">
      <w:pPr>
        <w:rPr>
          <w:ins w:id="2305" w:author="Steff Guzmán" w:date="2023-03-13T19:00:00Z"/>
          <w:rFonts w:cs="Times New Roman"/>
          <w:szCs w:val="24"/>
        </w:rPr>
      </w:pPr>
    </w:p>
    <w:p w14:paraId="105DD995" w14:textId="45B49FFE" w:rsidR="00DB0B24" w:rsidRPr="002B569F" w:rsidDel="00215A76" w:rsidRDefault="00C038A4">
      <w:pPr>
        <w:rPr>
          <w:ins w:id="2306" w:author="Steff Guzmán" w:date="2023-03-13T19:00:00Z"/>
          <w:del w:id="2307" w:author="Camilo Andrés Díaz Gómez" w:date="2023-03-17T00:39:00Z"/>
          <w:rFonts w:cs="Times New Roman"/>
          <w:szCs w:val="24"/>
        </w:rPr>
      </w:pPr>
      <w:ins w:id="2308" w:author="Camilo Andrés Díaz Gómez" w:date="2023-03-28T15:13:00Z">
        <w:r w:rsidRPr="002B569F">
          <w:rPr>
            <w:rFonts w:cs="Times New Roman"/>
            <w:szCs w:val="24"/>
          </w:rPr>
          <w:tab/>
        </w:r>
      </w:ins>
    </w:p>
    <w:p w14:paraId="3275BE2A" w14:textId="3FB5D8C8" w:rsidR="00DB0B24" w:rsidRPr="002B569F" w:rsidDel="00215A76" w:rsidRDefault="00DB0B24">
      <w:pPr>
        <w:rPr>
          <w:ins w:id="2309" w:author="Steff Guzmán" w:date="2023-03-13T19:00:00Z"/>
          <w:del w:id="2310" w:author="Camilo Andrés Díaz Gómez" w:date="2023-03-17T00:39:00Z"/>
          <w:rFonts w:cs="Times New Roman"/>
          <w:szCs w:val="24"/>
        </w:rPr>
      </w:pPr>
    </w:p>
    <w:p w14:paraId="6F908170" w14:textId="3E4A3A89" w:rsidR="00DB0B24" w:rsidRPr="002B569F" w:rsidDel="00215A76" w:rsidRDefault="00DB0B24">
      <w:pPr>
        <w:rPr>
          <w:ins w:id="2311" w:author="Steff Guzmán" w:date="2023-03-13T19:00:00Z"/>
          <w:del w:id="2312" w:author="Camilo Andrés Díaz Gómez" w:date="2023-03-17T00:39:00Z"/>
          <w:rFonts w:cs="Times New Roman"/>
          <w:szCs w:val="24"/>
        </w:rPr>
      </w:pPr>
    </w:p>
    <w:p w14:paraId="7756DC05" w14:textId="40B4775B" w:rsidR="00DB0B24" w:rsidRPr="002B569F" w:rsidDel="00215A76" w:rsidRDefault="00DB0B24">
      <w:pPr>
        <w:rPr>
          <w:ins w:id="2313" w:author="Steff Guzmán" w:date="2023-03-13T19:00:00Z"/>
          <w:del w:id="2314" w:author="Camilo Andrés Díaz Gómez" w:date="2023-03-17T00:39:00Z"/>
          <w:rFonts w:cs="Times New Roman"/>
          <w:szCs w:val="24"/>
        </w:rPr>
      </w:pPr>
    </w:p>
    <w:p w14:paraId="5E189A51" w14:textId="6653B2E0" w:rsidR="00DB0B24" w:rsidRPr="002B569F" w:rsidDel="00215A76" w:rsidRDefault="00DB0B24">
      <w:pPr>
        <w:rPr>
          <w:ins w:id="2315" w:author="Steff Guzmán" w:date="2023-03-13T19:00:00Z"/>
          <w:del w:id="2316" w:author="Camilo Andrés Díaz Gómez" w:date="2023-03-17T00:39:00Z"/>
          <w:rFonts w:cs="Times New Roman"/>
          <w:szCs w:val="24"/>
        </w:rPr>
      </w:pPr>
    </w:p>
    <w:p w14:paraId="4C59FA0F" w14:textId="34022CE4" w:rsidR="00DB0B24" w:rsidRPr="002B569F" w:rsidDel="00215A76" w:rsidRDefault="00DB0B24">
      <w:pPr>
        <w:rPr>
          <w:ins w:id="2317" w:author="Steff Guzmán" w:date="2023-03-13T19:00:00Z"/>
          <w:del w:id="2318" w:author="Camilo Andrés Díaz Gómez" w:date="2023-03-17T00:39:00Z"/>
          <w:rFonts w:cs="Times New Roman"/>
          <w:szCs w:val="24"/>
        </w:rPr>
      </w:pPr>
    </w:p>
    <w:p w14:paraId="37B11623" w14:textId="528107C9" w:rsidR="00DB0B24" w:rsidRPr="002B569F" w:rsidDel="00215A76" w:rsidRDefault="00DB0B24">
      <w:pPr>
        <w:rPr>
          <w:ins w:id="2319" w:author="Steff Guzmán" w:date="2023-03-13T19:00:00Z"/>
          <w:del w:id="2320" w:author="Camilo Andrés Díaz Gómez" w:date="2023-03-17T00:39:00Z"/>
          <w:rFonts w:cs="Times New Roman"/>
          <w:szCs w:val="24"/>
        </w:rPr>
      </w:pPr>
    </w:p>
    <w:p w14:paraId="6A0C9BD1" w14:textId="3B148582" w:rsidR="00DB0B24" w:rsidRPr="002B569F" w:rsidDel="00215A76" w:rsidRDefault="00DB0B24">
      <w:pPr>
        <w:rPr>
          <w:ins w:id="2321" w:author="Steff Guzmán" w:date="2023-03-13T19:00:00Z"/>
          <w:del w:id="2322" w:author="Camilo Andrés Díaz Gómez" w:date="2023-03-17T00:39:00Z"/>
          <w:rFonts w:cs="Times New Roman"/>
          <w:szCs w:val="24"/>
        </w:rPr>
      </w:pPr>
    </w:p>
    <w:p w14:paraId="179BAC0C" w14:textId="1D529DC0" w:rsidR="00DB0B24" w:rsidRPr="002B569F" w:rsidDel="00215A76" w:rsidRDefault="00DB0B24">
      <w:pPr>
        <w:rPr>
          <w:ins w:id="2323" w:author="Steff Guzmán" w:date="2023-03-13T19:00:00Z"/>
          <w:del w:id="2324" w:author="Camilo Andrés Díaz Gómez" w:date="2023-03-17T00:39:00Z"/>
          <w:rFonts w:cs="Times New Roman"/>
          <w:szCs w:val="24"/>
        </w:rPr>
      </w:pPr>
    </w:p>
    <w:p w14:paraId="363A870F" w14:textId="057A9A35" w:rsidR="00DB0B24" w:rsidRPr="002B569F" w:rsidDel="00215A76" w:rsidRDefault="00DB0B24">
      <w:pPr>
        <w:rPr>
          <w:ins w:id="2325" w:author="Steff Guzmán" w:date="2023-03-13T19:00:00Z"/>
          <w:del w:id="2326" w:author="Camilo Andrés Díaz Gómez" w:date="2023-03-17T00:39:00Z"/>
          <w:rFonts w:cs="Times New Roman"/>
          <w:szCs w:val="24"/>
        </w:rPr>
        <w:pPrChange w:id="2327" w:author="Camilo Andrés Díaz Gómez" w:date="2023-03-28T17:43:00Z">
          <w:pPr>
            <w:pStyle w:val="Descripcin"/>
          </w:pPr>
        </w:pPrChange>
      </w:pPr>
    </w:p>
    <w:p w14:paraId="718576AB" w14:textId="3873FB6D" w:rsidR="00244CE1" w:rsidRPr="002B569F" w:rsidDel="00215A76" w:rsidRDefault="007743C4">
      <w:pPr>
        <w:pStyle w:val="Descripcin"/>
        <w:spacing w:line="360" w:lineRule="auto"/>
        <w:rPr>
          <w:del w:id="2328" w:author="Camilo Andrés Díaz Gómez" w:date="2023-03-17T00:39:00Z"/>
          <w:rFonts w:cs="Times New Roman"/>
          <w:szCs w:val="24"/>
        </w:rPr>
        <w:pPrChange w:id="2329" w:author="Camilo Andrés Díaz Gómez" w:date="2023-03-28T17:43:00Z">
          <w:pPr>
            <w:pStyle w:val="Descripcin"/>
          </w:pPr>
        </w:pPrChange>
      </w:pPr>
      <w:del w:id="2330" w:author="Camilo Andrés Díaz Gómez" w:date="2023-03-17T00:39:00Z">
        <w:r w:rsidRPr="002B569F" w:rsidDel="00215A76">
          <w:rPr>
            <w:rFonts w:cs="Times New Roman"/>
            <w:szCs w:val="24"/>
          </w:rPr>
          <w:delText>Figura 1.</w:delText>
        </w:r>
      </w:del>
    </w:p>
    <w:p w14:paraId="38CC9E2D" w14:textId="5481579E" w:rsidR="00C87243" w:rsidRPr="002B569F" w:rsidDel="00215A76" w:rsidRDefault="00C87243">
      <w:pPr>
        <w:rPr>
          <w:ins w:id="2331" w:author="Steff Guzmán" w:date="2023-03-13T18:42:00Z"/>
          <w:del w:id="2332" w:author="Camilo Andrés Díaz Gómez" w:date="2023-03-17T00:39:00Z"/>
          <w:rFonts w:cs="Times New Roman"/>
          <w:szCs w:val="24"/>
        </w:rPr>
      </w:pPr>
    </w:p>
    <w:p w14:paraId="2DFBE2FF" w14:textId="2B1228A1" w:rsidR="00C038A4" w:rsidRPr="00162569" w:rsidRDefault="00842F9D">
      <w:pPr>
        <w:pStyle w:val="Descripcin"/>
        <w:spacing w:line="360" w:lineRule="auto"/>
        <w:rPr>
          <w:ins w:id="2333" w:author="Camilo Andrés Díaz Gómez" w:date="2023-03-14T20:02:00Z"/>
          <w:rFonts w:cs="Times New Roman"/>
          <w:bCs/>
          <w:i/>
          <w:szCs w:val="24"/>
        </w:rPr>
        <w:pPrChange w:id="2334" w:author="Camilo Andrés Díaz Gómez" w:date="2023-03-28T17:44:00Z">
          <w:pPr/>
        </w:pPrChange>
      </w:pPr>
      <w:bookmarkStart w:id="2335" w:name="_Toc130919837"/>
      <w:ins w:id="2336" w:author="Steff Guzmán" w:date="2023-03-24T15:07: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2337" w:author="Steff Guzmán" w:date="2023-03-24T15:14:00Z">
        <w:r w:rsidRPr="002B569F">
          <w:rPr>
            <w:rFonts w:cs="Times New Roman"/>
            <w:noProof/>
            <w:szCs w:val="24"/>
          </w:rPr>
          <w:t>1</w:t>
        </w:r>
      </w:ins>
      <w:ins w:id="2338" w:author="Steff Guzmán" w:date="2023-03-24T15:07:00Z">
        <w:r w:rsidRPr="002B569F">
          <w:rPr>
            <w:rFonts w:cs="Times New Roman"/>
            <w:szCs w:val="24"/>
          </w:rPr>
          <w:fldChar w:fldCharType="end"/>
        </w:r>
      </w:ins>
      <w:ins w:id="2339" w:author="Camilo Andrés Díaz Gómez" w:date="2023-03-14T19:50:00Z">
        <w:r w:rsidR="00BD3055" w:rsidRPr="002B569F">
          <w:rPr>
            <w:rFonts w:cs="Times New Roman"/>
            <w:szCs w:val="24"/>
          </w:rPr>
          <w:t xml:space="preserve"> </w:t>
        </w:r>
      </w:ins>
      <w:ins w:id="2340" w:author="Camilo Andrés Díaz Gómez" w:date="2023-03-14T20:02:00Z">
        <w:r w:rsidR="00A023DA" w:rsidRPr="002B569F">
          <w:rPr>
            <w:rFonts w:cs="Times New Roman"/>
            <w:b w:val="0"/>
            <w:bCs/>
            <w:i/>
            <w:szCs w:val="24"/>
            <w:rPrChange w:id="2341" w:author="Camilo Andrés Díaz Gómez" w:date="2023-03-28T17:42:00Z">
              <w:rPr>
                <w:rFonts w:cs="Times New Roman"/>
                <w:i/>
                <w:iCs/>
              </w:rPr>
            </w:rPrChange>
          </w:rPr>
          <w:t>Árbol de Problema</w:t>
        </w:r>
        <w:bookmarkEnd w:id="2335"/>
      </w:ins>
    </w:p>
    <w:p w14:paraId="24359860" w14:textId="74060346" w:rsidR="00C87243" w:rsidRPr="002B569F" w:rsidDel="00215A76" w:rsidRDefault="00C87243">
      <w:pPr>
        <w:pStyle w:val="Descripcin"/>
        <w:spacing w:line="360" w:lineRule="auto"/>
        <w:rPr>
          <w:ins w:id="2342" w:author="Steff Guzmán" w:date="2023-03-13T18:41:00Z"/>
          <w:del w:id="2343" w:author="Camilo Andrés Díaz Gómez" w:date="2023-03-17T00:39:00Z"/>
          <w:rFonts w:cs="Times New Roman"/>
          <w:szCs w:val="24"/>
        </w:rPr>
        <w:pPrChange w:id="2344" w:author="Camilo Andrés Díaz Gómez" w:date="2023-03-28T17:43:00Z">
          <w:pPr/>
        </w:pPrChange>
      </w:pPr>
    </w:p>
    <w:p w14:paraId="2A5E5576" w14:textId="116F6293" w:rsidR="007743C4" w:rsidRPr="002B569F" w:rsidDel="00A023DA" w:rsidRDefault="007743C4">
      <w:pPr>
        <w:rPr>
          <w:del w:id="2345" w:author="Camilo Andrés Díaz Gómez" w:date="2023-03-14T20:02:00Z"/>
          <w:rFonts w:cs="Times New Roman"/>
          <w:i/>
          <w:iCs/>
          <w:szCs w:val="24"/>
        </w:rPr>
      </w:pPr>
      <w:del w:id="2346" w:author="Camilo Andrés Díaz Gómez" w:date="2023-03-14T20:02:00Z">
        <w:r w:rsidRPr="002B569F" w:rsidDel="00A023DA">
          <w:rPr>
            <w:rFonts w:cs="Times New Roman"/>
            <w:i/>
            <w:iCs/>
            <w:szCs w:val="24"/>
          </w:rPr>
          <w:delText>Árbol de Problema</w:delText>
        </w:r>
      </w:del>
    </w:p>
    <w:p w14:paraId="00015F25" w14:textId="49160769" w:rsidR="007743C4" w:rsidRPr="002B569F" w:rsidDel="00C038A4" w:rsidRDefault="007743C4">
      <w:pPr>
        <w:jc w:val="center"/>
        <w:rPr>
          <w:del w:id="2347" w:author="Camilo Andrés Díaz Gómez" w:date="2023-03-12T18:19:00Z"/>
          <w:rFonts w:cs="Times New Roman"/>
          <w:szCs w:val="24"/>
        </w:rPr>
      </w:pPr>
      <w:r w:rsidRPr="002B569F">
        <w:rPr>
          <w:rFonts w:cs="Times New Roman"/>
          <w:noProof/>
          <w:szCs w:val="24"/>
        </w:rPr>
        <w:drawing>
          <wp:inline distT="0" distB="0" distL="0" distR="0" wp14:anchorId="4FABC8A9" wp14:editId="560254AA">
            <wp:extent cx="4408326" cy="3276600"/>
            <wp:effectExtent l="0" t="0" r="0" b="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rotWithShape="1">
                    <a:blip r:embed="rId19"/>
                    <a:srcRect l="12094" r="12221"/>
                    <a:stretch/>
                  </pic:blipFill>
                  <pic:spPr bwMode="auto">
                    <a:xfrm>
                      <a:off x="0" y="0"/>
                      <a:ext cx="4484397" cy="3333141"/>
                    </a:xfrm>
                    <a:prstGeom prst="rect">
                      <a:avLst/>
                    </a:prstGeom>
                    <a:ln>
                      <a:noFill/>
                    </a:ln>
                    <a:extLst>
                      <a:ext uri="{53640926-AAD7-44D8-BBD7-CCE9431645EC}">
                        <a14:shadowObscured xmlns:a14="http://schemas.microsoft.com/office/drawing/2010/main"/>
                      </a:ext>
                    </a:extLst>
                  </pic:spPr>
                </pic:pic>
              </a:graphicData>
            </a:graphic>
          </wp:inline>
        </w:drawing>
      </w:r>
      <w:ins w:id="2348" w:author="Camilo Andrés Díaz Gómez" w:date="2023-03-12T18:19:00Z">
        <w:del w:id="2349" w:author="Steff Guzmán" w:date="2023-03-13T19:00:00Z">
          <w:r w:rsidR="00682C23" w:rsidRPr="002B569F" w:rsidDel="00DB0B24">
            <w:rPr>
              <w:rFonts w:cs="Times New Roman"/>
              <w:szCs w:val="24"/>
            </w:rPr>
            <w:br/>
          </w:r>
        </w:del>
      </w:ins>
    </w:p>
    <w:p w14:paraId="6D27155E" w14:textId="77777777" w:rsidR="00C038A4" w:rsidRPr="002B569F" w:rsidRDefault="00C038A4">
      <w:pPr>
        <w:jc w:val="center"/>
        <w:rPr>
          <w:ins w:id="2350" w:author="Camilo Andrés Díaz Gómez" w:date="2023-03-28T15:17:00Z"/>
          <w:rFonts w:cs="Times New Roman"/>
          <w:szCs w:val="24"/>
        </w:rPr>
        <w:pPrChange w:id="2351" w:author="Camilo Andrés Díaz Gómez" w:date="2023-03-28T17:43:00Z">
          <w:pPr/>
        </w:pPrChange>
      </w:pPr>
    </w:p>
    <w:p w14:paraId="2CEE942D" w14:textId="77777777" w:rsidR="00DB0B24" w:rsidRPr="002B569F" w:rsidRDefault="00DB0B24">
      <w:pPr>
        <w:jc w:val="center"/>
        <w:rPr>
          <w:ins w:id="2352" w:author="Steff Guzmán" w:date="2023-03-13T19:01:00Z"/>
          <w:rFonts w:cs="Times New Roman"/>
          <w:szCs w:val="24"/>
        </w:rPr>
        <w:pPrChange w:id="2353" w:author="Camilo Andrés Díaz Gómez" w:date="2023-03-28T17:43:00Z">
          <w:pPr/>
        </w:pPrChange>
      </w:pPr>
    </w:p>
    <w:p w14:paraId="422A4609" w14:textId="019C9FF7" w:rsidR="00EF7707" w:rsidRPr="002B569F" w:rsidRDefault="00DB0B24">
      <w:pPr>
        <w:ind w:firstLine="708"/>
        <w:jc w:val="left"/>
        <w:rPr>
          <w:ins w:id="2354" w:author="Camilo Andrés Díaz Gómez" w:date="2023-03-12T18:22:00Z"/>
          <w:rFonts w:cs="Times New Roman"/>
          <w:i/>
          <w:iCs/>
          <w:szCs w:val="24"/>
          <w:rPrChange w:id="2355" w:author="Camilo Andrés Díaz Gómez" w:date="2023-03-28T17:42:00Z">
            <w:rPr>
              <w:ins w:id="2356" w:author="Camilo Andrés Díaz Gómez" w:date="2023-03-12T18:22:00Z"/>
              <w:rFonts w:cs="Times New Roman"/>
              <w:b/>
              <w:bCs/>
              <w:szCs w:val="24"/>
            </w:rPr>
          </w:rPrChange>
        </w:rPr>
        <w:pPrChange w:id="2357" w:author="Camilo Andrés Díaz Gómez" w:date="2023-03-28T17:43:00Z">
          <w:pPr>
            <w:spacing w:after="160" w:line="259" w:lineRule="auto"/>
            <w:jc w:val="left"/>
          </w:pPr>
        </w:pPrChange>
      </w:pPr>
      <w:ins w:id="2358" w:author="Steff Guzmán" w:date="2023-03-13T19:01:00Z">
        <w:r w:rsidRPr="002B569F">
          <w:rPr>
            <w:rFonts w:cs="Times New Roman"/>
            <w:i/>
            <w:iCs/>
            <w:szCs w:val="24"/>
          </w:rPr>
          <w:t xml:space="preserve">Fuente: </w:t>
        </w:r>
      </w:ins>
      <w:ins w:id="2359" w:author="Camilo Andrés Díaz Gómez" w:date="2023-03-12T18:22:00Z">
        <w:r w:rsidR="00EF7707" w:rsidRPr="002B569F">
          <w:rPr>
            <w:rFonts w:cs="Times New Roman"/>
            <w:i/>
            <w:iCs/>
            <w:szCs w:val="24"/>
          </w:rPr>
          <w:t>Elaboración propia</w:t>
        </w:r>
      </w:ins>
      <w:ins w:id="2360" w:author="Camilo Andrés Díaz Gómez" w:date="2023-03-14T20:11:00Z">
        <w:r w:rsidR="00A023DA" w:rsidRPr="002B569F">
          <w:rPr>
            <w:rFonts w:cs="Times New Roman"/>
            <w:i/>
            <w:iCs/>
            <w:szCs w:val="24"/>
          </w:rPr>
          <w:t>.</w:t>
        </w:r>
      </w:ins>
      <w:ins w:id="2361" w:author="Camilo Andrés Díaz Gómez" w:date="2023-03-12T18:22:00Z">
        <w:r w:rsidR="00EF7707" w:rsidRPr="002B569F">
          <w:rPr>
            <w:rFonts w:cs="Times New Roman"/>
            <w:b/>
            <w:bCs/>
            <w:szCs w:val="24"/>
          </w:rPr>
          <w:br w:type="page"/>
        </w:r>
      </w:ins>
    </w:p>
    <w:p w14:paraId="003C6E59" w14:textId="7976DA71" w:rsidR="00996369" w:rsidRPr="002B569F" w:rsidRDefault="00996369" w:rsidP="002B569F">
      <w:pPr>
        <w:pStyle w:val="Ttulo2"/>
        <w:jc w:val="center"/>
        <w:rPr>
          <w:ins w:id="2362" w:author="Camilo Andrés Díaz Gómez" w:date="2023-03-17T00:39:00Z"/>
          <w:rFonts w:cs="Times New Roman"/>
          <w:szCs w:val="24"/>
        </w:rPr>
      </w:pPr>
      <w:bookmarkStart w:id="2363" w:name="_Toc129623649"/>
      <w:bookmarkStart w:id="2364" w:name="_Toc130919808"/>
      <w:r w:rsidRPr="002B569F">
        <w:rPr>
          <w:rFonts w:cs="Times New Roman"/>
          <w:szCs w:val="24"/>
        </w:rPr>
        <w:lastRenderedPageBreak/>
        <w:t>Objetivos</w:t>
      </w:r>
      <w:bookmarkEnd w:id="2363"/>
      <w:bookmarkEnd w:id="2364"/>
    </w:p>
    <w:p w14:paraId="05F1F273" w14:textId="77777777" w:rsidR="00215A76" w:rsidRPr="002B569F" w:rsidRDefault="00215A76">
      <w:pPr>
        <w:rPr>
          <w:rFonts w:cs="Times New Roman"/>
          <w:szCs w:val="24"/>
        </w:rPr>
        <w:pPrChange w:id="2365" w:author="Camilo Andrés Díaz Gómez" w:date="2023-03-28T17:43:00Z">
          <w:pPr>
            <w:jc w:val="center"/>
          </w:pPr>
        </w:pPrChange>
      </w:pPr>
    </w:p>
    <w:p w14:paraId="2961FEFC" w14:textId="1A6C6E8E" w:rsidR="00996369" w:rsidRPr="002B569F" w:rsidRDefault="00996369" w:rsidP="002B569F">
      <w:pPr>
        <w:pStyle w:val="Ttulo3"/>
        <w:rPr>
          <w:ins w:id="2366" w:author="Camilo Andrés Díaz Gómez" w:date="2023-03-17T00:40:00Z"/>
          <w:rFonts w:ascii="Times New Roman" w:hAnsi="Times New Roman" w:cs="Times New Roman"/>
          <w:b/>
          <w:bCs/>
          <w:color w:val="auto"/>
          <w:rPrChange w:id="2367" w:author="Camilo Andrés Díaz Gómez" w:date="2023-03-28T17:42:00Z">
            <w:rPr>
              <w:ins w:id="2368" w:author="Camilo Andrés Díaz Gómez" w:date="2023-03-17T00:40:00Z"/>
              <w:rFonts w:ascii="Times New Roman" w:hAnsi="Times New Roman" w:cs="Times New Roman"/>
              <w:b/>
              <w:bCs/>
              <w:color w:val="000000" w:themeColor="text1"/>
            </w:rPr>
          </w:rPrChange>
        </w:rPr>
      </w:pPr>
      <w:r w:rsidRPr="002B569F">
        <w:rPr>
          <w:rFonts w:ascii="Times New Roman" w:hAnsi="Times New Roman" w:cs="Times New Roman"/>
          <w:b/>
          <w:bCs/>
          <w:color w:val="auto"/>
          <w:rPrChange w:id="2369" w:author="Camilo Andrés Díaz Gómez" w:date="2023-03-28T17:42:00Z">
            <w:rPr>
              <w:rFonts w:ascii="Times New Roman" w:eastAsiaTheme="minorHAnsi" w:hAnsi="Times New Roman" w:cstheme="minorBidi"/>
              <w:color w:val="auto"/>
              <w:szCs w:val="22"/>
            </w:rPr>
          </w:rPrChange>
        </w:rPr>
        <w:t xml:space="preserve"> </w:t>
      </w:r>
      <w:bookmarkStart w:id="2370" w:name="_Toc129623650"/>
      <w:bookmarkStart w:id="2371" w:name="_Toc130919809"/>
      <w:r w:rsidRPr="002B569F">
        <w:rPr>
          <w:rFonts w:ascii="Times New Roman" w:hAnsi="Times New Roman" w:cs="Times New Roman"/>
          <w:b/>
          <w:bCs/>
          <w:color w:val="auto"/>
          <w:rPrChange w:id="2372" w:author="Camilo Andrés Díaz Gómez" w:date="2023-03-28T17:42:00Z">
            <w:rPr>
              <w:rFonts w:ascii="Times New Roman" w:eastAsiaTheme="minorHAnsi" w:hAnsi="Times New Roman" w:cstheme="minorBidi"/>
              <w:color w:val="auto"/>
              <w:szCs w:val="22"/>
            </w:rPr>
          </w:rPrChange>
        </w:rPr>
        <w:t>Objetivo General</w:t>
      </w:r>
      <w:bookmarkEnd w:id="2370"/>
      <w:bookmarkEnd w:id="2371"/>
      <w:r w:rsidRPr="002B569F">
        <w:rPr>
          <w:rFonts w:ascii="Times New Roman" w:hAnsi="Times New Roman" w:cs="Times New Roman"/>
          <w:b/>
          <w:bCs/>
          <w:color w:val="auto"/>
          <w:rPrChange w:id="2373" w:author="Camilo Andrés Díaz Gómez" w:date="2023-03-28T17:42:00Z">
            <w:rPr>
              <w:rFonts w:ascii="Times New Roman" w:eastAsiaTheme="minorHAnsi" w:hAnsi="Times New Roman" w:cstheme="minorBidi"/>
              <w:color w:val="auto"/>
              <w:szCs w:val="22"/>
            </w:rPr>
          </w:rPrChange>
        </w:rPr>
        <w:t xml:space="preserve"> </w:t>
      </w:r>
    </w:p>
    <w:p w14:paraId="4CDA06B7" w14:textId="77777777" w:rsidR="00215A76" w:rsidRPr="002B569F" w:rsidRDefault="00215A76">
      <w:pPr>
        <w:pStyle w:val="PrrAPA"/>
        <w:pPrChange w:id="2374" w:author="Camilo Andrés Díaz Gómez" w:date="2023-03-28T17:43:00Z">
          <w:pPr/>
        </w:pPrChange>
      </w:pPr>
    </w:p>
    <w:p w14:paraId="03F0019A" w14:textId="77777777" w:rsidR="00AC054D" w:rsidRPr="002B569F" w:rsidDel="00682C23" w:rsidRDefault="00AC054D">
      <w:pPr>
        <w:pStyle w:val="PrrAPA"/>
        <w:rPr>
          <w:del w:id="2375" w:author="Camilo Andrés Díaz Gómez" w:date="2023-03-12T18:19:00Z"/>
        </w:rPr>
        <w:pPrChange w:id="2376" w:author="Camilo Andrés Díaz Gómez" w:date="2023-03-28T17:43:00Z">
          <w:pPr>
            <w:ind w:firstLine="720"/>
          </w:pPr>
        </w:pPrChange>
      </w:pPr>
      <w:bookmarkStart w:id="2377" w:name="_Hlk127617368"/>
      <w:r w:rsidRPr="002B569F">
        <w:t>Realizar un modelo para simular datos IoT mediante un lenguaje de programación para la posterior validación de estos y así facilitar pruebas de proyectos IoT para una región de Colombia.</w:t>
      </w:r>
    </w:p>
    <w:bookmarkEnd w:id="2377"/>
    <w:p w14:paraId="094EA077" w14:textId="1AAC08E2" w:rsidR="00682C23" w:rsidRPr="002B569F" w:rsidRDefault="00682C23">
      <w:pPr>
        <w:pStyle w:val="PrrAPA"/>
        <w:rPr>
          <w:ins w:id="2378" w:author="Camilo Andrés Díaz Gómez" w:date="2023-03-12T18:18:00Z"/>
        </w:rPr>
        <w:pPrChange w:id="2379" w:author="Camilo Andrés Díaz Gómez" w:date="2023-03-28T17:43:00Z">
          <w:pPr>
            <w:pStyle w:val="PrrAPA"/>
            <w:ind w:firstLine="284"/>
          </w:pPr>
        </w:pPrChange>
      </w:pPr>
    </w:p>
    <w:p w14:paraId="3D933147" w14:textId="52C276A6" w:rsidR="003D4F76" w:rsidRPr="002B569F" w:rsidDel="00682C23" w:rsidRDefault="003D4F76">
      <w:pPr>
        <w:pStyle w:val="PrrAPA"/>
        <w:ind w:firstLine="284"/>
        <w:rPr>
          <w:ins w:id="2380" w:author="DIANA CAROLINA CANDIA HERRERA" w:date="2023-03-07T09:59:00Z"/>
          <w:del w:id="2381" w:author="Camilo Andrés Díaz Gómez" w:date="2023-03-12T18:18:00Z"/>
        </w:rPr>
      </w:pPr>
      <w:ins w:id="2382" w:author="DIANA CAROLINA CANDIA HERRERA" w:date="2023-03-07T09:59:00Z">
        <w:del w:id="2383" w:author="Camilo Andrés Díaz Gómez" w:date="2023-03-12T18:18:00Z">
          <w:r w:rsidRPr="002B569F" w:rsidDel="00682C23">
            <w:delText>¿Cómo simular datos ambientales en un modelo IoT para validar herramientas de analítica de datos?</w:delText>
          </w:r>
        </w:del>
      </w:ins>
    </w:p>
    <w:p w14:paraId="52D642B0" w14:textId="0DDADC9B" w:rsidR="003D4F76" w:rsidRPr="002B569F" w:rsidDel="00952EC4" w:rsidRDefault="003D4F76">
      <w:pPr>
        <w:pStyle w:val="PrrAPA"/>
        <w:ind w:firstLine="0"/>
        <w:rPr>
          <w:ins w:id="2384" w:author="DIANA CAROLINA CANDIA HERRERA" w:date="2023-03-07T09:59:00Z"/>
          <w:del w:id="2385" w:author="Camilo Andrés Díaz Gómez" w:date="2023-03-14T20:25:00Z"/>
        </w:rPr>
        <w:pPrChange w:id="2386" w:author="Camilo Andrés Díaz Gómez" w:date="2023-03-28T17:43:00Z">
          <w:pPr>
            <w:pStyle w:val="PrrAPA"/>
            <w:ind w:firstLine="284"/>
          </w:pPr>
        </w:pPrChange>
      </w:pPr>
      <w:ins w:id="2387" w:author="DIANA CAROLINA CANDIA HERRERA" w:date="2023-03-07T09:59:00Z">
        <w:del w:id="2388" w:author="Camilo Andrés Díaz Gómez" w:date="2023-03-12T18:18:00Z">
          <w:r w:rsidRPr="002B569F" w:rsidDel="00682C23">
            <w:delText>¿Cómo la simulación de datos ambientales mediante el uso de analítica de datos ayuda en la generación de proyectos para modelos IoT?</w:delText>
          </w:r>
        </w:del>
      </w:ins>
    </w:p>
    <w:p w14:paraId="2658059C" w14:textId="77777777" w:rsidR="00AC054D" w:rsidRPr="002B569F" w:rsidRDefault="00AC054D">
      <w:pPr>
        <w:pStyle w:val="PrrAPA"/>
        <w:ind w:firstLine="0"/>
        <w:pPrChange w:id="2389" w:author="Camilo Andrés Díaz Gómez" w:date="2023-03-28T17:43:00Z">
          <w:pPr/>
        </w:pPrChange>
      </w:pPr>
    </w:p>
    <w:p w14:paraId="2F7FDB4C" w14:textId="3B3518C3" w:rsidR="00996369" w:rsidRPr="002B569F" w:rsidRDefault="00996369" w:rsidP="002B569F">
      <w:pPr>
        <w:pStyle w:val="Ttulo3"/>
        <w:rPr>
          <w:ins w:id="2390" w:author="Camilo Andrés Díaz Gómez" w:date="2023-03-17T00:40:00Z"/>
          <w:rFonts w:ascii="Times New Roman" w:hAnsi="Times New Roman" w:cs="Times New Roman"/>
          <w:b/>
          <w:bCs/>
          <w:color w:val="auto"/>
          <w:rPrChange w:id="2391" w:author="Camilo Andrés Díaz Gómez" w:date="2023-03-28T17:42:00Z">
            <w:rPr>
              <w:ins w:id="2392" w:author="Camilo Andrés Díaz Gómez" w:date="2023-03-17T00:40:00Z"/>
              <w:rFonts w:ascii="Times New Roman" w:hAnsi="Times New Roman" w:cs="Times New Roman"/>
              <w:b/>
              <w:bCs/>
              <w:color w:val="000000" w:themeColor="text1"/>
            </w:rPr>
          </w:rPrChange>
        </w:rPr>
      </w:pPr>
      <w:bookmarkStart w:id="2393" w:name="_Toc129623651"/>
      <w:bookmarkStart w:id="2394" w:name="_Toc130919810"/>
      <w:r w:rsidRPr="002B569F">
        <w:rPr>
          <w:rFonts w:ascii="Times New Roman" w:hAnsi="Times New Roman" w:cs="Times New Roman"/>
          <w:b/>
          <w:bCs/>
          <w:color w:val="auto"/>
          <w:rPrChange w:id="2395" w:author="Camilo Andrés Díaz Gómez" w:date="2023-03-28T17:42:00Z">
            <w:rPr>
              <w:rFonts w:ascii="Times New Roman" w:eastAsiaTheme="minorHAnsi" w:hAnsi="Times New Roman" w:cstheme="minorBidi"/>
              <w:color w:val="auto"/>
              <w:szCs w:val="22"/>
            </w:rPr>
          </w:rPrChange>
        </w:rPr>
        <w:t xml:space="preserve">Objetivos </w:t>
      </w:r>
      <w:r w:rsidR="00F91A33" w:rsidRPr="002B569F">
        <w:rPr>
          <w:rFonts w:ascii="Times New Roman" w:hAnsi="Times New Roman" w:cs="Times New Roman"/>
          <w:b/>
          <w:bCs/>
          <w:color w:val="auto"/>
          <w:rPrChange w:id="2396" w:author="Camilo Andrés Díaz Gómez" w:date="2023-03-28T17:42:00Z">
            <w:rPr>
              <w:rFonts w:ascii="Times New Roman" w:eastAsiaTheme="minorHAnsi" w:hAnsi="Times New Roman" w:cstheme="minorBidi"/>
              <w:color w:val="auto"/>
              <w:szCs w:val="22"/>
            </w:rPr>
          </w:rPrChange>
        </w:rPr>
        <w:t>Específicos</w:t>
      </w:r>
      <w:bookmarkEnd w:id="2393"/>
      <w:bookmarkEnd w:id="2394"/>
      <w:r w:rsidRPr="002B569F">
        <w:rPr>
          <w:rFonts w:ascii="Times New Roman" w:hAnsi="Times New Roman" w:cs="Times New Roman"/>
          <w:b/>
          <w:bCs/>
          <w:color w:val="auto"/>
          <w:rPrChange w:id="2397" w:author="Camilo Andrés Díaz Gómez" w:date="2023-03-28T17:42:00Z">
            <w:rPr>
              <w:rFonts w:ascii="Times New Roman" w:eastAsiaTheme="minorHAnsi" w:hAnsi="Times New Roman" w:cstheme="minorBidi"/>
              <w:color w:val="auto"/>
              <w:szCs w:val="22"/>
            </w:rPr>
          </w:rPrChange>
        </w:rPr>
        <w:t xml:space="preserve"> </w:t>
      </w:r>
    </w:p>
    <w:p w14:paraId="7F03D1F2" w14:textId="77777777" w:rsidR="00215A76" w:rsidRPr="002B569F" w:rsidRDefault="00215A76">
      <w:pPr>
        <w:pStyle w:val="PrrAPA"/>
        <w:pPrChange w:id="2398" w:author="Camilo Andrés Díaz Gómez" w:date="2023-03-28T17:43:00Z">
          <w:pPr/>
        </w:pPrChange>
      </w:pPr>
    </w:p>
    <w:p w14:paraId="7AE40E3A" w14:textId="3D562910" w:rsidR="00800E27" w:rsidRPr="002B569F" w:rsidRDefault="00800E27">
      <w:pPr>
        <w:pStyle w:val="PrrAPA"/>
        <w:numPr>
          <w:ilvl w:val="0"/>
          <w:numId w:val="27"/>
        </w:numPr>
        <w:rPr>
          <w:ins w:id="2399" w:author="Camilo Andrés Díaz Gómez" w:date="2023-03-15T20:14:00Z"/>
        </w:rPr>
        <w:pPrChange w:id="2400" w:author="Camilo Andrés Díaz Gómez" w:date="2023-03-28T17:43:00Z">
          <w:pPr>
            <w:pStyle w:val="Prrafodelista"/>
            <w:numPr>
              <w:numId w:val="20"/>
            </w:numPr>
            <w:spacing w:after="160"/>
            <w:ind w:left="720" w:hanging="360"/>
          </w:pPr>
        </w:pPrChange>
      </w:pPr>
      <w:ins w:id="2401" w:author="Camilo Andrés Díaz Gómez" w:date="2023-03-15T20:12:00Z">
        <w:r w:rsidRPr="002B569F">
          <w:t>Diseñar los algoritmos de simulación para l</w:t>
        </w:r>
      </w:ins>
      <w:ins w:id="2402" w:author="Camilo Andrés Díaz Gómez" w:date="2023-03-28T18:52:00Z">
        <w:r w:rsidR="00882EC9">
          <w:t>a</w:t>
        </w:r>
      </w:ins>
      <w:ins w:id="2403" w:author="Camilo Andrés Díaz Gómez" w:date="2023-03-15T20:12:00Z">
        <w:r w:rsidRPr="002B569F">
          <w:t xml:space="preserve">s diferentes </w:t>
        </w:r>
      </w:ins>
      <w:ins w:id="2404" w:author="Camilo Andrés Díaz Gómez" w:date="2023-03-28T18:52:00Z">
        <w:r w:rsidR="00882EC9">
          <w:t xml:space="preserve">variables </w:t>
        </w:r>
      </w:ins>
      <w:ins w:id="2405" w:author="Camilo Andrés Díaz Gómez" w:date="2023-03-28T18:54:00Z">
        <w:r w:rsidR="00730C1C">
          <w:t>climáticas</w:t>
        </w:r>
      </w:ins>
      <w:ins w:id="2406" w:author="Camilo Andrés Díaz Gómez" w:date="2023-03-15T20:12:00Z">
        <w:r w:rsidRPr="002B569F">
          <w:t xml:space="preserve">. </w:t>
        </w:r>
      </w:ins>
    </w:p>
    <w:p w14:paraId="69DDBFBE" w14:textId="77777777" w:rsidR="00800E27" w:rsidRPr="002B569F" w:rsidRDefault="00800E27">
      <w:pPr>
        <w:pStyle w:val="PrrAPA"/>
        <w:rPr>
          <w:ins w:id="2407" w:author="Camilo Andrés Díaz Gómez" w:date="2023-03-15T20:12:00Z"/>
        </w:rPr>
        <w:pPrChange w:id="2408" w:author="Camilo Andrés Díaz Gómez" w:date="2023-03-28T17:43:00Z">
          <w:pPr>
            <w:pStyle w:val="Prrafodelista"/>
            <w:numPr>
              <w:numId w:val="20"/>
            </w:numPr>
            <w:spacing w:after="160"/>
            <w:ind w:left="720" w:hanging="360"/>
          </w:pPr>
        </w:pPrChange>
      </w:pPr>
    </w:p>
    <w:p w14:paraId="75EAE98B" w14:textId="371C20AA" w:rsidR="00800E27" w:rsidRPr="002B569F" w:rsidRDefault="00800E27">
      <w:pPr>
        <w:pStyle w:val="PrrAPA"/>
        <w:numPr>
          <w:ilvl w:val="0"/>
          <w:numId w:val="27"/>
        </w:numPr>
        <w:rPr>
          <w:ins w:id="2409" w:author="Camilo Andrés Díaz Gómez" w:date="2023-03-15T20:14:00Z"/>
        </w:rPr>
        <w:pPrChange w:id="2410" w:author="Camilo Andrés Díaz Gómez" w:date="2023-03-28T17:43:00Z">
          <w:pPr>
            <w:pStyle w:val="Prrafodelista"/>
            <w:numPr>
              <w:numId w:val="20"/>
            </w:numPr>
            <w:spacing w:after="160"/>
            <w:ind w:left="720" w:hanging="360"/>
          </w:pPr>
        </w:pPrChange>
      </w:pPr>
      <w:ins w:id="2411" w:author="Camilo Andrés Díaz Gómez" w:date="2023-03-15T20:12:00Z">
        <w:r w:rsidRPr="002B569F">
          <w:t xml:space="preserve">Desarrollar los modelos de simulación de </w:t>
        </w:r>
      </w:ins>
      <w:ins w:id="2412" w:author="Camilo Andrés Díaz Gómez" w:date="2023-03-28T18:53:00Z">
        <w:r w:rsidR="00882EC9">
          <w:t xml:space="preserve">un entorno </w:t>
        </w:r>
      </w:ins>
      <w:ins w:id="2413" w:author="Camilo Andrés Díaz Gómez" w:date="2023-03-28T18:54:00Z">
        <w:r w:rsidR="00730C1C">
          <w:t>climático</w:t>
        </w:r>
      </w:ins>
      <w:ins w:id="2414" w:author="Camilo Andrés Díaz Gómez" w:date="2023-03-15T20:12:00Z">
        <w:r w:rsidRPr="002B569F">
          <w:t xml:space="preserve"> sobre un lenguaje de programación que permitirá a los usuarios hacer uso de estos.</w:t>
        </w:r>
      </w:ins>
    </w:p>
    <w:p w14:paraId="4A3BDF1B" w14:textId="77777777" w:rsidR="00800E27" w:rsidRPr="002B569F" w:rsidRDefault="00800E27">
      <w:pPr>
        <w:pStyle w:val="PrrAPA"/>
        <w:rPr>
          <w:ins w:id="2415" w:author="Camilo Andrés Díaz Gómez" w:date="2023-03-15T20:12:00Z"/>
        </w:rPr>
        <w:pPrChange w:id="2416" w:author="Camilo Andrés Díaz Gómez" w:date="2023-03-28T17:43:00Z">
          <w:pPr>
            <w:pStyle w:val="Prrafodelista"/>
            <w:numPr>
              <w:numId w:val="20"/>
            </w:numPr>
            <w:spacing w:after="160"/>
            <w:ind w:left="720" w:hanging="360"/>
          </w:pPr>
        </w:pPrChange>
      </w:pPr>
    </w:p>
    <w:p w14:paraId="5E757A6B" w14:textId="34818A7A" w:rsidR="00800E27" w:rsidRPr="002B569F" w:rsidRDefault="00800E27">
      <w:pPr>
        <w:pStyle w:val="PrrAPA"/>
        <w:numPr>
          <w:ilvl w:val="0"/>
          <w:numId w:val="27"/>
        </w:numPr>
        <w:rPr>
          <w:ins w:id="2417" w:author="Camilo Andrés Díaz Gómez" w:date="2023-03-15T20:14:00Z"/>
        </w:rPr>
        <w:pPrChange w:id="2418" w:author="Camilo Andrés Díaz Gómez" w:date="2023-03-28T17:43:00Z">
          <w:pPr>
            <w:pStyle w:val="Prrafodelista"/>
            <w:numPr>
              <w:numId w:val="20"/>
            </w:numPr>
            <w:spacing w:after="160"/>
            <w:ind w:left="720" w:hanging="360"/>
          </w:pPr>
        </w:pPrChange>
      </w:pPr>
      <w:ins w:id="2419" w:author="Camilo Andrés Díaz Gómez" w:date="2023-03-15T20:12:00Z">
        <w:r w:rsidRPr="002B569F">
          <w:t>Generar datos e información mediante los algoritmos desarrollados.</w:t>
        </w:r>
      </w:ins>
    </w:p>
    <w:p w14:paraId="36FE8D0A" w14:textId="77777777" w:rsidR="00800E27" w:rsidRPr="002B569F" w:rsidRDefault="00800E27">
      <w:pPr>
        <w:pStyle w:val="PrrAPA"/>
        <w:rPr>
          <w:ins w:id="2420" w:author="Camilo Andrés Díaz Gómez" w:date="2023-03-15T20:12:00Z"/>
        </w:rPr>
        <w:pPrChange w:id="2421" w:author="Camilo Andrés Díaz Gómez" w:date="2023-03-28T17:43:00Z">
          <w:pPr>
            <w:pStyle w:val="Prrafodelista"/>
            <w:numPr>
              <w:numId w:val="20"/>
            </w:numPr>
            <w:spacing w:after="160"/>
            <w:ind w:left="720" w:hanging="360"/>
          </w:pPr>
        </w:pPrChange>
      </w:pPr>
    </w:p>
    <w:p w14:paraId="7DD1BCEC" w14:textId="6A42BB08" w:rsidR="00800E27" w:rsidRPr="002B569F" w:rsidRDefault="00800E27">
      <w:pPr>
        <w:pStyle w:val="PrrAPA"/>
        <w:numPr>
          <w:ilvl w:val="0"/>
          <w:numId w:val="27"/>
        </w:numPr>
        <w:rPr>
          <w:ins w:id="2422" w:author="Camilo Andrés Díaz Gómez" w:date="2023-03-15T20:12:00Z"/>
        </w:rPr>
        <w:pPrChange w:id="2423" w:author="Camilo Andrés Díaz Gómez" w:date="2023-03-28T17:43:00Z">
          <w:pPr>
            <w:pStyle w:val="Prrafodelista"/>
            <w:numPr>
              <w:numId w:val="20"/>
            </w:numPr>
            <w:spacing w:after="160"/>
            <w:ind w:left="720" w:hanging="360"/>
          </w:pPr>
        </w:pPrChange>
      </w:pPr>
      <w:ins w:id="2424" w:author="Camilo Andrés Díaz Gómez" w:date="2023-03-15T20:12:00Z">
        <w:r w:rsidRPr="002B569F">
          <w:t xml:space="preserve">Realizar pruebas funcionales para comprobar la validez de los datos </w:t>
        </w:r>
      </w:ins>
      <w:ins w:id="2425" w:author="Camilo Andrés Díaz Gómez" w:date="2023-03-28T18:54:00Z">
        <w:r w:rsidR="00730C1C">
          <w:t>obtenido</w:t>
        </w:r>
      </w:ins>
      <w:ins w:id="2426" w:author="Camilo Andrés Díaz Gómez" w:date="2023-03-15T20:12:00Z">
        <w:r w:rsidRPr="002B569F">
          <w:t>s.</w:t>
        </w:r>
      </w:ins>
    </w:p>
    <w:p w14:paraId="2336C530" w14:textId="77911B32" w:rsidR="00AC054D" w:rsidRPr="002B569F" w:rsidDel="00800E27" w:rsidRDefault="00AC054D">
      <w:pPr>
        <w:pStyle w:val="PrrAPA"/>
        <w:rPr>
          <w:del w:id="2427" w:author="Camilo Andrés Díaz Gómez" w:date="2023-03-15T20:12:00Z"/>
        </w:rPr>
        <w:pPrChange w:id="2428" w:author="Camilo Andrés Díaz Gómez" w:date="2023-03-28T17:43:00Z">
          <w:pPr>
            <w:spacing w:after="160"/>
            <w:ind w:firstLine="284"/>
          </w:pPr>
        </w:pPrChange>
      </w:pPr>
      <w:del w:id="2429" w:author="Camilo Andrés Díaz Gómez" w:date="2023-03-15T20:12:00Z">
        <w:r w:rsidRPr="002B569F" w:rsidDel="00800E27">
          <w:delText xml:space="preserve">Diseñar los algoritmos de simulación para los diferentes sensores y actuadores. </w:delText>
        </w:r>
      </w:del>
    </w:p>
    <w:p w14:paraId="07377D09" w14:textId="1F2CEE37" w:rsidR="00AC054D" w:rsidRPr="002B569F" w:rsidDel="00800E27" w:rsidRDefault="00AC054D">
      <w:pPr>
        <w:pStyle w:val="PrrAPA"/>
        <w:rPr>
          <w:del w:id="2430" w:author="Camilo Andrés Díaz Gómez" w:date="2023-03-15T20:12:00Z"/>
        </w:rPr>
        <w:pPrChange w:id="2431" w:author="Camilo Andrés Díaz Gómez" w:date="2023-03-28T17:43:00Z">
          <w:pPr>
            <w:spacing w:after="160"/>
            <w:ind w:firstLine="284"/>
          </w:pPr>
        </w:pPrChange>
      </w:pPr>
      <w:del w:id="2432" w:author="Camilo Andrés Díaz Gómez" w:date="2023-03-15T20:12:00Z">
        <w:r w:rsidRPr="002B569F" w:rsidDel="00800E27">
          <w:delText>Desarrollar los modelos de simulación de sensores IoT sobre un lenguaje de programación que permitirá a los usuarios hacer uso de estos.</w:delText>
        </w:r>
      </w:del>
    </w:p>
    <w:p w14:paraId="76C47764" w14:textId="49793744" w:rsidR="00AC054D" w:rsidRPr="002B569F" w:rsidDel="00800E27" w:rsidRDefault="00AC054D">
      <w:pPr>
        <w:pStyle w:val="PrrAPA"/>
        <w:rPr>
          <w:del w:id="2433" w:author="Camilo Andrés Díaz Gómez" w:date="2023-03-15T20:12:00Z"/>
        </w:rPr>
        <w:pPrChange w:id="2434" w:author="Camilo Andrés Díaz Gómez" w:date="2023-03-28T17:43:00Z">
          <w:pPr>
            <w:spacing w:after="160"/>
            <w:ind w:firstLine="284"/>
          </w:pPr>
        </w:pPrChange>
      </w:pPr>
      <w:del w:id="2435" w:author="Camilo Andrés Díaz Gómez" w:date="2023-03-15T20:12:00Z">
        <w:r w:rsidRPr="002B569F" w:rsidDel="00800E27">
          <w:delText>Generar datos e información mediante los algoritmos desarrollados.</w:delText>
        </w:r>
      </w:del>
    </w:p>
    <w:p w14:paraId="6A252F36" w14:textId="3C29701C" w:rsidR="00AC054D" w:rsidRPr="002B569F" w:rsidDel="00800E27" w:rsidRDefault="00AC054D">
      <w:pPr>
        <w:pStyle w:val="PrrAPA"/>
        <w:rPr>
          <w:del w:id="2436" w:author="Camilo Andrés Díaz Gómez" w:date="2023-03-15T20:12:00Z"/>
        </w:rPr>
        <w:pPrChange w:id="2437" w:author="Camilo Andrés Díaz Gómez" w:date="2023-03-28T17:43:00Z">
          <w:pPr>
            <w:spacing w:after="160"/>
            <w:ind w:firstLine="284"/>
          </w:pPr>
        </w:pPrChange>
      </w:pPr>
      <w:del w:id="2438" w:author="Camilo Andrés Díaz Gómez" w:date="2023-03-15T20:12:00Z">
        <w:r w:rsidRPr="002B569F" w:rsidDel="00800E27">
          <w:delText>Realizar pruebas funcionales para comprobar la validez de los datos simulados.</w:delText>
        </w:r>
      </w:del>
    </w:p>
    <w:p w14:paraId="081A911B" w14:textId="1CBEA982" w:rsidR="00AC054D" w:rsidRPr="002B569F" w:rsidDel="00800E27" w:rsidRDefault="00AC054D">
      <w:pPr>
        <w:pStyle w:val="PrrAPA"/>
        <w:rPr>
          <w:del w:id="2439" w:author="Camilo Andrés Díaz Gómez" w:date="2023-03-15T20:12:00Z"/>
        </w:rPr>
        <w:pPrChange w:id="2440" w:author="Camilo Andrés Díaz Gómez" w:date="2023-03-28T17:43:00Z">
          <w:pPr/>
        </w:pPrChange>
      </w:pPr>
    </w:p>
    <w:p w14:paraId="3D8B6D11" w14:textId="597990B4" w:rsidR="00B048F9" w:rsidRPr="002B569F" w:rsidDel="00800E27" w:rsidRDefault="00B048F9">
      <w:pPr>
        <w:pStyle w:val="PrrAPA"/>
        <w:rPr>
          <w:del w:id="2441" w:author="Camilo Andrés Díaz Gómez" w:date="2023-03-15T20:12:00Z"/>
        </w:rPr>
        <w:pPrChange w:id="2442" w:author="Camilo Andrés Díaz Gómez" w:date="2023-03-28T17:43:00Z">
          <w:pPr/>
        </w:pPrChange>
      </w:pPr>
    </w:p>
    <w:p w14:paraId="50F4F16D" w14:textId="27B1373D" w:rsidR="00B048F9" w:rsidRPr="002B569F" w:rsidDel="00800E27" w:rsidRDefault="00B048F9">
      <w:pPr>
        <w:pStyle w:val="PrrAPA"/>
        <w:rPr>
          <w:del w:id="2443" w:author="Camilo Andrés Díaz Gómez" w:date="2023-03-15T20:12:00Z"/>
        </w:rPr>
        <w:pPrChange w:id="2444" w:author="Camilo Andrés Díaz Gómez" w:date="2023-03-28T17:43:00Z">
          <w:pPr/>
        </w:pPrChange>
      </w:pPr>
    </w:p>
    <w:p w14:paraId="7D9CB59E" w14:textId="54A0DD93" w:rsidR="00B048F9" w:rsidRPr="002B569F" w:rsidDel="00800E27" w:rsidRDefault="00B048F9">
      <w:pPr>
        <w:pStyle w:val="PrrAPA"/>
        <w:rPr>
          <w:del w:id="2445" w:author="Camilo Andrés Díaz Gómez" w:date="2023-03-15T20:12:00Z"/>
        </w:rPr>
        <w:pPrChange w:id="2446" w:author="Camilo Andrés Díaz Gómez" w:date="2023-03-28T17:43:00Z">
          <w:pPr/>
        </w:pPrChange>
      </w:pPr>
    </w:p>
    <w:p w14:paraId="2F08E5C2" w14:textId="3A613601" w:rsidR="00B048F9" w:rsidRPr="002B569F" w:rsidDel="00800E27" w:rsidRDefault="00B048F9">
      <w:pPr>
        <w:pStyle w:val="PrrAPA"/>
        <w:rPr>
          <w:del w:id="2447" w:author="Camilo Andrés Díaz Gómez" w:date="2023-03-15T20:12:00Z"/>
        </w:rPr>
        <w:pPrChange w:id="2448" w:author="Camilo Andrés Díaz Gómez" w:date="2023-03-28T17:43:00Z">
          <w:pPr/>
        </w:pPrChange>
      </w:pPr>
    </w:p>
    <w:p w14:paraId="43E171F0" w14:textId="3E61A9E4" w:rsidR="00B048F9" w:rsidRPr="002B569F" w:rsidDel="00800E27" w:rsidRDefault="00B048F9">
      <w:pPr>
        <w:pStyle w:val="PrrAPA"/>
        <w:rPr>
          <w:del w:id="2449" w:author="Camilo Andrés Díaz Gómez" w:date="2023-03-15T20:12:00Z"/>
        </w:rPr>
        <w:pPrChange w:id="2450" w:author="Camilo Andrés Díaz Gómez" w:date="2023-03-28T17:43:00Z">
          <w:pPr/>
        </w:pPrChange>
      </w:pPr>
    </w:p>
    <w:p w14:paraId="44391B7E" w14:textId="43BF6E63" w:rsidR="00B048F9" w:rsidRPr="002B569F" w:rsidDel="00800E27" w:rsidRDefault="00B048F9">
      <w:pPr>
        <w:pStyle w:val="PrrAPA"/>
        <w:rPr>
          <w:del w:id="2451" w:author="Camilo Andrés Díaz Gómez" w:date="2023-03-15T20:12:00Z"/>
        </w:rPr>
        <w:pPrChange w:id="2452" w:author="Camilo Andrés Díaz Gómez" w:date="2023-03-28T17:43:00Z">
          <w:pPr/>
        </w:pPrChange>
      </w:pPr>
    </w:p>
    <w:p w14:paraId="0C0FA53E" w14:textId="21FAAEA6" w:rsidR="00B048F9" w:rsidRPr="002B569F" w:rsidDel="00800E27" w:rsidRDefault="00B048F9">
      <w:pPr>
        <w:pStyle w:val="PrrAPA"/>
        <w:rPr>
          <w:del w:id="2453" w:author="Camilo Andrés Díaz Gómez" w:date="2023-03-15T20:12:00Z"/>
        </w:rPr>
        <w:pPrChange w:id="2454" w:author="Camilo Andrés Díaz Gómez" w:date="2023-03-28T17:43:00Z">
          <w:pPr/>
        </w:pPrChange>
      </w:pPr>
    </w:p>
    <w:p w14:paraId="56BD9A53" w14:textId="290AD240" w:rsidR="00B048F9" w:rsidRPr="002B569F" w:rsidDel="00800E27" w:rsidRDefault="00B048F9">
      <w:pPr>
        <w:pStyle w:val="PrrAPA"/>
        <w:rPr>
          <w:del w:id="2455" w:author="Camilo Andrés Díaz Gómez" w:date="2023-03-15T20:12:00Z"/>
        </w:rPr>
        <w:pPrChange w:id="2456" w:author="Camilo Andrés Díaz Gómez" w:date="2023-03-28T17:43:00Z">
          <w:pPr/>
        </w:pPrChange>
      </w:pPr>
    </w:p>
    <w:p w14:paraId="320CF6D3" w14:textId="1F30A0B7" w:rsidR="00B048F9" w:rsidRPr="002B569F" w:rsidDel="00800E27" w:rsidRDefault="00B048F9">
      <w:pPr>
        <w:pStyle w:val="PrrAPA"/>
        <w:rPr>
          <w:del w:id="2457" w:author="Camilo Andrés Díaz Gómez" w:date="2023-03-15T20:12:00Z"/>
        </w:rPr>
        <w:pPrChange w:id="2458" w:author="Camilo Andrés Díaz Gómez" w:date="2023-03-28T17:43:00Z">
          <w:pPr/>
        </w:pPrChange>
      </w:pPr>
    </w:p>
    <w:p w14:paraId="77CC2084" w14:textId="2792608D" w:rsidR="00B048F9" w:rsidRPr="002B569F" w:rsidDel="00800E27" w:rsidRDefault="00B048F9">
      <w:pPr>
        <w:pStyle w:val="PrrAPA"/>
        <w:rPr>
          <w:del w:id="2459" w:author="Camilo Andrés Díaz Gómez" w:date="2023-03-15T20:12:00Z"/>
        </w:rPr>
        <w:pPrChange w:id="2460" w:author="Camilo Andrés Díaz Gómez" w:date="2023-03-28T17:43:00Z">
          <w:pPr/>
        </w:pPrChange>
      </w:pPr>
    </w:p>
    <w:p w14:paraId="7714D253" w14:textId="358ED36C" w:rsidR="00B048F9" w:rsidRPr="002B569F" w:rsidDel="00800E27" w:rsidRDefault="00B048F9">
      <w:pPr>
        <w:pStyle w:val="PrrAPA"/>
        <w:rPr>
          <w:del w:id="2461" w:author="Camilo Andrés Díaz Gómez" w:date="2023-03-15T20:12:00Z"/>
        </w:rPr>
        <w:pPrChange w:id="2462" w:author="Camilo Andrés Díaz Gómez" w:date="2023-03-28T17:43:00Z">
          <w:pPr/>
        </w:pPrChange>
      </w:pPr>
    </w:p>
    <w:p w14:paraId="026ACD04" w14:textId="435193AD" w:rsidR="00F91A33" w:rsidRPr="002B569F" w:rsidDel="00800E27" w:rsidRDefault="00F91A33">
      <w:pPr>
        <w:pStyle w:val="PrrAPA"/>
        <w:rPr>
          <w:del w:id="2463" w:author="Camilo Andrés Díaz Gómez" w:date="2023-03-15T20:12:00Z"/>
          <w:b/>
          <w:bCs/>
        </w:rPr>
        <w:pPrChange w:id="2464" w:author="Camilo Andrés Díaz Gómez" w:date="2023-03-28T17:43:00Z">
          <w:pPr>
            <w:jc w:val="center"/>
          </w:pPr>
        </w:pPrChange>
      </w:pPr>
    </w:p>
    <w:p w14:paraId="1A980C1A" w14:textId="2B9B2B97" w:rsidR="00F91A33" w:rsidRPr="002B569F" w:rsidDel="00800E27" w:rsidRDefault="00F91A33">
      <w:pPr>
        <w:pStyle w:val="PrrAPA"/>
        <w:rPr>
          <w:del w:id="2465" w:author="Camilo Andrés Díaz Gómez" w:date="2023-03-15T20:12:00Z"/>
          <w:b/>
          <w:bCs/>
        </w:rPr>
        <w:pPrChange w:id="2466" w:author="Camilo Andrés Díaz Gómez" w:date="2023-03-28T17:43:00Z">
          <w:pPr>
            <w:jc w:val="center"/>
          </w:pPr>
        </w:pPrChange>
      </w:pPr>
    </w:p>
    <w:p w14:paraId="0135032C" w14:textId="5ACFEC92" w:rsidR="00F91A33" w:rsidRPr="002B569F" w:rsidDel="00E30F2C" w:rsidRDefault="00F91A33">
      <w:pPr>
        <w:pStyle w:val="PrrAPA"/>
        <w:rPr>
          <w:del w:id="2467" w:author="Camilo Andrés Díaz Gómez" w:date="2023-03-22T16:28:00Z"/>
          <w:b/>
          <w:bCs/>
        </w:rPr>
        <w:pPrChange w:id="2468" w:author="Camilo Andrés Díaz Gómez" w:date="2023-03-28T17:43:00Z">
          <w:pPr>
            <w:jc w:val="center"/>
          </w:pPr>
        </w:pPrChange>
      </w:pPr>
    </w:p>
    <w:p w14:paraId="75B37E71" w14:textId="77777777" w:rsidR="00AA1CC1" w:rsidRPr="002B569F" w:rsidDel="00E30F2C" w:rsidRDefault="00AA1CC1">
      <w:pPr>
        <w:jc w:val="center"/>
        <w:rPr>
          <w:del w:id="2469" w:author="Camilo Andrés Díaz Gómez" w:date="2023-03-22T16:28:00Z"/>
          <w:rFonts w:cs="Times New Roman"/>
          <w:b/>
          <w:bCs/>
          <w:szCs w:val="24"/>
        </w:rPr>
      </w:pPr>
    </w:p>
    <w:p w14:paraId="20A33FD8" w14:textId="00EF8243" w:rsidR="00BD3055" w:rsidRPr="002B569F" w:rsidRDefault="00BD3055">
      <w:pPr>
        <w:spacing w:after="160"/>
        <w:jc w:val="left"/>
        <w:rPr>
          <w:ins w:id="2470" w:author="Camilo Andrés Díaz Gómez" w:date="2023-03-14T19:49:00Z"/>
          <w:rFonts w:cs="Times New Roman"/>
          <w:b/>
          <w:bCs/>
          <w:szCs w:val="24"/>
        </w:rPr>
        <w:pPrChange w:id="2471" w:author="Camilo Andrés Díaz Gómez" w:date="2023-03-28T17:43:00Z">
          <w:pPr>
            <w:spacing w:after="160" w:line="259" w:lineRule="auto"/>
            <w:jc w:val="left"/>
          </w:pPr>
        </w:pPrChange>
      </w:pPr>
    </w:p>
    <w:p w14:paraId="03408E84" w14:textId="67A943BD" w:rsidR="00E30F2C" w:rsidRPr="002B569F" w:rsidRDefault="00E30F2C">
      <w:pPr>
        <w:spacing w:after="160"/>
        <w:jc w:val="left"/>
        <w:rPr>
          <w:ins w:id="2472" w:author="Camilo Andrés Díaz Gómez" w:date="2023-03-22T16:28:00Z"/>
          <w:rFonts w:eastAsiaTheme="majorEastAsia" w:cs="Times New Roman"/>
          <w:bCs/>
          <w:szCs w:val="24"/>
          <w:rPrChange w:id="2473" w:author="Camilo Andrés Díaz Gómez" w:date="2023-03-28T17:42:00Z">
            <w:rPr>
              <w:ins w:id="2474" w:author="Camilo Andrés Díaz Gómez" w:date="2023-03-22T16:28:00Z"/>
              <w:rFonts w:eastAsiaTheme="majorEastAsia" w:cs="Times New Roman"/>
              <w:bCs/>
              <w:sz w:val="32"/>
              <w:szCs w:val="32"/>
            </w:rPr>
          </w:rPrChange>
        </w:rPr>
        <w:pPrChange w:id="2475" w:author="Camilo Andrés Díaz Gómez" w:date="2023-03-28T17:43:00Z">
          <w:pPr>
            <w:spacing w:after="160" w:line="259" w:lineRule="auto"/>
            <w:jc w:val="left"/>
          </w:pPr>
        </w:pPrChange>
      </w:pPr>
      <w:ins w:id="2476" w:author="Camilo Andrés Díaz Gómez" w:date="2023-03-22T16:28:00Z">
        <w:r w:rsidRPr="002B569F">
          <w:rPr>
            <w:rFonts w:cs="Times New Roman"/>
            <w:b/>
            <w:bCs/>
            <w:szCs w:val="24"/>
            <w:rPrChange w:id="2477" w:author="Camilo Andrés Díaz Gómez" w:date="2023-03-28T17:42:00Z">
              <w:rPr>
                <w:rFonts w:cs="Times New Roman"/>
                <w:b/>
                <w:bCs/>
                <w:sz w:val="32"/>
                <w:szCs w:val="32"/>
              </w:rPr>
            </w:rPrChange>
          </w:rPr>
          <w:br w:type="page"/>
        </w:r>
      </w:ins>
    </w:p>
    <w:p w14:paraId="6398AA9C" w14:textId="77777777" w:rsidR="00F91A33" w:rsidRPr="002B569F" w:rsidDel="00BD3055" w:rsidRDefault="00F91A33">
      <w:pPr>
        <w:jc w:val="center"/>
        <w:rPr>
          <w:del w:id="2478" w:author="Camilo Andrés Díaz Gómez" w:date="2023-03-14T19:49:00Z"/>
          <w:rFonts w:cs="Times New Roman"/>
          <w:b/>
          <w:bCs/>
          <w:szCs w:val="24"/>
        </w:rPr>
      </w:pPr>
    </w:p>
    <w:p w14:paraId="05014C57" w14:textId="708C7821" w:rsidR="00215A76" w:rsidRDefault="00996369" w:rsidP="002B569F">
      <w:pPr>
        <w:pStyle w:val="Ttulo2"/>
        <w:jc w:val="center"/>
        <w:rPr>
          <w:ins w:id="2479" w:author="Camilo Andrés Díaz Gómez" w:date="2023-03-28T17:48:00Z"/>
          <w:rFonts w:cs="Times New Roman"/>
          <w:szCs w:val="24"/>
        </w:rPr>
      </w:pPr>
      <w:bookmarkStart w:id="2480" w:name="_Toc129623652"/>
      <w:bookmarkStart w:id="2481" w:name="_Toc130919811"/>
      <w:r w:rsidRPr="002B569F">
        <w:rPr>
          <w:rFonts w:cs="Times New Roman"/>
          <w:szCs w:val="24"/>
          <w:rPrChange w:id="2482" w:author="Camilo Andrés Díaz Gómez" w:date="2023-03-28T17:42:00Z">
            <w:rPr>
              <w:rFonts w:cs="Times New Roman"/>
              <w:lang w:val="en-US"/>
            </w:rPr>
          </w:rPrChange>
        </w:rPr>
        <w:t xml:space="preserve">Marco </w:t>
      </w:r>
      <w:r w:rsidR="001023B2" w:rsidRPr="002B569F">
        <w:rPr>
          <w:rFonts w:cs="Times New Roman"/>
          <w:szCs w:val="24"/>
          <w:rPrChange w:id="2483" w:author="Camilo Andrés Díaz Gómez" w:date="2023-03-28T17:42:00Z">
            <w:rPr>
              <w:rFonts w:cs="Times New Roman"/>
              <w:lang w:val="en-US"/>
            </w:rPr>
          </w:rPrChange>
        </w:rPr>
        <w:t>T</w:t>
      </w:r>
      <w:r w:rsidR="00785CED" w:rsidRPr="002B569F">
        <w:rPr>
          <w:rFonts w:cs="Times New Roman"/>
          <w:szCs w:val="24"/>
          <w:rPrChange w:id="2484" w:author="Camilo Andrés Díaz Gómez" w:date="2023-03-28T17:42:00Z">
            <w:rPr>
              <w:rFonts w:cs="Times New Roman"/>
              <w:lang w:val="en-US"/>
            </w:rPr>
          </w:rPrChange>
        </w:rPr>
        <w:t>e</w:t>
      </w:r>
      <w:r w:rsidR="007A700C" w:rsidRPr="002B569F">
        <w:rPr>
          <w:rFonts w:cs="Times New Roman"/>
          <w:szCs w:val="24"/>
          <w:rPrChange w:id="2485" w:author="Camilo Andrés Díaz Gómez" w:date="2023-03-28T17:42:00Z">
            <w:rPr>
              <w:rFonts w:cs="Times New Roman"/>
              <w:lang w:val="en-US"/>
            </w:rPr>
          </w:rPrChange>
        </w:rPr>
        <w:t>ó</w:t>
      </w:r>
      <w:r w:rsidR="00785CED" w:rsidRPr="002B569F">
        <w:rPr>
          <w:rFonts w:cs="Times New Roman"/>
          <w:szCs w:val="24"/>
          <w:rPrChange w:id="2486" w:author="Camilo Andrés Díaz Gómez" w:date="2023-03-28T17:42:00Z">
            <w:rPr>
              <w:rFonts w:cs="Times New Roman"/>
              <w:lang w:val="en-US"/>
            </w:rPr>
          </w:rPrChange>
        </w:rPr>
        <w:t>rico</w:t>
      </w:r>
      <w:bookmarkEnd w:id="2480"/>
      <w:bookmarkEnd w:id="2481"/>
    </w:p>
    <w:p w14:paraId="57E98A57" w14:textId="77777777" w:rsidR="002B569F" w:rsidRPr="002B569F" w:rsidRDefault="002B569F" w:rsidP="002B569F">
      <w:pPr>
        <w:rPr>
          <w:ins w:id="2487" w:author="Camilo Andrés Díaz Gómez" w:date="2023-03-21T19:40:00Z"/>
        </w:rPr>
      </w:pPr>
    </w:p>
    <w:p w14:paraId="73625B1D" w14:textId="076AD19F" w:rsidR="000717E0" w:rsidRPr="002B569F" w:rsidRDefault="000717E0" w:rsidP="002B569F">
      <w:pPr>
        <w:pStyle w:val="PrrAPA"/>
        <w:rPr>
          <w:ins w:id="2488" w:author="Camilo Andrés Díaz Gómez" w:date="2023-03-28T14:04:00Z"/>
        </w:rPr>
      </w:pPr>
      <w:ins w:id="2489" w:author="Camilo Andrés Díaz Gómez" w:date="2023-03-21T19:40:00Z">
        <w:r w:rsidRPr="002B569F">
          <w:rPr>
            <w:rPrChange w:id="2490" w:author="Camilo Andrés Díaz Gómez" w:date="2023-03-28T17:42:00Z">
              <w:rPr>
                <w:rFonts w:cstheme="minorBidi"/>
                <w:b/>
                <w:bCs/>
                <w:color w:val="FF0000"/>
                <w:szCs w:val="22"/>
              </w:rPr>
            </w:rPrChange>
          </w:rPr>
          <w:t>El avance en la tecnología ha permitido la creación de dispositivos inteligentes que se conectan entre sí y con el internet. A este conjunto de dispositivos se le conoce como IoT (Internet de las cosas), una red que permite la interconexión de objetos cotidianos, como vehículos, electrodomésticos, sensores y otros dispositivos electrónicos, que pueden recopilar y transmitir información de manera autónoma.</w:t>
        </w:r>
      </w:ins>
    </w:p>
    <w:p w14:paraId="27F872E4" w14:textId="5C15337E" w:rsidR="00D54697" w:rsidRPr="002B569F" w:rsidRDefault="00D54697" w:rsidP="002B569F">
      <w:pPr>
        <w:pStyle w:val="PrrAPA"/>
        <w:rPr>
          <w:ins w:id="2491" w:author="Camilo Andrés Díaz Gómez" w:date="2023-03-28T14:04:00Z"/>
        </w:rPr>
      </w:pPr>
    </w:p>
    <w:p w14:paraId="7CF44F2F" w14:textId="244998FD" w:rsidR="001D72EC" w:rsidRPr="002B569F" w:rsidRDefault="00D54697" w:rsidP="002B569F">
      <w:pPr>
        <w:pStyle w:val="PrrAPA"/>
        <w:rPr>
          <w:ins w:id="2492" w:author="Camilo Andrés Díaz Gómez" w:date="2023-03-28T14:13:00Z"/>
        </w:rPr>
      </w:pPr>
      <w:ins w:id="2493" w:author="Camilo Andrés Díaz Gómez" w:date="2023-03-28T14:04:00Z">
        <w:r w:rsidRPr="002B569F">
          <w:t>En conjunto con la analítica de datos</w:t>
        </w:r>
      </w:ins>
      <w:ins w:id="2494" w:author="Camilo Andrés Díaz Gómez" w:date="2023-03-28T14:06:00Z">
        <w:r w:rsidRPr="002B569F">
          <w:t xml:space="preserve">, la </w:t>
        </w:r>
      </w:ins>
      <w:ins w:id="2495" w:author="Camilo Andrés Díaz Gómez" w:date="2023-03-28T14:07:00Z">
        <w:r w:rsidRPr="002B569F">
          <w:t>cual</w:t>
        </w:r>
      </w:ins>
      <w:ins w:id="2496" w:author="Camilo Andrés Díaz Gómez" w:date="2023-03-28T14:06:00Z">
        <w:r w:rsidRPr="002B569F">
          <w:t xml:space="preserve"> es la </w:t>
        </w:r>
      </w:ins>
      <w:ins w:id="2497" w:author="Camilo Andrés Díaz Gómez" w:date="2023-03-28T14:07:00Z">
        <w:r w:rsidRPr="002B569F">
          <w:t>disciplina que se encarga de procesar y analizar grandes conjuntos de datos para extraer información relevante y valiosa</w:t>
        </w:r>
      </w:ins>
      <w:ins w:id="2498" w:author="Camilo Andrés Díaz Gómez" w:date="2023-03-28T14:09:00Z">
        <w:r w:rsidR="001D72EC" w:rsidRPr="002B569F">
          <w:t>; es</w:t>
        </w:r>
      </w:ins>
      <w:ins w:id="2499" w:author="Camilo Andrés Díaz Gómez" w:date="2023-03-28T14:10:00Z">
        <w:r w:rsidR="001D72EC" w:rsidRPr="002B569F">
          <w:t>ta es</w:t>
        </w:r>
      </w:ins>
      <w:ins w:id="2500" w:author="Camilo Andrés Díaz Gómez" w:date="2023-03-28T14:09:00Z">
        <w:r w:rsidR="001D72EC" w:rsidRPr="002B569F">
          <w:t xml:space="preserve"> usada para el manejo de </w:t>
        </w:r>
      </w:ins>
      <w:ins w:id="2501" w:author="Camilo Andrés Díaz Gómez" w:date="2023-03-28T14:10:00Z">
        <w:r w:rsidR="001D72EC" w:rsidRPr="002B569F">
          <w:t>la</w:t>
        </w:r>
      </w:ins>
      <w:ins w:id="2502" w:author="Camilo Andrés Díaz Gómez" w:date="2023-03-28T14:09:00Z">
        <w:r w:rsidR="001D72EC" w:rsidRPr="002B569F">
          <w:t xml:space="preserve"> gran cantidad de datos </w:t>
        </w:r>
      </w:ins>
      <w:ins w:id="2503" w:author="Camilo Andrés Díaz Gómez" w:date="2023-03-28T14:10:00Z">
        <w:r w:rsidR="001D72EC" w:rsidRPr="002B569F">
          <w:t>obtenida. L</w:t>
        </w:r>
      </w:ins>
      <w:ins w:id="2504" w:author="Camilo Andrés Díaz Gómez" w:date="2023-03-28T14:04:00Z">
        <w:r w:rsidRPr="002B569F">
          <w:t xml:space="preserve">a simulación </w:t>
        </w:r>
      </w:ins>
      <w:ins w:id="2505" w:author="Camilo Andrés Díaz Gómez" w:date="2023-03-28T14:08:00Z">
        <w:r w:rsidR="001D72EC" w:rsidRPr="002B569F">
          <w:t xml:space="preserve">que es </w:t>
        </w:r>
      </w:ins>
      <w:ins w:id="2506" w:author="Camilo Andrés Díaz Gómez" w:date="2023-03-28T14:07:00Z">
        <w:r w:rsidR="001D72EC" w:rsidRPr="002B569F">
          <w:t>una técnica que se utiliza para reproducir y analizar situaciones complejas en un entorno controlado y seguro</w:t>
        </w:r>
      </w:ins>
      <w:ins w:id="2507" w:author="Camilo Andrés Díaz Gómez" w:date="2023-03-28T14:11:00Z">
        <w:r w:rsidR="001D72EC" w:rsidRPr="002B569F">
          <w:t xml:space="preserve">. </w:t>
        </w:r>
      </w:ins>
      <w:ins w:id="2508" w:author="Camilo Andrés Díaz Gómez" w:date="2023-03-28T14:12:00Z">
        <w:r w:rsidR="001D72EC" w:rsidRPr="002B569F">
          <w:t>Y,</w:t>
        </w:r>
      </w:ins>
      <w:ins w:id="2509" w:author="Camilo Andrés Díaz Gómez" w:date="2023-03-28T14:11:00Z">
        <w:r w:rsidR="001D72EC" w:rsidRPr="002B569F">
          <w:t xml:space="preserve"> por </w:t>
        </w:r>
      </w:ins>
      <w:ins w:id="2510" w:author="Camilo Andrés Díaz Gómez" w:date="2023-03-28T14:12:00Z">
        <w:r w:rsidR="001D72EC" w:rsidRPr="002B569F">
          <w:t xml:space="preserve">último, </w:t>
        </w:r>
      </w:ins>
      <w:r w:rsidR="00D56345">
        <w:t>Machine Learning</w:t>
      </w:r>
      <w:ins w:id="2511" w:author="Camilo Andrés Díaz Gómez" w:date="2023-03-28T14:08:00Z">
        <w:r w:rsidR="001D72EC" w:rsidRPr="002B569F">
          <w:t xml:space="preserve"> que es usado para detección de patrones y generación de datos climáticos</w:t>
        </w:r>
      </w:ins>
      <w:ins w:id="2512" w:author="Camilo Andrés Díaz Gómez" w:date="2023-03-28T14:12:00Z">
        <w:r w:rsidR="001D72EC" w:rsidRPr="002B569F">
          <w:t xml:space="preserve">. </w:t>
        </w:r>
      </w:ins>
    </w:p>
    <w:p w14:paraId="3A3C64D3" w14:textId="77777777" w:rsidR="001D72EC" w:rsidRPr="002B569F" w:rsidRDefault="001D72EC" w:rsidP="002B569F">
      <w:pPr>
        <w:pStyle w:val="PrrAPA"/>
        <w:rPr>
          <w:ins w:id="2513" w:author="Camilo Andrés Díaz Gómez" w:date="2023-03-28T14:13:00Z"/>
        </w:rPr>
      </w:pPr>
    </w:p>
    <w:p w14:paraId="34654C21" w14:textId="5C5E9209" w:rsidR="00D54697" w:rsidRPr="002B569F" w:rsidRDefault="001D72EC">
      <w:pPr>
        <w:pStyle w:val="PrrAPA"/>
        <w:rPr>
          <w:ins w:id="2514" w:author="Camilo Andrés Díaz Gómez" w:date="2023-03-21T19:40:00Z"/>
          <w:rPrChange w:id="2515" w:author="Camilo Andrés Díaz Gómez" w:date="2023-03-28T17:42:00Z">
            <w:rPr>
              <w:ins w:id="2516" w:author="Camilo Andrés Díaz Gómez" w:date="2023-03-21T19:40:00Z"/>
              <w:b/>
              <w:bCs/>
              <w:color w:val="FF0000"/>
            </w:rPr>
          </w:rPrChange>
        </w:rPr>
        <w:pPrChange w:id="2517" w:author="Camilo Andrés Díaz Gómez" w:date="2023-03-28T17:43:00Z">
          <w:pPr/>
        </w:pPrChange>
      </w:pPr>
      <w:ins w:id="2518" w:author="Camilo Andrés Díaz Gómez" w:date="2023-03-28T14:12:00Z">
        <w:r w:rsidRPr="002B569F">
          <w:t xml:space="preserve">De estos temas estará compuesto el siguiente marco </w:t>
        </w:r>
      </w:ins>
      <w:ins w:id="2519" w:author="Camilo Andrés Díaz Gómez" w:date="2023-03-28T14:13:00Z">
        <w:r w:rsidRPr="002B569F">
          <w:t xml:space="preserve">teórico y se busca un entendimiento claro y </w:t>
        </w:r>
      </w:ins>
      <w:ins w:id="2520" w:author="Camilo Andrés Díaz Gómez" w:date="2023-03-28T14:14:00Z">
        <w:r w:rsidRPr="002B569F">
          <w:t>conciso</w:t>
        </w:r>
      </w:ins>
      <w:ins w:id="2521" w:author="Camilo Andrés Díaz Gómez" w:date="2023-03-28T14:13:00Z">
        <w:r w:rsidRPr="002B569F">
          <w:t xml:space="preserve"> para el entendimiento </w:t>
        </w:r>
      </w:ins>
      <w:ins w:id="2522" w:author="Camilo Andrés Díaz Gómez" w:date="2023-03-28T14:14:00Z">
        <w:r w:rsidRPr="002B569F">
          <w:t>de la finalidad final del proyecto</w:t>
        </w:r>
      </w:ins>
      <w:ins w:id="2523" w:author="Camilo Andrés Díaz Gómez" w:date="2023-03-28T14:12:00Z">
        <w:r w:rsidRPr="002B569F">
          <w:t>.</w:t>
        </w:r>
      </w:ins>
    </w:p>
    <w:p w14:paraId="14858D49" w14:textId="77777777" w:rsidR="000717E0" w:rsidRPr="002B569F" w:rsidRDefault="000717E0">
      <w:pPr>
        <w:rPr>
          <w:rFonts w:cs="Times New Roman"/>
          <w:b/>
          <w:bCs/>
          <w:szCs w:val="24"/>
          <w:rPrChange w:id="2524" w:author="Camilo Andrés Díaz Gómez" w:date="2023-03-28T17:42:00Z">
            <w:rPr>
              <w:lang w:val="en-US"/>
            </w:rPr>
          </w:rPrChange>
        </w:rPr>
        <w:pPrChange w:id="2525" w:author="Camilo Andrés Díaz Gómez" w:date="2023-03-28T17:43:00Z">
          <w:pPr>
            <w:jc w:val="center"/>
          </w:pPr>
        </w:pPrChange>
      </w:pPr>
    </w:p>
    <w:p w14:paraId="55BF4BCE" w14:textId="3506A750" w:rsidR="00F91A33" w:rsidRPr="002B569F" w:rsidRDefault="007743C4" w:rsidP="002B569F">
      <w:pPr>
        <w:pStyle w:val="Ttulo3"/>
        <w:rPr>
          <w:ins w:id="2526" w:author="Camilo Andrés Díaz Gómez" w:date="2023-03-17T00:40:00Z"/>
          <w:rFonts w:ascii="Times New Roman" w:hAnsi="Times New Roman" w:cs="Times New Roman"/>
          <w:b/>
          <w:bCs/>
          <w:color w:val="auto"/>
          <w:rPrChange w:id="2527" w:author="Camilo Andrés Díaz Gómez" w:date="2023-03-28T17:42:00Z">
            <w:rPr>
              <w:ins w:id="2528" w:author="Camilo Andrés Díaz Gómez" w:date="2023-03-17T00:40:00Z"/>
              <w:rFonts w:ascii="Times New Roman" w:hAnsi="Times New Roman" w:cs="Times New Roman"/>
              <w:b/>
              <w:bCs/>
              <w:color w:val="auto"/>
              <w:lang w:val="en-US"/>
            </w:rPr>
          </w:rPrChange>
        </w:rPr>
      </w:pPr>
      <w:bookmarkStart w:id="2529" w:name="_Toc130919812"/>
      <w:r w:rsidRPr="002B569F">
        <w:rPr>
          <w:rFonts w:ascii="Times New Roman" w:hAnsi="Times New Roman" w:cs="Times New Roman"/>
          <w:b/>
          <w:bCs/>
          <w:color w:val="auto"/>
          <w:rPrChange w:id="2530" w:author="Camilo Andrés Díaz Gómez" w:date="2023-03-28T17:42:00Z">
            <w:rPr>
              <w:rFonts w:ascii="Times New Roman" w:eastAsiaTheme="minorHAnsi" w:hAnsi="Times New Roman" w:cstheme="minorBidi"/>
              <w:color w:val="auto"/>
              <w:szCs w:val="22"/>
              <w:lang w:val="en-US"/>
            </w:rPr>
          </w:rPrChange>
        </w:rPr>
        <w:t>Internet of Things (IoT)</w:t>
      </w:r>
      <w:bookmarkEnd w:id="2529"/>
    </w:p>
    <w:p w14:paraId="20CA4DB9" w14:textId="77777777" w:rsidR="00215A76" w:rsidRPr="002B569F" w:rsidRDefault="00215A76">
      <w:pPr>
        <w:pStyle w:val="PrrAPA"/>
        <w:rPr>
          <w:rPrChange w:id="2531" w:author="Camilo Andrés Díaz Gómez" w:date="2023-03-28T17:42:00Z">
            <w:rPr>
              <w:lang w:val="en-US"/>
            </w:rPr>
          </w:rPrChange>
        </w:rPr>
        <w:pPrChange w:id="2532" w:author="Camilo Andrés Díaz Gómez" w:date="2023-03-28T17:43:00Z">
          <w:pPr/>
        </w:pPrChange>
      </w:pPr>
    </w:p>
    <w:p w14:paraId="56252914" w14:textId="4A18929B" w:rsidR="0052580A" w:rsidRPr="002B569F" w:rsidDel="00A023DA" w:rsidRDefault="00AA1CC1">
      <w:pPr>
        <w:pStyle w:val="PrrAPA"/>
        <w:rPr>
          <w:del w:id="2533" w:author="Steff Guzmán" w:date="2023-03-13T19:38:00Z"/>
        </w:rPr>
        <w:pPrChange w:id="2534" w:author="Camilo Andrés Díaz Gómez" w:date="2023-03-28T17:43:00Z">
          <w:pPr>
            <w:ind w:firstLine="720"/>
          </w:pPr>
        </w:pPrChange>
      </w:pPr>
      <w:r w:rsidRPr="002B569F">
        <w:t>Internet of Things o también conocido como e</w:t>
      </w:r>
      <w:r w:rsidR="007743C4" w:rsidRPr="002B569F">
        <w:t xml:space="preserve">l Internet de las cosas es un nuevo paradigma del mundo moderno el cual es la conexión de varios nodos IoT que contienen </w:t>
      </w:r>
      <w:del w:id="2535" w:author="DIANA CAROLINA CANDIA HERRERA" w:date="2023-03-07T10:03:00Z">
        <w:r w:rsidR="007743C4" w:rsidRPr="002B569F" w:rsidDel="003D4F76">
          <w:delText>integrado sensores</w:delText>
        </w:r>
      </w:del>
      <w:ins w:id="2536" w:author="DIANA CAROLINA CANDIA HERRERA" w:date="2023-03-07T10:03:00Z">
        <w:r w:rsidR="003D4F76" w:rsidRPr="002B569F">
          <w:t>integrados sensores</w:t>
        </w:r>
      </w:ins>
      <w:r w:rsidR="007743C4" w:rsidRPr="002B569F">
        <w:t xml:space="preserve"> los cuales son los dispositivos, por ejemplo, de recopilación de información, electrodomésticos, celulares, computadores, entre otros que tienen la capacidad de conectarse al internet, que recopilan información de su entorno, por ejemplo, sensores de temperatura, gas, humo, humedad, velocidad del viento, etc. Por otro lado, están los actuadores que son los que reciben como dato de entrada la información proporcionada por los sensores, estos pueden ser enseres domésticos, motores, ventiladores y demás. Esta información transmitida desde el sensor al actuador se hace por medio de las puertas de </w:t>
      </w:r>
      <w:r w:rsidR="007743C4" w:rsidRPr="002B569F">
        <w:lastRenderedPageBreak/>
        <w:t>enlace (gateways) y de esta manera llegar a las plataformas (software) para su respectivo procesamiento y así suplir el objetivo final de la red. En la actualidad, este concepto es muy ubicuo en el día a día, aunque no sea muy percibido, ya que la mayoría de las cosas de uso diario como lo son los electrodomésticos, celulares, entre otras cosas; lo integran</w:t>
      </w:r>
      <w:r w:rsidR="006D3013" w:rsidRPr="002B569F">
        <w:t xml:space="preserve"> </w:t>
      </w:r>
      <w:sdt>
        <w:sdtPr>
          <w:id w:val="-819186758"/>
          <w:citation/>
        </w:sdtPr>
        <w:sdtContent>
          <w:r w:rsidR="006D3013" w:rsidRPr="002B569F">
            <w:fldChar w:fldCharType="begin"/>
          </w:r>
          <w:r w:rsidR="006D3013" w:rsidRPr="002B569F">
            <w:instrText xml:space="preserve"> CITATION Xia12 \l 9226 </w:instrText>
          </w:r>
          <w:r w:rsidR="006D3013" w:rsidRPr="002B569F">
            <w:fldChar w:fldCharType="separate"/>
          </w:r>
          <w:r w:rsidR="006D3013" w:rsidRPr="002B569F">
            <w:rPr>
              <w:noProof/>
            </w:rPr>
            <w:t xml:space="preserve"> (Xia, Yang, Wang, &amp; Vinel, 2012)</w:t>
          </w:r>
          <w:r w:rsidR="006D3013" w:rsidRPr="002B569F">
            <w:fldChar w:fldCharType="end"/>
          </w:r>
        </w:sdtContent>
      </w:sdt>
      <w:sdt>
        <w:sdtPr>
          <w:id w:val="-421101295"/>
          <w:citation/>
        </w:sdtPr>
        <w:sdtContent>
          <w:r w:rsidR="006D3013" w:rsidRPr="002B569F">
            <w:fldChar w:fldCharType="begin"/>
          </w:r>
          <w:r w:rsidR="006D3013" w:rsidRPr="002B569F">
            <w:instrText xml:space="preserve">CITATION IoT181 \l 9226 </w:instrText>
          </w:r>
          <w:r w:rsidR="006D3013" w:rsidRPr="002B569F">
            <w:fldChar w:fldCharType="separate"/>
          </w:r>
          <w:r w:rsidR="006D3013" w:rsidRPr="002B569F">
            <w:rPr>
              <w:noProof/>
            </w:rPr>
            <w:t xml:space="preserve"> (CambioDigital, 2018)</w:t>
          </w:r>
          <w:r w:rsidR="006D3013" w:rsidRPr="002B569F">
            <w:fldChar w:fldCharType="end"/>
          </w:r>
        </w:sdtContent>
      </w:sdt>
      <w:r w:rsidR="006D3013" w:rsidRPr="002B569F">
        <w:t>.</w:t>
      </w:r>
    </w:p>
    <w:p w14:paraId="2BBD1AC7" w14:textId="77777777" w:rsidR="00A023DA" w:rsidRPr="002B569F" w:rsidRDefault="00A023DA">
      <w:pPr>
        <w:pStyle w:val="PrrAPA"/>
        <w:rPr>
          <w:ins w:id="2537" w:author="Camilo Andrés Díaz Gómez" w:date="2023-03-14T20:04:00Z"/>
        </w:rPr>
        <w:pPrChange w:id="2538" w:author="Camilo Andrés Díaz Gómez" w:date="2023-03-28T17:43:00Z">
          <w:pPr>
            <w:ind w:firstLine="720"/>
          </w:pPr>
        </w:pPrChange>
      </w:pPr>
    </w:p>
    <w:p w14:paraId="0899378E" w14:textId="77777777" w:rsidR="00534D76" w:rsidRPr="002B569F" w:rsidRDefault="00534D76">
      <w:pPr>
        <w:pStyle w:val="PrrAPA"/>
        <w:rPr>
          <w:ins w:id="2539" w:author="Steff Guzmán" w:date="2023-03-13T19:38:00Z"/>
        </w:rPr>
        <w:pPrChange w:id="2540" w:author="Camilo Andrés Díaz Gómez" w:date="2023-03-28T17:43:00Z">
          <w:pPr>
            <w:ind w:firstLine="720"/>
          </w:pPr>
        </w:pPrChange>
      </w:pPr>
    </w:p>
    <w:p w14:paraId="69769667" w14:textId="76A08EF5" w:rsidR="0052580A" w:rsidRPr="002B569F" w:rsidRDefault="0052580A">
      <w:pPr>
        <w:pStyle w:val="PrrAPA"/>
        <w:pPrChange w:id="2541" w:author="Camilo Andrés Díaz Gómez" w:date="2023-03-28T17:43:00Z">
          <w:pPr>
            <w:ind w:firstLine="720"/>
          </w:pPr>
        </w:pPrChange>
      </w:pPr>
      <w:r w:rsidRPr="002B569F">
        <w:t>Actualmente, IoT es muy versátil y se puede aplicar a varios usos, por lo que la mayoría de los dispositivos lo integran. Como resultado, la humanidad anticipa un cambio tecnológico donde IoT se volverá cada vez más importante e indispensable para la vida diaria, similar a la situación actual.</w:t>
      </w:r>
    </w:p>
    <w:p w14:paraId="4E3D6AF4" w14:textId="77777777" w:rsidR="007743C4" w:rsidRPr="002B569F" w:rsidRDefault="007743C4" w:rsidP="002B569F">
      <w:pPr>
        <w:ind w:firstLine="720"/>
        <w:rPr>
          <w:rFonts w:cs="Times New Roman"/>
          <w:b/>
          <w:bCs/>
          <w:i/>
          <w:iCs/>
          <w:szCs w:val="24"/>
        </w:rPr>
      </w:pPr>
    </w:p>
    <w:p w14:paraId="0701A9B9" w14:textId="3469FADE" w:rsidR="007743C4" w:rsidRPr="002B569F" w:rsidRDefault="007743C4">
      <w:pPr>
        <w:pStyle w:val="Ttulo4"/>
        <w:ind w:left="708"/>
        <w:rPr>
          <w:ins w:id="2542" w:author="Camilo Andrés Díaz Gómez" w:date="2023-03-17T00:41:00Z"/>
          <w:rFonts w:ascii="Times New Roman" w:hAnsi="Times New Roman" w:cs="Times New Roman"/>
          <w:b/>
          <w:bCs/>
          <w:i w:val="0"/>
          <w:iCs w:val="0"/>
          <w:color w:val="auto"/>
          <w:szCs w:val="24"/>
        </w:rPr>
        <w:pPrChange w:id="2543" w:author="Camilo Andrés Díaz Gómez" w:date="2023-03-28T17:43:00Z">
          <w:pPr>
            <w:pStyle w:val="Ttulo4"/>
          </w:pPr>
        </w:pPrChange>
      </w:pPr>
      <w:del w:id="2544" w:author="DIANA CAROLINA CANDIA HERRERA" w:date="2023-03-07T10:03:00Z">
        <w:r w:rsidRPr="002B569F" w:rsidDel="003D4F76">
          <w:rPr>
            <w:rFonts w:ascii="Times New Roman" w:hAnsi="Times New Roman" w:cs="Times New Roman"/>
            <w:b/>
            <w:bCs/>
            <w:i w:val="0"/>
            <w:iCs w:val="0"/>
            <w:color w:val="auto"/>
            <w:szCs w:val="24"/>
            <w:rPrChange w:id="2545" w:author="Camilo Andrés Díaz Gómez" w:date="2023-03-28T17:42:00Z">
              <w:rPr>
                <w:rFonts w:ascii="Times New Roman" w:eastAsiaTheme="minorHAnsi" w:hAnsi="Times New Roman" w:cstheme="minorBidi"/>
                <w:color w:val="auto"/>
              </w:rPr>
            </w:rPrChange>
          </w:rPr>
          <w:delText>Areas</w:delText>
        </w:r>
      </w:del>
      <w:ins w:id="2546" w:author="DIANA CAROLINA CANDIA HERRERA" w:date="2023-03-07T10:03:00Z">
        <w:r w:rsidR="003D4F76" w:rsidRPr="002B569F">
          <w:rPr>
            <w:rFonts w:ascii="Times New Roman" w:hAnsi="Times New Roman" w:cs="Times New Roman"/>
            <w:b/>
            <w:bCs/>
            <w:i w:val="0"/>
            <w:iCs w:val="0"/>
            <w:color w:val="auto"/>
            <w:szCs w:val="24"/>
            <w:rPrChange w:id="2547" w:author="Camilo Andrés Díaz Gómez" w:date="2023-03-28T17:42:00Z">
              <w:rPr>
                <w:rFonts w:ascii="Times New Roman" w:eastAsiaTheme="minorHAnsi" w:hAnsi="Times New Roman" w:cstheme="minorBidi"/>
                <w:color w:val="auto"/>
              </w:rPr>
            </w:rPrChange>
          </w:rPr>
          <w:t>Áreas</w:t>
        </w:r>
      </w:ins>
      <w:r w:rsidRPr="002B569F">
        <w:rPr>
          <w:rFonts w:ascii="Times New Roman" w:hAnsi="Times New Roman" w:cs="Times New Roman"/>
          <w:b/>
          <w:bCs/>
          <w:i w:val="0"/>
          <w:iCs w:val="0"/>
          <w:color w:val="auto"/>
          <w:szCs w:val="24"/>
          <w:rPrChange w:id="2548" w:author="Camilo Andrés Díaz Gómez" w:date="2023-03-28T17:42:00Z">
            <w:rPr>
              <w:rFonts w:ascii="Times New Roman" w:eastAsiaTheme="minorHAnsi" w:hAnsi="Times New Roman" w:cstheme="minorBidi"/>
              <w:color w:val="auto"/>
            </w:rPr>
          </w:rPrChange>
        </w:rPr>
        <w:t xml:space="preserve"> </w:t>
      </w:r>
      <w:del w:id="2549" w:author="Camilo Andrés Díaz Gómez" w:date="2023-03-14T21:26:00Z">
        <w:r w:rsidRPr="002B569F" w:rsidDel="005C4C59">
          <w:rPr>
            <w:rFonts w:ascii="Times New Roman" w:hAnsi="Times New Roman" w:cs="Times New Roman"/>
            <w:b/>
            <w:bCs/>
            <w:i w:val="0"/>
            <w:iCs w:val="0"/>
            <w:color w:val="auto"/>
            <w:szCs w:val="24"/>
            <w:rPrChange w:id="2550" w:author="Camilo Andrés Díaz Gómez" w:date="2023-03-28T17:42:00Z">
              <w:rPr>
                <w:rFonts w:ascii="Times New Roman" w:eastAsiaTheme="minorHAnsi" w:hAnsi="Times New Roman" w:cstheme="minorBidi"/>
                <w:color w:val="auto"/>
              </w:rPr>
            </w:rPrChange>
          </w:rPr>
          <w:delText>De</w:delText>
        </w:r>
      </w:del>
      <w:ins w:id="2551"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2552" w:author="Camilo Andrés Díaz Gómez" w:date="2023-03-28T17:42:00Z">
            <w:rPr>
              <w:rFonts w:ascii="Times New Roman" w:eastAsiaTheme="minorHAnsi" w:hAnsi="Times New Roman" w:cstheme="minorBidi"/>
              <w:color w:val="auto"/>
            </w:rPr>
          </w:rPrChange>
        </w:rPr>
        <w:t xml:space="preserve"> Aplicación</w:t>
      </w:r>
    </w:p>
    <w:p w14:paraId="60C9F368" w14:textId="77777777" w:rsidR="00215A76" w:rsidRPr="002B569F" w:rsidRDefault="00215A76">
      <w:pPr>
        <w:pStyle w:val="PrrAPA"/>
        <w:ind w:left="708"/>
        <w:rPr>
          <w:rPrChange w:id="2553" w:author="Camilo Andrés Díaz Gómez" w:date="2023-03-28T17:42:00Z">
            <w:rPr>
              <w:i/>
              <w:iCs/>
            </w:rPr>
          </w:rPrChange>
        </w:rPr>
        <w:pPrChange w:id="2554" w:author="Camilo Andrés Díaz Gómez" w:date="2023-03-28T17:43:00Z">
          <w:pPr/>
        </w:pPrChange>
      </w:pPr>
    </w:p>
    <w:p w14:paraId="521FE0DB" w14:textId="5E63BEA1" w:rsidR="0052580A" w:rsidRPr="002B569F" w:rsidRDefault="0052580A">
      <w:pPr>
        <w:pStyle w:val="PrrAPA"/>
        <w:ind w:left="708"/>
        <w:pPrChange w:id="2555" w:author="Camilo Andrés Díaz Gómez" w:date="2023-03-28T17:43:00Z">
          <w:pPr>
            <w:pStyle w:val="PrrAPA"/>
          </w:pPr>
        </w:pPrChange>
      </w:pPr>
      <w:r w:rsidRPr="002B569F">
        <w:t>Las redes IoT tienen una amplia gama de áreas de aplicación en diferentes industrias y dominios, algunas de las cuales incluyen</w:t>
      </w:r>
      <w:ins w:id="2556" w:author="Camilo Andrés Díaz Gómez" w:date="2023-03-27T22:31:00Z">
        <w:r w:rsidR="006E7BA5" w:rsidRPr="002B569F">
          <w:t xml:space="preserve">: </w:t>
        </w:r>
      </w:ins>
    </w:p>
    <w:p w14:paraId="083FDCCB" w14:textId="77777777" w:rsidR="00AA1CC1" w:rsidRPr="002B569F" w:rsidRDefault="00AA1CC1">
      <w:pPr>
        <w:pStyle w:val="PrrAPA"/>
        <w:rPr>
          <w:b/>
          <w:bCs/>
          <w:i/>
          <w:iCs/>
        </w:rPr>
        <w:pPrChange w:id="2557" w:author="Camilo Andrés Díaz Gómez" w:date="2023-03-28T17:43:00Z">
          <w:pPr/>
        </w:pPrChange>
      </w:pPr>
    </w:p>
    <w:p w14:paraId="456F4C6A" w14:textId="79F0185D" w:rsidR="0052580A" w:rsidRPr="002B569F" w:rsidRDefault="0052580A">
      <w:pPr>
        <w:pStyle w:val="Ttulo5"/>
        <w:ind w:left="1416"/>
        <w:rPr>
          <w:ins w:id="2558" w:author="Camilo Andrés Díaz Gómez" w:date="2023-03-17T00:41:00Z"/>
          <w:rFonts w:ascii="Times New Roman" w:hAnsi="Times New Roman" w:cs="Times New Roman"/>
          <w:b/>
          <w:bCs/>
          <w:color w:val="auto"/>
          <w:szCs w:val="24"/>
          <w:rPrChange w:id="2559" w:author="Camilo Andrés Díaz Gómez" w:date="2023-03-28T17:42:00Z">
            <w:rPr>
              <w:ins w:id="2560" w:author="Camilo Andrés Díaz Gómez" w:date="2023-03-17T00:41:00Z"/>
              <w:rFonts w:ascii="Times New Roman" w:hAnsi="Times New Roman" w:cs="Times New Roman"/>
              <w:b/>
              <w:bCs/>
              <w:i/>
              <w:iCs/>
              <w:color w:val="auto"/>
            </w:rPr>
          </w:rPrChange>
        </w:rPr>
        <w:pPrChange w:id="2561" w:author="Camilo Andrés Díaz Gómez" w:date="2023-03-28T17:43:00Z">
          <w:pPr>
            <w:pStyle w:val="Ttulo5"/>
            <w:ind w:left="708"/>
          </w:pPr>
        </w:pPrChange>
      </w:pPr>
      <w:r w:rsidRPr="002B569F">
        <w:rPr>
          <w:rFonts w:ascii="Times New Roman" w:hAnsi="Times New Roman" w:cs="Times New Roman"/>
          <w:b/>
          <w:bCs/>
          <w:color w:val="auto"/>
          <w:szCs w:val="24"/>
          <w:rPrChange w:id="2562" w:author="Camilo Andrés Díaz Gómez" w:date="2023-03-28T17:42:00Z">
            <w:rPr>
              <w:rFonts w:ascii="Times New Roman" w:eastAsiaTheme="minorHAnsi" w:hAnsi="Times New Roman" w:cs="Times New Roman"/>
              <w:color w:val="auto"/>
              <w:szCs w:val="24"/>
            </w:rPr>
          </w:rPrChange>
        </w:rPr>
        <w:t>Hogares inteligentes</w:t>
      </w:r>
      <w:del w:id="2563" w:author="Camilo Andrés Díaz Gómez" w:date="2023-03-14T20:34:00Z">
        <w:r w:rsidRPr="002B569F" w:rsidDel="00287D6C">
          <w:rPr>
            <w:rFonts w:ascii="Times New Roman" w:hAnsi="Times New Roman" w:cs="Times New Roman"/>
            <w:b/>
            <w:bCs/>
            <w:color w:val="auto"/>
            <w:szCs w:val="24"/>
            <w:rPrChange w:id="2564" w:author="Camilo Andrés Díaz Gómez" w:date="2023-03-28T17:42:00Z">
              <w:rPr>
                <w:rFonts w:ascii="Times New Roman" w:eastAsiaTheme="minorHAnsi" w:hAnsi="Times New Roman" w:cs="Times New Roman"/>
                <w:color w:val="auto"/>
                <w:szCs w:val="24"/>
              </w:rPr>
            </w:rPrChange>
          </w:rPr>
          <w:delText>.</w:delText>
        </w:r>
      </w:del>
    </w:p>
    <w:p w14:paraId="0AE39F4D" w14:textId="77777777" w:rsidR="00215A76" w:rsidRPr="002B569F" w:rsidRDefault="00215A76">
      <w:pPr>
        <w:ind w:left="708"/>
        <w:pPrChange w:id="2565" w:author="Camilo Andrés Díaz Gómez" w:date="2023-03-28T17:43:00Z">
          <w:pPr>
            <w:pStyle w:val="PrrAPA"/>
          </w:pPr>
        </w:pPrChange>
      </w:pPr>
    </w:p>
    <w:p w14:paraId="59D3605D" w14:textId="03DC7713" w:rsidR="0052580A" w:rsidRPr="002B569F" w:rsidRDefault="0052580A">
      <w:pPr>
        <w:pStyle w:val="PrrAPA"/>
        <w:ind w:left="1416"/>
        <w:rPr>
          <w:rPrChange w:id="2566" w:author="Camilo Andrés Díaz Gómez" w:date="2023-03-28T17:42:00Z">
            <w:rPr>
              <w:color w:val="000000" w:themeColor="text1"/>
            </w:rPr>
          </w:rPrChange>
        </w:rPr>
        <w:pPrChange w:id="2567" w:author="Camilo Andrés Díaz Gómez" w:date="2023-03-28T17:43:00Z">
          <w:pPr>
            <w:pStyle w:val="PrrAPA"/>
          </w:pPr>
        </w:pPrChange>
      </w:pPr>
      <w:del w:id="2568" w:author="Camilo Andrés Díaz Gómez" w:date="2023-03-28T14:16:00Z">
        <w:r w:rsidRPr="002B569F" w:rsidDel="001D72EC">
          <w:rPr>
            <w:rPrChange w:id="2569" w:author="Camilo Andrés Díaz Gómez" w:date="2023-03-28T17:42:00Z">
              <w:rPr>
                <w:color w:val="000000" w:themeColor="text1"/>
              </w:rPr>
            </w:rPrChange>
          </w:rPr>
          <w:delText>Las redes IoT s</w:delText>
        </w:r>
      </w:del>
      <w:ins w:id="2570" w:author="Camilo Andrés Díaz Gómez" w:date="2023-03-28T14:17:00Z">
        <w:r w:rsidR="001D72EC" w:rsidRPr="002B569F">
          <w:t xml:space="preserve"> Son usadas </w:t>
        </w:r>
      </w:ins>
      <w:del w:id="2571" w:author="Camilo Andrés Díaz Gómez" w:date="2023-03-28T14:16:00Z">
        <w:r w:rsidRPr="002B569F" w:rsidDel="001D72EC">
          <w:rPr>
            <w:rPrChange w:id="2572" w:author="Camilo Andrés Díaz Gómez" w:date="2023-03-28T17:42:00Z">
              <w:rPr>
                <w:color w:val="000000" w:themeColor="text1"/>
              </w:rPr>
            </w:rPrChange>
          </w:rPr>
          <w:delText xml:space="preserve">e pueden </w:delText>
        </w:r>
      </w:del>
      <w:del w:id="2573" w:author="Camilo Andrés Díaz Gómez" w:date="2023-03-28T14:17:00Z">
        <w:r w:rsidRPr="002B569F" w:rsidDel="001D72EC">
          <w:rPr>
            <w:rPrChange w:id="2574" w:author="Camilo Andrés Díaz Gómez" w:date="2023-03-28T17:42:00Z">
              <w:rPr>
                <w:color w:val="000000" w:themeColor="text1"/>
              </w:rPr>
            </w:rPrChange>
          </w:rPr>
          <w:delText xml:space="preserve">usar </w:delText>
        </w:r>
      </w:del>
      <w:r w:rsidRPr="002B569F">
        <w:rPr>
          <w:rPrChange w:id="2575" w:author="Camilo Andrés Díaz Gómez" w:date="2023-03-28T17:42:00Z">
            <w:rPr>
              <w:color w:val="000000" w:themeColor="text1"/>
            </w:rPr>
          </w:rPrChange>
        </w:rPr>
        <w:t>para automatizar y controlar electrodomésticos y dispositivos, como termostatos, sistemas de iluminación, cámaras de seguridad</w:t>
      </w:r>
      <w:del w:id="2576" w:author="Camilo Andrés Díaz Gómez" w:date="2023-03-28T14:15:00Z">
        <w:r w:rsidRPr="002B569F" w:rsidDel="001D72EC">
          <w:rPr>
            <w:rPrChange w:id="2577" w:author="Camilo Andrés Díaz Gómez" w:date="2023-03-28T17:42:00Z">
              <w:rPr>
                <w:color w:val="000000" w:themeColor="text1"/>
              </w:rPr>
            </w:rPrChange>
          </w:rPr>
          <w:delText xml:space="preserve"> y</w:delText>
        </w:r>
      </w:del>
      <w:ins w:id="2578" w:author="Camilo Andrés Díaz Gómez" w:date="2023-03-28T14:15:00Z">
        <w:r w:rsidR="001D72EC" w:rsidRPr="002B569F">
          <w:t xml:space="preserve">, </w:t>
        </w:r>
      </w:ins>
      <w:r w:rsidRPr="002B569F">
        <w:rPr>
          <w:rPrChange w:id="2579" w:author="Camilo Andrés Díaz Gómez" w:date="2023-03-28T17:42:00Z">
            <w:rPr>
              <w:color w:val="000000" w:themeColor="text1"/>
            </w:rPr>
          </w:rPrChange>
        </w:rPr>
        <w:t xml:space="preserve"> sistemas de entretenimiento</w:t>
      </w:r>
      <w:ins w:id="2580" w:author="Camilo Andrés Díaz Gómez" w:date="2023-03-28T14:15:00Z">
        <w:r w:rsidR="001D72EC" w:rsidRPr="002B569F">
          <w:t>, entre otros</w:t>
        </w:r>
      </w:ins>
      <w:r w:rsidRPr="002B569F">
        <w:rPr>
          <w:rPrChange w:id="2581" w:author="Camilo Andrés Díaz Gómez" w:date="2023-03-28T17:42:00Z">
            <w:rPr>
              <w:color w:val="000000" w:themeColor="text1"/>
            </w:rPr>
          </w:rPrChange>
        </w:rPr>
        <w:t>.</w:t>
      </w:r>
    </w:p>
    <w:p w14:paraId="1D24B22B" w14:textId="77777777" w:rsidR="0052580A" w:rsidRPr="002B569F" w:rsidRDefault="0052580A">
      <w:pPr>
        <w:pStyle w:val="PrrAPA"/>
        <w:ind w:left="708" w:firstLine="720"/>
        <w:rPr>
          <w:rPrChange w:id="2582" w:author="Camilo Andrés Díaz Gómez" w:date="2023-03-28T17:42:00Z">
            <w:rPr>
              <w:color w:val="000000" w:themeColor="text1"/>
            </w:rPr>
          </w:rPrChange>
        </w:rPr>
        <w:pPrChange w:id="2583" w:author="Camilo Andrés Díaz Gómez" w:date="2023-03-28T17:43:00Z">
          <w:pPr>
            <w:pStyle w:val="PrrAPA"/>
          </w:pPr>
        </w:pPrChange>
      </w:pPr>
    </w:p>
    <w:p w14:paraId="23D3E20E" w14:textId="0901E5BB" w:rsidR="0052580A" w:rsidRPr="002B569F" w:rsidDel="00534D76" w:rsidRDefault="0052580A">
      <w:pPr>
        <w:pStyle w:val="Ttulo5"/>
        <w:ind w:left="1416"/>
        <w:rPr>
          <w:del w:id="2584" w:author="Steff Guzmán" w:date="2023-03-13T19:38:00Z"/>
          <w:b/>
          <w:bCs/>
          <w:i/>
          <w:iCs/>
          <w:rPrChange w:id="2585" w:author="Camilo Andrés Díaz Gómez" w:date="2023-03-28T17:42:00Z">
            <w:rPr>
              <w:del w:id="2586" w:author="Steff Guzmán" w:date="2023-03-13T19:38:00Z"/>
            </w:rPr>
          </w:rPrChange>
        </w:rPr>
        <w:pPrChange w:id="2587" w:author="Camilo Andrés Díaz Gómez" w:date="2023-03-28T17:43:00Z">
          <w:pPr>
            <w:pStyle w:val="PrrAPA"/>
          </w:pPr>
        </w:pPrChange>
      </w:pPr>
    </w:p>
    <w:p w14:paraId="1294030A" w14:textId="25768FFE" w:rsidR="0052580A" w:rsidRPr="002B569F" w:rsidDel="00534D76" w:rsidRDefault="0052580A">
      <w:pPr>
        <w:pStyle w:val="Ttulo5"/>
        <w:ind w:left="1416"/>
        <w:rPr>
          <w:del w:id="2588" w:author="Steff Guzmán" w:date="2023-03-13T19:38:00Z"/>
          <w:b/>
          <w:bCs/>
          <w:i/>
          <w:iCs/>
          <w:rPrChange w:id="2589" w:author="Camilo Andrés Díaz Gómez" w:date="2023-03-28T17:42:00Z">
            <w:rPr>
              <w:del w:id="2590" w:author="Steff Guzmán" w:date="2023-03-13T19:38:00Z"/>
            </w:rPr>
          </w:rPrChange>
        </w:rPr>
        <w:pPrChange w:id="2591" w:author="Camilo Andrés Díaz Gómez" w:date="2023-03-28T17:43:00Z">
          <w:pPr>
            <w:pStyle w:val="PrrAPA"/>
          </w:pPr>
        </w:pPrChange>
      </w:pPr>
    </w:p>
    <w:p w14:paraId="534542D7" w14:textId="700C0825" w:rsidR="0052580A" w:rsidRPr="002B569F" w:rsidRDefault="0052580A">
      <w:pPr>
        <w:pStyle w:val="Ttulo5"/>
        <w:ind w:left="1416"/>
        <w:rPr>
          <w:ins w:id="2592" w:author="Camilo Andrés Díaz Gómez" w:date="2023-03-17T00:41:00Z"/>
          <w:rFonts w:ascii="Times New Roman" w:hAnsi="Times New Roman" w:cs="Times New Roman"/>
          <w:b/>
          <w:bCs/>
          <w:i/>
          <w:iCs/>
          <w:color w:val="auto"/>
          <w:szCs w:val="24"/>
        </w:rPr>
        <w:pPrChange w:id="2593" w:author="Camilo Andrés Díaz Gómez" w:date="2023-03-28T17:43:00Z">
          <w:pPr>
            <w:pStyle w:val="Ttulo5"/>
            <w:ind w:left="708"/>
          </w:pPr>
        </w:pPrChange>
      </w:pPr>
      <w:r w:rsidRPr="002B569F">
        <w:rPr>
          <w:rFonts w:ascii="Times New Roman" w:hAnsi="Times New Roman" w:cs="Times New Roman"/>
          <w:b/>
          <w:bCs/>
          <w:i/>
          <w:iCs/>
          <w:color w:val="auto"/>
          <w:szCs w:val="24"/>
          <w:rPrChange w:id="2594" w:author="Camilo Andrés Díaz Gómez" w:date="2023-03-28T17:42:00Z">
            <w:rPr>
              <w:rFonts w:ascii="Times New Roman" w:eastAsiaTheme="minorHAnsi" w:hAnsi="Times New Roman" w:cs="Times New Roman"/>
              <w:b/>
              <w:bCs/>
              <w:color w:val="auto"/>
              <w:szCs w:val="24"/>
            </w:rPr>
          </w:rPrChange>
        </w:rPr>
        <w:t>Automatización industrial</w:t>
      </w:r>
      <w:del w:id="2595" w:author="Camilo Andrés Díaz Gómez" w:date="2023-03-14T20:34:00Z">
        <w:r w:rsidRPr="002B569F" w:rsidDel="00287D6C">
          <w:rPr>
            <w:rFonts w:ascii="Times New Roman" w:hAnsi="Times New Roman" w:cs="Times New Roman"/>
            <w:b/>
            <w:bCs/>
            <w:i/>
            <w:iCs/>
            <w:color w:val="auto"/>
            <w:szCs w:val="24"/>
            <w:rPrChange w:id="2596" w:author="Camilo Andrés Díaz Gómez" w:date="2023-03-28T17:42:00Z">
              <w:rPr>
                <w:rFonts w:ascii="Times New Roman" w:eastAsiaTheme="minorHAnsi" w:hAnsi="Times New Roman" w:cs="Times New Roman"/>
                <w:b/>
                <w:bCs/>
                <w:color w:val="auto"/>
                <w:szCs w:val="24"/>
              </w:rPr>
            </w:rPrChange>
          </w:rPr>
          <w:delText>.</w:delText>
        </w:r>
      </w:del>
    </w:p>
    <w:p w14:paraId="18A16496" w14:textId="77777777" w:rsidR="00215A76" w:rsidRPr="002B569F" w:rsidRDefault="00215A76">
      <w:pPr>
        <w:ind w:left="708"/>
        <w:rPr>
          <w:rPrChange w:id="2597" w:author="Camilo Andrés Díaz Gómez" w:date="2023-03-28T17:42:00Z">
            <w:rPr>
              <w:b/>
              <w:bCs/>
            </w:rPr>
          </w:rPrChange>
        </w:rPr>
        <w:pPrChange w:id="2598" w:author="Camilo Andrés Díaz Gómez" w:date="2023-03-28T17:43:00Z">
          <w:pPr>
            <w:pStyle w:val="PrrAPA"/>
          </w:pPr>
        </w:pPrChange>
      </w:pPr>
    </w:p>
    <w:p w14:paraId="23221264" w14:textId="3F0E16E4" w:rsidR="0052580A" w:rsidRPr="002B569F" w:rsidRDefault="0052580A">
      <w:pPr>
        <w:pStyle w:val="PrrAPA"/>
        <w:ind w:left="1416"/>
        <w:rPr>
          <w:rPrChange w:id="2599" w:author="Camilo Andrés Díaz Gómez" w:date="2023-03-28T17:42:00Z">
            <w:rPr>
              <w:color w:val="000000" w:themeColor="text1"/>
            </w:rPr>
          </w:rPrChange>
        </w:rPr>
        <w:pPrChange w:id="2600" w:author="Camilo Andrés Díaz Gómez" w:date="2023-03-28T17:43:00Z">
          <w:pPr>
            <w:pStyle w:val="PrrAPA"/>
          </w:pPr>
        </w:pPrChange>
      </w:pPr>
      <w:del w:id="2601" w:author="Camilo Andrés Díaz Gómez" w:date="2023-03-28T14:16:00Z">
        <w:r w:rsidRPr="002B569F" w:rsidDel="001D72EC">
          <w:rPr>
            <w:rPrChange w:id="2602" w:author="Camilo Andrés Díaz Gómez" w:date="2023-03-28T17:42:00Z">
              <w:rPr>
                <w:color w:val="000000" w:themeColor="text1"/>
              </w:rPr>
            </w:rPrChange>
          </w:rPr>
          <w:delText>Las redes IoT se</w:delText>
        </w:r>
      </w:del>
      <w:ins w:id="2603" w:author="Camilo Andrés Díaz Gómez" w:date="2023-03-28T14:17:00Z">
        <w:r w:rsidR="001D72EC" w:rsidRPr="002B569F">
          <w:t xml:space="preserve"> Son usadas </w:t>
        </w:r>
      </w:ins>
      <w:del w:id="2604" w:author="Camilo Andrés Díaz Gómez" w:date="2023-03-28T14:17:00Z">
        <w:r w:rsidRPr="002B569F" w:rsidDel="001D72EC">
          <w:rPr>
            <w:rPrChange w:id="2605" w:author="Camilo Andrés Díaz Gómez" w:date="2023-03-28T17:42:00Z">
              <w:rPr>
                <w:color w:val="000000" w:themeColor="text1"/>
              </w:rPr>
            </w:rPrChange>
          </w:rPr>
          <w:delText xml:space="preserve"> pueden usar </w:delText>
        </w:r>
      </w:del>
      <w:r w:rsidRPr="002B569F">
        <w:rPr>
          <w:rPrChange w:id="2606" w:author="Camilo Andrés Díaz Gómez" w:date="2023-03-28T17:42:00Z">
            <w:rPr>
              <w:color w:val="000000" w:themeColor="text1"/>
            </w:rPr>
          </w:rPrChange>
        </w:rPr>
        <w:t>para monitorear</w:t>
      </w:r>
      <w:del w:id="2607" w:author="Camilo Andrés Díaz Gómez" w:date="2023-03-28T14:21:00Z">
        <w:r w:rsidRPr="002B569F" w:rsidDel="00DA6908">
          <w:rPr>
            <w:rPrChange w:id="2608" w:author="Camilo Andrés Díaz Gómez" w:date="2023-03-28T17:42:00Z">
              <w:rPr>
                <w:color w:val="000000" w:themeColor="text1"/>
              </w:rPr>
            </w:rPrChange>
          </w:rPr>
          <w:delText xml:space="preserve"> y</w:delText>
        </w:r>
      </w:del>
      <w:ins w:id="2609" w:author="Camilo Andrés Díaz Gómez" w:date="2023-03-28T14:21:00Z">
        <w:r w:rsidR="00DA6908" w:rsidRPr="002B569F">
          <w:t>,</w:t>
        </w:r>
      </w:ins>
      <w:r w:rsidRPr="002B569F">
        <w:rPr>
          <w:rPrChange w:id="2610" w:author="Camilo Andrés Díaz Gómez" w:date="2023-03-28T17:42:00Z">
            <w:rPr>
              <w:color w:val="000000" w:themeColor="text1"/>
            </w:rPr>
          </w:rPrChange>
        </w:rPr>
        <w:t xml:space="preserve"> controlar máquinas y equipos en fábricas, almacenes y </w:t>
      </w:r>
      <w:del w:id="2611" w:author="Camilo Andrés Díaz Gómez" w:date="2023-03-28T14:21:00Z">
        <w:r w:rsidRPr="002B569F" w:rsidDel="00DA6908">
          <w:rPr>
            <w:rPrChange w:id="2612" w:author="Camilo Andrés Díaz Gómez" w:date="2023-03-28T17:42:00Z">
              <w:rPr>
                <w:color w:val="000000" w:themeColor="text1"/>
              </w:rPr>
            </w:rPrChange>
          </w:rPr>
          <w:delText xml:space="preserve">otros </w:delText>
        </w:r>
      </w:del>
      <w:r w:rsidR="00D56345" w:rsidRPr="002B569F">
        <w:t>demás</w:t>
      </w:r>
      <w:ins w:id="2613" w:author="Camilo Andrés Díaz Gómez" w:date="2023-03-28T14:21:00Z">
        <w:r w:rsidR="00DA6908" w:rsidRPr="002B569F">
          <w:rPr>
            <w:rPrChange w:id="2614" w:author="Camilo Andrés Díaz Gómez" w:date="2023-03-28T17:42:00Z">
              <w:rPr>
                <w:color w:val="000000" w:themeColor="text1"/>
              </w:rPr>
            </w:rPrChange>
          </w:rPr>
          <w:t xml:space="preserve"> </w:t>
        </w:r>
      </w:ins>
      <w:r w:rsidRPr="002B569F">
        <w:rPr>
          <w:rPrChange w:id="2615" w:author="Camilo Andrés Díaz Gómez" w:date="2023-03-28T17:42:00Z">
            <w:rPr>
              <w:color w:val="000000" w:themeColor="text1"/>
            </w:rPr>
          </w:rPrChange>
        </w:rPr>
        <w:t>entornos industriales</w:t>
      </w:r>
      <w:del w:id="2616" w:author="Camilo Andrés Díaz Gómez" w:date="2023-03-28T14:16:00Z">
        <w:r w:rsidRPr="002B569F" w:rsidDel="001D72EC">
          <w:rPr>
            <w:rPrChange w:id="2617" w:author="Camilo Andrés Díaz Gómez" w:date="2023-03-28T17:42:00Z">
              <w:rPr>
                <w:color w:val="000000" w:themeColor="text1"/>
              </w:rPr>
            </w:rPrChange>
          </w:rPr>
          <w:delText>, mejorando la eficiencia y reduciendo el tiempo de inactividad</w:delText>
        </w:r>
      </w:del>
      <w:r w:rsidRPr="002B569F">
        <w:rPr>
          <w:rPrChange w:id="2618" w:author="Camilo Andrés Díaz Gómez" w:date="2023-03-28T17:42:00Z">
            <w:rPr>
              <w:color w:val="000000" w:themeColor="text1"/>
            </w:rPr>
          </w:rPrChange>
        </w:rPr>
        <w:t>.</w:t>
      </w:r>
    </w:p>
    <w:p w14:paraId="6D284976" w14:textId="77777777" w:rsidR="0052580A" w:rsidRPr="002B569F" w:rsidRDefault="0052580A">
      <w:pPr>
        <w:pStyle w:val="PrrAPA"/>
        <w:ind w:left="708" w:firstLine="720"/>
        <w:rPr>
          <w:b/>
          <w:bCs/>
          <w:rPrChange w:id="2619" w:author="Camilo Andrés Díaz Gómez" w:date="2023-03-28T17:42:00Z">
            <w:rPr>
              <w:b/>
              <w:bCs/>
              <w:color w:val="000000" w:themeColor="text1"/>
            </w:rPr>
          </w:rPrChange>
        </w:rPr>
        <w:pPrChange w:id="2620" w:author="Camilo Andrés Díaz Gómez" w:date="2023-03-28T17:43:00Z">
          <w:pPr>
            <w:pStyle w:val="PrrAPA"/>
          </w:pPr>
        </w:pPrChange>
      </w:pPr>
    </w:p>
    <w:p w14:paraId="3D972A7B" w14:textId="2334F105" w:rsidR="0052580A" w:rsidRPr="002B569F" w:rsidRDefault="0052580A">
      <w:pPr>
        <w:pStyle w:val="Ttulo5"/>
        <w:ind w:left="1416"/>
        <w:rPr>
          <w:ins w:id="2621" w:author="Camilo Andrés Díaz Gómez" w:date="2023-03-17T00:41:00Z"/>
          <w:rFonts w:ascii="Times New Roman" w:hAnsi="Times New Roman" w:cs="Times New Roman"/>
          <w:b/>
          <w:bCs/>
          <w:i/>
          <w:iCs/>
          <w:color w:val="auto"/>
          <w:szCs w:val="24"/>
        </w:rPr>
        <w:pPrChange w:id="2622" w:author="Camilo Andrés Díaz Gómez" w:date="2023-03-28T17:43:00Z">
          <w:pPr>
            <w:pStyle w:val="Ttulo5"/>
            <w:ind w:left="708"/>
          </w:pPr>
        </w:pPrChange>
      </w:pPr>
      <w:r w:rsidRPr="002B569F">
        <w:rPr>
          <w:rFonts w:ascii="Times New Roman" w:hAnsi="Times New Roman" w:cs="Times New Roman"/>
          <w:b/>
          <w:bCs/>
          <w:i/>
          <w:iCs/>
          <w:color w:val="auto"/>
          <w:szCs w:val="24"/>
          <w:rPrChange w:id="2623" w:author="Camilo Andrés Díaz Gómez" w:date="2023-03-28T17:42:00Z">
            <w:rPr>
              <w:rFonts w:ascii="Times New Roman" w:eastAsiaTheme="minorHAnsi" w:hAnsi="Times New Roman" w:cs="Times New Roman"/>
              <w:color w:val="auto"/>
              <w:szCs w:val="24"/>
            </w:rPr>
          </w:rPrChange>
        </w:rPr>
        <w:t>Atención médica</w:t>
      </w:r>
      <w:del w:id="2624" w:author="Camilo Andrés Díaz Gómez" w:date="2023-03-14T20:34:00Z">
        <w:r w:rsidRPr="002B569F" w:rsidDel="00287D6C">
          <w:rPr>
            <w:rFonts w:ascii="Times New Roman" w:hAnsi="Times New Roman" w:cs="Times New Roman"/>
            <w:b/>
            <w:bCs/>
            <w:i/>
            <w:iCs/>
            <w:color w:val="auto"/>
            <w:szCs w:val="24"/>
            <w:rPrChange w:id="2625" w:author="Camilo Andrés Díaz Gómez" w:date="2023-03-28T17:42:00Z">
              <w:rPr>
                <w:rFonts w:ascii="Times New Roman" w:eastAsiaTheme="minorHAnsi" w:hAnsi="Times New Roman" w:cs="Times New Roman"/>
                <w:color w:val="auto"/>
                <w:szCs w:val="24"/>
              </w:rPr>
            </w:rPrChange>
          </w:rPr>
          <w:delText>.</w:delText>
        </w:r>
      </w:del>
    </w:p>
    <w:p w14:paraId="410F1652" w14:textId="77777777" w:rsidR="00215A76" w:rsidRPr="002B569F" w:rsidRDefault="00215A76">
      <w:pPr>
        <w:ind w:left="708"/>
        <w:pPrChange w:id="2626" w:author="Camilo Andrés Díaz Gómez" w:date="2023-03-28T17:43:00Z">
          <w:pPr>
            <w:pStyle w:val="PrrAPA"/>
          </w:pPr>
        </w:pPrChange>
      </w:pPr>
    </w:p>
    <w:p w14:paraId="6B4578D6" w14:textId="74FE33E8" w:rsidR="0052580A" w:rsidRPr="002B569F" w:rsidRDefault="001D72EC">
      <w:pPr>
        <w:pStyle w:val="PrrAPA"/>
        <w:ind w:left="1416"/>
        <w:rPr>
          <w:rPrChange w:id="2627" w:author="Camilo Andrés Díaz Gómez" w:date="2023-03-28T17:42:00Z">
            <w:rPr>
              <w:b/>
              <w:bCs/>
              <w:color w:val="000000" w:themeColor="text1"/>
            </w:rPr>
          </w:rPrChange>
        </w:rPr>
        <w:pPrChange w:id="2628" w:author="Camilo Andrés Díaz Gómez" w:date="2023-03-28T17:43:00Z">
          <w:pPr>
            <w:pStyle w:val="PrrAPA"/>
          </w:pPr>
        </w:pPrChange>
      </w:pPr>
      <w:ins w:id="2629" w:author="Camilo Andrés Díaz Gómez" w:date="2023-03-28T14:17:00Z">
        <w:r w:rsidRPr="002B569F">
          <w:t xml:space="preserve">Son usadas </w:t>
        </w:r>
      </w:ins>
      <w:del w:id="2630" w:author="Camilo Andrés Díaz Gómez" w:date="2023-03-22T16:29:00Z">
        <w:r w:rsidR="0052580A" w:rsidRPr="002B569F" w:rsidDel="00E30F2C">
          <w:rPr>
            <w:rPrChange w:id="2631" w:author="Camilo Andrés Díaz Gómez" w:date="2023-03-28T17:42:00Z">
              <w:rPr>
                <w:color w:val="000000" w:themeColor="text1"/>
              </w:rPr>
            </w:rPrChange>
          </w:rPr>
          <w:delText>l</w:delText>
        </w:r>
      </w:del>
      <w:del w:id="2632" w:author="Camilo Andrés Díaz Gómez" w:date="2023-03-28T14:17:00Z">
        <w:r w:rsidR="0052580A" w:rsidRPr="002B569F" w:rsidDel="001D72EC">
          <w:rPr>
            <w:rPrChange w:id="2633" w:author="Camilo Andrés Díaz Gómez" w:date="2023-03-28T17:42:00Z">
              <w:rPr>
                <w:color w:val="000000" w:themeColor="text1"/>
              </w:rPr>
            </w:rPrChange>
          </w:rPr>
          <w:delText xml:space="preserve">as redes IoT se pueden usar </w:delText>
        </w:r>
      </w:del>
      <w:r w:rsidR="0052580A" w:rsidRPr="002B569F">
        <w:rPr>
          <w:rPrChange w:id="2634" w:author="Camilo Andrés Díaz Gómez" w:date="2023-03-28T17:42:00Z">
            <w:rPr>
              <w:color w:val="000000" w:themeColor="text1"/>
            </w:rPr>
          </w:rPrChange>
        </w:rPr>
        <w:t>para monitorear pacientes de forma remota, recopilar datos de salud de dispositivos portátiles y rastrear equipos médicos en hospitales.</w:t>
      </w:r>
    </w:p>
    <w:p w14:paraId="6339A6DF" w14:textId="77777777" w:rsidR="0052580A" w:rsidRPr="002B569F" w:rsidRDefault="0052580A">
      <w:pPr>
        <w:pStyle w:val="PrrAPA"/>
        <w:ind w:left="708" w:firstLine="720"/>
        <w:rPr>
          <w:b/>
          <w:bCs/>
          <w:rPrChange w:id="2635" w:author="Camilo Andrés Díaz Gómez" w:date="2023-03-28T17:42:00Z">
            <w:rPr>
              <w:b/>
              <w:bCs/>
              <w:color w:val="000000" w:themeColor="text1"/>
            </w:rPr>
          </w:rPrChange>
        </w:rPr>
        <w:pPrChange w:id="2636" w:author="Camilo Andrés Díaz Gómez" w:date="2023-03-28T17:43:00Z">
          <w:pPr>
            <w:pStyle w:val="PrrAPA"/>
          </w:pPr>
        </w:pPrChange>
      </w:pPr>
    </w:p>
    <w:p w14:paraId="35C3A00A" w14:textId="25293DF7" w:rsidR="0052580A" w:rsidRPr="002B569F" w:rsidRDefault="0052580A">
      <w:pPr>
        <w:pStyle w:val="Ttulo5"/>
        <w:ind w:left="1416"/>
        <w:rPr>
          <w:ins w:id="2637" w:author="Camilo Andrés Díaz Gómez" w:date="2023-03-17T00:41:00Z"/>
          <w:rFonts w:ascii="Times New Roman" w:hAnsi="Times New Roman" w:cs="Times New Roman"/>
          <w:b/>
          <w:bCs/>
          <w:i/>
          <w:iCs/>
          <w:color w:val="auto"/>
          <w:szCs w:val="24"/>
        </w:rPr>
        <w:pPrChange w:id="2638" w:author="Camilo Andrés Díaz Gómez" w:date="2023-03-28T17:43:00Z">
          <w:pPr>
            <w:pStyle w:val="Ttulo5"/>
            <w:ind w:left="708"/>
          </w:pPr>
        </w:pPrChange>
      </w:pPr>
      <w:r w:rsidRPr="002B569F">
        <w:rPr>
          <w:rFonts w:ascii="Times New Roman" w:hAnsi="Times New Roman" w:cs="Times New Roman"/>
          <w:b/>
          <w:bCs/>
          <w:i/>
          <w:iCs/>
          <w:color w:val="auto"/>
          <w:szCs w:val="24"/>
          <w:rPrChange w:id="2639" w:author="Camilo Andrés Díaz Gómez" w:date="2023-03-28T17:42:00Z">
            <w:rPr>
              <w:rFonts w:ascii="Times New Roman" w:eastAsiaTheme="minorHAnsi" w:hAnsi="Times New Roman" w:cs="Times New Roman"/>
              <w:color w:val="auto"/>
              <w:szCs w:val="24"/>
            </w:rPr>
          </w:rPrChange>
        </w:rPr>
        <w:t>Agricultura</w:t>
      </w:r>
      <w:del w:id="2640" w:author="Camilo Andrés Díaz Gómez" w:date="2023-03-14T20:34:00Z">
        <w:r w:rsidRPr="002B569F" w:rsidDel="00287D6C">
          <w:rPr>
            <w:rFonts w:ascii="Times New Roman" w:hAnsi="Times New Roman" w:cs="Times New Roman"/>
            <w:b/>
            <w:bCs/>
            <w:i/>
            <w:iCs/>
            <w:color w:val="auto"/>
            <w:szCs w:val="24"/>
            <w:rPrChange w:id="2641" w:author="Camilo Andrés Díaz Gómez" w:date="2023-03-28T17:42:00Z">
              <w:rPr>
                <w:rFonts w:ascii="Times New Roman" w:eastAsiaTheme="minorHAnsi" w:hAnsi="Times New Roman" w:cs="Times New Roman"/>
                <w:color w:val="auto"/>
                <w:szCs w:val="24"/>
              </w:rPr>
            </w:rPrChange>
          </w:rPr>
          <w:delText xml:space="preserve">. </w:delText>
        </w:r>
      </w:del>
    </w:p>
    <w:p w14:paraId="3A3AE0F5" w14:textId="77777777" w:rsidR="00215A76" w:rsidRPr="002B569F" w:rsidRDefault="00215A76">
      <w:pPr>
        <w:ind w:left="708"/>
        <w:pPrChange w:id="2642" w:author="Camilo Andrés Díaz Gómez" w:date="2023-03-28T17:43:00Z">
          <w:pPr>
            <w:pStyle w:val="PrrAPA"/>
          </w:pPr>
        </w:pPrChange>
      </w:pPr>
    </w:p>
    <w:p w14:paraId="2CDF701B" w14:textId="64366FF8" w:rsidR="0052580A" w:rsidRPr="002B569F" w:rsidRDefault="001D72EC">
      <w:pPr>
        <w:pStyle w:val="PrrAPA"/>
        <w:ind w:left="1416"/>
        <w:rPr>
          <w:rPrChange w:id="2643" w:author="Camilo Andrés Díaz Gómez" w:date="2023-03-28T17:42:00Z">
            <w:rPr>
              <w:b/>
              <w:bCs/>
              <w:color w:val="000000" w:themeColor="text1"/>
            </w:rPr>
          </w:rPrChange>
        </w:rPr>
        <w:pPrChange w:id="2644" w:author="Camilo Andrés Díaz Gómez" w:date="2023-03-28T17:43:00Z">
          <w:pPr>
            <w:pStyle w:val="PrrAPA"/>
          </w:pPr>
        </w:pPrChange>
      </w:pPr>
      <w:ins w:id="2645" w:author="Camilo Andrés Díaz Gómez" w:date="2023-03-28T14:17:00Z">
        <w:r w:rsidRPr="002B569F">
          <w:t xml:space="preserve">Son usadas </w:t>
        </w:r>
      </w:ins>
      <w:del w:id="2646" w:author="Camilo Andrés Díaz Gómez" w:date="2023-03-28T14:17:00Z">
        <w:r w:rsidR="0052580A" w:rsidRPr="002B569F" w:rsidDel="001D72EC">
          <w:rPr>
            <w:rPrChange w:id="2647" w:author="Camilo Andrés Díaz Gómez" w:date="2023-03-28T17:42:00Z">
              <w:rPr>
                <w:color w:val="000000" w:themeColor="text1"/>
              </w:rPr>
            </w:rPrChange>
          </w:rPr>
          <w:delText xml:space="preserve">Las redes IoT se pueden usar </w:delText>
        </w:r>
      </w:del>
      <w:r w:rsidR="0052580A" w:rsidRPr="002B569F">
        <w:rPr>
          <w:rPrChange w:id="2648" w:author="Camilo Andrés Díaz Gómez" w:date="2023-03-28T17:42:00Z">
            <w:rPr>
              <w:color w:val="000000" w:themeColor="text1"/>
            </w:rPr>
          </w:rPrChange>
        </w:rPr>
        <w:t>para monitorear los niveles de humedad del suelo, la temperatura y otros factores ambientales para optimizar el rendimiento de los cultivos y reducir el uso de agua.</w:t>
      </w:r>
    </w:p>
    <w:p w14:paraId="12DC98CC" w14:textId="77777777" w:rsidR="0052580A" w:rsidRPr="002B569F" w:rsidRDefault="0052580A">
      <w:pPr>
        <w:pStyle w:val="PrrAPA"/>
        <w:ind w:left="708" w:firstLine="720"/>
        <w:rPr>
          <w:b/>
          <w:bCs/>
          <w:rPrChange w:id="2649" w:author="Camilo Andrés Díaz Gómez" w:date="2023-03-28T17:42:00Z">
            <w:rPr>
              <w:b/>
              <w:bCs/>
              <w:color w:val="000000" w:themeColor="text1"/>
            </w:rPr>
          </w:rPrChange>
        </w:rPr>
        <w:pPrChange w:id="2650" w:author="Camilo Andrés Díaz Gómez" w:date="2023-03-28T17:43:00Z">
          <w:pPr>
            <w:pStyle w:val="PrrAPA"/>
          </w:pPr>
        </w:pPrChange>
      </w:pPr>
    </w:p>
    <w:p w14:paraId="33DE8D8C" w14:textId="630726B4" w:rsidR="0052580A" w:rsidRPr="002B569F" w:rsidRDefault="0052580A">
      <w:pPr>
        <w:pStyle w:val="Ttulo5"/>
        <w:ind w:left="1416"/>
        <w:rPr>
          <w:ins w:id="2651" w:author="Camilo Andrés Díaz Gómez" w:date="2023-03-17T00:41:00Z"/>
          <w:rFonts w:ascii="Times New Roman" w:hAnsi="Times New Roman" w:cs="Times New Roman"/>
          <w:b/>
          <w:bCs/>
          <w:i/>
          <w:iCs/>
          <w:color w:val="auto"/>
          <w:szCs w:val="24"/>
        </w:rPr>
        <w:pPrChange w:id="2652" w:author="Camilo Andrés Díaz Gómez" w:date="2023-03-28T17:43:00Z">
          <w:pPr>
            <w:pStyle w:val="Ttulo5"/>
            <w:ind w:left="708"/>
          </w:pPr>
        </w:pPrChange>
      </w:pPr>
      <w:r w:rsidRPr="002B569F">
        <w:rPr>
          <w:rFonts w:ascii="Times New Roman" w:hAnsi="Times New Roman" w:cs="Times New Roman"/>
          <w:b/>
          <w:bCs/>
          <w:i/>
          <w:iCs/>
          <w:color w:val="auto"/>
          <w:szCs w:val="24"/>
          <w:rPrChange w:id="2653" w:author="Camilo Andrés Díaz Gómez" w:date="2023-03-28T17:42:00Z">
            <w:rPr>
              <w:rFonts w:ascii="Times New Roman" w:eastAsiaTheme="minorHAnsi" w:hAnsi="Times New Roman" w:cs="Times New Roman"/>
              <w:color w:val="auto"/>
              <w:szCs w:val="24"/>
            </w:rPr>
          </w:rPrChange>
        </w:rPr>
        <w:t>Transporte</w:t>
      </w:r>
      <w:del w:id="2654" w:author="Camilo Andrés Díaz Gómez" w:date="2023-03-14T20:34:00Z">
        <w:r w:rsidRPr="002B569F" w:rsidDel="00287D6C">
          <w:rPr>
            <w:rFonts w:ascii="Times New Roman" w:hAnsi="Times New Roman" w:cs="Times New Roman"/>
            <w:b/>
            <w:bCs/>
            <w:i/>
            <w:iCs/>
            <w:color w:val="auto"/>
            <w:szCs w:val="24"/>
            <w:rPrChange w:id="2655" w:author="Camilo Andrés Díaz Gómez" w:date="2023-03-28T17:42:00Z">
              <w:rPr>
                <w:rFonts w:ascii="Times New Roman" w:eastAsiaTheme="minorHAnsi" w:hAnsi="Times New Roman" w:cs="Times New Roman"/>
                <w:color w:val="auto"/>
                <w:szCs w:val="24"/>
              </w:rPr>
            </w:rPrChange>
          </w:rPr>
          <w:delText>.</w:delText>
        </w:r>
      </w:del>
    </w:p>
    <w:p w14:paraId="2464AC3F" w14:textId="77777777" w:rsidR="00215A76" w:rsidRPr="002B569F" w:rsidRDefault="00215A76">
      <w:pPr>
        <w:ind w:left="708"/>
        <w:pPrChange w:id="2656" w:author="Camilo Andrés Díaz Gómez" w:date="2023-03-28T17:43:00Z">
          <w:pPr>
            <w:pStyle w:val="PrrAPA"/>
          </w:pPr>
        </w:pPrChange>
      </w:pPr>
    </w:p>
    <w:p w14:paraId="7BE8F99D" w14:textId="7C67FE27" w:rsidR="0052580A" w:rsidRPr="002B569F" w:rsidRDefault="001D72EC">
      <w:pPr>
        <w:pStyle w:val="PrrAPA"/>
        <w:ind w:left="1416" w:firstLine="720"/>
        <w:rPr>
          <w:rPrChange w:id="2657" w:author="Camilo Andrés Díaz Gómez" w:date="2023-03-28T17:42:00Z">
            <w:rPr>
              <w:color w:val="000000" w:themeColor="text1"/>
            </w:rPr>
          </w:rPrChange>
        </w:rPr>
        <w:pPrChange w:id="2658" w:author="Camilo Andrés Díaz Gómez" w:date="2023-03-28T17:43:00Z">
          <w:pPr>
            <w:pStyle w:val="PrrAPA"/>
          </w:pPr>
        </w:pPrChange>
      </w:pPr>
      <w:ins w:id="2659" w:author="Camilo Andrés Díaz Gómez" w:date="2023-03-28T14:17:00Z">
        <w:r w:rsidRPr="002B569F">
          <w:t xml:space="preserve">Son usadas </w:t>
        </w:r>
      </w:ins>
      <w:del w:id="2660" w:author="Camilo Andrés Díaz Gómez" w:date="2023-03-28T14:17:00Z">
        <w:r w:rsidR="0052580A" w:rsidRPr="002B569F" w:rsidDel="001D72EC">
          <w:rPr>
            <w:rPrChange w:id="2661" w:author="Camilo Andrés Díaz Gómez" w:date="2023-03-28T17:42:00Z">
              <w:rPr>
                <w:color w:val="000000" w:themeColor="text1"/>
              </w:rPr>
            </w:rPrChange>
          </w:rPr>
          <w:delText xml:space="preserve">Las redes IoT se pueden usar </w:delText>
        </w:r>
      </w:del>
      <w:r w:rsidR="0052580A" w:rsidRPr="002B569F">
        <w:rPr>
          <w:rPrChange w:id="2662" w:author="Camilo Andrés Díaz Gómez" w:date="2023-03-28T17:42:00Z">
            <w:rPr>
              <w:color w:val="000000" w:themeColor="text1"/>
            </w:rPr>
          </w:rPrChange>
        </w:rPr>
        <w:t>para rastrear la ubicación y el estado de los vehículos, monitorear el flujo de tráfico y optimizar las operaciones logísticas.</w:t>
      </w:r>
    </w:p>
    <w:p w14:paraId="33BD005C" w14:textId="77777777" w:rsidR="0052580A" w:rsidRPr="002B569F" w:rsidRDefault="0052580A">
      <w:pPr>
        <w:pStyle w:val="PrrAPA"/>
        <w:ind w:left="708" w:firstLine="720"/>
        <w:rPr>
          <w:rPrChange w:id="2663" w:author="Camilo Andrés Díaz Gómez" w:date="2023-03-28T17:42:00Z">
            <w:rPr>
              <w:color w:val="000000" w:themeColor="text1"/>
            </w:rPr>
          </w:rPrChange>
        </w:rPr>
        <w:pPrChange w:id="2664" w:author="Camilo Andrés Díaz Gómez" w:date="2023-03-28T17:43:00Z">
          <w:pPr>
            <w:pStyle w:val="PrrAPA"/>
          </w:pPr>
        </w:pPrChange>
      </w:pPr>
    </w:p>
    <w:p w14:paraId="74C39ADE" w14:textId="17B9155B" w:rsidR="0052580A" w:rsidRPr="002B569F" w:rsidRDefault="0052580A">
      <w:pPr>
        <w:pStyle w:val="Ttulo5"/>
        <w:ind w:left="1416"/>
        <w:rPr>
          <w:ins w:id="2665" w:author="Camilo Andrés Díaz Gómez" w:date="2023-03-17T00:41:00Z"/>
          <w:rFonts w:ascii="Times New Roman" w:hAnsi="Times New Roman" w:cs="Times New Roman"/>
          <w:b/>
          <w:bCs/>
          <w:i/>
          <w:iCs/>
          <w:color w:val="auto"/>
          <w:szCs w:val="24"/>
        </w:rPr>
        <w:pPrChange w:id="2666" w:author="Camilo Andrés Díaz Gómez" w:date="2023-03-28T17:43:00Z">
          <w:pPr>
            <w:pStyle w:val="Ttulo5"/>
            <w:ind w:left="708"/>
          </w:pPr>
        </w:pPrChange>
      </w:pPr>
      <w:r w:rsidRPr="002B569F">
        <w:rPr>
          <w:rFonts w:ascii="Times New Roman" w:hAnsi="Times New Roman" w:cs="Times New Roman"/>
          <w:b/>
          <w:bCs/>
          <w:i/>
          <w:iCs/>
          <w:color w:val="auto"/>
          <w:szCs w:val="24"/>
          <w:rPrChange w:id="2667" w:author="Camilo Andrés Díaz Gómez" w:date="2023-03-28T17:42:00Z">
            <w:rPr>
              <w:rFonts w:ascii="Times New Roman" w:eastAsiaTheme="minorHAnsi" w:hAnsi="Times New Roman" w:cs="Times New Roman"/>
              <w:color w:val="auto"/>
              <w:szCs w:val="24"/>
            </w:rPr>
          </w:rPrChange>
        </w:rPr>
        <w:t>Ciudades inteligentes</w:t>
      </w:r>
      <w:del w:id="2668" w:author="Camilo Andrés Díaz Gómez" w:date="2023-03-14T20:34:00Z">
        <w:r w:rsidRPr="002B569F" w:rsidDel="00287D6C">
          <w:rPr>
            <w:rFonts w:ascii="Times New Roman" w:hAnsi="Times New Roman" w:cs="Times New Roman"/>
            <w:b/>
            <w:bCs/>
            <w:i/>
            <w:iCs/>
            <w:color w:val="auto"/>
            <w:szCs w:val="24"/>
            <w:rPrChange w:id="2669" w:author="Camilo Andrés Díaz Gómez" w:date="2023-03-28T17:42:00Z">
              <w:rPr>
                <w:rFonts w:ascii="Times New Roman" w:eastAsiaTheme="minorHAnsi" w:hAnsi="Times New Roman" w:cs="Times New Roman"/>
                <w:color w:val="auto"/>
                <w:szCs w:val="24"/>
              </w:rPr>
            </w:rPrChange>
          </w:rPr>
          <w:delText>.</w:delText>
        </w:r>
      </w:del>
    </w:p>
    <w:p w14:paraId="3275059F" w14:textId="77777777" w:rsidR="00215A76" w:rsidRPr="002B569F" w:rsidRDefault="00215A76">
      <w:pPr>
        <w:pStyle w:val="PrrAPA"/>
        <w:ind w:left="1416"/>
        <w:pPrChange w:id="2670" w:author="Camilo Andrés Díaz Gómez" w:date="2023-03-28T17:43:00Z">
          <w:pPr>
            <w:pStyle w:val="PrrAPA"/>
          </w:pPr>
        </w:pPrChange>
      </w:pPr>
    </w:p>
    <w:p w14:paraId="0F192180" w14:textId="27B6A261" w:rsidR="0052580A" w:rsidRPr="002B569F" w:rsidRDefault="00DA6908">
      <w:pPr>
        <w:pStyle w:val="PrrAPA"/>
        <w:ind w:left="1416"/>
        <w:rPr>
          <w:rPrChange w:id="2671" w:author="Camilo Andrés Díaz Gómez" w:date="2023-03-28T17:42:00Z">
            <w:rPr>
              <w:color w:val="000000" w:themeColor="text1"/>
            </w:rPr>
          </w:rPrChange>
        </w:rPr>
        <w:pPrChange w:id="2672" w:author="Camilo Andrés Díaz Gómez" w:date="2023-03-28T17:43:00Z">
          <w:pPr>
            <w:pStyle w:val="PrrAPA"/>
          </w:pPr>
        </w:pPrChange>
      </w:pPr>
      <w:ins w:id="2673" w:author="Camilo Andrés Díaz Gómez" w:date="2023-03-28T14:17:00Z">
        <w:r w:rsidRPr="002B569F">
          <w:t xml:space="preserve">Son usadas para </w:t>
        </w:r>
      </w:ins>
      <w:del w:id="2674" w:author="Camilo Andrés Díaz Gómez" w:date="2023-03-28T14:17:00Z">
        <w:r w:rsidR="0052580A" w:rsidRPr="002B569F" w:rsidDel="00DA6908">
          <w:rPr>
            <w:rPrChange w:id="2675" w:author="Camilo Andrés Díaz Gómez" w:date="2023-03-28T17:42:00Z">
              <w:rPr>
                <w:color w:val="000000" w:themeColor="text1"/>
              </w:rPr>
            </w:rPrChange>
          </w:rPr>
          <w:delText xml:space="preserve">Las redes IoT se pueden usar para </w:delText>
        </w:r>
      </w:del>
      <w:r w:rsidR="0052580A" w:rsidRPr="002B569F">
        <w:rPr>
          <w:rPrChange w:id="2676" w:author="Camilo Andrés Díaz Gómez" w:date="2023-03-28T17:42:00Z">
            <w:rPr>
              <w:color w:val="000000" w:themeColor="text1"/>
            </w:rPr>
          </w:rPrChange>
        </w:rPr>
        <w:t>monitorear y controlar el alumbrado público, el flujo de tráfico, la gestión de desechos y otros servicios en áreas urbanas.</w:t>
      </w:r>
    </w:p>
    <w:p w14:paraId="5226DFE0" w14:textId="77777777" w:rsidR="0052580A" w:rsidRPr="002B569F" w:rsidDel="00DA6908" w:rsidRDefault="0052580A">
      <w:pPr>
        <w:pStyle w:val="PrrAPA"/>
        <w:ind w:left="708" w:firstLine="720"/>
        <w:rPr>
          <w:del w:id="2677" w:author="Camilo Andrés Díaz Gómez" w:date="2023-03-28T14:17:00Z"/>
          <w:rPrChange w:id="2678" w:author="Camilo Andrés Díaz Gómez" w:date="2023-03-28T17:42:00Z">
            <w:rPr>
              <w:del w:id="2679" w:author="Camilo Andrés Díaz Gómez" w:date="2023-03-28T14:17:00Z"/>
              <w:color w:val="000000" w:themeColor="text1"/>
            </w:rPr>
          </w:rPrChange>
        </w:rPr>
        <w:pPrChange w:id="2680" w:author="Camilo Andrés Díaz Gómez" w:date="2023-03-28T17:43:00Z">
          <w:pPr>
            <w:pStyle w:val="PrrAPA"/>
          </w:pPr>
        </w:pPrChange>
      </w:pPr>
    </w:p>
    <w:p w14:paraId="2FDE76C8" w14:textId="7F888FDE" w:rsidR="00215A76" w:rsidRPr="002B569F" w:rsidDel="00DA6908" w:rsidRDefault="0052580A">
      <w:pPr>
        <w:rPr>
          <w:del w:id="2681" w:author="Camilo Andrés Díaz Gómez" w:date="2023-03-28T14:17:00Z"/>
        </w:rPr>
        <w:pPrChange w:id="2682" w:author="Camilo Andrés Díaz Gómez" w:date="2023-03-28T17:43:00Z">
          <w:pPr>
            <w:pStyle w:val="PrrAPA"/>
          </w:pPr>
        </w:pPrChange>
      </w:pPr>
      <w:del w:id="2683" w:author="Camilo Andrés Díaz Gómez" w:date="2023-03-28T14:17:00Z">
        <w:r w:rsidRPr="002B569F" w:rsidDel="00DA6908">
          <w:rPr>
            <w:rFonts w:eastAsiaTheme="majorEastAsia" w:cs="Times New Roman"/>
            <w:b/>
            <w:bCs/>
            <w:i/>
            <w:iCs/>
            <w:szCs w:val="24"/>
            <w:rPrChange w:id="2684" w:author="Camilo Andrés Díaz Gómez" w:date="2023-03-28T17:42:00Z">
              <w:rPr/>
            </w:rPrChange>
          </w:rPr>
          <w:delText>Gestión de energía</w:delText>
        </w:r>
      </w:del>
      <w:del w:id="2685" w:author="Camilo Andrés Díaz Gómez" w:date="2023-03-14T20:34:00Z">
        <w:r w:rsidRPr="002B569F" w:rsidDel="00287D6C">
          <w:rPr>
            <w:rFonts w:eastAsiaTheme="majorEastAsia" w:cs="Times New Roman"/>
            <w:b/>
            <w:bCs/>
            <w:i/>
            <w:iCs/>
            <w:szCs w:val="24"/>
            <w:rPrChange w:id="2686" w:author="Camilo Andrés Díaz Gómez" w:date="2023-03-28T17:42:00Z">
              <w:rPr/>
            </w:rPrChange>
          </w:rPr>
          <w:delText>.</w:delText>
        </w:r>
      </w:del>
    </w:p>
    <w:p w14:paraId="72CB27D9" w14:textId="1F05F327" w:rsidR="0052580A" w:rsidRPr="002B569F" w:rsidDel="00DA6908" w:rsidRDefault="0052580A">
      <w:pPr>
        <w:pStyle w:val="PrrAPA"/>
        <w:ind w:firstLine="0"/>
        <w:rPr>
          <w:del w:id="2687" w:author="Camilo Andrés Díaz Gómez" w:date="2023-03-28T14:17:00Z"/>
          <w:rPrChange w:id="2688" w:author="Camilo Andrés Díaz Gómez" w:date="2023-03-28T17:42:00Z">
            <w:rPr>
              <w:del w:id="2689" w:author="Camilo Andrés Díaz Gómez" w:date="2023-03-28T14:17:00Z"/>
              <w:color w:val="000000" w:themeColor="text1"/>
            </w:rPr>
          </w:rPrChange>
        </w:rPr>
        <w:pPrChange w:id="2690" w:author="Camilo Andrés Díaz Gómez" w:date="2023-03-28T17:43:00Z">
          <w:pPr>
            <w:pStyle w:val="PrrAPA"/>
          </w:pPr>
        </w:pPrChange>
      </w:pPr>
      <w:del w:id="2691" w:author="Camilo Andrés Díaz Gómez" w:date="2023-03-28T14:17:00Z">
        <w:r w:rsidRPr="002B569F" w:rsidDel="00DA6908">
          <w:rPr>
            <w:rPrChange w:id="2692" w:author="Camilo Andrés Díaz Gómez" w:date="2023-03-28T17:42:00Z">
              <w:rPr>
                <w:color w:val="000000" w:themeColor="text1"/>
              </w:rPr>
            </w:rPrChange>
          </w:rPr>
          <w:delText>Las redes IoT se pueden utilizar para monitorear y controlar el consumo de energía en hogares y negocios, lo que ayuda a reducir costos y mejorar la sostenibilidad.</w:delText>
        </w:r>
      </w:del>
    </w:p>
    <w:p w14:paraId="76C4A8EA" w14:textId="351B7215" w:rsidR="0052580A" w:rsidRPr="002B569F" w:rsidDel="00A023DA" w:rsidRDefault="0052580A">
      <w:pPr>
        <w:rPr>
          <w:del w:id="2693" w:author="Camilo Andrés Díaz Gómez" w:date="2023-03-14T20:03:00Z"/>
          <w:rFonts w:cs="Times New Roman"/>
          <w:b/>
          <w:bCs/>
          <w:i/>
          <w:iCs/>
          <w:szCs w:val="24"/>
        </w:rPr>
      </w:pPr>
    </w:p>
    <w:p w14:paraId="16D8AB9C" w14:textId="77777777" w:rsidR="00A023DA" w:rsidRPr="002B569F" w:rsidRDefault="00A023DA">
      <w:pPr>
        <w:pStyle w:val="PrrAPA"/>
        <w:ind w:firstLine="0"/>
        <w:rPr>
          <w:ins w:id="2694" w:author="Camilo Andrés Díaz Gómez" w:date="2023-03-14T20:03:00Z"/>
        </w:rPr>
        <w:pPrChange w:id="2695" w:author="Camilo Andrés Díaz Gómez" w:date="2023-03-28T17:43:00Z">
          <w:pPr>
            <w:pStyle w:val="PrrAPA"/>
            <w:ind w:firstLine="720"/>
          </w:pPr>
        </w:pPrChange>
      </w:pPr>
    </w:p>
    <w:p w14:paraId="7191073A" w14:textId="3F46B69E" w:rsidR="0052580A" w:rsidRPr="002B569F" w:rsidRDefault="0052580A">
      <w:pPr>
        <w:pStyle w:val="PrrAPA"/>
        <w:ind w:left="1416"/>
        <w:pPrChange w:id="2696" w:author="Camilo Andrés Díaz Gómez" w:date="2023-03-28T17:43:00Z">
          <w:pPr>
            <w:pStyle w:val="PrrAPA"/>
          </w:pPr>
        </w:pPrChange>
      </w:pPr>
      <w:r w:rsidRPr="002B569F">
        <w:t>Estos son solo algunos ejemplos de las muchas áreas de aplicación de las redes IoT. A medida que la tecnología continúa evolucionando y mejorando, podemos esperar ver casos de uso aún más innovadores en el futuro.</w:t>
      </w:r>
    </w:p>
    <w:p w14:paraId="4DC27172" w14:textId="77777777" w:rsidR="00330818" w:rsidRPr="002B569F" w:rsidDel="00BD3055" w:rsidRDefault="00330818">
      <w:pPr>
        <w:rPr>
          <w:del w:id="2697" w:author="Camilo Andrés Díaz Gómez" w:date="2023-03-14T19:49:00Z"/>
          <w:rFonts w:cs="Times New Roman"/>
          <w:b/>
          <w:bCs/>
          <w:i/>
          <w:iCs/>
          <w:szCs w:val="24"/>
        </w:rPr>
      </w:pPr>
    </w:p>
    <w:p w14:paraId="4E7A12F4" w14:textId="77777777" w:rsidR="00330818" w:rsidRPr="002B569F" w:rsidRDefault="00330818" w:rsidP="002B569F">
      <w:pPr>
        <w:rPr>
          <w:rFonts w:cs="Times New Roman"/>
          <w:b/>
          <w:bCs/>
          <w:i/>
          <w:iCs/>
          <w:szCs w:val="24"/>
        </w:rPr>
      </w:pPr>
    </w:p>
    <w:p w14:paraId="2BE1AC86" w14:textId="7E42082F" w:rsidR="007743C4" w:rsidRPr="002B569F" w:rsidRDefault="007743C4">
      <w:pPr>
        <w:pStyle w:val="Ttulo4"/>
        <w:ind w:left="708"/>
        <w:rPr>
          <w:rFonts w:cs="Times New Roman"/>
          <w:b/>
          <w:bCs/>
          <w:i w:val="0"/>
          <w:iCs w:val="0"/>
          <w:szCs w:val="24"/>
          <w:rPrChange w:id="2698" w:author="Camilo Andrés Díaz Gómez" w:date="2023-03-28T17:42:00Z">
            <w:rPr>
              <w:i/>
              <w:iCs/>
            </w:rPr>
          </w:rPrChange>
        </w:rPr>
        <w:pPrChange w:id="2699" w:author="Camilo Andrés Díaz Gómez" w:date="2023-03-28T17:43:00Z">
          <w:pPr/>
        </w:pPrChange>
      </w:pPr>
      <w:r w:rsidRPr="002B569F">
        <w:rPr>
          <w:rFonts w:ascii="Times New Roman" w:hAnsi="Times New Roman" w:cs="Times New Roman"/>
          <w:b/>
          <w:bCs/>
          <w:i w:val="0"/>
          <w:iCs w:val="0"/>
          <w:color w:val="auto"/>
          <w:szCs w:val="24"/>
          <w:rPrChange w:id="2700" w:author="Camilo Andrés Díaz Gómez" w:date="2023-03-28T17:42:00Z">
            <w:rPr/>
          </w:rPrChange>
        </w:rPr>
        <w:t xml:space="preserve">Beneficios </w:t>
      </w:r>
    </w:p>
    <w:p w14:paraId="4640E6D7" w14:textId="77777777" w:rsidR="0052580A" w:rsidRPr="002B569F" w:rsidRDefault="0052580A">
      <w:pPr>
        <w:pStyle w:val="PrrAPA"/>
        <w:ind w:left="708"/>
        <w:pPrChange w:id="2701" w:author="Camilo Andrés Díaz Gómez" w:date="2023-03-28T17:43:00Z">
          <w:pPr/>
        </w:pPrChange>
      </w:pPr>
    </w:p>
    <w:p w14:paraId="510C5761" w14:textId="3603E99C" w:rsidR="0052580A" w:rsidRPr="002B569F" w:rsidDel="00A023DA" w:rsidRDefault="0052580A">
      <w:pPr>
        <w:pStyle w:val="PrrAPA"/>
        <w:ind w:left="708"/>
        <w:rPr>
          <w:del w:id="2702" w:author="Steff Guzmán" w:date="2023-03-13T19:40:00Z"/>
        </w:rPr>
        <w:pPrChange w:id="2703" w:author="Camilo Andrés Díaz Gómez" w:date="2023-03-28T17:43:00Z">
          <w:pPr>
            <w:pStyle w:val="PrrAPA"/>
            <w:ind w:firstLine="720"/>
          </w:pPr>
        </w:pPrChange>
      </w:pPr>
      <w:r w:rsidRPr="002B569F">
        <w:t>La aplicación de IoT es variada y funcional, ya que es versátil para cumplir su objetivo en función de los datos que genera el entorno donde se despliega. Se analiza la red en función de la funcionalidad prevista para cubrir la necesidad deseada (Universidad de Alcalá, 2019).</w:t>
      </w:r>
    </w:p>
    <w:p w14:paraId="4F25D6BE" w14:textId="77777777" w:rsidR="00A023DA" w:rsidRPr="002B569F" w:rsidRDefault="00A023DA">
      <w:pPr>
        <w:pStyle w:val="PrrAPA"/>
        <w:ind w:left="708"/>
        <w:rPr>
          <w:ins w:id="2704" w:author="Camilo Andrés Díaz Gómez" w:date="2023-03-14T20:03:00Z"/>
        </w:rPr>
        <w:pPrChange w:id="2705" w:author="Camilo Andrés Díaz Gómez" w:date="2023-03-28T17:43:00Z">
          <w:pPr>
            <w:pStyle w:val="PrrAPA"/>
            <w:ind w:firstLine="720"/>
          </w:pPr>
        </w:pPrChange>
      </w:pPr>
    </w:p>
    <w:p w14:paraId="7E11B4B6" w14:textId="77777777" w:rsidR="00534D76" w:rsidRPr="002B569F" w:rsidRDefault="00534D76">
      <w:pPr>
        <w:pStyle w:val="PrrAPA"/>
        <w:ind w:left="708"/>
        <w:rPr>
          <w:ins w:id="2706" w:author="Steff Guzmán" w:date="2023-03-13T19:40:00Z"/>
        </w:rPr>
        <w:pPrChange w:id="2707" w:author="Camilo Andrés Díaz Gómez" w:date="2023-03-28T17:43:00Z">
          <w:pPr>
            <w:pStyle w:val="PrrAPA"/>
            <w:ind w:firstLine="720"/>
          </w:pPr>
        </w:pPrChange>
      </w:pPr>
    </w:p>
    <w:p w14:paraId="61811467" w14:textId="77777777" w:rsidR="0052580A" w:rsidRPr="002B569F" w:rsidDel="00534D76" w:rsidRDefault="0052580A">
      <w:pPr>
        <w:pStyle w:val="PrrAPA"/>
        <w:ind w:left="708"/>
        <w:rPr>
          <w:del w:id="2708" w:author="Steff Guzmán" w:date="2023-03-13T19:40:00Z"/>
        </w:rPr>
        <w:pPrChange w:id="2709" w:author="Camilo Andrés Díaz Gómez" w:date="2023-03-28T17:43:00Z">
          <w:pPr>
            <w:pStyle w:val="PrrAPA"/>
            <w:ind w:firstLine="720"/>
          </w:pPr>
        </w:pPrChange>
      </w:pPr>
    </w:p>
    <w:p w14:paraId="2FF8B066" w14:textId="5A4A3C3F" w:rsidR="0052580A" w:rsidRPr="002B569F" w:rsidRDefault="0052580A">
      <w:pPr>
        <w:pStyle w:val="PrrAPA"/>
        <w:ind w:left="708"/>
        <w:pPrChange w:id="2710" w:author="Camilo Andrés Díaz Gómez" w:date="2023-03-28T17:43:00Z">
          <w:pPr>
            <w:pStyle w:val="PrrAPA"/>
            <w:ind w:firstLine="720"/>
          </w:pPr>
        </w:pPrChange>
      </w:pPr>
      <w:r w:rsidRPr="002B569F">
        <w:t>Por ejemplo, se ha demostrado que la aplicación industrial de IoT minimiza los esfuerzos y los riesgos al tiempo que aumenta la productividad, lo que hace que los procesos sean más efectivos y eficientes a través de la gestión y el control remotos de la maquinaria. En el estudio Industry 4.0 de Deloitte</w:t>
      </w:r>
      <w:ins w:id="2711" w:author="Camilo Andrés Díaz Gómez" w:date="2023-03-28T15:33:00Z">
        <w:r w:rsidR="00405EF3" w:rsidRPr="002B569F">
          <w:rPr>
            <w:rStyle w:val="Refdenotaalpie"/>
          </w:rPr>
          <w:footnoteReference w:id="3"/>
        </w:r>
      </w:ins>
      <w:r w:rsidRPr="002B569F">
        <w:t>, se muestra que la tecnología IoT brinda información sobre el funcionamiento general del trabajo para analizarlo y realizar mejoras, incluido el monitoreo del estado de las máquinas, el control de calidad, el inventario y otros análisis.</w:t>
      </w:r>
    </w:p>
    <w:p w14:paraId="729411FE" w14:textId="77777777" w:rsidR="0052580A" w:rsidRPr="002B569F" w:rsidRDefault="0052580A">
      <w:pPr>
        <w:pStyle w:val="PrrAPA"/>
        <w:ind w:left="708"/>
        <w:pPrChange w:id="2715" w:author="Camilo Andrés Díaz Gómez" w:date="2023-03-28T17:43:00Z">
          <w:pPr>
            <w:pStyle w:val="PrrAPA"/>
            <w:ind w:firstLine="720"/>
          </w:pPr>
        </w:pPrChange>
      </w:pPr>
    </w:p>
    <w:p w14:paraId="35832E6B" w14:textId="77777777" w:rsidR="0052580A" w:rsidRPr="002B569F" w:rsidRDefault="0052580A">
      <w:pPr>
        <w:pStyle w:val="PrrAPA"/>
        <w:ind w:left="708"/>
        <w:pPrChange w:id="2716" w:author="Camilo Andrés Díaz Gómez" w:date="2023-03-28T17:43:00Z">
          <w:pPr>
            <w:pStyle w:val="PrrAPA"/>
            <w:ind w:firstLine="720"/>
          </w:pPr>
        </w:pPrChange>
      </w:pPr>
      <w:r w:rsidRPr="002B569F">
        <w:t>El sector agrícola también se ha beneficiado de la tecnología IoT en forma de Smart Agriculture, que combina herramientas tecnológicas para digitalizar y mejorar la productividad agrícola. Los agricultores pueden obtener información actualizada sobre el estado de sus cultivos las 24 horas del día, los 7 días de la semana, y se pueden operar diferentes equipos agrícolas de forma remota para mejorar la cantidad y calidad de los cultivos. Otros sectores como gobierno, transporte, educación, entre otros, también pueden beneficiarse de las redes IoT.</w:t>
      </w:r>
    </w:p>
    <w:p w14:paraId="0D003976" w14:textId="5CA92115" w:rsidR="00AA1CC1" w:rsidRPr="002B569F" w:rsidRDefault="00AA1CC1">
      <w:pPr>
        <w:pStyle w:val="PrrAPA"/>
        <w:pPrChange w:id="2717" w:author="Camilo Andrés Díaz Gómez" w:date="2023-03-28T17:43:00Z">
          <w:pPr>
            <w:pStyle w:val="PrrAPA"/>
            <w:ind w:firstLine="720"/>
          </w:pPr>
        </w:pPrChange>
      </w:pPr>
    </w:p>
    <w:p w14:paraId="0F3D9EC2" w14:textId="4B141FFF" w:rsidR="00AA1CC1" w:rsidRPr="002B569F" w:rsidRDefault="00AA1CC1">
      <w:pPr>
        <w:pStyle w:val="Ttulo4"/>
        <w:ind w:left="708"/>
        <w:rPr>
          <w:ins w:id="2718" w:author="Camilo Andrés Díaz Gómez" w:date="2023-03-17T00:41:00Z"/>
          <w:rFonts w:ascii="Times New Roman" w:hAnsi="Times New Roman" w:cs="Times New Roman"/>
          <w:b/>
          <w:bCs/>
          <w:i w:val="0"/>
          <w:iCs w:val="0"/>
          <w:color w:val="auto"/>
          <w:szCs w:val="24"/>
        </w:rPr>
        <w:pPrChange w:id="2719" w:author="Camilo Andrés Díaz Gómez" w:date="2023-03-28T17:43:00Z">
          <w:pPr>
            <w:pStyle w:val="Ttulo4"/>
          </w:pPr>
        </w:pPrChange>
      </w:pPr>
      <w:r w:rsidRPr="002B569F">
        <w:rPr>
          <w:rFonts w:ascii="Times New Roman" w:hAnsi="Times New Roman" w:cs="Times New Roman"/>
          <w:b/>
          <w:bCs/>
          <w:i w:val="0"/>
          <w:iCs w:val="0"/>
          <w:color w:val="auto"/>
          <w:szCs w:val="24"/>
          <w:rPrChange w:id="2720" w:author="Camilo Andrés Díaz Gómez" w:date="2023-03-28T17:42:00Z">
            <w:rPr>
              <w:rFonts w:ascii="Times New Roman" w:eastAsiaTheme="minorHAnsi" w:hAnsi="Times New Roman" w:cstheme="minorBidi"/>
              <w:color w:val="auto"/>
            </w:rPr>
          </w:rPrChange>
        </w:rPr>
        <w:t xml:space="preserve">Modelos </w:t>
      </w:r>
      <w:del w:id="2721" w:author="Camilo Andrés Díaz Gómez" w:date="2023-03-14T21:26:00Z">
        <w:r w:rsidRPr="002B569F" w:rsidDel="005C4C59">
          <w:rPr>
            <w:rFonts w:ascii="Times New Roman" w:hAnsi="Times New Roman" w:cs="Times New Roman"/>
            <w:b/>
            <w:bCs/>
            <w:i w:val="0"/>
            <w:iCs w:val="0"/>
            <w:color w:val="auto"/>
            <w:szCs w:val="24"/>
            <w:rPrChange w:id="2722" w:author="Camilo Andrés Díaz Gómez" w:date="2023-03-28T17:42:00Z">
              <w:rPr>
                <w:rFonts w:ascii="Times New Roman" w:eastAsiaTheme="minorHAnsi" w:hAnsi="Times New Roman" w:cstheme="minorBidi"/>
                <w:color w:val="auto"/>
              </w:rPr>
            </w:rPrChange>
          </w:rPr>
          <w:delText>De</w:delText>
        </w:r>
      </w:del>
      <w:ins w:id="2723"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2724" w:author="Camilo Andrés Díaz Gómez" w:date="2023-03-28T17:42:00Z">
            <w:rPr>
              <w:rFonts w:ascii="Times New Roman" w:eastAsiaTheme="minorHAnsi" w:hAnsi="Times New Roman" w:cstheme="minorBidi"/>
              <w:color w:val="auto"/>
            </w:rPr>
          </w:rPrChange>
        </w:rPr>
        <w:t xml:space="preserve"> Referencia </w:t>
      </w:r>
    </w:p>
    <w:p w14:paraId="5E1C5499" w14:textId="77777777" w:rsidR="00EE67FE" w:rsidRPr="002B569F" w:rsidRDefault="00EE67FE">
      <w:pPr>
        <w:pStyle w:val="PrrAPA"/>
        <w:ind w:left="708"/>
        <w:rPr>
          <w:rPrChange w:id="2725" w:author="Camilo Andrés Díaz Gómez" w:date="2023-03-28T17:42:00Z">
            <w:rPr>
              <w:i/>
              <w:iCs/>
            </w:rPr>
          </w:rPrChange>
        </w:rPr>
        <w:pPrChange w:id="2726" w:author="Camilo Andrés Díaz Gómez" w:date="2023-03-28T17:43:00Z">
          <w:pPr/>
        </w:pPrChange>
      </w:pPr>
    </w:p>
    <w:p w14:paraId="29369D59" w14:textId="77777777" w:rsidR="00DA6908" w:rsidRPr="002B569F" w:rsidRDefault="00AA1CC1" w:rsidP="002B569F">
      <w:pPr>
        <w:pStyle w:val="PrrAPA"/>
        <w:ind w:left="708"/>
        <w:rPr>
          <w:ins w:id="2727" w:author="Camilo Andrés Díaz Gómez" w:date="2023-03-28T14:22:00Z"/>
        </w:rPr>
      </w:pPr>
      <w:r w:rsidRPr="002B569F">
        <w:t xml:space="preserve">En </w:t>
      </w:r>
      <w:del w:id="2728" w:author="DIANA CAROLINA CANDIA HERRERA" w:date="2023-03-07T10:04:00Z">
        <w:r w:rsidRPr="002B569F" w:rsidDel="003D4F76">
          <w:delText>el  Modelo</w:delText>
        </w:r>
      </w:del>
      <w:ins w:id="2729" w:author="DIANA CAROLINA CANDIA HERRERA" w:date="2023-03-07T10:04:00Z">
        <w:r w:rsidR="003D4F76" w:rsidRPr="002B569F">
          <w:t>el Modelo</w:t>
        </w:r>
      </w:ins>
      <w:r w:rsidRPr="002B569F">
        <w:t xml:space="preserve"> general de la arquitectura de una red IoT </w:t>
      </w:r>
      <w:del w:id="2730" w:author="Camilo Andrés Díaz Gómez" w:date="2023-03-17T00:41:00Z">
        <w:r w:rsidRPr="002B569F" w:rsidDel="00EE67FE">
          <w:delText>( Ver</w:delText>
        </w:r>
      </w:del>
      <w:ins w:id="2731" w:author="Camilo Andrés Díaz Gómez" w:date="2023-03-17T00:41:00Z">
        <w:r w:rsidR="00EE67FE" w:rsidRPr="002B569F">
          <w:t>(Ver</w:t>
        </w:r>
      </w:ins>
      <w:r w:rsidRPr="002B569F">
        <w:t xml:space="preserve"> Figura 2) se puede evidenciar un modelo general estas redes, asimismo, se puede ver dividido en 3 grandes campos. Hay que resaltar que los nombres de cada parte del modelo pueden variar, pero su definición y función serán igual. </w:t>
      </w:r>
    </w:p>
    <w:p w14:paraId="1DF9230F" w14:textId="77777777" w:rsidR="00DA6908" w:rsidRPr="002B569F" w:rsidRDefault="00DA6908" w:rsidP="002B569F">
      <w:pPr>
        <w:pStyle w:val="PrrAPA"/>
        <w:ind w:left="708"/>
        <w:rPr>
          <w:ins w:id="2732" w:author="Camilo Andrés Díaz Gómez" w:date="2023-03-28T14:22:00Z"/>
        </w:rPr>
      </w:pPr>
    </w:p>
    <w:p w14:paraId="4EFA2B34" w14:textId="77777777" w:rsidR="00DA6908" w:rsidRPr="002B569F" w:rsidRDefault="00AA1CC1" w:rsidP="002B569F">
      <w:pPr>
        <w:pStyle w:val="PrrAPA"/>
        <w:ind w:left="708"/>
        <w:rPr>
          <w:ins w:id="2733" w:author="Camilo Andrés Díaz Gómez" w:date="2023-03-28T14:22:00Z"/>
        </w:rPr>
      </w:pPr>
      <w:r w:rsidRPr="002B569F">
        <w:t xml:space="preserve">En primer lugar, se puede ver la percepción, el cual contiene todos los sensores que recolectan la información para ser enviada. </w:t>
      </w:r>
    </w:p>
    <w:p w14:paraId="43911699" w14:textId="77777777" w:rsidR="00DA6908" w:rsidRPr="002B569F" w:rsidRDefault="00DA6908" w:rsidP="002B569F">
      <w:pPr>
        <w:pStyle w:val="PrrAPA"/>
        <w:ind w:left="708"/>
        <w:rPr>
          <w:ins w:id="2734" w:author="Camilo Andrés Díaz Gómez" w:date="2023-03-28T14:22:00Z"/>
        </w:rPr>
      </w:pPr>
    </w:p>
    <w:p w14:paraId="2738CA52" w14:textId="77777777" w:rsidR="00DA6908" w:rsidRPr="002B569F" w:rsidRDefault="00AA1CC1" w:rsidP="002B569F">
      <w:pPr>
        <w:pStyle w:val="PrrAPA"/>
        <w:ind w:left="708"/>
        <w:rPr>
          <w:ins w:id="2735" w:author="Camilo Andrés Díaz Gómez" w:date="2023-03-28T14:22:00Z"/>
        </w:rPr>
      </w:pPr>
      <w:r w:rsidRPr="002B569F">
        <w:lastRenderedPageBreak/>
        <w:t>Gracias a la percepción esta información se envía a la red o nube, la cual, es la segunda capa, por medio de los gateways que son los encargados de transmitir, con toda la seguridad necesaria, los datos obtenidos entre las dos capas.</w:t>
      </w:r>
    </w:p>
    <w:p w14:paraId="53BE4EAF" w14:textId="77777777" w:rsidR="00DA6908" w:rsidRPr="002B569F" w:rsidRDefault="00DA6908" w:rsidP="002B569F">
      <w:pPr>
        <w:pStyle w:val="PrrAPA"/>
        <w:ind w:left="708"/>
        <w:rPr>
          <w:ins w:id="2736" w:author="Camilo Andrés Díaz Gómez" w:date="2023-03-28T14:22:00Z"/>
        </w:rPr>
      </w:pPr>
    </w:p>
    <w:p w14:paraId="50EA3CAA" w14:textId="484AE85E" w:rsidR="005814B4" w:rsidRPr="002B569F" w:rsidDel="00C87243" w:rsidRDefault="00AA1CC1">
      <w:pPr>
        <w:pStyle w:val="PrrAPA"/>
        <w:ind w:left="708"/>
        <w:rPr>
          <w:del w:id="2737" w:author="Steff Guzmán" w:date="2023-03-13T18:33:00Z"/>
        </w:rPr>
        <w:pPrChange w:id="2738" w:author="Camilo Andrés Díaz Gómez" w:date="2023-03-28T17:43:00Z">
          <w:pPr>
            <w:pStyle w:val="PrrAPA"/>
            <w:ind w:firstLine="0"/>
          </w:pPr>
        </w:pPrChange>
      </w:pPr>
      <w:del w:id="2739" w:author="Camilo Andrés Díaz Gómez" w:date="2023-03-28T14:22:00Z">
        <w:r w:rsidRPr="002B569F" w:rsidDel="00DA6908">
          <w:delText xml:space="preserve"> </w:delText>
        </w:r>
      </w:del>
      <w:r w:rsidRPr="002B569F">
        <w:t>Finalmente en la tercera capa se encuentran los actuadores o aplicación en donde se recibe toda la información recogida en la capa de percepción a través de la red y gracias a esto actuar dependiendo el requerimiento o el objetivo al que se quiera llegar; como se mencionó anteriormente toda la información es enviada a la red o nube, la cual almacena toda esta información para ser procesada y con su posterior análisis de los datos, estar lista para la aplicación en las “cosas”</w:t>
      </w:r>
      <w:r w:rsidR="00330818" w:rsidRPr="002B569F">
        <w:t xml:space="preserve"> </w:t>
      </w:r>
      <w:sdt>
        <w:sdtPr>
          <w:id w:val="2131350113"/>
          <w:citation/>
        </w:sdtPr>
        <w:sdtContent>
          <w:r w:rsidR="00330818" w:rsidRPr="002B569F">
            <w:fldChar w:fldCharType="begin"/>
          </w:r>
          <w:r w:rsidR="00330818" w:rsidRPr="002B569F">
            <w:instrText xml:space="preserve"> CITATION Cre18 \l 9226 </w:instrText>
          </w:r>
          <w:r w:rsidR="00330818" w:rsidRPr="002B569F">
            <w:fldChar w:fldCharType="separate"/>
          </w:r>
          <w:r w:rsidR="00330818" w:rsidRPr="002B569F">
            <w:rPr>
              <w:noProof/>
            </w:rPr>
            <w:t xml:space="preserve"> (Crespo Moreno, 2018)</w:t>
          </w:r>
          <w:r w:rsidR="00330818" w:rsidRPr="002B569F">
            <w:fldChar w:fldCharType="end"/>
          </w:r>
        </w:sdtContent>
      </w:sdt>
      <w:r w:rsidR="00330818" w:rsidRPr="002B569F">
        <w:t>.</w:t>
      </w:r>
    </w:p>
    <w:p w14:paraId="0C162CCC" w14:textId="77777777" w:rsidR="00C87243" w:rsidRPr="002B569F" w:rsidRDefault="00C87243">
      <w:pPr>
        <w:pStyle w:val="PrrAPA"/>
        <w:ind w:left="708"/>
        <w:rPr>
          <w:ins w:id="2740" w:author="Steff Guzmán" w:date="2023-03-13T18:41:00Z"/>
        </w:rPr>
        <w:pPrChange w:id="2741" w:author="Camilo Andrés Díaz Gómez" w:date="2023-03-28T17:43:00Z">
          <w:pPr>
            <w:pStyle w:val="PrrAPA"/>
            <w:ind w:firstLine="720"/>
          </w:pPr>
        </w:pPrChange>
      </w:pPr>
    </w:p>
    <w:p w14:paraId="20B4375B" w14:textId="3941459E" w:rsidR="005814B4" w:rsidRPr="002B569F" w:rsidDel="00D543AC" w:rsidRDefault="005814B4">
      <w:pPr>
        <w:pStyle w:val="PrrAPA"/>
        <w:ind w:left="708"/>
        <w:rPr>
          <w:del w:id="2742" w:author="Steff Guzmán" w:date="2023-03-13T18:29:00Z"/>
        </w:rPr>
        <w:pPrChange w:id="2743" w:author="Camilo Andrés Díaz Gómez" w:date="2023-03-28T17:43:00Z">
          <w:pPr>
            <w:pStyle w:val="Descripcin"/>
            <w:spacing w:line="360" w:lineRule="auto"/>
          </w:pPr>
        </w:pPrChange>
      </w:pPr>
    </w:p>
    <w:p w14:paraId="2F23F97B" w14:textId="77777777" w:rsidR="00D00CDF" w:rsidRPr="002B569F" w:rsidDel="00EE67FE" w:rsidRDefault="00D00CDF">
      <w:pPr>
        <w:pStyle w:val="PrrAPA"/>
        <w:ind w:firstLine="0"/>
        <w:rPr>
          <w:ins w:id="2744" w:author="Steff Guzmán" w:date="2023-03-13T19:40:00Z"/>
          <w:del w:id="2745" w:author="Camilo Andrés Díaz Gómez" w:date="2023-03-17T00:41:00Z"/>
        </w:rPr>
      </w:pPr>
    </w:p>
    <w:p w14:paraId="672A75E1" w14:textId="77777777" w:rsidR="00C87243" w:rsidRPr="002B569F" w:rsidRDefault="00C87243" w:rsidP="002B569F">
      <w:pPr>
        <w:pStyle w:val="PrrAPA"/>
        <w:ind w:firstLine="0"/>
        <w:rPr>
          <w:ins w:id="2746" w:author="Steff Guzmán" w:date="2023-03-13T18:45:00Z"/>
          <w:bCs/>
        </w:rPr>
      </w:pPr>
    </w:p>
    <w:p w14:paraId="2A16DB1C" w14:textId="55D5F215" w:rsidR="00A023DA" w:rsidRPr="002B569F" w:rsidRDefault="00842F9D">
      <w:pPr>
        <w:pStyle w:val="Descripcin"/>
        <w:spacing w:line="360" w:lineRule="auto"/>
        <w:ind w:firstLine="708"/>
        <w:rPr>
          <w:ins w:id="2747" w:author="Camilo Andrés Díaz Gómez" w:date="2023-03-28T15:17:00Z"/>
          <w:rFonts w:cs="Times New Roman"/>
          <w:b w:val="0"/>
          <w:bCs/>
          <w:i/>
          <w:szCs w:val="24"/>
        </w:rPr>
        <w:pPrChange w:id="2748" w:author="Camilo Andrés Díaz Gómez" w:date="2023-03-28T17:43:00Z">
          <w:pPr>
            <w:pStyle w:val="Descripcin"/>
            <w:ind w:firstLine="708"/>
          </w:pPr>
        </w:pPrChange>
      </w:pPr>
      <w:bookmarkStart w:id="2749" w:name="_Toc130919838"/>
      <w:ins w:id="2750" w:author="Steff Guzmán" w:date="2023-03-24T15:08: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2751" w:author="Steff Guzmán" w:date="2023-03-24T15:14:00Z">
        <w:r w:rsidRPr="002B569F">
          <w:rPr>
            <w:rFonts w:cs="Times New Roman"/>
            <w:noProof/>
            <w:szCs w:val="24"/>
          </w:rPr>
          <w:t>2</w:t>
        </w:r>
      </w:ins>
      <w:ins w:id="2752" w:author="Steff Guzmán" w:date="2023-03-24T15:08:00Z">
        <w:r w:rsidRPr="002B569F">
          <w:rPr>
            <w:rFonts w:cs="Times New Roman"/>
            <w:szCs w:val="24"/>
          </w:rPr>
          <w:fldChar w:fldCharType="end"/>
        </w:r>
      </w:ins>
      <w:ins w:id="2753" w:author="Steff Guzmán" w:date="2023-03-13T18:45:00Z">
        <w:r w:rsidR="00C87243" w:rsidRPr="002B569F">
          <w:rPr>
            <w:rFonts w:cs="Times New Roman"/>
            <w:bCs/>
            <w:szCs w:val="24"/>
          </w:rPr>
          <w:t xml:space="preserve"> </w:t>
        </w:r>
      </w:ins>
      <w:ins w:id="2754" w:author="Camilo Andrés Díaz Gómez" w:date="2023-03-14T20:05:00Z">
        <w:r w:rsidR="00A023DA" w:rsidRPr="002B569F">
          <w:rPr>
            <w:rFonts w:cs="Times New Roman"/>
            <w:szCs w:val="24"/>
          </w:rPr>
          <w:t xml:space="preserve"> </w:t>
        </w:r>
        <w:r w:rsidR="00A023DA" w:rsidRPr="002B569F">
          <w:rPr>
            <w:rFonts w:cs="Times New Roman"/>
            <w:b w:val="0"/>
            <w:bCs/>
            <w:i/>
            <w:szCs w:val="24"/>
            <w:rPrChange w:id="2755" w:author="Camilo Andrés Díaz Gómez" w:date="2023-03-28T17:42:00Z">
              <w:rPr>
                <w:rFonts w:cs="Times New Roman"/>
                <w:i/>
                <w:iCs w:val="0"/>
                <w:szCs w:val="24"/>
              </w:rPr>
            </w:rPrChange>
          </w:rPr>
          <w:t>Modelo general de la arquitectura de una red IoT</w:t>
        </w:r>
      </w:ins>
      <w:bookmarkEnd w:id="2749"/>
    </w:p>
    <w:p w14:paraId="5E837107" w14:textId="77777777" w:rsidR="00C038A4" w:rsidRPr="002B569F" w:rsidRDefault="00C038A4">
      <w:pPr>
        <w:rPr>
          <w:ins w:id="2756" w:author="Camilo Andrés Díaz Gómez" w:date="2023-03-14T20:05:00Z"/>
          <w:rPrChange w:id="2757" w:author="Camilo Andrés Díaz Gómez" w:date="2023-03-28T17:42:00Z">
            <w:rPr>
              <w:ins w:id="2758" w:author="Camilo Andrés Díaz Gómez" w:date="2023-03-14T20:05:00Z"/>
              <w:i/>
            </w:rPr>
          </w:rPrChange>
        </w:rPr>
        <w:pPrChange w:id="2759" w:author="Camilo Andrés Díaz Gómez" w:date="2023-03-28T17:43:00Z">
          <w:pPr>
            <w:pStyle w:val="PrrAPA"/>
            <w:ind w:firstLine="0"/>
          </w:pPr>
        </w:pPrChange>
      </w:pPr>
    </w:p>
    <w:p w14:paraId="470A9E64" w14:textId="6F7C1BC3" w:rsidR="00244CE1" w:rsidRPr="002B569F" w:rsidDel="00A023DA" w:rsidRDefault="00EE67FE">
      <w:pPr>
        <w:pStyle w:val="Descripcin"/>
        <w:spacing w:line="360" w:lineRule="auto"/>
        <w:ind w:left="708"/>
        <w:rPr>
          <w:ins w:id="2760" w:author="Steff Guzmán" w:date="2023-03-13T18:29:00Z"/>
          <w:del w:id="2761" w:author="Camilo Andrés Díaz Gómez" w:date="2023-03-14T20:05:00Z"/>
          <w:bCs/>
        </w:rPr>
        <w:pPrChange w:id="2762" w:author="Camilo Andrés Díaz Gómez" w:date="2023-03-28T17:43:00Z">
          <w:pPr>
            <w:pStyle w:val="PrrAPA"/>
            <w:ind w:firstLine="0"/>
          </w:pPr>
        </w:pPrChange>
      </w:pPr>
      <w:ins w:id="2763" w:author="Camilo Andrés Díaz Gómez" w:date="2023-03-17T00:41:00Z">
        <w:r w:rsidRPr="002B569F">
          <w:rPr>
            <w:rFonts w:cs="Times New Roman"/>
            <w:b w:val="0"/>
            <w:iCs w:val="0"/>
            <w:noProof/>
            <w:szCs w:val="24"/>
          </w:rPr>
          <w:drawing>
            <wp:inline distT="0" distB="0" distL="0" distR="0" wp14:anchorId="3DC860C6" wp14:editId="2DF0DB02">
              <wp:extent cx="4832814" cy="2705100"/>
              <wp:effectExtent l="0" t="0" r="6350" b="0"/>
              <wp:docPr id="5" name="Imagen 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Escala de tiempo&#10;&#10;Descripción generada automáticamente"/>
                      <pic:cNvPicPr/>
                    </pic:nvPicPr>
                    <pic:blipFill rotWithShape="1">
                      <a:blip r:embed="rId20" cstate="print">
                        <a:extLst>
                          <a:ext uri="{28A0092B-C50C-407E-A947-70E740481C1C}">
                            <a14:useLocalDpi xmlns:a14="http://schemas.microsoft.com/office/drawing/2010/main" val="0"/>
                          </a:ext>
                        </a:extLst>
                      </a:blip>
                      <a:srcRect t="-1" b="744"/>
                      <a:stretch/>
                    </pic:blipFill>
                    <pic:spPr bwMode="auto">
                      <a:xfrm>
                        <a:off x="0" y="0"/>
                        <a:ext cx="4833278" cy="2705360"/>
                      </a:xfrm>
                      <a:prstGeom prst="rect">
                        <a:avLst/>
                      </a:prstGeom>
                      <a:ln>
                        <a:noFill/>
                      </a:ln>
                      <a:extLst>
                        <a:ext uri="{53640926-AAD7-44D8-BBD7-CCE9431645EC}">
                          <a14:shadowObscured xmlns:a14="http://schemas.microsoft.com/office/drawing/2010/main"/>
                        </a:ext>
                      </a:extLst>
                    </pic:spPr>
                  </pic:pic>
                </a:graphicData>
              </a:graphic>
            </wp:inline>
          </w:drawing>
        </w:r>
      </w:ins>
      <w:del w:id="2764" w:author="Camilo Andrés Díaz Gómez" w:date="2023-03-17T00:41:00Z">
        <w:r w:rsidR="00A023DA" w:rsidRPr="002B569F" w:rsidDel="00EE67FE">
          <w:rPr>
            <w:rFonts w:cs="Times New Roman"/>
            <w:b w:val="0"/>
            <w:iCs w:val="0"/>
            <w:noProof/>
            <w:szCs w:val="24"/>
          </w:rPr>
          <w:drawing>
            <wp:anchor distT="0" distB="0" distL="114300" distR="114300" simplePos="0" relativeHeight="251662848" behindDoc="0" locked="0" layoutInCell="1" allowOverlap="1" wp14:anchorId="19364266" wp14:editId="3CDFD943">
              <wp:simplePos x="0" y="0"/>
              <wp:positionH relativeFrom="margin">
                <wp:posOffset>662305</wp:posOffset>
              </wp:positionH>
              <wp:positionV relativeFrom="paragraph">
                <wp:posOffset>4445</wp:posOffset>
              </wp:positionV>
              <wp:extent cx="4810125" cy="2692400"/>
              <wp:effectExtent l="0" t="0" r="9525" b="0"/>
              <wp:wrapSquare wrapText="bothSides"/>
              <wp:docPr id="26" name="Imagen 2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Escala de tiempo&#10;&#10;Descripción generada automáticamente"/>
                      <pic:cNvPicPr/>
                    </pic:nvPicPr>
                    <pic:blipFill rotWithShape="1">
                      <a:blip r:embed="rId20" cstate="print">
                        <a:extLst>
                          <a:ext uri="{28A0092B-C50C-407E-A947-70E740481C1C}">
                            <a14:useLocalDpi xmlns:a14="http://schemas.microsoft.com/office/drawing/2010/main" val="0"/>
                          </a:ext>
                        </a:extLst>
                      </a:blip>
                      <a:srcRect t="-1" b="744"/>
                      <a:stretch/>
                    </pic:blipFill>
                    <pic:spPr bwMode="auto">
                      <a:xfrm>
                        <a:off x="0" y="0"/>
                        <a:ext cx="4810125" cy="269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p w14:paraId="23313CAC" w14:textId="4B3D1528" w:rsidR="005814B4" w:rsidRPr="002B569F" w:rsidDel="00244CE1" w:rsidRDefault="005814B4">
      <w:pPr>
        <w:pStyle w:val="PrrAPA"/>
        <w:ind w:left="708" w:firstLine="0"/>
        <w:rPr>
          <w:del w:id="2765" w:author="Steff Guzmán" w:date="2023-03-13T18:31:00Z"/>
          <w:b/>
          <w:bCs/>
          <w:i/>
          <w:iCs/>
          <w:rPrChange w:id="2766" w:author="Camilo Andrés Díaz Gómez" w:date="2023-03-28T17:42:00Z">
            <w:rPr>
              <w:del w:id="2767" w:author="Steff Guzmán" w:date="2023-03-13T18:31:00Z"/>
              <w:b/>
              <w:bCs/>
            </w:rPr>
          </w:rPrChange>
        </w:rPr>
        <w:pPrChange w:id="2768" w:author="Camilo Andrés Díaz Gómez" w:date="2023-03-28T17:43:00Z">
          <w:pPr>
            <w:pStyle w:val="PrrAPA"/>
            <w:ind w:firstLine="0"/>
          </w:pPr>
        </w:pPrChange>
      </w:pPr>
      <w:del w:id="2769" w:author="Steff Guzmán" w:date="2023-03-13T18:31:00Z">
        <w:r w:rsidRPr="002B569F" w:rsidDel="00244CE1">
          <w:rPr>
            <w:b/>
            <w:bCs/>
            <w:i/>
            <w:iCs/>
            <w:rPrChange w:id="2770" w:author="Camilo Andrés Díaz Gómez" w:date="2023-03-28T17:42:00Z">
              <w:rPr>
                <w:b/>
                <w:bCs/>
              </w:rPr>
            </w:rPrChange>
          </w:rPr>
          <w:delText>Figura 2.</w:delText>
        </w:r>
      </w:del>
    </w:p>
    <w:p w14:paraId="064F076E" w14:textId="792792CD" w:rsidR="005814B4" w:rsidRPr="002B569F" w:rsidDel="00A023DA" w:rsidRDefault="005814B4">
      <w:pPr>
        <w:pStyle w:val="PrrAPA"/>
        <w:ind w:left="708" w:firstLine="0"/>
        <w:rPr>
          <w:del w:id="2771" w:author="Camilo Andrés Díaz Gómez" w:date="2023-03-14T20:05:00Z"/>
          <w:i/>
          <w:rPrChange w:id="2772" w:author="Camilo Andrés Díaz Gómez" w:date="2023-03-28T17:42:00Z">
            <w:rPr>
              <w:del w:id="2773" w:author="Camilo Andrés Díaz Gómez" w:date="2023-03-14T20:05:00Z"/>
              <w:rFonts w:cs="Times New Roman"/>
            </w:rPr>
          </w:rPrChange>
        </w:rPr>
        <w:pPrChange w:id="2774" w:author="Camilo Andrés Díaz Gómez" w:date="2023-03-28T17:43:00Z">
          <w:pPr>
            <w:pStyle w:val="Descripcin"/>
          </w:pPr>
        </w:pPrChange>
      </w:pPr>
      <w:del w:id="2775" w:author="Camilo Andrés Díaz Gómez" w:date="2023-03-14T20:05:00Z">
        <w:r w:rsidRPr="002B569F" w:rsidDel="00A023DA">
          <w:rPr>
            <w:i/>
            <w:iCs/>
            <w:rPrChange w:id="2776" w:author="Camilo Andrés Díaz Gómez" w:date="2023-03-28T17:42:00Z">
              <w:rPr>
                <w:b w:val="0"/>
                <w:iCs w:val="0"/>
              </w:rPr>
            </w:rPrChange>
          </w:rPr>
          <w:delText>Modelo general de la arquitectura de una red IoT</w:delText>
        </w:r>
      </w:del>
    </w:p>
    <w:p w14:paraId="4BA85806" w14:textId="330870D8" w:rsidR="005814B4" w:rsidRPr="002B569F" w:rsidRDefault="00DB0B24">
      <w:pPr>
        <w:ind w:left="708"/>
        <w:jc w:val="center"/>
        <w:rPr>
          <w:ins w:id="2777" w:author="Camilo Andrés Díaz Gómez" w:date="2023-03-12T18:23:00Z"/>
          <w:rFonts w:cs="Times New Roman"/>
          <w:szCs w:val="24"/>
        </w:rPr>
        <w:pPrChange w:id="2778" w:author="Camilo Andrés Díaz Gómez" w:date="2023-03-28T17:43:00Z">
          <w:pPr/>
        </w:pPrChange>
      </w:pPr>
      <w:ins w:id="2779" w:author="Steff Guzmán" w:date="2023-03-13T19:01:00Z">
        <w:del w:id="2780" w:author="Camilo Andrés Díaz Gómez" w:date="2023-03-28T15:12:00Z">
          <w:r w:rsidRPr="002B569F" w:rsidDel="00C038A4">
            <w:rPr>
              <w:rFonts w:cs="Times New Roman"/>
              <w:szCs w:val="24"/>
            </w:rPr>
            <w:br w:type="textWrapping" w:clear="all"/>
          </w:r>
        </w:del>
      </w:ins>
    </w:p>
    <w:p w14:paraId="6E18BB83" w14:textId="77777777" w:rsidR="00C038A4" w:rsidRPr="002B569F" w:rsidRDefault="00C038A4" w:rsidP="002B569F">
      <w:pPr>
        <w:ind w:firstLine="708"/>
        <w:rPr>
          <w:ins w:id="2781" w:author="Camilo Andrés Díaz Gómez" w:date="2023-03-28T15:17:00Z"/>
          <w:rFonts w:cs="Times New Roman"/>
          <w:i/>
          <w:iCs/>
          <w:szCs w:val="24"/>
        </w:rPr>
      </w:pPr>
    </w:p>
    <w:p w14:paraId="6E13BA55" w14:textId="6D2636FF" w:rsidR="00EF7707" w:rsidRPr="002B569F" w:rsidDel="00EE67FE" w:rsidRDefault="00DB0B24">
      <w:pPr>
        <w:ind w:firstLine="708"/>
        <w:rPr>
          <w:del w:id="2782" w:author="Camilo Andrés Díaz Gómez" w:date="2023-03-14T20:06:00Z"/>
          <w:rFonts w:cs="Times New Roman"/>
          <w:i/>
          <w:iCs/>
          <w:szCs w:val="24"/>
        </w:rPr>
        <w:pPrChange w:id="2783" w:author="Camilo Andrés Díaz Gómez" w:date="2023-03-28T17:43:00Z">
          <w:pPr/>
        </w:pPrChange>
      </w:pPr>
      <w:ins w:id="2784" w:author="Steff Guzmán" w:date="2023-03-13T19:01:00Z">
        <w:del w:id="2785" w:author="Camilo Andrés Díaz Gómez" w:date="2023-03-14T20:05:00Z">
          <w:r w:rsidRPr="002B569F" w:rsidDel="00A023DA">
            <w:rPr>
              <w:rFonts w:cs="Times New Roman"/>
              <w:i/>
              <w:iCs/>
              <w:szCs w:val="24"/>
            </w:rPr>
            <w:delText xml:space="preserve">Fuente: </w:delText>
          </w:r>
        </w:del>
      </w:ins>
      <w:ins w:id="2786" w:author="Camilo Andrés Díaz Gómez" w:date="2023-03-14T20:05:00Z">
        <w:r w:rsidR="00A023DA" w:rsidRPr="002B569F">
          <w:rPr>
            <w:rFonts w:cs="Times New Roman"/>
            <w:i/>
            <w:iCs/>
            <w:szCs w:val="24"/>
          </w:rPr>
          <w:t xml:space="preserve">Fuente: </w:t>
        </w:r>
      </w:ins>
      <w:ins w:id="2787" w:author="Camilo Andrés Díaz Gómez" w:date="2023-03-12T18:23:00Z">
        <w:r w:rsidR="00EF7707" w:rsidRPr="002B569F">
          <w:rPr>
            <w:rFonts w:cs="Times New Roman"/>
            <w:i/>
            <w:iCs/>
            <w:szCs w:val="24"/>
          </w:rPr>
          <w:t>Elaboración propia</w:t>
        </w:r>
      </w:ins>
      <w:ins w:id="2788" w:author="Camilo Andrés Díaz Gómez" w:date="2023-03-14T20:11:00Z">
        <w:r w:rsidR="00A023DA" w:rsidRPr="002B569F">
          <w:rPr>
            <w:rFonts w:cs="Times New Roman"/>
            <w:i/>
            <w:iCs/>
            <w:szCs w:val="24"/>
          </w:rPr>
          <w:t>.</w:t>
        </w:r>
      </w:ins>
    </w:p>
    <w:p w14:paraId="5D2F09F3" w14:textId="77777777" w:rsidR="00EE67FE" w:rsidRPr="002B569F" w:rsidRDefault="00EE67FE">
      <w:pPr>
        <w:ind w:firstLine="708"/>
        <w:rPr>
          <w:ins w:id="2789" w:author="Camilo Andrés Díaz Gómez" w:date="2023-03-17T00:42:00Z"/>
          <w:rFonts w:cs="Times New Roman"/>
          <w:i/>
          <w:iCs/>
          <w:szCs w:val="24"/>
          <w:rPrChange w:id="2790" w:author="Camilo Andrés Díaz Gómez" w:date="2023-03-28T17:42:00Z">
            <w:rPr>
              <w:ins w:id="2791" w:author="Camilo Andrés Díaz Gómez" w:date="2023-03-17T00:42:00Z"/>
              <w:rFonts w:cs="Times New Roman"/>
            </w:rPr>
          </w:rPrChange>
        </w:rPr>
        <w:pPrChange w:id="2792" w:author="Camilo Andrés Díaz Gómez" w:date="2023-03-28T17:43:00Z">
          <w:pPr/>
        </w:pPrChange>
      </w:pPr>
    </w:p>
    <w:p w14:paraId="2983E38D" w14:textId="77777777" w:rsidR="005814B4" w:rsidRPr="002B569F" w:rsidRDefault="005814B4">
      <w:pPr>
        <w:ind w:left="708"/>
        <w:rPr>
          <w:b/>
          <w:bCs/>
          <w:i/>
          <w:iCs/>
        </w:rPr>
        <w:pPrChange w:id="2793" w:author="Camilo Andrés Díaz Gómez" w:date="2023-03-28T17:43:00Z">
          <w:pPr>
            <w:pStyle w:val="PrrAPA"/>
            <w:ind w:firstLine="0"/>
          </w:pPr>
        </w:pPrChange>
      </w:pPr>
    </w:p>
    <w:p w14:paraId="29FE5940" w14:textId="6CF4CEA8" w:rsidR="00B048F9" w:rsidRPr="002B569F" w:rsidRDefault="005814B4">
      <w:pPr>
        <w:pStyle w:val="Ttulo4"/>
        <w:ind w:left="708"/>
        <w:rPr>
          <w:ins w:id="2794" w:author="Camilo Andrés Díaz Gómez" w:date="2023-03-17T00:42:00Z"/>
          <w:rFonts w:ascii="Times New Roman" w:hAnsi="Times New Roman" w:cs="Times New Roman"/>
          <w:b/>
          <w:bCs/>
          <w:i w:val="0"/>
          <w:iCs w:val="0"/>
          <w:color w:val="auto"/>
          <w:szCs w:val="24"/>
        </w:rPr>
        <w:pPrChange w:id="2795" w:author="Camilo Andrés Díaz Gómez" w:date="2023-03-28T17:43:00Z">
          <w:pPr>
            <w:pStyle w:val="Ttulo4"/>
          </w:pPr>
        </w:pPrChange>
      </w:pPr>
      <w:r w:rsidRPr="002B569F">
        <w:rPr>
          <w:rFonts w:ascii="Times New Roman" w:hAnsi="Times New Roman" w:cs="Times New Roman"/>
          <w:b/>
          <w:bCs/>
          <w:i w:val="0"/>
          <w:iCs w:val="0"/>
          <w:color w:val="auto"/>
          <w:szCs w:val="24"/>
          <w:rPrChange w:id="2796" w:author="Camilo Andrés Díaz Gómez" w:date="2023-03-28T17:42:00Z">
            <w:rPr>
              <w:rFonts w:ascii="Times New Roman" w:eastAsiaTheme="minorHAnsi" w:hAnsi="Times New Roman" w:cstheme="minorBidi"/>
              <w:color w:val="auto"/>
            </w:rPr>
          </w:rPrChange>
        </w:rPr>
        <w:t xml:space="preserve">Protocolos </w:t>
      </w:r>
    </w:p>
    <w:p w14:paraId="06A8F1B4" w14:textId="77777777" w:rsidR="00EE67FE" w:rsidRPr="002B569F" w:rsidRDefault="00EE67FE">
      <w:pPr>
        <w:pStyle w:val="PrrAPA"/>
        <w:ind w:left="708"/>
        <w:rPr>
          <w:rPrChange w:id="2797" w:author="Camilo Andrés Díaz Gómez" w:date="2023-03-28T17:42:00Z">
            <w:rPr>
              <w:i/>
              <w:iCs/>
            </w:rPr>
          </w:rPrChange>
        </w:rPr>
        <w:pPrChange w:id="2798" w:author="Camilo Andrés Díaz Gómez" w:date="2023-03-28T17:43:00Z">
          <w:pPr/>
        </w:pPrChange>
      </w:pPr>
    </w:p>
    <w:p w14:paraId="7B8327F2" w14:textId="5243FA6A" w:rsidR="005814B4" w:rsidRPr="002B569F" w:rsidRDefault="005814B4">
      <w:pPr>
        <w:pStyle w:val="PrrAPA"/>
        <w:ind w:left="708"/>
        <w:pPrChange w:id="2799" w:author="Camilo Andrés Díaz Gómez" w:date="2023-03-28T17:43:00Z">
          <w:pPr>
            <w:pStyle w:val="PrrAPA"/>
          </w:pPr>
        </w:pPrChange>
      </w:pPr>
      <w:r w:rsidRPr="002B569F">
        <w:lastRenderedPageBreak/>
        <w:t xml:space="preserve">Los protocolos son una guía y/o pasos para saber cómo realizar una acción, de esta manera, los protocolos en IoT son los métodos en la que dos o más componentes se comunican por medio de la red, regulando las condiciones en que se transporta, el direccionamiento, enrutamiento y controles de los datos para que de esta manera se garantice la consistencia y transferencia de la información Machine2Machine (M2M). </w:t>
      </w:r>
    </w:p>
    <w:p w14:paraId="14EAA86D" w14:textId="77777777" w:rsidR="005814B4" w:rsidRPr="002B569F" w:rsidDel="00A023DA" w:rsidRDefault="005814B4">
      <w:pPr>
        <w:pStyle w:val="PrrAPA"/>
        <w:ind w:left="708"/>
        <w:rPr>
          <w:del w:id="2800" w:author="Camilo Andrés Díaz Gómez" w:date="2023-03-14T20:06:00Z"/>
        </w:rPr>
        <w:pPrChange w:id="2801" w:author="Camilo Andrés Díaz Gómez" w:date="2023-03-28T17:43:00Z">
          <w:pPr>
            <w:pStyle w:val="PrrAPA"/>
          </w:pPr>
        </w:pPrChange>
      </w:pPr>
    </w:p>
    <w:p w14:paraId="62A23D46" w14:textId="77777777" w:rsidR="00BB53D7" w:rsidRPr="002B569F" w:rsidRDefault="00BB53D7">
      <w:pPr>
        <w:ind w:left="708"/>
        <w:rPr>
          <w:rFonts w:cs="Times New Roman"/>
          <w:b/>
          <w:bCs/>
          <w:i/>
          <w:iCs/>
          <w:szCs w:val="24"/>
        </w:rPr>
        <w:pPrChange w:id="2802" w:author="Camilo Andrés Díaz Gómez" w:date="2023-03-28T17:43:00Z">
          <w:pPr>
            <w:ind w:firstLine="720"/>
          </w:pPr>
        </w:pPrChange>
      </w:pPr>
    </w:p>
    <w:p w14:paraId="4631DCA8" w14:textId="549FEE5C" w:rsidR="005814B4" w:rsidRPr="002B569F" w:rsidRDefault="005814B4">
      <w:pPr>
        <w:pStyle w:val="Ttulo5"/>
        <w:ind w:left="708" w:firstLine="708"/>
        <w:rPr>
          <w:ins w:id="2803" w:author="Camilo Andrés Díaz Gómez" w:date="2023-03-17T00:42:00Z"/>
          <w:rFonts w:ascii="Times New Roman" w:hAnsi="Times New Roman" w:cs="Times New Roman"/>
          <w:b/>
          <w:bCs/>
          <w:color w:val="auto"/>
          <w:szCs w:val="24"/>
        </w:rPr>
        <w:pPrChange w:id="2804" w:author="Camilo Andrés Díaz Gómez" w:date="2023-03-28T17:43:00Z">
          <w:pPr>
            <w:pStyle w:val="Ttulo5"/>
            <w:ind w:firstLine="708"/>
          </w:pPr>
        </w:pPrChange>
      </w:pPr>
      <w:r w:rsidRPr="002B569F">
        <w:rPr>
          <w:rFonts w:ascii="Times New Roman" w:hAnsi="Times New Roman" w:cs="Times New Roman"/>
          <w:b/>
          <w:bCs/>
          <w:color w:val="auto"/>
          <w:szCs w:val="24"/>
          <w:rPrChange w:id="2805" w:author="Camilo Andrés Díaz Gómez" w:date="2023-03-28T17:42:00Z">
            <w:rPr>
              <w:rFonts w:ascii="Times New Roman" w:eastAsiaTheme="minorHAnsi" w:hAnsi="Times New Roman" w:cstheme="minorBidi"/>
              <w:color w:val="auto"/>
            </w:rPr>
          </w:rPrChange>
        </w:rPr>
        <w:t>Tipos de Protocolos IoT</w:t>
      </w:r>
      <w:del w:id="2806" w:author="Camilo Andrés Díaz Gómez" w:date="2023-03-14T20:27:00Z">
        <w:r w:rsidRPr="002B569F" w:rsidDel="00287D6C">
          <w:rPr>
            <w:rFonts w:ascii="Times New Roman" w:hAnsi="Times New Roman" w:cs="Times New Roman"/>
            <w:b/>
            <w:bCs/>
            <w:i/>
            <w:iCs/>
            <w:color w:val="auto"/>
            <w:szCs w:val="24"/>
            <w:rPrChange w:id="2807" w:author="Camilo Andrés Díaz Gómez" w:date="2023-03-28T17:42:00Z">
              <w:rPr>
                <w:rFonts w:ascii="Times New Roman" w:eastAsiaTheme="minorHAnsi" w:hAnsi="Times New Roman" w:cstheme="minorBidi"/>
                <w:i/>
                <w:iCs/>
                <w:color w:val="auto"/>
              </w:rPr>
            </w:rPrChange>
          </w:rPr>
          <w:delText>.</w:delText>
        </w:r>
      </w:del>
    </w:p>
    <w:p w14:paraId="16882002" w14:textId="77777777" w:rsidR="00EE67FE" w:rsidRPr="002B569F" w:rsidRDefault="00EE67FE">
      <w:pPr>
        <w:pStyle w:val="PrrAPA"/>
        <w:ind w:left="1416"/>
        <w:rPr>
          <w:rPrChange w:id="2808" w:author="Camilo Andrés Díaz Gómez" w:date="2023-03-28T17:42:00Z">
            <w:rPr>
              <w:i/>
              <w:iCs/>
            </w:rPr>
          </w:rPrChange>
        </w:rPr>
        <w:pPrChange w:id="2809" w:author="Camilo Andrés Díaz Gómez" w:date="2023-03-28T17:43:00Z">
          <w:pPr>
            <w:ind w:firstLine="720"/>
          </w:pPr>
        </w:pPrChange>
      </w:pPr>
    </w:p>
    <w:p w14:paraId="7472AC80" w14:textId="77777777" w:rsidR="0052580A" w:rsidRPr="002B569F" w:rsidRDefault="0052580A">
      <w:pPr>
        <w:pStyle w:val="PrrAPA"/>
        <w:ind w:left="1416"/>
        <w:pPrChange w:id="2810" w:author="Camilo Andrés Díaz Gómez" w:date="2023-03-28T17:43:00Z">
          <w:pPr>
            <w:pStyle w:val="PrrAPA"/>
          </w:pPr>
        </w:pPrChange>
      </w:pPr>
      <w:r w:rsidRPr="002B569F">
        <w:t>Con el crecimiento, desarrollo e implementación de dispositivos IoT, se han establecido diferentes protocolos IoT para la gestión de comunicaciones. Para determinar el tipo de protocolo que se debe implementar en una red IoT, se deben considerar los dispositivos interconectados, su función u objetivo y la distancia que recorrerán para la transición de datos. Sin embargo, se utilizan comúnmente dos tipos principales de protocolos:</w:t>
      </w:r>
    </w:p>
    <w:p w14:paraId="3A47D347" w14:textId="77777777" w:rsidR="005814B4" w:rsidRPr="002B569F" w:rsidRDefault="005814B4">
      <w:pPr>
        <w:pStyle w:val="PrrAPA"/>
        <w:pPrChange w:id="2811" w:author="Camilo Andrés Díaz Gómez" w:date="2023-03-28T17:43:00Z">
          <w:pPr/>
        </w:pPrChange>
      </w:pPr>
    </w:p>
    <w:p w14:paraId="08358F61" w14:textId="2EEA216E" w:rsidR="005814B4" w:rsidRPr="002B569F" w:rsidRDefault="005814B4">
      <w:pPr>
        <w:pStyle w:val="Ttulo6"/>
        <w:ind w:left="1428" w:firstLine="696"/>
        <w:rPr>
          <w:ins w:id="2812" w:author="Camilo Andrés Díaz Gómez" w:date="2023-03-17T00:42:00Z"/>
          <w:rFonts w:ascii="Times New Roman" w:hAnsi="Times New Roman" w:cs="Times New Roman"/>
          <w:b/>
          <w:bCs/>
          <w:i/>
          <w:iCs/>
          <w:color w:val="auto"/>
          <w:szCs w:val="24"/>
        </w:rPr>
        <w:pPrChange w:id="2813"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814" w:author="Camilo Andrés Díaz Gómez" w:date="2023-03-28T17:42:00Z">
            <w:rPr>
              <w:rFonts w:ascii="Times New Roman" w:eastAsiaTheme="minorHAnsi" w:hAnsi="Times New Roman" w:cstheme="minorBidi"/>
              <w:color w:val="auto"/>
            </w:rPr>
          </w:rPrChange>
        </w:rPr>
        <w:t>Protocolos de acceso de red</w:t>
      </w:r>
      <w:del w:id="2815" w:author="Camilo Andrés Díaz Gómez" w:date="2023-03-14T20:27:00Z">
        <w:r w:rsidRPr="002B569F" w:rsidDel="00287D6C">
          <w:rPr>
            <w:rFonts w:ascii="Times New Roman" w:hAnsi="Times New Roman" w:cs="Times New Roman"/>
            <w:b/>
            <w:bCs/>
            <w:i/>
            <w:iCs/>
            <w:color w:val="auto"/>
            <w:szCs w:val="24"/>
            <w:rPrChange w:id="2816" w:author="Camilo Andrés Díaz Gómez" w:date="2023-03-28T17:42:00Z">
              <w:rPr>
                <w:rFonts w:ascii="Times New Roman" w:eastAsiaTheme="minorHAnsi" w:hAnsi="Times New Roman" w:cstheme="minorBidi"/>
                <w:color w:val="auto"/>
              </w:rPr>
            </w:rPrChange>
          </w:rPr>
          <w:delText>.</w:delText>
        </w:r>
      </w:del>
    </w:p>
    <w:p w14:paraId="6711490F" w14:textId="77777777" w:rsidR="00EE67FE" w:rsidRPr="002B569F" w:rsidRDefault="00EE67FE">
      <w:pPr>
        <w:pStyle w:val="PrrAPA"/>
        <w:ind w:left="2124"/>
        <w:pPrChange w:id="2817" w:author="Camilo Andrés Díaz Gómez" w:date="2023-03-28T17:43:00Z">
          <w:pPr>
            <w:spacing w:after="160"/>
            <w:ind w:firstLine="720"/>
          </w:pPr>
        </w:pPrChange>
      </w:pPr>
    </w:p>
    <w:p w14:paraId="141FB28A" w14:textId="350CD97E" w:rsidR="00A023DA" w:rsidRPr="002B569F" w:rsidRDefault="0052580A">
      <w:pPr>
        <w:pStyle w:val="PrrAPA"/>
        <w:ind w:left="2124"/>
        <w:rPr>
          <w:ins w:id="2818" w:author="Camilo Andrés Díaz Gómez" w:date="2023-03-14T20:06:00Z"/>
        </w:rPr>
        <w:pPrChange w:id="2819" w:author="Camilo Andrés Díaz Gómez" w:date="2023-03-28T17:43:00Z">
          <w:pPr>
            <w:pStyle w:val="PrrAPA"/>
            <w:ind w:firstLine="720"/>
          </w:pPr>
        </w:pPrChange>
      </w:pPr>
      <w:r w:rsidRPr="002B569F">
        <w:rPr>
          <w:rPrChange w:id="2820" w:author="Camilo Andrés Díaz Gómez" w:date="2023-03-28T17:42:00Z">
            <w:rPr>
              <w:color w:val="000000" w:themeColor="text1"/>
            </w:rPr>
          </w:rPrChange>
        </w:rPr>
        <w:t>Se utilizan en la capa inferior para permitir la conexión de dispositivos, que se puede realizar a través de Wi-Fi, Ethernet, 3G, 4G, 5G, etc</w:t>
      </w:r>
      <w:ins w:id="2821" w:author="Camilo Andrés Díaz Gómez" w:date="2023-03-27T22:34:00Z">
        <w:r w:rsidR="006E7BA5" w:rsidRPr="002B569F">
          <w:t>.</w:t>
        </w:r>
      </w:ins>
      <w:del w:id="2822" w:author="Camilo Andrés Díaz Gómez" w:date="2023-03-27T22:34:00Z">
        <w:r w:rsidRPr="002B569F" w:rsidDel="006E7BA5">
          <w:rPr>
            <w:rPrChange w:id="2823" w:author="Camilo Andrés Díaz Gómez" w:date="2023-03-28T17:42:00Z">
              <w:rPr>
                <w:b/>
                <w:bCs/>
                <w:i/>
                <w:iCs/>
              </w:rPr>
            </w:rPrChange>
          </w:rPr>
          <w:delText xml:space="preserve"> </w:delText>
        </w:r>
      </w:del>
    </w:p>
    <w:p w14:paraId="1F1104F1" w14:textId="77777777" w:rsidR="00A023DA" w:rsidRPr="002B569F" w:rsidRDefault="00A023DA">
      <w:pPr>
        <w:pStyle w:val="PrrAPA"/>
        <w:rPr>
          <w:ins w:id="2824" w:author="Camilo Andrés Díaz Gómez" w:date="2023-03-14T20:06:00Z"/>
        </w:rPr>
        <w:pPrChange w:id="2825" w:author="Camilo Andrés Díaz Gómez" w:date="2023-03-28T17:43:00Z">
          <w:pPr>
            <w:ind w:firstLine="720"/>
          </w:pPr>
        </w:pPrChange>
      </w:pPr>
    </w:p>
    <w:p w14:paraId="396B091D" w14:textId="622B6D12" w:rsidR="00A023DA" w:rsidRPr="002B569F" w:rsidDel="00A023DA" w:rsidRDefault="00287D6C">
      <w:pPr>
        <w:pStyle w:val="Ttulo6"/>
        <w:ind w:left="1428"/>
        <w:rPr>
          <w:del w:id="2826" w:author="Camilo Andrés Díaz Gómez" w:date="2023-03-14T20:06:00Z"/>
          <w:rFonts w:cs="Times New Roman"/>
          <w:b/>
          <w:bCs/>
          <w:i/>
          <w:iCs/>
          <w:szCs w:val="24"/>
          <w:rPrChange w:id="2827" w:author="Camilo Andrés Díaz Gómez" w:date="2023-03-28T17:42:00Z">
            <w:rPr>
              <w:del w:id="2828" w:author="Camilo Andrés Díaz Gómez" w:date="2023-03-14T20:06:00Z"/>
            </w:rPr>
          </w:rPrChange>
        </w:rPr>
        <w:pPrChange w:id="2829" w:author="Camilo Andrés Díaz Gómez" w:date="2023-03-28T17:43:00Z">
          <w:pPr>
            <w:spacing w:after="160"/>
            <w:ind w:firstLine="720"/>
          </w:pPr>
        </w:pPrChange>
      </w:pPr>
      <w:ins w:id="2830" w:author="Camilo Andrés Díaz Gómez" w:date="2023-03-14T20:36:00Z">
        <w:r w:rsidRPr="002B569F">
          <w:rPr>
            <w:rFonts w:cs="Times New Roman"/>
            <w:b/>
            <w:bCs/>
            <w:i/>
            <w:iCs/>
            <w:szCs w:val="24"/>
            <w:rPrChange w:id="2831" w:author="Camilo Andrés Díaz Gómez" w:date="2023-03-28T17:42:00Z">
              <w:rPr/>
            </w:rPrChange>
          </w:rPr>
          <w:tab/>
        </w:r>
      </w:ins>
    </w:p>
    <w:p w14:paraId="51B9CD01" w14:textId="49CC68BA" w:rsidR="005814B4" w:rsidRPr="002B569F" w:rsidRDefault="005814B4">
      <w:pPr>
        <w:pStyle w:val="Ttulo6"/>
        <w:ind w:left="1428"/>
        <w:rPr>
          <w:ins w:id="2832" w:author="Camilo Andrés Díaz Gómez" w:date="2023-03-17T00:42:00Z"/>
          <w:rFonts w:ascii="Times New Roman" w:hAnsi="Times New Roman" w:cs="Times New Roman"/>
          <w:b/>
          <w:bCs/>
          <w:i/>
          <w:iCs/>
          <w:color w:val="auto"/>
          <w:szCs w:val="24"/>
        </w:rPr>
        <w:pPrChange w:id="2833" w:author="Camilo Andrés Díaz Gómez" w:date="2023-03-28T17:43:00Z">
          <w:pPr>
            <w:pStyle w:val="Ttulo6"/>
            <w:ind w:left="720"/>
          </w:pPr>
        </w:pPrChange>
      </w:pPr>
      <w:r w:rsidRPr="002B569F">
        <w:rPr>
          <w:rFonts w:ascii="Times New Roman" w:hAnsi="Times New Roman" w:cs="Times New Roman"/>
          <w:b/>
          <w:bCs/>
          <w:i/>
          <w:iCs/>
          <w:color w:val="auto"/>
          <w:szCs w:val="24"/>
          <w:rPrChange w:id="2834" w:author="Camilo Andrés Díaz Gómez" w:date="2023-03-28T17:42:00Z">
            <w:rPr>
              <w:rFonts w:ascii="Times New Roman" w:eastAsiaTheme="minorHAnsi" w:hAnsi="Times New Roman" w:cstheme="minorBidi"/>
              <w:color w:val="auto"/>
            </w:rPr>
          </w:rPrChange>
        </w:rPr>
        <w:t>Protocolos de transmisión</w:t>
      </w:r>
      <w:del w:id="2835" w:author="Camilo Andrés Díaz Gómez" w:date="2023-03-14T20:27:00Z">
        <w:r w:rsidRPr="002B569F" w:rsidDel="00287D6C">
          <w:rPr>
            <w:rFonts w:ascii="Times New Roman" w:hAnsi="Times New Roman" w:cs="Times New Roman"/>
            <w:b/>
            <w:bCs/>
            <w:i/>
            <w:iCs/>
            <w:color w:val="auto"/>
            <w:szCs w:val="24"/>
            <w:rPrChange w:id="2836" w:author="Camilo Andrés Díaz Gómez" w:date="2023-03-28T17:42:00Z">
              <w:rPr>
                <w:rFonts w:ascii="Times New Roman" w:eastAsiaTheme="minorHAnsi" w:hAnsi="Times New Roman" w:cstheme="minorBidi"/>
                <w:color w:val="auto"/>
              </w:rPr>
            </w:rPrChange>
          </w:rPr>
          <w:delText>.</w:delText>
        </w:r>
      </w:del>
    </w:p>
    <w:p w14:paraId="41DA957E" w14:textId="77777777" w:rsidR="00EE67FE" w:rsidRPr="002B569F" w:rsidRDefault="00EE67FE">
      <w:pPr>
        <w:pStyle w:val="PrrAPA"/>
        <w:ind w:left="2124"/>
        <w:pPrChange w:id="2837" w:author="Camilo Andrés Díaz Gómez" w:date="2023-03-28T17:43:00Z">
          <w:pPr>
            <w:spacing w:after="160"/>
            <w:ind w:firstLine="720"/>
          </w:pPr>
        </w:pPrChange>
      </w:pPr>
    </w:p>
    <w:p w14:paraId="63768F2D" w14:textId="27FF6835" w:rsidR="0052580A" w:rsidRPr="002B569F" w:rsidRDefault="005814B4">
      <w:pPr>
        <w:pStyle w:val="PrrAPA"/>
        <w:ind w:left="2124"/>
        <w:rPr>
          <w:ins w:id="2838" w:author="Camilo Andrés Díaz Gómez" w:date="2023-03-17T00:42:00Z"/>
          <w:rPrChange w:id="2839" w:author="Camilo Andrés Díaz Gómez" w:date="2023-03-28T17:42:00Z">
            <w:rPr>
              <w:ins w:id="2840" w:author="Camilo Andrés Díaz Gómez" w:date="2023-03-17T00:42:00Z"/>
              <w:color w:val="000000" w:themeColor="text1"/>
            </w:rPr>
          </w:rPrChange>
        </w:rPr>
        <w:pPrChange w:id="2841" w:author="Camilo Andrés Díaz Gómez" w:date="2023-03-28T17:43:00Z">
          <w:pPr>
            <w:spacing w:after="160"/>
            <w:ind w:left="708" w:firstLine="720"/>
          </w:pPr>
        </w:pPrChange>
      </w:pPr>
      <w:r w:rsidRPr="002B569F">
        <w:t xml:space="preserve"> </w:t>
      </w:r>
      <w:r w:rsidR="0052580A" w:rsidRPr="002B569F">
        <w:rPr>
          <w:rPrChange w:id="2842" w:author="Camilo Andrés Díaz Gómez" w:date="2023-03-28T17:42:00Z">
            <w:rPr>
              <w:color w:val="000000" w:themeColor="text1"/>
            </w:rPr>
          </w:rPrChange>
        </w:rPr>
        <w:t>Utilizados en la transmisión de datos, que codifica la información enviada a través de las redes.</w:t>
      </w:r>
    </w:p>
    <w:p w14:paraId="0C4D8C21" w14:textId="77777777" w:rsidR="00EE67FE" w:rsidRPr="002B569F" w:rsidRDefault="00EE67FE">
      <w:pPr>
        <w:pStyle w:val="PrrAPA"/>
        <w:ind w:left="2124"/>
        <w:rPr>
          <w:rPrChange w:id="2843" w:author="Camilo Andrés Díaz Gómez" w:date="2023-03-28T17:42:00Z">
            <w:rPr>
              <w:color w:val="000000" w:themeColor="text1"/>
            </w:rPr>
          </w:rPrChange>
        </w:rPr>
        <w:pPrChange w:id="2844" w:author="Camilo Andrés Díaz Gómez" w:date="2023-03-28T17:43:00Z">
          <w:pPr>
            <w:spacing w:after="160"/>
            <w:ind w:firstLine="720"/>
          </w:pPr>
        </w:pPrChange>
      </w:pPr>
    </w:p>
    <w:p w14:paraId="59D63B80" w14:textId="1D2B107F" w:rsidR="00A023DA" w:rsidRPr="002B569F" w:rsidRDefault="0052580A">
      <w:pPr>
        <w:pStyle w:val="PrrAPA"/>
        <w:ind w:left="2124"/>
        <w:rPr>
          <w:ins w:id="2845" w:author="Camilo Andrés Díaz Gómez" w:date="2023-03-14T20:06:00Z"/>
        </w:rPr>
        <w:pPrChange w:id="2846" w:author="Camilo Andrés Díaz Gómez" w:date="2023-03-28T17:43:00Z">
          <w:pPr>
            <w:pStyle w:val="PrrAPA"/>
            <w:ind w:firstLine="720"/>
          </w:pPr>
        </w:pPrChange>
      </w:pPr>
      <w:r w:rsidRPr="002B569F">
        <w:rPr>
          <w:rPrChange w:id="2847" w:author="Camilo Andrés Díaz Gómez" w:date="2023-03-28T17:42:00Z">
            <w:rPr>
              <w:color w:val="000000" w:themeColor="text1"/>
            </w:rPr>
          </w:rPrChange>
        </w:rPr>
        <w:t xml:space="preserve">Hay que recalcar que la elección del protocolo depende de los requisitos específicos de la red a diseñar, los tipos de datos que se transmiten, la cantidad y tipos de dispositivos en la red y la distancia </w:t>
      </w:r>
      <w:r w:rsidRPr="002B569F">
        <w:rPr>
          <w:rPrChange w:id="2848" w:author="Camilo Andrés Díaz Gómez" w:date="2023-03-28T17:42:00Z">
            <w:rPr>
              <w:color w:val="000000" w:themeColor="text1"/>
            </w:rPr>
          </w:rPrChange>
        </w:rPr>
        <w:lastRenderedPageBreak/>
        <w:t>en la que los dispositivos deben transmitir los datos. Algunos de los protocolos comúnmente utilizados en las redes IoT incluyen</w:t>
      </w:r>
      <w:ins w:id="2849" w:author="Camilo Andrés Díaz Gómez" w:date="2023-03-14T20:06:00Z">
        <w:r w:rsidR="00A023DA" w:rsidRPr="002B569F">
          <w:rPr>
            <w:rPrChange w:id="2850" w:author="Camilo Andrés Díaz Gómez" w:date="2023-03-28T17:42:00Z">
              <w:rPr>
                <w:color w:val="000000" w:themeColor="text1"/>
              </w:rPr>
            </w:rPrChange>
          </w:rPr>
          <w:t>.</w:t>
        </w:r>
      </w:ins>
    </w:p>
    <w:p w14:paraId="0AB57432" w14:textId="77777777" w:rsidR="00A023DA" w:rsidRPr="002B569F" w:rsidRDefault="00A023DA">
      <w:pPr>
        <w:ind w:left="708" w:firstLine="720"/>
        <w:rPr>
          <w:ins w:id="2851" w:author="Camilo Andrés Díaz Gómez" w:date="2023-03-14T20:06:00Z"/>
          <w:rFonts w:cs="Times New Roman"/>
          <w:szCs w:val="24"/>
        </w:rPr>
        <w:pPrChange w:id="2852" w:author="Camilo Andrés Díaz Gómez" w:date="2023-03-28T17:43:00Z">
          <w:pPr>
            <w:ind w:firstLine="720"/>
          </w:pPr>
        </w:pPrChange>
      </w:pPr>
    </w:p>
    <w:p w14:paraId="3FB83EEE" w14:textId="691F7307" w:rsidR="00A023DA" w:rsidRPr="002B569F" w:rsidDel="00A023DA" w:rsidRDefault="00287D6C">
      <w:pPr>
        <w:pStyle w:val="Ttulo6"/>
        <w:ind w:left="1428"/>
        <w:rPr>
          <w:del w:id="2853" w:author="Camilo Andrés Díaz Gómez" w:date="2023-03-14T20:06:00Z"/>
          <w:rFonts w:cs="Times New Roman"/>
          <w:b/>
          <w:bCs/>
          <w:i/>
          <w:iCs/>
          <w:szCs w:val="24"/>
          <w:rPrChange w:id="2854" w:author="Camilo Andrés Díaz Gómez" w:date="2023-03-28T17:42:00Z">
            <w:rPr>
              <w:del w:id="2855" w:author="Camilo Andrés Díaz Gómez" w:date="2023-03-14T20:06:00Z"/>
            </w:rPr>
          </w:rPrChange>
        </w:rPr>
        <w:pPrChange w:id="2856" w:author="Camilo Andrés Díaz Gómez" w:date="2023-03-28T17:43:00Z">
          <w:pPr>
            <w:spacing w:after="160"/>
            <w:ind w:firstLine="720"/>
          </w:pPr>
        </w:pPrChange>
      </w:pPr>
      <w:ins w:id="2857" w:author="Camilo Andrés Díaz Gómez" w:date="2023-03-14T20:36:00Z">
        <w:r w:rsidRPr="002B569F">
          <w:rPr>
            <w:rFonts w:cs="Times New Roman"/>
            <w:b/>
            <w:bCs/>
            <w:i/>
            <w:iCs/>
            <w:szCs w:val="24"/>
            <w:rPrChange w:id="2858" w:author="Camilo Andrés Díaz Gómez" w:date="2023-03-28T17:42:00Z">
              <w:rPr/>
            </w:rPrChange>
          </w:rPr>
          <w:tab/>
        </w:r>
      </w:ins>
    </w:p>
    <w:p w14:paraId="33DF0F1A" w14:textId="3ED336F0" w:rsidR="0052580A" w:rsidRPr="002B569F" w:rsidRDefault="0052580A">
      <w:pPr>
        <w:pStyle w:val="Ttulo6"/>
        <w:ind w:left="1428"/>
        <w:rPr>
          <w:ins w:id="2859" w:author="Camilo Andrés Díaz Gómez" w:date="2023-03-17T00:42:00Z"/>
          <w:rFonts w:ascii="Times New Roman" w:hAnsi="Times New Roman" w:cs="Times New Roman"/>
          <w:b/>
          <w:bCs/>
          <w:i/>
          <w:iCs/>
          <w:color w:val="auto"/>
          <w:szCs w:val="24"/>
        </w:rPr>
        <w:pPrChange w:id="2860" w:author="Camilo Andrés Díaz Gómez" w:date="2023-03-28T17:43:00Z">
          <w:pPr>
            <w:pStyle w:val="Ttulo6"/>
            <w:ind w:left="720"/>
          </w:pPr>
        </w:pPrChange>
      </w:pPr>
      <w:r w:rsidRPr="002B569F">
        <w:rPr>
          <w:rFonts w:ascii="Times New Roman" w:hAnsi="Times New Roman" w:cs="Times New Roman"/>
          <w:b/>
          <w:bCs/>
          <w:i/>
          <w:iCs/>
          <w:color w:val="auto"/>
          <w:szCs w:val="24"/>
          <w:rPrChange w:id="2861" w:author="Camilo Andrés Díaz Gómez" w:date="2023-03-28T17:42:00Z">
            <w:rPr>
              <w:rFonts w:ascii="Times New Roman" w:eastAsiaTheme="minorHAnsi" w:hAnsi="Times New Roman" w:cstheme="minorBidi"/>
              <w:b/>
              <w:bCs/>
              <w:i/>
              <w:iCs/>
              <w:color w:val="auto"/>
            </w:rPr>
          </w:rPrChange>
        </w:rPr>
        <w:t>MQTT (Transporte de telemetría de Message Queue Server)</w:t>
      </w:r>
      <w:del w:id="2862" w:author="Camilo Andrés Díaz Gómez" w:date="2023-03-14T20:27:00Z">
        <w:r w:rsidRPr="002B569F" w:rsidDel="00287D6C">
          <w:rPr>
            <w:rFonts w:ascii="Times New Roman" w:hAnsi="Times New Roman" w:cs="Times New Roman"/>
            <w:b/>
            <w:bCs/>
            <w:i/>
            <w:iCs/>
            <w:color w:val="auto"/>
            <w:szCs w:val="24"/>
            <w:rPrChange w:id="2863" w:author="Camilo Andrés Díaz Gómez" w:date="2023-03-28T17:42:00Z">
              <w:rPr>
                <w:rFonts w:ascii="Times New Roman" w:eastAsiaTheme="minorHAnsi" w:hAnsi="Times New Roman" w:cstheme="minorBidi"/>
                <w:b/>
                <w:bCs/>
                <w:i/>
                <w:iCs/>
                <w:color w:val="auto"/>
              </w:rPr>
            </w:rPrChange>
          </w:rPr>
          <w:delText>.</w:delText>
        </w:r>
      </w:del>
    </w:p>
    <w:p w14:paraId="47EF6AC1" w14:textId="77777777" w:rsidR="00EE67FE" w:rsidRPr="002B569F" w:rsidRDefault="00EE67FE">
      <w:pPr>
        <w:pStyle w:val="PrrAPA"/>
        <w:ind w:left="2124"/>
        <w:rPr>
          <w:rPrChange w:id="2864" w:author="Camilo Andrés Díaz Gómez" w:date="2023-03-28T17:42:00Z">
            <w:rPr>
              <w:rFonts w:cs="Times New Roman"/>
              <w:b/>
              <w:bCs/>
              <w:i/>
              <w:iCs/>
            </w:rPr>
          </w:rPrChange>
        </w:rPr>
        <w:pPrChange w:id="2865" w:author="Camilo Andrés Díaz Gómez" w:date="2023-03-28T17:43:00Z">
          <w:pPr>
            <w:spacing w:after="160"/>
            <w:ind w:firstLine="720"/>
          </w:pPr>
        </w:pPrChange>
      </w:pPr>
    </w:p>
    <w:p w14:paraId="0657DA06" w14:textId="1A74C292" w:rsidR="0052580A" w:rsidRPr="002B569F" w:rsidDel="00A023DA" w:rsidRDefault="00704945">
      <w:pPr>
        <w:pStyle w:val="PrrAPA"/>
        <w:ind w:left="2124"/>
        <w:rPr>
          <w:del w:id="2866" w:author="Camilo Andrés Díaz Gómez" w:date="2023-03-14T20:06:00Z"/>
          <w:rPrChange w:id="2867" w:author="Camilo Andrés Díaz Gómez" w:date="2023-03-28T17:42:00Z">
            <w:rPr>
              <w:del w:id="2868" w:author="Camilo Andrés Díaz Gómez" w:date="2023-03-14T20:06:00Z"/>
              <w:color w:val="000000" w:themeColor="text1"/>
            </w:rPr>
          </w:rPrChange>
        </w:rPr>
        <w:pPrChange w:id="2869" w:author="Camilo Andrés Díaz Gómez" w:date="2023-03-28T17:43:00Z">
          <w:pPr>
            <w:spacing w:after="160"/>
            <w:ind w:firstLine="720"/>
          </w:pPr>
        </w:pPrChange>
      </w:pPr>
      <w:r w:rsidRPr="002B569F">
        <w:rPr>
          <w:rPrChange w:id="2870" w:author="Camilo Andrés Díaz Gómez" w:date="2023-03-28T17:42:00Z">
            <w:rPr>
              <w:color w:val="000000" w:themeColor="text1"/>
            </w:rPr>
          </w:rPrChange>
        </w:rPr>
        <w:t>E</w:t>
      </w:r>
      <w:r w:rsidR="0052580A" w:rsidRPr="002B569F">
        <w:rPr>
          <w:rPrChange w:id="2871" w:author="Camilo Andrés Díaz Gómez" w:date="2023-03-28T17:42:00Z">
            <w:rPr>
              <w:color w:val="000000" w:themeColor="text1"/>
            </w:rPr>
          </w:rPrChange>
        </w:rPr>
        <w:t>ste protocolo se usa ampliamente en aplicaciones IoT por su baja sobrecarga y distribución eficiente de mensajes. Está diseñado para aplicaciones con redes de bajo ancho de banda y alta latencia.</w:t>
      </w:r>
    </w:p>
    <w:p w14:paraId="28A07E53" w14:textId="77777777" w:rsidR="0052580A" w:rsidRPr="002B569F" w:rsidRDefault="0052580A">
      <w:pPr>
        <w:pStyle w:val="PrrAPA"/>
        <w:ind w:left="2124"/>
        <w:rPr>
          <w:rPrChange w:id="2872" w:author="Camilo Andrés Díaz Gómez" w:date="2023-03-28T17:42:00Z">
            <w:rPr>
              <w:color w:val="000000" w:themeColor="text1"/>
            </w:rPr>
          </w:rPrChange>
        </w:rPr>
        <w:pPrChange w:id="2873" w:author="Camilo Andrés Díaz Gómez" w:date="2023-03-28T17:43:00Z">
          <w:pPr>
            <w:spacing w:after="160"/>
            <w:ind w:firstLine="720"/>
          </w:pPr>
        </w:pPrChange>
      </w:pPr>
    </w:p>
    <w:p w14:paraId="6A7C4648" w14:textId="77777777" w:rsidR="00A023DA" w:rsidRPr="002B569F" w:rsidRDefault="00A023DA">
      <w:pPr>
        <w:ind w:left="708"/>
        <w:rPr>
          <w:ins w:id="2874" w:author="Camilo Andrés Díaz Gómez" w:date="2023-03-14T20:06:00Z"/>
          <w:rFonts w:cs="Times New Roman"/>
          <w:szCs w:val="24"/>
        </w:rPr>
        <w:pPrChange w:id="2875" w:author="Camilo Andrés Díaz Gómez" w:date="2023-03-28T17:43:00Z">
          <w:pPr>
            <w:ind w:firstLine="720"/>
          </w:pPr>
        </w:pPrChange>
      </w:pPr>
    </w:p>
    <w:p w14:paraId="2FCDDE71" w14:textId="6D6B0CFC" w:rsidR="0052580A" w:rsidRPr="002B569F" w:rsidRDefault="0052580A">
      <w:pPr>
        <w:pStyle w:val="Ttulo6"/>
        <w:ind w:left="1428" w:firstLine="696"/>
        <w:rPr>
          <w:ins w:id="2876" w:author="Camilo Andrés Díaz Gómez" w:date="2023-03-17T00:42:00Z"/>
          <w:rFonts w:ascii="Times New Roman" w:hAnsi="Times New Roman" w:cs="Times New Roman"/>
          <w:b/>
          <w:bCs/>
          <w:i/>
          <w:iCs/>
          <w:color w:val="auto"/>
          <w:szCs w:val="24"/>
        </w:rPr>
        <w:pPrChange w:id="2877"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878" w:author="Camilo Andrés Díaz Gómez" w:date="2023-03-28T17:42:00Z">
            <w:rPr>
              <w:rFonts w:ascii="Times New Roman" w:eastAsiaTheme="minorHAnsi" w:hAnsi="Times New Roman" w:cstheme="minorBidi"/>
              <w:color w:val="auto"/>
            </w:rPr>
          </w:rPrChange>
        </w:rPr>
        <w:t>CoAP (Protocolo de aplicación restringida)</w:t>
      </w:r>
      <w:del w:id="2879" w:author="Camilo Andrés Díaz Gómez" w:date="2023-03-14T20:27:00Z">
        <w:r w:rsidRPr="002B569F" w:rsidDel="00287D6C">
          <w:rPr>
            <w:rFonts w:ascii="Times New Roman" w:hAnsi="Times New Roman" w:cs="Times New Roman"/>
            <w:b/>
            <w:bCs/>
            <w:i/>
            <w:iCs/>
            <w:color w:val="auto"/>
            <w:szCs w:val="24"/>
            <w:rPrChange w:id="2880" w:author="Camilo Andrés Díaz Gómez" w:date="2023-03-28T17:42:00Z">
              <w:rPr>
                <w:rFonts w:ascii="Times New Roman" w:eastAsiaTheme="minorHAnsi" w:hAnsi="Times New Roman" w:cstheme="minorBidi"/>
                <w:color w:val="auto"/>
              </w:rPr>
            </w:rPrChange>
          </w:rPr>
          <w:delText>.</w:delText>
        </w:r>
      </w:del>
    </w:p>
    <w:p w14:paraId="3EDE035A" w14:textId="77777777" w:rsidR="00EE67FE" w:rsidRPr="002B569F" w:rsidRDefault="00EE67FE">
      <w:pPr>
        <w:ind w:left="708"/>
        <w:rPr>
          <w:rFonts w:cs="Times New Roman"/>
          <w:szCs w:val="24"/>
        </w:rPr>
        <w:pPrChange w:id="2881" w:author="Camilo Andrés Díaz Gómez" w:date="2023-03-28T17:43:00Z">
          <w:pPr>
            <w:spacing w:after="160"/>
            <w:ind w:firstLine="720"/>
          </w:pPr>
        </w:pPrChange>
      </w:pPr>
    </w:p>
    <w:p w14:paraId="2EC62F65" w14:textId="77777777" w:rsidR="0052580A" w:rsidRPr="002B569F" w:rsidDel="00A023DA" w:rsidRDefault="0052580A">
      <w:pPr>
        <w:pStyle w:val="PrrAPA"/>
        <w:ind w:left="2124"/>
        <w:rPr>
          <w:del w:id="2882" w:author="Camilo Andrés Díaz Gómez" w:date="2023-03-14T20:06:00Z"/>
        </w:rPr>
        <w:pPrChange w:id="2883" w:author="Camilo Andrés Díaz Gómez" w:date="2023-03-28T17:43:00Z">
          <w:pPr>
            <w:spacing w:after="160"/>
            <w:ind w:firstLine="720"/>
          </w:pPr>
        </w:pPrChange>
      </w:pPr>
      <w:r w:rsidRPr="002B569F">
        <w:t>Este protocolo está diseñado para dispositivos y redes con recursos limitados, y se utiliza para transferir datos entre dispositivos.</w:t>
      </w:r>
    </w:p>
    <w:p w14:paraId="0E828DAA" w14:textId="77777777" w:rsidR="00A023DA" w:rsidRPr="002B569F" w:rsidRDefault="00A023DA">
      <w:pPr>
        <w:pStyle w:val="PrrAPA"/>
        <w:ind w:left="2124"/>
        <w:rPr>
          <w:ins w:id="2884" w:author="Camilo Andrés Díaz Gómez" w:date="2023-03-14T20:06:00Z"/>
        </w:rPr>
        <w:pPrChange w:id="2885" w:author="Camilo Andrés Díaz Gómez" w:date="2023-03-28T17:43:00Z">
          <w:pPr>
            <w:pStyle w:val="PrrAPA"/>
            <w:ind w:firstLine="720"/>
          </w:pPr>
        </w:pPrChange>
      </w:pPr>
    </w:p>
    <w:p w14:paraId="418165C9" w14:textId="77777777" w:rsidR="00A023DA" w:rsidRPr="002B569F" w:rsidRDefault="00A023DA">
      <w:pPr>
        <w:pStyle w:val="PrrAPA"/>
        <w:rPr>
          <w:ins w:id="2886" w:author="Camilo Andrés Díaz Gómez" w:date="2023-03-14T20:06:00Z"/>
        </w:rPr>
        <w:pPrChange w:id="2887" w:author="Camilo Andrés Díaz Gómez" w:date="2023-03-28T17:43:00Z">
          <w:pPr>
            <w:ind w:firstLine="720"/>
          </w:pPr>
        </w:pPrChange>
      </w:pPr>
    </w:p>
    <w:p w14:paraId="6DA4FD58" w14:textId="7AE8AE83" w:rsidR="0052580A" w:rsidRPr="002B569F" w:rsidRDefault="0052580A">
      <w:pPr>
        <w:pStyle w:val="Ttulo6"/>
        <w:ind w:left="1428" w:firstLine="696"/>
        <w:rPr>
          <w:ins w:id="2888" w:author="Camilo Andrés Díaz Gómez" w:date="2023-03-17T00:42:00Z"/>
          <w:rFonts w:ascii="Times New Roman" w:hAnsi="Times New Roman" w:cs="Times New Roman"/>
          <w:b/>
          <w:bCs/>
          <w:i/>
          <w:iCs/>
          <w:color w:val="auto"/>
          <w:szCs w:val="24"/>
        </w:rPr>
        <w:pPrChange w:id="2889"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890" w:author="Camilo Andrés Díaz Gómez" w:date="2023-03-28T17:42:00Z">
            <w:rPr>
              <w:rFonts w:ascii="Times New Roman" w:eastAsiaTheme="minorHAnsi" w:hAnsi="Times New Roman" w:cstheme="minorBidi"/>
              <w:color w:val="auto"/>
            </w:rPr>
          </w:rPrChange>
        </w:rPr>
        <w:t>HTTP (Protocolo de transferencia de hipertexto)</w:t>
      </w:r>
      <w:del w:id="2891" w:author="Camilo Andrés Díaz Gómez" w:date="2023-03-14T20:27:00Z">
        <w:r w:rsidRPr="002B569F" w:rsidDel="00287D6C">
          <w:rPr>
            <w:rFonts w:ascii="Times New Roman" w:hAnsi="Times New Roman" w:cs="Times New Roman"/>
            <w:b/>
            <w:bCs/>
            <w:i/>
            <w:iCs/>
            <w:color w:val="auto"/>
            <w:szCs w:val="24"/>
            <w:rPrChange w:id="2892" w:author="Camilo Andrés Díaz Gómez" w:date="2023-03-28T17:42:00Z">
              <w:rPr>
                <w:rFonts w:ascii="Times New Roman" w:eastAsiaTheme="minorHAnsi" w:hAnsi="Times New Roman" w:cstheme="minorBidi"/>
                <w:color w:val="auto"/>
              </w:rPr>
            </w:rPrChange>
          </w:rPr>
          <w:delText>.</w:delText>
        </w:r>
      </w:del>
    </w:p>
    <w:p w14:paraId="4B7BC895" w14:textId="77777777" w:rsidR="00EE67FE" w:rsidRPr="002B569F" w:rsidRDefault="00EE67FE">
      <w:pPr>
        <w:ind w:left="708"/>
        <w:rPr>
          <w:rFonts w:cs="Times New Roman"/>
          <w:szCs w:val="24"/>
        </w:rPr>
        <w:pPrChange w:id="2893" w:author="Camilo Andrés Díaz Gómez" w:date="2023-03-28T17:43:00Z">
          <w:pPr>
            <w:spacing w:after="160"/>
            <w:ind w:firstLine="720"/>
          </w:pPr>
        </w:pPrChange>
      </w:pPr>
    </w:p>
    <w:p w14:paraId="3A3F5566" w14:textId="328D04FF" w:rsidR="0052580A" w:rsidRPr="002B569F" w:rsidRDefault="0052580A">
      <w:pPr>
        <w:pStyle w:val="PrrAPA"/>
        <w:ind w:left="2124"/>
        <w:pPrChange w:id="2894" w:author="Camilo Andrés Díaz Gómez" w:date="2023-03-28T17:43:00Z">
          <w:pPr>
            <w:spacing w:after="160"/>
            <w:ind w:firstLine="720"/>
          </w:pPr>
        </w:pPrChange>
      </w:pPr>
      <w:r w:rsidRPr="002B569F">
        <w:t>Aunque originalmente se diseñó para la web, HTTP se usa en aplicaciones de IoT por su amplio soporte, compatibilidad y facilidad de uso.</w:t>
      </w:r>
    </w:p>
    <w:p w14:paraId="67057304" w14:textId="77777777" w:rsidR="0052580A" w:rsidRPr="002B569F" w:rsidRDefault="0052580A">
      <w:pPr>
        <w:spacing w:after="160"/>
        <w:ind w:left="708" w:firstLine="720"/>
        <w:rPr>
          <w:rFonts w:cs="Times New Roman"/>
          <w:szCs w:val="24"/>
          <w:rPrChange w:id="2895" w:author="Camilo Andrés Díaz Gómez" w:date="2023-03-28T17:42:00Z">
            <w:rPr>
              <w:rFonts w:cs="Times New Roman"/>
              <w:color w:val="000000" w:themeColor="text1"/>
              <w:szCs w:val="24"/>
            </w:rPr>
          </w:rPrChange>
        </w:rPr>
        <w:pPrChange w:id="2896" w:author="Camilo Andrés Díaz Gómez" w:date="2023-03-28T17:43:00Z">
          <w:pPr>
            <w:spacing w:after="160"/>
            <w:ind w:firstLine="720"/>
          </w:pPr>
        </w:pPrChange>
      </w:pPr>
    </w:p>
    <w:p w14:paraId="796A5EC2" w14:textId="588F547A" w:rsidR="0052580A" w:rsidRPr="002B569F" w:rsidRDefault="0052580A">
      <w:pPr>
        <w:pStyle w:val="Ttulo6"/>
        <w:ind w:left="1428" w:firstLine="696"/>
        <w:rPr>
          <w:ins w:id="2897" w:author="Camilo Andrés Díaz Gómez" w:date="2023-03-17T00:42:00Z"/>
          <w:rFonts w:ascii="Times New Roman" w:hAnsi="Times New Roman" w:cs="Times New Roman"/>
          <w:b/>
          <w:bCs/>
          <w:i/>
          <w:iCs/>
          <w:color w:val="auto"/>
          <w:szCs w:val="24"/>
        </w:rPr>
        <w:pPrChange w:id="2898"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899" w:author="Camilo Andrés Díaz Gómez" w:date="2023-03-28T17:42:00Z">
            <w:rPr>
              <w:rFonts w:ascii="Times New Roman" w:eastAsiaTheme="minorHAnsi" w:hAnsi="Times New Roman" w:cstheme="minorBidi"/>
              <w:color w:val="auto"/>
            </w:rPr>
          </w:rPrChange>
        </w:rPr>
        <w:t>DDS (servicio de distribución de datos)</w:t>
      </w:r>
      <w:del w:id="2900" w:author="Camilo Andrés Díaz Gómez" w:date="2023-03-14T20:27:00Z">
        <w:r w:rsidRPr="002B569F" w:rsidDel="00287D6C">
          <w:rPr>
            <w:rFonts w:ascii="Times New Roman" w:hAnsi="Times New Roman" w:cs="Times New Roman"/>
            <w:b/>
            <w:bCs/>
            <w:i/>
            <w:iCs/>
            <w:color w:val="auto"/>
            <w:szCs w:val="24"/>
            <w:rPrChange w:id="2901" w:author="Camilo Andrés Díaz Gómez" w:date="2023-03-28T17:42:00Z">
              <w:rPr>
                <w:rFonts w:ascii="Times New Roman" w:eastAsiaTheme="minorHAnsi" w:hAnsi="Times New Roman" w:cstheme="minorBidi"/>
                <w:color w:val="auto"/>
              </w:rPr>
            </w:rPrChange>
          </w:rPr>
          <w:delText>.</w:delText>
        </w:r>
      </w:del>
    </w:p>
    <w:p w14:paraId="0DA8C170" w14:textId="77777777" w:rsidR="00EE67FE" w:rsidRPr="002B569F" w:rsidRDefault="00EE67FE">
      <w:pPr>
        <w:pStyle w:val="PrrAPA"/>
        <w:ind w:left="2124"/>
        <w:pPrChange w:id="2902" w:author="Camilo Andrés Díaz Gómez" w:date="2023-03-28T17:43:00Z">
          <w:pPr>
            <w:spacing w:after="160"/>
            <w:ind w:firstLine="720"/>
          </w:pPr>
        </w:pPrChange>
      </w:pPr>
    </w:p>
    <w:p w14:paraId="7198AC9C" w14:textId="77777777" w:rsidR="0052580A" w:rsidRPr="002B569F" w:rsidDel="00A023DA" w:rsidRDefault="0052580A">
      <w:pPr>
        <w:pStyle w:val="PrrAPA"/>
        <w:ind w:left="2124"/>
        <w:rPr>
          <w:del w:id="2903" w:author="Camilo Andrés Díaz Gómez" w:date="2023-03-14T20:07:00Z"/>
          <w:rPrChange w:id="2904" w:author="Camilo Andrés Díaz Gómez" w:date="2023-03-28T17:42:00Z">
            <w:rPr>
              <w:del w:id="2905" w:author="Camilo Andrés Díaz Gómez" w:date="2023-03-14T20:07:00Z"/>
              <w:color w:val="000000" w:themeColor="text1"/>
            </w:rPr>
          </w:rPrChange>
        </w:rPr>
        <w:pPrChange w:id="2906" w:author="Camilo Andrés Díaz Gómez" w:date="2023-03-28T17:43:00Z">
          <w:pPr>
            <w:spacing w:after="160"/>
            <w:ind w:firstLine="720"/>
          </w:pPr>
        </w:pPrChange>
      </w:pPr>
      <w:r w:rsidRPr="002B569F">
        <w:rPr>
          <w:rPrChange w:id="2907" w:author="Camilo Andrés Díaz Gómez" w:date="2023-03-28T17:42:00Z">
            <w:rPr>
              <w:color w:val="000000" w:themeColor="text1"/>
            </w:rPr>
          </w:rPrChange>
        </w:rPr>
        <w:t>DDS es un protocolo de mensajería de publicación/suscripción en tiempo real utilizado para sistemas centrados en datos como IoT.</w:t>
      </w:r>
    </w:p>
    <w:p w14:paraId="7734573C" w14:textId="77777777" w:rsidR="00A023DA" w:rsidRPr="002B569F" w:rsidRDefault="00A023DA">
      <w:pPr>
        <w:pStyle w:val="PrrAPA"/>
        <w:ind w:left="2124"/>
        <w:rPr>
          <w:ins w:id="2908" w:author="Camilo Andrés Díaz Gómez" w:date="2023-03-14T20:07:00Z"/>
        </w:rPr>
        <w:pPrChange w:id="2909" w:author="Camilo Andrés Díaz Gómez" w:date="2023-03-28T17:43:00Z">
          <w:pPr>
            <w:pStyle w:val="PrrAPA"/>
            <w:ind w:firstLine="720"/>
          </w:pPr>
        </w:pPrChange>
      </w:pPr>
    </w:p>
    <w:p w14:paraId="2E039362" w14:textId="77777777" w:rsidR="00A023DA" w:rsidRPr="002B569F" w:rsidRDefault="00A023DA">
      <w:pPr>
        <w:ind w:left="708" w:firstLine="720"/>
        <w:rPr>
          <w:ins w:id="2910" w:author="Camilo Andrés Díaz Gómez" w:date="2023-03-14T20:07:00Z"/>
          <w:rFonts w:cs="Times New Roman"/>
          <w:szCs w:val="24"/>
        </w:rPr>
        <w:pPrChange w:id="2911" w:author="Camilo Andrés Díaz Gómez" w:date="2023-03-28T17:43:00Z">
          <w:pPr>
            <w:ind w:firstLine="720"/>
          </w:pPr>
        </w:pPrChange>
      </w:pPr>
    </w:p>
    <w:p w14:paraId="1E55D454" w14:textId="1A26F9DF" w:rsidR="0052580A" w:rsidRPr="002B569F" w:rsidRDefault="0052580A">
      <w:pPr>
        <w:pStyle w:val="Ttulo6"/>
        <w:ind w:left="1428" w:firstLine="696"/>
        <w:rPr>
          <w:ins w:id="2912" w:author="Camilo Andrés Díaz Gómez" w:date="2023-03-17T00:42:00Z"/>
          <w:rFonts w:ascii="Times New Roman" w:hAnsi="Times New Roman" w:cs="Times New Roman"/>
          <w:b/>
          <w:bCs/>
          <w:i/>
          <w:iCs/>
          <w:color w:val="auto"/>
          <w:szCs w:val="24"/>
        </w:rPr>
        <w:pPrChange w:id="2913"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914" w:author="Camilo Andrés Díaz Gómez" w:date="2023-03-28T17:42:00Z">
            <w:rPr>
              <w:rFonts w:ascii="Times New Roman" w:eastAsiaTheme="minorHAnsi" w:hAnsi="Times New Roman" w:cstheme="minorBidi"/>
              <w:color w:val="auto"/>
            </w:rPr>
          </w:rPrChange>
        </w:rPr>
        <w:t>AMQP (Protocolo de cola de mensajes avanzado)</w:t>
      </w:r>
      <w:del w:id="2915" w:author="Camilo Andrés Díaz Gómez" w:date="2023-03-14T20:27:00Z">
        <w:r w:rsidRPr="002B569F" w:rsidDel="00287D6C">
          <w:rPr>
            <w:rFonts w:ascii="Times New Roman" w:hAnsi="Times New Roman" w:cs="Times New Roman"/>
            <w:b/>
            <w:bCs/>
            <w:i/>
            <w:iCs/>
            <w:color w:val="auto"/>
            <w:szCs w:val="24"/>
            <w:rPrChange w:id="2916" w:author="Camilo Andrés Díaz Gómez" w:date="2023-03-28T17:42:00Z">
              <w:rPr>
                <w:rFonts w:ascii="Times New Roman" w:eastAsiaTheme="minorHAnsi" w:hAnsi="Times New Roman" w:cstheme="minorBidi"/>
                <w:color w:val="auto"/>
              </w:rPr>
            </w:rPrChange>
          </w:rPr>
          <w:delText xml:space="preserve">. </w:delText>
        </w:r>
      </w:del>
    </w:p>
    <w:p w14:paraId="644CB162" w14:textId="77777777" w:rsidR="00EE67FE" w:rsidRPr="002B569F" w:rsidRDefault="00EE67FE">
      <w:pPr>
        <w:pStyle w:val="PrrAPA"/>
        <w:ind w:left="2124"/>
        <w:pPrChange w:id="2917" w:author="Camilo Andrés Díaz Gómez" w:date="2023-03-28T17:43:00Z">
          <w:pPr>
            <w:spacing w:after="160"/>
            <w:ind w:firstLine="720"/>
          </w:pPr>
        </w:pPrChange>
      </w:pPr>
    </w:p>
    <w:p w14:paraId="5BC9958D" w14:textId="77777777" w:rsidR="0052580A" w:rsidRPr="002B569F" w:rsidDel="00A023DA" w:rsidRDefault="0052580A">
      <w:pPr>
        <w:pStyle w:val="PrrAPA"/>
        <w:ind w:left="2124"/>
        <w:rPr>
          <w:del w:id="2918" w:author="Camilo Andrés Díaz Gómez" w:date="2023-03-14T20:07:00Z"/>
          <w:rPrChange w:id="2919" w:author="Camilo Andrés Díaz Gómez" w:date="2023-03-28T17:42:00Z">
            <w:rPr>
              <w:del w:id="2920" w:author="Camilo Andrés Díaz Gómez" w:date="2023-03-14T20:07:00Z"/>
              <w:color w:val="000000" w:themeColor="text1"/>
            </w:rPr>
          </w:rPrChange>
        </w:rPr>
        <w:pPrChange w:id="2921" w:author="Camilo Andrés Díaz Gómez" w:date="2023-03-28T17:43:00Z">
          <w:pPr>
            <w:spacing w:after="160"/>
            <w:ind w:firstLine="720"/>
          </w:pPr>
        </w:pPrChange>
      </w:pPr>
      <w:r w:rsidRPr="002B569F">
        <w:rPr>
          <w:rPrChange w:id="2922" w:author="Camilo Andrés Díaz Gómez" w:date="2023-03-28T17:42:00Z">
            <w:rPr>
              <w:color w:val="000000" w:themeColor="text1"/>
            </w:rPr>
          </w:rPrChange>
        </w:rPr>
        <w:t>Este protocolo está diseñado para la entrega confiable de mensajes y admite múltiples patrones de mensajería.</w:t>
      </w:r>
    </w:p>
    <w:p w14:paraId="5C5C87FB" w14:textId="77777777" w:rsidR="00A023DA" w:rsidRPr="002B569F" w:rsidRDefault="00A023DA">
      <w:pPr>
        <w:pStyle w:val="PrrAPA"/>
        <w:ind w:left="2124"/>
        <w:rPr>
          <w:ins w:id="2923" w:author="Camilo Andrés Díaz Gómez" w:date="2023-03-14T20:07:00Z"/>
        </w:rPr>
        <w:pPrChange w:id="2924" w:author="Camilo Andrés Díaz Gómez" w:date="2023-03-28T17:43:00Z">
          <w:pPr>
            <w:spacing w:after="160"/>
            <w:ind w:firstLine="720"/>
          </w:pPr>
        </w:pPrChange>
      </w:pPr>
    </w:p>
    <w:p w14:paraId="64D98B29" w14:textId="77777777" w:rsidR="00A023DA" w:rsidRPr="002B569F" w:rsidRDefault="00A023DA">
      <w:pPr>
        <w:ind w:left="708" w:firstLine="720"/>
        <w:rPr>
          <w:ins w:id="2925" w:author="Camilo Andrés Díaz Gómez" w:date="2023-03-14T20:07:00Z"/>
          <w:rFonts w:cs="Times New Roman"/>
          <w:szCs w:val="24"/>
        </w:rPr>
        <w:pPrChange w:id="2926" w:author="Camilo Andrés Díaz Gómez" w:date="2023-03-28T17:43:00Z">
          <w:pPr>
            <w:ind w:firstLine="720"/>
          </w:pPr>
        </w:pPrChange>
      </w:pPr>
    </w:p>
    <w:p w14:paraId="0DA5EFB9" w14:textId="15E30976" w:rsidR="00616790" w:rsidRPr="002B569F" w:rsidRDefault="0052580A">
      <w:pPr>
        <w:pStyle w:val="Ttulo6"/>
        <w:ind w:left="1428" w:firstLine="696"/>
        <w:rPr>
          <w:ins w:id="2927" w:author="Camilo Andrés Díaz Gómez" w:date="2023-03-17T00:42:00Z"/>
          <w:rFonts w:ascii="Times New Roman" w:hAnsi="Times New Roman" w:cs="Times New Roman"/>
          <w:b/>
          <w:bCs/>
          <w:i/>
          <w:iCs/>
          <w:color w:val="auto"/>
          <w:szCs w:val="24"/>
        </w:rPr>
        <w:pPrChange w:id="2928"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929" w:author="Camilo Andrés Díaz Gómez" w:date="2023-03-28T17:42:00Z">
            <w:rPr>
              <w:rFonts w:ascii="Times New Roman" w:eastAsiaTheme="minorHAnsi" w:hAnsi="Times New Roman" w:cstheme="minorBidi"/>
              <w:color w:val="auto"/>
            </w:rPr>
          </w:rPrChange>
        </w:rPr>
        <w:lastRenderedPageBreak/>
        <w:t>ZigBee</w:t>
      </w:r>
      <w:del w:id="2930" w:author="Camilo Andrés Díaz Gómez" w:date="2023-03-14T20:27:00Z">
        <w:r w:rsidR="00616790" w:rsidRPr="002B569F" w:rsidDel="00287D6C">
          <w:rPr>
            <w:rFonts w:ascii="Times New Roman" w:hAnsi="Times New Roman" w:cs="Times New Roman"/>
            <w:b/>
            <w:bCs/>
            <w:i/>
            <w:iCs/>
            <w:color w:val="auto"/>
            <w:szCs w:val="24"/>
            <w:rPrChange w:id="2931" w:author="Camilo Andrés Díaz Gómez" w:date="2023-03-28T17:42:00Z">
              <w:rPr>
                <w:rFonts w:ascii="Times New Roman" w:eastAsiaTheme="minorHAnsi" w:hAnsi="Times New Roman" w:cstheme="minorBidi"/>
                <w:color w:val="auto"/>
              </w:rPr>
            </w:rPrChange>
          </w:rPr>
          <w:delText>.</w:delText>
        </w:r>
      </w:del>
    </w:p>
    <w:p w14:paraId="41EEA7A5" w14:textId="77777777" w:rsidR="00EE67FE" w:rsidRPr="002B569F" w:rsidRDefault="00EE67FE">
      <w:pPr>
        <w:pStyle w:val="PrrAPA"/>
        <w:ind w:left="2124"/>
        <w:pPrChange w:id="2932" w:author="Camilo Andrés Díaz Gómez" w:date="2023-03-28T17:43:00Z">
          <w:pPr>
            <w:spacing w:after="160"/>
            <w:ind w:firstLine="720"/>
          </w:pPr>
        </w:pPrChange>
      </w:pPr>
    </w:p>
    <w:p w14:paraId="601E8F98" w14:textId="5B747DFD" w:rsidR="00616790" w:rsidRPr="002B569F" w:rsidRDefault="00616790">
      <w:pPr>
        <w:pStyle w:val="PrrAPA"/>
        <w:ind w:left="2124"/>
        <w:rPr>
          <w:ins w:id="2933" w:author="Camilo Andrés Díaz Gómez" w:date="2023-03-14T20:07:00Z"/>
          <w:rPrChange w:id="2934" w:author="Camilo Andrés Díaz Gómez" w:date="2023-03-28T17:42:00Z">
            <w:rPr>
              <w:ins w:id="2935" w:author="Camilo Andrés Díaz Gómez" w:date="2023-03-14T20:07:00Z"/>
              <w:color w:val="000000" w:themeColor="text1"/>
            </w:rPr>
          </w:rPrChange>
        </w:rPr>
        <w:pPrChange w:id="2936" w:author="Camilo Andrés Díaz Gómez" w:date="2023-03-28T17:43:00Z">
          <w:pPr>
            <w:spacing w:after="160"/>
            <w:ind w:firstLine="720"/>
          </w:pPr>
        </w:pPrChange>
      </w:pPr>
      <w:r w:rsidRPr="002B569F">
        <w:rPr>
          <w:rPrChange w:id="2937" w:author="Camilo Andrés Díaz Gómez" w:date="2023-03-28T17:42:00Z">
            <w:rPr>
              <w:color w:val="000000" w:themeColor="text1"/>
            </w:rPr>
          </w:rPrChange>
        </w:rPr>
        <w:t>E</w:t>
      </w:r>
      <w:r w:rsidR="0052580A" w:rsidRPr="002B569F">
        <w:rPr>
          <w:rPrChange w:id="2938" w:author="Camilo Andrés Díaz Gómez" w:date="2023-03-28T17:42:00Z">
            <w:rPr>
              <w:color w:val="000000" w:themeColor="text1"/>
            </w:rPr>
          </w:rPrChange>
        </w:rPr>
        <w:t>ste protocolo se utiliza en redes inalámbricas de baja potencia y está diseñado para aplicaciones con velocidades de datos bajas y un número limitado de dispositivos.</w:t>
      </w:r>
    </w:p>
    <w:p w14:paraId="1F12379E" w14:textId="77777777" w:rsidR="00A023DA" w:rsidRPr="002B569F" w:rsidRDefault="00A023DA">
      <w:pPr>
        <w:spacing w:after="160"/>
        <w:ind w:left="708" w:firstLine="720"/>
        <w:rPr>
          <w:rFonts w:cs="Times New Roman"/>
          <w:szCs w:val="24"/>
          <w:rPrChange w:id="2939" w:author="Camilo Andrés Díaz Gómez" w:date="2023-03-28T17:42:00Z">
            <w:rPr>
              <w:rFonts w:cs="Times New Roman"/>
              <w:color w:val="000000" w:themeColor="text1"/>
              <w:szCs w:val="24"/>
            </w:rPr>
          </w:rPrChange>
        </w:rPr>
        <w:pPrChange w:id="2940" w:author="Camilo Andrés Díaz Gómez" w:date="2023-03-28T17:43:00Z">
          <w:pPr>
            <w:spacing w:after="160"/>
            <w:ind w:firstLine="720"/>
          </w:pPr>
        </w:pPrChange>
      </w:pPr>
    </w:p>
    <w:p w14:paraId="2091563F" w14:textId="3B749CF5" w:rsidR="00616790" w:rsidRPr="002B569F" w:rsidRDefault="0052580A">
      <w:pPr>
        <w:pStyle w:val="Ttulo6"/>
        <w:ind w:left="1428" w:firstLine="696"/>
        <w:rPr>
          <w:ins w:id="2941" w:author="Camilo Andrés Díaz Gómez" w:date="2023-03-17T00:42:00Z"/>
          <w:rFonts w:ascii="Times New Roman" w:hAnsi="Times New Roman" w:cs="Times New Roman"/>
          <w:b/>
          <w:bCs/>
          <w:i/>
          <w:iCs/>
          <w:color w:val="auto"/>
          <w:szCs w:val="24"/>
        </w:rPr>
        <w:pPrChange w:id="2942"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943" w:author="Camilo Andrés Díaz Gómez" w:date="2023-03-28T17:42:00Z">
            <w:rPr>
              <w:rFonts w:ascii="Times New Roman" w:eastAsiaTheme="minorHAnsi" w:hAnsi="Times New Roman" w:cstheme="minorBidi"/>
              <w:color w:val="auto"/>
            </w:rPr>
          </w:rPrChange>
        </w:rPr>
        <w:t>LoRaWAN (red de área amplia de largo alcance)</w:t>
      </w:r>
      <w:del w:id="2944" w:author="Camilo Andrés Díaz Gómez" w:date="2023-03-14T20:27:00Z">
        <w:r w:rsidR="00616790" w:rsidRPr="002B569F" w:rsidDel="00287D6C">
          <w:rPr>
            <w:rFonts w:ascii="Times New Roman" w:hAnsi="Times New Roman" w:cs="Times New Roman"/>
            <w:b/>
            <w:bCs/>
            <w:i/>
            <w:iCs/>
            <w:color w:val="auto"/>
            <w:szCs w:val="24"/>
            <w:rPrChange w:id="2945" w:author="Camilo Andrés Díaz Gómez" w:date="2023-03-28T17:42:00Z">
              <w:rPr>
                <w:rFonts w:ascii="Times New Roman" w:eastAsiaTheme="minorHAnsi" w:hAnsi="Times New Roman" w:cstheme="minorBidi"/>
                <w:color w:val="auto"/>
              </w:rPr>
            </w:rPrChange>
          </w:rPr>
          <w:delText>.</w:delText>
        </w:r>
      </w:del>
    </w:p>
    <w:p w14:paraId="03B645D7" w14:textId="5E7D76A0" w:rsidR="00EE67FE" w:rsidRPr="002B569F" w:rsidDel="00EE67FE" w:rsidRDefault="00EE67FE">
      <w:pPr>
        <w:spacing w:after="160"/>
        <w:ind w:left="2124"/>
        <w:rPr>
          <w:del w:id="2946" w:author="Camilo Andrés Díaz Gómez" w:date="2023-03-17T00:43:00Z"/>
          <w:rFonts w:cs="Times New Roman"/>
          <w:szCs w:val="24"/>
          <w:rPrChange w:id="2947" w:author="Camilo Andrés Díaz Gómez" w:date="2023-03-28T17:42:00Z">
            <w:rPr>
              <w:del w:id="2948" w:author="Camilo Andrés Díaz Gómez" w:date="2023-03-17T00:43:00Z"/>
              <w:rFonts w:cs="Times New Roman"/>
              <w:color w:val="000000" w:themeColor="text1"/>
              <w:szCs w:val="24"/>
            </w:rPr>
          </w:rPrChange>
        </w:rPr>
        <w:pPrChange w:id="2949" w:author="Camilo Andrés Díaz Gómez" w:date="2023-03-28T17:43:00Z">
          <w:pPr>
            <w:spacing w:after="160"/>
            <w:ind w:left="1416"/>
          </w:pPr>
        </w:pPrChange>
      </w:pPr>
    </w:p>
    <w:p w14:paraId="3A8A455A" w14:textId="77777777" w:rsidR="00EE67FE" w:rsidRPr="002B569F" w:rsidRDefault="00EE67FE">
      <w:pPr>
        <w:pStyle w:val="PrrAPA"/>
        <w:rPr>
          <w:ins w:id="2950" w:author="Camilo Andrés Díaz Gómez" w:date="2023-03-17T00:43:00Z"/>
        </w:rPr>
        <w:pPrChange w:id="2951" w:author="Camilo Andrés Díaz Gómez" w:date="2023-03-28T17:43:00Z">
          <w:pPr>
            <w:spacing w:after="160"/>
          </w:pPr>
        </w:pPrChange>
      </w:pPr>
      <w:ins w:id="2952" w:author="Camilo Andrés Díaz Gómez" w:date="2023-03-17T00:43:00Z">
        <w:r w:rsidRPr="002B569F">
          <w:rPr>
            <w:rPrChange w:id="2953" w:author="Camilo Andrés Díaz Gómez" w:date="2023-03-28T17:42:00Z">
              <w:rPr>
                <w:color w:val="000000" w:themeColor="text1"/>
              </w:rPr>
            </w:rPrChange>
          </w:rPr>
          <w:tab/>
        </w:r>
      </w:ins>
    </w:p>
    <w:p w14:paraId="4B803FB6" w14:textId="4DA1280C" w:rsidR="0052580A" w:rsidRPr="002B569F" w:rsidDel="00EE67FE" w:rsidRDefault="00616790">
      <w:pPr>
        <w:pStyle w:val="PrrAPA"/>
        <w:ind w:left="2124"/>
        <w:rPr>
          <w:del w:id="2954" w:author="Camilo Andrés Díaz Gómez" w:date="2023-03-17T00:43:00Z"/>
          <w:rPrChange w:id="2955" w:author="Camilo Andrés Díaz Gómez" w:date="2023-03-28T17:42:00Z">
            <w:rPr>
              <w:del w:id="2956" w:author="Camilo Andrés Díaz Gómez" w:date="2023-03-17T00:43:00Z"/>
              <w:rFonts w:cs="Times New Roman"/>
              <w:b/>
              <w:bCs/>
              <w:i/>
              <w:iCs/>
              <w:szCs w:val="24"/>
            </w:rPr>
          </w:rPrChange>
        </w:rPr>
        <w:pPrChange w:id="2957" w:author="Camilo Andrés Díaz Gómez" w:date="2023-03-28T17:43:00Z">
          <w:pPr>
            <w:spacing w:after="160"/>
            <w:ind w:left="1416" w:firstLine="720"/>
          </w:pPr>
        </w:pPrChange>
      </w:pPr>
      <w:r w:rsidRPr="002B569F">
        <w:rPr>
          <w:rPrChange w:id="2958" w:author="Camilo Andrés Díaz Gómez" w:date="2023-03-28T17:42:00Z">
            <w:rPr>
              <w:color w:val="000000" w:themeColor="text1"/>
            </w:rPr>
          </w:rPrChange>
        </w:rPr>
        <w:t>E</w:t>
      </w:r>
      <w:r w:rsidR="0052580A" w:rsidRPr="002B569F">
        <w:rPr>
          <w:rPrChange w:id="2959" w:author="Camilo Andrés Díaz Gómez" w:date="2023-03-28T17:42:00Z">
            <w:rPr>
              <w:color w:val="000000" w:themeColor="text1"/>
            </w:rPr>
          </w:rPrChange>
        </w:rPr>
        <w:t>ste protocolo se utiliza en aplicaciones IoT que requieren comunicación de largo alcance, como las aplicaciones de ciudades inteligentes.</w:t>
      </w:r>
    </w:p>
    <w:p w14:paraId="38CF4545" w14:textId="77777777" w:rsidR="00EE67FE" w:rsidRPr="002B569F" w:rsidRDefault="00EE67FE">
      <w:pPr>
        <w:pStyle w:val="PrrAPA"/>
        <w:ind w:left="2124"/>
        <w:rPr>
          <w:ins w:id="2960" w:author="Camilo Andrés Díaz Gómez" w:date="2023-03-17T00:43:00Z"/>
          <w:rPrChange w:id="2961" w:author="Camilo Andrés Díaz Gómez" w:date="2023-03-28T17:42:00Z">
            <w:rPr>
              <w:ins w:id="2962" w:author="Camilo Andrés Díaz Gómez" w:date="2023-03-17T00:43:00Z"/>
              <w:color w:val="000000" w:themeColor="text1"/>
            </w:rPr>
          </w:rPrChange>
        </w:rPr>
        <w:pPrChange w:id="2963" w:author="Camilo Andrés Díaz Gómez" w:date="2023-03-28T17:43:00Z">
          <w:pPr>
            <w:spacing w:after="160"/>
            <w:ind w:firstLine="720"/>
          </w:pPr>
        </w:pPrChange>
      </w:pPr>
    </w:p>
    <w:p w14:paraId="324C4CE1" w14:textId="77777777" w:rsidR="00616790" w:rsidRPr="002B569F" w:rsidRDefault="00616790">
      <w:pPr>
        <w:spacing w:after="160"/>
        <w:ind w:left="2124" w:firstLine="720"/>
        <w:rPr>
          <w:rFonts w:cs="Times New Roman"/>
          <w:b/>
          <w:bCs/>
          <w:i/>
          <w:iCs/>
          <w:szCs w:val="24"/>
        </w:rPr>
        <w:pPrChange w:id="2964" w:author="Camilo Andrés Díaz Gómez" w:date="2023-03-28T17:43:00Z">
          <w:pPr>
            <w:spacing w:after="160"/>
          </w:pPr>
        </w:pPrChange>
      </w:pPr>
    </w:p>
    <w:p w14:paraId="74020873" w14:textId="4B037D7D" w:rsidR="005814B4" w:rsidRPr="002B569F" w:rsidRDefault="005814B4">
      <w:pPr>
        <w:pStyle w:val="Ttulo4"/>
        <w:ind w:left="708"/>
        <w:rPr>
          <w:ins w:id="2965" w:author="Camilo Andrés Díaz Gómez" w:date="2023-03-17T00:43:00Z"/>
          <w:rFonts w:ascii="Times New Roman" w:hAnsi="Times New Roman" w:cs="Times New Roman"/>
          <w:b/>
          <w:bCs/>
          <w:i w:val="0"/>
          <w:iCs w:val="0"/>
          <w:color w:val="auto"/>
          <w:szCs w:val="24"/>
        </w:rPr>
        <w:pPrChange w:id="2966" w:author="Camilo Andrés Díaz Gómez" w:date="2023-03-28T17:43:00Z">
          <w:pPr>
            <w:pStyle w:val="Ttulo4"/>
          </w:pPr>
        </w:pPrChange>
      </w:pPr>
      <w:r w:rsidRPr="002B569F">
        <w:rPr>
          <w:rFonts w:ascii="Times New Roman" w:hAnsi="Times New Roman" w:cs="Times New Roman"/>
          <w:b/>
          <w:bCs/>
          <w:i w:val="0"/>
          <w:iCs w:val="0"/>
          <w:color w:val="auto"/>
          <w:szCs w:val="24"/>
          <w:rPrChange w:id="2967" w:author="Camilo Andrés Díaz Gómez" w:date="2023-03-28T17:42:00Z">
            <w:rPr>
              <w:rFonts w:ascii="Times New Roman" w:eastAsiaTheme="minorHAnsi" w:hAnsi="Times New Roman" w:cstheme="minorBidi"/>
              <w:color w:val="auto"/>
            </w:rPr>
          </w:rPrChange>
        </w:rPr>
        <w:t xml:space="preserve">Dispositivos </w:t>
      </w:r>
    </w:p>
    <w:p w14:paraId="5FF210C1" w14:textId="77777777" w:rsidR="00EE67FE" w:rsidRPr="002B569F" w:rsidRDefault="00EE67FE">
      <w:pPr>
        <w:ind w:left="708"/>
        <w:rPr>
          <w:rFonts w:cs="Times New Roman"/>
          <w:szCs w:val="24"/>
          <w:rPrChange w:id="2968" w:author="Camilo Andrés Díaz Gómez" w:date="2023-03-28T17:42:00Z">
            <w:rPr>
              <w:i/>
              <w:iCs/>
            </w:rPr>
          </w:rPrChange>
        </w:rPr>
        <w:pPrChange w:id="2969" w:author="Camilo Andrés Díaz Gómez" w:date="2023-03-28T17:43:00Z">
          <w:pPr>
            <w:spacing w:after="160"/>
          </w:pPr>
        </w:pPrChange>
      </w:pPr>
    </w:p>
    <w:p w14:paraId="07E516C3" w14:textId="77777777" w:rsidR="005814B4" w:rsidRPr="002B569F" w:rsidRDefault="005814B4">
      <w:pPr>
        <w:pStyle w:val="PrrAPA"/>
        <w:ind w:left="708"/>
        <w:pPrChange w:id="2970" w:author="Camilo Andrés Díaz Gómez" w:date="2023-03-28T17:43:00Z">
          <w:pPr>
            <w:pStyle w:val="PrrAPA"/>
          </w:pPr>
        </w:pPrChange>
      </w:pPr>
      <w:r w:rsidRPr="002B569F">
        <w:t>Como se definió anteriormente, IoT no puede funcionar sin los nodos IoT lo cuales son los diferentes dispositivos, en su mayoría físicos, los cuales garantizan el tratamiento de datos rápido, seguros, y eficientes.</w:t>
      </w:r>
    </w:p>
    <w:p w14:paraId="25FD3D97" w14:textId="77777777" w:rsidR="005814B4" w:rsidRPr="002B569F" w:rsidRDefault="005814B4">
      <w:pPr>
        <w:spacing w:after="160"/>
        <w:ind w:left="708"/>
        <w:rPr>
          <w:rFonts w:cs="Times New Roman"/>
          <w:b/>
          <w:bCs/>
          <w:szCs w:val="24"/>
        </w:rPr>
        <w:pPrChange w:id="2971" w:author="Camilo Andrés Díaz Gómez" w:date="2023-03-28T17:43:00Z">
          <w:pPr>
            <w:spacing w:after="160"/>
          </w:pPr>
        </w:pPrChange>
      </w:pPr>
    </w:p>
    <w:p w14:paraId="6873222D" w14:textId="65789D4A" w:rsidR="005814B4" w:rsidRPr="002B569F" w:rsidRDefault="005814B4">
      <w:pPr>
        <w:pStyle w:val="Ttulo5"/>
        <w:ind w:left="1416"/>
        <w:rPr>
          <w:ins w:id="2972" w:author="Camilo Andrés Díaz Gómez" w:date="2023-03-17T00:43:00Z"/>
          <w:rFonts w:ascii="Times New Roman" w:hAnsi="Times New Roman" w:cs="Times New Roman"/>
          <w:b/>
          <w:bCs/>
          <w:i/>
          <w:iCs/>
          <w:color w:val="auto"/>
          <w:szCs w:val="24"/>
        </w:rPr>
        <w:pPrChange w:id="2973" w:author="Camilo Andrés Díaz Gómez" w:date="2023-03-28T17:43:00Z">
          <w:pPr>
            <w:pStyle w:val="Ttulo5"/>
            <w:ind w:left="708"/>
          </w:pPr>
        </w:pPrChange>
      </w:pPr>
      <w:r w:rsidRPr="002B569F">
        <w:rPr>
          <w:rFonts w:ascii="Times New Roman" w:hAnsi="Times New Roman" w:cs="Times New Roman"/>
          <w:b/>
          <w:bCs/>
          <w:i/>
          <w:iCs/>
          <w:color w:val="auto"/>
          <w:szCs w:val="24"/>
          <w:rPrChange w:id="2974" w:author="Camilo Andrés Díaz Gómez" w:date="2023-03-28T17:42:00Z">
            <w:rPr>
              <w:rFonts w:ascii="Times New Roman" w:eastAsiaTheme="minorHAnsi" w:hAnsi="Times New Roman" w:cstheme="minorBidi"/>
              <w:color w:val="auto"/>
            </w:rPr>
          </w:rPrChange>
        </w:rPr>
        <w:t xml:space="preserve">Sensores </w:t>
      </w:r>
    </w:p>
    <w:p w14:paraId="5F3704A9" w14:textId="77777777" w:rsidR="00EE67FE" w:rsidRPr="002B569F" w:rsidRDefault="00EE67FE">
      <w:pPr>
        <w:pStyle w:val="PrrAPA"/>
        <w:ind w:left="1416"/>
        <w:pPrChange w:id="2975" w:author="Camilo Andrés Díaz Gómez" w:date="2023-03-28T17:43:00Z">
          <w:pPr>
            <w:spacing w:after="160"/>
          </w:pPr>
        </w:pPrChange>
      </w:pPr>
    </w:p>
    <w:p w14:paraId="664A0F65" w14:textId="5866428B" w:rsidR="005814B4" w:rsidRPr="002B569F" w:rsidRDefault="005814B4">
      <w:pPr>
        <w:pStyle w:val="PrrAPA"/>
        <w:ind w:left="1416"/>
        <w:pPrChange w:id="2976" w:author="Camilo Andrés Díaz Gómez" w:date="2023-03-28T17:43:00Z">
          <w:pPr>
            <w:pStyle w:val="PrrAPA"/>
          </w:pPr>
        </w:pPrChange>
      </w:pPr>
      <w:r w:rsidRPr="002B569F">
        <w:t xml:space="preserve">Los sensores son los dispositivos que recogen la información del ambiente en donde se encuentra funcionando o responden a una salida de un sistema, detectando así los cambios que ocurren, de esta manera, por medio de los </w:t>
      </w:r>
      <w:del w:id="2977" w:author="DIANA CAROLINA CANDIA HERRERA" w:date="2023-03-07T10:05:00Z">
        <w:r w:rsidRPr="002B569F" w:rsidDel="003D4F76">
          <w:delText>gateways</w:delText>
        </w:r>
      </w:del>
      <w:ins w:id="2978" w:author="DIANA CAROLINA CANDIA HERRERA" w:date="2023-03-07T10:05:00Z">
        <w:r w:rsidR="003D4F76" w:rsidRPr="002B569F">
          <w:t>Gateway</w:t>
        </w:r>
      </w:ins>
      <w:r w:rsidRPr="002B569F">
        <w:t xml:space="preserve"> es enviada toda la información para luego ser procesada y analizada en la red.</w:t>
      </w:r>
    </w:p>
    <w:p w14:paraId="1E09211C" w14:textId="051585F8" w:rsidR="005814B4" w:rsidRPr="002B569F" w:rsidRDefault="005814B4">
      <w:pPr>
        <w:spacing w:after="160"/>
        <w:ind w:left="1416"/>
        <w:rPr>
          <w:rFonts w:cs="Times New Roman"/>
          <w:b/>
          <w:bCs/>
          <w:i/>
          <w:iCs/>
          <w:szCs w:val="24"/>
        </w:rPr>
        <w:pPrChange w:id="2979" w:author="Camilo Andrés Díaz Gómez" w:date="2023-03-28T17:43:00Z">
          <w:pPr>
            <w:spacing w:after="160"/>
          </w:pPr>
        </w:pPrChange>
      </w:pPr>
    </w:p>
    <w:p w14:paraId="12E3F7CB" w14:textId="6A701A5C" w:rsidR="005814B4" w:rsidRPr="002B569F" w:rsidRDefault="005814B4">
      <w:pPr>
        <w:pStyle w:val="Ttulo5"/>
        <w:ind w:left="1416"/>
        <w:rPr>
          <w:ins w:id="2980" w:author="Camilo Andrés Díaz Gómez" w:date="2023-03-17T00:43:00Z"/>
          <w:rFonts w:ascii="Times New Roman" w:hAnsi="Times New Roman" w:cs="Times New Roman"/>
          <w:b/>
          <w:bCs/>
          <w:i/>
          <w:iCs/>
          <w:color w:val="auto"/>
          <w:szCs w:val="24"/>
        </w:rPr>
        <w:pPrChange w:id="2981" w:author="Camilo Andrés Díaz Gómez" w:date="2023-03-28T17:43:00Z">
          <w:pPr>
            <w:pStyle w:val="Ttulo5"/>
            <w:ind w:left="708"/>
          </w:pPr>
        </w:pPrChange>
      </w:pPr>
      <w:r w:rsidRPr="002B569F">
        <w:rPr>
          <w:rFonts w:ascii="Times New Roman" w:hAnsi="Times New Roman" w:cs="Times New Roman"/>
          <w:b/>
          <w:bCs/>
          <w:i/>
          <w:iCs/>
          <w:color w:val="auto"/>
          <w:szCs w:val="24"/>
          <w:rPrChange w:id="2982" w:author="Camilo Andrés Díaz Gómez" w:date="2023-03-28T17:42:00Z">
            <w:rPr>
              <w:rFonts w:ascii="Times New Roman" w:eastAsiaTheme="minorHAnsi" w:hAnsi="Times New Roman" w:cstheme="minorBidi"/>
              <w:color w:val="auto"/>
            </w:rPr>
          </w:rPrChange>
        </w:rPr>
        <w:t xml:space="preserve">Actuadores </w:t>
      </w:r>
    </w:p>
    <w:p w14:paraId="69B03ACC" w14:textId="77777777" w:rsidR="00EE67FE" w:rsidRPr="002B569F" w:rsidRDefault="00EE67FE">
      <w:pPr>
        <w:pStyle w:val="PrrAPA"/>
        <w:ind w:left="1416"/>
        <w:pPrChange w:id="2983" w:author="Camilo Andrés Díaz Gómez" w:date="2023-03-28T17:43:00Z">
          <w:pPr>
            <w:spacing w:after="160"/>
          </w:pPr>
        </w:pPrChange>
      </w:pPr>
    </w:p>
    <w:p w14:paraId="0CEAD1EC" w14:textId="77777777" w:rsidR="005814B4" w:rsidRPr="002B569F" w:rsidRDefault="005814B4">
      <w:pPr>
        <w:pStyle w:val="PrrAPA"/>
        <w:ind w:left="1416"/>
        <w:pPrChange w:id="2984" w:author="Camilo Andrés Díaz Gómez" w:date="2023-03-28T17:43:00Z">
          <w:pPr>
            <w:pStyle w:val="PrrAPA"/>
          </w:pPr>
        </w:pPrChange>
      </w:pPr>
      <w:r w:rsidRPr="002B569F">
        <w:t xml:space="preserve">Los actuadores son los dispositivos que reciben o responden a la información producida por los sensores y analizada en la red, todo esto por </w:t>
      </w:r>
      <w:r w:rsidRPr="002B569F">
        <w:lastRenderedPageBreak/>
        <w:t>medio de los gateways, para posteriormente por medio de la aplicación de control, funcionar dependiendo de la situación que en el que esté funcionando.</w:t>
      </w:r>
    </w:p>
    <w:p w14:paraId="2783F957" w14:textId="77777777" w:rsidR="005814B4" w:rsidRPr="002B569F" w:rsidRDefault="005814B4">
      <w:pPr>
        <w:pStyle w:val="PrrAPA"/>
        <w:ind w:left="1416"/>
        <w:pPrChange w:id="2985" w:author="Camilo Andrés Díaz Gómez" w:date="2023-03-28T17:43:00Z">
          <w:pPr>
            <w:pStyle w:val="PrrAPA"/>
          </w:pPr>
        </w:pPrChange>
      </w:pPr>
    </w:p>
    <w:p w14:paraId="0D0157B3" w14:textId="735AC478" w:rsidR="005814B4" w:rsidRPr="002B569F" w:rsidDel="002B569F" w:rsidRDefault="005814B4">
      <w:pPr>
        <w:pStyle w:val="PrrAPA"/>
        <w:ind w:left="1416"/>
        <w:rPr>
          <w:del w:id="2986" w:author="Camilo Andrés Díaz Gómez" w:date="2023-03-28T17:45:00Z"/>
        </w:rPr>
        <w:pPrChange w:id="2987" w:author="Camilo Andrés Díaz Gómez" w:date="2023-03-28T17:43:00Z">
          <w:pPr>
            <w:pStyle w:val="PrrAPA"/>
          </w:pPr>
        </w:pPrChange>
      </w:pPr>
      <w:r w:rsidRPr="002B569F">
        <w:t xml:space="preserve">Por ejemplo, como se podrá observar en la </w:t>
      </w:r>
      <w:r w:rsidRPr="002B569F">
        <w:fldChar w:fldCharType="begin"/>
      </w:r>
      <w:r w:rsidRPr="002B569F">
        <w:instrText xml:space="preserve"> REF _Ref101119213 \h  \* MERGEFORMAT </w:instrText>
      </w:r>
      <w:r w:rsidRPr="002B569F">
        <w:fldChar w:fldCharType="separate"/>
      </w:r>
      <w:r w:rsidR="00616790" w:rsidRPr="002B569F">
        <w:t>Figura</w:t>
      </w:r>
      <w:r w:rsidRPr="002B569F">
        <w:t xml:space="preserve"> </w:t>
      </w:r>
      <w:r w:rsidRPr="002B569F">
        <w:rPr>
          <w:noProof/>
        </w:rPr>
        <w:t>3</w:t>
      </w:r>
      <w:r w:rsidRPr="002B569F">
        <w:t xml:space="preserve"> Funcionamiento de actuadores IoT</w:t>
      </w:r>
      <w:r w:rsidRPr="002B569F">
        <w:fldChar w:fldCharType="end"/>
      </w:r>
      <w:r w:rsidRPr="002B569F">
        <w:t>, un actuador muy común son los aires acondicionados que tiene la capacidad por medio de redes IoT recibir información de la temperatura por medio de un sensor que recoge estos datos, de esta manera, el actuador va a funcionar dependiendo la temperatura y los gustos de la persona que haga uso del aire acondicionado.</w:t>
      </w:r>
    </w:p>
    <w:p w14:paraId="7C3023E1" w14:textId="22C33C83" w:rsidR="00616790" w:rsidRPr="002B569F" w:rsidDel="00A83442" w:rsidRDefault="00616790">
      <w:pPr>
        <w:pStyle w:val="PrrAPA"/>
        <w:ind w:firstLine="0"/>
        <w:rPr>
          <w:del w:id="2988" w:author="Camilo Andrés Díaz Gómez" w:date="2023-03-14T20:29:00Z"/>
        </w:rPr>
        <w:pPrChange w:id="2989" w:author="Camilo Andrés Díaz Gómez" w:date="2023-03-28T17:45:00Z">
          <w:pPr>
            <w:pStyle w:val="PrrAPA"/>
          </w:pPr>
        </w:pPrChange>
      </w:pPr>
    </w:p>
    <w:p w14:paraId="36F53094" w14:textId="77777777" w:rsidR="00A83442" w:rsidRPr="002B569F" w:rsidRDefault="00A83442">
      <w:pPr>
        <w:pStyle w:val="PrrAPA"/>
        <w:ind w:left="1416"/>
        <w:rPr>
          <w:ins w:id="2990" w:author="Camilo Andrés Díaz Gómez" w:date="2023-03-14T20:39:00Z"/>
        </w:rPr>
        <w:pPrChange w:id="2991" w:author="Camilo Andrés Díaz Gómez" w:date="2023-03-28T17:45:00Z">
          <w:pPr>
            <w:pStyle w:val="PrrAPA"/>
          </w:pPr>
        </w:pPrChange>
      </w:pPr>
    </w:p>
    <w:p w14:paraId="649441F4" w14:textId="08DC0620" w:rsidR="00704945" w:rsidRPr="002B569F" w:rsidDel="00287D6C" w:rsidRDefault="00704945">
      <w:pPr>
        <w:pStyle w:val="PrrAPA"/>
        <w:ind w:left="708"/>
        <w:rPr>
          <w:del w:id="2992" w:author="Camilo Andrés Díaz Gómez" w:date="2023-03-14T20:29:00Z"/>
        </w:rPr>
        <w:pPrChange w:id="2993" w:author="Camilo Andrés Díaz Gómez" w:date="2023-03-28T17:43:00Z">
          <w:pPr>
            <w:pStyle w:val="PrrAPA"/>
          </w:pPr>
        </w:pPrChange>
      </w:pPr>
    </w:p>
    <w:p w14:paraId="3F327456" w14:textId="56923D7C" w:rsidR="00704945" w:rsidRPr="002B569F" w:rsidDel="00287D6C" w:rsidRDefault="00704945">
      <w:pPr>
        <w:pStyle w:val="PrrAPA"/>
        <w:ind w:left="708"/>
        <w:rPr>
          <w:del w:id="2994" w:author="Camilo Andrés Díaz Gómez" w:date="2023-03-14T20:29:00Z"/>
        </w:rPr>
        <w:pPrChange w:id="2995" w:author="Camilo Andrés Díaz Gómez" w:date="2023-03-28T17:43:00Z">
          <w:pPr>
            <w:pStyle w:val="PrrAPA"/>
          </w:pPr>
        </w:pPrChange>
      </w:pPr>
    </w:p>
    <w:p w14:paraId="2EF53D19" w14:textId="4DECCD9F" w:rsidR="00704945" w:rsidRPr="002B569F" w:rsidDel="00287D6C" w:rsidRDefault="00704945">
      <w:pPr>
        <w:pStyle w:val="PrrAPA"/>
        <w:ind w:left="708"/>
        <w:rPr>
          <w:del w:id="2996" w:author="Camilo Andrés Díaz Gómez" w:date="2023-03-14T20:29:00Z"/>
        </w:rPr>
        <w:pPrChange w:id="2997" w:author="Camilo Andrés Díaz Gómez" w:date="2023-03-28T17:43:00Z">
          <w:pPr>
            <w:pStyle w:val="PrrAPA"/>
          </w:pPr>
        </w:pPrChange>
      </w:pPr>
    </w:p>
    <w:p w14:paraId="524CBB39" w14:textId="07B9D65A" w:rsidR="00704945" w:rsidRPr="002B569F" w:rsidDel="00287D6C" w:rsidRDefault="00704945">
      <w:pPr>
        <w:pStyle w:val="PrrAPA"/>
        <w:ind w:left="708"/>
        <w:rPr>
          <w:del w:id="2998" w:author="Camilo Andrés Díaz Gómez" w:date="2023-03-14T20:29:00Z"/>
        </w:rPr>
        <w:pPrChange w:id="2999" w:author="Camilo Andrés Díaz Gómez" w:date="2023-03-28T17:43:00Z">
          <w:pPr>
            <w:pStyle w:val="PrrAPA"/>
          </w:pPr>
        </w:pPrChange>
      </w:pPr>
    </w:p>
    <w:p w14:paraId="6754FBCE" w14:textId="0F4217FA" w:rsidR="00704945" w:rsidRPr="002B569F" w:rsidDel="00287D6C" w:rsidRDefault="00704945">
      <w:pPr>
        <w:pStyle w:val="PrrAPA"/>
        <w:ind w:left="708"/>
        <w:rPr>
          <w:ins w:id="3000" w:author="Steff Guzmán" w:date="2023-03-13T18:58:00Z"/>
          <w:del w:id="3001" w:author="Camilo Andrés Díaz Gómez" w:date="2023-03-14T20:29:00Z"/>
        </w:rPr>
        <w:pPrChange w:id="3002" w:author="Camilo Andrés Díaz Gómez" w:date="2023-03-28T17:43:00Z">
          <w:pPr>
            <w:pStyle w:val="PrrAPA"/>
          </w:pPr>
        </w:pPrChange>
      </w:pPr>
    </w:p>
    <w:p w14:paraId="160BF238" w14:textId="6D9E1E91" w:rsidR="00104D00" w:rsidRPr="002B569F" w:rsidRDefault="00104D00">
      <w:pPr>
        <w:pStyle w:val="PrrAPA"/>
        <w:ind w:left="708"/>
        <w:rPr>
          <w:ins w:id="3003" w:author="Steff Guzmán" w:date="2023-03-13T18:58:00Z"/>
        </w:rPr>
        <w:pPrChange w:id="3004" w:author="Camilo Andrés Díaz Gómez" w:date="2023-03-28T17:43:00Z">
          <w:pPr>
            <w:pStyle w:val="PrrAPA"/>
          </w:pPr>
        </w:pPrChange>
      </w:pPr>
    </w:p>
    <w:p w14:paraId="660783F4" w14:textId="4F882F8B" w:rsidR="00104D00" w:rsidRPr="002B569F" w:rsidDel="00A023DA" w:rsidRDefault="00C038A4">
      <w:pPr>
        <w:pStyle w:val="PrrAPA"/>
        <w:rPr>
          <w:ins w:id="3005" w:author="Steff Guzmán" w:date="2023-03-13T18:58:00Z"/>
          <w:del w:id="3006" w:author="Camilo Andrés Díaz Gómez" w:date="2023-03-14T20:07:00Z"/>
        </w:rPr>
      </w:pPr>
      <w:ins w:id="3007" w:author="Camilo Andrés Díaz Gómez" w:date="2023-03-28T15:13:00Z">
        <w:r w:rsidRPr="002B569F">
          <w:tab/>
        </w:r>
      </w:ins>
    </w:p>
    <w:p w14:paraId="1658083D" w14:textId="0E9C4EFD" w:rsidR="00104D00" w:rsidRPr="002B569F" w:rsidDel="00A023DA" w:rsidRDefault="00104D00">
      <w:pPr>
        <w:pStyle w:val="PrrAPA"/>
        <w:rPr>
          <w:ins w:id="3008" w:author="Steff Guzmán" w:date="2023-03-13T18:58:00Z"/>
          <w:del w:id="3009" w:author="Camilo Andrés Díaz Gómez" w:date="2023-03-14T20:07:00Z"/>
        </w:rPr>
      </w:pPr>
    </w:p>
    <w:p w14:paraId="7E4B9C51" w14:textId="1D8EF4F6" w:rsidR="00104D00" w:rsidRPr="002B569F" w:rsidDel="00A023DA" w:rsidRDefault="00104D00">
      <w:pPr>
        <w:pStyle w:val="PrrAPA"/>
        <w:rPr>
          <w:del w:id="3010" w:author="Camilo Andrés Díaz Gómez" w:date="2023-03-14T20:07:00Z"/>
        </w:rPr>
      </w:pPr>
    </w:p>
    <w:p w14:paraId="2057305C" w14:textId="10584BED" w:rsidR="00704945" w:rsidRPr="002B569F" w:rsidDel="00A023DA" w:rsidRDefault="00704945">
      <w:pPr>
        <w:pStyle w:val="PrrAPA"/>
        <w:rPr>
          <w:ins w:id="3011" w:author="Steff Guzmán" w:date="2023-03-13T19:03:00Z"/>
          <w:del w:id="3012" w:author="Camilo Andrés Díaz Gómez" w:date="2023-03-14T20:07:00Z"/>
        </w:rPr>
      </w:pPr>
    </w:p>
    <w:p w14:paraId="6F328441" w14:textId="26656C4F" w:rsidR="00DB0B24" w:rsidRPr="002B569F" w:rsidDel="00A023DA" w:rsidRDefault="00DB0B24">
      <w:pPr>
        <w:pStyle w:val="PrrAPA"/>
        <w:rPr>
          <w:ins w:id="3013" w:author="Steff Guzmán" w:date="2023-03-13T19:42:00Z"/>
          <w:del w:id="3014" w:author="Camilo Andrés Díaz Gómez" w:date="2023-03-14T20:07:00Z"/>
        </w:rPr>
      </w:pPr>
    </w:p>
    <w:p w14:paraId="7F08E275" w14:textId="1BF8E8CB" w:rsidR="00D00CDF" w:rsidRPr="002B569F" w:rsidDel="00A023DA" w:rsidRDefault="00D00CDF">
      <w:pPr>
        <w:pStyle w:val="PrrAPA"/>
        <w:rPr>
          <w:ins w:id="3015" w:author="Steff Guzmán" w:date="2023-03-13T19:42:00Z"/>
          <w:del w:id="3016" w:author="Camilo Andrés Díaz Gómez" w:date="2023-03-14T20:07:00Z"/>
        </w:rPr>
      </w:pPr>
    </w:p>
    <w:p w14:paraId="4DCD2B74" w14:textId="37078246" w:rsidR="00D00CDF" w:rsidRPr="002B569F" w:rsidDel="00A023DA" w:rsidRDefault="00D00CDF">
      <w:pPr>
        <w:pStyle w:val="PrrAPA"/>
        <w:rPr>
          <w:ins w:id="3017" w:author="Steff Guzmán" w:date="2023-03-13T19:42:00Z"/>
          <w:del w:id="3018" w:author="Camilo Andrés Díaz Gómez" w:date="2023-03-14T20:07:00Z"/>
        </w:rPr>
      </w:pPr>
    </w:p>
    <w:p w14:paraId="7827CC28" w14:textId="361D78B1" w:rsidR="00D00CDF" w:rsidRPr="002B569F" w:rsidDel="00A023DA" w:rsidRDefault="00D00CDF">
      <w:pPr>
        <w:pStyle w:val="PrrAPA"/>
        <w:rPr>
          <w:ins w:id="3019" w:author="Steff Guzmán" w:date="2023-03-13T19:42:00Z"/>
          <w:del w:id="3020" w:author="Camilo Andrés Díaz Gómez" w:date="2023-03-14T20:07:00Z"/>
        </w:rPr>
      </w:pPr>
    </w:p>
    <w:p w14:paraId="70B9F73C" w14:textId="23B05AC0" w:rsidR="00D00CDF" w:rsidRPr="002B569F" w:rsidDel="00A023DA" w:rsidRDefault="00D00CDF">
      <w:pPr>
        <w:pStyle w:val="PrrAPA"/>
        <w:rPr>
          <w:ins w:id="3021" w:author="Steff Guzmán" w:date="2023-03-13T19:03:00Z"/>
          <w:del w:id="3022" w:author="Camilo Andrés Díaz Gómez" w:date="2023-03-14T20:07:00Z"/>
        </w:rPr>
      </w:pPr>
    </w:p>
    <w:p w14:paraId="080D84FC" w14:textId="16C83C0D" w:rsidR="00DB0B24" w:rsidRPr="002B569F" w:rsidDel="00A023DA" w:rsidRDefault="00DB0B24">
      <w:pPr>
        <w:pStyle w:val="PrrAPA"/>
        <w:rPr>
          <w:del w:id="3023" w:author="Camilo Andrés Díaz Gómez" w:date="2023-03-14T20:07:00Z"/>
        </w:rPr>
      </w:pPr>
    </w:p>
    <w:p w14:paraId="78066399" w14:textId="36B8F831" w:rsidR="00704945" w:rsidRPr="002B569F" w:rsidDel="00A023DA" w:rsidRDefault="00704945">
      <w:pPr>
        <w:pStyle w:val="PrrAPA"/>
        <w:rPr>
          <w:del w:id="3024" w:author="Camilo Andrés Díaz Gómez" w:date="2023-03-14T20:07:00Z"/>
        </w:rPr>
      </w:pPr>
    </w:p>
    <w:p w14:paraId="1DD700E4" w14:textId="1ECF0A7D" w:rsidR="00704945" w:rsidRPr="002B569F" w:rsidDel="00A023DA" w:rsidRDefault="00842F9D">
      <w:pPr>
        <w:pStyle w:val="Descripcin"/>
        <w:spacing w:line="360" w:lineRule="auto"/>
        <w:rPr>
          <w:del w:id="3025" w:author="Camilo Andrés Díaz Gómez" w:date="2023-03-14T20:09:00Z"/>
          <w:bCs/>
          <w:i/>
          <w:rPrChange w:id="3026" w:author="Camilo Andrés Díaz Gómez" w:date="2023-03-28T17:42:00Z">
            <w:rPr>
              <w:del w:id="3027" w:author="Camilo Andrés Díaz Gómez" w:date="2023-03-14T20:09:00Z"/>
            </w:rPr>
          </w:rPrChange>
        </w:rPr>
        <w:pPrChange w:id="3028" w:author="Camilo Andrés Díaz Gómez" w:date="2023-03-28T17:43:00Z">
          <w:pPr>
            <w:pStyle w:val="PrrAPA"/>
          </w:pPr>
        </w:pPrChange>
      </w:pPr>
      <w:bookmarkStart w:id="3029" w:name="_Toc130919839"/>
      <w:ins w:id="3030" w:author="Steff Guzmán" w:date="2023-03-24T15:08: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3031" w:author="Steff Guzmán" w:date="2023-03-24T15:14:00Z">
        <w:r w:rsidRPr="002B569F">
          <w:rPr>
            <w:rFonts w:cs="Times New Roman"/>
            <w:noProof/>
            <w:szCs w:val="24"/>
          </w:rPr>
          <w:t>3</w:t>
        </w:r>
      </w:ins>
      <w:ins w:id="3032" w:author="Steff Guzmán" w:date="2023-03-24T15:08:00Z">
        <w:r w:rsidRPr="002B569F">
          <w:rPr>
            <w:rFonts w:cs="Times New Roman"/>
            <w:szCs w:val="24"/>
          </w:rPr>
          <w:fldChar w:fldCharType="end"/>
        </w:r>
      </w:ins>
      <w:ins w:id="3033" w:author="Steff Guzmán" w:date="2023-03-13T18:46:00Z">
        <w:r w:rsidR="00C87243" w:rsidRPr="002B569F">
          <w:rPr>
            <w:rFonts w:cs="Times New Roman"/>
            <w:szCs w:val="24"/>
          </w:rPr>
          <w:t xml:space="preserve"> </w:t>
        </w:r>
      </w:ins>
      <w:ins w:id="3034" w:author="Camilo Andrés Díaz Gómez" w:date="2023-03-14T20:07:00Z">
        <w:r w:rsidR="00A023DA" w:rsidRPr="002B569F">
          <w:rPr>
            <w:rFonts w:cs="Times New Roman"/>
            <w:szCs w:val="24"/>
          </w:rPr>
          <w:t xml:space="preserve"> </w:t>
        </w:r>
        <w:r w:rsidR="00A023DA" w:rsidRPr="00162569">
          <w:rPr>
            <w:rFonts w:cs="Times New Roman"/>
            <w:i/>
            <w:szCs w:val="24"/>
          </w:rPr>
          <w:t>Funcionamiento de actuadores IoT</w:t>
        </w:r>
      </w:ins>
      <w:bookmarkEnd w:id="3029"/>
    </w:p>
    <w:p w14:paraId="18948B81" w14:textId="1A2A11F5" w:rsidR="00704945" w:rsidRPr="002B569F" w:rsidDel="00A023DA" w:rsidRDefault="00704945">
      <w:pPr>
        <w:pStyle w:val="PrrAPA"/>
        <w:jc w:val="center"/>
        <w:rPr>
          <w:del w:id="3035" w:author="Steff Guzmán" w:date="2023-03-13T18:46:00Z"/>
          <w:b/>
          <w:bCs/>
          <w:i/>
        </w:rPr>
      </w:pPr>
    </w:p>
    <w:p w14:paraId="5AFFB60D" w14:textId="77777777" w:rsidR="00A023DA" w:rsidRPr="002B569F" w:rsidRDefault="00A023DA">
      <w:pPr>
        <w:pStyle w:val="Descripcin"/>
        <w:spacing w:line="360" w:lineRule="auto"/>
        <w:rPr>
          <w:ins w:id="3036" w:author="Camilo Andrés Díaz Gómez" w:date="2023-03-14T20:09:00Z"/>
        </w:rPr>
        <w:pPrChange w:id="3037" w:author="Camilo Andrés Díaz Gómez" w:date="2023-03-28T17:43:00Z">
          <w:pPr>
            <w:pStyle w:val="PrrAPA"/>
          </w:pPr>
        </w:pPrChange>
      </w:pPr>
    </w:p>
    <w:p w14:paraId="62890DA6" w14:textId="5BE8CEE7" w:rsidR="00704945" w:rsidRPr="002B569F" w:rsidDel="00C038A4" w:rsidRDefault="00704945">
      <w:pPr>
        <w:pStyle w:val="PrrAPA"/>
        <w:ind w:left="708"/>
        <w:jc w:val="center"/>
        <w:rPr>
          <w:del w:id="3038" w:author="Steff Guzmán" w:date="2023-03-13T18:32:00Z"/>
          <w:b/>
          <w:bCs/>
          <w:i/>
          <w:iCs/>
          <w:szCs w:val="18"/>
        </w:rPr>
      </w:pPr>
    </w:p>
    <w:p w14:paraId="0D564F8F" w14:textId="77777777" w:rsidR="00C038A4" w:rsidRPr="002B569F" w:rsidRDefault="00C038A4">
      <w:pPr>
        <w:pStyle w:val="Descripcin"/>
        <w:spacing w:line="360" w:lineRule="auto"/>
        <w:ind w:left="708"/>
        <w:rPr>
          <w:ins w:id="3039" w:author="Camilo Andrés Díaz Gómez" w:date="2023-03-28T15:18:00Z"/>
          <w:bCs/>
          <w:i/>
          <w:rPrChange w:id="3040" w:author="Camilo Andrés Díaz Gómez" w:date="2023-03-28T17:42:00Z">
            <w:rPr>
              <w:ins w:id="3041" w:author="Camilo Andrés Díaz Gómez" w:date="2023-03-28T15:18:00Z"/>
            </w:rPr>
          </w:rPrChange>
        </w:rPr>
        <w:pPrChange w:id="3042" w:author="Camilo Andrés Díaz Gómez" w:date="2023-03-28T17:43:00Z">
          <w:pPr>
            <w:pStyle w:val="PrrAPA"/>
          </w:pPr>
        </w:pPrChange>
      </w:pPr>
    </w:p>
    <w:p w14:paraId="513AFCBE" w14:textId="6AD48D12" w:rsidR="00704945" w:rsidRPr="002B569F" w:rsidDel="00C87243" w:rsidRDefault="00704945">
      <w:pPr>
        <w:pStyle w:val="Descripcin"/>
        <w:spacing w:line="360" w:lineRule="auto"/>
        <w:ind w:left="708"/>
        <w:rPr>
          <w:del w:id="3043" w:author="Steff Guzmán" w:date="2023-03-13T18:46:00Z"/>
          <w:bCs/>
          <w:i/>
          <w:rPrChange w:id="3044" w:author="Camilo Andrés Díaz Gómez" w:date="2023-03-28T17:42:00Z">
            <w:rPr>
              <w:del w:id="3045" w:author="Steff Guzmán" w:date="2023-03-13T18:46:00Z"/>
            </w:rPr>
          </w:rPrChange>
        </w:rPr>
        <w:pPrChange w:id="3046" w:author="Camilo Andrés Díaz Gómez" w:date="2023-03-28T17:43:00Z">
          <w:pPr>
            <w:pStyle w:val="PrrAPA"/>
          </w:pPr>
        </w:pPrChange>
      </w:pPr>
    </w:p>
    <w:p w14:paraId="123E8231" w14:textId="41060626" w:rsidR="005814B4" w:rsidRPr="002B569F" w:rsidDel="00C87243" w:rsidRDefault="005814B4">
      <w:pPr>
        <w:pStyle w:val="PrrAPA"/>
        <w:ind w:left="708" w:firstLine="0"/>
        <w:rPr>
          <w:del w:id="3047" w:author="Steff Guzmán" w:date="2023-03-13T18:46:00Z"/>
          <w:b/>
          <w:bCs/>
          <w:i/>
          <w:rPrChange w:id="3048" w:author="Camilo Andrés Díaz Gómez" w:date="2023-03-28T17:42:00Z">
            <w:rPr>
              <w:del w:id="3049" w:author="Steff Guzmán" w:date="2023-03-13T18:46:00Z"/>
              <w:b/>
              <w:bCs/>
            </w:rPr>
          </w:rPrChange>
        </w:rPr>
        <w:pPrChange w:id="3050" w:author="Camilo Andrés Díaz Gómez" w:date="2023-03-28T17:43:00Z">
          <w:pPr>
            <w:pStyle w:val="PrrAPA"/>
            <w:ind w:firstLine="0"/>
          </w:pPr>
        </w:pPrChange>
      </w:pPr>
      <w:del w:id="3051" w:author="Steff Guzmán" w:date="2023-03-13T18:46:00Z">
        <w:r w:rsidRPr="002B569F" w:rsidDel="00C87243">
          <w:rPr>
            <w:b/>
            <w:bCs/>
            <w:i/>
            <w:rPrChange w:id="3052" w:author="Camilo Andrés Díaz Gómez" w:date="2023-03-28T17:42:00Z">
              <w:rPr>
                <w:b/>
                <w:bCs/>
              </w:rPr>
            </w:rPrChange>
          </w:rPr>
          <w:delText>Figura 3.</w:delText>
        </w:r>
      </w:del>
    </w:p>
    <w:p w14:paraId="2385D031" w14:textId="42B0E992" w:rsidR="005814B4" w:rsidRPr="002B569F" w:rsidDel="00A023DA" w:rsidRDefault="005814B4">
      <w:pPr>
        <w:pStyle w:val="Descripcin"/>
        <w:spacing w:line="360" w:lineRule="auto"/>
        <w:ind w:left="708"/>
        <w:rPr>
          <w:del w:id="3053" w:author="Camilo Andrés Díaz Gómez" w:date="2023-03-14T20:07:00Z"/>
          <w:rFonts w:cs="Times New Roman"/>
          <w:b w:val="0"/>
          <w:bCs/>
          <w:i/>
          <w:iCs w:val="0"/>
          <w:szCs w:val="24"/>
          <w:rPrChange w:id="3054" w:author="Camilo Andrés Díaz Gómez" w:date="2023-03-28T17:42:00Z">
            <w:rPr>
              <w:del w:id="3055" w:author="Camilo Andrés Díaz Gómez" w:date="2023-03-14T20:07:00Z"/>
              <w:rFonts w:cs="Times New Roman"/>
            </w:rPr>
          </w:rPrChange>
        </w:rPr>
        <w:pPrChange w:id="3056" w:author="Camilo Andrés Díaz Gómez" w:date="2023-03-28T17:43:00Z">
          <w:pPr>
            <w:pStyle w:val="Descripcin"/>
          </w:pPr>
        </w:pPrChange>
      </w:pPr>
      <w:del w:id="3057" w:author="Camilo Andrés Díaz Gómez" w:date="2023-03-14T20:07:00Z">
        <w:r w:rsidRPr="002B569F" w:rsidDel="00A023DA">
          <w:rPr>
            <w:rFonts w:cs="Times New Roman"/>
            <w:b w:val="0"/>
            <w:bCs/>
            <w:i/>
            <w:iCs w:val="0"/>
            <w:szCs w:val="24"/>
            <w:rPrChange w:id="3058" w:author="Camilo Andrés Díaz Gómez" w:date="2023-03-28T17:42:00Z">
              <w:rPr>
                <w:rFonts w:cs="Times New Roman"/>
                <w:b w:val="0"/>
                <w:iCs w:val="0"/>
              </w:rPr>
            </w:rPrChange>
          </w:rPr>
          <w:delText>Funcionamiento de actuadores IoT</w:delText>
        </w:r>
      </w:del>
    </w:p>
    <w:p w14:paraId="6747E64D" w14:textId="172EF378" w:rsidR="00A023DA" w:rsidRPr="002B569F" w:rsidRDefault="00787DED">
      <w:pPr>
        <w:pStyle w:val="PrrAPA"/>
        <w:ind w:left="708"/>
        <w:jc w:val="center"/>
        <w:pPrChange w:id="3059" w:author="Camilo Andrés Díaz Gómez" w:date="2023-03-28T17:43:00Z">
          <w:pPr>
            <w:pStyle w:val="PrrAPA"/>
          </w:pPr>
        </w:pPrChange>
      </w:pPr>
      <w:r w:rsidRPr="002B569F">
        <w:rPr>
          <w:noProof/>
        </w:rPr>
        <w:drawing>
          <wp:inline distT="0" distB="0" distL="0" distR="0" wp14:anchorId="1F7616EC" wp14:editId="3419618E">
            <wp:extent cx="4732020" cy="2660667"/>
            <wp:effectExtent l="0" t="0" r="0" b="635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46808" cy="2668982"/>
                    </a:xfrm>
                    <a:prstGeom prst="rect">
                      <a:avLst/>
                    </a:prstGeom>
                  </pic:spPr>
                </pic:pic>
              </a:graphicData>
            </a:graphic>
          </wp:inline>
        </w:drawing>
      </w:r>
    </w:p>
    <w:p w14:paraId="47DFB31C" w14:textId="77777777" w:rsidR="00C038A4" w:rsidRPr="002B569F" w:rsidRDefault="00C038A4" w:rsidP="002B569F">
      <w:pPr>
        <w:ind w:firstLine="708"/>
        <w:rPr>
          <w:ins w:id="3060" w:author="Camilo Andrés Díaz Gómez" w:date="2023-03-28T15:18:00Z"/>
          <w:rFonts w:cs="Times New Roman"/>
          <w:i/>
          <w:iCs/>
          <w:szCs w:val="24"/>
        </w:rPr>
      </w:pPr>
    </w:p>
    <w:p w14:paraId="2C96DE65" w14:textId="1B347E58" w:rsidR="00EF7707" w:rsidRPr="002B569F" w:rsidRDefault="00DB0B24">
      <w:pPr>
        <w:ind w:firstLine="708"/>
        <w:rPr>
          <w:ins w:id="3061" w:author="Camilo Andrés Díaz Gómez" w:date="2023-03-12T18:23:00Z"/>
          <w:rFonts w:cs="Times New Roman"/>
          <w:i/>
          <w:iCs/>
          <w:szCs w:val="24"/>
        </w:rPr>
        <w:pPrChange w:id="3062" w:author="Camilo Andrés Díaz Gómez" w:date="2023-03-28T17:43:00Z">
          <w:pPr/>
        </w:pPrChange>
      </w:pPr>
      <w:ins w:id="3063" w:author="Steff Guzmán" w:date="2023-03-13T19:02:00Z">
        <w:r w:rsidRPr="002B569F">
          <w:rPr>
            <w:rFonts w:cs="Times New Roman"/>
            <w:i/>
            <w:iCs/>
            <w:szCs w:val="24"/>
          </w:rPr>
          <w:t xml:space="preserve">Fuente: </w:t>
        </w:r>
      </w:ins>
      <w:ins w:id="3064" w:author="Camilo Andrés Díaz Gómez" w:date="2023-03-12T18:23:00Z">
        <w:r w:rsidR="00EF7707" w:rsidRPr="002B569F">
          <w:rPr>
            <w:rFonts w:cs="Times New Roman"/>
            <w:i/>
            <w:iCs/>
            <w:szCs w:val="24"/>
          </w:rPr>
          <w:t>Elaboración propia.</w:t>
        </w:r>
      </w:ins>
    </w:p>
    <w:p w14:paraId="26D32AFE" w14:textId="77777777" w:rsidR="00EF7707" w:rsidRPr="002B569F" w:rsidRDefault="00EF7707">
      <w:pPr>
        <w:ind w:left="708"/>
        <w:rPr>
          <w:ins w:id="3065" w:author="Camilo Andrés Díaz Gómez" w:date="2023-03-12T18:23:00Z"/>
          <w:rFonts w:cs="Times New Roman"/>
          <w:i/>
          <w:iCs/>
          <w:szCs w:val="24"/>
        </w:rPr>
        <w:pPrChange w:id="3066" w:author="Camilo Andrés Díaz Gómez" w:date="2023-03-28T17:43:00Z">
          <w:pPr/>
        </w:pPrChange>
      </w:pPr>
    </w:p>
    <w:p w14:paraId="1A9E94AD" w14:textId="786B974C" w:rsidR="005814B4" w:rsidRPr="002B569F" w:rsidDel="00EE67FE" w:rsidRDefault="005814B4">
      <w:pPr>
        <w:pStyle w:val="Ttulo5"/>
        <w:ind w:left="708" w:firstLine="708"/>
        <w:rPr>
          <w:del w:id="3067" w:author="Camilo Andrés Díaz Gómez" w:date="2023-03-14T20:08:00Z"/>
          <w:rFonts w:ascii="Times New Roman" w:hAnsi="Times New Roman" w:cs="Times New Roman"/>
          <w:b/>
          <w:bCs/>
          <w:i/>
          <w:iCs/>
          <w:color w:val="auto"/>
          <w:szCs w:val="24"/>
        </w:rPr>
        <w:pPrChange w:id="3068" w:author="Camilo Andrés Díaz Gómez" w:date="2023-03-28T17:43:00Z">
          <w:pPr>
            <w:pStyle w:val="Ttulo5"/>
            <w:ind w:left="708"/>
          </w:pPr>
        </w:pPrChange>
      </w:pPr>
      <w:r w:rsidRPr="002B569F">
        <w:rPr>
          <w:rFonts w:ascii="Times New Roman" w:hAnsi="Times New Roman" w:cs="Times New Roman"/>
          <w:b/>
          <w:bCs/>
          <w:i/>
          <w:iCs/>
          <w:color w:val="auto"/>
          <w:szCs w:val="24"/>
          <w:rPrChange w:id="3069" w:author="Camilo Andrés Díaz Gómez" w:date="2023-03-28T17:42:00Z">
            <w:rPr/>
          </w:rPrChange>
        </w:rPr>
        <w:t>Gateway</w:t>
      </w:r>
    </w:p>
    <w:p w14:paraId="52983DB0" w14:textId="77777777" w:rsidR="00EE67FE" w:rsidRPr="002B569F" w:rsidRDefault="00EE67FE">
      <w:pPr>
        <w:ind w:left="708" w:firstLine="708"/>
        <w:rPr>
          <w:ins w:id="3070" w:author="Camilo Andrés Díaz Gómez" w:date="2023-03-17T00:44:00Z"/>
          <w:rFonts w:cs="Times New Roman"/>
          <w:szCs w:val="24"/>
        </w:rPr>
        <w:pPrChange w:id="3071" w:author="Camilo Andrés Díaz Gómez" w:date="2023-03-28T17:43:00Z">
          <w:pPr/>
        </w:pPrChange>
      </w:pPr>
    </w:p>
    <w:p w14:paraId="545EEEF5" w14:textId="77777777" w:rsidR="00616790" w:rsidRPr="002B569F" w:rsidRDefault="00616790">
      <w:pPr>
        <w:pStyle w:val="Ttulo5"/>
        <w:ind w:left="1416"/>
        <w:rPr>
          <w:rFonts w:cs="Times New Roman"/>
          <w:b/>
          <w:bCs/>
          <w:i/>
          <w:iCs/>
          <w:szCs w:val="24"/>
          <w:rPrChange w:id="3072" w:author="Camilo Andrés Díaz Gómez" w:date="2023-03-28T17:42:00Z">
            <w:rPr/>
          </w:rPrChange>
        </w:rPr>
        <w:pPrChange w:id="3073" w:author="Camilo Andrés Díaz Gómez" w:date="2023-03-28T17:43:00Z">
          <w:pPr/>
        </w:pPrChange>
      </w:pPr>
    </w:p>
    <w:p w14:paraId="50BA7DA6" w14:textId="7D193EAE" w:rsidR="005814B4" w:rsidRPr="002B569F" w:rsidRDefault="005814B4">
      <w:pPr>
        <w:pStyle w:val="PrrAPA"/>
        <w:ind w:left="1416"/>
        <w:rPr>
          <w:ins w:id="3074" w:author="Camilo Andrés Díaz Gómez" w:date="2023-03-17T00:44:00Z"/>
        </w:rPr>
        <w:pPrChange w:id="3075" w:author="Camilo Andrés Díaz Gómez" w:date="2023-03-28T17:43:00Z">
          <w:pPr>
            <w:pStyle w:val="PrrAPA"/>
          </w:pPr>
        </w:pPrChange>
      </w:pPr>
      <w:r w:rsidRPr="002B569F">
        <w:t xml:space="preserve">Los gateways son dispositivos intermediarios entre los sensores, actuadores y la red. Generalmente son físicos o software los cuales son los que </w:t>
      </w:r>
      <w:r w:rsidRPr="002B569F">
        <w:lastRenderedPageBreak/>
        <w:t xml:space="preserve">reciben la información gracias a los sensores para posteriormente enviarla a la red </w:t>
      </w:r>
      <w:sdt>
        <w:sdtPr>
          <w:id w:val="893859161"/>
          <w:citation/>
        </w:sdtPr>
        <w:sdtContent>
          <w:r w:rsidRPr="002B569F">
            <w:fldChar w:fldCharType="begin"/>
          </w:r>
          <w:r w:rsidRPr="002B569F">
            <w:instrText xml:space="preserve"> CITATION Cre18 \l 9226 </w:instrText>
          </w:r>
          <w:r w:rsidRPr="002B569F">
            <w:fldChar w:fldCharType="separate"/>
          </w:r>
          <w:r w:rsidRPr="002B569F">
            <w:rPr>
              <w:rPrChange w:id="3076" w:author="Camilo Andrés Díaz Gómez" w:date="2023-03-28T17:42:00Z">
                <w:rPr>
                  <w:noProof/>
                </w:rPr>
              </w:rPrChange>
            </w:rPr>
            <w:t>(Crespo Moreno, 2018)</w:t>
          </w:r>
          <w:r w:rsidRPr="002B569F">
            <w:fldChar w:fldCharType="end"/>
          </w:r>
        </w:sdtContent>
      </w:sdt>
      <w:r w:rsidRPr="002B569F">
        <w:t>.</w:t>
      </w:r>
    </w:p>
    <w:p w14:paraId="4C868542" w14:textId="77777777" w:rsidR="00EE67FE" w:rsidRPr="002B569F" w:rsidDel="002B569F" w:rsidRDefault="00EE67FE">
      <w:pPr>
        <w:pStyle w:val="PrrAPA"/>
        <w:ind w:left="708"/>
        <w:rPr>
          <w:del w:id="3077" w:author="Camilo Andrés Díaz Gómez" w:date="2023-03-28T17:45:00Z"/>
        </w:rPr>
        <w:pPrChange w:id="3078" w:author="Camilo Andrés Díaz Gómez" w:date="2023-03-28T17:43:00Z">
          <w:pPr>
            <w:pStyle w:val="PrrAPA"/>
          </w:pPr>
        </w:pPrChange>
      </w:pPr>
    </w:p>
    <w:p w14:paraId="6032A8E1" w14:textId="77777777" w:rsidR="00616790" w:rsidRPr="002B569F" w:rsidRDefault="00616790">
      <w:pPr>
        <w:pStyle w:val="PrrAPA"/>
        <w:ind w:firstLine="0"/>
        <w:pPrChange w:id="3079" w:author="Camilo Andrés Díaz Gómez" w:date="2023-03-28T17:45:00Z">
          <w:pPr>
            <w:pStyle w:val="PrrAPA"/>
          </w:pPr>
        </w:pPrChange>
      </w:pPr>
    </w:p>
    <w:p w14:paraId="7CA17C84" w14:textId="12CC4AAA" w:rsidR="00616790" w:rsidRPr="002B569F" w:rsidDel="00EE67FE" w:rsidRDefault="00616790">
      <w:pPr>
        <w:pStyle w:val="Ttulo5"/>
        <w:ind w:left="708" w:firstLine="708"/>
        <w:rPr>
          <w:del w:id="3080" w:author="Camilo Andrés Díaz Gómez" w:date="2023-03-14T20:08:00Z"/>
          <w:rFonts w:ascii="Times New Roman" w:hAnsi="Times New Roman" w:cs="Times New Roman"/>
          <w:b/>
          <w:bCs/>
          <w:i/>
          <w:iCs/>
          <w:color w:val="auto"/>
          <w:szCs w:val="24"/>
        </w:rPr>
        <w:pPrChange w:id="3081" w:author="Camilo Andrés Díaz Gómez" w:date="2023-03-28T17:43:00Z">
          <w:pPr>
            <w:pStyle w:val="Ttulo5"/>
            <w:ind w:left="708"/>
          </w:pPr>
        </w:pPrChange>
      </w:pPr>
      <w:r w:rsidRPr="002B569F">
        <w:rPr>
          <w:rFonts w:ascii="Times New Roman" w:hAnsi="Times New Roman" w:cs="Times New Roman"/>
          <w:b/>
          <w:bCs/>
          <w:i/>
          <w:iCs/>
          <w:color w:val="auto"/>
          <w:szCs w:val="24"/>
          <w:rPrChange w:id="3082" w:author="Camilo Andrés Díaz Gómez" w:date="2023-03-28T17:42:00Z">
            <w:rPr/>
          </w:rPrChange>
        </w:rPr>
        <w:t>Teléfonos inteligentes y tablets</w:t>
      </w:r>
    </w:p>
    <w:p w14:paraId="42592005" w14:textId="77777777" w:rsidR="00EE67FE" w:rsidRPr="002B569F" w:rsidRDefault="00EE67FE">
      <w:pPr>
        <w:ind w:left="708" w:firstLine="708"/>
        <w:rPr>
          <w:ins w:id="3083" w:author="Camilo Andrés Díaz Gómez" w:date="2023-03-17T00:44:00Z"/>
          <w:rFonts w:cs="Times New Roman"/>
          <w:szCs w:val="24"/>
        </w:rPr>
        <w:pPrChange w:id="3084" w:author="Camilo Andrés Díaz Gómez" w:date="2023-03-28T17:43:00Z">
          <w:pPr/>
        </w:pPrChange>
      </w:pPr>
    </w:p>
    <w:p w14:paraId="53974ACA" w14:textId="77777777" w:rsidR="00EE67FE" w:rsidRPr="002B569F" w:rsidRDefault="00EE67FE">
      <w:pPr>
        <w:pStyle w:val="PrrAPA"/>
        <w:ind w:left="1416"/>
        <w:rPr>
          <w:ins w:id="3085" w:author="Camilo Andrés Díaz Gómez" w:date="2023-03-17T00:45:00Z"/>
        </w:rPr>
        <w:pPrChange w:id="3086" w:author="Camilo Andrés Díaz Gómez" w:date="2023-03-28T17:43:00Z">
          <w:pPr/>
        </w:pPrChange>
      </w:pPr>
    </w:p>
    <w:p w14:paraId="2B758806" w14:textId="435CA0F2" w:rsidR="00616790" w:rsidRPr="002B569F" w:rsidDel="00EE67FE" w:rsidRDefault="00616790">
      <w:pPr>
        <w:pStyle w:val="PrrAPA"/>
        <w:ind w:left="1416"/>
        <w:rPr>
          <w:del w:id="3087" w:author="Camilo Andrés Díaz Gómez" w:date="2023-03-17T00:45:00Z"/>
          <w:rFonts w:eastAsiaTheme="majorEastAsia"/>
          <w:b/>
          <w:bCs/>
          <w:i/>
          <w:iCs/>
          <w:rPrChange w:id="3088" w:author="Camilo Andrés Díaz Gómez" w:date="2023-03-28T17:42:00Z">
            <w:rPr>
              <w:del w:id="3089" w:author="Camilo Andrés Díaz Gómez" w:date="2023-03-17T00:45:00Z"/>
            </w:rPr>
          </w:rPrChange>
        </w:rPr>
        <w:pPrChange w:id="3090" w:author="Camilo Andrés Díaz Gómez" w:date="2023-03-28T17:43:00Z">
          <w:pPr/>
        </w:pPrChange>
      </w:pPr>
    </w:p>
    <w:p w14:paraId="5A32BF53" w14:textId="77777777" w:rsidR="00616790" w:rsidRPr="002B569F" w:rsidRDefault="00616790">
      <w:pPr>
        <w:pStyle w:val="PrrAPA"/>
        <w:ind w:left="1416"/>
        <w:pPrChange w:id="3091" w:author="Camilo Andrés Díaz Gómez" w:date="2023-03-28T17:43:00Z">
          <w:pPr>
            <w:pStyle w:val="PrrAPA"/>
          </w:pPr>
        </w:pPrChange>
      </w:pPr>
      <w:r w:rsidRPr="002B569F">
        <w:t>Estos dispositivos se pueden usar para controlar y monitorear dispositivos IoT de forma remota.</w:t>
      </w:r>
    </w:p>
    <w:p w14:paraId="67E2B83A" w14:textId="77777777" w:rsidR="00616790" w:rsidRPr="002B569F" w:rsidRDefault="00616790">
      <w:pPr>
        <w:pStyle w:val="PrrAPA"/>
        <w:rPr>
          <w:rPrChange w:id="3092" w:author="Camilo Andrés Díaz Gómez" w:date="2023-03-28T17:42:00Z">
            <w:rPr>
              <w:color w:val="5B9BD5" w:themeColor="accent5"/>
            </w:rPr>
          </w:rPrChange>
        </w:rPr>
        <w:pPrChange w:id="3093" w:author="Camilo Andrés Díaz Gómez" w:date="2023-03-28T17:43:00Z">
          <w:pPr>
            <w:pStyle w:val="PrrAPA"/>
            <w:ind w:left="708"/>
          </w:pPr>
        </w:pPrChange>
      </w:pPr>
    </w:p>
    <w:p w14:paraId="7FC28A8B" w14:textId="54621846" w:rsidR="00616790" w:rsidRPr="002B569F" w:rsidRDefault="00616790">
      <w:pPr>
        <w:pStyle w:val="Ttulo5"/>
        <w:ind w:left="1416"/>
        <w:rPr>
          <w:ins w:id="3094" w:author="Camilo Andrés Díaz Gómez" w:date="2023-03-17T00:45:00Z"/>
          <w:rFonts w:ascii="Times New Roman" w:hAnsi="Times New Roman" w:cs="Times New Roman"/>
          <w:b/>
          <w:bCs/>
          <w:i/>
          <w:iCs/>
          <w:color w:val="auto"/>
          <w:szCs w:val="24"/>
        </w:rPr>
        <w:pPrChange w:id="3095" w:author="Camilo Andrés Díaz Gómez" w:date="2023-03-28T17:43:00Z">
          <w:pPr>
            <w:pStyle w:val="Ttulo5"/>
            <w:ind w:left="708"/>
          </w:pPr>
        </w:pPrChange>
      </w:pPr>
      <w:r w:rsidRPr="002B569F">
        <w:rPr>
          <w:rFonts w:ascii="Times New Roman" w:hAnsi="Times New Roman" w:cs="Times New Roman"/>
          <w:b/>
          <w:bCs/>
          <w:i/>
          <w:iCs/>
          <w:color w:val="auto"/>
          <w:szCs w:val="24"/>
          <w:rPrChange w:id="3096" w:author="Camilo Andrés Díaz Gómez" w:date="2023-03-28T17:42:00Z">
            <w:rPr>
              <w:rFonts w:ascii="Times New Roman" w:eastAsiaTheme="minorHAnsi" w:hAnsi="Times New Roman" w:cstheme="minorBidi"/>
              <w:color w:val="auto"/>
            </w:rPr>
          </w:rPrChange>
        </w:rPr>
        <w:t>Wearables</w:t>
      </w:r>
    </w:p>
    <w:p w14:paraId="524A0B99" w14:textId="77777777" w:rsidR="00EE67FE" w:rsidRPr="002B569F" w:rsidRDefault="00EE67FE">
      <w:pPr>
        <w:pStyle w:val="PrrAPA"/>
        <w:ind w:left="1416"/>
        <w:pPrChange w:id="3097" w:author="Camilo Andrés Díaz Gómez" w:date="2023-03-28T17:43:00Z">
          <w:pPr/>
        </w:pPrChange>
      </w:pPr>
    </w:p>
    <w:p w14:paraId="6549F1E7" w14:textId="77777777" w:rsidR="00616790" w:rsidRPr="002B569F" w:rsidRDefault="00616790">
      <w:pPr>
        <w:pStyle w:val="PrrAPA"/>
        <w:ind w:left="1416"/>
        <w:pPrChange w:id="3098" w:author="Camilo Andrés Díaz Gómez" w:date="2023-03-28T17:43:00Z">
          <w:pPr>
            <w:pStyle w:val="PrrAPA"/>
          </w:pPr>
        </w:pPrChange>
      </w:pPr>
      <w:r w:rsidRPr="002B569F">
        <w:t>Estos dispositivos, como relojes inteligentes y rastreadores de actividad física, recopilan y transmiten datos sobre la actividad física y la salud de un usuario.</w:t>
      </w:r>
    </w:p>
    <w:p w14:paraId="60D20B0D" w14:textId="77777777" w:rsidR="00616790" w:rsidRPr="002B569F" w:rsidRDefault="00616790">
      <w:pPr>
        <w:pStyle w:val="PrrAPA"/>
        <w:ind w:left="1416" w:firstLine="720"/>
        <w:rPr>
          <w:rPrChange w:id="3099" w:author="Camilo Andrés Díaz Gómez" w:date="2023-03-28T17:42:00Z">
            <w:rPr>
              <w:color w:val="5B9BD5" w:themeColor="accent5"/>
            </w:rPr>
          </w:rPrChange>
        </w:rPr>
        <w:pPrChange w:id="3100" w:author="Camilo Andrés Díaz Gómez" w:date="2023-03-28T17:43:00Z">
          <w:pPr>
            <w:pStyle w:val="PrrAPA"/>
            <w:ind w:left="708"/>
          </w:pPr>
        </w:pPrChange>
      </w:pPr>
    </w:p>
    <w:p w14:paraId="74FECD48" w14:textId="17205363" w:rsidR="00616790" w:rsidRPr="002B569F" w:rsidRDefault="00616790">
      <w:pPr>
        <w:pStyle w:val="Ttulo5"/>
        <w:ind w:left="1416"/>
        <w:rPr>
          <w:ins w:id="3101" w:author="Camilo Andrés Díaz Gómez" w:date="2023-03-17T00:45:00Z"/>
          <w:rFonts w:ascii="Times New Roman" w:hAnsi="Times New Roman" w:cs="Times New Roman"/>
          <w:b/>
          <w:bCs/>
          <w:i/>
          <w:iCs/>
          <w:color w:val="auto"/>
          <w:szCs w:val="24"/>
        </w:rPr>
        <w:pPrChange w:id="3102" w:author="Camilo Andrés Díaz Gómez" w:date="2023-03-28T17:43:00Z">
          <w:pPr>
            <w:pStyle w:val="Ttulo5"/>
            <w:ind w:left="708"/>
          </w:pPr>
        </w:pPrChange>
      </w:pPr>
      <w:r w:rsidRPr="002B569F">
        <w:rPr>
          <w:rFonts w:ascii="Times New Roman" w:hAnsi="Times New Roman" w:cs="Times New Roman"/>
          <w:b/>
          <w:bCs/>
          <w:i/>
          <w:iCs/>
          <w:color w:val="auto"/>
          <w:szCs w:val="24"/>
          <w:rPrChange w:id="3103" w:author="Camilo Andrés Díaz Gómez" w:date="2023-03-28T17:42:00Z">
            <w:rPr>
              <w:rFonts w:ascii="Times New Roman" w:eastAsiaTheme="minorHAnsi" w:hAnsi="Times New Roman" w:cstheme="minorBidi"/>
              <w:color w:val="auto"/>
            </w:rPr>
          </w:rPrChange>
        </w:rPr>
        <w:t>Electrodomésticos inteligentes</w:t>
      </w:r>
    </w:p>
    <w:p w14:paraId="4E2BABB8" w14:textId="77777777" w:rsidR="00EE67FE" w:rsidRPr="002B569F" w:rsidRDefault="00EE67FE">
      <w:pPr>
        <w:pStyle w:val="PrrAPA"/>
        <w:ind w:left="1416"/>
        <w:pPrChange w:id="3104" w:author="Camilo Andrés Díaz Gómez" w:date="2023-03-28T17:43:00Z">
          <w:pPr/>
        </w:pPrChange>
      </w:pPr>
    </w:p>
    <w:p w14:paraId="6E164202" w14:textId="77777777" w:rsidR="00616790" w:rsidRPr="002B569F" w:rsidRDefault="00616790">
      <w:pPr>
        <w:pStyle w:val="PrrAPA"/>
        <w:ind w:left="1416"/>
        <w:pPrChange w:id="3105" w:author="Camilo Andrés Díaz Gómez" w:date="2023-03-28T17:43:00Z">
          <w:pPr>
            <w:pStyle w:val="PrrAPA"/>
          </w:pPr>
        </w:pPrChange>
      </w:pPr>
      <w:r w:rsidRPr="002B569F">
        <w:t>Estos dispositivos, como termostatos y refrigeradores inteligentes, se pueden controlar y monitorear de forma remota a través de un teléfono inteligente o una tableta.</w:t>
      </w:r>
    </w:p>
    <w:p w14:paraId="66EF347F" w14:textId="77777777" w:rsidR="00616790" w:rsidRPr="002B569F" w:rsidRDefault="00616790">
      <w:pPr>
        <w:pStyle w:val="PrrAPA"/>
        <w:ind w:left="2124"/>
        <w:rPr>
          <w:rPrChange w:id="3106" w:author="Camilo Andrés Díaz Gómez" w:date="2023-03-28T17:42:00Z">
            <w:rPr>
              <w:color w:val="5B9BD5" w:themeColor="accent5"/>
            </w:rPr>
          </w:rPrChange>
        </w:rPr>
        <w:pPrChange w:id="3107" w:author="Camilo Andrés Díaz Gómez" w:date="2023-03-28T17:43:00Z">
          <w:pPr>
            <w:pStyle w:val="PrrAPA"/>
            <w:ind w:left="708"/>
          </w:pPr>
        </w:pPrChange>
      </w:pPr>
    </w:p>
    <w:p w14:paraId="01BDCA07" w14:textId="5CB34422" w:rsidR="00616790" w:rsidRPr="002B569F" w:rsidRDefault="00616790">
      <w:pPr>
        <w:pStyle w:val="Ttulo5"/>
        <w:ind w:left="1416"/>
        <w:rPr>
          <w:ins w:id="3108" w:author="Camilo Andrés Díaz Gómez" w:date="2023-03-17T00:45:00Z"/>
          <w:rFonts w:ascii="Times New Roman" w:hAnsi="Times New Roman" w:cs="Times New Roman"/>
          <w:b/>
          <w:bCs/>
          <w:i/>
          <w:iCs/>
          <w:color w:val="auto"/>
          <w:szCs w:val="24"/>
        </w:rPr>
        <w:pPrChange w:id="3109" w:author="Camilo Andrés Díaz Gómez" w:date="2023-03-28T17:43:00Z">
          <w:pPr>
            <w:pStyle w:val="Ttulo5"/>
            <w:ind w:left="708"/>
          </w:pPr>
        </w:pPrChange>
      </w:pPr>
      <w:r w:rsidRPr="002B569F">
        <w:rPr>
          <w:rFonts w:ascii="Times New Roman" w:hAnsi="Times New Roman" w:cs="Times New Roman"/>
          <w:b/>
          <w:bCs/>
          <w:i/>
          <w:iCs/>
          <w:color w:val="auto"/>
          <w:szCs w:val="24"/>
          <w:rPrChange w:id="3110" w:author="Camilo Andrés Díaz Gómez" w:date="2023-03-28T17:42:00Z">
            <w:rPr>
              <w:rFonts w:ascii="Times New Roman" w:eastAsiaTheme="minorHAnsi" w:hAnsi="Times New Roman" w:cstheme="minorBidi"/>
              <w:color w:val="auto"/>
            </w:rPr>
          </w:rPrChange>
        </w:rPr>
        <w:t>Sistemas integrados</w:t>
      </w:r>
    </w:p>
    <w:p w14:paraId="6449AD4F" w14:textId="77777777" w:rsidR="00EE67FE" w:rsidRPr="002B569F" w:rsidRDefault="00EE67FE">
      <w:pPr>
        <w:pStyle w:val="PrrAPA"/>
        <w:ind w:left="1416"/>
        <w:pPrChange w:id="3111" w:author="Camilo Andrés Díaz Gómez" w:date="2023-03-28T17:43:00Z">
          <w:pPr/>
        </w:pPrChange>
      </w:pPr>
    </w:p>
    <w:p w14:paraId="68FC1282" w14:textId="77777777" w:rsidR="00616790" w:rsidRPr="002B569F" w:rsidDel="00A023DA" w:rsidRDefault="00616790">
      <w:pPr>
        <w:pStyle w:val="PrrAPA"/>
        <w:ind w:left="1416"/>
        <w:rPr>
          <w:del w:id="3112" w:author="Camilo Andrés Díaz Gómez" w:date="2023-03-14T20:08:00Z"/>
        </w:rPr>
        <w:pPrChange w:id="3113" w:author="Camilo Andrés Díaz Gómez" w:date="2023-03-28T17:43:00Z">
          <w:pPr>
            <w:pStyle w:val="PrrAPA"/>
          </w:pPr>
        </w:pPrChange>
      </w:pPr>
      <w:r w:rsidRPr="002B569F">
        <w:t>Estos son sistemas informáticos especializados que están integrados en otros dispositivos, como automóviles o sistemas de seguridad para el hogar, para permitir la funcionalidad de IoT.</w:t>
      </w:r>
    </w:p>
    <w:p w14:paraId="61EDD8C2" w14:textId="77777777" w:rsidR="00616790" w:rsidRPr="002B569F" w:rsidRDefault="00616790">
      <w:pPr>
        <w:pStyle w:val="PrrAPA"/>
        <w:ind w:left="1416"/>
        <w:pPrChange w:id="3114" w:author="Camilo Andrés Díaz Gómez" w:date="2023-03-28T17:43:00Z">
          <w:pPr>
            <w:pStyle w:val="PrrAPA"/>
          </w:pPr>
        </w:pPrChange>
      </w:pPr>
    </w:p>
    <w:p w14:paraId="259B3B20" w14:textId="4F380C99" w:rsidR="005814B4" w:rsidRPr="002B569F" w:rsidRDefault="005814B4">
      <w:pPr>
        <w:pStyle w:val="PrrAPA"/>
        <w:ind w:left="708" w:firstLine="0"/>
        <w:rPr>
          <w:b/>
          <w:bCs/>
        </w:rPr>
        <w:pPrChange w:id="3115" w:author="Camilo Andrés Díaz Gómez" w:date="2023-03-28T17:43:00Z">
          <w:pPr>
            <w:pStyle w:val="PrrAPA"/>
            <w:ind w:firstLine="0"/>
          </w:pPr>
        </w:pPrChange>
      </w:pPr>
    </w:p>
    <w:p w14:paraId="3448187C" w14:textId="7ADF1EEB" w:rsidR="005814B4" w:rsidRPr="002B569F" w:rsidRDefault="00B40FCE">
      <w:pPr>
        <w:pStyle w:val="Ttulo4"/>
        <w:ind w:left="708"/>
        <w:rPr>
          <w:ins w:id="3116" w:author="Camilo Andrés Díaz Gómez" w:date="2023-03-17T00:45:00Z"/>
          <w:rFonts w:ascii="Times New Roman" w:hAnsi="Times New Roman" w:cs="Times New Roman"/>
          <w:b/>
          <w:bCs/>
          <w:i w:val="0"/>
          <w:iCs w:val="0"/>
          <w:color w:val="auto"/>
          <w:szCs w:val="24"/>
        </w:rPr>
        <w:pPrChange w:id="3117" w:author="Camilo Andrés Díaz Gómez" w:date="2023-03-28T17:43:00Z">
          <w:pPr>
            <w:pStyle w:val="Ttulo4"/>
          </w:pPr>
        </w:pPrChange>
      </w:pPr>
      <w:r w:rsidRPr="002B569F">
        <w:rPr>
          <w:rFonts w:ascii="Times New Roman" w:hAnsi="Times New Roman" w:cs="Times New Roman"/>
          <w:b/>
          <w:bCs/>
          <w:i w:val="0"/>
          <w:iCs w:val="0"/>
          <w:color w:val="auto"/>
          <w:szCs w:val="24"/>
          <w:rPrChange w:id="3118" w:author="Camilo Andrés Díaz Gómez" w:date="2023-03-28T17:42:00Z">
            <w:rPr>
              <w:rFonts w:ascii="Times New Roman" w:eastAsiaTheme="minorHAnsi" w:hAnsi="Times New Roman" w:cs="Times New Roman"/>
              <w:i w:val="0"/>
              <w:iCs w:val="0"/>
              <w:color w:val="auto"/>
              <w:szCs w:val="24"/>
            </w:rPr>
          </w:rPrChange>
        </w:rPr>
        <w:t>Plataformas IoT</w:t>
      </w:r>
    </w:p>
    <w:p w14:paraId="5CB2048C" w14:textId="77777777" w:rsidR="00EE67FE" w:rsidRPr="002B569F" w:rsidRDefault="00EE67FE">
      <w:pPr>
        <w:pStyle w:val="PrrAPA"/>
        <w:ind w:left="708"/>
        <w:pPrChange w:id="3119" w:author="Camilo Andrés Díaz Gómez" w:date="2023-03-28T17:43:00Z">
          <w:pPr>
            <w:pStyle w:val="PrrAPA"/>
            <w:ind w:firstLine="0"/>
          </w:pPr>
        </w:pPrChange>
      </w:pPr>
    </w:p>
    <w:p w14:paraId="39646E27" w14:textId="614976C8" w:rsidR="00B40FCE" w:rsidRPr="002B569F" w:rsidRDefault="00B40FCE">
      <w:pPr>
        <w:pStyle w:val="PrrAPA"/>
        <w:ind w:left="708"/>
        <w:pPrChange w:id="3120" w:author="Camilo Andrés Díaz Gómez" w:date="2023-03-28T17:43:00Z">
          <w:pPr>
            <w:pStyle w:val="PrrAPA"/>
          </w:pPr>
        </w:pPrChange>
      </w:pPr>
      <w:r w:rsidRPr="002B569F">
        <w:t xml:space="preserve">Las plataformas IoT son el software en el cual los dispositivos IoT se pueden comunicar o conectar y crear información de valor por medio del entorno digital de la misma plataforma, gracias a esto, el desarrollo y el funcionamiento de la red se </w:t>
      </w:r>
      <w:r w:rsidRPr="002B569F">
        <w:lastRenderedPageBreak/>
        <w:t>produce de la mejor manera. Teniendo en cuenta lo anterior, hoy en día en cuanto a plataformas para el monitoreo de estas conexiones existe una gran variedad. De cierto modo, IoT se está convirtiendo en un pilar para la sociedad y por esta razón han desarrollado plataformas nuevas y cada día mejores para el buen uso, desarrollo, gestión y mantenimiento de estas</w:t>
      </w:r>
      <w:del w:id="3121" w:author="Camilo Andrés Díaz Gómez" w:date="2023-03-14T20:21:00Z">
        <w:r w:rsidRPr="002B569F" w:rsidDel="00952EC4">
          <w:delText>.</w:delText>
        </w:r>
      </w:del>
      <w:r w:rsidRPr="002B569F">
        <w:t xml:space="preserve"> </w:t>
      </w:r>
      <w:sdt>
        <w:sdtPr>
          <w:id w:val="387076818"/>
          <w:citation/>
        </w:sdtPr>
        <w:sdtContent>
          <w:r w:rsidRPr="002B569F">
            <w:fldChar w:fldCharType="begin"/>
          </w:r>
          <w:r w:rsidRPr="002B569F">
            <w:instrText xml:space="preserve"> CITATION Sis17 \l 9226 </w:instrText>
          </w:r>
          <w:r w:rsidRPr="002B569F">
            <w:fldChar w:fldCharType="separate"/>
          </w:r>
          <w:r w:rsidRPr="002B569F">
            <w:rPr>
              <w:rPrChange w:id="3122" w:author="Camilo Andrés Díaz Gómez" w:date="2023-03-28T17:42:00Z">
                <w:rPr>
                  <w:noProof/>
                </w:rPr>
              </w:rPrChange>
            </w:rPr>
            <w:t>(Quiñones Cuenca, González Jaramillo, Torres, &amp; Miguel , 2017)</w:t>
          </w:r>
          <w:r w:rsidRPr="002B569F">
            <w:fldChar w:fldCharType="end"/>
          </w:r>
        </w:sdtContent>
      </w:sdt>
      <w:r w:rsidRPr="002B569F">
        <w:t>.</w:t>
      </w:r>
    </w:p>
    <w:p w14:paraId="26D1F9C7" w14:textId="60680F5F" w:rsidR="00B40FCE" w:rsidRPr="002B569F" w:rsidRDefault="00B40FCE" w:rsidP="002B569F">
      <w:pPr>
        <w:pStyle w:val="PrrAPA"/>
        <w:ind w:firstLine="0"/>
      </w:pPr>
    </w:p>
    <w:p w14:paraId="1322A5AD" w14:textId="776AC99A" w:rsidR="00B40FCE" w:rsidRPr="002B569F" w:rsidRDefault="00B40FCE" w:rsidP="002B569F">
      <w:pPr>
        <w:pStyle w:val="Ttulo3"/>
        <w:rPr>
          <w:ins w:id="3123" w:author="Camilo Andrés Díaz Gómez" w:date="2023-03-17T00:45:00Z"/>
          <w:rFonts w:ascii="Times New Roman" w:hAnsi="Times New Roman" w:cs="Times New Roman"/>
          <w:b/>
          <w:bCs/>
          <w:color w:val="auto"/>
        </w:rPr>
      </w:pPr>
      <w:bookmarkStart w:id="3124" w:name="_Toc130919813"/>
      <w:r w:rsidRPr="002B569F">
        <w:rPr>
          <w:rFonts w:ascii="Times New Roman" w:hAnsi="Times New Roman" w:cs="Times New Roman"/>
          <w:b/>
          <w:bCs/>
          <w:color w:val="auto"/>
          <w:rPrChange w:id="3125" w:author="Camilo Andrés Díaz Gómez" w:date="2023-03-28T17:42:00Z">
            <w:rPr>
              <w:rFonts w:ascii="Times New Roman" w:eastAsiaTheme="minorHAnsi" w:hAnsi="Times New Roman" w:cs="Times New Roman"/>
              <w:color w:val="auto"/>
            </w:rPr>
          </w:rPrChange>
        </w:rPr>
        <w:t xml:space="preserve">Analítica </w:t>
      </w:r>
      <w:del w:id="3126" w:author="Camilo Andrés Díaz Gómez" w:date="2023-03-14T21:26:00Z">
        <w:r w:rsidRPr="002B569F" w:rsidDel="005C4C59">
          <w:rPr>
            <w:rFonts w:ascii="Times New Roman" w:hAnsi="Times New Roman" w:cs="Times New Roman"/>
            <w:b/>
            <w:bCs/>
            <w:color w:val="auto"/>
            <w:rPrChange w:id="3127" w:author="Camilo Andrés Díaz Gómez" w:date="2023-03-28T17:42:00Z">
              <w:rPr>
                <w:rFonts w:ascii="Times New Roman" w:eastAsiaTheme="minorHAnsi" w:hAnsi="Times New Roman" w:cs="Times New Roman"/>
                <w:color w:val="auto"/>
              </w:rPr>
            </w:rPrChange>
          </w:rPr>
          <w:delText>De</w:delText>
        </w:r>
      </w:del>
      <w:ins w:id="3128" w:author="Camilo Andrés Díaz Gómez" w:date="2023-03-14T21:26:00Z">
        <w:r w:rsidR="005C4C59" w:rsidRPr="002B569F">
          <w:rPr>
            <w:rFonts w:ascii="Times New Roman" w:hAnsi="Times New Roman" w:cs="Times New Roman"/>
            <w:b/>
            <w:bCs/>
            <w:color w:val="auto"/>
          </w:rPr>
          <w:t>de</w:t>
        </w:r>
      </w:ins>
      <w:r w:rsidRPr="002B569F">
        <w:rPr>
          <w:rFonts w:ascii="Times New Roman" w:hAnsi="Times New Roman" w:cs="Times New Roman"/>
          <w:b/>
          <w:bCs/>
          <w:color w:val="auto"/>
          <w:rPrChange w:id="3129" w:author="Camilo Andrés Díaz Gómez" w:date="2023-03-28T17:42:00Z">
            <w:rPr>
              <w:rFonts w:ascii="Times New Roman" w:eastAsiaTheme="minorHAnsi" w:hAnsi="Times New Roman" w:cs="Times New Roman"/>
              <w:color w:val="auto"/>
            </w:rPr>
          </w:rPrChange>
        </w:rPr>
        <w:t xml:space="preserve"> Datos</w:t>
      </w:r>
      <w:bookmarkEnd w:id="3124"/>
      <w:r w:rsidRPr="002B569F">
        <w:rPr>
          <w:rFonts w:ascii="Times New Roman" w:hAnsi="Times New Roman" w:cs="Times New Roman"/>
          <w:b/>
          <w:bCs/>
          <w:color w:val="auto"/>
          <w:rPrChange w:id="3130" w:author="Camilo Andrés Díaz Gómez" w:date="2023-03-28T17:42:00Z">
            <w:rPr>
              <w:rFonts w:ascii="Times New Roman" w:eastAsiaTheme="minorHAnsi" w:hAnsi="Times New Roman" w:cs="Times New Roman"/>
              <w:color w:val="auto"/>
            </w:rPr>
          </w:rPrChange>
        </w:rPr>
        <w:t xml:space="preserve"> </w:t>
      </w:r>
    </w:p>
    <w:p w14:paraId="56C52343" w14:textId="77777777" w:rsidR="00EE67FE" w:rsidRPr="002B569F" w:rsidRDefault="00EE67FE">
      <w:pPr>
        <w:pPrChange w:id="3131" w:author="Camilo Andrés Díaz Gómez" w:date="2023-03-28T17:43:00Z">
          <w:pPr>
            <w:pStyle w:val="PrrAPA"/>
            <w:ind w:firstLine="0"/>
          </w:pPr>
        </w:pPrChange>
      </w:pPr>
    </w:p>
    <w:p w14:paraId="4AE0F26B" w14:textId="77777777" w:rsidR="00B40FCE" w:rsidRPr="002B569F" w:rsidRDefault="00B40FCE">
      <w:pPr>
        <w:pStyle w:val="PrrAPA"/>
        <w:ind w:firstLine="720"/>
        <w:pPrChange w:id="3132" w:author="Camilo Andrés Díaz Gómez" w:date="2023-03-28T17:43:00Z">
          <w:pPr>
            <w:pStyle w:val="PrrAPA"/>
          </w:pPr>
        </w:pPrChange>
      </w:pPr>
      <w:r w:rsidRPr="002B569F">
        <w:t>La analítica de datos es el uso de la información que se puede obtener de manera digital, con el propósito de extraer la mejor información para poder tomar las mejores decisiones</w:t>
      </w:r>
      <w:sdt>
        <w:sdtPr>
          <w:id w:val="1268816355"/>
          <w:citation/>
        </w:sdtPr>
        <w:sdtContent>
          <w:r w:rsidRPr="002B569F">
            <w:fldChar w:fldCharType="begin"/>
          </w:r>
          <w:r w:rsidRPr="002B569F">
            <w:instrText xml:space="preserve"> CITATION Gib12 \l 9226 </w:instrText>
          </w:r>
          <w:r w:rsidRPr="002B569F">
            <w:fldChar w:fldCharType="separate"/>
          </w:r>
          <w:r w:rsidRPr="002B569F">
            <w:rPr>
              <w:noProof/>
            </w:rPr>
            <w:t xml:space="preserve"> (Gibbs, 2012)</w:t>
          </w:r>
          <w:r w:rsidRPr="002B569F">
            <w:fldChar w:fldCharType="end"/>
          </w:r>
        </w:sdtContent>
      </w:sdt>
      <w:r w:rsidRPr="002B569F">
        <w:t>; varios autores vinculan la analítica con el manejo de variables con el uso de algoritmos.</w:t>
      </w:r>
    </w:p>
    <w:p w14:paraId="32C0D062" w14:textId="77777777" w:rsidR="00B40FCE" w:rsidRPr="002B569F" w:rsidRDefault="00B40FCE">
      <w:pPr>
        <w:pStyle w:val="PrrAPA"/>
        <w:ind w:firstLine="720"/>
        <w:rPr>
          <w:b/>
        </w:rPr>
        <w:pPrChange w:id="3133" w:author="Camilo Andrés Díaz Gómez" w:date="2023-03-28T17:43:00Z">
          <w:pPr>
            <w:pStyle w:val="PrrAPA"/>
          </w:pPr>
        </w:pPrChange>
      </w:pPr>
    </w:p>
    <w:p w14:paraId="1C044D76" w14:textId="71B6A2B3" w:rsidR="00B40FCE" w:rsidRPr="002B569F" w:rsidRDefault="00B40FCE">
      <w:pPr>
        <w:pStyle w:val="PrrAPA"/>
        <w:ind w:firstLine="720"/>
        <w:rPr>
          <w:lang w:eastAsia="es-CO"/>
        </w:rPr>
        <w:pPrChange w:id="3134" w:author="Camilo Andrés Díaz Gómez" w:date="2023-03-28T17:43:00Z">
          <w:pPr>
            <w:pStyle w:val="PrrAPA"/>
          </w:pPr>
        </w:pPrChange>
      </w:pPr>
      <w:r w:rsidRPr="002B569F">
        <w:rPr>
          <w:lang w:eastAsia="es-CO"/>
        </w:rPr>
        <w:t>La analítica de datos puede clasificarse en tres grandes categorías: analítica descriptiva, analítica predictiva y analítica prescriptiva (Pusala, Amini, Katukuri</w:t>
      </w:r>
      <w:ins w:id="3135" w:author="Camilo Andrés Díaz Gómez" w:date="2023-03-12T18:20:00Z">
        <w:r w:rsidR="00682C23" w:rsidRPr="002B569F">
          <w:rPr>
            <w:lang w:eastAsia="es-CO"/>
          </w:rPr>
          <w:t xml:space="preserve">, </w:t>
        </w:r>
      </w:ins>
      <w:del w:id="3136" w:author="Camilo Andrés Díaz Gómez" w:date="2023-03-12T18:20:00Z">
        <w:r w:rsidRPr="002B569F" w:rsidDel="00682C23">
          <w:rPr>
            <w:lang w:eastAsia="es-CO"/>
          </w:rPr>
          <w:delText>(</w:delText>
        </w:r>
      </w:del>
      <w:r w:rsidRPr="002B569F">
        <w:rPr>
          <w:lang w:eastAsia="es-CO"/>
        </w:rPr>
        <w:t>2016).</w:t>
      </w:r>
    </w:p>
    <w:p w14:paraId="3CC4EA0A" w14:textId="77777777" w:rsidR="00616790" w:rsidRPr="002B569F" w:rsidRDefault="00616790" w:rsidP="002B569F">
      <w:pPr>
        <w:pStyle w:val="PrrAPA"/>
        <w:rPr>
          <w:lang w:eastAsia="es-CO"/>
        </w:rPr>
      </w:pPr>
    </w:p>
    <w:p w14:paraId="7A7D5F56" w14:textId="7BCD7C63" w:rsidR="00B40FCE" w:rsidRDefault="00B40FCE" w:rsidP="002B569F">
      <w:pPr>
        <w:pStyle w:val="PrrAPA"/>
        <w:ind w:firstLine="720"/>
        <w:rPr>
          <w:ins w:id="3137" w:author="Camilo Andrés Díaz Gómez" w:date="2023-03-28T17:49:00Z"/>
          <w:b/>
          <w:bCs/>
          <w:i/>
          <w:iCs/>
          <w:lang w:eastAsia="es-CO"/>
        </w:rPr>
      </w:pPr>
      <w:r w:rsidRPr="002B569F">
        <w:rPr>
          <w:b/>
          <w:bCs/>
          <w:i/>
          <w:iCs/>
          <w:lang w:eastAsia="es-CO"/>
        </w:rPr>
        <w:t>La analítica de datos descriptiva</w:t>
      </w:r>
      <w:del w:id="3138" w:author="Camilo Andrés Díaz Gómez" w:date="2023-03-14T20:40:00Z">
        <w:r w:rsidRPr="002B569F" w:rsidDel="00A83442">
          <w:rPr>
            <w:b/>
            <w:bCs/>
            <w:i/>
            <w:iCs/>
            <w:lang w:eastAsia="es-CO"/>
          </w:rPr>
          <w:delText>.</w:delText>
        </w:r>
      </w:del>
    </w:p>
    <w:p w14:paraId="1529EB4D" w14:textId="77777777" w:rsidR="000D1684" w:rsidRPr="002B569F" w:rsidRDefault="000D1684">
      <w:pPr>
        <w:pStyle w:val="PrrAPA"/>
        <w:ind w:firstLine="720"/>
        <w:rPr>
          <w:b/>
          <w:bCs/>
          <w:i/>
          <w:iCs/>
          <w:lang w:eastAsia="es-CO"/>
        </w:rPr>
        <w:pPrChange w:id="3139" w:author="Camilo Andrés Díaz Gómez" w:date="2023-03-28T17:43:00Z">
          <w:pPr>
            <w:pStyle w:val="PrrAPA"/>
          </w:pPr>
        </w:pPrChange>
      </w:pPr>
    </w:p>
    <w:p w14:paraId="0C9EC197" w14:textId="7F035485" w:rsidR="00B40FCE" w:rsidRPr="002B569F" w:rsidRDefault="00B40FCE">
      <w:pPr>
        <w:pStyle w:val="PrrAPA"/>
        <w:ind w:left="708" w:firstLine="720"/>
        <w:rPr>
          <w:lang w:eastAsia="es-CO"/>
        </w:rPr>
        <w:pPrChange w:id="3140" w:author="Camilo Andrés Díaz Gómez" w:date="2023-03-28T17:50:00Z">
          <w:pPr>
            <w:pStyle w:val="PrrAPA"/>
          </w:pPr>
        </w:pPrChange>
      </w:pPr>
      <w:r w:rsidRPr="002B569F">
        <w:rPr>
          <w:lang w:eastAsia="es-CO"/>
        </w:rPr>
        <w:t>Como estado inicial en el que los diferentes tomadores de decisiones profundizan en los respectivos datos históricos con el fin de detectar patrones de comportamiento en las variables para realizar análisis de correlación</w:t>
      </w:r>
      <w:del w:id="3141" w:author="Camilo Andrés Díaz Gómez" w:date="2023-03-14T20:21:00Z">
        <w:r w:rsidRPr="002B569F" w:rsidDel="00952EC4">
          <w:rPr>
            <w:lang w:eastAsia="es-CO"/>
          </w:rPr>
          <w:delText>.</w:delText>
        </w:r>
      </w:del>
      <w:sdt>
        <w:sdtPr>
          <w:rPr>
            <w:lang w:eastAsia="es-CO"/>
          </w:rPr>
          <w:id w:val="-1049295451"/>
          <w:citation/>
        </w:sdtPr>
        <w:sdtContent>
          <w:r w:rsidRPr="002B569F">
            <w:rPr>
              <w:lang w:eastAsia="es-CO"/>
            </w:rPr>
            <w:fldChar w:fldCharType="begin"/>
          </w:r>
          <w:r w:rsidRPr="002B569F">
            <w:rPr>
              <w:lang w:eastAsia="es-CO"/>
            </w:rPr>
            <w:instrText xml:space="preserve"> CITATION ibe06 \l 9226 </w:instrText>
          </w:r>
          <w:r w:rsidRPr="002B569F">
            <w:rPr>
              <w:lang w:eastAsia="es-CO"/>
            </w:rPr>
            <w:fldChar w:fldCharType="separate"/>
          </w:r>
          <w:r w:rsidRPr="002B569F">
            <w:rPr>
              <w:noProof/>
              <w:lang w:eastAsia="es-CO"/>
            </w:rPr>
            <w:t xml:space="preserve"> (ibertech, 2006)</w:t>
          </w:r>
          <w:r w:rsidRPr="002B569F">
            <w:rPr>
              <w:lang w:eastAsia="es-CO"/>
            </w:rPr>
            <w:fldChar w:fldCharType="end"/>
          </w:r>
        </w:sdtContent>
      </w:sdt>
      <w:r w:rsidR="00BB53D7" w:rsidRPr="002B569F">
        <w:rPr>
          <w:lang w:eastAsia="es-CO"/>
        </w:rPr>
        <w:t>.</w:t>
      </w:r>
    </w:p>
    <w:p w14:paraId="3EDB34DE" w14:textId="77777777" w:rsidR="00BB53D7" w:rsidRPr="002B569F" w:rsidRDefault="00BB53D7">
      <w:pPr>
        <w:pStyle w:val="PrrAPA"/>
        <w:ind w:firstLine="720"/>
        <w:rPr>
          <w:b/>
          <w:bCs/>
          <w:i/>
          <w:iCs/>
        </w:rPr>
        <w:pPrChange w:id="3142" w:author="Camilo Andrés Díaz Gómez" w:date="2023-03-28T17:43:00Z">
          <w:pPr>
            <w:pStyle w:val="PrrAPA"/>
          </w:pPr>
        </w:pPrChange>
      </w:pPr>
    </w:p>
    <w:p w14:paraId="23346461" w14:textId="4CC65786" w:rsidR="00B40FCE" w:rsidRDefault="00B40FCE" w:rsidP="002B569F">
      <w:pPr>
        <w:pStyle w:val="PrrAPA"/>
        <w:ind w:firstLine="720"/>
        <w:rPr>
          <w:ins w:id="3143" w:author="Camilo Andrés Díaz Gómez" w:date="2023-03-28T17:49:00Z"/>
          <w:b/>
          <w:bCs/>
          <w:i/>
          <w:iCs/>
        </w:rPr>
      </w:pPr>
      <w:r w:rsidRPr="002B569F">
        <w:rPr>
          <w:b/>
          <w:bCs/>
          <w:i/>
          <w:iCs/>
        </w:rPr>
        <w:t>La analítica de datos predictiva</w:t>
      </w:r>
      <w:del w:id="3144" w:author="Camilo Andrés Díaz Gómez" w:date="2023-03-14T20:40:00Z">
        <w:r w:rsidRPr="002B569F" w:rsidDel="00A83442">
          <w:rPr>
            <w:i/>
            <w:iCs/>
          </w:rPr>
          <w:delText>.</w:delText>
        </w:r>
      </w:del>
    </w:p>
    <w:p w14:paraId="7018810D" w14:textId="77777777" w:rsidR="000D1684" w:rsidRPr="002B569F" w:rsidRDefault="000D1684">
      <w:pPr>
        <w:pStyle w:val="PrrAPA"/>
        <w:ind w:firstLine="720"/>
        <w:rPr>
          <w:i/>
          <w:iCs/>
        </w:rPr>
        <w:pPrChange w:id="3145" w:author="Camilo Andrés Díaz Gómez" w:date="2023-03-28T17:43:00Z">
          <w:pPr>
            <w:pStyle w:val="PrrAPA"/>
          </w:pPr>
        </w:pPrChange>
      </w:pPr>
    </w:p>
    <w:p w14:paraId="404AB2C3" w14:textId="340919F9" w:rsidR="00B40FCE" w:rsidRPr="002B569F" w:rsidRDefault="00B40FCE">
      <w:pPr>
        <w:pStyle w:val="PrrAPA"/>
        <w:ind w:left="708" w:firstLine="720"/>
        <w:rPr>
          <w:ins w:id="3146" w:author="Camilo Andrés Díaz Gómez" w:date="2023-03-14T20:08:00Z"/>
          <w:lang w:eastAsia="es-CO"/>
        </w:rPr>
        <w:pPrChange w:id="3147" w:author="Camilo Andrés Díaz Gómez" w:date="2023-03-28T17:50:00Z">
          <w:pPr>
            <w:pStyle w:val="PrrAPA"/>
            <w:ind w:firstLine="720"/>
          </w:pPr>
        </w:pPrChange>
      </w:pPr>
      <w:r w:rsidRPr="002B569F">
        <w:t xml:space="preserve">Donde las empresas con datos registrados </w:t>
      </w:r>
      <w:del w:id="3148" w:author="DIANA CAROLINA CANDIA HERRERA" w:date="2023-03-07T10:06:00Z">
        <w:r w:rsidRPr="002B569F" w:rsidDel="003D4F76">
          <w:delText>anteriormente  generan</w:delText>
        </w:r>
      </w:del>
      <w:ins w:id="3149" w:author="DIANA CAROLINA CANDIA HERRERA" w:date="2023-03-07T10:06:00Z">
        <w:r w:rsidR="003D4F76" w:rsidRPr="002B569F">
          <w:t>anteriormente generan</w:t>
        </w:r>
      </w:ins>
      <w:r w:rsidRPr="002B569F">
        <w:t xml:space="preserve"> modelos de pronósticos sobre las tendencias y así poder realizar cambios para mejorar </w:t>
      </w:r>
      <w:sdt>
        <w:sdtPr>
          <w:rPr>
            <w:lang w:eastAsia="es-CO"/>
          </w:rPr>
          <w:id w:val="1291943706"/>
          <w:citation/>
        </w:sdtPr>
        <w:sdtContent>
          <w:r w:rsidRPr="002B569F">
            <w:rPr>
              <w:lang w:eastAsia="es-CO"/>
            </w:rPr>
            <w:fldChar w:fldCharType="begin"/>
          </w:r>
          <w:r w:rsidRPr="002B569F">
            <w:rPr>
              <w:lang w:eastAsia="es-CO"/>
            </w:rPr>
            <w:instrText xml:space="preserve"> CITATION ibe06 \l 9226 </w:instrText>
          </w:r>
          <w:r w:rsidRPr="002B569F">
            <w:rPr>
              <w:lang w:eastAsia="es-CO"/>
            </w:rPr>
            <w:fldChar w:fldCharType="separate"/>
          </w:r>
          <w:r w:rsidRPr="002B569F">
            <w:rPr>
              <w:noProof/>
              <w:lang w:eastAsia="es-CO"/>
            </w:rPr>
            <w:t>(ibertech, 2006)</w:t>
          </w:r>
          <w:r w:rsidRPr="002B569F">
            <w:rPr>
              <w:lang w:eastAsia="es-CO"/>
            </w:rPr>
            <w:fldChar w:fldCharType="end"/>
          </w:r>
        </w:sdtContent>
      </w:sdt>
      <w:r w:rsidRPr="002B569F">
        <w:rPr>
          <w:lang w:eastAsia="es-CO"/>
        </w:rPr>
        <w:t>.</w:t>
      </w:r>
    </w:p>
    <w:p w14:paraId="5C36351B" w14:textId="77777777" w:rsidR="00A023DA" w:rsidRPr="002B569F" w:rsidRDefault="00A023DA">
      <w:pPr>
        <w:pStyle w:val="PrrAPA"/>
        <w:ind w:firstLine="720"/>
        <w:rPr>
          <w:lang w:eastAsia="es-CO"/>
        </w:rPr>
        <w:pPrChange w:id="3150" w:author="Camilo Andrés Díaz Gómez" w:date="2023-03-28T17:43:00Z">
          <w:pPr>
            <w:pStyle w:val="PrrAPA"/>
          </w:pPr>
        </w:pPrChange>
      </w:pPr>
    </w:p>
    <w:p w14:paraId="2467E530" w14:textId="7F10455A" w:rsidR="00B40FCE" w:rsidRDefault="00B40FCE" w:rsidP="002B569F">
      <w:pPr>
        <w:pStyle w:val="PrrAPA"/>
        <w:ind w:firstLine="720"/>
        <w:rPr>
          <w:ins w:id="3151" w:author="Camilo Andrés Díaz Gómez" w:date="2023-03-28T17:49:00Z"/>
          <w:b/>
          <w:bCs/>
          <w:i/>
          <w:iCs/>
        </w:rPr>
      </w:pPr>
      <w:r w:rsidRPr="002B569F">
        <w:rPr>
          <w:b/>
          <w:bCs/>
          <w:i/>
          <w:iCs/>
        </w:rPr>
        <w:t>La analítica de datos prescriptiva</w:t>
      </w:r>
      <w:del w:id="3152" w:author="Camilo Andrés Díaz Gómez" w:date="2023-03-14T20:40:00Z">
        <w:r w:rsidRPr="002B569F" w:rsidDel="00A83442">
          <w:rPr>
            <w:b/>
            <w:bCs/>
            <w:i/>
            <w:iCs/>
          </w:rPr>
          <w:delText>.</w:delText>
        </w:r>
      </w:del>
    </w:p>
    <w:p w14:paraId="2E418DD3" w14:textId="77777777" w:rsidR="000D1684" w:rsidRPr="002B569F" w:rsidRDefault="000D1684">
      <w:pPr>
        <w:pStyle w:val="PrrAPA"/>
        <w:ind w:firstLine="720"/>
        <w:rPr>
          <w:b/>
          <w:bCs/>
          <w:i/>
          <w:iCs/>
        </w:rPr>
        <w:pPrChange w:id="3153" w:author="Camilo Andrés Díaz Gómez" w:date="2023-03-28T17:43:00Z">
          <w:pPr>
            <w:pStyle w:val="PrrAPA"/>
          </w:pPr>
        </w:pPrChange>
      </w:pPr>
    </w:p>
    <w:p w14:paraId="1B899745" w14:textId="4146E26E" w:rsidR="00B40FCE" w:rsidRPr="002B569F" w:rsidRDefault="00B40FCE">
      <w:pPr>
        <w:pStyle w:val="PrrAPA"/>
        <w:ind w:firstLine="720"/>
        <w:rPr>
          <w:lang w:eastAsia="es-CO"/>
        </w:rPr>
        <w:pPrChange w:id="3154" w:author="Camilo Andrés Díaz Gómez" w:date="2023-03-28T17:43:00Z">
          <w:pPr>
            <w:pStyle w:val="PrrAPA"/>
          </w:pPr>
        </w:pPrChange>
      </w:pPr>
      <w:r w:rsidRPr="002B569F">
        <w:t xml:space="preserve"> </w:t>
      </w:r>
      <w:ins w:id="3155" w:author="Camilo Andrés Díaz Gómez" w:date="2023-03-28T17:50:00Z">
        <w:r w:rsidR="000D1684">
          <w:tab/>
        </w:r>
      </w:ins>
      <w:r w:rsidRPr="002B569F">
        <w:t>Donde las compañías utilizan modelos de simulación de escenarios, para la optimización de diferentes fuentes de interés</w:t>
      </w:r>
      <w:del w:id="3156" w:author="Camilo Andrés Díaz Gómez" w:date="2023-03-14T20:21:00Z">
        <w:r w:rsidRPr="002B569F" w:rsidDel="00952EC4">
          <w:delText>.</w:delText>
        </w:r>
      </w:del>
      <w:r w:rsidRPr="002B569F">
        <w:t xml:space="preserve"> </w:t>
      </w:r>
      <w:sdt>
        <w:sdtPr>
          <w:rPr>
            <w:lang w:eastAsia="es-CO"/>
          </w:rPr>
          <w:id w:val="-1627546007"/>
          <w:citation/>
        </w:sdtPr>
        <w:sdtContent>
          <w:r w:rsidRPr="002B569F">
            <w:rPr>
              <w:lang w:eastAsia="es-CO"/>
            </w:rPr>
            <w:fldChar w:fldCharType="begin"/>
          </w:r>
          <w:r w:rsidRPr="002B569F">
            <w:rPr>
              <w:lang w:eastAsia="es-CO"/>
            </w:rPr>
            <w:instrText xml:space="preserve"> CITATION ibe06 \l 9226 </w:instrText>
          </w:r>
          <w:r w:rsidRPr="002B569F">
            <w:rPr>
              <w:lang w:eastAsia="es-CO"/>
            </w:rPr>
            <w:fldChar w:fldCharType="separate"/>
          </w:r>
          <w:r w:rsidRPr="002B569F">
            <w:rPr>
              <w:noProof/>
              <w:lang w:eastAsia="es-CO"/>
            </w:rPr>
            <w:t>(ibertech, 2006)</w:t>
          </w:r>
          <w:r w:rsidRPr="002B569F">
            <w:rPr>
              <w:lang w:eastAsia="es-CO"/>
            </w:rPr>
            <w:fldChar w:fldCharType="end"/>
          </w:r>
        </w:sdtContent>
      </w:sdt>
      <w:ins w:id="3157" w:author="Camilo Andrés Díaz Gómez" w:date="2023-03-14T20:21:00Z">
        <w:r w:rsidR="00952EC4" w:rsidRPr="002B569F">
          <w:rPr>
            <w:lang w:eastAsia="es-CO"/>
          </w:rPr>
          <w:t>.</w:t>
        </w:r>
      </w:ins>
    </w:p>
    <w:p w14:paraId="3F397D52" w14:textId="77777777" w:rsidR="00B40FCE" w:rsidRPr="002B569F" w:rsidRDefault="00B40FCE" w:rsidP="002B569F">
      <w:pPr>
        <w:pStyle w:val="PrrAPA"/>
        <w:ind w:firstLine="720"/>
        <w:rPr>
          <w:lang w:eastAsia="es-CO"/>
        </w:rPr>
      </w:pPr>
    </w:p>
    <w:p w14:paraId="507CBE80" w14:textId="25C66D30" w:rsidR="00B40FCE" w:rsidRDefault="00B40FCE" w:rsidP="002B569F">
      <w:pPr>
        <w:pStyle w:val="Ttulo4"/>
        <w:rPr>
          <w:ins w:id="3158" w:author="Camilo Andrés Díaz Gómez" w:date="2023-03-28T17:49:00Z"/>
          <w:rFonts w:ascii="Times New Roman" w:hAnsi="Times New Roman" w:cs="Times New Roman"/>
          <w:b/>
          <w:bCs/>
          <w:color w:val="auto"/>
          <w:szCs w:val="24"/>
          <w:lang w:eastAsia="es-CO"/>
        </w:rPr>
      </w:pPr>
      <w:r w:rsidRPr="002B569F">
        <w:rPr>
          <w:rFonts w:ascii="Times New Roman" w:hAnsi="Times New Roman" w:cs="Times New Roman"/>
          <w:b/>
          <w:bCs/>
          <w:color w:val="auto"/>
          <w:szCs w:val="24"/>
          <w:lang w:eastAsia="es-CO"/>
          <w:rPrChange w:id="3159" w:author="Camilo Andrés Díaz Gómez" w:date="2023-03-28T17:42:00Z">
            <w:rPr>
              <w:rFonts w:ascii="Times New Roman" w:eastAsiaTheme="minorHAnsi" w:hAnsi="Times New Roman" w:cs="Times New Roman"/>
              <w:i w:val="0"/>
              <w:iCs w:val="0"/>
              <w:color w:val="auto"/>
              <w:szCs w:val="24"/>
              <w:lang w:eastAsia="es-CO"/>
            </w:rPr>
          </w:rPrChange>
        </w:rPr>
        <w:t xml:space="preserve">Áreas </w:t>
      </w:r>
      <w:del w:id="3160" w:author="Camilo Andrés Díaz Gómez" w:date="2023-03-14T21:26:00Z">
        <w:r w:rsidRPr="002B569F" w:rsidDel="005C4C59">
          <w:rPr>
            <w:rFonts w:ascii="Times New Roman" w:hAnsi="Times New Roman" w:cs="Times New Roman"/>
            <w:b/>
            <w:bCs/>
            <w:color w:val="auto"/>
            <w:szCs w:val="24"/>
            <w:lang w:eastAsia="es-CO"/>
            <w:rPrChange w:id="3161" w:author="Camilo Andrés Díaz Gómez" w:date="2023-03-28T17:42:00Z">
              <w:rPr>
                <w:rFonts w:ascii="Times New Roman" w:eastAsiaTheme="minorHAnsi" w:hAnsi="Times New Roman" w:cs="Times New Roman"/>
                <w:i w:val="0"/>
                <w:iCs w:val="0"/>
                <w:color w:val="auto"/>
                <w:szCs w:val="24"/>
                <w:lang w:eastAsia="es-CO"/>
              </w:rPr>
            </w:rPrChange>
          </w:rPr>
          <w:delText>De</w:delText>
        </w:r>
      </w:del>
      <w:ins w:id="3162" w:author="Camilo Andrés Díaz Gómez" w:date="2023-03-14T21:26:00Z">
        <w:r w:rsidR="005C4C59" w:rsidRPr="002B569F">
          <w:rPr>
            <w:rFonts w:ascii="Times New Roman" w:hAnsi="Times New Roman" w:cs="Times New Roman"/>
            <w:b/>
            <w:bCs/>
            <w:color w:val="auto"/>
            <w:szCs w:val="24"/>
            <w:lang w:eastAsia="es-CO"/>
            <w:rPrChange w:id="3163" w:author="Camilo Andrés Díaz Gómez" w:date="2023-03-28T17:42:00Z">
              <w:rPr>
                <w:rFonts w:ascii="Times New Roman" w:eastAsiaTheme="minorHAnsi" w:hAnsi="Times New Roman" w:cs="Times New Roman"/>
                <w:b/>
                <w:bCs/>
                <w:color w:val="auto"/>
                <w:szCs w:val="24"/>
                <w:lang w:eastAsia="es-CO"/>
              </w:rPr>
            </w:rPrChange>
          </w:rPr>
          <w:t>de</w:t>
        </w:r>
      </w:ins>
      <w:r w:rsidRPr="002B569F">
        <w:rPr>
          <w:rFonts w:ascii="Times New Roman" w:hAnsi="Times New Roman" w:cs="Times New Roman"/>
          <w:b/>
          <w:bCs/>
          <w:color w:val="auto"/>
          <w:szCs w:val="24"/>
          <w:lang w:eastAsia="es-CO"/>
          <w:rPrChange w:id="3164" w:author="Camilo Andrés Díaz Gómez" w:date="2023-03-28T17:42:00Z">
            <w:rPr>
              <w:rFonts w:ascii="Times New Roman" w:eastAsiaTheme="minorHAnsi" w:hAnsi="Times New Roman" w:cs="Times New Roman"/>
              <w:i w:val="0"/>
              <w:iCs w:val="0"/>
              <w:color w:val="auto"/>
              <w:szCs w:val="24"/>
              <w:lang w:eastAsia="es-CO"/>
            </w:rPr>
          </w:rPrChange>
        </w:rPr>
        <w:t xml:space="preserve"> Aplicación </w:t>
      </w:r>
      <w:del w:id="3165" w:author="Camilo Andrés Díaz Gómez" w:date="2023-03-14T21:26:00Z">
        <w:r w:rsidRPr="002B569F" w:rsidDel="005C4C59">
          <w:rPr>
            <w:rFonts w:ascii="Times New Roman" w:hAnsi="Times New Roman" w:cs="Times New Roman"/>
            <w:b/>
            <w:bCs/>
            <w:color w:val="auto"/>
            <w:szCs w:val="24"/>
            <w:lang w:eastAsia="es-CO"/>
            <w:rPrChange w:id="3166" w:author="Camilo Andrés Díaz Gómez" w:date="2023-03-28T17:42:00Z">
              <w:rPr>
                <w:rFonts w:ascii="Times New Roman" w:eastAsiaTheme="minorHAnsi" w:hAnsi="Times New Roman" w:cs="Times New Roman"/>
                <w:i w:val="0"/>
                <w:iCs w:val="0"/>
                <w:color w:val="auto"/>
                <w:szCs w:val="24"/>
                <w:lang w:eastAsia="es-CO"/>
              </w:rPr>
            </w:rPrChange>
          </w:rPr>
          <w:delText>De</w:delText>
        </w:r>
      </w:del>
      <w:ins w:id="3167" w:author="Camilo Andrés Díaz Gómez" w:date="2023-03-14T21:26:00Z">
        <w:r w:rsidR="005C4C59" w:rsidRPr="002B569F">
          <w:rPr>
            <w:rFonts w:ascii="Times New Roman" w:hAnsi="Times New Roman" w:cs="Times New Roman"/>
            <w:b/>
            <w:bCs/>
            <w:color w:val="auto"/>
            <w:szCs w:val="24"/>
            <w:lang w:eastAsia="es-CO"/>
            <w:rPrChange w:id="3168" w:author="Camilo Andrés Díaz Gómez" w:date="2023-03-28T17:42:00Z">
              <w:rPr>
                <w:rFonts w:ascii="Times New Roman" w:eastAsiaTheme="minorHAnsi" w:hAnsi="Times New Roman" w:cs="Times New Roman"/>
                <w:b/>
                <w:bCs/>
                <w:color w:val="auto"/>
                <w:szCs w:val="24"/>
                <w:lang w:eastAsia="es-CO"/>
              </w:rPr>
            </w:rPrChange>
          </w:rPr>
          <w:t>de</w:t>
        </w:r>
      </w:ins>
      <w:r w:rsidRPr="002B569F">
        <w:rPr>
          <w:rFonts w:ascii="Times New Roman" w:hAnsi="Times New Roman" w:cs="Times New Roman"/>
          <w:b/>
          <w:bCs/>
          <w:color w:val="auto"/>
          <w:szCs w:val="24"/>
          <w:lang w:eastAsia="es-CO"/>
          <w:rPrChange w:id="3169" w:author="Camilo Andrés Díaz Gómez" w:date="2023-03-28T17:42:00Z">
            <w:rPr>
              <w:rFonts w:ascii="Times New Roman" w:eastAsiaTheme="minorHAnsi" w:hAnsi="Times New Roman" w:cs="Times New Roman"/>
              <w:i w:val="0"/>
              <w:iCs w:val="0"/>
              <w:color w:val="auto"/>
              <w:szCs w:val="24"/>
              <w:lang w:eastAsia="es-CO"/>
            </w:rPr>
          </w:rPrChange>
        </w:rPr>
        <w:t xml:space="preserve"> Analítica</w:t>
      </w:r>
      <w:del w:id="3170" w:author="Camilo Andrés Díaz Gómez" w:date="2023-03-28T17:49:00Z">
        <w:r w:rsidRPr="002B569F" w:rsidDel="000D1684">
          <w:rPr>
            <w:rFonts w:ascii="Times New Roman" w:hAnsi="Times New Roman" w:cs="Times New Roman"/>
            <w:b/>
            <w:bCs/>
            <w:color w:val="auto"/>
            <w:szCs w:val="24"/>
            <w:lang w:eastAsia="es-CO"/>
            <w:rPrChange w:id="3171" w:author="Camilo Andrés Díaz Gómez" w:date="2023-03-28T17:42:00Z">
              <w:rPr>
                <w:rFonts w:ascii="Times New Roman" w:eastAsiaTheme="minorHAnsi" w:hAnsi="Times New Roman" w:cs="Times New Roman"/>
                <w:i w:val="0"/>
                <w:iCs w:val="0"/>
                <w:color w:val="auto"/>
                <w:szCs w:val="24"/>
                <w:lang w:eastAsia="es-CO"/>
              </w:rPr>
            </w:rPrChange>
          </w:rPr>
          <w:delText>.</w:delText>
        </w:r>
      </w:del>
    </w:p>
    <w:p w14:paraId="48579045" w14:textId="77777777" w:rsidR="000D1684" w:rsidRPr="000D1684" w:rsidRDefault="000D1684">
      <w:pPr>
        <w:rPr>
          <w:lang w:eastAsia="es-CO"/>
        </w:rPr>
        <w:pPrChange w:id="3172" w:author="Camilo Andrés Díaz Gómez" w:date="2023-03-28T17:49:00Z">
          <w:pPr>
            <w:pStyle w:val="PrrAPA"/>
            <w:ind w:firstLine="720"/>
          </w:pPr>
        </w:pPrChange>
      </w:pPr>
    </w:p>
    <w:p w14:paraId="4282F885" w14:textId="609D0CC1" w:rsidR="00B40FCE" w:rsidRPr="002B569F" w:rsidRDefault="00B40FCE">
      <w:pPr>
        <w:pStyle w:val="PrrAPA"/>
        <w:ind w:firstLine="720"/>
        <w:pPrChange w:id="3173" w:author="Camilo Andrés Díaz Gómez" w:date="2023-03-28T17:43:00Z">
          <w:pPr>
            <w:pStyle w:val="PrrAPA"/>
          </w:pPr>
        </w:pPrChange>
      </w:pPr>
      <w:r w:rsidRPr="002B569F">
        <w:t>Las áreas donde se puede aplicar la analítica son extensas, ya que muchas actividades o procedimientos que realizan es necesario hacer una investigación anteriormente, para poder obtener unos resultados apropiados con el fin de  analizar y así poder utilizarlos en un propósito de sacar conclusiones sobre la información tratada; todo esto para tomar las mejores decisiones, verificar teorías y modelos existentes, la clasificación de conjuntos de datos para obtener una relación y utilizarlos en el mejoramiento de campañas</w:t>
      </w:r>
      <w:del w:id="3174" w:author="Camilo Andrés Díaz Gómez" w:date="2023-03-14T20:20:00Z">
        <w:r w:rsidRPr="002B569F" w:rsidDel="00952EC4">
          <w:delText>.</w:delText>
        </w:r>
      </w:del>
      <w:sdt>
        <w:sdtPr>
          <w:id w:val="997393653"/>
          <w:citation/>
        </w:sdtPr>
        <w:sdtContent>
          <w:r w:rsidRPr="002B569F">
            <w:fldChar w:fldCharType="begin"/>
          </w:r>
          <w:r w:rsidRPr="002B569F">
            <w:instrText xml:space="preserve"> CITATION joy19 \l 9226 </w:instrText>
          </w:r>
          <w:r w:rsidRPr="002B569F">
            <w:fldChar w:fldCharType="separate"/>
          </w:r>
          <w:r w:rsidRPr="002B569F">
            <w:rPr>
              <w:noProof/>
            </w:rPr>
            <w:t xml:space="preserve"> (Joyanes Aguilar, 29 de mayo del 2019)</w:t>
          </w:r>
          <w:r w:rsidRPr="002B569F">
            <w:fldChar w:fldCharType="end"/>
          </w:r>
        </w:sdtContent>
      </w:sdt>
      <w:r w:rsidRPr="002B569F">
        <w:t>; muchas de las áreas pueden ser de economía, probabilidad, administración, web, inteligencia artificial etc</w:t>
      </w:r>
      <w:del w:id="3175" w:author="Camilo Andrés Díaz Gómez" w:date="2023-03-14T20:19:00Z">
        <w:r w:rsidRPr="002B569F" w:rsidDel="00952EC4">
          <w:delText>.</w:delText>
        </w:r>
      </w:del>
      <w:sdt>
        <w:sdtPr>
          <w:id w:val="29148296"/>
          <w:citation/>
        </w:sdtPr>
        <w:sdtContent>
          <w:r w:rsidRPr="002B569F">
            <w:fldChar w:fldCharType="begin"/>
          </w:r>
          <w:r w:rsidRPr="002B569F">
            <w:instrText xml:space="preserve"> CITATION Gom14 \l 9226 </w:instrText>
          </w:r>
          <w:r w:rsidRPr="002B569F">
            <w:fldChar w:fldCharType="separate"/>
          </w:r>
          <w:r w:rsidRPr="002B569F">
            <w:rPr>
              <w:noProof/>
            </w:rPr>
            <w:t xml:space="preserve"> (Gomez-Aguilar, Garcia-Peñalvo, &amp; Theron, 2014)</w:t>
          </w:r>
          <w:r w:rsidRPr="002B569F">
            <w:fldChar w:fldCharType="end"/>
          </w:r>
        </w:sdtContent>
      </w:sdt>
      <w:r w:rsidRPr="002B569F">
        <w:t>.</w:t>
      </w:r>
    </w:p>
    <w:p w14:paraId="5C4073FD" w14:textId="47B39C37" w:rsidR="00B40FCE" w:rsidRPr="002B569F" w:rsidRDefault="00B40FCE" w:rsidP="002B569F">
      <w:pPr>
        <w:pStyle w:val="PrrAPA"/>
        <w:ind w:firstLine="720"/>
        <w:rPr>
          <w:b/>
          <w:bCs/>
          <w:lang w:eastAsia="es-CO"/>
        </w:rPr>
      </w:pPr>
      <w:r w:rsidRPr="002B569F">
        <w:rPr>
          <w:b/>
          <w:bCs/>
          <w:lang w:eastAsia="es-CO"/>
        </w:rPr>
        <w:t xml:space="preserve"> </w:t>
      </w:r>
    </w:p>
    <w:p w14:paraId="03DDD387" w14:textId="77777777" w:rsidR="000D1684" w:rsidRDefault="00D843F5" w:rsidP="002B569F">
      <w:pPr>
        <w:pStyle w:val="Ttulo4"/>
        <w:rPr>
          <w:ins w:id="3176"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177" w:author="Camilo Andrés Díaz Gómez" w:date="2023-03-28T17:42:00Z">
            <w:rPr>
              <w:rFonts w:ascii="Times New Roman" w:eastAsiaTheme="minorHAnsi" w:hAnsi="Times New Roman" w:cs="Times New Roman"/>
              <w:color w:val="auto"/>
              <w:szCs w:val="24"/>
            </w:rPr>
          </w:rPrChange>
        </w:rPr>
        <w:t xml:space="preserve">Cadena </w:t>
      </w:r>
      <w:del w:id="3178" w:author="Camilo Andrés Díaz Gómez" w:date="2023-03-14T21:26:00Z">
        <w:r w:rsidRPr="002B569F" w:rsidDel="005C4C59">
          <w:rPr>
            <w:rFonts w:ascii="Times New Roman" w:hAnsi="Times New Roman" w:cs="Times New Roman"/>
            <w:b/>
            <w:bCs/>
            <w:color w:val="auto"/>
            <w:szCs w:val="24"/>
            <w:rPrChange w:id="3179" w:author="Camilo Andrés Díaz Gómez" w:date="2023-03-28T17:42:00Z">
              <w:rPr>
                <w:rFonts w:ascii="Times New Roman" w:eastAsiaTheme="minorHAnsi" w:hAnsi="Times New Roman" w:cs="Times New Roman"/>
                <w:color w:val="auto"/>
                <w:szCs w:val="24"/>
              </w:rPr>
            </w:rPrChange>
          </w:rPr>
          <w:delText>De</w:delText>
        </w:r>
      </w:del>
      <w:ins w:id="3180" w:author="Camilo Andrés Díaz Gómez" w:date="2023-03-14T21:26:00Z">
        <w:r w:rsidR="005C4C59" w:rsidRPr="002B569F">
          <w:rPr>
            <w:rFonts w:ascii="Times New Roman" w:hAnsi="Times New Roman" w:cs="Times New Roman"/>
            <w:b/>
            <w:bCs/>
            <w:color w:val="auto"/>
            <w:szCs w:val="24"/>
            <w:rPrChange w:id="3181" w:author="Camilo Andrés Díaz Gómez" w:date="2023-03-28T17:42:00Z">
              <w:rPr>
                <w:rFonts w:ascii="Times New Roman" w:eastAsiaTheme="minorHAnsi" w:hAnsi="Times New Roman" w:cs="Times New Roman"/>
                <w:b/>
                <w:bCs/>
                <w:color w:val="auto"/>
                <w:szCs w:val="24"/>
              </w:rPr>
            </w:rPrChange>
          </w:rPr>
          <w:t>de</w:t>
        </w:r>
      </w:ins>
      <w:r w:rsidRPr="002B569F">
        <w:rPr>
          <w:rFonts w:ascii="Times New Roman" w:hAnsi="Times New Roman" w:cs="Times New Roman"/>
          <w:b/>
          <w:bCs/>
          <w:color w:val="auto"/>
          <w:szCs w:val="24"/>
          <w:rPrChange w:id="3182" w:author="Camilo Andrés Díaz Gómez" w:date="2023-03-28T17:42:00Z">
            <w:rPr>
              <w:rFonts w:ascii="Times New Roman" w:eastAsiaTheme="minorHAnsi" w:hAnsi="Times New Roman" w:cs="Times New Roman"/>
              <w:color w:val="auto"/>
              <w:szCs w:val="24"/>
            </w:rPr>
          </w:rPrChange>
        </w:rPr>
        <w:t xml:space="preserve"> Valor </w:t>
      </w:r>
      <w:del w:id="3183" w:author="Camilo Andrés Díaz Gómez" w:date="2023-03-14T21:26:00Z">
        <w:r w:rsidRPr="002B569F" w:rsidDel="005C4C59">
          <w:rPr>
            <w:rFonts w:ascii="Times New Roman" w:hAnsi="Times New Roman" w:cs="Times New Roman"/>
            <w:b/>
            <w:bCs/>
            <w:color w:val="auto"/>
            <w:szCs w:val="24"/>
            <w:rPrChange w:id="3184" w:author="Camilo Andrés Díaz Gómez" w:date="2023-03-28T17:42:00Z">
              <w:rPr>
                <w:rFonts w:ascii="Times New Roman" w:eastAsiaTheme="minorHAnsi" w:hAnsi="Times New Roman" w:cs="Times New Roman"/>
                <w:color w:val="auto"/>
                <w:szCs w:val="24"/>
              </w:rPr>
            </w:rPrChange>
          </w:rPr>
          <w:delText>De</w:delText>
        </w:r>
      </w:del>
      <w:ins w:id="3185" w:author="Camilo Andrés Díaz Gómez" w:date="2023-03-14T21:26:00Z">
        <w:r w:rsidR="005C4C59" w:rsidRPr="002B569F">
          <w:rPr>
            <w:rFonts w:ascii="Times New Roman" w:hAnsi="Times New Roman" w:cs="Times New Roman"/>
            <w:b/>
            <w:bCs/>
            <w:color w:val="auto"/>
            <w:szCs w:val="24"/>
            <w:rPrChange w:id="3186" w:author="Camilo Andrés Díaz Gómez" w:date="2023-03-28T17:42:00Z">
              <w:rPr>
                <w:rFonts w:ascii="Times New Roman" w:eastAsiaTheme="minorHAnsi" w:hAnsi="Times New Roman" w:cs="Times New Roman"/>
                <w:b/>
                <w:bCs/>
                <w:color w:val="auto"/>
                <w:szCs w:val="24"/>
              </w:rPr>
            </w:rPrChange>
          </w:rPr>
          <w:t>de</w:t>
        </w:r>
      </w:ins>
      <w:r w:rsidRPr="002B569F">
        <w:rPr>
          <w:rFonts w:ascii="Times New Roman" w:hAnsi="Times New Roman" w:cs="Times New Roman"/>
          <w:b/>
          <w:bCs/>
          <w:color w:val="auto"/>
          <w:szCs w:val="24"/>
          <w:rPrChange w:id="3187" w:author="Camilo Andrés Díaz Gómez" w:date="2023-03-28T17:42:00Z">
            <w:rPr>
              <w:rFonts w:ascii="Times New Roman" w:eastAsiaTheme="minorHAnsi" w:hAnsi="Times New Roman" w:cs="Times New Roman"/>
              <w:color w:val="auto"/>
              <w:szCs w:val="24"/>
            </w:rPr>
          </w:rPrChange>
        </w:rPr>
        <w:t xml:space="preserve"> Datos</w:t>
      </w:r>
    </w:p>
    <w:p w14:paraId="7605BFE0" w14:textId="02048E90" w:rsidR="00B40FCE" w:rsidRPr="002B569F" w:rsidRDefault="00D843F5">
      <w:pPr>
        <w:pStyle w:val="Ttulo4"/>
        <w:rPr>
          <w:b/>
          <w:bCs/>
          <w:i w:val="0"/>
          <w:iCs w:val="0"/>
          <w:rPrChange w:id="3188" w:author="Camilo Andrés Díaz Gómez" w:date="2023-03-28T17:42:00Z">
            <w:rPr>
              <w:i/>
              <w:iCs/>
            </w:rPr>
          </w:rPrChange>
        </w:rPr>
        <w:pPrChange w:id="3189" w:author="Camilo Andrés Díaz Gómez" w:date="2023-03-28T17:43:00Z">
          <w:pPr>
            <w:pStyle w:val="PrrAPA"/>
            <w:ind w:firstLine="0"/>
          </w:pPr>
        </w:pPrChange>
      </w:pPr>
      <w:r w:rsidRPr="002B569F">
        <w:rPr>
          <w:rFonts w:ascii="Times New Roman" w:hAnsi="Times New Roman" w:cs="Times New Roman"/>
          <w:b/>
          <w:bCs/>
          <w:color w:val="auto"/>
          <w:szCs w:val="24"/>
          <w:rPrChange w:id="3190" w:author="Camilo Andrés Díaz Gómez" w:date="2023-03-28T17:42:00Z">
            <w:rPr/>
          </w:rPrChange>
        </w:rPr>
        <w:t xml:space="preserve"> </w:t>
      </w:r>
    </w:p>
    <w:p w14:paraId="2C00E9A6" w14:textId="77777777" w:rsidR="00D843F5" w:rsidRPr="002B569F" w:rsidRDefault="00D843F5">
      <w:pPr>
        <w:pStyle w:val="PrrAPA"/>
        <w:ind w:firstLine="720"/>
        <w:pPrChange w:id="3191" w:author="Camilo Andrés Díaz Gómez" w:date="2023-03-28T17:43:00Z">
          <w:pPr>
            <w:pStyle w:val="PrrAPA"/>
          </w:pPr>
        </w:pPrChange>
      </w:pPr>
      <w:r w:rsidRPr="002B569F">
        <w:t>Como su propio nombre indica, son una gran cantidad de datos que representan cierta información</w:t>
      </w:r>
      <w:sdt>
        <w:sdtPr>
          <w:id w:val="-77682052"/>
          <w:citation/>
        </w:sdtPr>
        <w:sdtContent>
          <w:r w:rsidRPr="002B569F">
            <w:fldChar w:fldCharType="begin"/>
          </w:r>
          <w:r w:rsidRPr="002B569F">
            <w:instrText xml:space="preserve"> CITATION Qui06 \l 9226 </w:instrText>
          </w:r>
          <w:r w:rsidRPr="002B569F">
            <w:fldChar w:fldCharType="separate"/>
          </w:r>
          <w:r w:rsidRPr="002B569F">
            <w:rPr>
              <w:noProof/>
            </w:rPr>
            <w:t xml:space="preserve"> (Quintero, 2006)</w:t>
          </w:r>
          <w:r w:rsidRPr="002B569F">
            <w:fldChar w:fldCharType="end"/>
          </w:r>
        </w:sdtContent>
      </w:sdt>
      <w:r w:rsidRPr="002B569F">
        <w:t>; en el cual ciertas empresas ya están destinadas a prestar estos servicios; la cadena tiene varias etapas para su realización las cuales son:</w:t>
      </w:r>
    </w:p>
    <w:p w14:paraId="3A105D7F" w14:textId="77777777" w:rsidR="00D843F5" w:rsidRPr="002B569F" w:rsidRDefault="00D843F5" w:rsidP="002B569F">
      <w:pPr>
        <w:pStyle w:val="PrrAPA"/>
      </w:pPr>
    </w:p>
    <w:p w14:paraId="20DFA2F6" w14:textId="6267473A" w:rsidR="00D843F5" w:rsidRPr="002B569F" w:rsidRDefault="00D843F5" w:rsidP="002B569F">
      <w:pPr>
        <w:pStyle w:val="Prrafodelista"/>
        <w:numPr>
          <w:ilvl w:val="0"/>
          <w:numId w:val="5"/>
        </w:numPr>
        <w:spacing w:after="160"/>
        <w:rPr>
          <w:ins w:id="3192" w:author="Camilo Andrés Díaz Gómez" w:date="2023-03-14T20:42:00Z"/>
          <w:rFonts w:cs="Times New Roman"/>
          <w:szCs w:val="24"/>
        </w:rPr>
      </w:pPr>
      <w:r w:rsidRPr="002B569F">
        <w:rPr>
          <w:rFonts w:cs="Times New Roman"/>
          <w:szCs w:val="24"/>
        </w:rPr>
        <w:t>Priorizar: Determina por su posición en la lista, el primer conjunto de datos tiene la prioridad más alta.</w:t>
      </w:r>
    </w:p>
    <w:p w14:paraId="2F245F47" w14:textId="77777777" w:rsidR="00A83442" w:rsidRPr="002B569F" w:rsidRDefault="00A83442">
      <w:pPr>
        <w:pStyle w:val="Prrafodelista"/>
        <w:spacing w:after="160"/>
        <w:ind w:left="720"/>
        <w:rPr>
          <w:rFonts w:cs="Times New Roman"/>
          <w:szCs w:val="24"/>
        </w:rPr>
        <w:pPrChange w:id="3193" w:author="Camilo Andrés Díaz Gómez" w:date="2023-03-28T17:43:00Z">
          <w:pPr>
            <w:pStyle w:val="Prrafodelista"/>
            <w:numPr>
              <w:numId w:val="5"/>
            </w:numPr>
            <w:spacing w:after="160"/>
            <w:ind w:left="720" w:hanging="360"/>
          </w:pPr>
        </w:pPrChange>
      </w:pPr>
    </w:p>
    <w:p w14:paraId="121E32D0" w14:textId="4B41516F" w:rsidR="00A83442" w:rsidRPr="002B569F" w:rsidRDefault="00D843F5" w:rsidP="002B569F">
      <w:pPr>
        <w:pStyle w:val="Prrafodelista"/>
        <w:numPr>
          <w:ilvl w:val="0"/>
          <w:numId w:val="5"/>
        </w:numPr>
        <w:spacing w:after="160"/>
        <w:rPr>
          <w:ins w:id="3194" w:author="Camilo Andrés Díaz Gómez" w:date="2023-03-14T20:42:00Z"/>
          <w:rFonts w:cs="Times New Roman"/>
          <w:szCs w:val="24"/>
        </w:rPr>
      </w:pPr>
      <w:r w:rsidRPr="002B569F">
        <w:rPr>
          <w:rFonts w:cs="Times New Roman"/>
          <w:szCs w:val="24"/>
        </w:rPr>
        <w:t>Recolectar: Proceso de recopilación y medición de información sobre variables establecidas de una manera sistemática.</w:t>
      </w:r>
    </w:p>
    <w:p w14:paraId="0C9D85AF" w14:textId="77777777" w:rsidR="00A83442" w:rsidRPr="002B569F" w:rsidRDefault="00A83442">
      <w:pPr>
        <w:pStyle w:val="Prrafodelista"/>
        <w:spacing w:after="160"/>
        <w:ind w:left="720"/>
        <w:rPr>
          <w:rFonts w:cs="Times New Roman"/>
          <w:szCs w:val="24"/>
        </w:rPr>
        <w:pPrChange w:id="3195" w:author="Camilo Andrés Díaz Gómez" w:date="2023-03-28T17:43:00Z">
          <w:pPr>
            <w:pStyle w:val="Prrafodelista"/>
            <w:numPr>
              <w:numId w:val="5"/>
            </w:numPr>
            <w:spacing w:after="160"/>
            <w:ind w:left="720" w:hanging="360"/>
          </w:pPr>
        </w:pPrChange>
      </w:pPr>
    </w:p>
    <w:p w14:paraId="3EE8702D" w14:textId="29883E32" w:rsidR="00A83442" w:rsidRPr="002B569F" w:rsidRDefault="00D843F5" w:rsidP="002B569F">
      <w:pPr>
        <w:pStyle w:val="Prrafodelista"/>
        <w:numPr>
          <w:ilvl w:val="0"/>
          <w:numId w:val="5"/>
        </w:numPr>
        <w:spacing w:after="160"/>
        <w:rPr>
          <w:ins w:id="3196" w:author="Camilo Andrés Díaz Gómez" w:date="2023-03-14T20:42:00Z"/>
          <w:rFonts w:cs="Times New Roman"/>
          <w:szCs w:val="24"/>
        </w:rPr>
      </w:pPr>
      <w:r w:rsidRPr="002B569F">
        <w:rPr>
          <w:rFonts w:cs="Times New Roman"/>
          <w:szCs w:val="24"/>
        </w:rPr>
        <w:t>Integrar: Combinación de procesos técnicos y de negocio que se utilizan para combinar información de diferentes fuentes.</w:t>
      </w:r>
    </w:p>
    <w:p w14:paraId="60FF5839" w14:textId="77777777" w:rsidR="00A83442" w:rsidRPr="002B569F" w:rsidRDefault="00A83442">
      <w:pPr>
        <w:pStyle w:val="Prrafodelista"/>
        <w:spacing w:after="160"/>
        <w:ind w:left="720"/>
        <w:rPr>
          <w:rFonts w:cs="Times New Roman"/>
          <w:szCs w:val="24"/>
        </w:rPr>
        <w:pPrChange w:id="3197" w:author="Camilo Andrés Díaz Gómez" w:date="2023-03-28T17:43:00Z">
          <w:pPr>
            <w:pStyle w:val="Prrafodelista"/>
            <w:numPr>
              <w:numId w:val="5"/>
            </w:numPr>
            <w:spacing w:after="160"/>
            <w:ind w:left="720" w:hanging="360"/>
          </w:pPr>
        </w:pPrChange>
      </w:pPr>
    </w:p>
    <w:p w14:paraId="5AF8F542" w14:textId="2CB7C0FE" w:rsidR="00A83442" w:rsidRPr="002B569F" w:rsidRDefault="00D843F5" w:rsidP="002B569F">
      <w:pPr>
        <w:pStyle w:val="Prrafodelista"/>
        <w:numPr>
          <w:ilvl w:val="0"/>
          <w:numId w:val="5"/>
        </w:numPr>
        <w:spacing w:after="160"/>
        <w:rPr>
          <w:ins w:id="3198" w:author="Camilo Andrés Díaz Gómez" w:date="2023-03-14T20:42:00Z"/>
          <w:rFonts w:cs="Times New Roman"/>
          <w:szCs w:val="24"/>
        </w:rPr>
      </w:pPr>
      <w:r w:rsidRPr="002B569F">
        <w:rPr>
          <w:rFonts w:cs="Times New Roman"/>
          <w:szCs w:val="24"/>
        </w:rPr>
        <w:lastRenderedPageBreak/>
        <w:t>Procesar y analizar: Manipulación de elementos de datos para producir información significativa.</w:t>
      </w:r>
    </w:p>
    <w:p w14:paraId="13706C57" w14:textId="77777777" w:rsidR="00A83442" w:rsidRPr="002B569F" w:rsidRDefault="00A83442">
      <w:pPr>
        <w:pStyle w:val="Prrafodelista"/>
        <w:spacing w:after="160"/>
        <w:ind w:left="720"/>
        <w:rPr>
          <w:rFonts w:cs="Times New Roman"/>
          <w:szCs w:val="24"/>
        </w:rPr>
        <w:pPrChange w:id="3199" w:author="Camilo Andrés Díaz Gómez" w:date="2023-03-28T17:43:00Z">
          <w:pPr>
            <w:pStyle w:val="Prrafodelista"/>
            <w:numPr>
              <w:numId w:val="5"/>
            </w:numPr>
            <w:spacing w:after="160"/>
            <w:ind w:left="720" w:hanging="360"/>
          </w:pPr>
        </w:pPrChange>
      </w:pPr>
    </w:p>
    <w:p w14:paraId="294F193A" w14:textId="53F6775C" w:rsidR="00A83442" w:rsidRPr="002B569F" w:rsidRDefault="00D843F5" w:rsidP="002B569F">
      <w:pPr>
        <w:pStyle w:val="Prrafodelista"/>
        <w:numPr>
          <w:ilvl w:val="0"/>
          <w:numId w:val="5"/>
        </w:numPr>
        <w:spacing w:after="160"/>
        <w:rPr>
          <w:ins w:id="3200" w:author="Camilo Andrés Díaz Gómez" w:date="2023-03-14T20:42:00Z"/>
          <w:rFonts w:cs="Times New Roman"/>
          <w:szCs w:val="24"/>
        </w:rPr>
      </w:pPr>
      <w:r w:rsidRPr="002B569F">
        <w:rPr>
          <w:rFonts w:cs="Times New Roman"/>
          <w:szCs w:val="24"/>
        </w:rPr>
        <w:t>Visualizar: Presentación de datos en formato ilustrado o gráfico, el cual permite a los tomadores de decisiones poder optar la mejor opción.</w:t>
      </w:r>
    </w:p>
    <w:p w14:paraId="077B894E" w14:textId="77777777" w:rsidR="00A83442" w:rsidRPr="002B569F" w:rsidRDefault="00A83442">
      <w:pPr>
        <w:pStyle w:val="Prrafodelista"/>
        <w:spacing w:after="160"/>
        <w:ind w:left="720"/>
        <w:rPr>
          <w:rFonts w:cs="Times New Roman"/>
          <w:szCs w:val="24"/>
        </w:rPr>
        <w:pPrChange w:id="3201" w:author="Camilo Andrés Díaz Gómez" w:date="2023-03-28T17:43:00Z">
          <w:pPr>
            <w:pStyle w:val="Prrafodelista"/>
            <w:numPr>
              <w:numId w:val="5"/>
            </w:numPr>
            <w:spacing w:after="160"/>
            <w:ind w:left="720" w:hanging="360"/>
          </w:pPr>
        </w:pPrChange>
      </w:pPr>
    </w:p>
    <w:p w14:paraId="48215B14" w14:textId="0212ADAB" w:rsidR="00A83442" w:rsidRPr="002B569F" w:rsidRDefault="00D843F5" w:rsidP="002B569F">
      <w:pPr>
        <w:pStyle w:val="Prrafodelista"/>
        <w:numPr>
          <w:ilvl w:val="0"/>
          <w:numId w:val="5"/>
        </w:numPr>
        <w:spacing w:after="160"/>
        <w:rPr>
          <w:ins w:id="3202" w:author="Camilo Andrés Díaz Gómez" w:date="2023-03-14T20:43:00Z"/>
          <w:rFonts w:cs="Times New Roman"/>
          <w:szCs w:val="24"/>
        </w:rPr>
      </w:pPr>
      <w:r w:rsidRPr="002B569F">
        <w:rPr>
          <w:rFonts w:cs="Times New Roman"/>
          <w:szCs w:val="24"/>
        </w:rPr>
        <w:t>Impactar: es el uso que se le pueden dar a los datos frente al impacto que pude tener frente a la empresa u organización</w:t>
      </w:r>
      <w:ins w:id="3203" w:author="Camilo Andrés Díaz Gómez" w:date="2023-03-14T20:43:00Z">
        <w:r w:rsidR="00A83442" w:rsidRPr="002B569F">
          <w:rPr>
            <w:rFonts w:cs="Times New Roman"/>
            <w:szCs w:val="24"/>
          </w:rPr>
          <w:t>.</w:t>
        </w:r>
      </w:ins>
    </w:p>
    <w:p w14:paraId="03009358" w14:textId="77777777" w:rsidR="00A83442" w:rsidRPr="002B569F" w:rsidRDefault="00A83442">
      <w:pPr>
        <w:pStyle w:val="Prrafodelista"/>
        <w:spacing w:after="160"/>
        <w:ind w:left="720"/>
        <w:rPr>
          <w:rFonts w:cs="Times New Roman"/>
          <w:szCs w:val="24"/>
        </w:rPr>
        <w:pPrChange w:id="3204" w:author="Camilo Andrés Díaz Gómez" w:date="2023-03-28T17:43:00Z">
          <w:pPr>
            <w:pStyle w:val="Prrafodelista"/>
            <w:numPr>
              <w:numId w:val="5"/>
            </w:numPr>
            <w:spacing w:after="160"/>
            <w:ind w:left="720" w:hanging="360"/>
          </w:pPr>
        </w:pPrChange>
      </w:pPr>
    </w:p>
    <w:p w14:paraId="6C331C5B" w14:textId="14D9278E" w:rsidR="00D843F5" w:rsidRPr="002B569F" w:rsidRDefault="00D843F5" w:rsidP="002B569F">
      <w:pPr>
        <w:pStyle w:val="PrrAPA"/>
        <w:ind w:firstLine="720"/>
      </w:pPr>
      <w:r w:rsidRPr="002B569F">
        <w:t xml:space="preserve">La cadena de valor proporciona cierto modelo de aplicación el cual permite representar todas las actividades de cualquiera empresa y también proporciona un procedimiento para el desarrollo de ventajas como la debilidad o fortaleza de los datos a tratar, para poder extraer la mayor cantidad posible de información, la identificación de datos relevantes y el </w:t>
      </w:r>
      <w:del w:id="3205" w:author="Camilo Andrés Díaz Gómez" w:date="2023-03-14T20:43:00Z">
        <w:r w:rsidRPr="002B569F" w:rsidDel="00A83442">
          <w:delText>planteamiento  de</w:delText>
        </w:r>
      </w:del>
      <w:ins w:id="3206" w:author="Camilo Andrés Díaz Gómez" w:date="2023-03-14T20:43:00Z">
        <w:r w:rsidR="00A83442" w:rsidRPr="002B569F">
          <w:t>planteamiento de</w:t>
        </w:r>
      </w:ins>
      <w:r w:rsidRPr="002B569F">
        <w:t xml:space="preserve"> estrategias o contingencias para el manejo de los respectivos datos pulidos (ver Figura 4)</w:t>
      </w:r>
      <w:r w:rsidR="00D5049C" w:rsidRPr="002B569F">
        <w:t xml:space="preserve"> asimismo en la Tabla 1. Se muestran las etapas para realizar la cadena de valor </w:t>
      </w:r>
      <w:r w:rsidRPr="002B569F">
        <w:t xml:space="preserve"> </w:t>
      </w:r>
      <w:sdt>
        <w:sdtPr>
          <w:id w:val="1029300625"/>
          <w:citation/>
        </w:sdtPr>
        <w:sdtContent>
          <w:r w:rsidRPr="002B569F">
            <w:fldChar w:fldCharType="begin"/>
          </w:r>
          <w:r w:rsidRPr="002B569F">
            <w:instrText xml:space="preserve"> CITATION Her89 \l 9226 </w:instrText>
          </w:r>
          <w:r w:rsidRPr="002B569F">
            <w:fldChar w:fldCharType="separate"/>
          </w:r>
          <w:r w:rsidRPr="002B569F">
            <w:rPr>
              <w:noProof/>
            </w:rPr>
            <w:t>(Hergert &amp; Morris, 1989)</w:t>
          </w:r>
          <w:r w:rsidRPr="002B569F">
            <w:fldChar w:fldCharType="end"/>
          </w:r>
        </w:sdtContent>
      </w:sdt>
    </w:p>
    <w:p w14:paraId="3B3FE729" w14:textId="43965EDF" w:rsidR="00D843F5" w:rsidRPr="002B569F" w:rsidDel="00DA6908" w:rsidRDefault="00D843F5">
      <w:pPr>
        <w:rPr>
          <w:ins w:id="3207" w:author="Steff Guzmán" w:date="2023-03-13T19:03:00Z"/>
          <w:del w:id="3208" w:author="Camilo Andrés Díaz Gómez" w:date="2023-03-28T14:24:00Z"/>
          <w:rFonts w:cs="Times New Roman"/>
          <w:b/>
          <w:bCs/>
          <w:szCs w:val="24"/>
        </w:rPr>
      </w:pPr>
    </w:p>
    <w:p w14:paraId="71ECC655" w14:textId="7AC26A66" w:rsidR="00DB0B24" w:rsidRPr="002B569F" w:rsidDel="00DA6908" w:rsidRDefault="00DB0B24">
      <w:pPr>
        <w:rPr>
          <w:ins w:id="3209" w:author="Steff Guzmán" w:date="2023-03-13T19:03:00Z"/>
          <w:del w:id="3210" w:author="Camilo Andrés Díaz Gómez" w:date="2023-03-28T14:24:00Z"/>
          <w:rFonts w:cs="Times New Roman"/>
          <w:b/>
          <w:bCs/>
          <w:szCs w:val="24"/>
        </w:rPr>
      </w:pPr>
    </w:p>
    <w:p w14:paraId="00C2471C" w14:textId="0F78BFA5" w:rsidR="00DB0B24" w:rsidRPr="002B569F" w:rsidDel="00DA6908" w:rsidRDefault="00DB0B24">
      <w:pPr>
        <w:rPr>
          <w:ins w:id="3211" w:author="Steff Guzmán" w:date="2023-03-13T19:03:00Z"/>
          <w:del w:id="3212" w:author="Camilo Andrés Díaz Gómez" w:date="2023-03-28T14:24:00Z"/>
          <w:rFonts w:cs="Times New Roman"/>
          <w:b/>
          <w:bCs/>
          <w:szCs w:val="24"/>
        </w:rPr>
      </w:pPr>
    </w:p>
    <w:p w14:paraId="1A580143" w14:textId="13082625" w:rsidR="00DB0B24" w:rsidRPr="002B569F" w:rsidDel="00DA6908" w:rsidRDefault="00DB0B24">
      <w:pPr>
        <w:rPr>
          <w:ins w:id="3213" w:author="Steff Guzmán" w:date="2023-03-13T19:03:00Z"/>
          <w:del w:id="3214" w:author="Camilo Andrés Díaz Gómez" w:date="2023-03-28T14:24:00Z"/>
          <w:rFonts w:cs="Times New Roman"/>
          <w:b/>
          <w:bCs/>
          <w:szCs w:val="24"/>
        </w:rPr>
      </w:pPr>
    </w:p>
    <w:p w14:paraId="3AAC21AC" w14:textId="340D0E1E" w:rsidR="00DB0B24" w:rsidRPr="002B569F" w:rsidRDefault="00DB0B24" w:rsidP="002B569F">
      <w:pPr>
        <w:rPr>
          <w:ins w:id="3215" w:author="Steff Guzmán" w:date="2023-03-13T19:03:00Z"/>
          <w:rFonts w:cs="Times New Roman"/>
          <w:b/>
          <w:bCs/>
          <w:szCs w:val="24"/>
        </w:rPr>
      </w:pPr>
    </w:p>
    <w:p w14:paraId="73E36C56" w14:textId="058B5275" w:rsidR="00DB0B24" w:rsidRPr="002B569F" w:rsidDel="00A83442" w:rsidRDefault="00DB0B24">
      <w:pPr>
        <w:rPr>
          <w:ins w:id="3216" w:author="Steff Guzmán" w:date="2023-03-13T19:03:00Z"/>
          <w:del w:id="3217" w:author="Camilo Andrés Díaz Gómez" w:date="2023-03-14T20:43:00Z"/>
          <w:rFonts w:cs="Times New Roman"/>
          <w:b/>
          <w:bCs/>
          <w:szCs w:val="24"/>
        </w:rPr>
      </w:pPr>
    </w:p>
    <w:p w14:paraId="671EF19C" w14:textId="4CE7096D" w:rsidR="00DB0B24" w:rsidRPr="002B569F" w:rsidDel="00A83442" w:rsidRDefault="00DB0B24">
      <w:pPr>
        <w:rPr>
          <w:ins w:id="3218" w:author="Steff Guzmán" w:date="2023-03-13T19:03:00Z"/>
          <w:del w:id="3219" w:author="Camilo Andrés Díaz Gómez" w:date="2023-03-14T20:43:00Z"/>
          <w:rFonts w:cs="Times New Roman"/>
          <w:b/>
          <w:bCs/>
          <w:szCs w:val="24"/>
        </w:rPr>
      </w:pPr>
    </w:p>
    <w:p w14:paraId="7D698ABC" w14:textId="566179E8" w:rsidR="00DB0B24" w:rsidRPr="002B569F" w:rsidDel="00A83442" w:rsidRDefault="00DB0B24">
      <w:pPr>
        <w:rPr>
          <w:ins w:id="3220" w:author="Steff Guzmán" w:date="2023-03-13T19:03:00Z"/>
          <w:del w:id="3221" w:author="Camilo Andrés Díaz Gómez" w:date="2023-03-14T20:43:00Z"/>
          <w:rFonts w:cs="Times New Roman"/>
          <w:b/>
          <w:bCs/>
          <w:szCs w:val="24"/>
        </w:rPr>
      </w:pPr>
    </w:p>
    <w:p w14:paraId="5588A301" w14:textId="748E94EA" w:rsidR="00DB0B24" w:rsidRPr="002B569F" w:rsidDel="00A83442" w:rsidRDefault="00DB0B24">
      <w:pPr>
        <w:rPr>
          <w:ins w:id="3222" w:author="Steff Guzmán" w:date="2023-03-13T19:03:00Z"/>
          <w:del w:id="3223" w:author="Camilo Andrés Díaz Gómez" w:date="2023-03-14T20:43:00Z"/>
          <w:rFonts w:cs="Times New Roman"/>
          <w:b/>
          <w:bCs/>
          <w:szCs w:val="24"/>
        </w:rPr>
      </w:pPr>
    </w:p>
    <w:p w14:paraId="705CE5AD" w14:textId="1CF3DAD5" w:rsidR="00DB0B24" w:rsidRPr="002B569F" w:rsidDel="00A83442" w:rsidRDefault="00DB0B24">
      <w:pPr>
        <w:rPr>
          <w:ins w:id="3224" w:author="Steff Guzmán" w:date="2023-03-13T19:03:00Z"/>
          <w:del w:id="3225" w:author="Camilo Andrés Díaz Gómez" w:date="2023-03-14T20:43:00Z"/>
          <w:rFonts w:cs="Times New Roman"/>
          <w:b/>
          <w:bCs/>
          <w:szCs w:val="24"/>
        </w:rPr>
      </w:pPr>
    </w:p>
    <w:p w14:paraId="7BE98845" w14:textId="085A2CED" w:rsidR="00DB0B24" w:rsidRPr="002B569F" w:rsidDel="00A83442" w:rsidRDefault="00DB0B24">
      <w:pPr>
        <w:rPr>
          <w:del w:id="3226" w:author="Camilo Andrés Díaz Gómez" w:date="2023-03-14T20:43:00Z"/>
          <w:rFonts w:cs="Times New Roman"/>
          <w:b/>
          <w:bCs/>
          <w:szCs w:val="24"/>
        </w:rPr>
      </w:pPr>
    </w:p>
    <w:p w14:paraId="290455D1" w14:textId="4A272000" w:rsidR="00D843F5" w:rsidRPr="002B569F" w:rsidDel="00C87243" w:rsidRDefault="00D843F5">
      <w:pPr>
        <w:rPr>
          <w:del w:id="3227" w:author="Steff Guzmán" w:date="2023-03-13T18:46:00Z"/>
          <w:rFonts w:cs="Times New Roman"/>
          <w:b/>
          <w:bCs/>
          <w:szCs w:val="24"/>
        </w:rPr>
      </w:pPr>
      <w:del w:id="3228" w:author="Steff Guzmán" w:date="2023-03-13T18:46:00Z">
        <w:r w:rsidRPr="002B569F" w:rsidDel="00C87243">
          <w:rPr>
            <w:rFonts w:cs="Times New Roman"/>
            <w:b/>
            <w:bCs/>
            <w:szCs w:val="24"/>
          </w:rPr>
          <w:delText>Figura 4.</w:delText>
        </w:r>
      </w:del>
    </w:p>
    <w:p w14:paraId="5A038886" w14:textId="40E6C66D" w:rsidR="00C87243" w:rsidRPr="002B569F" w:rsidDel="00C038A4" w:rsidRDefault="00842F9D">
      <w:pPr>
        <w:pStyle w:val="Descripcin"/>
        <w:spacing w:line="360" w:lineRule="auto"/>
        <w:rPr>
          <w:ins w:id="3229" w:author="Steff Guzmán" w:date="2023-03-13T18:46:00Z"/>
          <w:del w:id="3230" w:author="Camilo Andrés Díaz Gómez" w:date="2023-03-28T15:13:00Z"/>
          <w:rFonts w:cs="Times New Roman"/>
          <w:szCs w:val="24"/>
        </w:rPr>
        <w:pPrChange w:id="3231" w:author="Camilo Andrés Díaz Gómez" w:date="2023-03-28T17:43:00Z">
          <w:pPr/>
        </w:pPrChange>
      </w:pPr>
      <w:bookmarkStart w:id="3232" w:name="_Toc130919840"/>
      <w:ins w:id="3233" w:author="Steff Guzmán" w:date="2023-03-24T15:08: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3234" w:author="Steff Guzmán" w:date="2023-03-24T15:14:00Z">
        <w:r w:rsidRPr="002B569F">
          <w:rPr>
            <w:rFonts w:cs="Times New Roman"/>
            <w:noProof/>
            <w:szCs w:val="24"/>
          </w:rPr>
          <w:t>4</w:t>
        </w:r>
      </w:ins>
      <w:ins w:id="3235" w:author="Steff Guzmán" w:date="2023-03-24T15:08:00Z">
        <w:r w:rsidRPr="002B569F">
          <w:rPr>
            <w:rFonts w:cs="Times New Roman"/>
            <w:szCs w:val="24"/>
          </w:rPr>
          <w:fldChar w:fldCharType="end"/>
        </w:r>
      </w:ins>
      <w:ins w:id="3236" w:author="Steff Guzmán" w:date="2023-03-13T18:46:00Z">
        <w:r w:rsidR="00C87243" w:rsidRPr="002B569F">
          <w:rPr>
            <w:rFonts w:cs="Times New Roman"/>
            <w:szCs w:val="24"/>
          </w:rPr>
          <w:t xml:space="preserve"> </w:t>
        </w:r>
      </w:ins>
      <w:ins w:id="3237" w:author="Camilo Andrés Díaz Gómez" w:date="2023-03-14T20:09:00Z">
        <w:r w:rsidR="00A023DA" w:rsidRPr="002B569F">
          <w:rPr>
            <w:rFonts w:cs="Times New Roman"/>
            <w:szCs w:val="24"/>
          </w:rPr>
          <w:t xml:space="preserve"> </w:t>
        </w:r>
        <w:r w:rsidR="00A023DA" w:rsidRPr="002B569F">
          <w:rPr>
            <w:rFonts w:cs="Times New Roman"/>
            <w:b w:val="0"/>
            <w:bCs/>
            <w:i/>
            <w:szCs w:val="24"/>
            <w:rPrChange w:id="3238" w:author="Camilo Andrés Díaz Gómez" w:date="2023-03-28T17:42:00Z">
              <w:rPr>
                <w:rFonts w:cs="Times New Roman"/>
                <w:b/>
                <w:bCs/>
                <w:i/>
                <w:szCs w:val="24"/>
              </w:rPr>
            </w:rPrChange>
          </w:rPr>
          <w:t>Cadena de valor</w:t>
        </w:r>
      </w:ins>
      <w:bookmarkEnd w:id="3232"/>
    </w:p>
    <w:p w14:paraId="655832DB" w14:textId="11F28E4B" w:rsidR="00D843F5" w:rsidRPr="002B569F" w:rsidRDefault="00D843F5">
      <w:pPr>
        <w:pStyle w:val="Descripcin"/>
        <w:spacing w:line="360" w:lineRule="auto"/>
        <w:rPr>
          <w:rFonts w:cs="Times New Roman"/>
        </w:rPr>
        <w:pPrChange w:id="3239" w:author="Camilo Andrés Díaz Gómez" w:date="2023-03-28T17:43:00Z">
          <w:pPr/>
        </w:pPrChange>
      </w:pPr>
      <w:del w:id="3240" w:author="Camilo Andrés Díaz Gómez" w:date="2023-03-14T20:09:00Z">
        <w:r w:rsidRPr="002B569F" w:rsidDel="00A023DA">
          <w:rPr>
            <w:rFonts w:cs="Times New Roman"/>
          </w:rPr>
          <w:delText>Cadena de valor</w:delText>
        </w:r>
      </w:del>
    </w:p>
    <w:p w14:paraId="4DF668EB" w14:textId="3EA3251D" w:rsidR="00D843F5" w:rsidRPr="002B569F" w:rsidRDefault="00C038A4" w:rsidP="002B569F">
      <w:pPr>
        <w:jc w:val="left"/>
        <w:rPr>
          <w:ins w:id="3241" w:author="Camilo Andrés Díaz Gómez" w:date="2023-03-28T15:14:00Z"/>
          <w:rFonts w:cs="Times New Roman"/>
          <w:i/>
          <w:iCs/>
          <w:szCs w:val="24"/>
        </w:rPr>
      </w:pPr>
      <w:r w:rsidRPr="002B569F">
        <w:rPr>
          <w:rFonts w:cs="Times New Roman"/>
          <w:noProof/>
        </w:rPr>
        <w:drawing>
          <wp:anchor distT="0" distB="0" distL="114300" distR="114300" simplePos="0" relativeHeight="251663872" behindDoc="0" locked="0" layoutInCell="1" allowOverlap="1" wp14:anchorId="56E942F2" wp14:editId="680E1DD3">
            <wp:simplePos x="0" y="0"/>
            <wp:positionH relativeFrom="margin">
              <wp:align>center</wp:align>
            </wp:positionH>
            <wp:positionV relativeFrom="paragraph">
              <wp:posOffset>120015</wp:posOffset>
            </wp:positionV>
            <wp:extent cx="2931795" cy="2324100"/>
            <wp:effectExtent l="0" t="0" r="1905" b="0"/>
            <wp:wrapSquare wrapText="bothSides"/>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2931795" cy="2324100"/>
                    </a:xfrm>
                    <a:prstGeom prst="rect">
                      <a:avLst/>
                    </a:prstGeom>
                  </pic:spPr>
                </pic:pic>
              </a:graphicData>
            </a:graphic>
            <wp14:sizeRelH relativeFrom="margin">
              <wp14:pctWidth>0</wp14:pctWidth>
            </wp14:sizeRelH>
            <wp14:sizeRelV relativeFrom="margin">
              <wp14:pctHeight>0</wp14:pctHeight>
            </wp14:sizeRelV>
          </wp:anchor>
        </w:drawing>
      </w:r>
      <w:ins w:id="3242" w:author="JHONATAN MAURICIO VILLARREAL CORREDOR" w:date="2023-03-13T20:47:00Z">
        <w:del w:id="3243" w:author="Camilo Andrés Díaz Gómez" w:date="2023-03-28T15:14:00Z">
          <w:r w:rsidR="00D22914" w:rsidRPr="002B569F" w:rsidDel="00C038A4">
            <w:rPr>
              <w:rFonts w:cs="Times New Roman"/>
              <w:i/>
              <w:iCs/>
              <w:szCs w:val="24"/>
            </w:rPr>
            <w:br w:type="textWrapping" w:clear="all"/>
          </w:r>
        </w:del>
      </w:ins>
    </w:p>
    <w:p w14:paraId="11A0BFAB" w14:textId="14597894" w:rsidR="00C038A4" w:rsidRPr="002B569F" w:rsidRDefault="00C038A4" w:rsidP="002B569F">
      <w:pPr>
        <w:jc w:val="left"/>
        <w:rPr>
          <w:ins w:id="3244" w:author="Camilo Andrés Díaz Gómez" w:date="2023-03-28T15:14:00Z"/>
          <w:rFonts w:cs="Times New Roman"/>
          <w:i/>
          <w:iCs/>
          <w:szCs w:val="24"/>
        </w:rPr>
      </w:pPr>
    </w:p>
    <w:p w14:paraId="47738C6C" w14:textId="740C73EB" w:rsidR="00C038A4" w:rsidRPr="002B569F" w:rsidRDefault="00C038A4" w:rsidP="002B569F">
      <w:pPr>
        <w:jc w:val="left"/>
        <w:rPr>
          <w:ins w:id="3245" w:author="Camilo Andrés Díaz Gómez" w:date="2023-03-28T15:14:00Z"/>
          <w:rFonts w:cs="Times New Roman"/>
          <w:i/>
          <w:iCs/>
          <w:szCs w:val="24"/>
        </w:rPr>
      </w:pPr>
    </w:p>
    <w:p w14:paraId="1CC7E2A1" w14:textId="09EEB1A1" w:rsidR="00C038A4" w:rsidRPr="002B569F" w:rsidRDefault="00C038A4" w:rsidP="002B569F">
      <w:pPr>
        <w:jc w:val="left"/>
        <w:rPr>
          <w:ins w:id="3246" w:author="Camilo Andrés Díaz Gómez" w:date="2023-03-28T15:14:00Z"/>
          <w:rFonts w:cs="Times New Roman"/>
          <w:i/>
          <w:iCs/>
          <w:szCs w:val="24"/>
        </w:rPr>
      </w:pPr>
    </w:p>
    <w:p w14:paraId="25211CFF" w14:textId="508FCED7" w:rsidR="00C038A4" w:rsidRPr="002B569F" w:rsidRDefault="00C038A4" w:rsidP="002B569F">
      <w:pPr>
        <w:jc w:val="left"/>
        <w:rPr>
          <w:ins w:id="3247" w:author="Camilo Andrés Díaz Gómez" w:date="2023-03-28T15:18:00Z"/>
          <w:rFonts w:cs="Times New Roman"/>
          <w:i/>
          <w:iCs/>
          <w:szCs w:val="24"/>
        </w:rPr>
      </w:pPr>
    </w:p>
    <w:p w14:paraId="37FEE6F9" w14:textId="77777777" w:rsidR="00C038A4" w:rsidRPr="002B569F" w:rsidRDefault="00C038A4" w:rsidP="002B569F">
      <w:pPr>
        <w:jc w:val="left"/>
        <w:rPr>
          <w:ins w:id="3248" w:author="Camilo Andrés Díaz Gómez" w:date="2023-03-28T15:14:00Z"/>
          <w:rFonts w:cs="Times New Roman"/>
          <w:i/>
          <w:iCs/>
          <w:szCs w:val="24"/>
        </w:rPr>
      </w:pPr>
    </w:p>
    <w:p w14:paraId="301BB303" w14:textId="4D5C49A2" w:rsidR="00C038A4" w:rsidRPr="002B569F" w:rsidRDefault="00C038A4" w:rsidP="002B569F">
      <w:pPr>
        <w:jc w:val="left"/>
        <w:rPr>
          <w:ins w:id="3249" w:author="Camilo Andrés Díaz Gómez" w:date="2023-03-28T15:14:00Z"/>
          <w:rFonts w:cs="Times New Roman"/>
          <w:i/>
          <w:iCs/>
          <w:szCs w:val="24"/>
        </w:rPr>
      </w:pPr>
    </w:p>
    <w:p w14:paraId="6881A8FC" w14:textId="4D9F5A0A" w:rsidR="00C038A4" w:rsidRPr="002B569F" w:rsidRDefault="00C038A4" w:rsidP="002B569F">
      <w:pPr>
        <w:jc w:val="left"/>
        <w:rPr>
          <w:ins w:id="3250" w:author="Camilo Andrés Díaz Gómez" w:date="2023-03-28T15:14:00Z"/>
          <w:rFonts w:cs="Times New Roman"/>
          <w:i/>
          <w:iCs/>
          <w:szCs w:val="24"/>
        </w:rPr>
      </w:pPr>
    </w:p>
    <w:p w14:paraId="754E1343" w14:textId="534FD490" w:rsidR="00C038A4" w:rsidRPr="002B569F" w:rsidRDefault="00C038A4" w:rsidP="002B569F">
      <w:pPr>
        <w:jc w:val="left"/>
        <w:rPr>
          <w:ins w:id="3251" w:author="Camilo Andrés Díaz Gómez" w:date="2023-03-28T15:14:00Z"/>
          <w:rFonts w:cs="Times New Roman"/>
          <w:i/>
          <w:iCs/>
          <w:szCs w:val="24"/>
        </w:rPr>
      </w:pPr>
    </w:p>
    <w:p w14:paraId="59640ADE" w14:textId="77777777" w:rsidR="00C038A4" w:rsidRPr="002B569F" w:rsidRDefault="00C038A4">
      <w:pPr>
        <w:jc w:val="left"/>
        <w:rPr>
          <w:rFonts w:cs="Times New Roman"/>
          <w:i/>
          <w:iCs/>
          <w:szCs w:val="24"/>
        </w:rPr>
        <w:pPrChange w:id="3252" w:author="Camilo Andrés Díaz Gómez" w:date="2023-03-28T17:43:00Z">
          <w:pPr/>
        </w:pPrChange>
      </w:pPr>
    </w:p>
    <w:p w14:paraId="39375DE8" w14:textId="765C1632" w:rsidR="00D843F5" w:rsidRPr="002B569F" w:rsidRDefault="00DB0B24">
      <w:pPr>
        <w:ind w:left="1416" w:hanging="1416"/>
        <w:rPr>
          <w:rFonts w:cs="Times New Roman"/>
          <w:b/>
          <w:bCs/>
          <w:i/>
          <w:iCs/>
          <w:szCs w:val="24"/>
          <w:rPrChange w:id="3253" w:author="Camilo Andrés Díaz Gómez" w:date="2023-03-28T17:42:00Z">
            <w:rPr>
              <w:rFonts w:cs="Times New Roman"/>
              <w:b/>
              <w:bCs/>
            </w:rPr>
          </w:rPrChange>
        </w:rPr>
        <w:pPrChange w:id="3254" w:author="Camilo Andrés Díaz Gómez" w:date="2023-05-13T20:57:00Z">
          <w:pPr/>
        </w:pPrChange>
      </w:pPr>
      <w:ins w:id="3255" w:author="Steff Guzmán" w:date="2023-03-13T19:03:00Z">
        <w:r w:rsidRPr="00162569">
          <w:rPr>
            <w:rFonts w:cs="Times New Roman"/>
            <w:i/>
            <w:iCs/>
            <w:szCs w:val="24"/>
            <w:rPrChange w:id="3256" w:author="Camilo Andrés Díaz Gómez" w:date="2023-05-13T20:57:00Z">
              <w:rPr>
                <w:rFonts w:cs="Times New Roman"/>
                <w:b/>
                <w:bCs/>
              </w:rPr>
            </w:rPrChange>
          </w:rPr>
          <w:t>Fuente</w:t>
        </w:r>
      </w:ins>
      <w:ins w:id="3257" w:author="Camilo Andrés Díaz Gómez" w:date="2023-05-13T20:57:00Z">
        <w:r w:rsidR="00162569">
          <w:rPr>
            <w:rFonts w:cs="Times New Roman"/>
            <w:i/>
            <w:iCs/>
            <w:szCs w:val="24"/>
          </w:rPr>
          <w:t>:</w:t>
        </w:r>
      </w:ins>
      <w:customXmlInsRangeStart w:id="3258" w:author="JHONATAN MAURICIO VILLARREAL CORREDOR" w:date="2023-03-13T20:55:00Z"/>
      <w:sdt>
        <w:sdtPr>
          <w:rPr>
            <w:rFonts w:cs="Times New Roman"/>
            <w:b/>
            <w:bCs/>
            <w:i/>
            <w:iCs/>
            <w:szCs w:val="24"/>
          </w:rPr>
          <w:id w:val="-1589373561"/>
          <w:citation/>
        </w:sdtPr>
        <w:sdtContent>
          <w:customXmlInsRangeEnd w:id="3258"/>
          <w:ins w:id="3259" w:author="JHONATAN MAURICIO VILLARREAL CORREDOR" w:date="2023-03-13T20:55:00Z">
            <w:r w:rsidR="00472E02" w:rsidRPr="002B569F">
              <w:rPr>
                <w:rFonts w:cs="Times New Roman"/>
                <w:b/>
                <w:bCs/>
                <w:i/>
                <w:iCs/>
                <w:szCs w:val="24"/>
              </w:rPr>
              <w:fldChar w:fldCharType="begin"/>
            </w:r>
            <w:r w:rsidR="00472E02" w:rsidRPr="002B569F">
              <w:rPr>
                <w:rFonts w:cs="Times New Roman"/>
                <w:b/>
                <w:bCs/>
                <w:i/>
                <w:iCs/>
                <w:szCs w:val="24"/>
              </w:rPr>
              <w:instrText xml:space="preserve"> CITATION Muñ19 \l 9226 </w:instrText>
            </w:r>
          </w:ins>
          <w:r w:rsidR="00472E02" w:rsidRPr="002B569F">
            <w:rPr>
              <w:rFonts w:cs="Times New Roman"/>
              <w:b/>
              <w:bCs/>
              <w:i/>
              <w:iCs/>
              <w:szCs w:val="24"/>
            </w:rPr>
            <w:fldChar w:fldCharType="separate"/>
          </w:r>
          <w:ins w:id="3260" w:author="JHONATAN MAURICIO VILLARREAL CORREDOR" w:date="2023-03-13T20:55:00Z">
            <w:r w:rsidR="00472E02" w:rsidRPr="002B569F">
              <w:rPr>
                <w:rFonts w:cs="Times New Roman"/>
                <w:b/>
                <w:bCs/>
                <w:i/>
                <w:iCs/>
                <w:noProof/>
                <w:szCs w:val="24"/>
              </w:rPr>
              <w:t xml:space="preserve"> </w:t>
            </w:r>
            <w:r w:rsidR="00472E02" w:rsidRPr="002B569F">
              <w:rPr>
                <w:rFonts w:cs="Times New Roman"/>
                <w:i/>
                <w:iCs/>
                <w:noProof/>
                <w:szCs w:val="24"/>
                <w:rPrChange w:id="3261" w:author="Camilo Andrés Díaz Gómez" w:date="2023-03-28T17:42:00Z">
                  <w:rPr/>
                </w:rPrChange>
              </w:rPr>
              <w:t>(Muñoz, 2019)</w:t>
            </w:r>
            <w:r w:rsidR="00472E02" w:rsidRPr="002B569F">
              <w:rPr>
                <w:rFonts w:cs="Times New Roman"/>
                <w:b/>
                <w:bCs/>
                <w:i/>
                <w:iCs/>
                <w:szCs w:val="24"/>
              </w:rPr>
              <w:fldChar w:fldCharType="end"/>
            </w:r>
          </w:ins>
          <w:customXmlInsRangeStart w:id="3262" w:author="JHONATAN MAURICIO VILLARREAL CORREDOR" w:date="2023-03-13T20:55:00Z"/>
        </w:sdtContent>
      </w:sdt>
      <w:customXmlInsRangeEnd w:id="3262"/>
      <w:ins w:id="3263" w:author="Camilo Andrés Díaz Gómez" w:date="2023-03-14T20:09:00Z">
        <w:r w:rsidR="00A023DA" w:rsidRPr="002B569F">
          <w:rPr>
            <w:rFonts w:cs="Times New Roman"/>
            <w:b/>
            <w:bCs/>
            <w:i/>
            <w:iCs/>
            <w:szCs w:val="24"/>
          </w:rPr>
          <w:t>.</w:t>
        </w:r>
      </w:ins>
      <w:ins w:id="3264" w:author="JHONATAN MAURICIO VILLARREAL CORREDOR" w:date="2023-03-13T20:45:00Z">
        <w:del w:id="3265" w:author="Camilo Andrés Díaz Gómez" w:date="2023-03-14T20:09:00Z">
          <w:r w:rsidR="00D22914" w:rsidRPr="002B569F" w:rsidDel="00A023DA">
            <w:rPr>
              <w:rFonts w:cs="Times New Roman"/>
              <w:b/>
              <w:bCs/>
              <w:i/>
              <w:iCs/>
              <w:szCs w:val="24"/>
            </w:rPr>
            <w:delText xml:space="preserve"> </w:delText>
          </w:r>
        </w:del>
      </w:ins>
      <w:customXmlInsRangeStart w:id="3266" w:author="JHONATAN MAURICIO VILLARREAL CORREDOR" w:date="2023-03-13T20:47:00Z"/>
      <w:customXmlDelRangeStart w:id="3267" w:author="Camilo Andrés Díaz Gómez" w:date="2023-03-14T20:09:00Z"/>
      <w:sdt>
        <w:sdtPr>
          <w:rPr>
            <w:rFonts w:cs="Times New Roman"/>
            <w:b/>
            <w:bCs/>
            <w:i/>
            <w:iCs/>
            <w:szCs w:val="24"/>
          </w:rPr>
          <w:id w:val="-399671665"/>
          <w:citation/>
        </w:sdtPr>
        <w:sdtContent>
          <w:customXmlInsRangeEnd w:id="3266"/>
          <w:customXmlDelRangeEnd w:id="3267"/>
          <w:ins w:id="3268" w:author="JHONATAN MAURICIO VILLARREAL CORREDOR" w:date="2023-03-13T20:47:00Z">
            <w:del w:id="3269" w:author="Camilo Andrés Díaz Gómez" w:date="2023-03-14T20:09:00Z">
              <w:r w:rsidR="00D22914" w:rsidRPr="002B569F" w:rsidDel="00A023DA">
                <w:rPr>
                  <w:rFonts w:cs="Times New Roman"/>
                  <w:b/>
                  <w:bCs/>
                  <w:i/>
                  <w:iCs/>
                  <w:szCs w:val="24"/>
                </w:rPr>
                <w:fldChar w:fldCharType="begin"/>
              </w:r>
              <w:r w:rsidR="00D22914" w:rsidRPr="002B569F" w:rsidDel="00A023DA">
                <w:rPr>
                  <w:rFonts w:cs="Times New Roman"/>
                  <w:b/>
                  <w:bCs/>
                  <w:i/>
                  <w:iCs/>
                  <w:szCs w:val="24"/>
                </w:rPr>
                <w:delInstrText xml:space="preserve"> CITATION Muñ19 \l 9226 </w:delInstrText>
              </w:r>
            </w:del>
          </w:ins>
          <w:del w:id="3270" w:author="Camilo Andrés Díaz Gómez" w:date="2023-03-14T20:09:00Z">
            <w:r w:rsidR="00D22914" w:rsidRPr="002B569F" w:rsidDel="00A023DA">
              <w:rPr>
                <w:rFonts w:cs="Times New Roman"/>
                <w:b/>
                <w:bCs/>
                <w:i/>
                <w:iCs/>
                <w:szCs w:val="24"/>
              </w:rPr>
              <w:fldChar w:fldCharType="separate"/>
            </w:r>
          </w:del>
          <w:ins w:id="3271" w:author="JHONATAN MAURICIO VILLARREAL CORREDOR" w:date="2023-03-13T20:47:00Z">
            <w:del w:id="3272" w:author="Camilo Andrés Díaz Gómez" w:date="2023-03-14T20:09:00Z">
              <w:r w:rsidR="00D22914" w:rsidRPr="002B569F" w:rsidDel="00A023DA">
                <w:rPr>
                  <w:rFonts w:cs="Times New Roman"/>
                  <w:i/>
                  <w:iCs/>
                  <w:noProof/>
                  <w:szCs w:val="24"/>
                  <w:rPrChange w:id="3273" w:author="Camilo Andrés Díaz Gómez" w:date="2023-03-28T17:42:00Z">
                    <w:rPr/>
                  </w:rPrChange>
                </w:rPr>
                <w:delText>(Muñoz, 2019)</w:delText>
              </w:r>
              <w:r w:rsidR="00D22914" w:rsidRPr="002B569F" w:rsidDel="00A023DA">
                <w:rPr>
                  <w:rFonts w:cs="Times New Roman"/>
                  <w:b/>
                  <w:bCs/>
                  <w:i/>
                  <w:iCs/>
                  <w:szCs w:val="24"/>
                </w:rPr>
                <w:fldChar w:fldCharType="end"/>
              </w:r>
            </w:del>
          </w:ins>
          <w:customXmlInsRangeStart w:id="3274" w:author="JHONATAN MAURICIO VILLARREAL CORREDOR" w:date="2023-03-13T20:47:00Z"/>
          <w:customXmlDelRangeStart w:id="3275" w:author="Camilo Andrés Díaz Gómez" w:date="2023-03-14T20:09:00Z"/>
        </w:sdtContent>
      </w:sdt>
      <w:customXmlInsRangeEnd w:id="3274"/>
      <w:customXmlDelRangeEnd w:id="3275"/>
    </w:p>
    <w:p w14:paraId="70D8EB73" w14:textId="77777777" w:rsidR="00311749" w:rsidRPr="002B569F" w:rsidRDefault="00311749" w:rsidP="002B569F">
      <w:pPr>
        <w:rPr>
          <w:rFonts w:cs="Times New Roman"/>
          <w:b/>
          <w:bCs/>
          <w:szCs w:val="24"/>
        </w:rPr>
      </w:pPr>
    </w:p>
    <w:p w14:paraId="1C3B738F" w14:textId="573E27D4" w:rsidR="00244CE1" w:rsidRPr="002B569F" w:rsidDel="00C038A4" w:rsidRDefault="00244CE1">
      <w:pPr>
        <w:pStyle w:val="Descripcin"/>
        <w:spacing w:line="360" w:lineRule="auto"/>
        <w:rPr>
          <w:ins w:id="3276" w:author="Steff Guzmán" w:date="2023-03-13T18:35:00Z"/>
          <w:del w:id="3277" w:author="Camilo Andrés Díaz Gómez" w:date="2023-03-28T15:12:00Z"/>
          <w:rFonts w:cs="Times New Roman"/>
          <w:bCs/>
          <w:szCs w:val="24"/>
        </w:rPr>
        <w:pPrChange w:id="3278" w:author="Camilo Andrés Díaz Gómez" w:date="2023-03-28T17:43:00Z">
          <w:pPr/>
        </w:pPrChange>
      </w:pPr>
      <w:bookmarkStart w:id="3279" w:name="_Toc129625217"/>
      <w:bookmarkStart w:id="3280" w:name="_Toc130919830"/>
      <w:ins w:id="3281" w:author="Steff Guzmán" w:date="2023-03-13T18:36:00Z">
        <w:r w:rsidRPr="002B569F">
          <w:rPr>
            <w:rFonts w:cs="Times New Roman"/>
            <w:szCs w:val="24"/>
          </w:rPr>
          <w:lastRenderedPageBreak/>
          <w:t xml:space="preserve">Tabla </w:t>
        </w:r>
        <w:r w:rsidRPr="002B569F">
          <w:rPr>
            <w:rFonts w:cs="Times New Roman"/>
            <w:szCs w:val="24"/>
          </w:rPr>
          <w:fldChar w:fldCharType="begin"/>
        </w:r>
        <w:r w:rsidRPr="002B569F">
          <w:rPr>
            <w:rFonts w:cs="Times New Roman"/>
            <w:szCs w:val="24"/>
          </w:rPr>
          <w:instrText xml:space="preserve"> SEQ Tabla \* ARABIC </w:instrText>
        </w:r>
      </w:ins>
      <w:r w:rsidRPr="002B569F">
        <w:rPr>
          <w:rFonts w:cs="Times New Roman"/>
          <w:szCs w:val="24"/>
        </w:rPr>
        <w:fldChar w:fldCharType="separate"/>
      </w:r>
      <w:ins w:id="3282" w:author="Camilo Andrés Díaz Gómez" w:date="2023-03-22T16:14:00Z">
        <w:r w:rsidR="00FE36FA" w:rsidRPr="002B569F">
          <w:rPr>
            <w:rFonts w:cs="Times New Roman"/>
            <w:noProof/>
            <w:szCs w:val="24"/>
          </w:rPr>
          <w:t>1</w:t>
        </w:r>
      </w:ins>
      <w:bookmarkEnd w:id="3279"/>
      <w:ins w:id="3283" w:author="Steff Guzmán" w:date="2023-03-13T18:36:00Z">
        <w:r w:rsidRPr="002B569F">
          <w:rPr>
            <w:rFonts w:cs="Times New Roman"/>
            <w:szCs w:val="24"/>
          </w:rPr>
          <w:fldChar w:fldCharType="end"/>
        </w:r>
      </w:ins>
      <w:ins w:id="3284" w:author="Camilo Andrés Díaz Gómez" w:date="2023-03-14T20:12:00Z">
        <w:r w:rsidR="00A023DA" w:rsidRPr="002B569F">
          <w:rPr>
            <w:rFonts w:cs="Times New Roman"/>
            <w:szCs w:val="24"/>
          </w:rPr>
          <w:t xml:space="preserve"> </w:t>
        </w:r>
        <w:r w:rsidR="00A023DA" w:rsidRPr="002B569F">
          <w:rPr>
            <w:rFonts w:cs="Times New Roman"/>
            <w:b w:val="0"/>
            <w:bCs/>
            <w:i/>
            <w:szCs w:val="24"/>
            <w:rPrChange w:id="3285" w:author="Camilo Andrés Díaz Gómez" w:date="2023-03-28T17:42:00Z">
              <w:rPr>
                <w:rFonts w:cs="Times New Roman"/>
                <w:b/>
                <w:bCs/>
                <w:i/>
                <w:szCs w:val="24"/>
              </w:rPr>
            </w:rPrChange>
          </w:rPr>
          <w:t>Etapas para realizar cadena de valor</w:t>
        </w:r>
      </w:ins>
      <w:bookmarkEnd w:id="3280"/>
    </w:p>
    <w:p w14:paraId="6CBEF70A" w14:textId="50D01BD5" w:rsidR="00D843F5" w:rsidRPr="002B569F" w:rsidDel="00244CE1" w:rsidRDefault="00D5049C">
      <w:pPr>
        <w:rPr>
          <w:del w:id="3286" w:author="Steff Guzmán" w:date="2023-03-13T18:36:00Z"/>
          <w:rFonts w:cs="Times New Roman"/>
          <w:b/>
          <w:bCs/>
          <w:szCs w:val="24"/>
        </w:rPr>
      </w:pPr>
      <w:del w:id="3287" w:author="Steff Guzmán" w:date="2023-03-13T18:36:00Z">
        <w:r w:rsidRPr="002B569F" w:rsidDel="00244CE1">
          <w:rPr>
            <w:rFonts w:cs="Times New Roman"/>
            <w:b/>
            <w:bCs/>
            <w:szCs w:val="24"/>
          </w:rPr>
          <w:delText xml:space="preserve">Tabla 1. </w:delText>
        </w:r>
      </w:del>
    </w:p>
    <w:p w14:paraId="34B60D01" w14:textId="66AA034A" w:rsidR="00D5049C" w:rsidRPr="002B569F" w:rsidRDefault="00D5049C">
      <w:pPr>
        <w:pStyle w:val="Descripcin"/>
        <w:spacing w:line="360" w:lineRule="auto"/>
        <w:rPr>
          <w:rFonts w:cs="Times New Roman"/>
        </w:rPr>
        <w:pPrChange w:id="3288" w:author="Camilo Andrés Díaz Gómez" w:date="2023-03-28T17:43:00Z">
          <w:pPr/>
        </w:pPrChange>
      </w:pPr>
      <w:del w:id="3289" w:author="Camilo Andrés Díaz Gómez" w:date="2023-03-14T20:12:00Z">
        <w:r w:rsidRPr="002B569F" w:rsidDel="00A023DA">
          <w:rPr>
            <w:rFonts w:cs="Times New Roman"/>
          </w:rPr>
          <w:delText>Etapas para realizar cadena de valor</w:delText>
        </w:r>
      </w:del>
    </w:p>
    <w:tbl>
      <w:tblPr>
        <w:tblStyle w:val="Tablaconcuadrcula4-nfasis2"/>
        <w:tblpPr w:leftFromText="141" w:rightFromText="141" w:vertAnchor="text" w:horzAnchor="margin" w:tblpXSpec="center" w:tblpY="175"/>
        <w:tblW w:w="0" w:type="auto"/>
        <w:tblLook w:val="04A0" w:firstRow="1" w:lastRow="0" w:firstColumn="1" w:lastColumn="0" w:noHBand="0" w:noVBand="1"/>
      </w:tblPr>
      <w:tblGrid>
        <w:gridCol w:w="2023"/>
        <w:gridCol w:w="2046"/>
        <w:gridCol w:w="1984"/>
        <w:gridCol w:w="1983"/>
      </w:tblGrid>
      <w:tr w:rsidR="002B569F" w:rsidRPr="002B569F" w14:paraId="0B923B77" w14:textId="77777777" w:rsidTr="00C60B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hideMark/>
          </w:tcPr>
          <w:p w14:paraId="720123C1" w14:textId="77777777" w:rsidR="00D5049C" w:rsidRPr="002B569F" w:rsidRDefault="00D5049C" w:rsidP="002B569F">
            <w:pPr>
              <w:pStyle w:val="Prrafodelista"/>
              <w:jc w:val="center"/>
              <w:rPr>
                <w:rFonts w:cs="Times New Roman"/>
                <w:color w:val="auto"/>
                <w:szCs w:val="24"/>
              </w:rPr>
            </w:pPr>
            <w:r w:rsidRPr="002B569F">
              <w:rPr>
                <w:rFonts w:cs="Times New Roman"/>
                <w:color w:val="auto"/>
                <w:szCs w:val="24"/>
              </w:rPr>
              <w:t>Recopilación</w:t>
            </w:r>
          </w:p>
        </w:tc>
        <w:tc>
          <w:tcPr>
            <w:tcW w:w="2046" w:type="dxa"/>
            <w:hideMark/>
          </w:tcPr>
          <w:p w14:paraId="30C5A018" w14:textId="77777777" w:rsidR="00D5049C" w:rsidRPr="002B569F" w:rsidRDefault="00D5049C" w:rsidP="002B569F">
            <w:pPr>
              <w:pStyle w:val="Prrafodelista"/>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2B569F">
              <w:rPr>
                <w:rFonts w:cs="Times New Roman"/>
                <w:color w:val="auto"/>
                <w:szCs w:val="24"/>
              </w:rPr>
              <w:t>Publicación</w:t>
            </w:r>
          </w:p>
        </w:tc>
        <w:tc>
          <w:tcPr>
            <w:tcW w:w="1984" w:type="dxa"/>
            <w:hideMark/>
          </w:tcPr>
          <w:p w14:paraId="289B91A9" w14:textId="77777777" w:rsidR="00D5049C" w:rsidRPr="002B569F" w:rsidRDefault="00D5049C" w:rsidP="002B569F">
            <w:pPr>
              <w:pStyle w:val="Prrafodelista"/>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2B569F">
              <w:rPr>
                <w:rFonts w:cs="Times New Roman"/>
                <w:color w:val="auto"/>
                <w:szCs w:val="24"/>
              </w:rPr>
              <w:t>Consumo</w:t>
            </w:r>
          </w:p>
        </w:tc>
        <w:tc>
          <w:tcPr>
            <w:tcW w:w="1983" w:type="dxa"/>
            <w:hideMark/>
          </w:tcPr>
          <w:p w14:paraId="732FCB2C" w14:textId="77777777" w:rsidR="00D5049C" w:rsidRPr="002B569F" w:rsidRDefault="00D5049C" w:rsidP="002B569F">
            <w:pPr>
              <w:pStyle w:val="Prrafodelista"/>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2B569F">
              <w:rPr>
                <w:rFonts w:cs="Times New Roman"/>
                <w:color w:val="auto"/>
                <w:szCs w:val="24"/>
              </w:rPr>
              <w:t>Impacto</w:t>
            </w:r>
          </w:p>
        </w:tc>
      </w:tr>
      <w:tr w:rsidR="002B569F" w:rsidRPr="002B569F" w14:paraId="6152106D" w14:textId="77777777" w:rsidTr="00C60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hideMark/>
          </w:tcPr>
          <w:p w14:paraId="04000E0A" w14:textId="77777777" w:rsidR="00D5049C" w:rsidRPr="002B569F" w:rsidRDefault="00D5049C" w:rsidP="002B569F">
            <w:pPr>
              <w:pStyle w:val="Prrafodelista"/>
              <w:jc w:val="center"/>
              <w:rPr>
                <w:rFonts w:cs="Times New Roman"/>
                <w:b w:val="0"/>
                <w:bCs w:val="0"/>
                <w:szCs w:val="24"/>
              </w:rPr>
            </w:pPr>
            <w:r w:rsidRPr="002B569F">
              <w:rPr>
                <w:rFonts w:cs="Times New Roman"/>
                <w:b w:val="0"/>
                <w:bCs w:val="0"/>
                <w:szCs w:val="24"/>
              </w:rPr>
              <w:t>Identificar</w:t>
            </w:r>
          </w:p>
        </w:tc>
        <w:tc>
          <w:tcPr>
            <w:tcW w:w="2046" w:type="dxa"/>
            <w:hideMark/>
          </w:tcPr>
          <w:p w14:paraId="112745E4"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Analizar</w:t>
            </w:r>
          </w:p>
        </w:tc>
        <w:tc>
          <w:tcPr>
            <w:tcW w:w="1984" w:type="dxa"/>
            <w:hideMark/>
          </w:tcPr>
          <w:p w14:paraId="2AB0EE68"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Conectar</w:t>
            </w:r>
          </w:p>
        </w:tc>
        <w:tc>
          <w:tcPr>
            <w:tcW w:w="1983" w:type="dxa"/>
            <w:hideMark/>
          </w:tcPr>
          <w:p w14:paraId="60B6D68F"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Usar</w:t>
            </w:r>
          </w:p>
        </w:tc>
      </w:tr>
      <w:tr w:rsidR="002B569F" w:rsidRPr="002B569F" w14:paraId="1490C5BB" w14:textId="77777777" w:rsidTr="00C60B05">
        <w:trPr>
          <w:trHeight w:val="58"/>
        </w:trPr>
        <w:tc>
          <w:tcPr>
            <w:cnfStyle w:val="001000000000" w:firstRow="0" w:lastRow="0" w:firstColumn="1" w:lastColumn="0" w:oddVBand="0" w:evenVBand="0" w:oddHBand="0" w:evenHBand="0" w:firstRowFirstColumn="0" w:firstRowLastColumn="0" w:lastRowFirstColumn="0" w:lastRowLastColumn="0"/>
            <w:tcW w:w="2023" w:type="dxa"/>
            <w:hideMark/>
          </w:tcPr>
          <w:p w14:paraId="244D15B1" w14:textId="77777777" w:rsidR="00D5049C" w:rsidRPr="002B569F" w:rsidRDefault="00D5049C" w:rsidP="002B569F">
            <w:pPr>
              <w:pStyle w:val="Prrafodelista"/>
              <w:jc w:val="center"/>
              <w:rPr>
                <w:rFonts w:cs="Times New Roman"/>
                <w:b w:val="0"/>
                <w:bCs w:val="0"/>
                <w:szCs w:val="24"/>
              </w:rPr>
            </w:pPr>
            <w:r w:rsidRPr="002B569F">
              <w:rPr>
                <w:rFonts w:cs="Times New Roman"/>
                <w:b w:val="0"/>
                <w:bCs w:val="0"/>
                <w:szCs w:val="24"/>
              </w:rPr>
              <w:t xml:space="preserve">Manipular </w:t>
            </w:r>
          </w:p>
        </w:tc>
        <w:tc>
          <w:tcPr>
            <w:tcW w:w="2046" w:type="dxa"/>
            <w:hideMark/>
          </w:tcPr>
          <w:p w14:paraId="3C45F6F3" w14:textId="77777777" w:rsidR="00D5049C" w:rsidRPr="002B569F" w:rsidRDefault="00D5049C" w:rsidP="002B569F">
            <w:pPr>
              <w:pStyle w:val="Prrafodelista"/>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569F">
              <w:rPr>
                <w:rFonts w:cs="Times New Roman"/>
                <w:szCs w:val="24"/>
              </w:rPr>
              <w:t>Liberación</w:t>
            </w:r>
          </w:p>
        </w:tc>
        <w:tc>
          <w:tcPr>
            <w:tcW w:w="1984" w:type="dxa"/>
            <w:hideMark/>
          </w:tcPr>
          <w:p w14:paraId="631FA556" w14:textId="77777777" w:rsidR="00D5049C" w:rsidRPr="002B569F" w:rsidRDefault="00D5049C" w:rsidP="002B569F">
            <w:pPr>
              <w:pStyle w:val="Prrafodelista"/>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569F">
              <w:rPr>
                <w:rFonts w:cs="Times New Roman"/>
                <w:szCs w:val="24"/>
              </w:rPr>
              <w:t>Incentivar</w:t>
            </w:r>
          </w:p>
        </w:tc>
        <w:tc>
          <w:tcPr>
            <w:tcW w:w="1983" w:type="dxa"/>
            <w:hideMark/>
          </w:tcPr>
          <w:p w14:paraId="5016C502" w14:textId="77777777" w:rsidR="00D5049C" w:rsidRPr="002B569F" w:rsidRDefault="00D5049C" w:rsidP="002B569F">
            <w:pPr>
              <w:pStyle w:val="Prrafodelista"/>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569F">
              <w:rPr>
                <w:rFonts w:cs="Times New Roman"/>
                <w:szCs w:val="24"/>
              </w:rPr>
              <w:t>Cambio</w:t>
            </w:r>
          </w:p>
        </w:tc>
      </w:tr>
      <w:tr w:rsidR="002B569F" w:rsidRPr="002B569F" w14:paraId="3731C790" w14:textId="77777777" w:rsidTr="00C60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hideMark/>
          </w:tcPr>
          <w:p w14:paraId="10FE4EE9" w14:textId="77777777" w:rsidR="00D5049C" w:rsidRPr="002B569F" w:rsidRDefault="00D5049C" w:rsidP="002B569F">
            <w:pPr>
              <w:pStyle w:val="Prrafodelista"/>
              <w:jc w:val="center"/>
              <w:rPr>
                <w:rFonts w:cs="Times New Roman"/>
                <w:b w:val="0"/>
                <w:bCs w:val="0"/>
                <w:szCs w:val="24"/>
              </w:rPr>
            </w:pPr>
            <w:r w:rsidRPr="002B569F">
              <w:rPr>
                <w:rFonts w:cs="Times New Roman"/>
                <w:b w:val="0"/>
                <w:bCs w:val="0"/>
                <w:szCs w:val="24"/>
              </w:rPr>
              <w:t>Proceso</w:t>
            </w:r>
          </w:p>
        </w:tc>
        <w:tc>
          <w:tcPr>
            <w:tcW w:w="2046" w:type="dxa"/>
            <w:hideMark/>
          </w:tcPr>
          <w:p w14:paraId="0725E810"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Diseminar</w:t>
            </w:r>
          </w:p>
        </w:tc>
        <w:tc>
          <w:tcPr>
            <w:tcW w:w="1984" w:type="dxa"/>
            <w:hideMark/>
          </w:tcPr>
          <w:p w14:paraId="54444FC1"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Influencia</w:t>
            </w:r>
          </w:p>
        </w:tc>
        <w:tc>
          <w:tcPr>
            <w:tcW w:w="1983" w:type="dxa"/>
            <w:hideMark/>
          </w:tcPr>
          <w:p w14:paraId="5BB483D1" w14:textId="77777777" w:rsidR="00D5049C" w:rsidRPr="002B569F" w:rsidRDefault="00D5049C" w:rsidP="002B569F">
            <w:pPr>
              <w:pStyle w:val="Prrafodelista"/>
              <w:keepNext/>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Reutilizar</w:t>
            </w:r>
          </w:p>
        </w:tc>
      </w:tr>
    </w:tbl>
    <w:p w14:paraId="3B54C005" w14:textId="77777777" w:rsidR="00C038A4" w:rsidRPr="002B569F" w:rsidRDefault="00C038A4" w:rsidP="002B569F">
      <w:pPr>
        <w:rPr>
          <w:ins w:id="3290" w:author="Camilo Andrés Díaz Gómez" w:date="2023-03-28T15:14:00Z"/>
          <w:rFonts w:cs="Times New Roman"/>
          <w:i/>
          <w:iCs/>
          <w:szCs w:val="24"/>
        </w:rPr>
      </w:pPr>
    </w:p>
    <w:p w14:paraId="54F5BA83" w14:textId="77777777" w:rsidR="00D5049C" w:rsidRPr="002B569F" w:rsidRDefault="00DB0B24" w:rsidP="002B569F">
      <w:pPr>
        <w:rPr>
          <w:rFonts w:cs="Times New Roman"/>
          <w:i/>
          <w:iCs/>
          <w:szCs w:val="24"/>
          <w:rPrChange w:id="3291" w:author="Camilo Andrés Díaz Gómez" w:date="2023-03-28T17:42:00Z">
            <w:rPr>
              <w:rFonts w:cs="Times New Roman"/>
              <w:b/>
              <w:bCs/>
              <w:i/>
              <w:iCs/>
            </w:rPr>
          </w:rPrChange>
        </w:rPr>
      </w:pPr>
      <w:ins w:id="3292" w:author="Steff Guzmán" w:date="2023-03-13T19:04:00Z">
        <w:r w:rsidRPr="002B569F">
          <w:rPr>
            <w:rFonts w:cs="Times New Roman"/>
            <w:i/>
            <w:iCs/>
            <w:szCs w:val="24"/>
            <w:rPrChange w:id="3293" w:author="Camilo Andrés Díaz Gómez" w:date="2023-03-28T17:42:00Z">
              <w:rPr>
                <w:rFonts w:cs="Times New Roman"/>
                <w:b/>
                <w:bCs/>
                <w:i/>
                <w:iCs/>
              </w:rPr>
            </w:rPrChange>
          </w:rPr>
          <w:t xml:space="preserve">Fuente: </w:t>
        </w:r>
      </w:ins>
      <w:ins w:id="3294" w:author="Steff Guzmán" w:date="2023-03-13T19:05:00Z">
        <w:r w:rsidRPr="002B569F">
          <w:rPr>
            <w:rFonts w:cs="Times New Roman"/>
            <w:i/>
            <w:iCs/>
            <w:szCs w:val="24"/>
            <w:rPrChange w:id="3295" w:author="Camilo Andrés Díaz Gómez" w:date="2023-03-28T17:42:00Z">
              <w:rPr>
                <w:rFonts w:cs="Times New Roman"/>
                <w:b/>
                <w:bCs/>
                <w:i/>
                <w:iCs/>
              </w:rPr>
            </w:rPrChange>
          </w:rPr>
          <w:t>Elaboración propia</w:t>
        </w:r>
      </w:ins>
      <w:ins w:id="3296" w:author="Camilo Andrés Díaz Gómez" w:date="2023-03-14T20:11:00Z">
        <w:r w:rsidR="00A023DA" w:rsidRPr="002B569F">
          <w:rPr>
            <w:rFonts w:cs="Times New Roman"/>
            <w:i/>
            <w:iCs/>
            <w:szCs w:val="24"/>
          </w:rPr>
          <w:t>.</w:t>
        </w:r>
      </w:ins>
    </w:p>
    <w:p w14:paraId="221528FD" w14:textId="77777777" w:rsidR="00DB0B24" w:rsidRPr="002B569F" w:rsidRDefault="00DB0B24" w:rsidP="002B569F">
      <w:pPr>
        <w:rPr>
          <w:ins w:id="3297" w:author="Steff Guzmán" w:date="2023-03-13T19:05:00Z"/>
          <w:rFonts w:cs="Times New Roman"/>
          <w:b/>
          <w:bCs/>
          <w:szCs w:val="24"/>
        </w:rPr>
      </w:pPr>
    </w:p>
    <w:p w14:paraId="6E23B492" w14:textId="1E282AE7" w:rsidR="00D5049C" w:rsidRDefault="007A700C" w:rsidP="002B569F">
      <w:pPr>
        <w:pStyle w:val="Ttulo4"/>
        <w:rPr>
          <w:ins w:id="3298" w:author="Camilo Andrés Díaz Gómez" w:date="2023-03-28T17:50:00Z"/>
          <w:rFonts w:ascii="Times New Roman" w:hAnsi="Times New Roman" w:cs="Times New Roman"/>
          <w:b/>
          <w:bCs/>
          <w:i w:val="0"/>
          <w:iCs w:val="0"/>
          <w:color w:val="auto"/>
          <w:szCs w:val="24"/>
        </w:rPr>
      </w:pPr>
      <w:r w:rsidRPr="002B569F">
        <w:rPr>
          <w:rFonts w:ascii="Times New Roman" w:hAnsi="Times New Roman" w:cs="Times New Roman"/>
          <w:b/>
          <w:bCs/>
          <w:i w:val="0"/>
          <w:iCs w:val="0"/>
          <w:color w:val="auto"/>
          <w:szCs w:val="24"/>
          <w:rPrChange w:id="3299" w:author="Camilo Andrés Díaz Gómez" w:date="2023-03-28T17:42:00Z">
            <w:rPr>
              <w:rFonts w:ascii="Times New Roman" w:eastAsiaTheme="minorHAnsi" w:hAnsi="Times New Roman" w:cstheme="minorBidi"/>
              <w:i w:val="0"/>
              <w:iCs w:val="0"/>
              <w:color w:val="auto"/>
            </w:rPr>
          </w:rPrChange>
        </w:rPr>
        <w:t xml:space="preserve">Datos </w:t>
      </w:r>
    </w:p>
    <w:p w14:paraId="0602B1AB" w14:textId="77777777" w:rsidR="000D1684" w:rsidRPr="000D1684" w:rsidRDefault="000D1684" w:rsidP="000D1684"/>
    <w:p w14:paraId="5E5C0ACE" w14:textId="1B572E12" w:rsidR="00A83442" w:rsidRPr="002B569F" w:rsidDel="00482888" w:rsidRDefault="007A700C">
      <w:pPr>
        <w:pStyle w:val="PrrAPA"/>
        <w:ind w:firstLine="720"/>
        <w:rPr>
          <w:del w:id="3300" w:author="JHONATAN MAURICIO VILLARREAL CORREDOR" w:date="2023-03-24T12:59:00Z"/>
        </w:rPr>
        <w:pPrChange w:id="3301" w:author="Camilo Andrés Díaz Gómez" w:date="2023-03-28T17:43:00Z">
          <w:pPr>
            <w:pStyle w:val="PrrAPA"/>
          </w:pPr>
        </w:pPrChange>
      </w:pPr>
      <w:r w:rsidRPr="002B569F">
        <w:t xml:space="preserve">Representación simbólica de alguna información o </w:t>
      </w:r>
      <w:del w:id="3302" w:author="Camilo Andrés Díaz Gómez" w:date="2023-03-14T20:51:00Z">
        <w:r w:rsidRPr="002B569F" w:rsidDel="00076F39">
          <w:delText xml:space="preserve">procedimiento </w:delText>
        </w:r>
      </w:del>
      <w:ins w:id="3303" w:author="Camilo Andrés Díaz Gómez" w:date="2023-03-14T20:51:00Z">
        <w:r w:rsidR="00076F39" w:rsidRPr="002B569F">
          <w:t xml:space="preserve">procedimiento, </w:t>
        </w:r>
      </w:ins>
      <w:r w:rsidRPr="002B569F">
        <w:t>en la cual</w:t>
      </w:r>
      <w:ins w:id="3304" w:author="Camilo Andrés Díaz Gómez" w:date="2023-03-14T20:51:00Z">
        <w:r w:rsidR="00076F39" w:rsidRPr="002B569F">
          <w:t>,</w:t>
        </w:r>
      </w:ins>
      <w:r w:rsidRPr="002B569F">
        <w:t xml:space="preserve"> puede ser almacenado y analizado para poder realizar ciertas operaciones y así poder generar información adecuada para l</w:t>
      </w:r>
      <w:ins w:id="3305" w:author="Camilo Andrés Díaz Gómez" w:date="2023-03-14T20:52:00Z">
        <w:r w:rsidR="00076F39" w:rsidRPr="002B569F">
          <w:t xml:space="preserve">a toma de decisiones </w:t>
        </w:r>
      </w:ins>
      <w:del w:id="3306" w:author="Camilo Andrés Díaz Gómez" w:date="2023-03-14T20:52:00Z">
        <w:r w:rsidRPr="002B569F" w:rsidDel="00076F39">
          <w:delText xml:space="preserve">a implementación en campañas de publicidad para tomar decisiones </w:delText>
        </w:r>
      </w:del>
      <w:r w:rsidRPr="002B569F">
        <w:t>frente a</w:t>
      </w:r>
      <w:del w:id="3307" w:author="Camilo Andrés Díaz Gómez" w:date="2023-03-14T20:52:00Z">
        <w:r w:rsidRPr="002B569F" w:rsidDel="00076F39">
          <w:delText xml:space="preserve"> e</w:delText>
        </w:r>
      </w:del>
      <w:r w:rsidRPr="002B569F">
        <w:t xml:space="preserve">l mejoramiento de procesos en los diferentes campos </w:t>
      </w:r>
      <w:del w:id="3308" w:author="Camilo Andrés Díaz Gómez" w:date="2023-03-14T20:52:00Z">
        <w:r w:rsidRPr="002B569F" w:rsidDel="00076F39">
          <w:delText xml:space="preserve">o predicciones al futuro </w:delText>
        </w:r>
      </w:del>
      <w:r w:rsidRPr="002B569F">
        <w:t xml:space="preserve">para el </w:t>
      </w:r>
      <w:ins w:id="3309" w:author="Camilo Andrés Díaz Gómez" w:date="2023-03-14T20:52:00Z">
        <w:r w:rsidR="00076F39" w:rsidRPr="002B569F">
          <w:t>obte</w:t>
        </w:r>
      </w:ins>
      <w:ins w:id="3310" w:author="Camilo Andrés Díaz Gómez" w:date="2023-03-14T20:53:00Z">
        <w:r w:rsidR="00076F39" w:rsidRPr="002B569F">
          <w:t>ner mejor desempeño</w:t>
        </w:r>
      </w:ins>
      <w:del w:id="3311" w:author="Camilo Andrés Díaz Gómez" w:date="2023-03-14T20:53:00Z">
        <w:r w:rsidRPr="002B569F" w:rsidDel="00076F39">
          <w:delText>desempeño</w:delText>
        </w:r>
      </w:del>
      <w:r w:rsidRPr="002B569F">
        <w:t xml:space="preserve"> de empresas o establecimientos.</w:t>
      </w:r>
    </w:p>
    <w:p w14:paraId="247C9F34" w14:textId="258404C2" w:rsidR="007A700C" w:rsidRPr="002B569F" w:rsidDel="00482888" w:rsidRDefault="00076F39">
      <w:pPr>
        <w:pStyle w:val="PrrAPA"/>
        <w:ind w:firstLine="0"/>
        <w:rPr>
          <w:del w:id="3312" w:author="JHONATAN MAURICIO VILLARREAL CORREDOR" w:date="2023-03-24T12:59:00Z"/>
        </w:rPr>
        <w:pPrChange w:id="3313" w:author="Camilo Andrés Díaz Gómez" w:date="2023-03-28T17:43:00Z">
          <w:pPr>
            <w:pStyle w:val="PrrAPA"/>
          </w:pPr>
        </w:pPrChange>
      </w:pPr>
      <w:ins w:id="3314" w:author="Camilo Andrés Díaz Gómez" w:date="2023-03-14T20:55:00Z">
        <w:del w:id="3315" w:author="JHONATAN MAURICIO VILLARREAL CORREDOR" w:date="2023-03-24T12:59:00Z">
          <w:r w:rsidRPr="002B569F" w:rsidDel="00482888">
            <w:rPr>
              <w:b/>
              <w:bCs/>
              <w:rPrChange w:id="3316" w:author="Camilo Andrés Díaz Gómez" w:date="2023-03-28T17:42:00Z">
                <w:rPr/>
              </w:rPrChange>
            </w:rPr>
            <w:delText>CAMBIAR SENTIDO DE ORACIÖN</w:delText>
          </w:r>
          <w:r w:rsidRPr="002B569F" w:rsidDel="00482888">
            <w:delText xml:space="preserve"> </w:delText>
          </w:r>
        </w:del>
      </w:ins>
      <w:del w:id="3317" w:author="JHONATAN MAURICIO VILLARREAL CORREDOR" w:date="2023-03-24T12:59:00Z">
        <w:r w:rsidR="007A700C" w:rsidRPr="002B569F" w:rsidDel="00482888">
          <w:delText>Toda Información debe estar disponible en todo momento y estos tiene un valor justo</w:delText>
        </w:r>
      </w:del>
      <w:ins w:id="3318" w:author="Camilo Andrés Díaz Gómez" w:date="2023-03-14T20:50:00Z">
        <w:del w:id="3319" w:author="JHONATAN MAURICIO VILLARREAL CORREDOR" w:date="2023-03-24T12:59:00Z">
          <w:r w:rsidRPr="002B569F" w:rsidDel="00482888">
            <w:delText>,</w:delText>
          </w:r>
        </w:del>
      </w:ins>
      <w:del w:id="3320" w:author="JHONATAN MAURICIO VILLARREAL CORREDOR" w:date="2023-03-24T12:59:00Z">
        <w:r w:rsidR="007A700C" w:rsidRPr="002B569F" w:rsidDel="00482888">
          <w:delText xml:space="preserve"> en el cual</w:delText>
        </w:r>
      </w:del>
      <w:ins w:id="3321" w:author="Camilo Andrés Díaz Gómez" w:date="2023-03-14T20:50:00Z">
        <w:del w:id="3322" w:author="JHONATAN MAURICIO VILLARREAL CORREDOR" w:date="2023-03-24T12:59:00Z">
          <w:r w:rsidRPr="002B569F" w:rsidDel="00482888">
            <w:delText>,</w:delText>
          </w:r>
        </w:del>
      </w:ins>
      <w:del w:id="3323" w:author="JHONATAN MAURICIO VILLARREAL CORREDOR" w:date="2023-03-24T12:59:00Z">
        <w:r w:rsidR="007A700C" w:rsidRPr="002B569F" w:rsidDel="00482888">
          <w:delText xml:space="preserve"> los datos deben tener privilegios para poder distribuirlos y reutilizarlos.</w:delText>
        </w:r>
      </w:del>
      <w:customXmlDelRangeStart w:id="3324" w:author="JHONATAN MAURICIO VILLARREAL CORREDOR" w:date="2023-03-24T12:59:00Z"/>
      <w:sdt>
        <w:sdtPr>
          <w:id w:val="1112558567"/>
          <w:citation/>
        </w:sdtPr>
        <w:sdtContent>
          <w:customXmlDelRangeEnd w:id="3324"/>
          <w:del w:id="3325" w:author="JHONATAN MAURICIO VILLARREAL CORREDOR" w:date="2023-03-24T12:59:00Z">
            <w:r w:rsidR="007A700C" w:rsidRPr="002B569F" w:rsidDel="00482888">
              <w:fldChar w:fldCharType="begin"/>
            </w:r>
            <w:r w:rsidR="007A700C" w:rsidRPr="002B569F" w:rsidDel="00482888">
              <w:delInstrText xml:space="preserve"> CITATION Lou11 \l 9226 </w:delInstrText>
            </w:r>
            <w:r w:rsidR="007A700C" w:rsidRPr="002B569F" w:rsidDel="00482888">
              <w:fldChar w:fldCharType="separate"/>
            </w:r>
            <w:r w:rsidR="007A700C" w:rsidRPr="002B569F" w:rsidDel="00482888">
              <w:rPr>
                <w:noProof/>
              </w:rPr>
              <w:delText xml:space="preserve"> (Loukides, 2011)</w:delText>
            </w:r>
            <w:r w:rsidR="007A700C" w:rsidRPr="002B569F" w:rsidDel="00482888">
              <w:fldChar w:fldCharType="end"/>
            </w:r>
          </w:del>
          <w:customXmlDelRangeStart w:id="3326" w:author="JHONATAN MAURICIO VILLARREAL CORREDOR" w:date="2023-03-24T12:59:00Z"/>
        </w:sdtContent>
      </w:sdt>
      <w:customXmlDelRangeEnd w:id="3326"/>
      <w:ins w:id="3327" w:author="Camilo Andrés Díaz Gómez" w:date="2023-03-14T20:19:00Z">
        <w:del w:id="3328" w:author="JHONATAN MAURICIO VILLARREAL CORREDOR" w:date="2023-03-24T12:59:00Z">
          <w:r w:rsidR="00952EC4" w:rsidRPr="002B569F" w:rsidDel="00482888">
            <w:delText>.</w:delText>
          </w:r>
        </w:del>
      </w:ins>
    </w:p>
    <w:p w14:paraId="18F44239" w14:textId="77777777" w:rsidR="007A700C" w:rsidRPr="002B569F" w:rsidRDefault="007A700C">
      <w:pPr>
        <w:pStyle w:val="PrrAPA"/>
        <w:ind w:firstLine="720"/>
        <w:pPrChange w:id="3329" w:author="Camilo Andrés Díaz Gómez" w:date="2023-03-28T17:43:00Z">
          <w:pPr>
            <w:pStyle w:val="PrrAPA"/>
            <w:ind w:firstLine="0"/>
          </w:pPr>
        </w:pPrChange>
      </w:pPr>
    </w:p>
    <w:p w14:paraId="4A0DAB0C" w14:textId="330E091C" w:rsidR="007A700C" w:rsidRPr="002B569F" w:rsidDel="00076F39" w:rsidRDefault="007A700C">
      <w:pPr>
        <w:rPr>
          <w:del w:id="3330" w:author="Camilo Andrés Díaz Gómez" w:date="2023-03-14T20:49:00Z"/>
          <w:rFonts w:cs="Times New Roman"/>
          <w:b/>
          <w:bCs/>
          <w:i/>
          <w:iCs/>
          <w:szCs w:val="24"/>
          <w:rPrChange w:id="3331" w:author="Camilo Andrés Díaz Gómez" w:date="2023-03-28T17:42:00Z">
            <w:rPr>
              <w:del w:id="3332" w:author="Camilo Andrés Díaz Gómez" w:date="2023-03-14T20:49:00Z"/>
              <w:rFonts w:cs="Times New Roman"/>
              <w:b/>
              <w:bCs/>
              <w:i/>
              <w:iCs/>
              <w:color w:val="FF0000"/>
              <w:szCs w:val="24"/>
            </w:rPr>
          </w:rPrChange>
        </w:rPr>
      </w:pPr>
      <w:del w:id="3333" w:author="Camilo Andrés Díaz Gómez" w:date="2023-03-14T20:49:00Z">
        <w:r w:rsidRPr="002B569F" w:rsidDel="00076F39">
          <w:rPr>
            <w:rFonts w:cs="Times New Roman"/>
            <w:b/>
            <w:bCs/>
            <w:i/>
            <w:iCs/>
            <w:szCs w:val="24"/>
          </w:rPr>
          <w:delText xml:space="preserve">Datos Abiertos </w:delText>
        </w:r>
      </w:del>
    </w:p>
    <w:p w14:paraId="3C804EEA" w14:textId="2DBC158C" w:rsidR="00076F39" w:rsidRPr="002B569F" w:rsidRDefault="00076F39" w:rsidP="002B569F">
      <w:pPr>
        <w:rPr>
          <w:ins w:id="3334" w:author="Camilo Andrés Díaz Gómez" w:date="2023-03-14T20:55:00Z"/>
          <w:rFonts w:cs="Times New Roman"/>
          <w:b/>
          <w:bCs/>
          <w:i/>
          <w:iCs/>
          <w:szCs w:val="24"/>
          <w:rPrChange w:id="3335" w:author="Camilo Andrés Díaz Gómez" w:date="2023-03-28T17:42:00Z">
            <w:rPr>
              <w:ins w:id="3336" w:author="Camilo Andrés Díaz Gómez" w:date="2023-03-14T20:55:00Z"/>
              <w:rFonts w:cs="Times New Roman"/>
              <w:b/>
              <w:bCs/>
              <w:i/>
              <w:iCs/>
              <w:color w:val="FF0000"/>
              <w:szCs w:val="24"/>
            </w:rPr>
          </w:rPrChange>
        </w:rPr>
      </w:pPr>
      <w:ins w:id="3337" w:author="Camilo Andrés Díaz Gómez" w:date="2023-03-14T20:55:00Z">
        <w:r w:rsidRPr="002B569F">
          <w:rPr>
            <w:rFonts w:cs="Times New Roman"/>
            <w:b/>
            <w:bCs/>
            <w:i/>
            <w:iCs/>
            <w:szCs w:val="24"/>
            <w:rPrChange w:id="3338" w:author="Camilo Andrés Díaz Gómez" w:date="2023-03-28T17:42:00Z">
              <w:rPr>
                <w:rFonts w:cs="Times New Roman"/>
                <w:b/>
                <w:bCs/>
                <w:i/>
                <w:iCs/>
                <w:color w:val="FF0000"/>
                <w:szCs w:val="24"/>
              </w:rPr>
            </w:rPrChange>
          </w:rPr>
          <w:tab/>
        </w:r>
      </w:ins>
    </w:p>
    <w:p w14:paraId="4C573196" w14:textId="1B3A0784" w:rsidR="00482888" w:rsidRPr="002B569F" w:rsidRDefault="00076F39" w:rsidP="002B569F">
      <w:pPr>
        <w:pStyle w:val="Ttulo5"/>
        <w:rPr>
          <w:ins w:id="3339" w:author="JHONATAN MAURICIO VILLARREAL CORREDOR" w:date="2023-03-24T12:59:00Z"/>
          <w:rFonts w:ascii="Times New Roman" w:hAnsi="Times New Roman" w:cs="Times New Roman"/>
          <w:b/>
          <w:bCs/>
          <w:i/>
          <w:iCs/>
          <w:color w:val="auto"/>
          <w:szCs w:val="24"/>
          <w:rPrChange w:id="3340" w:author="Camilo Andrés Díaz Gómez" w:date="2023-03-28T17:42:00Z">
            <w:rPr>
              <w:ins w:id="3341" w:author="JHONATAN MAURICIO VILLARREAL CORREDOR" w:date="2023-03-24T12:59:00Z"/>
              <w:b/>
              <w:bCs/>
              <w:i/>
              <w:iCs/>
              <w:color w:val="auto"/>
            </w:rPr>
          </w:rPrChange>
        </w:rPr>
      </w:pPr>
      <w:ins w:id="3342" w:author="Camilo Andrés Díaz Gómez" w:date="2023-03-14T20:56:00Z">
        <w:r w:rsidRPr="002B569F">
          <w:rPr>
            <w:rFonts w:ascii="Times New Roman" w:hAnsi="Times New Roman" w:cs="Times New Roman"/>
            <w:b/>
            <w:bCs/>
            <w:i/>
            <w:iCs/>
            <w:color w:val="auto"/>
            <w:szCs w:val="24"/>
            <w:rPrChange w:id="3343" w:author="Camilo Andrés Díaz Gómez" w:date="2023-03-28T17:42:00Z">
              <w:rPr>
                <w:b/>
                <w:bCs/>
                <w:i/>
                <w:iCs/>
                <w:color w:val="auto"/>
              </w:rPr>
            </w:rPrChange>
          </w:rPr>
          <w:t>Tipos</w:t>
        </w:r>
      </w:ins>
      <w:ins w:id="3344" w:author="Camilo Andrés Díaz Gómez" w:date="2023-03-14T20:55:00Z">
        <w:r w:rsidRPr="002B569F">
          <w:rPr>
            <w:rFonts w:ascii="Times New Roman" w:hAnsi="Times New Roman" w:cs="Times New Roman"/>
            <w:b/>
            <w:bCs/>
            <w:i/>
            <w:iCs/>
            <w:color w:val="auto"/>
            <w:szCs w:val="24"/>
            <w:rPrChange w:id="3345" w:author="Camilo Andrés Díaz Gómez" w:date="2023-03-28T17:42:00Z">
              <w:rPr/>
            </w:rPrChange>
          </w:rPr>
          <w:t xml:space="preserve"> de datos</w:t>
        </w:r>
      </w:ins>
    </w:p>
    <w:p w14:paraId="1C3F05AF" w14:textId="77777777" w:rsidR="00482888" w:rsidRPr="002B569F" w:rsidRDefault="00482888">
      <w:pPr>
        <w:rPr>
          <w:ins w:id="3346" w:author="Camilo Andrés Díaz Gómez" w:date="2023-03-14T20:55:00Z"/>
          <w:rFonts w:cs="Times New Roman"/>
          <w:szCs w:val="24"/>
        </w:rPr>
        <w:pPrChange w:id="3347" w:author="Camilo Andrés Díaz Gómez" w:date="2023-03-28T17:43:00Z">
          <w:pPr>
            <w:pStyle w:val="Ttulo4"/>
          </w:pPr>
        </w:pPrChange>
      </w:pPr>
    </w:p>
    <w:p w14:paraId="73899681" w14:textId="540B7794" w:rsidR="007A700C" w:rsidRPr="002B569F" w:rsidDel="00482888" w:rsidRDefault="00076F39">
      <w:pPr>
        <w:rPr>
          <w:del w:id="3348" w:author="Camilo Andrés Díaz Gómez" w:date="2023-03-14T20:49:00Z"/>
          <w:rFonts w:cs="Times New Roman"/>
          <w:szCs w:val="24"/>
        </w:rPr>
      </w:pPr>
      <w:ins w:id="3349" w:author="Camilo Andrés Díaz Gómez" w:date="2023-03-14T20:56:00Z">
        <w:del w:id="3350" w:author="JHONATAN MAURICIO VILLARREAL CORREDOR" w:date="2023-03-24T12:59:00Z">
          <w:r w:rsidRPr="002B569F" w:rsidDel="00482888">
            <w:rPr>
              <w:rFonts w:cs="Times New Roman"/>
              <w:b/>
              <w:bCs/>
              <w:szCs w:val="24"/>
              <w:rPrChange w:id="3351" w:author="Camilo Andrés Díaz Gómez" w:date="2023-03-28T17:42:00Z">
                <w:rPr>
                  <w:rFonts w:cs="Times New Roman"/>
                  <w:color w:val="FF0000"/>
                  <w:szCs w:val="24"/>
                </w:rPr>
              </w:rPrChange>
            </w:rPr>
            <w:tab/>
          </w:r>
        </w:del>
      </w:ins>
      <w:ins w:id="3352" w:author="JHONATAN MAURICIO VILLARREAL CORREDOR" w:date="2023-03-24T12:59:00Z">
        <w:r w:rsidR="00482888" w:rsidRPr="002B569F">
          <w:rPr>
            <w:rFonts w:cs="Times New Roman"/>
            <w:szCs w:val="24"/>
          </w:rPr>
          <w:t>Los tipos de datos son una forma de clasificar diferentes valores que se pueden almacenar y manipular en un programa de computadora. La mayoría de los lenguajes de programación proporcionan varios tipos de datos predefinidos, como números enteros, decimales, caracteres y valores booleanos. Cada tipo de datos tiene un conjunto específico de valores que puede aceptar y representar de una manera específica en la memoria de la computadora. Elegir el tipo de datos correcto es muy importante para garantizar que las operaciones realizadas en el programa sean precisas y eficientes.</w:t>
        </w:r>
      </w:ins>
      <w:ins w:id="3353" w:author="Camilo Andrés Díaz Gómez" w:date="2023-03-14T20:56:00Z">
        <w:del w:id="3354" w:author="JHONATAN MAURICIO VILLARREAL CORREDOR" w:date="2023-03-24T12:59:00Z">
          <w:r w:rsidRPr="002B569F" w:rsidDel="00482888">
            <w:rPr>
              <w:rFonts w:cs="Times New Roman"/>
              <w:b/>
              <w:bCs/>
              <w:szCs w:val="24"/>
              <w:rPrChange w:id="3355" w:author="Camilo Andrés Díaz Gómez" w:date="2023-03-28T17:42:00Z">
                <w:rPr>
                  <w:rFonts w:cs="Times New Roman"/>
                  <w:color w:val="FF0000"/>
                  <w:szCs w:val="24"/>
                </w:rPr>
              </w:rPrChange>
            </w:rPr>
            <w:delText>HACER INTRODUICCION A TIPOS DE DATOS</w:delText>
          </w:r>
        </w:del>
      </w:ins>
      <w:del w:id="3356" w:author="Camilo Andrés Díaz Gómez" w:date="2023-03-14T20:49:00Z">
        <w:r w:rsidR="007A700C" w:rsidRPr="002B569F" w:rsidDel="00076F39">
          <w:rPr>
            <w:rFonts w:cs="Times New Roman"/>
            <w:b/>
            <w:bCs/>
            <w:szCs w:val="24"/>
            <w:rPrChange w:id="3357" w:author="Camilo Andrés Díaz Gómez" w:date="2023-03-28T17:42:00Z">
              <w:rPr>
                <w:rFonts w:cs="Times New Roman"/>
                <w:szCs w:val="24"/>
              </w:rPr>
            </w:rPrChange>
          </w:rPr>
          <w:delText>Los datos abiertos son datos o información que se pueden utilizar, publicar y reutilizar tantas veces como quiera sin ninguna repercusión, pero los datos no pueden ser modificados</w:delText>
        </w:r>
      </w:del>
      <w:customXmlDelRangeStart w:id="3358" w:author="Camilo Andrés Díaz Gómez" w:date="2023-03-14T20:49:00Z"/>
      <w:sdt>
        <w:sdtPr>
          <w:rPr>
            <w:rFonts w:cs="Times New Roman"/>
            <w:b/>
            <w:bCs/>
            <w:szCs w:val="24"/>
          </w:rPr>
          <w:id w:val="548422296"/>
          <w:citation/>
        </w:sdtPr>
        <w:sdtContent>
          <w:customXmlDelRangeEnd w:id="3358"/>
          <w:del w:id="3359" w:author="Camilo Andrés Díaz Gómez" w:date="2023-03-14T20:49:00Z">
            <w:r w:rsidR="007A700C" w:rsidRPr="002B569F" w:rsidDel="00076F39">
              <w:rPr>
                <w:rFonts w:cs="Times New Roman"/>
                <w:b/>
                <w:bCs/>
                <w:szCs w:val="24"/>
                <w:rPrChange w:id="3360" w:author="Camilo Andrés Díaz Gómez" w:date="2023-03-28T17:42:00Z">
                  <w:rPr>
                    <w:rFonts w:cs="Times New Roman"/>
                    <w:szCs w:val="24"/>
                  </w:rPr>
                </w:rPrChange>
              </w:rPr>
              <w:fldChar w:fldCharType="begin"/>
            </w:r>
            <w:r w:rsidR="007A700C" w:rsidRPr="002B569F" w:rsidDel="00076F39">
              <w:rPr>
                <w:rFonts w:cs="Times New Roman"/>
                <w:b/>
                <w:bCs/>
                <w:szCs w:val="24"/>
                <w:rPrChange w:id="3361" w:author="Camilo Andrés Díaz Gómez" w:date="2023-03-28T17:42:00Z">
                  <w:rPr>
                    <w:rFonts w:cs="Times New Roman"/>
                    <w:szCs w:val="24"/>
                  </w:rPr>
                </w:rPrChange>
              </w:rPr>
              <w:delInstrText xml:space="preserve"> CITATION Her13 \l 9226 </w:delInstrText>
            </w:r>
            <w:r w:rsidR="007A700C" w:rsidRPr="002B569F" w:rsidDel="00076F39">
              <w:rPr>
                <w:rFonts w:cs="Times New Roman"/>
                <w:b/>
                <w:bCs/>
                <w:szCs w:val="24"/>
                <w:rPrChange w:id="3362" w:author="Camilo Andrés Díaz Gómez" w:date="2023-03-28T17:42:00Z">
                  <w:rPr>
                    <w:rFonts w:cs="Times New Roman"/>
                    <w:szCs w:val="24"/>
                  </w:rPr>
                </w:rPrChange>
              </w:rPr>
              <w:fldChar w:fldCharType="separate"/>
            </w:r>
            <w:r w:rsidR="007A700C" w:rsidRPr="002B569F" w:rsidDel="00076F39">
              <w:rPr>
                <w:rFonts w:cs="Times New Roman"/>
                <w:b/>
                <w:bCs/>
                <w:noProof/>
                <w:szCs w:val="24"/>
                <w:rPrChange w:id="3363" w:author="Camilo Andrés Díaz Gómez" w:date="2023-03-28T17:42:00Z">
                  <w:rPr>
                    <w:rFonts w:cs="Times New Roman"/>
                    <w:noProof/>
                    <w:szCs w:val="24"/>
                  </w:rPr>
                </w:rPrChange>
              </w:rPr>
              <w:delText xml:space="preserve"> (Hernandez Perez, 2013)</w:delText>
            </w:r>
            <w:r w:rsidR="007A700C" w:rsidRPr="002B569F" w:rsidDel="00076F39">
              <w:rPr>
                <w:rFonts w:cs="Times New Roman"/>
                <w:b/>
                <w:bCs/>
                <w:szCs w:val="24"/>
                <w:rPrChange w:id="3364" w:author="Camilo Andrés Díaz Gómez" w:date="2023-03-28T17:42:00Z">
                  <w:rPr>
                    <w:rFonts w:cs="Times New Roman"/>
                    <w:szCs w:val="24"/>
                  </w:rPr>
                </w:rPrChange>
              </w:rPr>
              <w:fldChar w:fldCharType="end"/>
            </w:r>
          </w:del>
          <w:customXmlDelRangeStart w:id="3365" w:author="Camilo Andrés Díaz Gómez" w:date="2023-03-14T20:49:00Z"/>
        </w:sdtContent>
      </w:sdt>
      <w:customXmlDelRangeEnd w:id="3365"/>
      <w:del w:id="3366" w:author="Camilo Andrés Díaz Gómez" w:date="2023-03-14T20:49:00Z">
        <w:r w:rsidR="007A700C" w:rsidRPr="002B569F" w:rsidDel="00076F39">
          <w:rPr>
            <w:rFonts w:cs="Times New Roman"/>
            <w:b/>
            <w:bCs/>
            <w:szCs w:val="24"/>
            <w:rPrChange w:id="3367" w:author="Camilo Andrés Díaz Gómez" w:date="2023-03-28T17:42:00Z">
              <w:rPr>
                <w:rFonts w:cs="Times New Roman"/>
                <w:szCs w:val="24"/>
              </w:rPr>
            </w:rPrChange>
          </w:rPr>
          <w:delText>.</w:delText>
        </w:r>
      </w:del>
    </w:p>
    <w:p w14:paraId="73D143AE" w14:textId="77777777" w:rsidR="00482888" w:rsidRPr="002B569F" w:rsidRDefault="00482888">
      <w:pPr>
        <w:pStyle w:val="PrrAPA"/>
        <w:ind w:firstLine="720"/>
        <w:rPr>
          <w:ins w:id="3368" w:author="JHONATAN MAURICIO VILLARREAL CORREDOR" w:date="2023-03-24T12:59:00Z"/>
          <w:b/>
          <w:bCs/>
          <w:rPrChange w:id="3369" w:author="Camilo Andrés Díaz Gómez" w:date="2023-03-28T17:42:00Z">
            <w:rPr>
              <w:ins w:id="3370" w:author="JHONATAN MAURICIO VILLARREAL CORREDOR" w:date="2023-03-24T12:59:00Z"/>
            </w:rPr>
          </w:rPrChange>
        </w:rPr>
        <w:pPrChange w:id="3371" w:author="Camilo Andrés Díaz Gómez" w:date="2023-03-28T17:43:00Z">
          <w:pPr>
            <w:pStyle w:val="PrrAPA"/>
          </w:pPr>
        </w:pPrChange>
      </w:pPr>
    </w:p>
    <w:p w14:paraId="437E54E0" w14:textId="4DFF9631" w:rsidR="007A700C" w:rsidRPr="002B569F" w:rsidDel="00076F39" w:rsidRDefault="007A700C">
      <w:pPr>
        <w:rPr>
          <w:del w:id="3372" w:author="Camilo Andrés Díaz Gómez" w:date="2023-03-14T20:49:00Z"/>
          <w:rFonts w:cs="Times New Roman"/>
          <w:b/>
          <w:bCs/>
          <w:i/>
          <w:iCs/>
          <w:szCs w:val="24"/>
        </w:rPr>
      </w:pPr>
    </w:p>
    <w:p w14:paraId="270389D1" w14:textId="107079AE" w:rsidR="007A700C" w:rsidRPr="002B569F" w:rsidDel="00076F39" w:rsidRDefault="007A700C">
      <w:pPr>
        <w:rPr>
          <w:del w:id="3373" w:author="Camilo Andrés Díaz Gómez" w:date="2023-03-14T20:49:00Z"/>
          <w:rFonts w:cs="Times New Roman"/>
          <w:b/>
          <w:bCs/>
          <w:i/>
          <w:iCs/>
          <w:szCs w:val="24"/>
        </w:rPr>
      </w:pPr>
      <w:del w:id="3374" w:author="Camilo Andrés Díaz Gómez" w:date="2023-03-14T20:49:00Z">
        <w:r w:rsidRPr="002B569F" w:rsidDel="00076F39">
          <w:rPr>
            <w:rFonts w:cs="Times New Roman"/>
            <w:b/>
            <w:bCs/>
            <w:i/>
            <w:iCs/>
            <w:szCs w:val="24"/>
          </w:rPr>
          <w:delText xml:space="preserve">Fuente </w:delText>
        </w:r>
      </w:del>
      <w:del w:id="3375" w:author="Camilo Andrés Díaz Gómez" w:date="2023-03-14T20:46:00Z">
        <w:r w:rsidRPr="002B569F" w:rsidDel="00A83442">
          <w:rPr>
            <w:rFonts w:cs="Times New Roman"/>
            <w:b/>
            <w:bCs/>
            <w:i/>
            <w:iCs/>
            <w:szCs w:val="24"/>
          </w:rPr>
          <w:delText>D</w:delText>
        </w:r>
      </w:del>
      <w:del w:id="3376" w:author="Camilo Andrés Díaz Gómez" w:date="2023-03-14T20:49:00Z">
        <w:r w:rsidRPr="002B569F" w:rsidDel="00076F39">
          <w:rPr>
            <w:rFonts w:cs="Times New Roman"/>
            <w:b/>
            <w:bCs/>
            <w:i/>
            <w:iCs/>
            <w:szCs w:val="24"/>
          </w:rPr>
          <w:delText xml:space="preserve">e Datos </w:delText>
        </w:r>
      </w:del>
    </w:p>
    <w:p w14:paraId="27796650" w14:textId="405F5698" w:rsidR="007A700C" w:rsidRPr="002B569F" w:rsidDel="00076F39" w:rsidRDefault="007A700C">
      <w:pPr>
        <w:pStyle w:val="PrrAPA"/>
        <w:ind w:firstLine="720"/>
        <w:rPr>
          <w:del w:id="3377" w:author="Camilo Andrés Díaz Gómez" w:date="2023-03-14T20:49:00Z"/>
          <w:b/>
          <w:bCs/>
          <w:rPrChange w:id="3378" w:author="Camilo Andrés Díaz Gómez" w:date="2023-03-28T17:42:00Z">
            <w:rPr>
              <w:del w:id="3379" w:author="Camilo Andrés Díaz Gómez" w:date="2023-03-14T20:49:00Z"/>
            </w:rPr>
          </w:rPrChange>
        </w:rPr>
        <w:pPrChange w:id="3380" w:author="Camilo Andrés Díaz Gómez" w:date="2023-03-28T17:43:00Z">
          <w:pPr>
            <w:pStyle w:val="PrrAPA"/>
          </w:pPr>
        </w:pPrChange>
      </w:pPr>
      <w:del w:id="3381" w:author="Camilo Andrés Díaz Gómez" w:date="2023-03-14T20:49:00Z">
        <w:r w:rsidRPr="002B569F" w:rsidDel="00076F39">
          <w:rPr>
            <w:b/>
            <w:bCs/>
            <w:rPrChange w:id="3382" w:author="Camilo Andrés Díaz Gómez" w:date="2023-03-28T17:42:00Z">
              <w:rPr/>
            </w:rPrChange>
          </w:rPr>
          <w:delText>La fuente de datos son conjuntos de información con sus respectivos datos recolectados para su respectivo análisis en la cual son fuentes de información para nivel informático y analítico</w:delText>
        </w:r>
      </w:del>
      <w:customXmlDelRangeStart w:id="3383" w:author="Camilo Andrés Díaz Gómez" w:date="2023-03-14T20:49:00Z"/>
      <w:sdt>
        <w:sdtPr>
          <w:rPr>
            <w:b/>
            <w:bCs/>
          </w:rPr>
          <w:id w:val="1966473776"/>
          <w:citation/>
        </w:sdtPr>
        <w:sdtContent>
          <w:customXmlDelRangeEnd w:id="3383"/>
          <w:del w:id="3384" w:author="Camilo Andrés Díaz Gómez" w:date="2023-03-14T20:49:00Z">
            <w:r w:rsidRPr="002B569F" w:rsidDel="00076F39">
              <w:rPr>
                <w:b/>
                <w:bCs/>
                <w:rPrChange w:id="3385" w:author="Camilo Andrés Díaz Gómez" w:date="2023-03-28T17:42:00Z">
                  <w:rPr/>
                </w:rPrChange>
              </w:rPr>
              <w:fldChar w:fldCharType="begin"/>
            </w:r>
            <w:r w:rsidRPr="002B569F" w:rsidDel="00076F39">
              <w:rPr>
                <w:b/>
                <w:bCs/>
                <w:rPrChange w:id="3386" w:author="Camilo Andrés Díaz Gómez" w:date="2023-03-28T17:42:00Z">
                  <w:rPr/>
                </w:rPrChange>
              </w:rPr>
              <w:delInstrText xml:space="preserve"> CITATION Dia02 \l 9226 </w:delInstrText>
            </w:r>
            <w:r w:rsidRPr="002B569F" w:rsidDel="00076F39">
              <w:rPr>
                <w:b/>
                <w:bCs/>
                <w:rPrChange w:id="3387" w:author="Camilo Andrés Díaz Gómez" w:date="2023-03-28T17:42:00Z">
                  <w:rPr/>
                </w:rPrChange>
              </w:rPr>
              <w:fldChar w:fldCharType="separate"/>
            </w:r>
            <w:r w:rsidRPr="002B569F" w:rsidDel="00076F39">
              <w:rPr>
                <w:b/>
                <w:bCs/>
                <w:noProof/>
                <w:rPrChange w:id="3388" w:author="Camilo Andrés Díaz Gómez" w:date="2023-03-28T17:42:00Z">
                  <w:rPr>
                    <w:noProof/>
                  </w:rPr>
                </w:rPrChange>
              </w:rPr>
              <w:delText xml:space="preserve"> (Diaz, Escriba, &amp; Murgui, 2002)</w:delText>
            </w:r>
            <w:r w:rsidRPr="002B569F" w:rsidDel="00076F39">
              <w:rPr>
                <w:b/>
                <w:bCs/>
                <w:rPrChange w:id="3389" w:author="Camilo Andrés Díaz Gómez" w:date="2023-03-28T17:42:00Z">
                  <w:rPr/>
                </w:rPrChange>
              </w:rPr>
              <w:fldChar w:fldCharType="end"/>
            </w:r>
          </w:del>
          <w:customXmlDelRangeStart w:id="3390" w:author="Camilo Andrés Díaz Gómez" w:date="2023-03-14T20:49:00Z"/>
        </w:sdtContent>
      </w:sdt>
      <w:customXmlDelRangeEnd w:id="3390"/>
      <w:del w:id="3391" w:author="Camilo Andrés Díaz Gómez" w:date="2023-03-14T20:49:00Z">
        <w:r w:rsidRPr="002B569F" w:rsidDel="00076F39">
          <w:rPr>
            <w:b/>
            <w:bCs/>
            <w:rPrChange w:id="3392" w:author="Camilo Andrés Díaz Gómez" w:date="2023-03-28T17:42:00Z">
              <w:rPr/>
            </w:rPrChange>
          </w:rPr>
          <w:delText>.</w:delText>
        </w:r>
      </w:del>
    </w:p>
    <w:p w14:paraId="054BC09C" w14:textId="112BD8B0" w:rsidR="007A700C" w:rsidRPr="002B569F" w:rsidRDefault="007A700C" w:rsidP="002B569F">
      <w:pPr>
        <w:rPr>
          <w:rFonts w:cs="Times New Roman"/>
          <w:b/>
          <w:bCs/>
          <w:i/>
          <w:iCs/>
          <w:szCs w:val="24"/>
        </w:rPr>
      </w:pPr>
    </w:p>
    <w:p w14:paraId="5A248378" w14:textId="12B2A4CE" w:rsidR="007A700C" w:rsidRDefault="007A700C" w:rsidP="002B569F">
      <w:pPr>
        <w:pStyle w:val="Ttulo6"/>
        <w:ind w:left="708"/>
        <w:rPr>
          <w:ins w:id="3393"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394" w:author="Camilo Andrés Díaz Gómez" w:date="2023-03-28T17:42:00Z">
            <w:rPr>
              <w:rFonts w:ascii="Times New Roman" w:eastAsiaTheme="minorHAnsi" w:hAnsi="Times New Roman" w:cstheme="minorBidi"/>
              <w:color w:val="auto"/>
            </w:rPr>
          </w:rPrChange>
        </w:rPr>
        <w:t xml:space="preserve">Estructurados </w:t>
      </w:r>
    </w:p>
    <w:p w14:paraId="6A6925EF" w14:textId="77777777" w:rsidR="000D1684" w:rsidRPr="000D1684" w:rsidRDefault="000D1684" w:rsidP="000D1684"/>
    <w:p w14:paraId="62AEAF06" w14:textId="470C13BC" w:rsidR="007A700C" w:rsidDel="000D1684" w:rsidRDefault="007A700C" w:rsidP="000D1684">
      <w:pPr>
        <w:pStyle w:val="PrrAPA"/>
        <w:ind w:left="708" w:firstLine="720"/>
        <w:rPr>
          <w:del w:id="3395" w:author="Camilo Andrés Díaz Gómez" w:date="2023-03-28T17:50:00Z"/>
        </w:rPr>
      </w:pPr>
      <w:r w:rsidRPr="002B569F">
        <w:t xml:space="preserve">Son la mayoría de los datos que se pueden encontrar almacenados en una base de </w:t>
      </w:r>
      <w:del w:id="3396" w:author="Camilo Andrés Díaz Gómez" w:date="2023-03-14T20:56:00Z">
        <w:r w:rsidRPr="002B569F" w:rsidDel="00076F39">
          <w:delText>datos;  se</w:delText>
        </w:r>
      </w:del>
      <w:ins w:id="3397" w:author="Camilo Andrés Díaz Gómez" w:date="2023-03-14T20:56:00Z">
        <w:r w:rsidR="00076F39" w:rsidRPr="002B569F">
          <w:t>datos; se</w:t>
        </w:r>
      </w:ins>
      <w:r w:rsidRPr="002B569F">
        <w:t xml:space="preserve"> muestran en fila y columnas, tienen definido su longitud en el formato que se encuentran los respectivos datos</w:t>
      </w:r>
      <w:sdt>
        <w:sdtPr>
          <w:id w:val="-1132245922"/>
          <w:citation/>
        </w:sdtPr>
        <w:sdtContent>
          <w:r w:rsidRPr="002B569F">
            <w:fldChar w:fldCharType="begin"/>
          </w:r>
          <w:r w:rsidRPr="002B569F">
            <w:instrText xml:space="preserve"> CITATION Her08 \l 9226 </w:instrText>
          </w:r>
          <w:r w:rsidRPr="002B569F">
            <w:fldChar w:fldCharType="separate"/>
          </w:r>
          <w:r w:rsidRPr="002B569F">
            <w:rPr>
              <w:noProof/>
            </w:rPr>
            <w:t xml:space="preserve"> (Hernandez &amp; Rodriguez, 2008)</w:t>
          </w:r>
          <w:r w:rsidRPr="002B569F">
            <w:fldChar w:fldCharType="end"/>
          </w:r>
        </w:sdtContent>
      </w:sdt>
      <w:r w:rsidRPr="002B569F">
        <w:t>.</w:t>
      </w:r>
    </w:p>
    <w:p w14:paraId="355DF634" w14:textId="77777777" w:rsidR="000D1684" w:rsidRPr="002B569F" w:rsidRDefault="000D1684">
      <w:pPr>
        <w:pStyle w:val="PrrAPA"/>
        <w:ind w:left="708" w:firstLine="720"/>
        <w:rPr>
          <w:ins w:id="3398" w:author="Camilo Andrés Díaz Gómez" w:date="2023-03-28T17:50:00Z"/>
        </w:rPr>
        <w:pPrChange w:id="3399" w:author="Camilo Andrés Díaz Gómez" w:date="2023-03-28T17:43:00Z">
          <w:pPr>
            <w:pStyle w:val="PrrAPA"/>
          </w:pPr>
        </w:pPrChange>
      </w:pPr>
    </w:p>
    <w:p w14:paraId="37A68021" w14:textId="098E54F9" w:rsidR="007A700C" w:rsidRPr="002B569F" w:rsidRDefault="007A700C">
      <w:pPr>
        <w:pStyle w:val="PrrAPA"/>
        <w:ind w:left="708" w:firstLine="720"/>
        <w:pPrChange w:id="3400" w:author="Camilo Andrés Díaz Gómez" w:date="2023-03-28T17:50:00Z">
          <w:pPr>
            <w:pStyle w:val="PrrAPA"/>
          </w:pPr>
        </w:pPrChange>
      </w:pPr>
    </w:p>
    <w:p w14:paraId="345E85E9" w14:textId="3C6EEE8A" w:rsidR="007A700C" w:rsidRDefault="007A700C" w:rsidP="002B569F">
      <w:pPr>
        <w:pStyle w:val="Ttulo6"/>
        <w:ind w:left="708"/>
        <w:rPr>
          <w:ins w:id="3401"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402" w:author="Camilo Andrés Díaz Gómez" w:date="2023-03-28T17:42:00Z">
            <w:rPr>
              <w:rFonts w:ascii="Times New Roman" w:eastAsiaTheme="minorHAnsi" w:hAnsi="Times New Roman" w:cs="Times New Roman"/>
              <w:color w:val="auto"/>
              <w:szCs w:val="24"/>
            </w:rPr>
          </w:rPrChange>
        </w:rPr>
        <w:t xml:space="preserve">No Estructurados </w:t>
      </w:r>
    </w:p>
    <w:p w14:paraId="06C1F775" w14:textId="77777777" w:rsidR="000D1684" w:rsidRPr="000D1684" w:rsidRDefault="000D1684">
      <w:pPr>
        <w:pPrChange w:id="3403" w:author="Camilo Andrés Díaz Gómez" w:date="2023-03-28T17:50:00Z">
          <w:pPr>
            <w:pStyle w:val="PrrAPA"/>
            <w:ind w:firstLine="0"/>
          </w:pPr>
        </w:pPrChange>
      </w:pPr>
    </w:p>
    <w:p w14:paraId="2BD6262A" w14:textId="6AAF849F" w:rsidR="007A700C" w:rsidRPr="002B569F" w:rsidRDefault="007A700C">
      <w:pPr>
        <w:pStyle w:val="PrrAPA"/>
        <w:ind w:left="708" w:firstLine="720"/>
        <w:pPrChange w:id="3404" w:author="Camilo Andrés Díaz Gómez" w:date="2023-03-28T17:43:00Z">
          <w:pPr>
            <w:pStyle w:val="PrrAPA"/>
          </w:pPr>
        </w:pPrChange>
      </w:pPr>
      <w:r w:rsidRPr="002B569F">
        <w:t>Son datos binarios que no están organizados que no tienen algún valor al utilizarlos hasta que son organizados y almacenados, el cual su manejo es mucho más complejo que en los demás, estos datos no se pueden usar en una base tradicional como son las tablas  ya que es imposible poder organizarlos o ajustarlos en filas y columnas estandarizadas, pero se encuentran muchos tipos de datos no estructurados de uso común como archivos PDF, imágenes o archivos de texto</w:t>
      </w:r>
      <w:del w:id="3405" w:author="Camilo Andrés Díaz Gómez" w:date="2023-03-14T20:19:00Z">
        <w:r w:rsidRPr="002B569F" w:rsidDel="00952EC4">
          <w:delText>.</w:delText>
        </w:r>
      </w:del>
      <w:sdt>
        <w:sdtPr>
          <w:id w:val="2008546141"/>
          <w:citation/>
        </w:sdtPr>
        <w:sdtContent>
          <w:r w:rsidRPr="002B569F">
            <w:fldChar w:fldCharType="begin"/>
          </w:r>
          <w:r w:rsidRPr="002B569F">
            <w:instrText xml:space="preserve"> CITATION Has18 \l 9226 </w:instrText>
          </w:r>
          <w:r w:rsidRPr="002B569F">
            <w:fldChar w:fldCharType="separate"/>
          </w:r>
          <w:r w:rsidRPr="002B569F">
            <w:rPr>
              <w:noProof/>
            </w:rPr>
            <w:t xml:space="preserve"> (Hassan, Domingo-Ferrer, &amp; Soria-comas, 2018)</w:t>
          </w:r>
          <w:r w:rsidRPr="002B569F">
            <w:fldChar w:fldCharType="end"/>
          </w:r>
        </w:sdtContent>
      </w:sdt>
      <w:ins w:id="3406" w:author="Camilo Andrés Díaz Gómez" w:date="2023-03-14T20:19:00Z">
        <w:r w:rsidR="00952EC4" w:rsidRPr="002B569F">
          <w:t>.</w:t>
        </w:r>
      </w:ins>
    </w:p>
    <w:p w14:paraId="2AA42D1A" w14:textId="0FC0B7CE" w:rsidR="007A700C" w:rsidRPr="002B569F" w:rsidDel="00076F39" w:rsidRDefault="007A700C">
      <w:pPr>
        <w:pStyle w:val="PrrAPA"/>
        <w:ind w:left="708" w:firstLine="0"/>
        <w:rPr>
          <w:ins w:id="3407" w:author="Steff Guzmán" w:date="2023-03-13T19:47:00Z"/>
          <w:del w:id="3408" w:author="Camilo Andrés Díaz Gómez" w:date="2023-03-14T20:56:00Z"/>
          <w:b/>
          <w:bCs/>
          <w:i/>
          <w:iCs/>
        </w:rPr>
        <w:pPrChange w:id="3409" w:author="Camilo Andrés Díaz Gómez" w:date="2023-03-28T17:43:00Z">
          <w:pPr>
            <w:pStyle w:val="PrrAPA"/>
            <w:ind w:firstLine="0"/>
          </w:pPr>
        </w:pPrChange>
      </w:pPr>
    </w:p>
    <w:p w14:paraId="6F58195F" w14:textId="529C26C5" w:rsidR="00D00CDF" w:rsidRPr="002B569F" w:rsidRDefault="00D00CDF" w:rsidP="002B569F">
      <w:pPr>
        <w:pStyle w:val="PrrAPA"/>
        <w:ind w:firstLine="0"/>
        <w:rPr>
          <w:ins w:id="3410" w:author="Steff Guzmán" w:date="2023-03-13T19:47:00Z"/>
          <w:b/>
          <w:bCs/>
          <w:i/>
          <w:iCs/>
        </w:rPr>
      </w:pPr>
    </w:p>
    <w:p w14:paraId="4B883BB7" w14:textId="4E6A0EF5" w:rsidR="00D00CDF" w:rsidRPr="002B569F" w:rsidDel="00952EC4" w:rsidRDefault="00D00CDF">
      <w:pPr>
        <w:pStyle w:val="Ttulo6"/>
        <w:ind w:left="708"/>
        <w:rPr>
          <w:ins w:id="3411" w:author="Steff Guzmán" w:date="2023-03-13T19:47:00Z"/>
          <w:del w:id="3412" w:author="Camilo Andrés Díaz Gómez" w:date="2023-03-14T20:14:00Z"/>
          <w:b/>
          <w:bCs/>
          <w:rPrChange w:id="3413" w:author="Camilo Andrés Díaz Gómez" w:date="2023-03-28T17:42:00Z">
            <w:rPr>
              <w:ins w:id="3414" w:author="Steff Guzmán" w:date="2023-03-13T19:47:00Z"/>
              <w:del w:id="3415" w:author="Camilo Andrés Díaz Gómez" w:date="2023-03-14T20:14:00Z"/>
            </w:rPr>
          </w:rPrChange>
        </w:rPr>
        <w:pPrChange w:id="3416" w:author="Camilo Andrés Díaz Gómez" w:date="2023-03-28T17:43:00Z">
          <w:pPr>
            <w:pStyle w:val="PrrAPA"/>
            <w:ind w:firstLine="0"/>
          </w:pPr>
        </w:pPrChange>
      </w:pPr>
    </w:p>
    <w:p w14:paraId="4175C462" w14:textId="5BA7F021" w:rsidR="00D00CDF" w:rsidRPr="002B569F" w:rsidDel="00952EC4" w:rsidRDefault="00D00CDF">
      <w:pPr>
        <w:pStyle w:val="Ttulo6"/>
        <w:ind w:left="708"/>
        <w:rPr>
          <w:del w:id="3417" w:author="Camilo Andrés Díaz Gómez" w:date="2023-03-14T20:14:00Z"/>
          <w:b/>
          <w:bCs/>
          <w:rPrChange w:id="3418" w:author="Camilo Andrés Díaz Gómez" w:date="2023-03-28T17:42:00Z">
            <w:rPr>
              <w:del w:id="3419" w:author="Camilo Andrés Díaz Gómez" w:date="2023-03-14T20:14:00Z"/>
            </w:rPr>
          </w:rPrChange>
        </w:rPr>
        <w:pPrChange w:id="3420" w:author="Camilo Andrés Díaz Gómez" w:date="2023-03-28T17:43:00Z">
          <w:pPr>
            <w:pStyle w:val="PrrAPA"/>
            <w:ind w:firstLine="0"/>
          </w:pPr>
        </w:pPrChange>
      </w:pPr>
    </w:p>
    <w:p w14:paraId="2194FC59" w14:textId="2F8EC096" w:rsidR="007A700C" w:rsidRDefault="007A700C" w:rsidP="002B569F">
      <w:pPr>
        <w:pStyle w:val="Ttulo6"/>
        <w:ind w:left="708"/>
        <w:rPr>
          <w:ins w:id="3421"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422" w:author="Camilo Andrés Díaz Gómez" w:date="2023-03-28T17:42:00Z">
            <w:rPr>
              <w:rFonts w:ascii="Times New Roman" w:eastAsiaTheme="minorHAnsi" w:hAnsi="Times New Roman" w:cs="Times New Roman"/>
              <w:color w:val="auto"/>
              <w:szCs w:val="24"/>
            </w:rPr>
          </w:rPrChange>
        </w:rPr>
        <w:t>Semi – estructurados</w:t>
      </w:r>
    </w:p>
    <w:p w14:paraId="127EF743" w14:textId="77777777" w:rsidR="000D1684" w:rsidRPr="000D1684" w:rsidRDefault="000D1684">
      <w:pPr>
        <w:pPrChange w:id="3423" w:author="Camilo Andrés Díaz Gómez" w:date="2023-03-28T17:50:00Z">
          <w:pPr>
            <w:pStyle w:val="PrrAPA"/>
            <w:ind w:firstLine="0"/>
          </w:pPr>
        </w:pPrChange>
      </w:pPr>
    </w:p>
    <w:p w14:paraId="6643C6CE" w14:textId="3B015455" w:rsidR="007A700C" w:rsidRPr="002B569F" w:rsidRDefault="007A700C">
      <w:pPr>
        <w:pStyle w:val="PrrAPA"/>
        <w:ind w:left="708"/>
        <w:pPrChange w:id="3424" w:author="Camilo Andrés Díaz Gómez" w:date="2023-03-28T17:43:00Z">
          <w:pPr>
            <w:pStyle w:val="PrrAPA"/>
          </w:pPr>
        </w:pPrChange>
      </w:pPr>
      <w:r w:rsidRPr="002B569F">
        <w:t>Son datos que no son organizados en un repositorio, pero tiene información importante como metadatos (datos que están cerca de los datos) la cual hace que se pueda procesar más fácilmente los datos</w:t>
      </w:r>
      <w:sdt>
        <w:sdtPr>
          <w:id w:val="-1732150179"/>
          <w:citation/>
        </w:sdtPr>
        <w:sdtContent>
          <w:r w:rsidRPr="002B569F">
            <w:fldChar w:fldCharType="begin"/>
          </w:r>
          <w:r w:rsidRPr="002B569F">
            <w:instrText xml:space="preserve"> CITATION Rap07 \l 9226 </w:instrText>
          </w:r>
          <w:r w:rsidRPr="002B569F">
            <w:fldChar w:fldCharType="separate"/>
          </w:r>
          <w:r w:rsidRPr="002B569F">
            <w:rPr>
              <w:noProof/>
            </w:rPr>
            <w:t xml:space="preserve"> (Raposo, 2007)</w:t>
          </w:r>
          <w:r w:rsidRPr="002B569F">
            <w:fldChar w:fldCharType="end"/>
          </w:r>
        </w:sdtContent>
      </w:sdt>
      <w:r w:rsidRPr="002B569F">
        <w:t>.</w:t>
      </w:r>
      <w:bookmarkStart w:id="3425" w:name="_Toc56811421"/>
      <w:bookmarkStart w:id="3426" w:name="_Toc114686988"/>
      <w:bookmarkStart w:id="3427" w:name="_Toc115172926"/>
    </w:p>
    <w:p w14:paraId="1A4EE9D0" w14:textId="77777777" w:rsidR="007A700C" w:rsidRPr="002B569F" w:rsidRDefault="007A700C" w:rsidP="002B569F">
      <w:pPr>
        <w:pStyle w:val="PrrAPA"/>
        <w:ind w:firstLine="0"/>
      </w:pPr>
    </w:p>
    <w:p w14:paraId="6B9D4670" w14:textId="14575A62" w:rsidR="007A700C" w:rsidRPr="002B569F" w:rsidDel="00A42751" w:rsidRDefault="007A700C">
      <w:pPr>
        <w:pStyle w:val="Ttulo4"/>
        <w:rPr>
          <w:del w:id="3428" w:author="Camilo Andrés Díaz Gómez" w:date="2023-03-14T20:59:00Z"/>
          <w:b/>
          <w:bCs/>
          <w:rPrChange w:id="3429" w:author="Camilo Andrés Díaz Gómez" w:date="2023-03-28T17:42:00Z">
            <w:rPr>
              <w:del w:id="3430" w:author="Camilo Andrés Díaz Gómez" w:date="2023-03-14T20:59:00Z"/>
            </w:rPr>
          </w:rPrChange>
        </w:rPr>
        <w:pPrChange w:id="3431" w:author="Camilo Andrés Díaz Gómez" w:date="2023-03-28T17:43:00Z">
          <w:pPr>
            <w:pStyle w:val="PrrAPA"/>
            <w:ind w:firstLine="0"/>
          </w:pPr>
        </w:pPrChange>
      </w:pPr>
      <w:del w:id="3432" w:author="Camilo Andrés Díaz Gómez" w:date="2023-03-14T20:59:00Z">
        <w:r w:rsidRPr="002B569F" w:rsidDel="00A42751">
          <w:rPr>
            <w:rFonts w:cs="Times New Roman"/>
            <w:b/>
            <w:bCs/>
            <w:szCs w:val="24"/>
            <w:rPrChange w:id="3433" w:author="Camilo Andrés Díaz Gómez" w:date="2023-03-28T17:42:00Z">
              <w:rPr/>
            </w:rPrChange>
          </w:rPr>
          <w:delText>Ciclo de la analítica KDD – Metodologías</w:delText>
        </w:r>
        <w:bookmarkEnd w:id="3425"/>
        <w:bookmarkEnd w:id="3426"/>
        <w:bookmarkEnd w:id="3427"/>
      </w:del>
    </w:p>
    <w:p w14:paraId="41B87B46" w14:textId="77777777" w:rsidR="007A700C" w:rsidRPr="002B569F" w:rsidRDefault="007A700C" w:rsidP="002B569F">
      <w:pPr>
        <w:rPr>
          <w:rFonts w:cs="Times New Roman"/>
          <w:b/>
          <w:bCs/>
          <w:i/>
          <w:iCs/>
          <w:szCs w:val="24"/>
        </w:rPr>
      </w:pPr>
    </w:p>
    <w:p w14:paraId="533E4D26" w14:textId="3AD9D109" w:rsidR="007A700C" w:rsidRDefault="007A700C" w:rsidP="002B569F">
      <w:pPr>
        <w:pStyle w:val="Ttulo4"/>
        <w:rPr>
          <w:ins w:id="3434" w:author="Camilo Andrés Díaz Gómez" w:date="2023-03-28T17:50:00Z"/>
          <w:rFonts w:ascii="Times New Roman" w:hAnsi="Times New Roman" w:cs="Times New Roman"/>
          <w:b/>
          <w:bCs/>
          <w:i w:val="0"/>
          <w:iCs w:val="0"/>
          <w:color w:val="auto"/>
          <w:szCs w:val="24"/>
        </w:rPr>
      </w:pPr>
      <w:del w:id="3435" w:author="Camilo Andrés Díaz Gómez" w:date="2023-03-14T20:46:00Z">
        <w:r w:rsidRPr="002B569F" w:rsidDel="00A83442">
          <w:rPr>
            <w:rFonts w:ascii="Times New Roman" w:hAnsi="Times New Roman" w:cs="Times New Roman"/>
            <w:b/>
            <w:bCs/>
            <w:i w:val="0"/>
            <w:iCs w:val="0"/>
            <w:color w:val="auto"/>
            <w:szCs w:val="24"/>
            <w:rPrChange w:id="3436" w:author="Camilo Andrés Díaz Gómez" w:date="2023-03-28T17:42:00Z">
              <w:rPr>
                <w:rFonts w:ascii="Times New Roman" w:eastAsiaTheme="minorHAnsi" w:hAnsi="Times New Roman" w:cstheme="minorBidi"/>
                <w:color w:val="auto"/>
              </w:rPr>
            </w:rPrChange>
          </w:rPr>
          <w:delText xml:space="preserve"> </w:delText>
        </w:r>
      </w:del>
      <w:bookmarkStart w:id="3437" w:name="_Toc56811422"/>
      <w:bookmarkStart w:id="3438" w:name="_Toc114686989"/>
      <w:bookmarkStart w:id="3439" w:name="_Toc115172927"/>
      <w:r w:rsidRPr="002B569F">
        <w:rPr>
          <w:rFonts w:ascii="Times New Roman" w:hAnsi="Times New Roman" w:cs="Times New Roman"/>
          <w:b/>
          <w:bCs/>
          <w:i w:val="0"/>
          <w:iCs w:val="0"/>
          <w:color w:val="auto"/>
          <w:szCs w:val="24"/>
          <w:rPrChange w:id="3440" w:author="Camilo Andrés Díaz Gómez" w:date="2023-03-28T17:42:00Z">
            <w:rPr>
              <w:rFonts w:ascii="Times New Roman" w:eastAsiaTheme="minorHAnsi" w:hAnsi="Times New Roman" w:cstheme="minorBidi"/>
              <w:color w:val="auto"/>
            </w:rPr>
          </w:rPrChange>
        </w:rPr>
        <w:t>Tipos de analítica</w:t>
      </w:r>
      <w:bookmarkEnd w:id="3437"/>
      <w:bookmarkEnd w:id="3438"/>
      <w:bookmarkEnd w:id="3439"/>
    </w:p>
    <w:p w14:paraId="513508E1" w14:textId="77777777" w:rsidR="000D1684" w:rsidRPr="000D1684" w:rsidRDefault="000D1684" w:rsidP="000D1684">
      <w:pPr>
        <w:rPr>
          <w:rPrChange w:id="3441" w:author="Camilo Andrés Díaz Gómez" w:date="2023-03-28T17:50:00Z">
            <w:rPr>
              <w:i/>
              <w:iCs/>
            </w:rPr>
          </w:rPrChange>
        </w:rPr>
      </w:pPr>
    </w:p>
    <w:p w14:paraId="1822865F" w14:textId="77777777" w:rsidR="007A700C" w:rsidRPr="002B569F" w:rsidRDefault="007A700C" w:rsidP="002B569F">
      <w:pPr>
        <w:ind w:firstLine="720"/>
        <w:rPr>
          <w:rFonts w:cs="Times New Roman"/>
          <w:szCs w:val="24"/>
        </w:rPr>
      </w:pPr>
      <w:r w:rsidRPr="002B569F">
        <w:rPr>
          <w:rFonts w:cs="Times New Roman"/>
          <w:szCs w:val="24"/>
        </w:rPr>
        <w:t>Con el aumento de la cantidad de datos que generan actualmente las organizaciones, los negocios pueden extraer grandes cantidades de información las cuales se pueden utilizar para mejorar a las empresas como predecir qué mes se puede obtener más ganancias.</w:t>
      </w:r>
    </w:p>
    <w:p w14:paraId="7F899CA3" w14:textId="77777777" w:rsidR="007A700C" w:rsidRPr="002B569F" w:rsidRDefault="007A700C" w:rsidP="002B569F">
      <w:pPr>
        <w:ind w:firstLine="720"/>
        <w:rPr>
          <w:rFonts w:cs="Times New Roman"/>
          <w:szCs w:val="24"/>
        </w:rPr>
      </w:pPr>
    </w:p>
    <w:p w14:paraId="5D4B06E9" w14:textId="62E47291" w:rsidR="007A700C" w:rsidRPr="002B569F" w:rsidRDefault="007A700C" w:rsidP="002B569F">
      <w:pPr>
        <w:ind w:firstLine="720"/>
        <w:rPr>
          <w:rFonts w:cs="Times New Roman"/>
          <w:szCs w:val="24"/>
        </w:rPr>
      </w:pPr>
      <w:r w:rsidRPr="002B569F">
        <w:rPr>
          <w:rFonts w:cs="Times New Roman"/>
          <w:szCs w:val="24"/>
        </w:rPr>
        <w:t>“</w:t>
      </w:r>
      <w:del w:id="3442" w:author="Camilo Andrés Díaz Gómez" w:date="2023-03-28T17:51:00Z">
        <w:r w:rsidRPr="002B569F" w:rsidDel="000D1684">
          <w:rPr>
            <w:rFonts w:cs="Times New Roman"/>
            <w:i/>
            <w:iCs/>
            <w:szCs w:val="24"/>
          </w:rPr>
          <w:delText xml:space="preserve">un </w:delText>
        </w:r>
      </w:del>
      <w:ins w:id="3443" w:author="Camilo Andrés Díaz Gómez" w:date="2023-03-28T17:51:00Z">
        <w:r w:rsidR="000D1684">
          <w:rPr>
            <w:rFonts w:cs="Times New Roman"/>
            <w:i/>
            <w:iCs/>
            <w:szCs w:val="24"/>
          </w:rPr>
          <w:t>U</w:t>
        </w:r>
        <w:r w:rsidR="000D1684" w:rsidRPr="002B569F">
          <w:rPr>
            <w:rFonts w:cs="Times New Roman"/>
            <w:i/>
            <w:iCs/>
            <w:szCs w:val="24"/>
          </w:rPr>
          <w:t xml:space="preserve">n </w:t>
        </w:r>
      </w:ins>
      <w:r w:rsidRPr="002B569F">
        <w:rPr>
          <w:rFonts w:cs="Times New Roman"/>
          <w:i/>
          <w:iCs/>
          <w:szCs w:val="24"/>
        </w:rPr>
        <w:t>conjunto de métodos de análisis matemático y estadístico que sirve para identificar patrones de comportamiento, pronósticos, escenarios “que pasaría si”, entre otros</w:t>
      </w:r>
      <w:r w:rsidRPr="002B569F">
        <w:rPr>
          <w:rFonts w:cs="Times New Roman"/>
          <w:szCs w:val="24"/>
        </w:rPr>
        <w:t>” (Davenport y Harrys, 2017).</w:t>
      </w:r>
    </w:p>
    <w:p w14:paraId="2254EF7D" w14:textId="77777777" w:rsidR="007A700C" w:rsidRPr="002B569F" w:rsidRDefault="007A700C" w:rsidP="002B569F">
      <w:pPr>
        <w:rPr>
          <w:rFonts w:cs="Times New Roman"/>
          <w:szCs w:val="24"/>
        </w:rPr>
      </w:pPr>
    </w:p>
    <w:p w14:paraId="2F7455E5" w14:textId="31157143" w:rsidR="007A700C" w:rsidRDefault="007A700C" w:rsidP="002B569F">
      <w:pPr>
        <w:pStyle w:val="Ttulo5"/>
        <w:ind w:firstLine="708"/>
        <w:rPr>
          <w:ins w:id="3444" w:author="Camilo Andrés Díaz Gómez" w:date="2023-03-28T17:50:00Z"/>
          <w:rFonts w:ascii="Times New Roman" w:hAnsi="Times New Roman" w:cs="Times New Roman"/>
          <w:b/>
          <w:bCs/>
          <w:i/>
          <w:iCs/>
          <w:color w:val="auto"/>
          <w:szCs w:val="24"/>
        </w:rPr>
      </w:pPr>
      <w:bookmarkStart w:id="3445" w:name="_Toc115172928"/>
      <w:r w:rsidRPr="002B569F">
        <w:rPr>
          <w:rFonts w:ascii="Times New Roman" w:hAnsi="Times New Roman" w:cs="Times New Roman"/>
          <w:b/>
          <w:bCs/>
          <w:i/>
          <w:iCs/>
          <w:color w:val="auto"/>
          <w:szCs w:val="24"/>
          <w:rPrChange w:id="3446" w:author="Camilo Andrés Díaz Gómez" w:date="2023-03-28T17:42:00Z">
            <w:rPr>
              <w:rFonts w:ascii="Times New Roman" w:eastAsiaTheme="minorHAnsi" w:hAnsi="Times New Roman" w:cstheme="minorBidi"/>
              <w:color w:val="auto"/>
            </w:rPr>
          </w:rPrChange>
        </w:rPr>
        <w:t>Descriptiva</w:t>
      </w:r>
      <w:bookmarkEnd w:id="3445"/>
      <w:del w:id="3447" w:author="Camilo Andrés Díaz Gómez" w:date="2023-03-14T20:46:00Z">
        <w:r w:rsidR="004E3955" w:rsidRPr="002B569F" w:rsidDel="00A83442">
          <w:rPr>
            <w:rFonts w:ascii="Times New Roman" w:hAnsi="Times New Roman" w:cs="Times New Roman"/>
            <w:b/>
            <w:bCs/>
            <w:i/>
            <w:iCs/>
            <w:color w:val="auto"/>
            <w:szCs w:val="24"/>
            <w:rPrChange w:id="3448" w:author="Camilo Andrés Díaz Gómez" w:date="2023-03-28T17:42:00Z">
              <w:rPr>
                <w:rFonts w:ascii="Times New Roman" w:eastAsiaTheme="minorHAnsi" w:hAnsi="Times New Roman" w:cstheme="minorBidi"/>
                <w:color w:val="auto"/>
              </w:rPr>
            </w:rPrChange>
          </w:rPr>
          <w:delText>.</w:delText>
        </w:r>
      </w:del>
    </w:p>
    <w:p w14:paraId="1EA6F201" w14:textId="77777777" w:rsidR="000D1684" w:rsidRPr="000D1684" w:rsidRDefault="000D1684">
      <w:pPr>
        <w:pPrChange w:id="3449" w:author="Camilo Andrés Díaz Gómez" w:date="2023-03-28T17:50:00Z">
          <w:pPr>
            <w:ind w:firstLine="708"/>
          </w:pPr>
        </w:pPrChange>
      </w:pPr>
    </w:p>
    <w:p w14:paraId="1D0FF09C" w14:textId="77777777" w:rsidR="007A700C" w:rsidRPr="002B569F" w:rsidRDefault="007A700C">
      <w:pPr>
        <w:ind w:left="708" w:firstLine="720"/>
        <w:rPr>
          <w:rFonts w:cs="Times New Roman"/>
          <w:szCs w:val="24"/>
          <w:shd w:val="clear" w:color="auto" w:fill="FFFFFF"/>
        </w:rPr>
        <w:pPrChange w:id="3450" w:author="Camilo Andrés Díaz Gómez" w:date="2023-03-28T17:51:00Z">
          <w:pPr>
            <w:ind w:firstLine="720"/>
          </w:pPr>
        </w:pPrChange>
      </w:pPr>
      <w:r w:rsidRPr="002B569F">
        <w:rPr>
          <w:rFonts w:cs="Times New Roman"/>
          <w:szCs w:val="24"/>
        </w:rPr>
        <w:lastRenderedPageBreak/>
        <w:t>Se pueden diferenciar de los otros tipos por medio de la pregunta inicial sea ¿qué sucedió?</w:t>
      </w:r>
      <w:r w:rsidRPr="002B569F">
        <w:rPr>
          <w:rFonts w:cs="Times New Roman"/>
          <w:szCs w:val="24"/>
          <w:shd w:val="clear" w:color="auto" w:fill="FFFFFF"/>
        </w:rPr>
        <w:t xml:space="preserve">  o ¿Qué está pasando? un resumen del desempeño del total de las actividades empresariales, el cual permite ver la composición principal dentro de un negocio como por ejemplo observar las ganancias o pérdidas en el mes </w:t>
      </w:r>
      <w:sdt>
        <w:sdtPr>
          <w:rPr>
            <w:rFonts w:cs="Times New Roman"/>
            <w:szCs w:val="24"/>
            <w:shd w:val="clear" w:color="auto" w:fill="FFFFFF"/>
          </w:rPr>
          <w:id w:val="412128259"/>
          <w:citation/>
        </w:sdtPr>
        <w:sdtContent>
          <w:r w:rsidRPr="002B569F">
            <w:rPr>
              <w:rFonts w:cs="Times New Roman"/>
              <w:szCs w:val="24"/>
              <w:shd w:val="clear" w:color="auto" w:fill="FFFFFF"/>
            </w:rPr>
            <w:fldChar w:fldCharType="begin"/>
          </w:r>
          <w:r w:rsidRPr="002B569F">
            <w:rPr>
              <w:rFonts w:cs="Times New Roman"/>
              <w:szCs w:val="24"/>
              <w:shd w:val="clear" w:color="auto" w:fill="FFFFFF"/>
            </w:rPr>
            <w:instrText xml:space="preserve">CITATION Ana18 \l 9226 </w:instrText>
          </w:r>
          <w:r w:rsidRPr="002B569F">
            <w:rPr>
              <w:rFonts w:cs="Times New Roman"/>
              <w:szCs w:val="24"/>
              <w:shd w:val="clear" w:color="auto" w:fill="FFFFFF"/>
            </w:rPr>
            <w:fldChar w:fldCharType="separate"/>
          </w:r>
          <w:r w:rsidRPr="002B569F">
            <w:rPr>
              <w:rFonts w:cs="Times New Roman"/>
              <w:noProof/>
              <w:szCs w:val="24"/>
              <w:shd w:val="clear" w:color="auto" w:fill="FFFFFF"/>
            </w:rPr>
            <w:t>(cuatro tipos de analítica de retail que todo comercio necesita en 2018, 2018)</w:t>
          </w:r>
          <w:r w:rsidRPr="002B569F">
            <w:rPr>
              <w:rFonts w:cs="Times New Roman"/>
              <w:szCs w:val="24"/>
              <w:shd w:val="clear" w:color="auto" w:fill="FFFFFF"/>
            </w:rPr>
            <w:fldChar w:fldCharType="end"/>
          </w:r>
        </w:sdtContent>
      </w:sdt>
      <w:r w:rsidRPr="002B569F">
        <w:rPr>
          <w:rFonts w:cs="Times New Roman"/>
          <w:szCs w:val="24"/>
          <w:shd w:val="clear" w:color="auto" w:fill="FFFFFF"/>
        </w:rPr>
        <w:t>. Consiste en almacenar y realizar información con datos históricos para obtener un análisis del estado actual y anterior del negocio, permite detectar, visualizar, observar e identificar el camino a tomar para la mejor desciño posible.</w:t>
      </w:r>
    </w:p>
    <w:p w14:paraId="078E4FEA" w14:textId="77777777" w:rsidR="007A700C" w:rsidRPr="002B569F" w:rsidRDefault="007A700C">
      <w:pPr>
        <w:ind w:firstLine="720"/>
        <w:rPr>
          <w:rFonts w:cs="Times New Roman"/>
          <w:szCs w:val="24"/>
        </w:rPr>
        <w:pPrChange w:id="3451" w:author="Camilo Andrés Díaz Gómez" w:date="2023-03-28T17:43:00Z">
          <w:pPr/>
        </w:pPrChange>
      </w:pPr>
    </w:p>
    <w:p w14:paraId="799C832B" w14:textId="309CC652" w:rsidR="007A700C" w:rsidRDefault="007A700C" w:rsidP="002B569F">
      <w:pPr>
        <w:pStyle w:val="Ttulo5"/>
        <w:ind w:firstLine="708"/>
        <w:rPr>
          <w:ins w:id="3452" w:author="Camilo Andrés Díaz Gómez" w:date="2023-03-28T17:50:00Z"/>
          <w:rFonts w:ascii="Times New Roman" w:hAnsi="Times New Roman" w:cs="Times New Roman"/>
          <w:b/>
          <w:bCs/>
          <w:i/>
          <w:iCs/>
          <w:color w:val="auto"/>
          <w:szCs w:val="24"/>
        </w:rPr>
      </w:pPr>
      <w:bookmarkStart w:id="3453" w:name="_Toc115172929"/>
      <w:r w:rsidRPr="002B569F">
        <w:rPr>
          <w:rFonts w:ascii="Times New Roman" w:hAnsi="Times New Roman" w:cs="Times New Roman"/>
          <w:b/>
          <w:bCs/>
          <w:i/>
          <w:iCs/>
          <w:color w:val="auto"/>
          <w:szCs w:val="24"/>
          <w:rPrChange w:id="3454" w:author="Camilo Andrés Díaz Gómez" w:date="2023-03-28T17:42:00Z">
            <w:rPr>
              <w:rFonts w:ascii="Times New Roman" w:eastAsiaTheme="minorHAnsi" w:hAnsi="Times New Roman" w:cstheme="minorBidi"/>
              <w:color w:val="auto"/>
            </w:rPr>
          </w:rPrChange>
        </w:rPr>
        <w:t>Diagnostica</w:t>
      </w:r>
      <w:bookmarkEnd w:id="3453"/>
      <w:del w:id="3455" w:author="Camilo Andrés Díaz Gómez" w:date="2023-03-14T20:46:00Z">
        <w:r w:rsidR="004E3955" w:rsidRPr="002B569F" w:rsidDel="00A83442">
          <w:rPr>
            <w:rFonts w:ascii="Times New Roman" w:hAnsi="Times New Roman" w:cs="Times New Roman"/>
            <w:b/>
            <w:bCs/>
            <w:i/>
            <w:iCs/>
            <w:color w:val="auto"/>
            <w:szCs w:val="24"/>
            <w:rPrChange w:id="3456" w:author="Camilo Andrés Díaz Gómez" w:date="2023-03-28T17:42:00Z">
              <w:rPr>
                <w:rFonts w:ascii="Times New Roman" w:eastAsiaTheme="minorHAnsi" w:hAnsi="Times New Roman" w:cstheme="minorBidi"/>
                <w:color w:val="auto"/>
              </w:rPr>
            </w:rPrChange>
          </w:rPr>
          <w:delText>.</w:delText>
        </w:r>
      </w:del>
    </w:p>
    <w:p w14:paraId="0971009F" w14:textId="77777777" w:rsidR="000D1684" w:rsidRPr="000D1684" w:rsidRDefault="000D1684">
      <w:pPr>
        <w:pPrChange w:id="3457" w:author="Camilo Andrés Díaz Gómez" w:date="2023-03-28T17:50:00Z">
          <w:pPr>
            <w:ind w:firstLine="708"/>
          </w:pPr>
        </w:pPrChange>
      </w:pPr>
    </w:p>
    <w:p w14:paraId="04610D8C" w14:textId="77777777" w:rsidR="007A700C" w:rsidRPr="002B569F" w:rsidRDefault="007A700C">
      <w:pPr>
        <w:ind w:left="708" w:firstLine="720"/>
        <w:rPr>
          <w:rFonts w:cs="Times New Roman"/>
          <w:szCs w:val="24"/>
        </w:rPr>
        <w:pPrChange w:id="3458" w:author="Camilo Andrés Díaz Gómez" w:date="2023-03-28T17:51:00Z">
          <w:pPr>
            <w:ind w:firstLine="720"/>
          </w:pPr>
        </w:pPrChange>
      </w:pPr>
      <w:r w:rsidRPr="002B569F">
        <w:rPr>
          <w:rFonts w:cs="Times New Roman"/>
          <w:szCs w:val="24"/>
        </w:rPr>
        <w:t xml:space="preserve">Se pueden diferenciar de los otros tipos por medio de la pregunta inicial sea ¿Por qué está pasando? Tiene en cuenta los antecedentes de lo que se quiere analizar para dar un informe más acertado con sus respectivas herramientas y así poder eliminar el problema y así tener los elementos necesarios para que el respectivo análisis en los datos se pueda obtener la causa de los problemas </w:t>
      </w:r>
      <w:sdt>
        <w:sdtPr>
          <w:rPr>
            <w:rFonts w:cs="Times New Roman"/>
            <w:szCs w:val="24"/>
          </w:rPr>
          <w:id w:val="18904528"/>
          <w:citation/>
        </w:sdtPr>
        <w:sdtContent>
          <w:r w:rsidRPr="002B569F">
            <w:rPr>
              <w:rFonts w:cs="Times New Roman"/>
              <w:szCs w:val="24"/>
            </w:rPr>
            <w:fldChar w:fldCharType="begin"/>
          </w:r>
          <w:r w:rsidRPr="002B569F">
            <w:rPr>
              <w:rFonts w:cs="Times New Roman"/>
              <w:szCs w:val="24"/>
            </w:rPr>
            <w:instrText xml:space="preserve">CITATION Ana18 \l 9226 </w:instrText>
          </w:r>
          <w:r w:rsidRPr="002B569F">
            <w:rPr>
              <w:rFonts w:cs="Times New Roman"/>
              <w:szCs w:val="24"/>
            </w:rPr>
            <w:fldChar w:fldCharType="separate"/>
          </w:r>
          <w:r w:rsidRPr="002B569F">
            <w:rPr>
              <w:rFonts w:cs="Times New Roman"/>
              <w:noProof/>
              <w:szCs w:val="24"/>
            </w:rPr>
            <w:t>(cuatro tipos de analítica de retail que todo comercio necesita en 2018, 2018)</w:t>
          </w:r>
          <w:r w:rsidRPr="002B569F">
            <w:rPr>
              <w:rFonts w:cs="Times New Roman"/>
              <w:szCs w:val="24"/>
            </w:rPr>
            <w:fldChar w:fldCharType="end"/>
          </w:r>
        </w:sdtContent>
      </w:sdt>
      <w:r w:rsidRPr="002B569F">
        <w:rPr>
          <w:rFonts w:cs="Times New Roman"/>
          <w:szCs w:val="24"/>
        </w:rPr>
        <w:t>.</w:t>
      </w:r>
    </w:p>
    <w:p w14:paraId="1A517054" w14:textId="77777777" w:rsidR="007A700C" w:rsidRPr="002B569F" w:rsidRDefault="007A700C">
      <w:pPr>
        <w:ind w:firstLine="720"/>
        <w:rPr>
          <w:rFonts w:cs="Times New Roman"/>
          <w:szCs w:val="24"/>
        </w:rPr>
        <w:pPrChange w:id="3459" w:author="Camilo Andrés Díaz Gómez" w:date="2023-03-28T17:43:00Z">
          <w:pPr/>
        </w:pPrChange>
      </w:pPr>
    </w:p>
    <w:p w14:paraId="414F1065" w14:textId="5BA4B0D4" w:rsidR="007A700C" w:rsidRDefault="007A700C" w:rsidP="002B569F">
      <w:pPr>
        <w:pStyle w:val="Ttulo5"/>
        <w:ind w:firstLine="708"/>
        <w:rPr>
          <w:ins w:id="3460" w:author="Camilo Andrés Díaz Gómez" w:date="2023-03-28T17:50:00Z"/>
          <w:rFonts w:ascii="Times New Roman" w:hAnsi="Times New Roman" w:cs="Times New Roman"/>
          <w:b/>
          <w:bCs/>
          <w:i/>
          <w:iCs/>
          <w:color w:val="auto"/>
          <w:szCs w:val="24"/>
        </w:rPr>
      </w:pPr>
      <w:bookmarkStart w:id="3461" w:name="_Toc115172930"/>
      <w:r w:rsidRPr="002B569F">
        <w:rPr>
          <w:rFonts w:ascii="Times New Roman" w:hAnsi="Times New Roman" w:cs="Times New Roman"/>
          <w:b/>
          <w:bCs/>
          <w:i/>
          <w:iCs/>
          <w:color w:val="auto"/>
          <w:szCs w:val="24"/>
          <w:rPrChange w:id="3462" w:author="Camilo Andrés Díaz Gómez" w:date="2023-03-28T17:42:00Z">
            <w:rPr>
              <w:rFonts w:ascii="Times New Roman" w:eastAsiaTheme="minorHAnsi" w:hAnsi="Times New Roman" w:cstheme="minorBidi"/>
              <w:color w:val="auto"/>
            </w:rPr>
          </w:rPrChange>
        </w:rPr>
        <w:t>Predictiva</w:t>
      </w:r>
      <w:bookmarkEnd w:id="3461"/>
      <w:del w:id="3463" w:author="Camilo Andrés Díaz Gómez" w:date="2023-03-14T20:46:00Z">
        <w:r w:rsidR="004E3955" w:rsidRPr="002B569F" w:rsidDel="00A83442">
          <w:rPr>
            <w:rFonts w:ascii="Times New Roman" w:hAnsi="Times New Roman" w:cs="Times New Roman"/>
            <w:b/>
            <w:bCs/>
            <w:i/>
            <w:iCs/>
            <w:color w:val="auto"/>
            <w:szCs w:val="24"/>
            <w:rPrChange w:id="3464" w:author="Camilo Andrés Díaz Gómez" w:date="2023-03-28T17:42:00Z">
              <w:rPr>
                <w:rFonts w:ascii="Times New Roman" w:eastAsiaTheme="minorHAnsi" w:hAnsi="Times New Roman" w:cstheme="minorBidi"/>
                <w:color w:val="auto"/>
              </w:rPr>
            </w:rPrChange>
          </w:rPr>
          <w:delText>.</w:delText>
        </w:r>
      </w:del>
    </w:p>
    <w:p w14:paraId="58209D77" w14:textId="77777777" w:rsidR="000D1684" w:rsidRPr="000D1684" w:rsidRDefault="000D1684">
      <w:pPr>
        <w:pPrChange w:id="3465" w:author="Camilo Andrés Díaz Gómez" w:date="2023-03-28T17:50:00Z">
          <w:pPr>
            <w:ind w:firstLine="708"/>
          </w:pPr>
        </w:pPrChange>
      </w:pPr>
    </w:p>
    <w:p w14:paraId="1134D048" w14:textId="77777777" w:rsidR="007A700C" w:rsidRPr="002B569F" w:rsidRDefault="007A700C">
      <w:pPr>
        <w:ind w:left="708" w:firstLine="720"/>
        <w:rPr>
          <w:rFonts w:cs="Times New Roman"/>
          <w:szCs w:val="24"/>
        </w:rPr>
        <w:pPrChange w:id="3466" w:author="Camilo Andrés Díaz Gómez" w:date="2023-03-28T17:51:00Z">
          <w:pPr>
            <w:ind w:firstLine="720"/>
          </w:pPr>
        </w:pPrChange>
      </w:pPr>
      <w:r w:rsidRPr="002B569F">
        <w:rPr>
          <w:rStyle w:val="PrrAPACar"/>
        </w:rPr>
        <w:t>Se pueden diferenciar de los otros tipos por medio de la pregunta inicial sea ¿qué podría pasar? o ¿Qué es lo más probable que pueda pasar? tienen como objetivo identificar la probabilidad que ocurra algo en el futuro y que no perjudique el análisis realizado; estos modelos se suelen utilizar los datos o variables los cuales se puedan realizar  predicción y así tomar mejores decisiones por esto es uno de los más importantes</w:t>
      </w:r>
      <w:sdt>
        <w:sdtPr>
          <w:rPr>
            <w:rStyle w:val="PrrAPACar"/>
          </w:rPr>
          <w:id w:val="1033461524"/>
          <w:citation/>
        </w:sdtPr>
        <w:sdtContent>
          <w:r w:rsidRPr="002B569F">
            <w:rPr>
              <w:rStyle w:val="PrrAPACar"/>
            </w:rPr>
            <w:fldChar w:fldCharType="begin"/>
          </w:r>
          <w:r w:rsidRPr="002B569F">
            <w:rPr>
              <w:rStyle w:val="PrrAPACar"/>
            </w:rPr>
            <w:instrText xml:space="preserve">CITATION Ana18 \l 9226 </w:instrText>
          </w:r>
          <w:r w:rsidRPr="002B569F">
            <w:rPr>
              <w:rStyle w:val="PrrAPACar"/>
            </w:rPr>
            <w:fldChar w:fldCharType="separate"/>
          </w:r>
          <w:r w:rsidRPr="002B569F">
            <w:rPr>
              <w:rStyle w:val="PrrAPACar"/>
              <w:noProof/>
            </w:rPr>
            <w:t xml:space="preserve"> </w:t>
          </w:r>
          <w:r w:rsidRPr="002B569F">
            <w:rPr>
              <w:rFonts w:cs="Times New Roman"/>
              <w:noProof/>
              <w:szCs w:val="24"/>
            </w:rPr>
            <w:t>(cuatro tipos de analítica de retail que todo comercio necesita en 2018, 2018)</w:t>
          </w:r>
          <w:r w:rsidRPr="002B569F">
            <w:rPr>
              <w:rStyle w:val="PrrAPACar"/>
            </w:rPr>
            <w:fldChar w:fldCharType="end"/>
          </w:r>
        </w:sdtContent>
      </w:sdt>
      <w:r w:rsidRPr="002B569F">
        <w:rPr>
          <w:rFonts w:cs="Times New Roman"/>
          <w:szCs w:val="24"/>
        </w:rPr>
        <w:t>.</w:t>
      </w:r>
    </w:p>
    <w:p w14:paraId="3227089D" w14:textId="77777777" w:rsidR="007A700C" w:rsidRPr="002B569F" w:rsidRDefault="007A700C">
      <w:pPr>
        <w:ind w:firstLine="720"/>
        <w:rPr>
          <w:rFonts w:cs="Times New Roman"/>
          <w:szCs w:val="24"/>
        </w:rPr>
        <w:pPrChange w:id="3467" w:author="Camilo Andrés Díaz Gómez" w:date="2023-03-28T17:43:00Z">
          <w:pPr/>
        </w:pPrChange>
      </w:pPr>
    </w:p>
    <w:p w14:paraId="1E823A31" w14:textId="5680A600" w:rsidR="007A700C" w:rsidRDefault="007A700C" w:rsidP="002B569F">
      <w:pPr>
        <w:pStyle w:val="Ttulo5"/>
        <w:ind w:firstLine="708"/>
        <w:rPr>
          <w:ins w:id="3468" w:author="Camilo Andrés Díaz Gómez" w:date="2023-03-28T17:50:00Z"/>
          <w:rFonts w:ascii="Times New Roman" w:hAnsi="Times New Roman" w:cs="Times New Roman"/>
          <w:b/>
          <w:bCs/>
          <w:i/>
          <w:iCs/>
          <w:color w:val="auto"/>
          <w:szCs w:val="24"/>
        </w:rPr>
      </w:pPr>
      <w:bookmarkStart w:id="3469" w:name="_Toc115172931"/>
      <w:r w:rsidRPr="002B569F">
        <w:rPr>
          <w:rFonts w:ascii="Times New Roman" w:hAnsi="Times New Roman" w:cs="Times New Roman"/>
          <w:b/>
          <w:bCs/>
          <w:i/>
          <w:iCs/>
          <w:color w:val="auto"/>
          <w:szCs w:val="24"/>
          <w:rPrChange w:id="3470" w:author="Camilo Andrés Díaz Gómez" w:date="2023-03-28T17:42:00Z">
            <w:rPr>
              <w:rFonts w:ascii="Times New Roman" w:eastAsiaTheme="minorHAnsi" w:hAnsi="Times New Roman" w:cstheme="minorBidi"/>
              <w:color w:val="auto"/>
            </w:rPr>
          </w:rPrChange>
        </w:rPr>
        <w:t>Prescriptiva</w:t>
      </w:r>
      <w:bookmarkEnd w:id="3469"/>
      <w:del w:id="3471" w:author="Camilo Andrés Díaz Gómez" w:date="2023-03-14T20:46:00Z">
        <w:r w:rsidR="004E3955" w:rsidRPr="002B569F" w:rsidDel="00A83442">
          <w:rPr>
            <w:rFonts w:ascii="Times New Roman" w:hAnsi="Times New Roman" w:cs="Times New Roman"/>
            <w:b/>
            <w:bCs/>
            <w:i/>
            <w:iCs/>
            <w:color w:val="auto"/>
            <w:szCs w:val="24"/>
            <w:rPrChange w:id="3472" w:author="Camilo Andrés Díaz Gómez" w:date="2023-03-28T17:42:00Z">
              <w:rPr>
                <w:rFonts w:ascii="Times New Roman" w:eastAsiaTheme="minorHAnsi" w:hAnsi="Times New Roman" w:cstheme="minorBidi"/>
                <w:color w:val="auto"/>
              </w:rPr>
            </w:rPrChange>
          </w:rPr>
          <w:delText>.</w:delText>
        </w:r>
      </w:del>
    </w:p>
    <w:p w14:paraId="206D2C43" w14:textId="77777777" w:rsidR="000D1684" w:rsidRPr="000D1684" w:rsidRDefault="000D1684">
      <w:pPr>
        <w:pPrChange w:id="3473" w:author="Camilo Andrés Díaz Gómez" w:date="2023-03-28T17:50:00Z">
          <w:pPr>
            <w:ind w:firstLine="708"/>
          </w:pPr>
        </w:pPrChange>
      </w:pPr>
    </w:p>
    <w:p w14:paraId="04FF2466" w14:textId="77777777" w:rsidR="007A700C" w:rsidRPr="002B569F" w:rsidRDefault="007A700C">
      <w:pPr>
        <w:ind w:left="708" w:firstLine="720"/>
        <w:rPr>
          <w:rFonts w:cs="Times New Roman"/>
          <w:szCs w:val="24"/>
        </w:rPr>
        <w:pPrChange w:id="3474" w:author="Camilo Andrés Díaz Gómez" w:date="2023-03-28T17:51:00Z">
          <w:pPr>
            <w:ind w:firstLine="708"/>
          </w:pPr>
        </w:pPrChange>
      </w:pPr>
      <w:r w:rsidRPr="002B569F">
        <w:rPr>
          <w:rFonts w:cs="Times New Roman"/>
          <w:szCs w:val="24"/>
        </w:rPr>
        <w:lastRenderedPageBreak/>
        <w:t xml:space="preserve">Se pueden diferenciar de los otros tipos por medio de la pregunta inicial sea ¿qué deberíamos hacer? o </w:t>
      </w:r>
      <w:r w:rsidRPr="002B569F">
        <w:rPr>
          <w:rFonts w:cs="Times New Roman"/>
          <w:szCs w:val="24"/>
          <w:shd w:val="clear" w:color="auto" w:fill="FFFFFF"/>
        </w:rPr>
        <w:t>¿Qué necesito hacer?</w:t>
      </w:r>
      <w:r w:rsidRPr="002B569F">
        <w:rPr>
          <w:rFonts w:cs="Times New Roman"/>
          <w:szCs w:val="24"/>
        </w:rPr>
        <w:t>, entendimiento de lo que ha sucedido, por qué ha sucedido y un procedimiento en el cual podría suceder con el paso del tiempo, ayudar al usuario a determinar el mejor curso de acción a tomar</w:t>
      </w:r>
      <w:sdt>
        <w:sdtPr>
          <w:rPr>
            <w:rFonts w:cs="Times New Roman"/>
            <w:szCs w:val="24"/>
          </w:rPr>
          <w:id w:val="-444918931"/>
          <w:citation/>
        </w:sdtPr>
        <w:sdtContent>
          <w:r w:rsidRPr="002B569F">
            <w:rPr>
              <w:rFonts w:cs="Times New Roman"/>
              <w:szCs w:val="24"/>
            </w:rPr>
            <w:fldChar w:fldCharType="begin"/>
          </w:r>
          <w:r w:rsidRPr="002B569F">
            <w:rPr>
              <w:rFonts w:cs="Times New Roman"/>
              <w:szCs w:val="24"/>
            </w:rPr>
            <w:instrText xml:space="preserve">CITATION Ana18 \l 9226 </w:instrText>
          </w:r>
          <w:r w:rsidRPr="002B569F">
            <w:rPr>
              <w:rFonts w:cs="Times New Roman"/>
              <w:szCs w:val="24"/>
            </w:rPr>
            <w:fldChar w:fldCharType="separate"/>
          </w:r>
          <w:r w:rsidRPr="002B569F">
            <w:rPr>
              <w:rFonts w:cs="Times New Roman"/>
              <w:noProof/>
              <w:szCs w:val="24"/>
            </w:rPr>
            <w:t xml:space="preserve"> (cuatro tipos de analítica de retail que todo comercio necesita en 2018, 2018)</w:t>
          </w:r>
          <w:r w:rsidRPr="002B569F">
            <w:rPr>
              <w:rFonts w:cs="Times New Roman"/>
              <w:szCs w:val="24"/>
            </w:rPr>
            <w:fldChar w:fldCharType="end"/>
          </w:r>
        </w:sdtContent>
      </w:sdt>
      <w:r w:rsidRPr="002B569F">
        <w:rPr>
          <w:rFonts w:cs="Times New Roman"/>
          <w:szCs w:val="24"/>
        </w:rPr>
        <w:t xml:space="preserve">. </w:t>
      </w:r>
    </w:p>
    <w:p w14:paraId="4B24122E" w14:textId="77777777" w:rsidR="007A700C" w:rsidRPr="002B569F" w:rsidRDefault="007A700C">
      <w:pPr>
        <w:ind w:firstLine="720"/>
        <w:rPr>
          <w:rFonts w:cs="Times New Roman"/>
          <w:szCs w:val="24"/>
        </w:rPr>
        <w:pPrChange w:id="3475" w:author="Camilo Andrés Díaz Gómez" w:date="2023-03-28T17:43:00Z">
          <w:pPr/>
        </w:pPrChange>
      </w:pPr>
    </w:p>
    <w:p w14:paraId="41DA403C" w14:textId="01634D87" w:rsidR="007A700C" w:rsidRPr="002B569F" w:rsidRDefault="007A700C">
      <w:pPr>
        <w:pStyle w:val="Ttulo4"/>
        <w:rPr>
          <w:rFonts w:cs="Times New Roman"/>
          <w:b/>
          <w:bCs/>
          <w:szCs w:val="24"/>
          <w:rPrChange w:id="3476" w:author="Camilo Andrés Díaz Gómez" w:date="2023-03-28T17:42:00Z">
            <w:rPr/>
          </w:rPrChange>
        </w:rPr>
        <w:pPrChange w:id="3477" w:author="Camilo Andrés Díaz Gómez" w:date="2023-03-28T17:43:00Z">
          <w:pPr/>
        </w:pPrChange>
      </w:pPr>
      <w:bookmarkStart w:id="3478" w:name="_Toc56811423"/>
      <w:bookmarkStart w:id="3479" w:name="_Toc114686990"/>
      <w:bookmarkStart w:id="3480" w:name="_Toc115172932"/>
      <w:r w:rsidRPr="002B569F">
        <w:rPr>
          <w:rFonts w:ascii="Times New Roman" w:hAnsi="Times New Roman" w:cs="Times New Roman"/>
          <w:b/>
          <w:bCs/>
          <w:i w:val="0"/>
          <w:iCs w:val="0"/>
          <w:color w:val="auto"/>
          <w:szCs w:val="24"/>
          <w:rPrChange w:id="3481" w:author="Camilo Andrés Díaz Gómez" w:date="2023-03-28T17:42:00Z">
            <w:rPr>
              <w:i/>
              <w:iCs/>
            </w:rPr>
          </w:rPrChange>
        </w:rPr>
        <w:t xml:space="preserve">Técnicas </w:t>
      </w:r>
      <w:del w:id="3482" w:author="Camilo Andrés Díaz Gómez" w:date="2023-03-14T21:02:00Z">
        <w:r w:rsidRPr="002B569F" w:rsidDel="00A42751">
          <w:rPr>
            <w:rFonts w:ascii="Times New Roman" w:hAnsi="Times New Roman" w:cs="Times New Roman"/>
            <w:b/>
            <w:bCs/>
            <w:i w:val="0"/>
            <w:iCs w:val="0"/>
            <w:color w:val="auto"/>
            <w:szCs w:val="24"/>
            <w:rPrChange w:id="3483" w:author="Camilo Andrés Díaz Gómez" w:date="2023-03-28T17:42:00Z">
              <w:rPr>
                <w:i/>
                <w:iCs/>
              </w:rPr>
            </w:rPrChange>
          </w:rPr>
          <w:delText xml:space="preserve">De </w:delText>
        </w:r>
      </w:del>
      <w:ins w:id="3484" w:author="Camilo Andrés Díaz Gómez" w:date="2023-03-14T21:02:00Z">
        <w:r w:rsidR="00A42751" w:rsidRPr="002B569F">
          <w:rPr>
            <w:rFonts w:ascii="Times New Roman" w:hAnsi="Times New Roman" w:cs="Times New Roman"/>
            <w:b/>
            <w:bCs/>
            <w:i w:val="0"/>
            <w:iCs w:val="0"/>
            <w:color w:val="auto"/>
            <w:szCs w:val="24"/>
            <w:rPrChange w:id="3485" w:author="Camilo Andrés Díaz Gómez" w:date="2023-03-28T17:42:00Z">
              <w:rPr>
                <w:b/>
                <w:bCs/>
              </w:rPr>
            </w:rPrChange>
          </w:rPr>
          <w:t>d</w:t>
        </w:r>
        <w:r w:rsidR="00A42751" w:rsidRPr="002B569F">
          <w:rPr>
            <w:rFonts w:ascii="Times New Roman" w:hAnsi="Times New Roman" w:cs="Times New Roman"/>
            <w:b/>
            <w:bCs/>
            <w:i w:val="0"/>
            <w:iCs w:val="0"/>
            <w:color w:val="auto"/>
            <w:szCs w:val="24"/>
            <w:rPrChange w:id="3486" w:author="Camilo Andrés Díaz Gómez" w:date="2023-03-28T17:42:00Z">
              <w:rPr>
                <w:i/>
                <w:iCs/>
              </w:rPr>
            </w:rPrChange>
          </w:rPr>
          <w:t xml:space="preserve">e </w:t>
        </w:r>
      </w:ins>
      <w:r w:rsidRPr="002B569F">
        <w:rPr>
          <w:rFonts w:ascii="Times New Roman" w:hAnsi="Times New Roman" w:cs="Times New Roman"/>
          <w:b/>
          <w:bCs/>
          <w:i w:val="0"/>
          <w:iCs w:val="0"/>
          <w:color w:val="auto"/>
          <w:szCs w:val="24"/>
          <w:rPrChange w:id="3487" w:author="Camilo Andrés Díaz Gómez" w:date="2023-03-28T17:42:00Z">
            <w:rPr>
              <w:i/>
              <w:iCs/>
            </w:rPr>
          </w:rPrChange>
        </w:rPr>
        <w:t>Analítica</w:t>
      </w:r>
      <w:bookmarkEnd w:id="3478"/>
      <w:bookmarkEnd w:id="3479"/>
      <w:bookmarkEnd w:id="3480"/>
    </w:p>
    <w:p w14:paraId="6CDF093F" w14:textId="641DDF74" w:rsidR="007A700C" w:rsidRPr="002B569F" w:rsidDel="00482888" w:rsidRDefault="007A700C">
      <w:pPr>
        <w:ind w:firstLine="720"/>
        <w:rPr>
          <w:del w:id="3488" w:author="JHONATAN MAURICIO VILLARREAL CORREDOR" w:date="2023-03-24T13:00:00Z"/>
          <w:rFonts w:cs="Times New Roman"/>
          <w:szCs w:val="24"/>
        </w:rPr>
        <w:pPrChange w:id="3489" w:author="Camilo Andrés Díaz Gómez" w:date="2023-03-28T17:43:00Z">
          <w:pPr>
            <w:ind w:firstLine="708"/>
          </w:pPr>
        </w:pPrChange>
      </w:pPr>
      <w:del w:id="3490" w:author="JHONATAN MAURICIO VILLARREAL CORREDOR" w:date="2023-03-24T13:00:00Z">
        <w:r w:rsidRPr="002B569F" w:rsidDel="00482888">
          <w:rPr>
            <w:rFonts w:cs="Times New Roman"/>
            <w:szCs w:val="24"/>
          </w:rPr>
          <w:delText>Muchas veces la base o la raíz que tiene la analítica es entender lo que ha pasado o lo que está pasando en el momento; todo esto para poder adquirir el conocimiento para mejorar las decisiones hacia el futuro, muchas veces se utilizan técnicas de estadística y matemáticas para poder lograr el objetivo</w:delText>
        </w:r>
      </w:del>
      <w:customXmlDelRangeStart w:id="3491" w:author="JHONATAN MAURICIO VILLARREAL CORREDOR" w:date="2023-03-24T13:00:00Z"/>
      <w:sdt>
        <w:sdtPr>
          <w:rPr>
            <w:rFonts w:cs="Times New Roman"/>
            <w:szCs w:val="24"/>
          </w:rPr>
          <w:id w:val="1215243219"/>
          <w:citation/>
        </w:sdtPr>
        <w:sdtContent>
          <w:customXmlDelRangeEnd w:id="3491"/>
          <w:del w:id="3492" w:author="JHONATAN MAURICIO VILLARREAL CORREDOR" w:date="2023-03-24T13:00:00Z">
            <w:r w:rsidRPr="002B569F" w:rsidDel="00482888">
              <w:rPr>
                <w:rFonts w:cs="Times New Roman"/>
                <w:szCs w:val="24"/>
              </w:rPr>
              <w:fldChar w:fldCharType="begin"/>
            </w:r>
            <w:r w:rsidRPr="002B569F" w:rsidDel="00482888">
              <w:rPr>
                <w:rFonts w:cs="Times New Roman"/>
                <w:szCs w:val="24"/>
              </w:rPr>
              <w:delInstrText xml:space="preserve"> CITATION Gar \l 9226 </w:delInstrText>
            </w:r>
            <w:r w:rsidRPr="002B569F" w:rsidDel="00482888">
              <w:rPr>
                <w:rFonts w:cs="Times New Roman"/>
                <w:szCs w:val="24"/>
              </w:rPr>
              <w:fldChar w:fldCharType="separate"/>
            </w:r>
            <w:r w:rsidRPr="002B569F" w:rsidDel="00482888">
              <w:rPr>
                <w:rFonts w:cs="Times New Roman"/>
                <w:noProof/>
                <w:szCs w:val="24"/>
              </w:rPr>
              <w:delText xml:space="preserve"> (Garcia, 2006)</w:delText>
            </w:r>
            <w:r w:rsidRPr="002B569F" w:rsidDel="00482888">
              <w:rPr>
                <w:rFonts w:cs="Times New Roman"/>
                <w:szCs w:val="24"/>
              </w:rPr>
              <w:fldChar w:fldCharType="end"/>
            </w:r>
          </w:del>
          <w:customXmlDelRangeStart w:id="3493" w:author="JHONATAN MAURICIO VILLARREAL CORREDOR" w:date="2023-03-24T13:00:00Z"/>
        </w:sdtContent>
      </w:sdt>
      <w:customXmlDelRangeEnd w:id="3493"/>
      <w:del w:id="3494" w:author="JHONATAN MAURICIO VILLARREAL CORREDOR" w:date="2023-03-24T13:00:00Z">
        <w:r w:rsidRPr="002B569F" w:rsidDel="00482888">
          <w:rPr>
            <w:rFonts w:cs="Times New Roman"/>
            <w:szCs w:val="24"/>
          </w:rPr>
          <w:delText>.</w:delText>
        </w:r>
      </w:del>
    </w:p>
    <w:p w14:paraId="223F0800" w14:textId="11593F3D" w:rsidR="007A700C" w:rsidRPr="002B569F" w:rsidRDefault="007A700C" w:rsidP="002B569F">
      <w:pPr>
        <w:rPr>
          <w:ins w:id="3495" w:author="Camilo Andrés Díaz Gómez" w:date="2023-03-14T21:05:00Z"/>
          <w:rFonts w:cs="Times New Roman"/>
          <w:szCs w:val="24"/>
        </w:rPr>
      </w:pPr>
    </w:p>
    <w:p w14:paraId="557841BB" w14:textId="77777777" w:rsidR="00482888" w:rsidRPr="002B569F" w:rsidRDefault="00482888" w:rsidP="002B569F">
      <w:pPr>
        <w:ind w:firstLine="720"/>
        <w:rPr>
          <w:ins w:id="3496" w:author="JHONATAN MAURICIO VILLARREAL CORREDOR" w:date="2023-03-24T12:59:00Z"/>
          <w:rFonts w:cs="Times New Roman"/>
          <w:szCs w:val="24"/>
        </w:rPr>
      </w:pPr>
      <w:ins w:id="3497" w:author="JHONATAN MAURICIO VILLARREAL CORREDOR" w:date="2023-03-24T12:59:00Z">
        <w:r w:rsidRPr="002B569F">
          <w:rPr>
            <w:rFonts w:cs="Times New Roman"/>
            <w:szCs w:val="24"/>
          </w:rPr>
          <w:t>Muchas veces la base o la raíz que tiene la analítica es entender lo que ha pasado o lo que está pasando en el momento; todo esto para poder adquirir el conocimiento para mejorar las decisiones hacia el futuro, muchas veces se utilizan técnicas de estadística y matemáticas para poder lograr el objetivo</w:t>
        </w:r>
      </w:ins>
      <w:customXmlInsRangeStart w:id="3498" w:author="JHONATAN MAURICIO VILLARREAL CORREDOR" w:date="2023-03-24T12:59:00Z"/>
      <w:sdt>
        <w:sdtPr>
          <w:rPr>
            <w:rFonts w:cs="Times New Roman"/>
            <w:szCs w:val="24"/>
          </w:rPr>
          <w:id w:val="772210435"/>
          <w:citation/>
        </w:sdtPr>
        <w:sdtContent>
          <w:customXmlInsRangeEnd w:id="3498"/>
          <w:ins w:id="3499" w:author="JHONATAN MAURICIO VILLARREAL CORREDOR" w:date="2023-03-24T12:59:00Z">
            <w:r w:rsidRPr="002B569F">
              <w:rPr>
                <w:rFonts w:cs="Times New Roman"/>
                <w:szCs w:val="24"/>
              </w:rPr>
              <w:fldChar w:fldCharType="begin"/>
            </w:r>
            <w:r w:rsidRPr="002B569F">
              <w:rPr>
                <w:rFonts w:cs="Times New Roman"/>
                <w:szCs w:val="24"/>
              </w:rPr>
              <w:instrText xml:space="preserve"> CITATION Gar \l 9226 </w:instrText>
            </w:r>
            <w:r w:rsidRPr="002B569F">
              <w:rPr>
                <w:rFonts w:cs="Times New Roman"/>
                <w:szCs w:val="24"/>
              </w:rPr>
              <w:fldChar w:fldCharType="separate"/>
            </w:r>
            <w:r w:rsidRPr="002B569F">
              <w:rPr>
                <w:rFonts w:cs="Times New Roman"/>
                <w:noProof/>
                <w:szCs w:val="24"/>
              </w:rPr>
              <w:t xml:space="preserve"> (Garcia, 2006)</w:t>
            </w:r>
            <w:r w:rsidRPr="002B569F">
              <w:rPr>
                <w:rFonts w:cs="Times New Roman"/>
                <w:szCs w:val="24"/>
              </w:rPr>
              <w:fldChar w:fldCharType="end"/>
            </w:r>
          </w:ins>
          <w:customXmlInsRangeStart w:id="3500" w:author="JHONATAN MAURICIO VILLARREAL CORREDOR" w:date="2023-03-24T12:59:00Z"/>
        </w:sdtContent>
      </w:sdt>
      <w:customXmlInsRangeEnd w:id="3500"/>
      <w:ins w:id="3501" w:author="JHONATAN MAURICIO VILLARREAL CORREDOR" w:date="2023-03-24T12:59:00Z">
        <w:r w:rsidRPr="002B569F">
          <w:rPr>
            <w:rFonts w:cs="Times New Roman"/>
            <w:szCs w:val="24"/>
          </w:rPr>
          <w:t>.</w:t>
        </w:r>
      </w:ins>
    </w:p>
    <w:p w14:paraId="017E8565" w14:textId="77777777" w:rsidR="00482888" w:rsidRPr="002B569F" w:rsidRDefault="00482888" w:rsidP="002B569F">
      <w:pPr>
        <w:rPr>
          <w:ins w:id="3502" w:author="JHONATAN MAURICIO VILLARREAL CORREDOR" w:date="2023-03-24T12:59:00Z"/>
          <w:rFonts w:cs="Times New Roman"/>
          <w:szCs w:val="24"/>
        </w:rPr>
      </w:pPr>
    </w:p>
    <w:p w14:paraId="6DD01ABA" w14:textId="77777777" w:rsidR="00482888" w:rsidRPr="002B569F" w:rsidRDefault="00482888" w:rsidP="002B569F">
      <w:pPr>
        <w:rPr>
          <w:ins w:id="3503" w:author="JHONATAN MAURICIO VILLARREAL CORREDOR" w:date="2023-03-24T12:59:00Z"/>
          <w:rFonts w:cs="Times New Roman"/>
          <w:szCs w:val="24"/>
          <w:shd w:val="clear" w:color="auto" w:fill="FFFFFF"/>
        </w:rPr>
      </w:pPr>
      <w:ins w:id="3504" w:author="JHONATAN MAURICIO VILLARREAL CORREDOR" w:date="2023-03-24T12:59:00Z">
        <w:r w:rsidRPr="002B569F">
          <w:rPr>
            <w:rFonts w:cs="Times New Roman"/>
            <w:b/>
            <w:bCs/>
            <w:szCs w:val="24"/>
            <w:rPrChange w:id="3505" w:author="Camilo Andrés Díaz Gómez" w:date="2023-03-28T17:42:00Z">
              <w:rPr>
                <w:rFonts w:cs="Times New Roman"/>
                <w:b/>
                <w:bCs/>
                <w:color w:val="FF0000"/>
                <w:szCs w:val="24"/>
              </w:rPr>
            </w:rPrChange>
          </w:rPr>
          <w:tab/>
        </w:r>
        <w:r w:rsidRPr="002B569F">
          <w:rPr>
            <w:rFonts w:cs="Times New Roman"/>
            <w:szCs w:val="24"/>
            <w:shd w:val="clear" w:color="auto" w:fill="FFFFFF"/>
          </w:rPr>
          <w:t>Análisis exploratorio de datos (EDA): Este es un método para analizar y resumir datos utilizando técnicas gráficas y estadísticas, ayuda a descubrir patrones, relaciones y tendencias en los datos e identificar valores atípicos o datos faltantes</w:t>
        </w:r>
      </w:ins>
      <w:customXmlInsRangeStart w:id="3506" w:author="JHONATAN MAURICIO VILLARREAL CORREDOR" w:date="2023-03-24T12:59:00Z"/>
      <w:sdt>
        <w:sdtPr>
          <w:rPr>
            <w:rFonts w:eastAsiaTheme="majorEastAsia" w:cs="Times New Roman"/>
            <w:szCs w:val="24"/>
            <w:shd w:val="clear" w:color="auto" w:fill="FFFFFF"/>
          </w:rPr>
          <w:id w:val="-178040963"/>
          <w:citation/>
        </w:sdtPr>
        <w:sdtContent>
          <w:customXmlInsRangeEnd w:id="3506"/>
          <w:ins w:id="3507" w:author="JHONATAN MAURICIO VILLARREAL CORREDOR" w:date="2023-03-24T12:59:00Z">
            <w:r w:rsidRPr="002B569F">
              <w:rPr>
                <w:rFonts w:eastAsiaTheme="majorEastAsia" w:cs="Times New Roman"/>
                <w:szCs w:val="24"/>
                <w:shd w:val="clear" w:color="auto" w:fill="FFFFFF"/>
                <w:rPrChange w:id="3508" w:author="Camilo Andrés Díaz Gómez" w:date="2023-03-28T17:42:00Z">
                  <w:rPr/>
                </w:rPrChange>
              </w:rPr>
              <w:fldChar w:fldCharType="begin"/>
            </w:r>
            <w:r w:rsidRPr="002B569F">
              <w:rPr>
                <w:rFonts w:cs="Times New Roman"/>
                <w:szCs w:val="24"/>
                <w:shd w:val="clear" w:color="auto" w:fill="FFFFFF"/>
              </w:rPr>
              <w:instrText xml:space="preserve"> CITATION EOI07 \l 9226 </w:instrText>
            </w:r>
            <w:r w:rsidRPr="002B569F">
              <w:rPr>
                <w:rFonts w:eastAsiaTheme="majorEastAsia" w:cs="Times New Roman"/>
                <w:szCs w:val="24"/>
                <w:shd w:val="clear" w:color="auto" w:fill="FFFFFF"/>
              </w:rPr>
              <w:fldChar w:fldCharType="separate"/>
            </w:r>
            <w:r w:rsidRPr="002B569F">
              <w:rPr>
                <w:rFonts w:cs="Times New Roman"/>
                <w:noProof/>
                <w:szCs w:val="24"/>
                <w:shd w:val="clear" w:color="auto" w:fill="FFFFFF"/>
              </w:rPr>
              <w:t xml:space="preserve"> </w:t>
            </w:r>
            <w:r w:rsidRPr="002B569F">
              <w:rPr>
                <w:rFonts w:eastAsiaTheme="majorEastAsia" w:cs="Times New Roman"/>
                <w:noProof/>
                <w:szCs w:val="24"/>
                <w:shd w:val="clear" w:color="auto" w:fill="FFFFFF"/>
              </w:rPr>
              <w:t>(EOI, 2007)</w:t>
            </w:r>
            <w:r w:rsidRPr="002B569F">
              <w:rPr>
                <w:rFonts w:eastAsiaTheme="majorEastAsia" w:cs="Times New Roman"/>
                <w:szCs w:val="24"/>
                <w:shd w:val="clear" w:color="auto" w:fill="FFFFFF"/>
              </w:rPr>
              <w:fldChar w:fldCharType="end"/>
            </w:r>
          </w:ins>
          <w:customXmlInsRangeStart w:id="3509" w:author="JHONATAN MAURICIO VILLARREAL CORREDOR" w:date="2023-03-24T12:59:00Z"/>
        </w:sdtContent>
      </w:sdt>
      <w:customXmlInsRangeEnd w:id="3509"/>
      <w:ins w:id="3510" w:author="JHONATAN MAURICIO VILLARREAL CORREDOR" w:date="2023-03-24T12:59:00Z">
        <w:r w:rsidRPr="002B569F">
          <w:rPr>
            <w:rFonts w:cs="Times New Roman"/>
            <w:szCs w:val="24"/>
            <w:shd w:val="clear" w:color="auto" w:fill="FFFFFF"/>
          </w:rPr>
          <w:t>.</w:t>
        </w:r>
      </w:ins>
    </w:p>
    <w:p w14:paraId="448741DD" w14:textId="77777777" w:rsidR="00482888" w:rsidRPr="002B569F" w:rsidRDefault="00482888" w:rsidP="002B569F">
      <w:pPr>
        <w:tabs>
          <w:tab w:val="left" w:pos="2220"/>
        </w:tabs>
        <w:rPr>
          <w:ins w:id="3511" w:author="JHONATAN MAURICIO VILLARREAL CORREDOR" w:date="2023-03-24T12:59:00Z"/>
          <w:rFonts w:cs="Times New Roman"/>
          <w:szCs w:val="24"/>
        </w:rPr>
      </w:pPr>
    </w:p>
    <w:p w14:paraId="13F6A1B7" w14:textId="54968180" w:rsidR="00482888" w:rsidRPr="002B569F" w:rsidRDefault="00482888" w:rsidP="002B569F">
      <w:pPr>
        <w:pStyle w:val="Ttulo5"/>
        <w:rPr>
          <w:ins w:id="3512" w:author="Camilo Andrés Díaz Gómez" w:date="2023-03-27T22:41:00Z"/>
          <w:rFonts w:ascii="Times New Roman" w:hAnsi="Times New Roman" w:cs="Times New Roman"/>
          <w:color w:val="auto"/>
          <w:szCs w:val="24"/>
          <w:shd w:val="clear" w:color="auto" w:fill="FFFFFF"/>
          <w:rPrChange w:id="3513" w:author="Camilo Andrés Díaz Gómez" w:date="2023-03-28T17:42:00Z">
            <w:rPr>
              <w:ins w:id="3514" w:author="Camilo Andrés Díaz Gómez" w:date="2023-03-27T22:41:00Z"/>
              <w:rFonts w:ascii="Times New Roman" w:hAnsi="Times New Roman" w:cs="Times New Roman"/>
              <w:color w:val="ED7D31" w:themeColor="accent2"/>
              <w:szCs w:val="24"/>
              <w:shd w:val="clear" w:color="auto" w:fill="FFFFFF"/>
            </w:rPr>
          </w:rPrChange>
        </w:rPr>
      </w:pPr>
      <w:ins w:id="3515" w:author="JHONATAN MAURICIO VILLARREAL CORREDOR" w:date="2023-03-24T12:59:00Z">
        <w:r w:rsidRPr="002B569F">
          <w:rPr>
            <w:rFonts w:ascii="Times New Roman" w:hAnsi="Times New Roman" w:cs="Times New Roman"/>
            <w:color w:val="auto"/>
            <w:szCs w:val="24"/>
            <w:rPrChange w:id="3516" w:author="Camilo Andrés Díaz Gómez" w:date="2023-03-28T17:42:00Z">
              <w:rPr/>
            </w:rPrChange>
          </w:rPr>
          <w:tab/>
        </w:r>
        <w:r w:rsidRPr="002B569F">
          <w:rPr>
            <w:rFonts w:ascii="Times New Roman" w:hAnsi="Times New Roman" w:cs="Times New Roman"/>
            <w:color w:val="auto"/>
            <w:szCs w:val="24"/>
            <w:shd w:val="clear" w:color="auto" w:fill="FFFFFF"/>
          </w:rPr>
          <w:t>Análisis de regresión:</w:t>
        </w:r>
        <w:r w:rsidRPr="002B569F">
          <w:rPr>
            <w:rFonts w:ascii="Times New Roman" w:hAnsi="Times New Roman" w:cs="Times New Roman"/>
            <w:color w:val="auto"/>
            <w:szCs w:val="24"/>
            <w:rPrChange w:id="3517" w:author="Camilo Andrés Díaz Gómez" w:date="2023-03-28T17:42:00Z">
              <w:rPr/>
            </w:rPrChange>
          </w:rPr>
          <w:t xml:space="preserve"> </w:t>
        </w:r>
        <w:r w:rsidRPr="002B569F">
          <w:rPr>
            <w:rFonts w:ascii="Times New Roman" w:hAnsi="Times New Roman" w:cs="Times New Roman"/>
            <w:color w:val="auto"/>
            <w:szCs w:val="24"/>
            <w:shd w:val="clear" w:color="auto" w:fill="FFFFFF"/>
          </w:rPr>
          <w:t>Esta técnica se utiliza para determinar la relación entre una variable dependiente y una o más variables independientes, ayuda a determinar la fuerza y ​​la dirección de las relaciones entre las variables</w:t>
        </w:r>
        <w:r w:rsidRPr="002B569F">
          <w:rPr>
            <w:rFonts w:ascii="Times New Roman" w:hAnsi="Times New Roman" w:cs="Times New Roman"/>
            <w:color w:val="auto"/>
            <w:szCs w:val="24"/>
            <w:shd w:val="clear" w:color="auto" w:fill="FFFFFF"/>
            <w:rPrChange w:id="3518" w:author="Camilo Andrés Díaz Gómez" w:date="2023-03-28T17:42:00Z">
              <w:rPr>
                <w:rFonts w:cs="Times New Roman"/>
                <w:shd w:val="clear" w:color="auto" w:fill="FFFFFF"/>
              </w:rPr>
            </w:rPrChange>
          </w:rPr>
          <w:t xml:space="preserve"> </w:t>
        </w:r>
      </w:ins>
      <w:customXmlInsRangeStart w:id="3519" w:author="JHONATAN MAURICIO VILLARREAL CORREDOR" w:date="2023-03-24T12:59:00Z"/>
      <w:sdt>
        <w:sdtPr>
          <w:rPr>
            <w:rFonts w:ascii="Times New Roman" w:hAnsi="Times New Roman" w:cs="Times New Roman"/>
            <w:color w:val="auto"/>
            <w:szCs w:val="24"/>
            <w:shd w:val="clear" w:color="auto" w:fill="FFFFFF"/>
          </w:rPr>
          <w:id w:val="-1196223953"/>
          <w:citation/>
        </w:sdtPr>
        <w:sdtContent>
          <w:customXmlInsRangeEnd w:id="3519"/>
          <w:ins w:id="3520" w:author="JHONATAN MAURICIO VILLARREAL CORREDOR" w:date="2023-03-24T12:59:00Z">
            <w:r w:rsidRPr="002B569F">
              <w:rPr>
                <w:rFonts w:ascii="Times New Roman" w:hAnsi="Times New Roman" w:cs="Times New Roman"/>
                <w:color w:val="auto"/>
                <w:szCs w:val="24"/>
                <w:shd w:val="clear" w:color="auto" w:fill="FFFFFF"/>
                <w:rPrChange w:id="3521" w:author="Camilo Andrés Díaz Gómez" w:date="2023-03-28T17:42:00Z">
                  <w:rPr/>
                </w:rPrChange>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522" w:author="JHONATAN MAURICIO VILLARREAL CORREDOR" w:date="2023-03-24T12:59:00Z"/>
        </w:sdtContent>
      </w:sdt>
      <w:customXmlInsRangeEnd w:id="3522"/>
      <w:ins w:id="3523" w:author="JHONATAN MAURICIO VILLARREAL CORREDOR" w:date="2023-03-24T12:59:00Z">
        <w:r w:rsidRPr="002B569F">
          <w:rPr>
            <w:rFonts w:ascii="Times New Roman" w:hAnsi="Times New Roman" w:cs="Times New Roman"/>
            <w:color w:val="auto"/>
            <w:szCs w:val="24"/>
            <w:shd w:val="clear" w:color="auto" w:fill="FFFFFF"/>
          </w:rPr>
          <w:t>.</w:t>
        </w:r>
      </w:ins>
    </w:p>
    <w:p w14:paraId="2CF2FC0B" w14:textId="77777777" w:rsidR="002E28E0" w:rsidRPr="002B569F" w:rsidRDefault="002E28E0">
      <w:pPr>
        <w:rPr>
          <w:ins w:id="3524" w:author="JHONATAN MAURICIO VILLARREAL CORREDOR" w:date="2023-03-24T12:59:00Z"/>
          <w:rFonts w:cs="Times New Roman"/>
          <w:rPrChange w:id="3525" w:author="Camilo Andrés Díaz Gómez" w:date="2023-03-28T17:42:00Z">
            <w:rPr>
              <w:ins w:id="3526" w:author="JHONATAN MAURICIO VILLARREAL CORREDOR" w:date="2023-03-24T12:59:00Z"/>
              <w:rFonts w:ascii="Times New Roman" w:hAnsi="Times New Roman" w:cs="Times New Roman"/>
              <w:color w:val="auto"/>
              <w:shd w:val="clear" w:color="auto" w:fill="FFFFFF"/>
            </w:rPr>
          </w:rPrChange>
        </w:rPr>
        <w:pPrChange w:id="3527" w:author="Camilo Andrés Díaz Gómez" w:date="2023-03-28T17:43:00Z">
          <w:pPr>
            <w:pStyle w:val="Ttulo5"/>
          </w:pPr>
        </w:pPrChange>
      </w:pPr>
    </w:p>
    <w:p w14:paraId="77A6A891" w14:textId="48546AC5" w:rsidR="00482888" w:rsidRPr="002B569F" w:rsidRDefault="00482888" w:rsidP="002B569F">
      <w:pPr>
        <w:pStyle w:val="Ttulo5"/>
        <w:rPr>
          <w:ins w:id="3528" w:author="Camilo Andrés Díaz Gómez" w:date="2023-03-27T22:42:00Z"/>
          <w:rFonts w:ascii="Times New Roman" w:hAnsi="Times New Roman" w:cs="Times New Roman"/>
          <w:color w:val="auto"/>
          <w:szCs w:val="24"/>
          <w:shd w:val="clear" w:color="auto" w:fill="FFFFFF"/>
          <w:rPrChange w:id="3529" w:author="Camilo Andrés Díaz Gómez" w:date="2023-03-28T17:42:00Z">
            <w:rPr>
              <w:ins w:id="3530" w:author="Camilo Andrés Díaz Gómez" w:date="2023-03-27T22:42:00Z"/>
              <w:rFonts w:ascii="Times New Roman" w:hAnsi="Times New Roman" w:cs="Times New Roman"/>
              <w:color w:val="ED7D31" w:themeColor="accent2"/>
              <w:szCs w:val="24"/>
              <w:shd w:val="clear" w:color="auto" w:fill="FFFFFF"/>
            </w:rPr>
          </w:rPrChange>
        </w:rPr>
      </w:pPr>
      <w:ins w:id="3531" w:author="JHONATAN MAURICIO VILLARREAL CORREDOR" w:date="2023-03-24T12:59:00Z">
        <w:r w:rsidRPr="002B569F">
          <w:rPr>
            <w:rFonts w:ascii="Times New Roman" w:hAnsi="Times New Roman" w:cs="Times New Roman"/>
            <w:color w:val="auto"/>
            <w:szCs w:val="24"/>
            <w:rPrChange w:id="3532" w:author="Camilo Andrés Díaz Gómez" w:date="2023-03-28T17:42:00Z">
              <w:rPr/>
            </w:rPrChange>
          </w:rPr>
          <w:tab/>
        </w:r>
        <w:r w:rsidRPr="002B569F">
          <w:rPr>
            <w:rFonts w:ascii="Times New Roman" w:hAnsi="Times New Roman" w:cs="Times New Roman"/>
            <w:color w:val="auto"/>
            <w:szCs w:val="24"/>
            <w:shd w:val="clear" w:color="auto" w:fill="FFFFFF"/>
          </w:rPr>
          <w:t>Análisis de series temporales: Este método se utiliza para analizar datos que cambian con el tiempo y predecir tendencias futuras, ayuda a identificar tendencias y tendencias a lo largo del tiempo y predecir la demanda futura</w:t>
        </w:r>
        <w:r w:rsidRPr="002B569F">
          <w:rPr>
            <w:rFonts w:ascii="Times New Roman" w:hAnsi="Times New Roman" w:cs="Times New Roman"/>
            <w:color w:val="auto"/>
            <w:szCs w:val="24"/>
            <w:shd w:val="clear" w:color="auto" w:fill="FFFFFF"/>
            <w:rPrChange w:id="3533" w:author="Camilo Andrés Díaz Gómez" w:date="2023-03-28T17:42:00Z">
              <w:rPr>
                <w:rFonts w:cs="Times New Roman"/>
                <w:shd w:val="clear" w:color="auto" w:fill="FFFFFF"/>
              </w:rPr>
            </w:rPrChange>
          </w:rPr>
          <w:t xml:space="preserve"> </w:t>
        </w:r>
      </w:ins>
      <w:customXmlInsRangeStart w:id="3534" w:author="JHONATAN MAURICIO VILLARREAL CORREDOR" w:date="2023-03-24T12:59:00Z"/>
      <w:sdt>
        <w:sdtPr>
          <w:rPr>
            <w:rFonts w:ascii="Times New Roman" w:hAnsi="Times New Roman" w:cs="Times New Roman"/>
            <w:color w:val="auto"/>
            <w:szCs w:val="24"/>
            <w:shd w:val="clear" w:color="auto" w:fill="FFFFFF"/>
          </w:rPr>
          <w:id w:val="446904693"/>
          <w:citation/>
        </w:sdtPr>
        <w:sdtContent>
          <w:customXmlInsRangeEnd w:id="3534"/>
          <w:ins w:id="3535" w:author="JHONATAN MAURICIO VILLARREAL CORREDOR" w:date="2023-03-24T12:59:00Z">
            <w:r w:rsidRPr="002B569F">
              <w:rPr>
                <w:rFonts w:ascii="Times New Roman" w:hAnsi="Times New Roman" w:cs="Times New Roman"/>
                <w:color w:val="auto"/>
                <w:szCs w:val="24"/>
                <w:shd w:val="clear" w:color="auto" w:fill="FFFFFF"/>
                <w:rPrChange w:id="3536" w:author="Camilo Andrés Díaz Gómez" w:date="2023-03-28T17:42:00Z">
                  <w:rPr/>
                </w:rPrChange>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537" w:author="JHONATAN MAURICIO VILLARREAL CORREDOR" w:date="2023-03-24T12:59:00Z"/>
        </w:sdtContent>
      </w:sdt>
      <w:customXmlInsRangeEnd w:id="3537"/>
      <w:ins w:id="3538" w:author="JHONATAN MAURICIO VILLARREAL CORREDOR" w:date="2023-03-24T12:59:00Z">
        <w:r w:rsidRPr="002B569F">
          <w:rPr>
            <w:rFonts w:ascii="Times New Roman" w:hAnsi="Times New Roman" w:cs="Times New Roman"/>
            <w:color w:val="auto"/>
            <w:szCs w:val="24"/>
            <w:shd w:val="clear" w:color="auto" w:fill="FFFFFF"/>
          </w:rPr>
          <w:t>.</w:t>
        </w:r>
      </w:ins>
    </w:p>
    <w:p w14:paraId="6990D8C9" w14:textId="77777777" w:rsidR="002E28E0" w:rsidRPr="002B569F" w:rsidRDefault="002E28E0">
      <w:pPr>
        <w:rPr>
          <w:ins w:id="3539" w:author="JHONATAN MAURICIO VILLARREAL CORREDOR" w:date="2023-03-24T12:59:00Z"/>
          <w:rFonts w:cs="Times New Roman"/>
          <w:rPrChange w:id="3540" w:author="Camilo Andrés Díaz Gómez" w:date="2023-03-28T17:42:00Z">
            <w:rPr>
              <w:ins w:id="3541" w:author="JHONATAN MAURICIO VILLARREAL CORREDOR" w:date="2023-03-24T12:59:00Z"/>
              <w:rFonts w:ascii="Times New Roman" w:hAnsi="Times New Roman" w:cs="Times New Roman"/>
              <w:color w:val="auto"/>
              <w:shd w:val="clear" w:color="auto" w:fill="FFFFFF"/>
            </w:rPr>
          </w:rPrChange>
        </w:rPr>
        <w:pPrChange w:id="3542" w:author="Camilo Andrés Díaz Gómez" w:date="2023-03-28T17:43:00Z">
          <w:pPr>
            <w:pStyle w:val="Ttulo5"/>
          </w:pPr>
        </w:pPrChange>
      </w:pPr>
    </w:p>
    <w:p w14:paraId="4F9DC0A1" w14:textId="7A2A0181" w:rsidR="00482888" w:rsidRPr="002B569F" w:rsidRDefault="00482888" w:rsidP="002B569F">
      <w:pPr>
        <w:pStyle w:val="Ttulo5"/>
        <w:rPr>
          <w:ins w:id="3543" w:author="Camilo Andrés Díaz Gómez" w:date="2023-03-27T22:42:00Z"/>
          <w:rFonts w:ascii="Times New Roman" w:hAnsi="Times New Roman" w:cs="Times New Roman"/>
          <w:color w:val="auto"/>
          <w:szCs w:val="24"/>
          <w:shd w:val="clear" w:color="auto" w:fill="FFFFFF"/>
          <w:rPrChange w:id="3544" w:author="Camilo Andrés Díaz Gómez" w:date="2023-03-28T17:42:00Z">
            <w:rPr>
              <w:ins w:id="3545" w:author="Camilo Andrés Díaz Gómez" w:date="2023-03-27T22:42:00Z"/>
              <w:rFonts w:ascii="Times New Roman" w:hAnsi="Times New Roman" w:cs="Times New Roman"/>
              <w:color w:val="ED7D31" w:themeColor="accent2"/>
              <w:szCs w:val="24"/>
              <w:shd w:val="clear" w:color="auto" w:fill="FFFFFF"/>
            </w:rPr>
          </w:rPrChange>
        </w:rPr>
      </w:pPr>
      <w:ins w:id="3546" w:author="JHONATAN MAURICIO VILLARREAL CORREDOR" w:date="2023-03-24T12:59:00Z">
        <w:r w:rsidRPr="002B569F">
          <w:rPr>
            <w:rFonts w:ascii="Times New Roman" w:hAnsi="Times New Roman" w:cs="Times New Roman"/>
            <w:color w:val="auto"/>
            <w:szCs w:val="24"/>
            <w:rPrChange w:id="3547" w:author="Camilo Andrés Díaz Gómez" w:date="2023-03-28T17:42:00Z">
              <w:rPr/>
            </w:rPrChange>
          </w:rPr>
          <w:tab/>
        </w:r>
        <w:r w:rsidRPr="002B569F">
          <w:rPr>
            <w:rFonts w:ascii="Times New Roman" w:hAnsi="Times New Roman" w:cs="Times New Roman"/>
            <w:color w:val="auto"/>
            <w:szCs w:val="24"/>
          </w:rPr>
          <w:t xml:space="preserve">Análisis de </w:t>
        </w:r>
        <w:del w:id="3548" w:author="Camilo Andrés Díaz Gómez" w:date="2023-03-28T14:25:00Z">
          <w:r w:rsidRPr="002B569F" w:rsidDel="00DA6908">
            <w:rPr>
              <w:rFonts w:ascii="Times New Roman" w:hAnsi="Times New Roman" w:cs="Times New Roman"/>
              <w:color w:val="auto"/>
              <w:szCs w:val="24"/>
            </w:rPr>
            <w:delText>cl</w:delText>
          </w:r>
        </w:del>
      </w:ins>
      <w:ins w:id="3549" w:author="Camilo Andrés Díaz Gómez" w:date="2023-03-28T14:25:00Z">
        <w:r w:rsidR="00DA6908" w:rsidRPr="002B569F">
          <w:rPr>
            <w:rFonts w:ascii="Times New Roman" w:hAnsi="Times New Roman" w:cs="Times New Roman"/>
            <w:color w:val="auto"/>
            <w:szCs w:val="24"/>
            <w:rPrChange w:id="3550" w:author="Camilo Andrés Díaz Gómez" w:date="2023-03-28T17:42:00Z">
              <w:rPr>
                <w:rFonts w:ascii="Times New Roman" w:hAnsi="Times New Roman" w:cs="Times New Roman"/>
                <w:color w:val="ED7D31" w:themeColor="accent2"/>
                <w:szCs w:val="24"/>
              </w:rPr>
            </w:rPrChange>
          </w:rPr>
          <w:t>Cl</w:t>
        </w:r>
      </w:ins>
      <w:ins w:id="3551" w:author="JHONATAN MAURICIO VILLARREAL CORREDOR" w:date="2023-03-24T12:59:00Z">
        <w:r w:rsidRPr="002B569F">
          <w:rPr>
            <w:rFonts w:ascii="Times New Roman" w:hAnsi="Times New Roman" w:cs="Times New Roman"/>
            <w:color w:val="auto"/>
            <w:szCs w:val="24"/>
          </w:rPr>
          <w:t>ustering: Este método se utiliza para organizar datos similares en grupos o grupos. Ayuda a identificar tendencias y piezas de datos que se pueden utilizar para tomar decisiones comerciales</w:t>
        </w:r>
        <w:r w:rsidRPr="002B569F">
          <w:rPr>
            <w:rFonts w:ascii="Times New Roman" w:hAnsi="Times New Roman" w:cs="Times New Roman"/>
            <w:color w:val="auto"/>
            <w:szCs w:val="24"/>
            <w:shd w:val="clear" w:color="auto" w:fill="FFFFFF"/>
            <w:rPrChange w:id="3552" w:author="Camilo Andrés Díaz Gómez" w:date="2023-03-28T17:42:00Z">
              <w:rPr>
                <w:rFonts w:cs="Times New Roman"/>
                <w:shd w:val="clear" w:color="auto" w:fill="FFFFFF"/>
              </w:rPr>
            </w:rPrChange>
          </w:rPr>
          <w:t xml:space="preserve"> </w:t>
        </w:r>
      </w:ins>
      <w:customXmlInsRangeStart w:id="3553" w:author="JHONATAN MAURICIO VILLARREAL CORREDOR" w:date="2023-03-24T12:59:00Z"/>
      <w:sdt>
        <w:sdtPr>
          <w:rPr>
            <w:rFonts w:ascii="Times New Roman" w:hAnsi="Times New Roman" w:cs="Times New Roman"/>
            <w:color w:val="auto"/>
            <w:szCs w:val="24"/>
            <w:shd w:val="clear" w:color="auto" w:fill="FFFFFF"/>
          </w:rPr>
          <w:id w:val="2082399002"/>
          <w:citation/>
        </w:sdtPr>
        <w:sdtContent>
          <w:customXmlInsRangeEnd w:id="3553"/>
          <w:ins w:id="3554" w:author="JHONATAN MAURICIO VILLARREAL CORREDOR" w:date="2023-03-24T12:59:00Z">
            <w:r w:rsidRPr="002B569F">
              <w:rPr>
                <w:rFonts w:ascii="Times New Roman" w:hAnsi="Times New Roman" w:cs="Times New Roman"/>
                <w:color w:val="auto"/>
                <w:szCs w:val="24"/>
                <w:shd w:val="clear" w:color="auto" w:fill="FFFFFF"/>
                <w:rPrChange w:id="3555" w:author="Camilo Andrés Díaz Gómez" w:date="2023-03-28T17:42:00Z">
                  <w:rPr/>
                </w:rPrChange>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556" w:author="JHONATAN MAURICIO VILLARREAL CORREDOR" w:date="2023-03-24T12:59:00Z"/>
        </w:sdtContent>
      </w:sdt>
      <w:customXmlInsRangeEnd w:id="3556"/>
      <w:ins w:id="3557" w:author="JHONATAN MAURICIO VILLARREAL CORREDOR" w:date="2023-03-24T12:59:00Z">
        <w:r w:rsidRPr="002B569F">
          <w:rPr>
            <w:rFonts w:ascii="Times New Roman" w:hAnsi="Times New Roman" w:cs="Times New Roman"/>
            <w:color w:val="auto"/>
            <w:szCs w:val="24"/>
            <w:shd w:val="clear" w:color="auto" w:fill="FFFFFF"/>
          </w:rPr>
          <w:t>.</w:t>
        </w:r>
      </w:ins>
    </w:p>
    <w:p w14:paraId="2B6D857A" w14:textId="77777777" w:rsidR="002E28E0" w:rsidRPr="002B569F" w:rsidRDefault="002E28E0">
      <w:pPr>
        <w:rPr>
          <w:ins w:id="3558" w:author="JHONATAN MAURICIO VILLARREAL CORREDOR" w:date="2023-03-24T12:59:00Z"/>
          <w:rFonts w:cs="Times New Roman"/>
        </w:rPr>
        <w:pPrChange w:id="3559" w:author="Camilo Andrés Díaz Gómez" w:date="2023-03-28T17:43:00Z">
          <w:pPr>
            <w:pStyle w:val="Ttulo5"/>
          </w:pPr>
        </w:pPrChange>
      </w:pPr>
    </w:p>
    <w:p w14:paraId="71F3C75D" w14:textId="77777777" w:rsidR="00482888" w:rsidRPr="002B569F" w:rsidRDefault="00482888" w:rsidP="002B569F">
      <w:pPr>
        <w:pStyle w:val="Ttulo5"/>
        <w:rPr>
          <w:ins w:id="3560" w:author="JHONATAN MAURICIO VILLARREAL CORREDOR" w:date="2023-03-24T12:59:00Z"/>
          <w:rFonts w:ascii="Times New Roman" w:hAnsi="Times New Roman" w:cs="Times New Roman"/>
          <w:color w:val="auto"/>
          <w:szCs w:val="24"/>
          <w:rPrChange w:id="3561" w:author="Camilo Andrés Díaz Gómez" w:date="2023-03-28T17:42:00Z">
            <w:rPr>
              <w:ins w:id="3562" w:author="JHONATAN MAURICIO VILLARREAL CORREDOR" w:date="2023-03-24T12:59:00Z"/>
              <w:rFonts w:cs="Times New Roman"/>
            </w:rPr>
          </w:rPrChange>
        </w:rPr>
      </w:pPr>
      <w:ins w:id="3563" w:author="JHONATAN MAURICIO VILLARREAL CORREDOR" w:date="2023-03-24T12:59:00Z">
        <w:r w:rsidRPr="002B569F">
          <w:rPr>
            <w:rFonts w:ascii="Times New Roman" w:hAnsi="Times New Roman" w:cs="Times New Roman"/>
            <w:color w:val="auto"/>
            <w:szCs w:val="24"/>
            <w:rPrChange w:id="3564" w:author="Camilo Andrés Díaz Gómez" w:date="2023-03-28T17:42:00Z">
              <w:rPr/>
            </w:rPrChange>
          </w:rPr>
          <w:lastRenderedPageBreak/>
          <w:tab/>
        </w:r>
        <w:r w:rsidRPr="002B569F">
          <w:rPr>
            <w:rFonts w:ascii="Times New Roman" w:hAnsi="Times New Roman" w:cs="Times New Roman"/>
            <w:color w:val="auto"/>
            <w:szCs w:val="24"/>
            <w:shd w:val="clear" w:color="auto" w:fill="FFFFFF"/>
          </w:rPr>
          <w:t>Análisis de texto: Este método se utiliza para analizar y extraer información de grandes cantidades de datos no estructurados, como correos electrónicos, tweets y comentarios en redes sociales, ayudar a identificar temas, ideas y puntos en común</w:t>
        </w:r>
        <w:r w:rsidRPr="002B569F">
          <w:rPr>
            <w:rFonts w:ascii="Times New Roman" w:hAnsi="Times New Roman" w:cs="Times New Roman"/>
            <w:color w:val="auto"/>
            <w:szCs w:val="24"/>
            <w:shd w:val="clear" w:color="auto" w:fill="FFFFFF"/>
            <w:rPrChange w:id="3565" w:author="Camilo Andrés Díaz Gómez" w:date="2023-03-28T17:42:00Z">
              <w:rPr>
                <w:rFonts w:cs="Times New Roman"/>
                <w:shd w:val="clear" w:color="auto" w:fill="FFFFFF"/>
              </w:rPr>
            </w:rPrChange>
          </w:rPr>
          <w:t xml:space="preserve"> </w:t>
        </w:r>
      </w:ins>
      <w:customXmlInsRangeStart w:id="3566" w:author="JHONATAN MAURICIO VILLARREAL CORREDOR" w:date="2023-03-24T12:59:00Z"/>
      <w:sdt>
        <w:sdtPr>
          <w:rPr>
            <w:rFonts w:ascii="Times New Roman" w:hAnsi="Times New Roman" w:cs="Times New Roman"/>
            <w:color w:val="auto"/>
            <w:szCs w:val="24"/>
            <w:shd w:val="clear" w:color="auto" w:fill="FFFFFF"/>
          </w:rPr>
          <w:id w:val="-1713645229"/>
          <w:citation/>
        </w:sdtPr>
        <w:sdtContent>
          <w:customXmlInsRangeEnd w:id="3566"/>
          <w:ins w:id="3567" w:author="JHONATAN MAURICIO VILLARREAL CORREDOR" w:date="2023-03-24T12:59:00Z">
            <w:r w:rsidRPr="002B569F">
              <w:rPr>
                <w:rFonts w:ascii="Times New Roman" w:hAnsi="Times New Roman" w:cs="Times New Roman"/>
                <w:color w:val="auto"/>
                <w:szCs w:val="24"/>
                <w:shd w:val="clear" w:color="auto" w:fill="FFFFFF"/>
                <w:rPrChange w:id="3568" w:author="Camilo Andrés Díaz Gómez" w:date="2023-03-28T17:42:00Z">
                  <w:rPr/>
                </w:rPrChange>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569" w:author="JHONATAN MAURICIO VILLARREAL CORREDOR" w:date="2023-03-24T12:59:00Z"/>
        </w:sdtContent>
      </w:sdt>
      <w:customXmlInsRangeEnd w:id="3569"/>
      <w:ins w:id="3570" w:author="JHONATAN MAURICIO VILLARREAL CORREDOR" w:date="2023-03-24T12:59:00Z">
        <w:r w:rsidRPr="002B569F">
          <w:rPr>
            <w:rFonts w:ascii="Times New Roman" w:hAnsi="Times New Roman" w:cs="Times New Roman"/>
            <w:color w:val="auto"/>
            <w:szCs w:val="24"/>
            <w:shd w:val="clear" w:color="auto" w:fill="FFFFFF"/>
          </w:rPr>
          <w:t>.</w:t>
        </w:r>
      </w:ins>
    </w:p>
    <w:p w14:paraId="27DBC354" w14:textId="20A263D9" w:rsidR="00A42751" w:rsidRPr="002B569F" w:rsidDel="00482888" w:rsidRDefault="00A42751">
      <w:pPr>
        <w:rPr>
          <w:ins w:id="3571" w:author="Camilo Andrés Díaz Gómez" w:date="2023-03-14T21:05:00Z"/>
          <w:del w:id="3572" w:author="JHONATAN MAURICIO VILLARREAL CORREDOR" w:date="2023-03-24T12:59:00Z"/>
          <w:rFonts w:cs="Times New Roman"/>
          <w:b/>
          <w:bCs/>
          <w:szCs w:val="24"/>
          <w:rPrChange w:id="3573" w:author="Camilo Andrés Díaz Gómez" w:date="2023-03-28T17:42:00Z">
            <w:rPr>
              <w:ins w:id="3574" w:author="Camilo Andrés Díaz Gómez" w:date="2023-03-14T21:05:00Z"/>
              <w:del w:id="3575" w:author="JHONATAN MAURICIO VILLARREAL CORREDOR" w:date="2023-03-24T12:59:00Z"/>
              <w:rFonts w:cs="Times New Roman"/>
              <w:b/>
              <w:bCs/>
              <w:color w:val="FF0000"/>
              <w:szCs w:val="24"/>
            </w:rPr>
          </w:rPrChange>
        </w:rPr>
      </w:pPr>
      <w:ins w:id="3576" w:author="Camilo Andrés Díaz Gómez" w:date="2023-03-14T21:05:00Z">
        <w:del w:id="3577" w:author="JHONATAN MAURICIO VILLARREAL CORREDOR" w:date="2023-03-24T12:59:00Z">
          <w:r w:rsidRPr="002B569F" w:rsidDel="00482888">
            <w:rPr>
              <w:rFonts w:cs="Times New Roman"/>
              <w:b/>
              <w:bCs/>
              <w:szCs w:val="24"/>
              <w:rPrChange w:id="3578" w:author="Camilo Andrés Díaz Gómez" w:date="2023-03-28T17:42:00Z">
                <w:rPr>
                  <w:rFonts w:cs="Times New Roman"/>
                  <w:szCs w:val="24"/>
                </w:rPr>
              </w:rPrChange>
            </w:rPr>
            <w:delText>FALTA COMPLETAR TECNICAS DE ANALITICA</w:delText>
          </w:r>
        </w:del>
      </w:ins>
    </w:p>
    <w:p w14:paraId="299C15CB" w14:textId="77777777" w:rsidR="00A42751" w:rsidRPr="002B569F" w:rsidRDefault="00A42751" w:rsidP="002B569F">
      <w:pPr>
        <w:rPr>
          <w:rFonts w:cs="Times New Roman"/>
          <w:b/>
          <w:bCs/>
          <w:szCs w:val="24"/>
          <w:rPrChange w:id="3579" w:author="Camilo Andrés Díaz Gómez" w:date="2023-03-28T17:42:00Z">
            <w:rPr>
              <w:rFonts w:cs="Times New Roman"/>
              <w:szCs w:val="24"/>
            </w:rPr>
          </w:rPrChange>
        </w:rPr>
      </w:pPr>
    </w:p>
    <w:p w14:paraId="6722A298" w14:textId="3DB1820B" w:rsidR="007A700C" w:rsidRDefault="007A700C" w:rsidP="002B569F">
      <w:pPr>
        <w:pStyle w:val="Ttulo3"/>
        <w:rPr>
          <w:ins w:id="3580" w:author="Camilo Andrés Díaz Gómez" w:date="2023-03-28T17:51:00Z"/>
          <w:rFonts w:ascii="Times New Roman" w:hAnsi="Times New Roman" w:cs="Times New Roman"/>
          <w:b/>
          <w:bCs/>
          <w:color w:val="auto"/>
        </w:rPr>
      </w:pPr>
      <w:bookmarkStart w:id="3581" w:name="_Toc56811425"/>
      <w:bookmarkStart w:id="3582" w:name="_Toc101718654"/>
      <w:bookmarkStart w:id="3583" w:name="_Toc115172937"/>
      <w:bookmarkStart w:id="3584" w:name="_Toc130919814"/>
      <w:r w:rsidRPr="002B569F">
        <w:rPr>
          <w:rFonts w:ascii="Times New Roman" w:hAnsi="Times New Roman" w:cs="Times New Roman"/>
          <w:b/>
          <w:bCs/>
          <w:color w:val="auto"/>
          <w:rPrChange w:id="3585" w:author="Camilo Andrés Díaz Gómez" w:date="2023-03-28T17:42:00Z">
            <w:rPr>
              <w:rFonts w:ascii="Times New Roman" w:eastAsiaTheme="minorHAnsi" w:hAnsi="Times New Roman" w:cstheme="minorBidi"/>
              <w:i/>
              <w:iCs/>
              <w:color w:val="auto"/>
              <w:szCs w:val="22"/>
            </w:rPr>
          </w:rPrChange>
        </w:rPr>
        <w:t>Simulación</w:t>
      </w:r>
      <w:bookmarkEnd w:id="3581"/>
      <w:bookmarkEnd w:id="3582"/>
      <w:bookmarkEnd w:id="3583"/>
      <w:bookmarkEnd w:id="3584"/>
      <w:del w:id="3586" w:author="Camilo Andrés Díaz Gómez" w:date="2023-03-14T20:59:00Z">
        <w:r w:rsidR="004E3955" w:rsidRPr="002B569F" w:rsidDel="00A42751">
          <w:rPr>
            <w:rFonts w:ascii="Times New Roman" w:hAnsi="Times New Roman" w:cs="Times New Roman"/>
            <w:b/>
            <w:bCs/>
            <w:color w:val="auto"/>
            <w:rPrChange w:id="3587" w:author="Camilo Andrés Díaz Gómez" w:date="2023-03-28T17:42:00Z">
              <w:rPr>
                <w:rFonts w:ascii="Times New Roman" w:eastAsiaTheme="minorHAnsi" w:hAnsi="Times New Roman" w:cstheme="minorBidi"/>
                <w:i/>
                <w:iCs/>
                <w:color w:val="auto"/>
                <w:szCs w:val="22"/>
              </w:rPr>
            </w:rPrChange>
          </w:rPr>
          <w:delText xml:space="preserve">. </w:delText>
        </w:r>
      </w:del>
    </w:p>
    <w:p w14:paraId="5DD6A275" w14:textId="77777777" w:rsidR="000D1684" w:rsidRPr="000D1684" w:rsidRDefault="000D1684">
      <w:pPr>
        <w:rPr>
          <w:rPrChange w:id="3588" w:author="Camilo Andrés Díaz Gómez" w:date="2023-03-28T17:51:00Z">
            <w:rPr>
              <w:i/>
              <w:iCs/>
            </w:rPr>
          </w:rPrChange>
        </w:rPr>
        <w:pPrChange w:id="3589" w:author="Camilo Andrés Díaz Gómez" w:date="2023-03-28T17:51:00Z">
          <w:pPr>
            <w:ind w:firstLine="708"/>
          </w:pPr>
        </w:pPrChange>
      </w:pPr>
    </w:p>
    <w:p w14:paraId="36C47CB5" w14:textId="77777777" w:rsidR="007A700C" w:rsidRPr="002B569F" w:rsidRDefault="007A700C">
      <w:pPr>
        <w:ind w:firstLine="720"/>
        <w:rPr>
          <w:rFonts w:cs="Times New Roman"/>
          <w:szCs w:val="24"/>
          <w:lang w:eastAsia="es-CO"/>
        </w:rPr>
        <w:pPrChange w:id="3590" w:author="Camilo Andrés Díaz Gómez" w:date="2023-03-28T17:43:00Z">
          <w:pPr>
            <w:ind w:firstLine="708"/>
          </w:pPr>
        </w:pPrChange>
      </w:pPr>
      <w:r w:rsidRPr="002B569F">
        <w:rPr>
          <w:rFonts w:cs="Times New Roman"/>
          <w:szCs w:val="24"/>
          <w:lang w:eastAsia="es-CO"/>
        </w:rPr>
        <w:t>La simulación es una representación exacta o casi exacta del comportamiento de un evento o fenómeno, con el fin de obtener el mismo resultado, características, información entre otros, aspectos, consumiendo menos recursos de los que consumiría ejecutar el modelo real, sin necesidad de realizar dicho evento para obtener un análisis o estudio del resultado con una menor inversión</w:t>
      </w:r>
      <w:sdt>
        <w:sdtPr>
          <w:rPr>
            <w:rFonts w:cs="Times New Roman"/>
            <w:szCs w:val="24"/>
            <w:lang w:eastAsia="es-CO"/>
          </w:rPr>
          <w:id w:val="135928606"/>
          <w:citation/>
        </w:sdtPr>
        <w:sdtContent>
          <w:r w:rsidRPr="002B569F">
            <w:rPr>
              <w:rFonts w:cs="Times New Roman"/>
              <w:szCs w:val="24"/>
              <w:lang w:eastAsia="es-CO"/>
            </w:rPr>
            <w:fldChar w:fldCharType="begin"/>
          </w:r>
          <w:r w:rsidRPr="002B569F">
            <w:rPr>
              <w:rFonts w:cs="Times New Roman"/>
              <w:szCs w:val="24"/>
              <w:lang w:eastAsia="es-CO"/>
            </w:rPr>
            <w:instrText xml:space="preserve"> CITATION Cas06 \l 9226 </w:instrText>
          </w:r>
          <w:r w:rsidRPr="002B569F">
            <w:rPr>
              <w:rFonts w:cs="Times New Roman"/>
              <w:szCs w:val="24"/>
              <w:lang w:eastAsia="es-CO"/>
            </w:rPr>
            <w:fldChar w:fldCharType="separate"/>
          </w:r>
          <w:r w:rsidRPr="002B569F">
            <w:rPr>
              <w:rFonts w:cs="Times New Roman"/>
              <w:noProof/>
              <w:szCs w:val="24"/>
              <w:lang w:eastAsia="es-CO"/>
            </w:rPr>
            <w:t xml:space="preserve"> (Castellanos Hernández &amp; Chacon Osorio, 2006)</w:t>
          </w:r>
          <w:r w:rsidRPr="002B569F">
            <w:rPr>
              <w:rFonts w:cs="Times New Roman"/>
              <w:szCs w:val="24"/>
              <w:lang w:eastAsia="es-CO"/>
            </w:rPr>
            <w:fldChar w:fldCharType="end"/>
          </w:r>
        </w:sdtContent>
      </w:sdt>
      <w:r w:rsidRPr="002B569F">
        <w:rPr>
          <w:rFonts w:cs="Times New Roman"/>
          <w:szCs w:val="24"/>
          <w:lang w:eastAsia="es-CO"/>
        </w:rPr>
        <w:t xml:space="preserve">. </w:t>
      </w:r>
    </w:p>
    <w:p w14:paraId="2AF0FD47" w14:textId="77777777" w:rsidR="007A700C" w:rsidRPr="002B569F" w:rsidRDefault="007A700C">
      <w:pPr>
        <w:ind w:firstLine="720"/>
        <w:rPr>
          <w:rFonts w:cs="Times New Roman"/>
          <w:szCs w:val="24"/>
        </w:rPr>
        <w:pPrChange w:id="3591" w:author="Camilo Andrés Díaz Gómez" w:date="2023-03-28T17:43:00Z">
          <w:pPr/>
        </w:pPrChange>
      </w:pPr>
    </w:p>
    <w:p w14:paraId="358DA872" w14:textId="1E2A0311" w:rsidR="007A700C" w:rsidRDefault="007A700C" w:rsidP="002B569F">
      <w:pPr>
        <w:pStyle w:val="Ttulo4"/>
        <w:rPr>
          <w:ins w:id="3592" w:author="Camilo Andrés Díaz Gómez" w:date="2023-03-28T17:51:00Z"/>
          <w:rFonts w:ascii="Times New Roman" w:hAnsi="Times New Roman" w:cs="Times New Roman"/>
          <w:b/>
          <w:bCs/>
          <w:i w:val="0"/>
          <w:iCs w:val="0"/>
          <w:color w:val="auto"/>
          <w:szCs w:val="24"/>
        </w:rPr>
      </w:pPr>
      <w:bookmarkStart w:id="3593" w:name="_Toc56811426"/>
      <w:bookmarkStart w:id="3594" w:name="_Toc115172938"/>
      <w:r w:rsidRPr="002B569F">
        <w:rPr>
          <w:rFonts w:ascii="Times New Roman" w:hAnsi="Times New Roman" w:cs="Times New Roman"/>
          <w:b/>
          <w:bCs/>
          <w:i w:val="0"/>
          <w:iCs w:val="0"/>
          <w:color w:val="auto"/>
          <w:szCs w:val="24"/>
          <w:rPrChange w:id="3595" w:author="Camilo Andrés Díaz Gómez" w:date="2023-03-28T17:42:00Z">
            <w:rPr>
              <w:rFonts w:ascii="Times New Roman" w:eastAsiaTheme="minorHAnsi" w:hAnsi="Times New Roman" w:cstheme="minorBidi"/>
              <w:color w:val="auto"/>
            </w:rPr>
          </w:rPrChange>
        </w:rPr>
        <w:t xml:space="preserve">Tipos </w:t>
      </w:r>
      <w:del w:id="3596" w:author="Camilo Andrés Díaz Gómez" w:date="2023-03-14T21:26:00Z">
        <w:r w:rsidRPr="002B569F" w:rsidDel="005C4C59">
          <w:rPr>
            <w:rFonts w:ascii="Times New Roman" w:hAnsi="Times New Roman" w:cs="Times New Roman"/>
            <w:b/>
            <w:bCs/>
            <w:i w:val="0"/>
            <w:iCs w:val="0"/>
            <w:color w:val="auto"/>
            <w:szCs w:val="24"/>
            <w:rPrChange w:id="3597" w:author="Camilo Andrés Díaz Gómez" w:date="2023-03-28T17:42:00Z">
              <w:rPr>
                <w:rFonts w:ascii="Times New Roman" w:eastAsiaTheme="minorHAnsi" w:hAnsi="Times New Roman" w:cstheme="minorBidi"/>
                <w:color w:val="auto"/>
              </w:rPr>
            </w:rPrChange>
          </w:rPr>
          <w:delText>De</w:delText>
        </w:r>
      </w:del>
      <w:ins w:id="3598"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3599" w:author="Camilo Andrés Díaz Gómez" w:date="2023-03-28T17:42:00Z">
            <w:rPr>
              <w:rFonts w:ascii="Times New Roman" w:eastAsiaTheme="minorHAnsi" w:hAnsi="Times New Roman" w:cstheme="minorBidi"/>
              <w:color w:val="auto"/>
            </w:rPr>
          </w:rPrChange>
        </w:rPr>
        <w:t xml:space="preserve"> Simulación</w:t>
      </w:r>
      <w:bookmarkStart w:id="3600" w:name="_Toc115172939"/>
      <w:bookmarkEnd w:id="3593"/>
      <w:bookmarkEnd w:id="3594"/>
      <w:del w:id="3601" w:author="Camilo Andrés Díaz Gómez" w:date="2023-03-14T20:59:00Z">
        <w:r w:rsidRPr="002B569F" w:rsidDel="00A42751">
          <w:rPr>
            <w:rFonts w:ascii="Times New Roman" w:hAnsi="Times New Roman" w:cs="Times New Roman"/>
            <w:b/>
            <w:bCs/>
            <w:i w:val="0"/>
            <w:iCs w:val="0"/>
            <w:color w:val="auto"/>
            <w:szCs w:val="24"/>
            <w:rPrChange w:id="3602" w:author="Camilo Andrés Díaz Gómez" w:date="2023-03-28T17:42:00Z">
              <w:rPr>
                <w:rFonts w:ascii="Times New Roman" w:eastAsiaTheme="minorHAnsi" w:hAnsi="Times New Roman" w:cstheme="minorBidi"/>
                <w:color w:val="auto"/>
              </w:rPr>
            </w:rPrChange>
          </w:rPr>
          <w:delText>.</w:delText>
        </w:r>
      </w:del>
    </w:p>
    <w:p w14:paraId="4CC46F27" w14:textId="77777777" w:rsidR="000D1684" w:rsidRPr="000D1684" w:rsidRDefault="000D1684">
      <w:pPr>
        <w:rPr>
          <w:ins w:id="3603" w:author="JUAN ESTEBAN CONTRERAS DIAZ" w:date="2023-03-24T12:18:00Z"/>
          <w:i/>
          <w:iCs/>
          <w:rPrChange w:id="3604" w:author="Camilo Andrés Díaz Gómez" w:date="2023-03-28T17:51:00Z">
            <w:rPr>
              <w:ins w:id="3605" w:author="JUAN ESTEBAN CONTRERAS DIAZ" w:date="2023-03-24T12:18:00Z"/>
              <w:rFonts w:ascii="Times New Roman" w:hAnsi="Times New Roman" w:cs="Times New Roman"/>
              <w:b/>
              <w:bCs/>
              <w:i w:val="0"/>
              <w:iCs w:val="0"/>
              <w:color w:val="auto"/>
              <w:szCs w:val="24"/>
            </w:rPr>
          </w:rPrChange>
        </w:rPr>
        <w:pPrChange w:id="3606" w:author="Camilo Andrés Díaz Gómez" w:date="2023-03-28T17:51:00Z">
          <w:pPr>
            <w:pStyle w:val="Ttulo4"/>
          </w:pPr>
        </w:pPrChange>
      </w:pPr>
    </w:p>
    <w:p w14:paraId="23B3F086" w14:textId="45052155" w:rsidR="00C136C9" w:rsidRDefault="00C136C9" w:rsidP="002B569F">
      <w:pPr>
        <w:ind w:firstLine="720"/>
        <w:rPr>
          <w:ins w:id="3607" w:author="Camilo Andrés Díaz Gómez" w:date="2023-03-28T17:51:00Z"/>
          <w:rFonts w:cs="Times New Roman"/>
          <w:szCs w:val="24"/>
          <w:lang w:eastAsia="es-CO"/>
        </w:rPr>
      </w:pPr>
      <w:ins w:id="3608" w:author="JUAN ESTEBAN CONTRERAS DIAZ" w:date="2023-03-24T12:18:00Z">
        <w:r w:rsidRPr="002B569F">
          <w:rPr>
            <w:rFonts w:cs="Times New Roman"/>
            <w:szCs w:val="24"/>
            <w:lang w:eastAsia="es-CO"/>
            <w:rPrChange w:id="3609" w:author="Camilo Andrés Díaz Gómez" w:date="2023-03-28T17:42:00Z">
              <w:rPr/>
            </w:rPrChange>
          </w:rPr>
          <w:t>La simulación puede ser dividida y clasificada según la naturaleza del sistema que será representado en el modelo de simulación, por ejemplo:</w:t>
        </w:r>
      </w:ins>
    </w:p>
    <w:p w14:paraId="70DC8481" w14:textId="77777777" w:rsidR="000D1684" w:rsidRPr="002B569F" w:rsidRDefault="000D1684">
      <w:pPr>
        <w:ind w:firstLine="720"/>
        <w:rPr>
          <w:rFonts w:cs="Times New Roman"/>
          <w:szCs w:val="24"/>
          <w:lang w:eastAsia="es-CO"/>
          <w:rPrChange w:id="3610" w:author="Camilo Andrés Díaz Gómez" w:date="2023-03-28T17:42:00Z">
            <w:rPr/>
          </w:rPrChange>
        </w:rPr>
        <w:pPrChange w:id="3611" w:author="Camilo Andrés Díaz Gómez" w:date="2023-03-28T17:43:00Z">
          <w:pPr>
            <w:ind w:firstLine="708"/>
          </w:pPr>
        </w:pPrChange>
      </w:pPr>
    </w:p>
    <w:p w14:paraId="107D856E" w14:textId="27103E03" w:rsidR="00A42751" w:rsidRDefault="007A700C" w:rsidP="002B569F">
      <w:pPr>
        <w:pStyle w:val="Ttulo5"/>
        <w:ind w:firstLine="708"/>
        <w:rPr>
          <w:ins w:id="3612" w:author="Camilo Andrés Díaz Gómez" w:date="2023-03-28T17:51:00Z"/>
          <w:rStyle w:val="Ttulo4Car"/>
          <w:rFonts w:ascii="Times New Roman" w:hAnsi="Times New Roman" w:cs="Times New Roman"/>
          <w:b/>
          <w:bCs/>
          <w:color w:val="auto"/>
          <w:szCs w:val="24"/>
        </w:rPr>
      </w:pPr>
      <w:r w:rsidRPr="002B569F">
        <w:rPr>
          <w:rStyle w:val="Ttulo4Car"/>
          <w:rFonts w:ascii="Times New Roman" w:hAnsi="Times New Roman" w:cs="Times New Roman"/>
          <w:b/>
          <w:bCs/>
          <w:color w:val="auto"/>
          <w:szCs w:val="24"/>
          <w:rPrChange w:id="3613" w:author="Camilo Andrés Díaz Gómez" w:date="2023-03-28T17:42:00Z">
            <w:rPr>
              <w:rStyle w:val="Ttulo4Car"/>
              <w:rFonts w:ascii="Times New Roman" w:eastAsiaTheme="minorEastAsia" w:hAnsi="Times New Roman" w:cs="Times New Roman"/>
              <w:b/>
              <w:bCs/>
              <w:color w:val="000000" w:themeColor="text1"/>
              <w:szCs w:val="24"/>
            </w:rPr>
          </w:rPrChange>
        </w:rPr>
        <w:t>Simulación de situaciones</w:t>
      </w:r>
      <w:bookmarkEnd w:id="3600"/>
    </w:p>
    <w:p w14:paraId="3527D075" w14:textId="77777777" w:rsidR="000D1684" w:rsidRPr="000D1684" w:rsidRDefault="000D1684">
      <w:pPr>
        <w:rPr>
          <w:ins w:id="3614" w:author="Camilo Andrés Díaz Gómez" w:date="2023-03-14T21:01:00Z"/>
          <w:rPrChange w:id="3615" w:author="Camilo Andrés Díaz Gómez" w:date="2023-03-28T17:51:00Z">
            <w:rPr>
              <w:ins w:id="3616" w:author="Camilo Andrés Díaz Gómez" w:date="2023-03-14T21:01:00Z"/>
              <w:rStyle w:val="Ttulo4Car"/>
              <w:rFonts w:ascii="Times New Roman" w:eastAsiaTheme="minorEastAsia" w:hAnsi="Times New Roman" w:cs="Times New Roman"/>
              <w:i w:val="0"/>
              <w:iCs w:val="0"/>
              <w:szCs w:val="24"/>
            </w:rPr>
          </w:rPrChange>
        </w:rPr>
        <w:pPrChange w:id="3617" w:author="Camilo Andrés Díaz Gómez" w:date="2023-03-28T17:51:00Z">
          <w:pPr>
            <w:ind w:firstLine="720"/>
          </w:pPr>
        </w:pPrChange>
      </w:pPr>
    </w:p>
    <w:p w14:paraId="5202D783" w14:textId="108EE368" w:rsidR="00C136C9" w:rsidRPr="002B569F" w:rsidRDefault="007A700C">
      <w:pPr>
        <w:ind w:firstLine="720"/>
        <w:rPr>
          <w:ins w:id="3618" w:author="JUAN ESTEBAN CONTRERAS DIAZ" w:date="2023-03-24T12:19:00Z"/>
          <w:rFonts w:cs="Times New Roman"/>
          <w:szCs w:val="24"/>
          <w:lang w:eastAsia="es-CO"/>
          <w:rPrChange w:id="3619" w:author="Camilo Andrés Díaz Gómez" w:date="2023-03-28T17:42:00Z">
            <w:rPr>
              <w:ins w:id="3620" w:author="JUAN ESTEBAN CONTRERAS DIAZ" w:date="2023-03-24T12:19:00Z"/>
            </w:rPr>
          </w:rPrChange>
        </w:rPr>
        <w:pPrChange w:id="3621" w:author="Camilo Andrés Díaz Gómez" w:date="2023-03-28T17:43:00Z">
          <w:pPr>
            <w:ind w:firstLine="708"/>
          </w:pPr>
        </w:pPrChange>
      </w:pPr>
      <w:del w:id="3622" w:author="Camilo Andrés Díaz Gómez" w:date="2023-03-14T21:01:00Z">
        <w:r w:rsidRPr="002B569F" w:rsidDel="00A42751">
          <w:rPr>
            <w:lang w:eastAsia="es-CO"/>
            <w:rPrChange w:id="3623" w:author="Camilo Andrés Díaz Gómez" w:date="2023-03-28T17:42:00Z">
              <w:rPr>
                <w:rStyle w:val="Ttulo4Car"/>
                <w:rFonts w:ascii="Times New Roman" w:eastAsiaTheme="minorEastAsia" w:hAnsi="Times New Roman" w:cs="Times New Roman"/>
                <w:szCs w:val="24"/>
              </w:rPr>
            </w:rPrChange>
          </w:rPr>
          <w:delText>.</w:delText>
        </w:r>
      </w:del>
      <w:r w:rsidR="004E3955" w:rsidRPr="002B569F">
        <w:rPr>
          <w:lang w:eastAsia="es-CO"/>
          <w:rPrChange w:id="3624" w:author="Camilo Andrés Díaz Gómez" w:date="2023-03-28T17:42:00Z">
            <w:rPr>
              <w:rStyle w:val="Ttulo4Car"/>
              <w:rFonts w:ascii="Times New Roman" w:eastAsiaTheme="minorEastAsia" w:hAnsi="Times New Roman" w:cs="Times New Roman"/>
              <w:szCs w:val="24"/>
            </w:rPr>
          </w:rPrChange>
        </w:rPr>
        <w:t xml:space="preserve"> </w:t>
      </w:r>
      <w:ins w:id="3625" w:author="JUAN ESTEBAN CONTRERAS DIAZ" w:date="2023-03-24T12:19:00Z">
        <w:del w:id="3626" w:author="Camilo Andrés Díaz Gómez" w:date="2023-03-14T21:01:00Z">
          <w:r w:rsidR="00C136C9" w:rsidRPr="002B569F" w:rsidDel="00A42751">
            <w:rPr>
              <w:lang w:eastAsia="es-CO"/>
              <w:rPrChange w:id="3627" w:author="Camilo Andrés Díaz Gómez" w:date="2023-03-28T17:42:00Z">
                <w:rPr>
                  <w:rStyle w:val="Ttulo4Car"/>
                  <w:rFonts w:ascii="Times New Roman" w:eastAsiaTheme="minorEastAsia" w:hAnsi="Times New Roman" w:cs="Times New Roman"/>
                  <w:szCs w:val="24"/>
                </w:rPr>
              </w:rPrChange>
            </w:rPr>
            <w:delText>.</w:delText>
          </w:r>
        </w:del>
      </w:ins>
      <w:ins w:id="3628" w:author="Camilo Andrés Díaz Gómez" w:date="2023-03-28T17:51:00Z">
        <w:r w:rsidR="000D1684">
          <w:rPr>
            <w:rFonts w:cs="Times New Roman"/>
            <w:lang w:eastAsia="es-CO"/>
          </w:rPr>
          <w:tab/>
        </w:r>
      </w:ins>
      <w:ins w:id="3629" w:author="JUAN ESTEBAN CONTRERAS DIAZ" w:date="2023-03-24T12:19:00Z">
        <w:del w:id="3630" w:author="Camilo Andrés Díaz Gómez" w:date="2023-03-28T17:51:00Z">
          <w:r w:rsidR="00C136C9" w:rsidRPr="002B569F" w:rsidDel="000D1684">
            <w:rPr>
              <w:lang w:eastAsia="es-CO"/>
              <w:rPrChange w:id="3631" w:author="Camilo Andrés Díaz Gómez" w:date="2023-03-28T17:42:00Z">
                <w:rPr>
                  <w:rStyle w:val="Ttulo4Car"/>
                  <w:rFonts w:ascii="Times New Roman" w:eastAsiaTheme="minorEastAsia" w:hAnsi="Times New Roman" w:cs="Times New Roman"/>
                  <w:szCs w:val="24"/>
                </w:rPr>
              </w:rPrChange>
            </w:rPr>
            <w:delText xml:space="preserve"> </w:delText>
          </w:r>
        </w:del>
        <w:r w:rsidR="00C136C9" w:rsidRPr="002B569F">
          <w:rPr>
            <w:rFonts w:cs="Times New Roman"/>
            <w:szCs w:val="24"/>
            <w:lang w:eastAsia="es-CO"/>
            <w:rPrChange w:id="3632" w:author="Camilo Andrés Díaz Gómez" w:date="2023-03-28T17:42:00Z">
              <w:rPr/>
            </w:rPrChange>
          </w:rPr>
          <w:t>Permite simular una situación física o real y observar su comportamiento, con el fin de extraer información de hechos existentes</w:t>
        </w:r>
      </w:ins>
      <w:customXmlInsRangeStart w:id="3633" w:author="JUAN ESTEBAN CONTRERAS DIAZ" w:date="2023-03-24T12:19:00Z"/>
      <w:sdt>
        <w:sdtPr>
          <w:rPr>
            <w:rFonts w:cs="Times New Roman"/>
            <w:szCs w:val="24"/>
            <w:lang w:eastAsia="es-CO"/>
          </w:rPr>
          <w:id w:val="-678033225"/>
          <w:citation/>
        </w:sdtPr>
        <w:sdtContent>
          <w:customXmlInsRangeEnd w:id="3633"/>
          <w:ins w:id="3634" w:author="JUAN ESTEBAN CONTRERAS DIAZ" w:date="2023-03-24T12:19:00Z">
            <w:r w:rsidR="00C136C9" w:rsidRPr="002B569F">
              <w:rPr>
                <w:rFonts w:cs="Times New Roman"/>
                <w:szCs w:val="24"/>
                <w:lang w:eastAsia="es-CO"/>
                <w:rPrChange w:id="3635" w:author="Camilo Andrés Díaz Gómez" w:date="2023-03-28T17:42:00Z">
                  <w:rPr/>
                </w:rPrChange>
              </w:rPr>
              <w:fldChar w:fldCharType="begin"/>
            </w:r>
            <w:r w:rsidR="00C136C9" w:rsidRPr="002B569F">
              <w:rPr>
                <w:rFonts w:cs="Times New Roman"/>
                <w:szCs w:val="24"/>
                <w:lang w:eastAsia="es-CO"/>
                <w:rPrChange w:id="3636" w:author="Camilo Andrés Díaz Gómez" w:date="2023-03-28T17:42:00Z">
                  <w:rPr/>
                </w:rPrChange>
              </w:rPr>
              <w:instrText xml:space="preserve"> CITATION Cas06 \l 9226 </w:instrText>
            </w:r>
            <w:r w:rsidR="00C136C9" w:rsidRPr="002B569F">
              <w:rPr>
                <w:rFonts w:cs="Times New Roman"/>
                <w:szCs w:val="24"/>
                <w:lang w:eastAsia="es-CO"/>
                <w:rPrChange w:id="3637" w:author="Camilo Andrés Díaz Gómez" w:date="2023-03-28T17:42:00Z">
                  <w:rPr/>
                </w:rPrChange>
              </w:rPr>
              <w:fldChar w:fldCharType="separate"/>
            </w:r>
            <w:r w:rsidR="00C136C9" w:rsidRPr="002B569F">
              <w:rPr>
                <w:rFonts w:cs="Times New Roman"/>
                <w:szCs w:val="24"/>
                <w:lang w:eastAsia="es-CO"/>
                <w:rPrChange w:id="3638" w:author="Camilo Andrés Díaz Gómez" w:date="2023-03-28T17:42:00Z">
                  <w:rPr>
                    <w:noProof/>
                  </w:rPr>
                </w:rPrChange>
              </w:rPr>
              <w:t xml:space="preserve"> (Castellanos Hernández &amp; Chacon Osorio, 2006)</w:t>
            </w:r>
            <w:r w:rsidR="00C136C9" w:rsidRPr="002B569F">
              <w:rPr>
                <w:rFonts w:cs="Times New Roman"/>
                <w:szCs w:val="24"/>
                <w:lang w:eastAsia="es-CO"/>
                <w:rPrChange w:id="3639" w:author="Camilo Andrés Díaz Gómez" w:date="2023-03-28T17:42:00Z">
                  <w:rPr/>
                </w:rPrChange>
              </w:rPr>
              <w:fldChar w:fldCharType="end"/>
            </w:r>
          </w:ins>
          <w:customXmlInsRangeStart w:id="3640" w:author="JUAN ESTEBAN CONTRERAS DIAZ" w:date="2023-03-24T12:19:00Z"/>
        </w:sdtContent>
      </w:sdt>
      <w:customXmlInsRangeEnd w:id="3640"/>
      <w:ins w:id="3641" w:author="JUAN ESTEBAN CONTRERAS DIAZ" w:date="2023-03-24T12:19:00Z">
        <w:r w:rsidR="00C136C9" w:rsidRPr="002B569F">
          <w:rPr>
            <w:rFonts w:cs="Times New Roman"/>
            <w:szCs w:val="24"/>
            <w:lang w:eastAsia="es-CO"/>
            <w:rPrChange w:id="3642" w:author="Camilo Andrés Díaz Gómez" w:date="2023-03-28T17:42:00Z">
              <w:rPr/>
            </w:rPrChange>
          </w:rPr>
          <w:t>.</w:t>
        </w:r>
      </w:ins>
    </w:p>
    <w:p w14:paraId="36E854D8" w14:textId="544511B8" w:rsidR="007A700C" w:rsidRPr="002B569F" w:rsidDel="00C136C9" w:rsidRDefault="007A700C">
      <w:pPr>
        <w:rPr>
          <w:del w:id="3643" w:author="JUAN ESTEBAN CONTRERAS DIAZ" w:date="2023-03-24T12:19:00Z"/>
          <w:rFonts w:cs="Times New Roman"/>
          <w:szCs w:val="24"/>
        </w:rPr>
        <w:pPrChange w:id="3644" w:author="Camilo Andrés Díaz Gómez" w:date="2023-03-28T17:43:00Z">
          <w:pPr>
            <w:ind w:firstLine="708"/>
          </w:pPr>
        </w:pPrChange>
      </w:pPr>
      <w:del w:id="3645" w:author="JUAN ESTEBAN CONTRERAS DIAZ" w:date="2023-03-24T12:19:00Z">
        <w:r w:rsidRPr="002B569F" w:rsidDel="00C136C9">
          <w:rPr>
            <w:rFonts w:cs="Times New Roman"/>
            <w:szCs w:val="24"/>
          </w:rPr>
          <w:delText>Permite simular una situación física o real y observar su comportamiento</w:delText>
        </w:r>
      </w:del>
      <w:customXmlDelRangeStart w:id="3646" w:author="JUAN ESTEBAN CONTRERAS DIAZ" w:date="2023-03-24T12:19:00Z"/>
      <w:sdt>
        <w:sdtPr>
          <w:rPr>
            <w:rFonts w:cs="Times New Roman"/>
            <w:szCs w:val="24"/>
          </w:rPr>
          <w:id w:val="852775565"/>
          <w:citation/>
        </w:sdtPr>
        <w:sdtContent>
          <w:customXmlDelRangeEnd w:id="3646"/>
          <w:del w:id="3647" w:author="JUAN ESTEBAN CONTRERAS DIAZ" w:date="2023-03-24T12:19:00Z">
            <w:r w:rsidRPr="002B569F" w:rsidDel="00C136C9">
              <w:rPr>
                <w:rFonts w:cs="Times New Roman"/>
                <w:szCs w:val="24"/>
              </w:rPr>
              <w:fldChar w:fldCharType="begin"/>
            </w:r>
            <w:r w:rsidRPr="002B569F" w:rsidDel="00C136C9">
              <w:rPr>
                <w:rFonts w:cs="Times New Roman"/>
                <w:szCs w:val="24"/>
              </w:rPr>
              <w:delInstrText xml:space="preserve"> CITATION Cas06 \l 9226 </w:delInstrText>
            </w:r>
            <w:r w:rsidRPr="002B569F" w:rsidDel="00C136C9">
              <w:rPr>
                <w:rFonts w:cs="Times New Roman"/>
                <w:szCs w:val="24"/>
              </w:rPr>
              <w:fldChar w:fldCharType="separate"/>
            </w:r>
            <w:r w:rsidRPr="002B569F" w:rsidDel="00C136C9">
              <w:rPr>
                <w:rFonts w:cs="Times New Roman"/>
                <w:noProof/>
                <w:szCs w:val="24"/>
              </w:rPr>
              <w:delText xml:space="preserve"> (Castellanos Hernández &amp; Chacon Osorio, 2006)</w:delText>
            </w:r>
            <w:r w:rsidRPr="002B569F" w:rsidDel="00C136C9">
              <w:rPr>
                <w:rFonts w:cs="Times New Roman"/>
                <w:szCs w:val="24"/>
              </w:rPr>
              <w:fldChar w:fldCharType="end"/>
            </w:r>
          </w:del>
          <w:customXmlDelRangeStart w:id="3648" w:author="JUAN ESTEBAN CONTRERAS DIAZ" w:date="2023-03-24T12:19:00Z"/>
        </w:sdtContent>
      </w:sdt>
      <w:customXmlDelRangeEnd w:id="3648"/>
      <w:del w:id="3649" w:author="JUAN ESTEBAN CONTRERAS DIAZ" w:date="2023-03-24T12:19:00Z">
        <w:r w:rsidRPr="002B569F" w:rsidDel="00C136C9">
          <w:rPr>
            <w:rFonts w:cs="Times New Roman"/>
            <w:szCs w:val="24"/>
          </w:rPr>
          <w:delText>.</w:delText>
        </w:r>
        <w:bookmarkStart w:id="3650" w:name="_Toc115172940"/>
      </w:del>
    </w:p>
    <w:p w14:paraId="0AE26A8D" w14:textId="77777777" w:rsidR="007A700C" w:rsidRPr="002B569F" w:rsidRDefault="007A700C">
      <w:pPr>
        <w:rPr>
          <w:rFonts w:cs="Times New Roman"/>
          <w:szCs w:val="24"/>
        </w:rPr>
        <w:pPrChange w:id="3651" w:author="Camilo Andrés Díaz Gómez" w:date="2023-03-28T17:43:00Z">
          <w:pPr>
            <w:ind w:firstLine="708"/>
          </w:pPr>
        </w:pPrChange>
      </w:pPr>
    </w:p>
    <w:p w14:paraId="5A5A3116" w14:textId="5F07792E" w:rsidR="00A42751" w:rsidRDefault="007A700C" w:rsidP="002B569F">
      <w:pPr>
        <w:pStyle w:val="Ttulo5"/>
        <w:ind w:firstLine="708"/>
        <w:rPr>
          <w:ins w:id="3652" w:author="Camilo Andrés Díaz Gómez" w:date="2023-03-28T17:51:00Z"/>
          <w:rStyle w:val="Ttulo4Car"/>
          <w:rFonts w:ascii="Times New Roman" w:hAnsi="Times New Roman" w:cs="Times New Roman"/>
          <w:b/>
          <w:bCs/>
          <w:color w:val="auto"/>
          <w:szCs w:val="24"/>
        </w:rPr>
      </w:pPr>
      <w:r w:rsidRPr="002B569F">
        <w:rPr>
          <w:rStyle w:val="Ttulo4Car"/>
          <w:rFonts w:ascii="Times New Roman" w:hAnsi="Times New Roman" w:cs="Times New Roman"/>
          <w:b/>
          <w:bCs/>
          <w:color w:val="auto"/>
          <w:szCs w:val="24"/>
          <w:rPrChange w:id="3653"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Simulación </w:t>
      </w:r>
      <w:del w:id="3654" w:author="Camilo Andrés Díaz Gómez" w:date="2023-03-14T21:26:00Z">
        <w:r w:rsidRPr="002B569F" w:rsidDel="005C4C59">
          <w:rPr>
            <w:rStyle w:val="Ttulo4Car"/>
            <w:rFonts w:ascii="Times New Roman" w:hAnsi="Times New Roman" w:cs="Times New Roman"/>
            <w:b/>
            <w:bCs/>
            <w:color w:val="auto"/>
            <w:szCs w:val="24"/>
            <w:rPrChange w:id="3655" w:author="Camilo Andrés Díaz Gómez" w:date="2023-03-28T17:42:00Z">
              <w:rPr>
                <w:rStyle w:val="Ttulo4Car"/>
                <w:rFonts w:ascii="Times New Roman" w:eastAsiaTheme="minorEastAsia" w:hAnsi="Times New Roman" w:cs="Times New Roman"/>
                <w:b/>
                <w:bCs/>
                <w:color w:val="000000" w:themeColor="text1"/>
                <w:szCs w:val="24"/>
              </w:rPr>
            </w:rPrChange>
          </w:rPr>
          <w:delText>De</w:delText>
        </w:r>
      </w:del>
      <w:ins w:id="3656" w:author="Camilo Andrés Díaz Gómez" w:date="2023-03-14T21:26:00Z">
        <w:r w:rsidR="005C4C59" w:rsidRPr="002B569F">
          <w:rPr>
            <w:rStyle w:val="Ttulo4Car"/>
            <w:rFonts w:ascii="Times New Roman" w:hAnsi="Times New Roman" w:cs="Times New Roman"/>
            <w:b/>
            <w:bCs/>
            <w:color w:val="auto"/>
            <w:szCs w:val="24"/>
          </w:rPr>
          <w:t>de</w:t>
        </w:r>
      </w:ins>
      <w:r w:rsidRPr="002B569F">
        <w:rPr>
          <w:rStyle w:val="Ttulo4Car"/>
          <w:rFonts w:ascii="Times New Roman" w:hAnsi="Times New Roman" w:cs="Times New Roman"/>
          <w:b/>
          <w:bCs/>
          <w:color w:val="auto"/>
          <w:szCs w:val="24"/>
          <w:rPrChange w:id="3657"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 Realizar Alguna Situación</w:t>
      </w:r>
      <w:bookmarkEnd w:id="3650"/>
    </w:p>
    <w:p w14:paraId="3CC0B280" w14:textId="77777777" w:rsidR="000D1684" w:rsidRPr="000D1684" w:rsidRDefault="000D1684">
      <w:pPr>
        <w:rPr>
          <w:ins w:id="3658" w:author="Camilo Andrés Díaz Gómez" w:date="2023-03-14T21:01:00Z"/>
          <w:rPrChange w:id="3659" w:author="Camilo Andrés Díaz Gómez" w:date="2023-03-28T17:51:00Z">
            <w:rPr>
              <w:ins w:id="3660" w:author="Camilo Andrés Díaz Gómez" w:date="2023-03-14T21:01:00Z"/>
              <w:rStyle w:val="Ttulo4Car"/>
              <w:rFonts w:ascii="Times New Roman" w:eastAsiaTheme="minorEastAsia" w:hAnsi="Times New Roman" w:cs="Times New Roman"/>
              <w:b/>
              <w:bCs/>
              <w:color w:val="000000" w:themeColor="text1"/>
              <w:szCs w:val="24"/>
            </w:rPr>
          </w:rPrChange>
        </w:rPr>
        <w:pPrChange w:id="3661" w:author="Camilo Andrés Díaz Gómez" w:date="2023-03-28T17:51:00Z">
          <w:pPr>
            <w:ind w:firstLine="720"/>
          </w:pPr>
        </w:pPrChange>
      </w:pPr>
    </w:p>
    <w:p w14:paraId="47725136" w14:textId="1181DC9A" w:rsidR="007A700C" w:rsidRPr="002B569F" w:rsidRDefault="004E3955">
      <w:pPr>
        <w:ind w:firstLine="720"/>
        <w:rPr>
          <w:rFonts w:cs="Times New Roman"/>
          <w:szCs w:val="24"/>
        </w:rPr>
        <w:pPrChange w:id="3662" w:author="Camilo Andrés Díaz Gómez" w:date="2023-03-28T17:43:00Z">
          <w:pPr>
            <w:ind w:firstLine="708"/>
          </w:pPr>
        </w:pPrChange>
      </w:pPr>
      <w:del w:id="3663" w:author="Camilo Andrés Díaz Gómez" w:date="2023-03-14T21:01:00Z">
        <w:r w:rsidRPr="002B569F" w:rsidDel="00A42751">
          <w:rPr>
            <w:rStyle w:val="Ttulo4Car"/>
            <w:rFonts w:ascii="Times New Roman" w:eastAsiaTheme="minorEastAsia" w:hAnsi="Times New Roman" w:cs="Times New Roman"/>
            <w:b/>
            <w:bCs/>
            <w:color w:val="auto"/>
            <w:szCs w:val="24"/>
            <w:rPrChange w:id="3664"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r w:rsidR="007A700C" w:rsidRPr="002B569F">
        <w:rPr>
          <w:rFonts w:cs="Times New Roman"/>
          <w:szCs w:val="24"/>
        </w:rPr>
        <w:t xml:space="preserve"> </w:t>
      </w:r>
      <w:ins w:id="3665" w:author="Camilo Andrés Díaz Gómez" w:date="2023-03-28T17:51:00Z">
        <w:r w:rsidR="000D1684">
          <w:rPr>
            <w:rFonts w:cs="Times New Roman"/>
            <w:szCs w:val="24"/>
          </w:rPr>
          <w:tab/>
        </w:r>
      </w:ins>
      <w:r w:rsidR="007A700C" w:rsidRPr="002B569F">
        <w:rPr>
          <w:rFonts w:cs="Times New Roman"/>
          <w:szCs w:val="24"/>
        </w:rPr>
        <w:t>Son aquellos que permiten experimentar una situación como si el usuario u sujeto estuviera en ella, un simulador de vuelo es un ejemplo de esto, permite al usuario pilotear un avión sin estar en uno realmente</w:t>
      </w:r>
      <w:sdt>
        <w:sdtPr>
          <w:rPr>
            <w:rFonts w:cs="Times New Roman"/>
            <w:szCs w:val="24"/>
          </w:rPr>
          <w:id w:val="90818862"/>
          <w:citation/>
        </w:sdtPr>
        <w:sdtContent>
          <w:r w:rsidR="007A700C" w:rsidRPr="002B569F">
            <w:rPr>
              <w:rFonts w:cs="Times New Roman"/>
              <w:szCs w:val="24"/>
            </w:rPr>
            <w:fldChar w:fldCharType="begin"/>
          </w:r>
          <w:r w:rsidR="007A700C" w:rsidRPr="002B569F">
            <w:rPr>
              <w:rFonts w:cs="Times New Roman"/>
              <w:szCs w:val="24"/>
            </w:rPr>
            <w:instrText xml:space="preserve"> CITATION Cas06 \l 9226 </w:instrText>
          </w:r>
          <w:r w:rsidR="007A700C" w:rsidRPr="002B569F">
            <w:rPr>
              <w:rFonts w:cs="Times New Roman"/>
              <w:szCs w:val="24"/>
            </w:rPr>
            <w:fldChar w:fldCharType="separate"/>
          </w:r>
          <w:r w:rsidR="007A700C" w:rsidRPr="002B569F">
            <w:rPr>
              <w:rFonts w:cs="Times New Roman"/>
              <w:noProof/>
              <w:szCs w:val="24"/>
            </w:rPr>
            <w:t xml:space="preserve"> (Castellanos Hernández &amp; Chacon Osorio, 2006)</w:t>
          </w:r>
          <w:r w:rsidR="007A700C" w:rsidRPr="002B569F">
            <w:rPr>
              <w:rFonts w:cs="Times New Roman"/>
              <w:szCs w:val="24"/>
            </w:rPr>
            <w:fldChar w:fldCharType="end"/>
          </w:r>
        </w:sdtContent>
      </w:sdt>
      <w:r w:rsidR="007A700C" w:rsidRPr="002B569F">
        <w:rPr>
          <w:rFonts w:cs="Times New Roman"/>
          <w:szCs w:val="24"/>
        </w:rPr>
        <w:t>.</w:t>
      </w:r>
    </w:p>
    <w:p w14:paraId="07A26594" w14:textId="77777777" w:rsidR="007A700C" w:rsidRPr="002B569F" w:rsidRDefault="007A700C">
      <w:pPr>
        <w:ind w:firstLine="720"/>
        <w:rPr>
          <w:rFonts w:cs="Times New Roman"/>
          <w:szCs w:val="24"/>
        </w:rPr>
        <w:pPrChange w:id="3666" w:author="Camilo Andrés Díaz Gómez" w:date="2023-03-28T17:43:00Z">
          <w:pPr/>
        </w:pPrChange>
      </w:pPr>
    </w:p>
    <w:p w14:paraId="3D10AD7E" w14:textId="0F7943BD" w:rsidR="003128E3" w:rsidRDefault="007A700C" w:rsidP="002B569F">
      <w:pPr>
        <w:pStyle w:val="Ttulo4"/>
        <w:rPr>
          <w:ins w:id="3667" w:author="Camilo Andrés Díaz Gómez" w:date="2023-03-28T17:51:00Z"/>
          <w:rFonts w:ascii="Times New Roman" w:hAnsi="Times New Roman" w:cs="Times New Roman"/>
          <w:b/>
          <w:bCs/>
          <w:i w:val="0"/>
          <w:iCs w:val="0"/>
          <w:color w:val="auto"/>
          <w:szCs w:val="24"/>
        </w:rPr>
      </w:pPr>
      <w:bookmarkStart w:id="3668" w:name="_Toc56811427"/>
      <w:bookmarkStart w:id="3669" w:name="_Toc115172941"/>
      <w:r w:rsidRPr="002B569F">
        <w:rPr>
          <w:rFonts w:ascii="Times New Roman" w:hAnsi="Times New Roman" w:cs="Times New Roman"/>
          <w:b/>
          <w:bCs/>
          <w:i w:val="0"/>
          <w:iCs w:val="0"/>
          <w:color w:val="auto"/>
          <w:szCs w:val="24"/>
          <w:rPrChange w:id="3670" w:author="Camilo Andrés Díaz Gómez" w:date="2023-03-28T17:42:00Z">
            <w:rPr>
              <w:rFonts w:ascii="Times New Roman" w:eastAsiaTheme="minorHAnsi" w:hAnsi="Times New Roman" w:cstheme="minorBidi"/>
              <w:color w:val="auto"/>
            </w:rPr>
          </w:rPrChange>
        </w:rPr>
        <w:lastRenderedPageBreak/>
        <w:t xml:space="preserve">Fases </w:t>
      </w:r>
      <w:del w:id="3671" w:author="Camilo Andrés Díaz Gómez" w:date="2023-03-14T21:26:00Z">
        <w:r w:rsidRPr="002B569F" w:rsidDel="005C4C59">
          <w:rPr>
            <w:rFonts w:ascii="Times New Roman" w:hAnsi="Times New Roman" w:cs="Times New Roman"/>
            <w:b/>
            <w:bCs/>
            <w:i w:val="0"/>
            <w:iCs w:val="0"/>
            <w:color w:val="auto"/>
            <w:szCs w:val="24"/>
            <w:rPrChange w:id="3672" w:author="Camilo Andrés Díaz Gómez" w:date="2023-03-28T17:42:00Z">
              <w:rPr>
                <w:rFonts w:ascii="Times New Roman" w:eastAsiaTheme="minorHAnsi" w:hAnsi="Times New Roman" w:cstheme="minorBidi"/>
                <w:color w:val="auto"/>
              </w:rPr>
            </w:rPrChange>
          </w:rPr>
          <w:delText>De</w:delText>
        </w:r>
      </w:del>
      <w:ins w:id="3673"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3674" w:author="Camilo Andrés Díaz Gómez" w:date="2023-03-28T17:42:00Z">
            <w:rPr>
              <w:rFonts w:ascii="Times New Roman" w:eastAsiaTheme="minorHAnsi" w:hAnsi="Times New Roman" w:cstheme="minorBidi"/>
              <w:color w:val="auto"/>
            </w:rPr>
          </w:rPrChange>
        </w:rPr>
        <w:t xml:space="preserve"> Estudio </w:t>
      </w:r>
      <w:del w:id="3675" w:author="Camilo Andrés Díaz Gómez" w:date="2023-03-14T21:26:00Z">
        <w:r w:rsidRPr="002B569F" w:rsidDel="005C4C59">
          <w:rPr>
            <w:rFonts w:ascii="Times New Roman" w:hAnsi="Times New Roman" w:cs="Times New Roman"/>
            <w:b/>
            <w:bCs/>
            <w:i w:val="0"/>
            <w:iCs w:val="0"/>
            <w:color w:val="auto"/>
            <w:szCs w:val="24"/>
            <w:rPrChange w:id="3676" w:author="Camilo Andrés Díaz Gómez" w:date="2023-03-28T17:42:00Z">
              <w:rPr>
                <w:rFonts w:ascii="Times New Roman" w:eastAsiaTheme="minorHAnsi" w:hAnsi="Times New Roman" w:cstheme="minorBidi"/>
                <w:color w:val="auto"/>
              </w:rPr>
            </w:rPrChange>
          </w:rPr>
          <w:delText>De</w:delText>
        </w:r>
      </w:del>
      <w:ins w:id="3677"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3678" w:author="Camilo Andrés Díaz Gómez" w:date="2023-03-28T17:42:00Z">
            <w:rPr>
              <w:rFonts w:ascii="Times New Roman" w:eastAsiaTheme="minorHAnsi" w:hAnsi="Times New Roman" w:cstheme="minorBidi"/>
              <w:color w:val="auto"/>
            </w:rPr>
          </w:rPrChange>
        </w:rPr>
        <w:t xml:space="preserve"> Simulación</w:t>
      </w:r>
      <w:bookmarkEnd w:id="3668"/>
      <w:bookmarkEnd w:id="3669"/>
      <w:del w:id="3679" w:author="Camilo Andrés Díaz Gómez" w:date="2023-03-14T21:06:00Z">
        <w:r w:rsidR="003128E3" w:rsidRPr="002B569F" w:rsidDel="00A42751">
          <w:rPr>
            <w:rFonts w:ascii="Times New Roman" w:hAnsi="Times New Roman" w:cs="Times New Roman"/>
            <w:b/>
            <w:bCs/>
            <w:i w:val="0"/>
            <w:iCs w:val="0"/>
            <w:color w:val="auto"/>
            <w:szCs w:val="24"/>
            <w:rPrChange w:id="3680" w:author="Camilo Andrés Díaz Gómez" w:date="2023-03-28T17:42:00Z">
              <w:rPr>
                <w:rFonts w:ascii="Times New Roman" w:eastAsiaTheme="minorHAnsi" w:hAnsi="Times New Roman" w:cstheme="minorBidi"/>
                <w:color w:val="auto"/>
              </w:rPr>
            </w:rPrChange>
          </w:rPr>
          <w:delText>.</w:delText>
        </w:r>
      </w:del>
    </w:p>
    <w:p w14:paraId="3A28690D" w14:textId="77777777" w:rsidR="000D1684" w:rsidRPr="000D1684" w:rsidRDefault="000D1684">
      <w:pPr>
        <w:rPr>
          <w:ins w:id="3681" w:author="JUAN ESTEBAN CONTRERAS DIAZ" w:date="2023-03-24T12:19:00Z"/>
          <w:i/>
          <w:iCs/>
          <w:rPrChange w:id="3682" w:author="Camilo Andrés Díaz Gómez" w:date="2023-03-28T17:51:00Z">
            <w:rPr>
              <w:ins w:id="3683" w:author="JUAN ESTEBAN CONTRERAS DIAZ" w:date="2023-03-24T12:19:00Z"/>
              <w:rFonts w:ascii="Times New Roman" w:hAnsi="Times New Roman" w:cs="Times New Roman"/>
              <w:b/>
              <w:bCs/>
              <w:i w:val="0"/>
              <w:iCs w:val="0"/>
              <w:color w:val="auto"/>
              <w:szCs w:val="24"/>
            </w:rPr>
          </w:rPrChange>
        </w:rPr>
        <w:pPrChange w:id="3684" w:author="Camilo Andrés Díaz Gómez" w:date="2023-03-28T17:51:00Z">
          <w:pPr>
            <w:pStyle w:val="Ttulo4"/>
          </w:pPr>
        </w:pPrChange>
      </w:pPr>
    </w:p>
    <w:p w14:paraId="6D963B68" w14:textId="1AB5E6E9" w:rsidR="00C136C9" w:rsidRPr="002B569F" w:rsidRDefault="00C136C9" w:rsidP="002B569F">
      <w:pPr>
        <w:ind w:firstLine="720"/>
        <w:rPr>
          <w:ins w:id="3685" w:author="Camilo Andrés Díaz Gómez" w:date="2023-03-28T14:25:00Z"/>
          <w:rFonts w:cs="Times New Roman"/>
          <w:szCs w:val="24"/>
        </w:rPr>
      </w:pPr>
      <w:ins w:id="3686" w:author="JUAN ESTEBAN CONTRERAS DIAZ" w:date="2023-03-24T12:19:00Z">
        <w:r w:rsidRPr="002B569F">
          <w:rPr>
            <w:rFonts w:cs="Times New Roman"/>
            <w:szCs w:val="24"/>
          </w:rPr>
          <w:t>Para hacer un modelo de simulación efectivo, es necesario tener en cuenta distintas fases que permitirán la construcción de un modelo eficiente.</w:t>
        </w:r>
      </w:ins>
    </w:p>
    <w:p w14:paraId="4F683B68" w14:textId="77777777" w:rsidR="00DA6908" w:rsidRPr="002B569F" w:rsidRDefault="00DA6908">
      <w:pPr>
        <w:ind w:firstLine="720"/>
        <w:rPr>
          <w:rFonts w:cs="Times New Roman"/>
          <w:szCs w:val="24"/>
        </w:rPr>
        <w:pPrChange w:id="3687" w:author="Camilo Andrés Díaz Gómez" w:date="2023-03-28T17:43:00Z">
          <w:pPr>
            <w:ind w:firstLine="708"/>
          </w:pPr>
        </w:pPrChange>
      </w:pPr>
    </w:p>
    <w:p w14:paraId="069AA1E3" w14:textId="03E7F8C8" w:rsidR="00A42751" w:rsidRDefault="007A700C" w:rsidP="002B569F">
      <w:pPr>
        <w:pStyle w:val="Ttulo5"/>
        <w:ind w:left="708"/>
        <w:rPr>
          <w:ins w:id="3688" w:author="Camilo Andrés Díaz Gómez" w:date="2023-03-28T17:51: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689" w:author="Camilo Andrés Díaz Gómez" w:date="2023-03-28T17:42:00Z">
            <w:rPr>
              <w:rFonts w:ascii="Times New Roman" w:eastAsiaTheme="minorHAnsi" w:hAnsi="Times New Roman" w:cstheme="minorBidi"/>
              <w:color w:val="auto"/>
            </w:rPr>
          </w:rPrChange>
        </w:rPr>
        <w:t>Definición de objetivos</w:t>
      </w:r>
      <w:del w:id="3690" w:author="Camilo Andrés Díaz Gómez" w:date="2023-03-14T21:07:00Z">
        <w:r w:rsidR="003128E3" w:rsidRPr="002B569F" w:rsidDel="00A42751">
          <w:rPr>
            <w:rFonts w:ascii="Times New Roman" w:hAnsi="Times New Roman" w:cs="Times New Roman"/>
            <w:b/>
            <w:bCs/>
            <w:i/>
            <w:iCs/>
            <w:color w:val="auto"/>
            <w:szCs w:val="24"/>
            <w:rPrChange w:id="3691" w:author="Camilo Andrés Díaz Gómez" w:date="2023-03-28T17:42:00Z">
              <w:rPr>
                <w:rFonts w:ascii="Times New Roman" w:eastAsiaTheme="minorHAnsi" w:hAnsi="Times New Roman" w:cstheme="minorBidi"/>
                <w:color w:val="auto"/>
              </w:rPr>
            </w:rPrChange>
          </w:rPr>
          <w:delText xml:space="preserve">. </w:delText>
        </w:r>
      </w:del>
    </w:p>
    <w:p w14:paraId="753FB30C" w14:textId="77777777" w:rsidR="000D1684" w:rsidRPr="000D1684" w:rsidRDefault="000D1684">
      <w:pPr>
        <w:rPr>
          <w:ins w:id="3692" w:author="Camilo Andrés Díaz Gómez" w:date="2023-03-14T21:07:00Z"/>
        </w:rPr>
        <w:pPrChange w:id="3693" w:author="Camilo Andrés Díaz Gómez" w:date="2023-03-28T17:51:00Z">
          <w:pPr>
            <w:ind w:firstLine="720"/>
          </w:pPr>
        </w:pPrChange>
      </w:pPr>
    </w:p>
    <w:p w14:paraId="4DCA653D" w14:textId="1ED25885" w:rsidR="003128E3" w:rsidRPr="002B569F" w:rsidRDefault="007A700C">
      <w:pPr>
        <w:ind w:left="708" w:firstLine="720"/>
        <w:rPr>
          <w:rFonts w:cs="Times New Roman"/>
          <w:szCs w:val="24"/>
        </w:rPr>
        <w:pPrChange w:id="3694" w:author="Camilo Andrés Díaz Gómez" w:date="2023-03-28T17:51:00Z">
          <w:pPr>
            <w:ind w:firstLine="708"/>
          </w:pPr>
        </w:pPrChange>
      </w:pPr>
      <w:r w:rsidRPr="002B569F">
        <w:rPr>
          <w:rFonts w:cs="Times New Roman"/>
          <w:szCs w:val="24"/>
        </w:rPr>
        <w:t>Se deben establecer los objetivos que se pretenden conseguir con la simulación, los efectos que causara y las respuestas a responder con este estudio</w:t>
      </w:r>
      <w:sdt>
        <w:sdtPr>
          <w:rPr>
            <w:rFonts w:cs="Times New Roman"/>
            <w:szCs w:val="24"/>
          </w:rPr>
          <w:id w:val="-713733674"/>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3CC6621C" w14:textId="77777777" w:rsidR="004E3955" w:rsidRPr="002B569F" w:rsidRDefault="004E3955">
      <w:pPr>
        <w:ind w:firstLine="720"/>
        <w:rPr>
          <w:rFonts w:cs="Times New Roman"/>
          <w:szCs w:val="24"/>
        </w:rPr>
        <w:pPrChange w:id="3695" w:author="Camilo Andrés Díaz Gómez" w:date="2023-03-28T17:43:00Z">
          <w:pPr>
            <w:ind w:firstLine="708"/>
          </w:pPr>
        </w:pPrChange>
      </w:pPr>
    </w:p>
    <w:p w14:paraId="48317202" w14:textId="54964AB1" w:rsidR="00A42751" w:rsidRDefault="007A700C" w:rsidP="002B569F">
      <w:pPr>
        <w:pStyle w:val="Ttulo5"/>
        <w:ind w:left="708"/>
        <w:rPr>
          <w:ins w:id="3696" w:author="Camilo Andrés Díaz Gómez" w:date="2023-03-28T17:51: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697" w:author="Camilo Andrés Díaz Gómez" w:date="2023-03-28T17:42:00Z">
            <w:rPr>
              <w:rFonts w:ascii="Times New Roman" w:eastAsiaTheme="minorHAnsi" w:hAnsi="Times New Roman" w:cstheme="minorBidi"/>
              <w:color w:val="auto"/>
            </w:rPr>
          </w:rPrChange>
        </w:rPr>
        <w:t>Definición del sistema</w:t>
      </w:r>
    </w:p>
    <w:p w14:paraId="24BC509A" w14:textId="77777777" w:rsidR="000D1684" w:rsidRPr="000D1684" w:rsidRDefault="000D1684">
      <w:pPr>
        <w:rPr>
          <w:ins w:id="3698" w:author="Camilo Andrés Díaz Gómez" w:date="2023-03-14T21:07:00Z"/>
        </w:rPr>
        <w:pPrChange w:id="3699" w:author="Camilo Andrés Díaz Gómez" w:date="2023-03-28T17:51:00Z">
          <w:pPr>
            <w:ind w:firstLine="720"/>
          </w:pPr>
        </w:pPrChange>
      </w:pPr>
    </w:p>
    <w:p w14:paraId="08FD4E9D" w14:textId="2464C049" w:rsidR="003128E3" w:rsidRPr="002B569F" w:rsidRDefault="003128E3">
      <w:pPr>
        <w:ind w:left="708" w:firstLine="720"/>
        <w:rPr>
          <w:rFonts w:cs="Times New Roman"/>
          <w:szCs w:val="24"/>
        </w:rPr>
        <w:pPrChange w:id="3700" w:author="Camilo Andrés Díaz Gómez" w:date="2023-03-28T17:51:00Z">
          <w:pPr>
            <w:ind w:firstLine="708"/>
          </w:pPr>
        </w:pPrChange>
      </w:pPr>
      <w:del w:id="3701" w:author="Camilo Andrés Díaz Gómez" w:date="2023-03-14T21:07:00Z">
        <w:r w:rsidRPr="002B569F" w:rsidDel="00A42751">
          <w:rPr>
            <w:rFonts w:cs="Times New Roman"/>
            <w:b/>
            <w:bCs/>
            <w:i/>
            <w:iCs/>
            <w:szCs w:val="24"/>
          </w:rPr>
          <w:delText>.</w:delText>
        </w:r>
        <w:r w:rsidR="004E3955" w:rsidRPr="002B569F" w:rsidDel="00A42751">
          <w:rPr>
            <w:rFonts w:cs="Times New Roman"/>
            <w:b/>
            <w:bCs/>
            <w:i/>
            <w:iCs/>
            <w:szCs w:val="24"/>
          </w:rPr>
          <w:delText xml:space="preserve"> </w:delText>
        </w:r>
      </w:del>
      <w:r w:rsidR="007A700C" w:rsidRPr="002B569F">
        <w:rPr>
          <w:rFonts w:cs="Times New Roman"/>
          <w:szCs w:val="24"/>
        </w:rPr>
        <w:t xml:space="preserve">Definir los elementos que harán parte del sistema teniendo en cuenta el sistema a emular </w:t>
      </w:r>
      <w:sdt>
        <w:sdtPr>
          <w:rPr>
            <w:rFonts w:cs="Times New Roman"/>
            <w:szCs w:val="24"/>
          </w:rPr>
          <w:id w:val="-1137332162"/>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459C21D2" w14:textId="77777777" w:rsidR="004E3955" w:rsidRPr="002B569F" w:rsidRDefault="004E3955">
      <w:pPr>
        <w:ind w:firstLine="720"/>
        <w:rPr>
          <w:rFonts w:cs="Times New Roman"/>
          <w:szCs w:val="24"/>
        </w:rPr>
        <w:pPrChange w:id="3702" w:author="Camilo Andrés Díaz Gómez" w:date="2023-03-28T17:43:00Z">
          <w:pPr>
            <w:ind w:firstLine="708"/>
          </w:pPr>
        </w:pPrChange>
      </w:pPr>
    </w:p>
    <w:p w14:paraId="38517A28" w14:textId="04B9A9D5" w:rsidR="00A42751" w:rsidRDefault="007A700C" w:rsidP="002B569F">
      <w:pPr>
        <w:pStyle w:val="Ttulo5"/>
        <w:ind w:left="708"/>
        <w:rPr>
          <w:ins w:id="3703" w:author="Camilo Andrés Díaz Gómez" w:date="2023-03-28T17:52: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704" w:author="Camilo Andrés Díaz Gómez" w:date="2023-03-28T17:42:00Z">
            <w:rPr>
              <w:rFonts w:ascii="Times New Roman" w:eastAsiaTheme="minorHAnsi" w:hAnsi="Times New Roman" w:cstheme="minorBidi"/>
              <w:color w:val="auto"/>
            </w:rPr>
          </w:rPrChange>
        </w:rPr>
        <w:t>Elaboración del modelo conceptual</w:t>
      </w:r>
      <w:del w:id="3705" w:author="Camilo Andrés Díaz Gómez" w:date="2023-03-14T21:07:00Z">
        <w:r w:rsidR="003128E3" w:rsidRPr="002B569F" w:rsidDel="00A42751">
          <w:rPr>
            <w:rFonts w:ascii="Times New Roman" w:hAnsi="Times New Roman" w:cs="Times New Roman"/>
            <w:b/>
            <w:bCs/>
            <w:i/>
            <w:iCs/>
            <w:color w:val="auto"/>
            <w:szCs w:val="24"/>
            <w:rPrChange w:id="3706" w:author="Camilo Andrés Díaz Gómez" w:date="2023-03-28T17:42:00Z">
              <w:rPr>
                <w:rFonts w:ascii="Times New Roman" w:eastAsiaTheme="minorHAnsi" w:hAnsi="Times New Roman" w:cstheme="minorBidi"/>
                <w:color w:val="auto"/>
              </w:rPr>
            </w:rPrChange>
          </w:rPr>
          <w:delText>.</w:delText>
        </w:r>
        <w:r w:rsidR="004E3955" w:rsidRPr="002B569F" w:rsidDel="00A42751">
          <w:rPr>
            <w:rFonts w:ascii="Times New Roman" w:hAnsi="Times New Roman" w:cs="Times New Roman"/>
            <w:b/>
            <w:bCs/>
            <w:i/>
            <w:iCs/>
            <w:color w:val="auto"/>
            <w:szCs w:val="24"/>
            <w:rPrChange w:id="3707" w:author="Camilo Andrés Díaz Gómez" w:date="2023-03-28T17:42:00Z">
              <w:rPr>
                <w:rFonts w:ascii="Times New Roman" w:eastAsiaTheme="minorHAnsi" w:hAnsi="Times New Roman" w:cstheme="minorBidi"/>
                <w:color w:val="auto"/>
              </w:rPr>
            </w:rPrChange>
          </w:rPr>
          <w:delText xml:space="preserve"> </w:delText>
        </w:r>
      </w:del>
    </w:p>
    <w:p w14:paraId="61B4F4CB" w14:textId="77777777" w:rsidR="000D1684" w:rsidRPr="000D1684" w:rsidRDefault="000D1684">
      <w:pPr>
        <w:rPr>
          <w:ins w:id="3708" w:author="Camilo Andrés Díaz Gómez" w:date="2023-03-14T21:07:00Z"/>
        </w:rPr>
        <w:pPrChange w:id="3709" w:author="Camilo Andrés Díaz Gómez" w:date="2023-03-28T17:52:00Z">
          <w:pPr>
            <w:ind w:firstLine="720"/>
          </w:pPr>
        </w:pPrChange>
      </w:pPr>
    </w:p>
    <w:p w14:paraId="5BF653BF" w14:textId="0D2AA6E6" w:rsidR="003128E3" w:rsidRPr="002B569F" w:rsidRDefault="007A700C">
      <w:pPr>
        <w:ind w:left="708" w:firstLine="720"/>
        <w:rPr>
          <w:rFonts w:cs="Times New Roman"/>
          <w:szCs w:val="24"/>
        </w:rPr>
        <w:pPrChange w:id="3710" w:author="Camilo Andrés Díaz Gómez" w:date="2023-03-28T17:52:00Z">
          <w:pPr>
            <w:ind w:firstLine="708"/>
          </w:pPr>
        </w:pPrChange>
      </w:pPr>
      <w:r w:rsidRPr="002B569F">
        <w:rPr>
          <w:rFonts w:cs="Times New Roman"/>
          <w:szCs w:val="24"/>
        </w:rPr>
        <w:t>A partir de los objetivos planteados anteriormente se crea un modelo conceptual, el cual debe ser sencillo (solo enfocarse en lo necesario para simular) y específicamente diseñado para cumplir dichos objetivos. El modelo conceptual debe representar sencillez y a su vez representar el realismo del sistema a emular</w:t>
      </w:r>
      <w:sdt>
        <w:sdtPr>
          <w:rPr>
            <w:rFonts w:cs="Times New Roman"/>
            <w:szCs w:val="24"/>
          </w:rPr>
          <w:id w:val="-20244371"/>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1F79CF58" w14:textId="77777777" w:rsidR="003128E3" w:rsidRPr="002B569F" w:rsidRDefault="003128E3">
      <w:pPr>
        <w:ind w:firstLine="720"/>
        <w:rPr>
          <w:rFonts w:cs="Times New Roman"/>
          <w:szCs w:val="24"/>
        </w:rPr>
        <w:pPrChange w:id="3711" w:author="Camilo Andrés Díaz Gómez" w:date="2023-03-28T17:43:00Z">
          <w:pPr>
            <w:ind w:firstLine="708"/>
          </w:pPr>
        </w:pPrChange>
      </w:pPr>
    </w:p>
    <w:p w14:paraId="6FF1D04E" w14:textId="0C6F5C29" w:rsidR="003128E3" w:rsidRPr="002B569F" w:rsidRDefault="007A700C">
      <w:pPr>
        <w:ind w:left="708" w:firstLine="720"/>
        <w:rPr>
          <w:ins w:id="3712" w:author="Camilo Andrés Díaz Gómez" w:date="2023-03-14T20:16:00Z"/>
          <w:rFonts w:cs="Times New Roman"/>
          <w:szCs w:val="24"/>
        </w:rPr>
        <w:pPrChange w:id="3713" w:author="Camilo Andrés Díaz Gómez" w:date="2023-03-28T17:52:00Z">
          <w:pPr>
            <w:ind w:firstLine="720"/>
          </w:pPr>
        </w:pPrChange>
      </w:pPr>
      <w:r w:rsidRPr="002B569F">
        <w:rPr>
          <w:rFonts w:cs="Times New Roman"/>
          <w:szCs w:val="24"/>
        </w:rPr>
        <w:t>Este modelo conceptual debe ser evaluado y comprobar que refleje fielmente el sistema que se desea emular teniendo en cuenta los objetivos que debe cumplir</w:t>
      </w:r>
      <w:sdt>
        <w:sdtPr>
          <w:rPr>
            <w:rFonts w:cs="Times New Roman"/>
            <w:szCs w:val="24"/>
          </w:rPr>
          <w:id w:val="1872040878"/>
          <w:citation/>
        </w:sdtPr>
        <w:sdtContent>
          <w:r w:rsidRPr="002B569F">
            <w:rPr>
              <w:rFonts w:cs="Times New Roman"/>
              <w:szCs w:val="24"/>
            </w:rPr>
            <w:fldChar w:fldCharType="begin"/>
          </w:r>
          <w:r w:rsidRPr="002B569F">
            <w:rPr>
              <w:rFonts w:cs="Times New Roman"/>
              <w:szCs w:val="24"/>
            </w:rPr>
            <w:instrText xml:space="preserve"> CITATION Cos03 \l 9226 </w:instrText>
          </w:r>
          <w:r w:rsidRPr="002B569F">
            <w:rPr>
              <w:rFonts w:cs="Times New Roman"/>
              <w:szCs w:val="24"/>
            </w:rPr>
            <w:fldChar w:fldCharType="separate"/>
          </w:r>
          <w:r w:rsidRPr="002B569F">
            <w:rPr>
              <w:rFonts w:cs="Times New Roman"/>
              <w:noProof/>
              <w:szCs w:val="24"/>
            </w:rPr>
            <w:t xml:space="preserve"> (Coss Bu, 2003)</w:t>
          </w:r>
          <w:r w:rsidRPr="002B569F">
            <w:rPr>
              <w:rFonts w:cs="Times New Roman"/>
              <w:szCs w:val="24"/>
            </w:rPr>
            <w:fldChar w:fldCharType="end"/>
          </w:r>
        </w:sdtContent>
      </w:sdt>
      <w:r w:rsidRPr="002B569F">
        <w:rPr>
          <w:rFonts w:cs="Times New Roman"/>
          <w:szCs w:val="24"/>
        </w:rPr>
        <w:t>.</w:t>
      </w:r>
    </w:p>
    <w:p w14:paraId="272F4E6A" w14:textId="77777777" w:rsidR="00952EC4" w:rsidRPr="002B569F" w:rsidRDefault="00952EC4">
      <w:pPr>
        <w:ind w:firstLine="720"/>
        <w:rPr>
          <w:rFonts w:cs="Times New Roman"/>
          <w:szCs w:val="24"/>
        </w:rPr>
        <w:pPrChange w:id="3714" w:author="Camilo Andrés Díaz Gómez" w:date="2023-03-28T17:43:00Z">
          <w:pPr>
            <w:ind w:firstLine="708"/>
          </w:pPr>
        </w:pPrChange>
      </w:pPr>
    </w:p>
    <w:p w14:paraId="35D49C8F" w14:textId="77777777" w:rsidR="00A42751" w:rsidRPr="002B569F" w:rsidRDefault="007A700C">
      <w:pPr>
        <w:pStyle w:val="Ttulo5"/>
        <w:ind w:left="708"/>
        <w:rPr>
          <w:ins w:id="3715" w:author="Camilo Andrés Díaz Gómez" w:date="2023-03-14T21:07:00Z"/>
          <w:rFonts w:cs="Times New Roman"/>
          <w:b/>
          <w:bCs/>
          <w:i/>
          <w:iCs/>
          <w:szCs w:val="24"/>
          <w:rPrChange w:id="3716" w:author="Camilo Andrés Díaz Gómez" w:date="2023-03-28T17:42:00Z">
            <w:rPr>
              <w:ins w:id="3717" w:author="Camilo Andrés Díaz Gómez" w:date="2023-03-14T21:07:00Z"/>
            </w:rPr>
          </w:rPrChange>
        </w:rPr>
        <w:pPrChange w:id="3718" w:author="Camilo Andrés Díaz Gómez" w:date="2023-03-28T17:43:00Z">
          <w:pPr>
            <w:ind w:firstLine="720"/>
          </w:pPr>
        </w:pPrChange>
      </w:pPr>
      <w:r w:rsidRPr="002B569F">
        <w:rPr>
          <w:rFonts w:ascii="Times New Roman" w:hAnsi="Times New Roman" w:cs="Times New Roman"/>
          <w:b/>
          <w:bCs/>
          <w:i/>
          <w:iCs/>
          <w:color w:val="auto"/>
          <w:szCs w:val="24"/>
          <w:rPrChange w:id="3719" w:author="Camilo Andrés Díaz Gómez" w:date="2023-03-28T17:42:00Z">
            <w:rPr/>
          </w:rPrChange>
        </w:rPr>
        <w:t>Elaboración del sistema comunicativo</w:t>
      </w:r>
    </w:p>
    <w:p w14:paraId="3CC954C8" w14:textId="77777777" w:rsidR="000D1684" w:rsidRDefault="000D1684" w:rsidP="000D1684">
      <w:pPr>
        <w:ind w:left="708" w:firstLine="720"/>
        <w:rPr>
          <w:ins w:id="3720" w:author="Camilo Andrés Díaz Gómez" w:date="2023-03-28T17:52:00Z"/>
          <w:rFonts w:cs="Times New Roman"/>
          <w:b/>
          <w:bCs/>
          <w:i/>
          <w:iCs/>
          <w:szCs w:val="24"/>
        </w:rPr>
      </w:pPr>
    </w:p>
    <w:p w14:paraId="7657BEE9" w14:textId="50B14C4F" w:rsidR="003128E3" w:rsidRPr="002B569F" w:rsidRDefault="003128E3">
      <w:pPr>
        <w:ind w:left="708" w:firstLine="720"/>
        <w:rPr>
          <w:rFonts w:cs="Times New Roman"/>
          <w:szCs w:val="24"/>
        </w:rPr>
        <w:pPrChange w:id="3721" w:author="Camilo Andrés Díaz Gómez" w:date="2023-03-28T17:52:00Z">
          <w:pPr>
            <w:ind w:firstLine="708"/>
          </w:pPr>
        </w:pPrChange>
      </w:pPr>
      <w:del w:id="3722" w:author="Camilo Andrés Díaz Gómez" w:date="2023-03-14T21:07:00Z">
        <w:r w:rsidRPr="002B569F" w:rsidDel="00A42751">
          <w:rPr>
            <w:rFonts w:cs="Times New Roman"/>
            <w:b/>
            <w:bCs/>
            <w:i/>
            <w:iCs/>
            <w:szCs w:val="24"/>
          </w:rPr>
          <w:lastRenderedPageBreak/>
          <w:delText>.</w:delText>
        </w:r>
        <w:r w:rsidR="004E3955" w:rsidRPr="002B569F" w:rsidDel="00A42751">
          <w:rPr>
            <w:rFonts w:cs="Times New Roman"/>
            <w:b/>
            <w:bCs/>
            <w:i/>
            <w:iCs/>
            <w:szCs w:val="24"/>
          </w:rPr>
          <w:delText xml:space="preserve"> </w:delText>
        </w:r>
      </w:del>
      <w:r w:rsidR="007A700C" w:rsidRPr="002B569F">
        <w:rPr>
          <w:rFonts w:cs="Times New Roman"/>
          <w:szCs w:val="24"/>
        </w:rPr>
        <w:t>Los diseñadores del modelo conceptual son distintos muchas veces a los programadores del simulador. Para su comunicación entre si debe ser eficaz, por esta razón los diagramas de flujo son una opción útil para representar los eventos en el simulador como lo son los datos, el proceso, una decisión un avance en la simulación etc</w:t>
      </w:r>
      <w:del w:id="3723" w:author="Camilo Andrés Díaz Gómez" w:date="2023-03-14T20:19:00Z">
        <w:r w:rsidR="007A700C" w:rsidRPr="002B569F" w:rsidDel="00952EC4">
          <w:rPr>
            <w:rFonts w:cs="Times New Roman"/>
            <w:szCs w:val="24"/>
          </w:rPr>
          <w:delText>.</w:delText>
        </w:r>
      </w:del>
      <w:r w:rsidR="007A700C" w:rsidRPr="002B569F">
        <w:rPr>
          <w:rFonts w:cs="Times New Roman"/>
          <w:szCs w:val="24"/>
        </w:rPr>
        <w:t xml:space="preserve"> </w:t>
      </w:r>
      <w:sdt>
        <w:sdtPr>
          <w:rPr>
            <w:rFonts w:cs="Times New Roman"/>
            <w:szCs w:val="24"/>
          </w:rPr>
          <w:id w:val="2047867792"/>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319D613F" w14:textId="77777777" w:rsidR="003128E3" w:rsidRPr="002B569F" w:rsidRDefault="003128E3">
      <w:pPr>
        <w:ind w:firstLine="720"/>
        <w:rPr>
          <w:rFonts w:cs="Times New Roman"/>
          <w:szCs w:val="24"/>
        </w:rPr>
        <w:pPrChange w:id="3724" w:author="Camilo Andrés Díaz Gómez" w:date="2023-03-28T17:43:00Z">
          <w:pPr>
            <w:ind w:firstLine="708"/>
          </w:pPr>
        </w:pPrChange>
      </w:pPr>
    </w:p>
    <w:p w14:paraId="1E09CCF6" w14:textId="4D2E43AD" w:rsidR="00A42751" w:rsidRDefault="007A700C" w:rsidP="002B569F">
      <w:pPr>
        <w:pStyle w:val="Ttulo5"/>
        <w:ind w:left="708"/>
        <w:rPr>
          <w:ins w:id="3725" w:author="Camilo Andrés Díaz Gómez" w:date="2023-03-28T17:52: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726" w:author="Camilo Andrés Díaz Gómez" w:date="2023-03-28T17:42:00Z">
            <w:rPr>
              <w:rFonts w:ascii="Times New Roman" w:eastAsiaTheme="minorHAnsi" w:hAnsi="Times New Roman" w:cstheme="minorBidi"/>
              <w:color w:val="auto"/>
            </w:rPr>
          </w:rPrChange>
        </w:rPr>
        <w:t>Construcción y verificación de modelo informático</w:t>
      </w:r>
    </w:p>
    <w:p w14:paraId="02E7288E" w14:textId="77777777" w:rsidR="000D1684" w:rsidRPr="000D1684" w:rsidRDefault="000D1684">
      <w:pPr>
        <w:rPr>
          <w:ins w:id="3727" w:author="Camilo Andrés Díaz Gómez" w:date="2023-03-14T21:07:00Z"/>
        </w:rPr>
        <w:pPrChange w:id="3728" w:author="Camilo Andrés Díaz Gómez" w:date="2023-03-28T17:52:00Z">
          <w:pPr>
            <w:ind w:firstLine="720"/>
          </w:pPr>
        </w:pPrChange>
      </w:pPr>
    </w:p>
    <w:p w14:paraId="42A0C667" w14:textId="346D8CC4" w:rsidR="007A700C" w:rsidRPr="002B569F" w:rsidRDefault="003128E3">
      <w:pPr>
        <w:ind w:left="708" w:firstLine="720"/>
        <w:rPr>
          <w:rFonts w:cs="Times New Roman"/>
          <w:szCs w:val="24"/>
        </w:rPr>
        <w:pPrChange w:id="3729" w:author="Camilo Andrés Díaz Gómez" w:date="2023-03-28T17:52:00Z">
          <w:pPr>
            <w:ind w:firstLine="708"/>
          </w:pPr>
        </w:pPrChange>
      </w:pPr>
      <w:del w:id="3730" w:author="Camilo Andrés Díaz Gómez" w:date="2023-03-14T21:07:00Z">
        <w:r w:rsidRPr="002B569F" w:rsidDel="00A42751">
          <w:rPr>
            <w:rFonts w:cs="Times New Roman"/>
            <w:b/>
            <w:bCs/>
            <w:i/>
            <w:iCs/>
            <w:szCs w:val="24"/>
          </w:rPr>
          <w:delText>.</w:delText>
        </w:r>
        <w:r w:rsidR="004E3955" w:rsidRPr="002B569F" w:rsidDel="00A42751">
          <w:rPr>
            <w:rFonts w:cs="Times New Roman"/>
            <w:b/>
            <w:bCs/>
            <w:i/>
            <w:iCs/>
            <w:szCs w:val="24"/>
          </w:rPr>
          <w:delText xml:space="preserve"> </w:delText>
        </w:r>
      </w:del>
      <w:r w:rsidR="007A700C" w:rsidRPr="002B569F">
        <w:rPr>
          <w:rFonts w:cs="Times New Roman"/>
          <w:szCs w:val="24"/>
        </w:rPr>
        <w:t xml:space="preserve">Una vez verificado el modelo conceptual se escoge un lenguaje apto para para la programación del simulador, este lenguaje debe permitir la correcta emulación como fue planeada, se debe escoger el más conveniente </w:t>
      </w:r>
      <w:sdt>
        <w:sdtPr>
          <w:rPr>
            <w:rFonts w:cs="Times New Roman"/>
            <w:szCs w:val="24"/>
          </w:rPr>
          <w:id w:val="-2003419797"/>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2CE82D4B" w14:textId="77777777" w:rsidR="007A700C" w:rsidRPr="002B569F" w:rsidRDefault="007A700C">
      <w:pPr>
        <w:ind w:firstLine="720"/>
        <w:rPr>
          <w:rFonts w:cs="Times New Roman"/>
          <w:szCs w:val="24"/>
        </w:rPr>
        <w:pPrChange w:id="3731" w:author="Camilo Andrés Díaz Gómez" w:date="2023-03-28T17:43:00Z">
          <w:pPr/>
        </w:pPrChange>
      </w:pPr>
    </w:p>
    <w:p w14:paraId="44022BEF" w14:textId="1EFC2C0F" w:rsidR="00A42751" w:rsidRDefault="007A700C" w:rsidP="002B569F">
      <w:pPr>
        <w:pStyle w:val="Ttulo5"/>
        <w:ind w:left="708"/>
        <w:rPr>
          <w:ins w:id="3732" w:author="Camilo Andrés Díaz Gómez" w:date="2023-03-28T17:52: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733" w:author="Camilo Andrés Díaz Gómez" w:date="2023-03-28T17:42:00Z">
            <w:rPr>
              <w:rFonts w:ascii="Times New Roman" w:eastAsiaTheme="minorHAnsi" w:hAnsi="Times New Roman" w:cstheme="minorBidi"/>
              <w:color w:val="auto"/>
            </w:rPr>
          </w:rPrChange>
        </w:rPr>
        <w:t>Validación fina</w:t>
      </w:r>
      <w:ins w:id="3734" w:author="Camilo Andrés Díaz Gómez" w:date="2023-03-14T21:07:00Z">
        <w:r w:rsidR="00A42751" w:rsidRPr="002B569F">
          <w:rPr>
            <w:rFonts w:ascii="Times New Roman" w:hAnsi="Times New Roman" w:cs="Times New Roman"/>
            <w:b/>
            <w:bCs/>
            <w:i/>
            <w:iCs/>
            <w:color w:val="auto"/>
            <w:szCs w:val="24"/>
            <w:rPrChange w:id="3735" w:author="Camilo Andrés Díaz Gómez" w:date="2023-03-28T17:42:00Z">
              <w:rPr>
                <w:rFonts w:ascii="Times New Roman" w:eastAsiaTheme="minorHAnsi" w:hAnsi="Times New Roman" w:cstheme="minorBidi"/>
                <w:color w:val="auto"/>
              </w:rPr>
            </w:rPrChange>
          </w:rPr>
          <w:t>l</w:t>
        </w:r>
      </w:ins>
    </w:p>
    <w:p w14:paraId="4B32FAD7" w14:textId="77777777" w:rsidR="000D1684" w:rsidRPr="000D1684" w:rsidRDefault="000D1684">
      <w:pPr>
        <w:rPr>
          <w:ins w:id="3736" w:author="Camilo Andrés Díaz Gómez" w:date="2023-03-14T21:07:00Z"/>
        </w:rPr>
        <w:pPrChange w:id="3737" w:author="Camilo Andrés Díaz Gómez" w:date="2023-03-28T17:52:00Z">
          <w:pPr>
            <w:ind w:firstLine="720"/>
          </w:pPr>
        </w:pPrChange>
      </w:pPr>
    </w:p>
    <w:p w14:paraId="621E61D9" w14:textId="66F5DDB7" w:rsidR="007A700C" w:rsidRPr="002B569F" w:rsidRDefault="007A700C">
      <w:pPr>
        <w:ind w:left="708" w:firstLine="720"/>
        <w:rPr>
          <w:rFonts w:cs="Times New Roman"/>
          <w:szCs w:val="24"/>
        </w:rPr>
        <w:pPrChange w:id="3738" w:author="Camilo Andrés Díaz Gómez" w:date="2023-03-28T17:52:00Z">
          <w:pPr>
            <w:ind w:firstLine="708"/>
          </w:pPr>
        </w:pPrChange>
      </w:pPr>
      <w:del w:id="3739" w:author="Camilo Andrés Díaz Gómez" w:date="2023-03-14T21:07:00Z">
        <w:r w:rsidRPr="002B569F" w:rsidDel="00A42751">
          <w:rPr>
            <w:rFonts w:cs="Times New Roman"/>
            <w:b/>
            <w:bCs/>
            <w:i/>
            <w:iCs/>
            <w:szCs w:val="24"/>
          </w:rPr>
          <w:delText>l</w:delText>
        </w:r>
        <w:r w:rsidR="003128E3" w:rsidRPr="002B569F" w:rsidDel="00A42751">
          <w:rPr>
            <w:rFonts w:cs="Times New Roman"/>
            <w:szCs w:val="24"/>
          </w:rPr>
          <w:delText xml:space="preserve">. </w:delText>
        </w:r>
      </w:del>
      <w:r w:rsidRPr="002B569F">
        <w:rPr>
          <w:rFonts w:cs="Times New Roman"/>
          <w:szCs w:val="24"/>
        </w:rPr>
        <w:t xml:space="preserve">Una vez construido el modelo de simulación creado anteriormente, es necesario hacer pruebas para verificar su correcto funcionamiento, en las cuales los resultados deberán ser similares a los esperados y si es posible se comparará con los resultados del sistema real al cual se está simulando </w:t>
      </w:r>
      <w:sdt>
        <w:sdtPr>
          <w:rPr>
            <w:rFonts w:cs="Times New Roman"/>
            <w:szCs w:val="24"/>
          </w:rPr>
          <w:id w:val="1388843501"/>
          <w:citation/>
        </w:sdtPr>
        <w:sdtContent>
          <w:r w:rsidRPr="002B569F">
            <w:rPr>
              <w:rFonts w:cs="Times New Roman"/>
              <w:szCs w:val="24"/>
            </w:rPr>
            <w:fldChar w:fldCharType="begin"/>
          </w:r>
          <w:r w:rsidRPr="002B569F">
            <w:rPr>
              <w:rFonts w:cs="Times New Roman"/>
              <w:szCs w:val="24"/>
            </w:rPr>
            <w:instrText xml:space="preserve"> CITATION Cos03 \l 9226 </w:instrText>
          </w:r>
          <w:r w:rsidRPr="002B569F">
            <w:rPr>
              <w:rFonts w:cs="Times New Roman"/>
              <w:szCs w:val="24"/>
            </w:rPr>
            <w:fldChar w:fldCharType="separate"/>
          </w:r>
          <w:r w:rsidRPr="002B569F">
            <w:rPr>
              <w:rFonts w:cs="Times New Roman"/>
              <w:noProof/>
              <w:szCs w:val="24"/>
            </w:rPr>
            <w:t>(Coss Bu, 2003)</w:t>
          </w:r>
          <w:r w:rsidRPr="002B569F">
            <w:rPr>
              <w:rFonts w:cs="Times New Roman"/>
              <w:szCs w:val="24"/>
            </w:rPr>
            <w:fldChar w:fldCharType="end"/>
          </w:r>
        </w:sdtContent>
      </w:sdt>
      <w:r w:rsidRPr="002B569F">
        <w:rPr>
          <w:rFonts w:cs="Times New Roman"/>
          <w:szCs w:val="24"/>
        </w:rPr>
        <w:t>.</w:t>
      </w:r>
    </w:p>
    <w:p w14:paraId="429CA63C" w14:textId="77777777" w:rsidR="007A700C" w:rsidRPr="002B569F" w:rsidRDefault="007A700C">
      <w:pPr>
        <w:ind w:firstLine="720"/>
        <w:rPr>
          <w:rFonts w:cs="Times New Roman"/>
          <w:b/>
          <w:bCs/>
          <w:szCs w:val="24"/>
        </w:rPr>
        <w:pPrChange w:id="3740" w:author="Camilo Andrés Díaz Gómez" w:date="2023-03-28T17:43:00Z">
          <w:pPr/>
        </w:pPrChange>
      </w:pPr>
    </w:p>
    <w:p w14:paraId="22C5F592" w14:textId="002D3A93" w:rsidR="00704945" w:rsidRPr="002B569F" w:rsidRDefault="007A700C">
      <w:pPr>
        <w:pStyle w:val="Ttulo4"/>
        <w:rPr>
          <w:rFonts w:cs="Times New Roman"/>
          <w:b/>
          <w:bCs/>
          <w:szCs w:val="24"/>
          <w:rPrChange w:id="3741" w:author="Camilo Andrés Díaz Gómez" w:date="2023-03-28T17:42:00Z">
            <w:rPr/>
          </w:rPrChange>
        </w:rPr>
        <w:pPrChange w:id="3742" w:author="Camilo Andrés Díaz Gómez" w:date="2023-03-28T17:43:00Z">
          <w:pPr>
            <w:ind w:firstLine="708"/>
          </w:pPr>
        </w:pPrChange>
      </w:pPr>
      <w:bookmarkStart w:id="3743" w:name="_Toc56811428"/>
      <w:bookmarkStart w:id="3744" w:name="_Toc115172942"/>
      <w:r w:rsidRPr="002B569F">
        <w:rPr>
          <w:rFonts w:ascii="Times New Roman" w:hAnsi="Times New Roman" w:cs="Times New Roman"/>
          <w:b/>
          <w:bCs/>
          <w:i w:val="0"/>
          <w:iCs w:val="0"/>
          <w:color w:val="auto"/>
          <w:szCs w:val="24"/>
          <w:rPrChange w:id="3745" w:author="Camilo Andrés Díaz Gómez" w:date="2023-03-28T17:42:00Z">
            <w:rPr>
              <w:i/>
              <w:iCs/>
            </w:rPr>
          </w:rPrChange>
        </w:rPr>
        <w:t>Modelos de simulación</w:t>
      </w:r>
      <w:bookmarkEnd w:id="3743"/>
      <w:bookmarkEnd w:id="3744"/>
      <w:del w:id="3746" w:author="Camilo Andrés Díaz Gómez" w:date="2023-03-14T21:08:00Z">
        <w:r w:rsidR="00E07D42" w:rsidRPr="002B569F" w:rsidDel="00A42751">
          <w:rPr>
            <w:rFonts w:ascii="Times New Roman" w:hAnsi="Times New Roman" w:cs="Times New Roman"/>
            <w:b/>
            <w:bCs/>
            <w:i w:val="0"/>
            <w:iCs w:val="0"/>
            <w:color w:val="auto"/>
            <w:szCs w:val="24"/>
            <w:rPrChange w:id="3747" w:author="Camilo Andrés Díaz Gómez" w:date="2023-03-28T17:42:00Z">
              <w:rPr>
                <w:i/>
                <w:iCs/>
              </w:rPr>
            </w:rPrChange>
          </w:rPr>
          <w:delText>.</w:delText>
        </w:r>
      </w:del>
    </w:p>
    <w:p w14:paraId="59E667C6" w14:textId="77777777" w:rsidR="000D1684" w:rsidRDefault="000D1684" w:rsidP="000D1684">
      <w:pPr>
        <w:ind w:left="708" w:firstLine="720"/>
        <w:rPr>
          <w:ins w:id="3748" w:author="Camilo Andrés Díaz Gómez" w:date="2023-03-28T17:52:00Z"/>
          <w:rFonts w:cs="Times New Roman"/>
          <w:szCs w:val="24"/>
        </w:rPr>
      </w:pPr>
    </w:p>
    <w:p w14:paraId="7FD51580" w14:textId="6156CC3F" w:rsidR="007A700C" w:rsidRPr="002B569F" w:rsidRDefault="007A700C">
      <w:pPr>
        <w:ind w:left="708" w:firstLine="720"/>
        <w:rPr>
          <w:rFonts w:cs="Times New Roman"/>
          <w:b/>
          <w:bCs/>
          <w:i/>
          <w:iCs/>
          <w:szCs w:val="24"/>
        </w:rPr>
        <w:pPrChange w:id="3749" w:author="Camilo Andrés Díaz Gómez" w:date="2023-03-28T17:52:00Z">
          <w:pPr>
            <w:ind w:firstLine="708"/>
          </w:pPr>
        </w:pPrChange>
      </w:pPr>
      <w:r w:rsidRPr="002B569F">
        <w:rPr>
          <w:rFonts w:cs="Times New Roman"/>
          <w:szCs w:val="24"/>
        </w:rPr>
        <w:t>Hay diversos modelos de simulación los cuales serán mencionados a continuación, pero nos centraremos más en el modelo Estocástico:</w:t>
      </w:r>
    </w:p>
    <w:p w14:paraId="2CA6D28D" w14:textId="77777777" w:rsidR="007A700C" w:rsidRPr="002B569F" w:rsidRDefault="007A700C">
      <w:pPr>
        <w:ind w:firstLine="720"/>
        <w:rPr>
          <w:rFonts w:cs="Times New Roman"/>
          <w:szCs w:val="24"/>
        </w:rPr>
        <w:pPrChange w:id="3750" w:author="Camilo Andrés Díaz Gómez" w:date="2023-03-28T17:43:00Z">
          <w:pPr/>
        </w:pPrChange>
      </w:pPr>
    </w:p>
    <w:p w14:paraId="194C2F38" w14:textId="113F246E" w:rsidR="00A42751" w:rsidRPr="002B569F" w:rsidRDefault="007A700C">
      <w:pPr>
        <w:pStyle w:val="Ttulo5"/>
        <w:ind w:left="708"/>
        <w:rPr>
          <w:ins w:id="3751" w:author="Camilo Andrés Díaz Gómez" w:date="2023-03-14T21:08:00Z"/>
          <w:rStyle w:val="Ttulo4Car"/>
          <w:rFonts w:ascii="Times New Roman" w:eastAsiaTheme="minorEastAsia" w:hAnsi="Times New Roman" w:cs="Times New Roman"/>
          <w:b/>
          <w:bCs/>
          <w:color w:val="auto"/>
          <w:szCs w:val="24"/>
          <w:rPrChange w:id="3752" w:author="Camilo Andrés Díaz Gómez" w:date="2023-03-28T17:42:00Z">
            <w:rPr>
              <w:ins w:id="3753" w:author="Camilo Andrés Díaz Gómez" w:date="2023-03-14T21:08:00Z"/>
              <w:rStyle w:val="Ttulo4Car"/>
              <w:rFonts w:ascii="Times New Roman" w:eastAsiaTheme="minorEastAsia" w:hAnsi="Times New Roman" w:cs="Times New Roman"/>
              <w:b/>
              <w:bCs/>
              <w:color w:val="000000" w:themeColor="text1"/>
              <w:szCs w:val="24"/>
            </w:rPr>
          </w:rPrChange>
        </w:rPr>
        <w:pPrChange w:id="3754" w:author="Camilo Andrés Díaz Gómez" w:date="2023-03-28T17:43:00Z">
          <w:pPr>
            <w:ind w:firstLine="720"/>
          </w:pPr>
        </w:pPrChange>
      </w:pPr>
      <w:bookmarkStart w:id="3755" w:name="_Toc115172943"/>
      <w:r w:rsidRPr="002B569F">
        <w:rPr>
          <w:rStyle w:val="Ttulo4Car"/>
          <w:rFonts w:ascii="Times New Roman" w:eastAsiaTheme="minorEastAsia" w:hAnsi="Times New Roman" w:cs="Times New Roman"/>
          <w:b/>
          <w:bCs/>
          <w:color w:val="auto"/>
          <w:szCs w:val="24"/>
          <w:rPrChange w:id="3756" w:author="Camilo Andrés Díaz Gómez" w:date="2023-03-28T17:42:00Z">
            <w:rPr>
              <w:rStyle w:val="Ttulo4Car"/>
              <w:rFonts w:ascii="Times New Roman" w:eastAsiaTheme="minorEastAsia" w:hAnsi="Times New Roman" w:cs="Times New Roman"/>
              <w:b/>
              <w:bCs/>
              <w:color w:val="000000" w:themeColor="text1"/>
              <w:szCs w:val="24"/>
            </w:rPr>
          </w:rPrChange>
        </w:rPr>
        <w:t>Estático</w:t>
      </w:r>
      <w:bookmarkEnd w:id="3755"/>
      <w:del w:id="3757" w:author="Camilo Andrés Díaz Gómez" w:date="2023-03-14T21:08:00Z">
        <w:r w:rsidR="00E07D42" w:rsidRPr="002B569F" w:rsidDel="00A42751">
          <w:rPr>
            <w:rStyle w:val="Ttulo4Car"/>
            <w:rFonts w:ascii="Times New Roman" w:eastAsiaTheme="minorEastAsia" w:hAnsi="Times New Roman" w:cs="Times New Roman"/>
            <w:b/>
            <w:bCs/>
            <w:color w:val="auto"/>
            <w:szCs w:val="24"/>
            <w:rPrChange w:id="3758"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p>
    <w:p w14:paraId="137255FD" w14:textId="77777777" w:rsidR="000D1684" w:rsidRDefault="00E07D42" w:rsidP="002B569F">
      <w:pPr>
        <w:ind w:firstLine="720"/>
        <w:rPr>
          <w:ins w:id="3759" w:author="Camilo Andrés Díaz Gómez" w:date="2023-03-28T17:52:00Z"/>
          <w:rStyle w:val="Ttulo4Car"/>
          <w:rFonts w:ascii="Times New Roman" w:eastAsiaTheme="minorEastAsia" w:hAnsi="Times New Roman" w:cs="Times New Roman"/>
          <w:b/>
          <w:bCs/>
          <w:color w:val="auto"/>
          <w:szCs w:val="24"/>
        </w:rPr>
      </w:pPr>
      <w:r w:rsidRPr="002B569F">
        <w:rPr>
          <w:rStyle w:val="Ttulo4Car"/>
          <w:rFonts w:ascii="Times New Roman" w:eastAsiaTheme="minorEastAsia" w:hAnsi="Times New Roman" w:cs="Times New Roman"/>
          <w:b/>
          <w:bCs/>
          <w:color w:val="auto"/>
          <w:szCs w:val="24"/>
          <w:rPrChange w:id="3760"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 </w:t>
      </w:r>
      <w:ins w:id="3761" w:author="Camilo Andrés Díaz Gómez" w:date="2023-03-28T17:52:00Z">
        <w:r w:rsidR="000D1684">
          <w:rPr>
            <w:rStyle w:val="Ttulo4Car"/>
            <w:rFonts w:ascii="Times New Roman" w:eastAsiaTheme="minorEastAsia" w:hAnsi="Times New Roman" w:cs="Times New Roman"/>
            <w:b/>
            <w:bCs/>
            <w:color w:val="auto"/>
            <w:szCs w:val="24"/>
          </w:rPr>
          <w:tab/>
        </w:r>
      </w:ins>
    </w:p>
    <w:p w14:paraId="16E8393A" w14:textId="439DAFE9" w:rsidR="007A700C" w:rsidRPr="002B569F" w:rsidRDefault="007A700C">
      <w:pPr>
        <w:ind w:firstLine="720"/>
        <w:rPr>
          <w:rFonts w:cs="Times New Roman"/>
          <w:szCs w:val="24"/>
        </w:rPr>
        <w:pPrChange w:id="3762" w:author="Camilo Andrés Díaz Gómez" w:date="2023-03-28T17:43:00Z">
          <w:pPr>
            <w:ind w:firstLine="708"/>
          </w:pPr>
        </w:pPrChange>
      </w:pPr>
      <w:r w:rsidRPr="002B569F">
        <w:rPr>
          <w:rStyle w:val="normaltextrun"/>
          <w:rFonts w:cs="Times New Roman"/>
          <w:szCs w:val="24"/>
          <w:rPrChange w:id="3763" w:author="Camilo Andrés Díaz Gómez" w:date="2023-03-28T17:42:00Z">
            <w:rPr>
              <w:rStyle w:val="normaltextrun"/>
              <w:rFonts w:cs="Times New Roman"/>
              <w:color w:val="000000"/>
              <w:szCs w:val="24"/>
            </w:rPr>
          </w:rPrChange>
        </w:rPr>
        <w:t>La simulación no depende del tiempo, por ejemplo, un sistema que se encuentra en un estado de equilibrio o reposo</w:t>
      </w:r>
      <w:del w:id="3764" w:author="Camilo Andrés Díaz Gómez" w:date="2023-03-14T20:19:00Z">
        <w:r w:rsidRPr="002B569F" w:rsidDel="00952EC4">
          <w:rPr>
            <w:rStyle w:val="normaltextrun"/>
            <w:rFonts w:cs="Times New Roman"/>
            <w:szCs w:val="24"/>
            <w:rPrChange w:id="3765" w:author="Camilo Andrés Díaz Gómez" w:date="2023-03-28T17:42:00Z">
              <w:rPr>
                <w:rStyle w:val="normaltextrun"/>
                <w:rFonts w:cs="Times New Roman"/>
                <w:color w:val="000000"/>
                <w:szCs w:val="24"/>
              </w:rPr>
            </w:rPrChange>
          </w:rPr>
          <w:delText>.</w:delText>
        </w:r>
      </w:del>
      <w:sdt>
        <w:sdtPr>
          <w:rPr>
            <w:rFonts w:cs="Times New Roman"/>
            <w:szCs w:val="24"/>
          </w:rPr>
          <w:id w:val="1036770193"/>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65E81CEA" w14:textId="77777777" w:rsidR="007A700C" w:rsidRPr="002B569F" w:rsidRDefault="007A700C">
      <w:pPr>
        <w:ind w:firstLine="720"/>
        <w:rPr>
          <w:rFonts w:cs="Times New Roman"/>
          <w:szCs w:val="24"/>
        </w:rPr>
        <w:pPrChange w:id="3766" w:author="Camilo Andrés Díaz Gómez" w:date="2023-03-28T17:43:00Z">
          <w:pPr/>
        </w:pPrChange>
      </w:pPr>
    </w:p>
    <w:p w14:paraId="6B3FD267" w14:textId="467C2523" w:rsidR="00A42751" w:rsidRPr="002B569F" w:rsidRDefault="007A700C">
      <w:pPr>
        <w:pStyle w:val="Ttulo5"/>
        <w:ind w:left="708"/>
        <w:rPr>
          <w:ins w:id="3767" w:author="Camilo Andrés Díaz Gómez" w:date="2023-03-14T21:08:00Z"/>
          <w:rStyle w:val="Ttulo4Car"/>
          <w:rFonts w:ascii="Times New Roman" w:eastAsiaTheme="minorEastAsia" w:hAnsi="Times New Roman" w:cs="Times New Roman"/>
          <w:b/>
          <w:bCs/>
          <w:color w:val="auto"/>
          <w:szCs w:val="24"/>
          <w:rPrChange w:id="3768" w:author="Camilo Andrés Díaz Gómez" w:date="2023-03-28T17:42:00Z">
            <w:rPr>
              <w:ins w:id="3769" w:author="Camilo Andrés Díaz Gómez" w:date="2023-03-14T21:08:00Z"/>
              <w:rStyle w:val="Ttulo4Car"/>
              <w:rFonts w:ascii="Times New Roman" w:eastAsiaTheme="minorEastAsia" w:hAnsi="Times New Roman" w:cs="Times New Roman"/>
              <w:b/>
              <w:bCs/>
              <w:color w:val="000000" w:themeColor="text1"/>
              <w:szCs w:val="24"/>
            </w:rPr>
          </w:rPrChange>
        </w:rPr>
        <w:pPrChange w:id="3770" w:author="Camilo Andrés Díaz Gómez" w:date="2023-03-28T17:43:00Z">
          <w:pPr>
            <w:ind w:firstLine="720"/>
          </w:pPr>
        </w:pPrChange>
      </w:pPr>
      <w:bookmarkStart w:id="3771" w:name="_Toc115172944"/>
      <w:r w:rsidRPr="002B569F">
        <w:rPr>
          <w:rStyle w:val="Ttulo4Car"/>
          <w:rFonts w:ascii="Times New Roman" w:eastAsiaTheme="minorEastAsia" w:hAnsi="Times New Roman" w:cs="Times New Roman"/>
          <w:b/>
          <w:bCs/>
          <w:color w:val="auto"/>
          <w:szCs w:val="24"/>
          <w:rPrChange w:id="3772" w:author="Camilo Andrés Díaz Gómez" w:date="2023-03-28T17:42:00Z">
            <w:rPr>
              <w:rStyle w:val="Ttulo4Car"/>
              <w:rFonts w:ascii="Times New Roman" w:eastAsiaTheme="minorEastAsia" w:hAnsi="Times New Roman" w:cs="Times New Roman"/>
              <w:b/>
              <w:bCs/>
              <w:color w:val="000000" w:themeColor="text1"/>
              <w:szCs w:val="24"/>
            </w:rPr>
          </w:rPrChange>
        </w:rPr>
        <w:lastRenderedPageBreak/>
        <w:t>Dinámico</w:t>
      </w:r>
      <w:bookmarkEnd w:id="3771"/>
      <w:del w:id="3773" w:author="Camilo Andrés Díaz Gómez" w:date="2023-03-14T21:08:00Z">
        <w:r w:rsidR="00E07D42" w:rsidRPr="002B569F" w:rsidDel="00A42751">
          <w:rPr>
            <w:rStyle w:val="Ttulo4Car"/>
            <w:rFonts w:ascii="Times New Roman" w:eastAsiaTheme="minorEastAsia" w:hAnsi="Times New Roman" w:cs="Times New Roman"/>
            <w:b/>
            <w:bCs/>
            <w:color w:val="auto"/>
            <w:szCs w:val="24"/>
            <w:rPrChange w:id="3774"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p>
    <w:p w14:paraId="36A5024B" w14:textId="77777777" w:rsidR="000D1684" w:rsidRDefault="000D1684" w:rsidP="000D1684">
      <w:pPr>
        <w:ind w:left="708" w:firstLine="720"/>
        <w:rPr>
          <w:ins w:id="3775" w:author="Camilo Andrés Díaz Gómez" w:date="2023-03-28T17:52:00Z"/>
          <w:rStyle w:val="Ttulo4Car"/>
          <w:rFonts w:ascii="Times New Roman" w:eastAsiaTheme="minorEastAsia" w:hAnsi="Times New Roman" w:cs="Times New Roman"/>
          <w:b/>
          <w:bCs/>
          <w:color w:val="auto"/>
          <w:szCs w:val="24"/>
        </w:rPr>
      </w:pPr>
    </w:p>
    <w:p w14:paraId="14AA3BB7" w14:textId="620360CA" w:rsidR="007A700C" w:rsidRPr="002B569F" w:rsidRDefault="00E07D42">
      <w:pPr>
        <w:ind w:left="708" w:firstLine="720"/>
        <w:rPr>
          <w:ins w:id="3776" w:author="Camilo Andrés Díaz Gómez" w:date="2023-03-14T20:16:00Z"/>
          <w:rFonts w:cs="Times New Roman"/>
          <w:szCs w:val="24"/>
        </w:rPr>
        <w:pPrChange w:id="3777" w:author="Camilo Andrés Díaz Gómez" w:date="2023-03-28T17:52:00Z">
          <w:pPr>
            <w:ind w:firstLine="720"/>
          </w:pPr>
        </w:pPrChange>
      </w:pPr>
      <w:del w:id="3778" w:author="Camilo Andrés Díaz Gómez" w:date="2023-03-14T21:08:00Z">
        <w:r w:rsidRPr="002B569F" w:rsidDel="00A42751">
          <w:rPr>
            <w:rStyle w:val="Ttulo4Car"/>
            <w:rFonts w:ascii="Times New Roman" w:eastAsiaTheme="minorEastAsia" w:hAnsi="Times New Roman" w:cs="Times New Roman"/>
            <w:b/>
            <w:bCs/>
            <w:color w:val="auto"/>
            <w:szCs w:val="24"/>
            <w:rPrChange w:id="3779"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Style w:val="normaltextrun"/>
          <w:rFonts w:cs="Times New Roman"/>
          <w:szCs w:val="24"/>
          <w:bdr w:val="none" w:sz="0" w:space="0" w:color="auto" w:frame="1"/>
          <w:rPrChange w:id="3780" w:author="Camilo Andrés Díaz Gómez" w:date="2023-03-28T17:42:00Z">
            <w:rPr>
              <w:rStyle w:val="normaltextrun"/>
              <w:rFonts w:cs="Times New Roman"/>
              <w:color w:val="000000"/>
              <w:szCs w:val="24"/>
              <w:bdr w:val="none" w:sz="0" w:space="0" w:color="auto" w:frame="1"/>
            </w:rPr>
          </w:rPrChange>
        </w:rPr>
        <w:t>En contraparte a la simulación estática, el modelo dinámico depende del tiempo, sus procesos pueden variar respecto al tiempo que va transcurriendo, por ejemplo, un modelo que represente el incremento poblacional al cabo de n años</w:t>
      </w:r>
      <w:del w:id="3781" w:author="Camilo Andrés Díaz Gómez" w:date="2023-03-14T20:19:00Z">
        <w:r w:rsidR="007A700C" w:rsidRPr="002B569F" w:rsidDel="00952EC4">
          <w:rPr>
            <w:rStyle w:val="normaltextrun"/>
            <w:rFonts w:cs="Times New Roman"/>
            <w:szCs w:val="24"/>
            <w:bdr w:val="none" w:sz="0" w:space="0" w:color="auto" w:frame="1"/>
            <w:rPrChange w:id="3782" w:author="Camilo Andrés Díaz Gómez" w:date="2023-03-28T17:42:00Z">
              <w:rPr>
                <w:rStyle w:val="normaltextrun"/>
                <w:rFonts w:cs="Times New Roman"/>
                <w:color w:val="000000"/>
                <w:szCs w:val="24"/>
                <w:bdr w:val="none" w:sz="0" w:space="0" w:color="auto" w:frame="1"/>
              </w:rPr>
            </w:rPrChange>
          </w:rPr>
          <w:delText>.</w:delText>
        </w:r>
      </w:del>
      <w:r w:rsidR="007A700C" w:rsidRPr="002B569F">
        <w:rPr>
          <w:rStyle w:val="normaltextrun"/>
          <w:rFonts w:cs="Times New Roman"/>
          <w:szCs w:val="24"/>
          <w:bdr w:val="none" w:sz="0" w:space="0" w:color="auto" w:frame="1"/>
          <w:rPrChange w:id="3783" w:author="Camilo Andrés Díaz Gómez" w:date="2023-03-28T17:42:00Z">
            <w:rPr>
              <w:rStyle w:val="normaltextrun"/>
              <w:rFonts w:cs="Times New Roman"/>
              <w:color w:val="000000"/>
              <w:szCs w:val="24"/>
              <w:bdr w:val="none" w:sz="0" w:space="0" w:color="auto" w:frame="1"/>
            </w:rPr>
          </w:rPrChange>
        </w:rPr>
        <w:t xml:space="preserve"> </w:t>
      </w:r>
      <w:sdt>
        <w:sdtPr>
          <w:rPr>
            <w:rFonts w:cs="Times New Roman"/>
            <w:szCs w:val="24"/>
          </w:rPr>
          <w:id w:val="1777825786"/>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70276DB0" w14:textId="77777777" w:rsidR="00952EC4" w:rsidRPr="002B569F" w:rsidRDefault="00952EC4">
      <w:pPr>
        <w:ind w:firstLine="720"/>
        <w:rPr>
          <w:rFonts w:cs="Times New Roman"/>
          <w:szCs w:val="24"/>
        </w:rPr>
        <w:pPrChange w:id="3784" w:author="Camilo Andrés Díaz Gómez" w:date="2023-03-28T17:43:00Z">
          <w:pPr>
            <w:ind w:firstLine="708"/>
          </w:pPr>
        </w:pPrChange>
      </w:pPr>
    </w:p>
    <w:p w14:paraId="59609774" w14:textId="69BA8F08" w:rsidR="00A42751" w:rsidRPr="002B569F" w:rsidRDefault="007A700C">
      <w:pPr>
        <w:pStyle w:val="Ttulo5"/>
        <w:ind w:left="708"/>
        <w:rPr>
          <w:ins w:id="3785" w:author="Camilo Andrés Díaz Gómez" w:date="2023-03-14T21:08:00Z"/>
          <w:rStyle w:val="Ttulo4Car"/>
          <w:rFonts w:ascii="Times New Roman" w:eastAsiaTheme="minorEastAsia" w:hAnsi="Times New Roman" w:cs="Times New Roman"/>
          <w:b/>
          <w:bCs/>
          <w:color w:val="auto"/>
          <w:szCs w:val="24"/>
          <w:rPrChange w:id="3786" w:author="Camilo Andrés Díaz Gómez" w:date="2023-03-28T17:42:00Z">
            <w:rPr>
              <w:ins w:id="3787" w:author="Camilo Andrés Díaz Gómez" w:date="2023-03-14T21:08:00Z"/>
              <w:rStyle w:val="Ttulo4Car"/>
              <w:rFonts w:ascii="Times New Roman" w:eastAsiaTheme="minorEastAsia" w:hAnsi="Times New Roman" w:cs="Times New Roman"/>
              <w:b/>
              <w:bCs/>
              <w:color w:val="000000" w:themeColor="text1"/>
              <w:szCs w:val="24"/>
            </w:rPr>
          </w:rPrChange>
        </w:rPr>
        <w:pPrChange w:id="3788" w:author="Camilo Andrés Díaz Gómez" w:date="2023-03-28T17:43:00Z">
          <w:pPr>
            <w:ind w:firstLine="720"/>
          </w:pPr>
        </w:pPrChange>
      </w:pPr>
      <w:bookmarkStart w:id="3789" w:name="_Toc115172945"/>
      <w:r w:rsidRPr="002B569F">
        <w:rPr>
          <w:rStyle w:val="Ttulo4Car"/>
          <w:rFonts w:ascii="Times New Roman" w:eastAsiaTheme="minorEastAsia" w:hAnsi="Times New Roman" w:cs="Times New Roman"/>
          <w:b/>
          <w:bCs/>
          <w:color w:val="auto"/>
          <w:szCs w:val="24"/>
          <w:rPrChange w:id="3790" w:author="Camilo Andrés Díaz Gómez" w:date="2023-03-28T17:42:00Z">
            <w:rPr>
              <w:rStyle w:val="Ttulo4Car"/>
              <w:rFonts w:ascii="Times New Roman" w:eastAsiaTheme="minorEastAsia" w:hAnsi="Times New Roman" w:cs="Times New Roman"/>
              <w:b/>
              <w:bCs/>
              <w:color w:val="000000" w:themeColor="text1"/>
              <w:szCs w:val="24"/>
            </w:rPr>
          </w:rPrChange>
        </w:rPr>
        <w:t>Determinístico</w:t>
      </w:r>
      <w:bookmarkEnd w:id="3789"/>
    </w:p>
    <w:p w14:paraId="0D172B50" w14:textId="77777777" w:rsidR="000D1684" w:rsidRDefault="00E07D42" w:rsidP="002B569F">
      <w:pPr>
        <w:ind w:firstLine="720"/>
        <w:rPr>
          <w:ins w:id="3791" w:author="Camilo Andrés Díaz Gómez" w:date="2023-03-28T17:52:00Z"/>
          <w:rStyle w:val="Ttulo4Car"/>
          <w:rFonts w:ascii="Times New Roman" w:eastAsiaTheme="minorEastAsia" w:hAnsi="Times New Roman" w:cs="Times New Roman"/>
          <w:b/>
          <w:bCs/>
          <w:color w:val="auto"/>
          <w:szCs w:val="24"/>
        </w:rPr>
      </w:pPr>
      <w:del w:id="3792" w:author="Camilo Andrés Díaz Gómez" w:date="2023-03-14T21:08:00Z">
        <w:r w:rsidRPr="002B569F" w:rsidDel="00A42751">
          <w:rPr>
            <w:rStyle w:val="Ttulo4Car"/>
            <w:rFonts w:ascii="Times New Roman" w:eastAsiaTheme="minorEastAsia" w:hAnsi="Times New Roman" w:cs="Times New Roman"/>
            <w:b/>
            <w:bCs/>
            <w:color w:val="auto"/>
            <w:szCs w:val="24"/>
            <w:rPrChange w:id="3793"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r w:rsidRPr="002B569F">
        <w:rPr>
          <w:rStyle w:val="Ttulo4Car"/>
          <w:rFonts w:ascii="Times New Roman" w:eastAsiaTheme="minorEastAsia" w:hAnsi="Times New Roman" w:cs="Times New Roman"/>
          <w:b/>
          <w:bCs/>
          <w:color w:val="auto"/>
          <w:szCs w:val="24"/>
          <w:rPrChange w:id="3794"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 </w:t>
      </w:r>
      <w:ins w:id="3795" w:author="Camilo Andrés Díaz Gómez" w:date="2023-03-28T17:52:00Z">
        <w:r w:rsidR="000D1684">
          <w:rPr>
            <w:rStyle w:val="Ttulo4Car"/>
            <w:rFonts w:ascii="Times New Roman" w:eastAsiaTheme="minorEastAsia" w:hAnsi="Times New Roman" w:cs="Times New Roman"/>
            <w:b/>
            <w:bCs/>
            <w:color w:val="auto"/>
            <w:szCs w:val="24"/>
          </w:rPr>
          <w:tab/>
        </w:r>
      </w:ins>
    </w:p>
    <w:p w14:paraId="61C194E0" w14:textId="24D150D8" w:rsidR="007A700C" w:rsidRPr="002B569F" w:rsidRDefault="007A700C">
      <w:pPr>
        <w:ind w:left="708" w:firstLine="720"/>
        <w:rPr>
          <w:rFonts w:cs="Times New Roman"/>
          <w:szCs w:val="24"/>
        </w:rPr>
        <w:pPrChange w:id="3796" w:author="Camilo Andrés Díaz Gómez" w:date="2023-03-28T17:52:00Z">
          <w:pPr>
            <w:ind w:firstLine="708"/>
          </w:pPr>
        </w:pPrChange>
      </w:pPr>
      <w:r w:rsidRPr="002B569F">
        <w:rPr>
          <w:rStyle w:val="normaltextrun"/>
          <w:rFonts w:cs="Times New Roman"/>
          <w:szCs w:val="24"/>
          <w:rPrChange w:id="3797" w:author="Camilo Andrés Díaz Gómez" w:date="2023-03-28T17:42:00Z">
            <w:rPr>
              <w:rStyle w:val="normaltextrun"/>
              <w:rFonts w:cs="Times New Roman"/>
              <w:color w:val="000000"/>
              <w:szCs w:val="24"/>
            </w:rPr>
          </w:rPrChange>
        </w:rPr>
        <w:t>Su ejecución será siempre igual, el valor de su resultado será el un resultado ya esperado debido a las condiciones iniciales, por lo tanto, no tiene ninguna variable o proceso al azar, por ejemplo, el uso de un dispositivo programado para realizar una tarea determinada al momento de que el usuario oprima un botón</w:t>
      </w:r>
      <w:del w:id="3798" w:author="Camilo Andrés Díaz Gómez" w:date="2023-03-14T20:19:00Z">
        <w:r w:rsidRPr="002B569F" w:rsidDel="00952EC4">
          <w:rPr>
            <w:rStyle w:val="normaltextrun"/>
            <w:rFonts w:cs="Times New Roman"/>
            <w:szCs w:val="24"/>
            <w:rPrChange w:id="3799" w:author="Camilo Andrés Díaz Gómez" w:date="2023-03-28T17:42:00Z">
              <w:rPr>
                <w:rStyle w:val="normaltextrun"/>
                <w:rFonts w:cs="Times New Roman"/>
                <w:color w:val="000000"/>
                <w:szCs w:val="24"/>
              </w:rPr>
            </w:rPrChange>
          </w:rPr>
          <w:delText>.</w:delText>
        </w:r>
      </w:del>
      <w:r w:rsidRPr="002B569F">
        <w:rPr>
          <w:rFonts w:cs="Times New Roman"/>
          <w:szCs w:val="24"/>
        </w:rPr>
        <w:t xml:space="preserve"> </w:t>
      </w:r>
      <w:sdt>
        <w:sdtPr>
          <w:rPr>
            <w:rFonts w:cs="Times New Roman"/>
            <w:szCs w:val="24"/>
          </w:rPr>
          <w:id w:val="706451098"/>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(García Sánchez &amp; Ortega Mier, 2006)</w:t>
          </w:r>
          <w:r w:rsidRPr="002B569F">
            <w:rPr>
              <w:rFonts w:cs="Times New Roman"/>
              <w:szCs w:val="24"/>
            </w:rPr>
            <w:fldChar w:fldCharType="end"/>
          </w:r>
        </w:sdtContent>
      </w:sdt>
      <w:r w:rsidRPr="002B569F">
        <w:rPr>
          <w:rFonts w:cs="Times New Roman"/>
          <w:szCs w:val="24"/>
        </w:rPr>
        <w:t>.</w:t>
      </w:r>
    </w:p>
    <w:p w14:paraId="5A793475" w14:textId="77777777" w:rsidR="007A700C" w:rsidRPr="002B569F" w:rsidRDefault="007A700C">
      <w:pPr>
        <w:ind w:firstLine="720"/>
        <w:rPr>
          <w:rFonts w:cs="Times New Roman"/>
          <w:szCs w:val="24"/>
        </w:rPr>
        <w:pPrChange w:id="3800" w:author="Camilo Andrés Díaz Gómez" w:date="2023-03-28T17:43:00Z">
          <w:pPr/>
        </w:pPrChange>
      </w:pPr>
    </w:p>
    <w:p w14:paraId="693C6B2B" w14:textId="47FEAE3D" w:rsidR="00A42751" w:rsidRPr="002B569F" w:rsidRDefault="007A700C">
      <w:pPr>
        <w:pStyle w:val="Ttulo5"/>
        <w:ind w:left="708"/>
        <w:rPr>
          <w:ins w:id="3801" w:author="Camilo Andrés Díaz Gómez" w:date="2023-03-14T21:08:00Z"/>
          <w:rStyle w:val="Ttulo4Car"/>
          <w:rFonts w:ascii="Times New Roman" w:eastAsiaTheme="minorEastAsia" w:hAnsi="Times New Roman" w:cs="Times New Roman"/>
          <w:b/>
          <w:bCs/>
          <w:color w:val="auto"/>
          <w:szCs w:val="24"/>
          <w:rPrChange w:id="3802" w:author="Camilo Andrés Díaz Gómez" w:date="2023-03-28T17:42:00Z">
            <w:rPr>
              <w:ins w:id="3803" w:author="Camilo Andrés Díaz Gómez" w:date="2023-03-14T21:08:00Z"/>
              <w:rStyle w:val="Ttulo4Car"/>
              <w:rFonts w:ascii="Times New Roman" w:eastAsiaTheme="minorEastAsia" w:hAnsi="Times New Roman" w:cs="Times New Roman"/>
              <w:b/>
              <w:bCs/>
              <w:color w:val="000000" w:themeColor="text1"/>
              <w:szCs w:val="24"/>
            </w:rPr>
          </w:rPrChange>
        </w:rPr>
        <w:pPrChange w:id="3804" w:author="Camilo Andrés Díaz Gómez" w:date="2023-03-28T17:43:00Z">
          <w:pPr>
            <w:ind w:firstLine="720"/>
          </w:pPr>
        </w:pPrChange>
      </w:pPr>
      <w:bookmarkStart w:id="3805" w:name="_Toc115172946"/>
      <w:r w:rsidRPr="002B569F">
        <w:rPr>
          <w:rStyle w:val="Ttulo4Car"/>
          <w:rFonts w:ascii="Times New Roman" w:eastAsiaTheme="minorEastAsia" w:hAnsi="Times New Roman" w:cs="Times New Roman"/>
          <w:b/>
          <w:bCs/>
          <w:color w:val="auto"/>
          <w:szCs w:val="24"/>
          <w:rPrChange w:id="3806" w:author="Camilo Andrés Díaz Gómez" w:date="2023-03-28T17:42:00Z">
            <w:rPr>
              <w:rStyle w:val="Ttulo4Car"/>
              <w:rFonts w:ascii="Times New Roman" w:eastAsiaTheme="minorEastAsia" w:hAnsi="Times New Roman" w:cs="Times New Roman"/>
              <w:b/>
              <w:bCs/>
              <w:color w:val="000000" w:themeColor="text1"/>
              <w:szCs w:val="24"/>
            </w:rPr>
          </w:rPrChange>
        </w:rPr>
        <w:t>Estocástico</w:t>
      </w:r>
      <w:bookmarkEnd w:id="3805"/>
    </w:p>
    <w:p w14:paraId="174D4CFD" w14:textId="77777777" w:rsidR="000D1684" w:rsidRDefault="000D1684" w:rsidP="000D1684">
      <w:pPr>
        <w:ind w:left="708" w:firstLine="720"/>
        <w:rPr>
          <w:ins w:id="3807" w:author="Camilo Andrés Díaz Gómez" w:date="2023-03-28T17:52:00Z"/>
          <w:rStyle w:val="Ttulo4Car"/>
          <w:rFonts w:ascii="Times New Roman" w:eastAsiaTheme="minorEastAsia" w:hAnsi="Times New Roman" w:cs="Times New Roman"/>
          <w:b/>
          <w:bCs/>
          <w:color w:val="auto"/>
          <w:szCs w:val="24"/>
        </w:rPr>
      </w:pPr>
    </w:p>
    <w:p w14:paraId="76DE5999" w14:textId="1F3D8CBF" w:rsidR="007A700C" w:rsidRPr="002B569F" w:rsidRDefault="00E07D42">
      <w:pPr>
        <w:ind w:left="708" w:firstLine="720"/>
        <w:rPr>
          <w:rFonts w:cs="Times New Roman"/>
          <w:szCs w:val="24"/>
        </w:rPr>
        <w:pPrChange w:id="3808" w:author="Camilo Andrés Díaz Gómez" w:date="2023-03-28T17:52:00Z">
          <w:pPr>
            <w:ind w:firstLine="708"/>
          </w:pPr>
        </w:pPrChange>
      </w:pPr>
      <w:del w:id="3809" w:author="Camilo Andrés Díaz Gómez" w:date="2023-03-14T21:08:00Z">
        <w:r w:rsidRPr="002B569F" w:rsidDel="00A42751">
          <w:rPr>
            <w:rStyle w:val="Ttulo4Car"/>
            <w:rFonts w:ascii="Times New Roman" w:eastAsiaTheme="minorEastAsia" w:hAnsi="Times New Roman" w:cs="Times New Roman"/>
            <w:b/>
            <w:bCs/>
            <w:color w:val="auto"/>
            <w:szCs w:val="24"/>
            <w:rPrChange w:id="3810"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A diferencia del modelo determinístico, los procesos estocásticos contienen variables o procesos al azar que cual puede variar el resultado de la simulación, de esta manera funciona todo en la vida real, por ejemplo, un modelo que permita predecir el tiempo que puede tardar en realizarse una transacción bancaria, en la mayoría de veces es posible calcular un tiempo promedio pero su vez hay factores que pueden afectar la velocidad en la que se realiza la transacción, uno de estos factores es el tráfico en la red afectado por la cantidad de usuarios que está realizando una transferencia al mismo tiempo</w:t>
      </w:r>
      <w:del w:id="3811" w:author="Camilo Andrés Díaz Gómez" w:date="2023-03-14T20:19:00Z">
        <w:r w:rsidR="007A700C" w:rsidRPr="002B569F" w:rsidDel="00952EC4">
          <w:rPr>
            <w:rFonts w:cs="Times New Roman"/>
            <w:szCs w:val="24"/>
          </w:rPr>
          <w:delText>.</w:delText>
        </w:r>
      </w:del>
      <w:r w:rsidR="007A700C" w:rsidRPr="002B569F">
        <w:rPr>
          <w:rFonts w:cs="Times New Roman"/>
          <w:szCs w:val="24"/>
        </w:rPr>
        <w:t xml:space="preserve"> </w:t>
      </w:r>
      <w:sdt>
        <w:sdtPr>
          <w:rPr>
            <w:rFonts w:cs="Times New Roman"/>
            <w:szCs w:val="24"/>
          </w:rPr>
          <w:id w:val="-1653667051"/>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4B202E67" w14:textId="77777777" w:rsidR="007A700C" w:rsidRPr="002B569F" w:rsidRDefault="007A700C">
      <w:pPr>
        <w:ind w:firstLine="720"/>
        <w:rPr>
          <w:rFonts w:cs="Times New Roman"/>
          <w:szCs w:val="24"/>
        </w:rPr>
        <w:pPrChange w:id="3812" w:author="Camilo Andrés Díaz Gómez" w:date="2023-03-28T17:43:00Z">
          <w:pPr/>
        </w:pPrChange>
      </w:pPr>
    </w:p>
    <w:p w14:paraId="7B247DE8" w14:textId="33235FE4" w:rsidR="00A42751" w:rsidRPr="002B569F" w:rsidRDefault="007A700C">
      <w:pPr>
        <w:pStyle w:val="Ttulo5"/>
        <w:ind w:left="708"/>
        <w:rPr>
          <w:ins w:id="3813" w:author="Camilo Andrés Díaz Gómez" w:date="2023-03-14T21:08:00Z"/>
          <w:rStyle w:val="Ttulo4Car"/>
          <w:rFonts w:ascii="Times New Roman" w:eastAsiaTheme="minorEastAsia" w:hAnsi="Times New Roman" w:cs="Times New Roman"/>
          <w:b/>
          <w:bCs/>
          <w:color w:val="auto"/>
          <w:szCs w:val="24"/>
          <w:rPrChange w:id="3814" w:author="Camilo Andrés Díaz Gómez" w:date="2023-03-28T17:42:00Z">
            <w:rPr>
              <w:ins w:id="3815" w:author="Camilo Andrés Díaz Gómez" w:date="2023-03-14T21:08:00Z"/>
              <w:rStyle w:val="Ttulo4Car"/>
              <w:rFonts w:ascii="Times New Roman" w:eastAsiaTheme="minorEastAsia" w:hAnsi="Times New Roman" w:cs="Times New Roman"/>
              <w:b/>
              <w:bCs/>
              <w:color w:val="000000" w:themeColor="text1"/>
              <w:szCs w:val="24"/>
            </w:rPr>
          </w:rPrChange>
        </w:rPr>
        <w:pPrChange w:id="3816" w:author="Camilo Andrés Díaz Gómez" w:date="2023-03-28T17:43:00Z">
          <w:pPr>
            <w:ind w:firstLine="720"/>
          </w:pPr>
        </w:pPrChange>
      </w:pPr>
      <w:bookmarkStart w:id="3817" w:name="_Toc115172947"/>
      <w:r w:rsidRPr="002B569F">
        <w:rPr>
          <w:rStyle w:val="Ttulo4Car"/>
          <w:rFonts w:ascii="Times New Roman" w:eastAsiaTheme="minorEastAsia" w:hAnsi="Times New Roman" w:cs="Times New Roman"/>
          <w:b/>
          <w:bCs/>
          <w:color w:val="auto"/>
          <w:szCs w:val="24"/>
          <w:rPrChange w:id="3818" w:author="Camilo Andrés Díaz Gómez" w:date="2023-03-28T17:42:00Z">
            <w:rPr>
              <w:rStyle w:val="Ttulo4Car"/>
              <w:rFonts w:ascii="Times New Roman" w:eastAsiaTheme="minorEastAsia" w:hAnsi="Times New Roman" w:cs="Times New Roman"/>
              <w:b/>
              <w:bCs/>
              <w:color w:val="000000" w:themeColor="text1"/>
              <w:szCs w:val="24"/>
            </w:rPr>
          </w:rPrChange>
        </w:rPr>
        <w:t>Discreto</w:t>
      </w:r>
      <w:bookmarkEnd w:id="3817"/>
    </w:p>
    <w:p w14:paraId="1610B58E" w14:textId="77777777" w:rsidR="000D1684" w:rsidRDefault="000D1684" w:rsidP="002B569F">
      <w:pPr>
        <w:ind w:firstLine="720"/>
        <w:rPr>
          <w:ins w:id="3819" w:author="Camilo Andrés Díaz Gómez" w:date="2023-03-28T17:52:00Z"/>
          <w:rStyle w:val="Ttulo4Car"/>
          <w:rFonts w:ascii="Times New Roman" w:eastAsiaTheme="minorEastAsia" w:hAnsi="Times New Roman" w:cs="Times New Roman"/>
          <w:b/>
          <w:bCs/>
          <w:color w:val="auto"/>
          <w:szCs w:val="24"/>
        </w:rPr>
      </w:pPr>
    </w:p>
    <w:p w14:paraId="2CA10DF2" w14:textId="250042D5" w:rsidR="007A700C" w:rsidRPr="002B569F" w:rsidRDefault="00E07D42">
      <w:pPr>
        <w:ind w:left="708" w:firstLine="720"/>
        <w:rPr>
          <w:rFonts w:cs="Times New Roman"/>
          <w:szCs w:val="24"/>
        </w:rPr>
        <w:pPrChange w:id="3820" w:author="Camilo Andrés Díaz Gómez" w:date="2023-03-28T17:52:00Z">
          <w:pPr>
            <w:ind w:firstLine="708"/>
          </w:pPr>
        </w:pPrChange>
      </w:pPr>
      <w:del w:id="3821" w:author="Camilo Andrés Díaz Gómez" w:date="2023-03-14T21:08:00Z">
        <w:r w:rsidRPr="002B569F" w:rsidDel="00A42751">
          <w:rPr>
            <w:rStyle w:val="Ttulo4Car"/>
            <w:rFonts w:ascii="Times New Roman" w:eastAsiaTheme="minorEastAsia" w:hAnsi="Times New Roman" w:cs="Times New Roman"/>
            <w:b/>
            <w:bCs/>
            <w:color w:val="auto"/>
            <w:szCs w:val="24"/>
            <w:rPrChange w:id="3822"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 xml:space="preserve">Varía dependiendo de sucesos que ocurran en la simulación del modelo y en un tiempo determinado, por ejemplo, en una sala de urgencias los pacientes son </w:t>
      </w:r>
      <w:r w:rsidR="007A700C" w:rsidRPr="002B569F">
        <w:rPr>
          <w:rFonts w:cs="Times New Roman"/>
          <w:szCs w:val="24"/>
        </w:rPr>
        <w:lastRenderedPageBreak/>
        <w:t>remitidos a diferentes especialistas y tratamientos según la incidencia que hayan sufrido, por lo que el tiempo y otros factores son alterados con respecto a el tipo de atención que dicho paciente requiera</w:t>
      </w:r>
      <w:del w:id="3823" w:author="Camilo Andrés Díaz Gómez" w:date="2023-03-14T20:19:00Z">
        <w:r w:rsidR="007A700C" w:rsidRPr="002B569F" w:rsidDel="00952EC4">
          <w:rPr>
            <w:rFonts w:cs="Times New Roman"/>
            <w:szCs w:val="24"/>
          </w:rPr>
          <w:delText>.</w:delText>
        </w:r>
      </w:del>
      <w:r w:rsidR="007A700C" w:rsidRPr="002B569F">
        <w:rPr>
          <w:rFonts w:cs="Times New Roman"/>
          <w:szCs w:val="24"/>
        </w:rPr>
        <w:t xml:space="preserve"> </w:t>
      </w:r>
      <w:sdt>
        <w:sdtPr>
          <w:rPr>
            <w:rFonts w:cs="Times New Roman"/>
            <w:szCs w:val="24"/>
          </w:rPr>
          <w:id w:val="-175120535"/>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39A0BF4D" w14:textId="77777777" w:rsidR="007A700C" w:rsidRPr="002B569F" w:rsidRDefault="007A700C">
      <w:pPr>
        <w:ind w:firstLine="720"/>
        <w:rPr>
          <w:rFonts w:cs="Times New Roman"/>
          <w:szCs w:val="24"/>
        </w:rPr>
        <w:pPrChange w:id="3824" w:author="Camilo Andrés Díaz Gómez" w:date="2023-03-28T17:43:00Z">
          <w:pPr/>
        </w:pPrChange>
      </w:pPr>
    </w:p>
    <w:p w14:paraId="42832A1C" w14:textId="1AC3A453" w:rsidR="00A42751" w:rsidRPr="002B569F" w:rsidRDefault="007A700C">
      <w:pPr>
        <w:pStyle w:val="Ttulo5"/>
        <w:ind w:left="708"/>
        <w:rPr>
          <w:ins w:id="3825" w:author="Camilo Andrés Díaz Gómez" w:date="2023-03-14T21:08:00Z"/>
          <w:rStyle w:val="Ttulo4Car"/>
          <w:rFonts w:ascii="Times New Roman" w:eastAsiaTheme="minorEastAsia" w:hAnsi="Times New Roman" w:cs="Times New Roman"/>
          <w:b/>
          <w:bCs/>
          <w:color w:val="auto"/>
          <w:szCs w:val="24"/>
          <w:rPrChange w:id="3826" w:author="Camilo Andrés Díaz Gómez" w:date="2023-03-28T17:42:00Z">
            <w:rPr>
              <w:ins w:id="3827" w:author="Camilo Andrés Díaz Gómez" w:date="2023-03-14T21:08:00Z"/>
              <w:rStyle w:val="Ttulo4Car"/>
              <w:rFonts w:ascii="Times New Roman" w:eastAsiaTheme="minorEastAsia" w:hAnsi="Times New Roman" w:cs="Times New Roman"/>
              <w:b/>
              <w:bCs/>
              <w:color w:val="000000" w:themeColor="text1"/>
              <w:szCs w:val="24"/>
            </w:rPr>
          </w:rPrChange>
        </w:rPr>
        <w:pPrChange w:id="3828" w:author="Camilo Andrés Díaz Gómez" w:date="2023-03-28T17:43:00Z">
          <w:pPr>
            <w:ind w:firstLine="720"/>
          </w:pPr>
        </w:pPrChange>
      </w:pPr>
      <w:bookmarkStart w:id="3829" w:name="_Toc115172948"/>
      <w:r w:rsidRPr="002B569F">
        <w:rPr>
          <w:rStyle w:val="Ttulo4Car"/>
          <w:rFonts w:ascii="Times New Roman" w:eastAsiaTheme="minorEastAsia" w:hAnsi="Times New Roman" w:cs="Times New Roman"/>
          <w:b/>
          <w:bCs/>
          <w:color w:val="auto"/>
          <w:szCs w:val="24"/>
          <w:rPrChange w:id="3830" w:author="Camilo Andrés Díaz Gómez" w:date="2023-03-28T17:42:00Z">
            <w:rPr>
              <w:rStyle w:val="Ttulo4Car"/>
              <w:rFonts w:ascii="Times New Roman" w:eastAsiaTheme="minorEastAsia" w:hAnsi="Times New Roman" w:cs="Times New Roman"/>
              <w:b/>
              <w:bCs/>
              <w:color w:val="000000" w:themeColor="text1"/>
              <w:szCs w:val="24"/>
            </w:rPr>
          </w:rPrChange>
        </w:rPr>
        <w:t>Continuo</w:t>
      </w:r>
      <w:bookmarkEnd w:id="3829"/>
    </w:p>
    <w:p w14:paraId="6FEBD492" w14:textId="77777777" w:rsidR="000D1684" w:rsidRDefault="000D1684" w:rsidP="000D1684">
      <w:pPr>
        <w:ind w:left="708" w:firstLine="720"/>
        <w:rPr>
          <w:ins w:id="3831" w:author="Camilo Andrés Díaz Gómez" w:date="2023-03-28T17:52:00Z"/>
          <w:rStyle w:val="Ttulo4Car"/>
          <w:rFonts w:ascii="Times New Roman" w:eastAsiaTheme="minorEastAsia" w:hAnsi="Times New Roman" w:cs="Times New Roman"/>
          <w:b/>
          <w:bCs/>
          <w:color w:val="auto"/>
          <w:szCs w:val="24"/>
        </w:rPr>
      </w:pPr>
    </w:p>
    <w:p w14:paraId="66D7C443" w14:textId="4634BAB7" w:rsidR="007A700C" w:rsidRPr="002B569F" w:rsidRDefault="00E07D42">
      <w:pPr>
        <w:ind w:left="708" w:firstLine="720"/>
        <w:rPr>
          <w:rFonts w:cs="Times New Roman"/>
          <w:szCs w:val="24"/>
        </w:rPr>
        <w:pPrChange w:id="3832" w:author="Camilo Andrés Díaz Gómez" w:date="2023-03-28T17:52:00Z">
          <w:pPr>
            <w:ind w:firstLine="708"/>
          </w:pPr>
        </w:pPrChange>
      </w:pPr>
      <w:del w:id="3833" w:author="Camilo Andrés Díaz Gómez" w:date="2023-03-14T21:08:00Z">
        <w:r w:rsidRPr="002B569F" w:rsidDel="00A42751">
          <w:rPr>
            <w:rStyle w:val="Ttulo4Car"/>
            <w:rFonts w:ascii="Times New Roman" w:eastAsiaTheme="minorEastAsia" w:hAnsi="Times New Roman" w:cs="Times New Roman"/>
            <w:b/>
            <w:bCs/>
            <w:color w:val="auto"/>
            <w:szCs w:val="24"/>
            <w:rPrChange w:id="3834"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Tiene un rango de tiempo el cual es previamente establecido. Sin importar los sucesos que ocurran seguirá ejecutándose y sus variables estarán cambiando en cualquier momento, por ejemplo, al comprar productos en internet, la compra será realizada según la disponibilidad del producto, ya que este puede ser vendido por completo a otro cliente en cualquier momento.</w:t>
      </w:r>
    </w:p>
    <w:p w14:paraId="069C0EC4" w14:textId="77777777" w:rsidR="003128E3" w:rsidRPr="002B569F" w:rsidRDefault="003128E3">
      <w:pPr>
        <w:ind w:firstLine="720"/>
        <w:rPr>
          <w:rFonts w:cs="Times New Roman"/>
          <w:szCs w:val="24"/>
        </w:rPr>
        <w:pPrChange w:id="3835" w:author="Camilo Andrés Díaz Gómez" w:date="2023-03-28T17:43:00Z">
          <w:pPr>
            <w:ind w:firstLine="708"/>
          </w:pPr>
        </w:pPrChange>
      </w:pPr>
    </w:p>
    <w:p w14:paraId="05A92C33" w14:textId="3B74F71E" w:rsidR="00A42751" w:rsidRPr="002B569F" w:rsidRDefault="007A700C">
      <w:pPr>
        <w:pStyle w:val="Ttulo5"/>
        <w:ind w:left="708"/>
        <w:rPr>
          <w:ins w:id="3836" w:author="Camilo Andrés Díaz Gómez" w:date="2023-03-14T21:09:00Z"/>
          <w:rStyle w:val="Ttulo4Car"/>
          <w:rFonts w:ascii="Times New Roman" w:eastAsiaTheme="minorEastAsia" w:hAnsi="Times New Roman" w:cs="Times New Roman"/>
          <w:b/>
          <w:bCs/>
          <w:color w:val="auto"/>
          <w:szCs w:val="24"/>
          <w:rPrChange w:id="3837" w:author="Camilo Andrés Díaz Gómez" w:date="2023-03-28T17:42:00Z">
            <w:rPr>
              <w:ins w:id="3838" w:author="Camilo Andrés Díaz Gómez" w:date="2023-03-14T21:09:00Z"/>
              <w:rStyle w:val="Ttulo4Car"/>
              <w:rFonts w:ascii="Times New Roman" w:eastAsiaTheme="minorEastAsia" w:hAnsi="Times New Roman" w:cs="Times New Roman"/>
              <w:b/>
              <w:bCs/>
              <w:color w:val="000000" w:themeColor="text1"/>
              <w:szCs w:val="24"/>
            </w:rPr>
          </w:rPrChange>
        </w:rPr>
        <w:pPrChange w:id="3839" w:author="Camilo Andrés Díaz Gómez" w:date="2023-03-28T17:43:00Z">
          <w:pPr>
            <w:ind w:firstLine="720"/>
          </w:pPr>
        </w:pPrChange>
      </w:pPr>
      <w:bookmarkStart w:id="3840" w:name="_Toc115172949"/>
      <w:r w:rsidRPr="002B569F">
        <w:rPr>
          <w:rStyle w:val="Ttulo4Car"/>
          <w:rFonts w:ascii="Times New Roman" w:eastAsiaTheme="minorEastAsia" w:hAnsi="Times New Roman" w:cs="Times New Roman"/>
          <w:b/>
          <w:bCs/>
          <w:color w:val="auto"/>
          <w:szCs w:val="24"/>
          <w:rPrChange w:id="3841" w:author="Camilo Andrés Díaz Gómez" w:date="2023-03-28T17:42:00Z">
            <w:rPr>
              <w:rStyle w:val="Ttulo4Car"/>
              <w:rFonts w:ascii="Times New Roman" w:eastAsiaTheme="minorEastAsia" w:hAnsi="Times New Roman" w:cs="Times New Roman"/>
              <w:b/>
              <w:bCs/>
              <w:color w:val="000000" w:themeColor="text1"/>
              <w:szCs w:val="24"/>
            </w:rPr>
          </w:rPrChange>
        </w:rPr>
        <w:t>Físicos</w:t>
      </w:r>
      <w:bookmarkEnd w:id="3840"/>
    </w:p>
    <w:p w14:paraId="0E1F1E43" w14:textId="77777777" w:rsidR="000D1684" w:rsidRDefault="000D1684" w:rsidP="000D1684">
      <w:pPr>
        <w:ind w:left="708" w:firstLine="720"/>
        <w:rPr>
          <w:ins w:id="3842" w:author="Camilo Andrés Díaz Gómez" w:date="2023-03-28T17:52:00Z"/>
          <w:rStyle w:val="Ttulo4Car"/>
          <w:rFonts w:ascii="Times New Roman" w:eastAsiaTheme="minorEastAsia" w:hAnsi="Times New Roman" w:cs="Times New Roman"/>
          <w:b/>
          <w:bCs/>
          <w:color w:val="auto"/>
          <w:szCs w:val="24"/>
        </w:rPr>
      </w:pPr>
    </w:p>
    <w:p w14:paraId="7E912FA1" w14:textId="73CCAD3E" w:rsidR="007A700C" w:rsidRPr="002B569F" w:rsidRDefault="00E07D42">
      <w:pPr>
        <w:ind w:left="708" w:firstLine="720"/>
        <w:rPr>
          <w:rFonts w:cs="Times New Roman"/>
          <w:szCs w:val="24"/>
        </w:rPr>
        <w:pPrChange w:id="3843" w:author="Camilo Andrés Díaz Gómez" w:date="2023-03-28T17:52:00Z">
          <w:pPr>
            <w:ind w:firstLine="708"/>
          </w:pPr>
        </w:pPrChange>
      </w:pPr>
      <w:del w:id="3844" w:author="Camilo Andrés Díaz Gómez" w:date="2023-03-14T21:09:00Z">
        <w:r w:rsidRPr="002B569F" w:rsidDel="00A42751">
          <w:rPr>
            <w:rStyle w:val="Ttulo4Car"/>
            <w:rFonts w:ascii="Times New Roman" w:eastAsiaTheme="minorEastAsia" w:hAnsi="Times New Roman" w:cs="Times New Roman"/>
            <w:b/>
            <w:bCs/>
            <w:color w:val="auto"/>
            <w:szCs w:val="24"/>
            <w:rPrChange w:id="3845"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 xml:space="preserve">Se basan en eventos físicos o fenómenos que ocurren y no son posibles de controlar y estudiar, por ejemplo, el cambio climático en una región de Colombia </w:t>
      </w:r>
      <w:sdt>
        <w:sdtPr>
          <w:rPr>
            <w:rFonts w:cs="Times New Roman"/>
            <w:szCs w:val="24"/>
          </w:rPr>
          <w:id w:val="1104693179"/>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22DD25E8" w14:textId="77777777" w:rsidR="007A700C" w:rsidRPr="002B569F" w:rsidRDefault="007A700C" w:rsidP="002B569F">
      <w:pPr>
        <w:rPr>
          <w:rFonts w:cs="Times New Roman"/>
          <w:szCs w:val="24"/>
        </w:rPr>
      </w:pPr>
    </w:p>
    <w:p w14:paraId="1903F6D9" w14:textId="18068ABA" w:rsidR="007A700C" w:rsidRDefault="007A700C" w:rsidP="002B569F">
      <w:pPr>
        <w:pStyle w:val="Ttulo4"/>
        <w:rPr>
          <w:ins w:id="3846" w:author="Camilo Andrés Díaz Gómez" w:date="2023-03-28T17:52:00Z"/>
          <w:rFonts w:ascii="Times New Roman" w:hAnsi="Times New Roman" w:cs="Times New Roman"/>
          <w:b/>
          <w:bCs/>
          <w:i w:val="0"/>
          <w:iCs w:val="0"/>
          <w:color w:val="auto"/>
          <w:szCs w:val="24"/>
        </w:rPr>
      </w:pPr>
      <w:bookmarkStart w:id="3847" w:name="_Toc56811429"/>
      <w:bookmarkStart w:id="3848" w:name="_Toc115172950"/>
      <w:r w:rsidRPr="002B569F">
        <w:rPr>
          <w:rFonts w:ascii="Times New Roman" w:hAnsi="Times New Roman" w:cs="Times New Roman"/>
          <w:b/>
          <w:bCs/>
          <w:i w:val="0"/>
          <w:iCs w:val="0"/>
          <w:color w:val="auto"/>
          <w:szCs w:val="24"/>
          <w:rPrChange w:id="3849" w:author="Camilo Andrés Díaz Gómez" w:date="2023-03-28T17:42:00Z">
            <w:rPr>
              <w:rFonts w:ascii="Times New Roman" w:eastAsiaTheme="minorHAnsi" w:hAnsi="Times New Roman" w:cstheme="minorBidi"/>
              <w:i w:val="0"/>
              <w:iCs w:val="0"/>
              <w:color w:val="0563C1" w:themeColor="hyperlink"/>
              <w:u w:val="single"/>
            </w:rPr>
          </w:rPrChange>
        </w:rPr>
        <w:t>Procesos estocásticos</w:t>
      </w:r>
      <w:bookmarkEnd w:id="3847"/>
      <w:bookmarkEnd w:id="3848"/>
      <w:r w:rsidRPr="002B569F">
        <w:rPr>
          <w:rFonts w:ascii="Times New Roman" w:hAnsi="Times New Roman" w:cs="Times New Roman"/>
          <w:b/>
          <w:bCs/>
          <w:i w:val="0"/>
          <w:iCs w:val="0"/>
          <w:color w:val="auto"/>
          <w:szCs w:val="24"/>
          <w:rPrChange w:id="3850" w:author="Camilo Andrés Díaz Gómez" w:date="2023-03-28T17:42:00Z">
            <w:rPr>
              <w:rFonts w:ascii="Times New Roman" w:eastAsiaTheme="minorHAnsi" w:hAnsi="Times New Roman" w:cstheme="minorBidi"/>
              <w:i w:val="0"/>
              <w:iCs w:val="0"/>
              <w:color w:val="auto"/>
            </w:rPr>
          </w:rPrChange>
        </w:rPr>
        <w:t xml:space="preserve"> </w:t>
      </w:r>
    </w:p>
    <w:p w14:paraId="4E04B173" w14:textId="77777777" w:rsidR="000D1684" w:rsidRPr="000D1684" w:rsidRDefault="000D1684" w:rsidP="000D1684">
      <w:pPr>
        <w:rPr>
          <w:rPrChange w:id="3851" w:author="Camilo Andrés Díaz Gómez" w:date="2023-03-28T17:52:00Z">
            <w:rPr>
              <w:rStyle w:val="Hipervnculo"/>
              <w:rFonts w:asciiTheme="majorHAnsi" w:eastAsiaTheme="majorEastAsia" w:hAnsiTheme="majorHAnsi" w:cs="Times New Roman"/>
              <w:b/>
              <w:bCs/>
              <w:i/>
              <w:iCs/>
              <w:szCs w:val="24"/>
            </w:rPr>
          </w:rPrChange>
        </w:rPr>
      </w:pPr>
    </w:p>
    <w:p w14:paraId="482193D6" w14:textId="77777777" w:rsidR="007A700C" w:rsidRPr="002B569F" w:rsidRDefault="007A700C">
      <w:pPr>
        <w:ind w:firstLine="720"/>
        <w:rPr>
          <w:rStyle w:val="Hipervnculo"/>
          <w:rFonts w:eastAsiaTheme="majorEastAsia" w:cs="Times New Roman"/>
          <w:i/>
          <w:iCs/>
          <w:color w:val="auto"/>
          <w:szCs w:val="24"/>
          <w:rPrChange w:id="3852" w:author="Camilo Andrés Díaz Gómez" w:date="2023-03-28T17:42:00Z">
            <w:rPr>
              <w:rStyle w:val="Hipervnculo"/>
              <w:rFonts w:asciiTheme="majorHAnsi" w:eastAsiaTheme="majorEastAsia" w:hAnsiTheme="majorHAnsi" w:cs="Times New Roman"/>
              <w:i/>
              <w:iCs/>
            </w:rPr>
          </w:rPrChange>
        </w:rPr>
        <w:pPrChange w:id="3853" w:author="Camilo Andrés Díaz Gómez" w:date="2023-03-28T17:43:00Z">
          <w:pPr>
            <w:ind w:firstLine="708"/>
          </w:pPr>
        </w:pPrChange>
      </w:pPr>
      <w:r w:rsidRPr="002B569F">
        <w:rPr>
          <w:rStyle w:val="PrrAPACar"/>
        </w:rPr>
        <w:t>Los procesos estocásticos es una colección de variables aleatorias infinitas que se basan en el cambio o evolución de una variable con respecto al tiempo o en función de otra variable como lo puede ser la temperatura, el cambio climático entre otras</w:t>
      </w:r>
      <w:sdt>
        <w:sdtPr>
          <w:rPr>
            <w:rStyle w:val="PrrAPACar"/>
          </w:rPr>
          <w:id w:val="-702945566"/>
          <w:citation/>
        </w:sdtPr>
        <w:sdtContent>
          <w:r w:rsidRPr="002B569F">
            <w:rPr>
              <w:rStyle w:val="PrrAPACar"/>
            </w:rPr>
            <w:fldChar w:fldCharType="begin"/>
          </w:r>
          <w:r w:rsidRPr="002B569F">
            <w:rPr>
              <w:rStyle w:val="PrrAPACar"/>
            </w:rPr>
            <w:instrText xml:space="preserve"> CITATION Myr91 \l 9226 </w:instrText>
          </w:r>
          <w:r w:rsidRPr="002B569F">
            <w:rPr>
              <w:rStyle w:val="PrrAPACar"/>
            </w:rPr>
            <w:fldChar w:fldCharType="separate"/>
          </w:r>
          <w:r w:rsidRPr="002B569F">
            <w:rPr>
              <w:rStyle w:val="PrrAPACar"/>
              <w:noProof/>
            </w:rPr>
            <w:t xml:space="preserve"> </w:t>
          </w:r>
          <w:r w:rsidRPr="002B569F">
            <w:rPr>
              <w:rFonts w:cs="Times New Roman"/>
              <w:noProof/>
              <w:szCs w:val="24"/>
            </w:rPr>
            <w:t>(Myriam Muñoz de ózak, 1991)</w:t>
          </w:r>
          <w:r w:rsidRPr="002B569F">
            <w:rPr>
              <w:rStyle w:val="PrrAPACar"/>
            </w:rPr>
            <w:fldChar w:fldCharType="end"/>
          </w:r>
        </w:sdtContent>
      </w:sdt>
      <w:r w:rsidRPr="002B569F">
        <w:rPr>
          <w:rStyle w:val="Hipervnculo"/>
          <w:rFonts w:cs="Times New Roman"/>
          <w:color w:val="auto"/>
          <w:szCs w:val="24"/>
          <w:rPrChange w:id="3854" w:author="Camilo Andrés Díaz Gómez" w:date="2023-03-28T17:42:00Z">
            <w:rPr>
              <w:rStyle w:val="Hipervnculo"/>
              <w:rFonts w:cs="Times New Roman"/>
              <w:szCs w:val="24"/>
            </w:rPr>
          </w:rPrChange>
        </w:rPr>
        <w:t>.</w:t>
      </w:r>
    </w:p>
    <w:p w14:paraId="4B314AA3" w14:textId="77777777" w:rsidR="007A700C" w:rsidRPr="002B569F" w:rsidRDefault="007A700C">
      <w:pPr>
        <w:ind w:firstLine="720"/>
        <w:rPr>
          <w:rStyle w:val="Hipervnculo"/>
          <w:rFonts w:cs="Times New Roman"/>
          <w:color w:val="auto"/>
          <w:szCs w:val="24"/>
          <w:rPrChange w:id="3855" w:author="Camilo Andrés Díaz Gómez" w:date="2023-03-28T17:42:00Z">
            <w:rPr>
              <w:rStyle w:val="Hipervnculo"/>
              <w:rFonts w:cs="Times New Roman"/>
              <w:szCs w:val="24"/>
            </w:rPr>
          </w:rPrChange>
        </w:rPr>
        <w:pPrChange w:id="3856" w:author="Camilo Andrés Díaz Gómez" w:date="2023-03-28T17:43:00Z">
          <w:pPr/>
        </w:pPrChange>
      </w:pPr>
    </w:p>
    <w:p w14:paraId="3D093D83" w14:textId="77777777" w:rsidR="007A700C" w:rsidRPr="002B569F" w:rsidRDefault="007A700C">
      <w:pPr>
        <w:ind w:firstLine="720"/>
        <w:rPr>
          <w:rStyle w:val="Hipervnculo"/>
          <w:rFonts w:cs="Times New Roman"/>
          <w:color w:val="auto"/>
          <w:szCs w:val="24"/>
          <w:u w:val="none"/>
        </w:rPr>
        <w:pPrChange w:id="3857" w:author="Camilo Andrés Díaz Gómez" w:date="2023-03-28T17:43:00Z">
          <w:pPr>
            <w:ind w:firstLine="708"/>
          </w:pPr>
        </w:pPrChange>
      </w:pPr>
      <w:r w:rsidRPr="002B569F">
        <w:rPr>
          <w:rStyle w:val="Hipervnculo"/>
          <w:rFonts w:cs="Times New Roman"/>
          <w:color w:val="auto"/>
          <w:szCs w:val="24"/>
          <w:u w:val="none"/>
        </w:rPr>
        <w:t>Las variables aleatorias que dependen del tiempo son aquellos fenómenos que evoluciona al azar a lo largo del tiempo, el tiempo tomará diferentes valores en dicho conjunto donde la colección de variables aleatorias se verá afectadas por esto tomando diferentes valores según T</w:t>
      </w:r>
      <w:sdt>
        <w:sdtPr>
          <w:rPr>
            <w:rStyle w:val="Hipervnculo"/>
            <w:rFonts w:cs="Times New Roman"/>
            <w:color w:val="auto"/>
            <w:szCs w:val="24"/>
            <w:u w:val="none"/>
          </w:rPr>
          <w:id w:val="2095741451"/>
          <w:citation/>
        </w:sdtPr>
        <w:sdtContent>
          <w:r w:rsidRPr="002B569F">
            <w:rPr>
              <w:rStyle w:val="Hipervnculo"/>
              <w:rFonts w:cs="Times New Roman"/>
              <w:color w:val="auto"/>
              <w:szCs w:val="24"/>
              <w:u w:val="none"/>
            </w:rPr>
            <w:fldChar w:fldCharType="begin"/>
          </w:r>
          <w:r w:rsidRPr="002B569F">
            <w:rPr>
              <w:rStyle w:val="Hipervnculo"/>
              <w:rFonts w:cs="Times New Roman"/>
              <w:color w:val="auto"/>
              <w:szCs w:val="24"/>
              <w:u w:val="none"/>
            </w:rPr>
            <w:instrText xml:space="preserve"> CITATION Myr91 \l 9226 </w:instrText>
          </w:r>
          <w:r w:rsidRPr="002B569F">
            <w:rPr>
              <w:rStyle w:val="Hipervnculo"/>
              <w:rFonts w:cs="Times New Roman"/>
              <w:color w:val="auto"/>
              <w:szCs w:val="24"/>
              <w:u w:val="none"/>
            </w:rPr>
            <w:fldChar w:fldCharType="separate"/>
          </w:r>
          <w:r w:rsidRPr="002B569F">
            <w:rPr>
              <w:rStyle w:val="Hipervnculo"/>
              <w:rFonts w:cs="Times New Roman"/>
              <w:noProof/>
              <w:color w:val="auto"/>
              <w:szCs w:val="24"/>
              <w:u w:val="none"/>
            </w:rPr>
            <w:t xml:space="preserve"> </w:t>
          </w:r>
          <w:r w:rsidRPr="002B569F">
            <w:rPr>
              <w:rFonts w:cs="Times New Roman"/>
              <w:noProof/>
              <w:szCs w:val="24"/>
            </w:rPr>
            <w:t>(Myriam Muñoz de ózak, 1991)</w:t>
          </w:r>
          <w:r w:rsidRPr="002B569F">
            <w:rPr>
              <w:rStyle w:val="Hipervnculo"/>
              <w:rFonts w:cs="Times New Roman"/>
              <w:color w:val="auto"/>
              <w:szCs w:val="24"/>
              <w:u w:val="none"/>
            </w:rPr>
            <w:fldChar w:fldCharType="end"/>
          </w:r>
        </w:sdtContent>
      </w:sdt>
      <w:r w:rsidRPr="002B569F">
        <w:rPr>
          <w:rStyle w:val="Hipervnculo"/>
          <w:rFonts w:cs="Times New Roman"/>
          <w:color w:val="auto"/>
          <w:szCs w:val="24"/>
          <w:u w:val="none"/>
        </w:rPr>
        <w:t>.</w:t>
      </w:r>
    </w:p>
    <w:p w14:paraId="26898C74" w14:textId="77777777" w:rsidR="007A700C" w:rsidRPr="002B569F" w:rsidRDefault="007A700C">
      <w:pPr>
        <w:ind w:firstLine="720"/>
        <w:rPr>
          <w:rStyle w:val="Hipervnculo"/>
          <w:rFonts w:cs="Times New Roman"/>
          <w:color w:val="auto"/>
          <w:szCs w:val="24"/>
          <w:rPrChange w:id="3858" w:author="Camilo Andrés Díaz Gómez" w:date="2023-03-28T17:42:00Z">
            <w:rPr>
              <w:rStyle w:val="Hipervnculo"/>
              <w:rFonts w:cs="Times New Roman"/>
              <w:szCs w:val="24"/>
            </w:rPr>
          </w:rPrChange>
        </w:rPr>
        <w:pPrChange w:id="3859" w:author="Camilo Andrés Díaz Gómez" w:date="2023-03-28T17:43:00Z">
          <w:pPr/>
        </w:pPrChange>
      </w:pPr>
    </w:p>
    <w:p w14:paraId="05DE0B05" w14:textId="77777777" w:rsidR="007A700C" w:rsidRPr="002B569F" w:rsidRDefault="007A700C">
      <w:pPr>
        <w:ind w:firstLine="720"/>
        <w:rPr>
          <w:rStyle w:val="Hipervnculo"/>
          <w:rFonts w:cs="Times New Roman"/>
          <w:color w:val="auto"/>
          <w:szCs w:val="24"/>
          <w:u w:val="none"/>
        </w:rPr>
        <w:pPrChange w:id="3860" w:author="Camilo Andrés Díaz Gómez" w:date="2023-03-28T17:43:00Z">
          <w:pPr>
            <w:ind w:firstLine="708"/>
          </w:pPr>
        </w:pPrChange>
      </w:pPr>
      <w:r w:rsidRPr="002B569F">
        <w:rPr>
          <w:rStyle w:val="Hipervnculo"/>
          <w:rFonts w:cs="Times New Roman"/>
          <w:color w:val="auto"/>
          <w:szCs w:val="24"/>
          <w:u w:val="none"/>
        </w:rPr>
        <w:lastRenderedPageBreak/>
        <w:t>El conjunto de variables que dependen de otra variable son aquellos que su evolución no dependen del tiempo sino de otro fenómeno</w:t>
      </w:r>
      <w:sdt>
        <w:sdtPr>
          <w:rPr>
            <w:rStyle w:val="Hipervnculo"/>
            <w:rFonts w:cs="Times New Roman"/>
            <w:color w:val="auto"/>
            <w:szCs w:val="24"/>
            <w:u w:val="none"/>
          </w:rPr>
          <w:id w:val="1192269474"/>
          <w:citation/>
        </w:sdtPr>
        <w:sdtContent>
          <w:r w:rsidRPr="002B569F">
            <w:rPr>
              <w:rStyle w:val="Hipervnculo"/>
              <w:rFonts w:cs="Times New Roman"/>
              <w:color w:val="auto"/>
              <w:szCs w:val="24"/>
              <w:u w:val="none"/>
            </w:rPr>
            <w:fldChar w:fldCharType="begin"/>
          </w:r>
          <w:r w:rsidRPr="002B569F">
            <w:rPr>
              <w:rStyle w:val="Hipervnculo"/>
              <w:rFonts w:cs="Times New Roman"/>
              <w:color w:val="auto"/>
              <w:szCs w:val="24"/>
              <w:u w:val="none"/>
            </w:rPr>
            <w:instrText xml:space="preserve"> CITATION Myr91 \l 9226 </w:instrText>
          </w:r>
          <w:r w:rsidRPr="002B569F">
            <w:rPr>
              <w:rStyle w:val="Hipervnculo"/>
              <w:rFonts w:cs="Times New Roman"/>
              <w:color w:val="auto"/>
              <w:szCs w:val="24"/>
              <w:u w:val="none"/>
            </w:rPr>
            <w:fldChar w:fldCharType="separate"/>
          </w:r>
          <w:r w:rsidRPr="002B569F">
            <w:rPr>
              <w:rStyle w:val="Hipervnculo"/>
              <w:rFonts w:cs="Times New Roman"/>
              <w:noProof/>
              <w:color w:val="auto"/>
              <w:szCs w:val="24"/>
              <w:u w:val="none"/>
            </w:rPr>
            <w:t xml:space="preserve"> </w:t>
          </w:r>
          <w:r w:rsidRPr="002B569F">
            <w:rPr>
              <w:rFonts w:cs="Times New Roman"/>
              <w:noProof/>
              <w:szCs w:val="24"/>
            </w:rPr>
            <w:t>(Myriam Muñoz de ózak, 1991)</w:t>
          </w:r>
          <w:r w:rsidRPr="002B569F">
            <w:rPr>
              <w:rStyle w:val="Hipervnculo"/>
              <w:rFonts w:cs="Times New Roman"/>
              <w:color w:val="auto"/>
              <w:szCs w:val="24"/>
              <w:u w:val="none"/>
            </w:rPr>
            <w:fldChar w:fldCharType="end"/>
          </w:r>
        </w:sdtContent>
      </w:sdt>
      <w:r w:rsidRPr="002B569F">
        <w:rPr>
          <w:rStyle w:val="Hipervnculo"/>
          <w:rFonts w:cs="Times New Roman"/>
          <w:color w:val="auto"/>
          <w:szCs w:val="24"/>
          <w:u w:val="none"/>
        </w:rPr>
        <w:t>, estas variables pueden tomar valores directamente proporcionales a este fenómeno no perteneciente al conjunto dicho anteriormente es decir que los valores de las variables aumentaran si el valor del fenómeno aumenta  y disminuirá si este disminuye, por otro lado las variables aleatorias que son indirectamente proporcionales al fenómeno harán todo lo contrario si el valor del fenómeno aumenta, el valor de las variables disminuirá y si este disminuye las variables aumentaran.</w:t>
      </w:r>
    </w:p>
    <w:p w14:paraId="3259803B" w14:textId="77777777" w:rsidR="007A700C" w:rsidRPr="002B569F" w:rsidRDefault="007A700C" w:rsidP="002B569F">
      <w:pPr>
        <w:rPr>
          <w:rStyle w:val="Hipervnculo"/>
          <w:rFonts w:cs="Times New Roman"/>
          <w:color w:val="auto"/>
          <w:szCs w:val="24"/>
          <w:rPrChange w:id="3861" w:author="Camilo Andrés Díaz Gómez" w:date="2023-03-28T17:42:00Z">
            <w:rPr>
              <w:rStyle w:val="Hipervnculo"/>
              <w:rFonts w:cs="Times New Roman"/>
              <w:szCs w:val="24"/>
            </w:rPr>
          </w:rPrChange>
        </w:rPr>
      </w:pPr>
    </w:p>
    <w:p w14:paraId="2E9920DD" w14:textId="79FF552E" w:rsidR="007A700C" w:rsidRPr="002B569F" w:rsidRDefault="007A700C">
      <w:pPr>
        <w:pStyle w:val="Ttulo4"/>
        <w:rPr>
          <w:rFonts w:cs="Times New Roman"/>
          <w:b/>
          <w:bCs/>
          <w:szCs w:val="24"/>
          <w:rPrChange w:id="3862" w:author="Camilo Andrés Díaz Gómez" w:date="2023-03-28T17:42:00Z">
            <w:rPr/>
          </w:rPrChange>
        </w:rPr>
        <w:pPrChange w:id="3863" w:author="Camilo Andrés Díaz Gómez" w:date="2023-03-28T17:43:00Z">
          <w:pPr/>
        </w:pPrChange>
      </w:pPr>
      <w:bookmarkStart w:id="3864" w:name="_Toc56811430"/>
      <w:bookmarkStart w:id="3865" w:name="_Toc115172951"/>
      <w:r w:rsidRPr="002B569F">
        <w:rPr>
          <w:rFonts w:ascii="Times New Roman" w:hAnsi="Times New Roman" w:cs="Times New Roman"/>
          <w:b/>
          <w:bCs/>
          <w:i w:val="0"/>
          <w:iCs w:val="0"/>
          <w:color w:val="auto"/>
          <w:szCs w:val="24"/>
          <w:rPrChange w:id="3866" w:author="Camilo Andrés Díaz Gómez" w:date="2023-03-28T17:42:00Z">
            <w:rPr>
              <w:i/>
              <w:iCs/>
              <w:color w:val="0563C1" w:themeColor="hyperlink"/>
              <w:u w:val="single"/>
            </w:rPr>
          </w:rPrChange>
        </w:rPr>
        <w:t>Variables aleatorias</w:t>
      </w:r>
      <w:bookmarkEnd w:id="3864"/>
      <w:bookmarkEnd w:id="3865"/>
    </w:p>
    <w:p w14:paraId="5E0E63A3" w14:textId="77777777" w:rsidR="000D1684" w:rsidRDefault="000D1684" w:rsidP="002B569F">
      <w:pPr>
        <w:ind w:firstLine="720"/>
        <w:rPr>
          <w:ins w:id="3867" w:author="Camilo Andrés Díaz Gómez" w:date="2023-03-28T17:52:00Z"/>
          <w:rFonts w:cs="Times New Roman"/>
          <w:szCs w:val="24"/>
        </w:rPr>
      </w:pPr>
    </w:p>
    <w:p w14:paraId="438E986D" w14:textId="49C9CEC6" w:rsidR="007A700C" w:rsidRPr="002B569F" w:rsidRDefault="007A700C">
      <w:pPr>
        <w:ind w:firstLine="720"/>
        <w:rPr>
          <w:rFonts w:cs="Times New Roman"/>
          <w:szCs w:val="24"/>
        </w:rPr>
        <w:pPrChange w:id="3868" w:author="Camilo Andrés Díaz Gómez" w:date="2023-03-28T17:43:00Z">
          <w:pPr>
            <w:ind w:firstLine="708"/>
          </w:pPr>
        </w:pPrChange>
      </w:pPr>
      <w:r w:rsidRPr="002B569F">
        <w:rPr>
          <w:rFonts w:cs="Times New Roman"/>
          <w:szCs w:val="24"/>
        </w:rPr>
        <w:t>Las variables aleatorias son parte fundamental de una simulación, ya que los sistemas requieren diferentes tipos de datos no siempre serán los mismos para ejecutar un evento simulado, por esta razón es de vital importancia crear variables aleatorias ya que necesitamos que la simulación sea lo más apegado posible a la realidad</w:t>
      </w:r>
      <w:sdt>
        <w:sdtPr>
          <w:rPr>
            <w:rFonts w:cs="Times New Roman"/>
            <w:szCs w:val="24"/>
          </w:rPr>
          <w:id w:val="611943378"/>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507A54C7" w14:textId="77777777" w:rsidR="007A700C" w:rsidRPr="002B569F" w:rsidRDefault="007A700C">
      <w:pPr>
        <w:ind w:firstLine="720"/>
        <w:rPr>
          <w:rFonts w:cs="Times New Roman"/>
          <w:szCs w:val="24"/>
        </w:rPr>
        <w:pPrChange w:id="3869" w:author="Camilo Andrés Díaz Gómez" w:date="2023-03-28T17:43:00Z">
          <w:pPr/>
        </w:pPrChange>
      </w:pPr>
    </w:p>
    <w:p w14:paraId="00134591" w14:textId="77777777" w:rsidR="007A700C" w:rsidRPr="002B569F" w:rsidRDefault="007A700C">
      <w:pPr>
        <w:ind w:firstLine="720"/>
        <w:rPr>
          <w:rFonts w:cs="Times New Roman"/>
          <w:szCs w:val="24"/>
        </w:rPr>
        <w:pPrChange w:id="3870" w:author="Camilo Andrés Díaz Gómez" w:date="2023-03-28T17:43:00Z">
          <w:pPr>
            <w:ind w:firstLine="708"/>
          </w:pPr>
        </w:pPrChange>
      </w:pPr>
      <w:r w:rsidRPr="002B569F">
        <w:rPr>
          <w:rFonts w:cs="Times New Roman"/>
          <w:szCs w:val="24"/>
        </w:rPr>
        <w:t>El modelo que se quiere construir debe estar compuesto de variables aleatorias que interactúen entre sí, para asemejarlo a la realidad</w:t>
      </w:r>
      <w:sdt>
        <w:sdtPr>
          <w:rPr>
            <w:rFonts w:cs="Times New Roman"/>
            <w:szCs w:val="24"/>
          </w:rPr>
          <w:id w:val="-1758281362"/>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Una variable aleatoria es una representación de un suceso o un numero de una parte del evento que se está intentando emular, es decir que un suceso en el sistema puede variar en ese mismo proceso u otro proceso independiente, por ejemplo, si se quiere emular un sensor de temperatura, una de las variables aleatorias será la temperatura ya que esta puede cambiar con el paso del tiempo o ser diferente en otra prueba del simulador</w:t>
      </w:r>
      <w:sdt>
        <w:sdtPr>
          <w:rPr>
            <w:rFonts w:cs="Times New Roman"/>
            <w:szCs w:val="24"/>
          </w:rPr>
          <w:id w:val="20930978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7E607508" w14:textId="77777777" w:rsidR="007A700C" w:rsidRPr="002B569F" w:rsidRDefault="007A700C">
      <w:pPr>
        <w:ind w:firstLine="720"/>
        <w:rPr>
          <w:rFonts w:cs="Times New Roman"/>
          <w:szCs w:val="24"/>
        </w:rPr>
        <w:pPrChange w:id="3871" w:author="Camilo Andrés Díaz Gómez" w:date="2023-03-28T17:43:00Z">
          <w:pPr/>
        </w:pPrChange>
      </w:pPr>
    </w:p>
    <w:p w14:paraId="5576BE4D" w14:textId="77777777" w:rsidR="007A700C" w:rsidRPr="002B569F" w:rsidRDefault="007A700C">
      <w:pPr>
        <w:ind w:firstLine="720"/>
        <w:rPr>
          <w:rFonts w:cs="Times New Roman"/>
          <w:szCs w:val="24"/>
        </w:rPr>
        <w:pPrChange w:id="3872" w:author="Camilo Andrés Díaz Gómez" w:date="2023-03-28T17:43:00Z">
          <w:pPr>
            <w:ind w:firstLine="708"/>
          </w:pPr>
        </w:pPrChange>
      </w:pPr>
      <w:r w:rsidRPr="002B569F">
        <w:rPr>
          <w:rFonts w:cs="Times New Roman"/>
          <w:szCs w:val="24"/>
        </w:rPr>
        <w:t>Existen dos tipos de variables aleatorias, la primera es la variable aleatoria discreta, la cual se caracteriza por ser de solo números enteros es decir no puede tomar valores como 10,97 u otro tipo de número que no es un entero</w:t>
      </w:r>
      <w:sdt>
        <w:sdtPr>
          <w:rPr>
            <w:rFonts w:cs="Times New Roman"/>
            <w:szCs w:val="24"/>
          </w:rPr>
          <w:id w:val="-815269971"/>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xml:space="preserve">, por otra parte la variable aleatoria continua es más caracterizada por su uso para las mediciones en este caso si puede contener valores decimales, retomando el ejemplo del medidor de </w:t>
      </w:r>
      <w:r w:rsidRPr="002B569F">
        <w:rPr>
          <w:rFonts w:cs="Times New Roman"/>
          <w:szCs w:val="24"/>
        </w:rPr>
        <w:lastRenderedPageBreak/>
        <w:t>temperatura podemos decir que esta simulación consta de variable aleatoria continua ya que la temperatura es una medida y puede tener parte decimal</w:t>
      </w:r>
      <w:sdt>
        <w:sdtPr>
          <w:rPr>
            <w:rFonts w:cs="Times New Roman"/>
            <w:szCs w:val="24"/>
          </w:rPr>
          <w:id w:val="121238743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xml:space="preserve">. </w:t>
      </w:r>
    </w:p>
    <w:p w14:paraId="476F63F8" w14:textId="163E3643" w:rsidR="007A700C" w:rsidRPr="002B569F" w:rsidRDefault="007A700C" w:rsidP="002B569F">
      <w:pPr>
        <w:rPr>
          <w:rFonts w:cs="Times New Roman"/>
          <w:szCs w:val="24"/>
        </w:rPr>
      </w:pPr>
    </w:p>
    <w:p w14:paraId="175AEC53" w14:textId="5F5B95E6" w:rsidR="007A700C" w:rsidRPr="002B569F" w:rsidRDefault="007A700C">
      <w:pPr>
        <w:pStyle w:val="Ttulo4"/>
        <w:rPr>
          <w:rFonts w:cs="Times New Roman"/>
          <w:b/>
          <w:bCs/>
          <w:szCs w:val="24"/>
          <w:rPrChange w:id="3873" w:author="Camilo Andrés Díaz Gómez" w:date="2023-03-28T17:42:00Z">
            <w:rPr/>
          </w:rPrChange>
        </w:rPr>
        <w:pPrChange w:id="3874" w:author="Camilo Andrés Díaz Gómez" w:date="2023-03-28T17:43:00Z">
          <w:pPr/>
        </w:pPrChange>
      </w:pPr>
      <w:bookmarkStart w:id="3875" w:name="_Toc56811431"/>
      <w:bookmarkStart w:id="3876" w:name="_Toc115172952"/>
      <w:r w:rsidRPr="002B569F">
        <w:rPr>
          <w:rFonts w:ascii="Times New Roman" w:hAnsi="Times New Roman" w:cs="Times New Roman"/>
          <w:b/>
          <w:bCs/>
          <w:i w:val="0"/>
          <w:iCs w:val="0"/>
          <w:color w:val="auto"/>
          <w:szCs w:val="24"/>
          <w:rPrChange w:id="3877" w:author="Camilo Andrés Díaz Gómez" w:date="2023-03-28T17:42:00Z">
            <w:rPr>
              <w:i/>
              <w:iCs/>
            </w:rPr>
          </w:rPrChange>
        </w:rPr>
        <w:t>Modelos probabilísticos</w:t>
      </w:r>
      <w:bookmarkEnd w:id="3875"/>
      <w:bookmarkEnd w:id="3876"/>
    </w:p>
    <w:p w14:paraId="63BD9640" w14:textId="77777777" w:rsidR="003128E3" w:rsidRPr="002B569F" w:rsidRDefault="003128E3" w:rsidP="002B569F">
      <w:pPr>
        <w:rPr>
          <w:rFonts w:cs="Times New Roman"/>
          <w:b/>
          <w:bCs/>
          <w:i/>
          <w:iCs/>
          <w:szCs w:val="24"/>
        </w:rPr>
      </w:pPr>
    </w:p>
    <w:p w14:paraId="1628EDB8" w14:textId="77777777" w:rsidR="007A700C" w:rsidRPr="002B569F" w:rsidRDefault="007A700C">
      <w:pPr>
        <w:ind w:firstLine="720"/>
        <w:rPr>
          <w:rFonts w:cs="Times New Roman"/>
          <w:szCs w:val="24"/>
        </w:rPr>
        <w:pPrChange w:id="3878" w:author="Camilo Andrés Díaz Gómez" w:date="2023-03-28T17:43:00Z">
          <w:pPr>
            <w:ind w:firstLine="708"/>
          </w:pPr>
        </w:pPrChange>
      </w:pPr>
      <w:r w:rsidRPr="002B569F">
        <w:rPr>
          <w:rFonts w:cs="Times New Roman"/>
          <w:szCs w:val="24"/>
        </w:rPr>
        <w:t>Cuando se habla de un modelo probabilístico se hace referencia a un conjunto de datos obtenidos por diversas repeticiones de un evento aleatorio usados para poder predecir el comportamiento de este evento con los mismos o diferentes datos para las futuras repeticiones de dicho evento</w:t>
      </w:r>
      <w:sdt>
        <w:sdtPr>
          <w:rPr>
            <w:rFonts w:cs="Times New Roman"/>
            <w:szCs w:val="24"/>
          </w:rPr>
          <w:id w:val="-1732922552"/>
          <w:citation/>
        </w:sdtPr>
        <w:sdtContent>
          <w:r w:rsidRPr="002B569F">
            <w:rPr>
              <w:rFonts w:cs="Times New Roman"/>
              <w:szCs w:val="24"/>
            </w:rPr>
            <w:fldChar w:fldCharType="begin"/>
          </w:r>
          <w:r w:rsidRPr="002B569F">
            <w:rPr>
              <w:rFonts w:cs="Times New Roman"/>
              <w:szCs w:val="24"/>
            </w:rPr>
            <w:instrText xml:space="preserve">CITATION Leó00 \l 9226 </w:instrText>
          </w:r>
          <w:r w:rsidRPr="002B569F">
            <w:rPr>
              <w:rFonts w:cs="Times New Roman"/>
              <w:szCs w:val="24"/>
            </w:rPr>
            <w:fldChar w:fldCharType="separate"/>
          </w:r>
          <w:r w:rsidRPr="002B569F">
            <w:rPr>
              <w:rFonts w:cs="Times New Roman"/>
              <w:noProof/>
              <w:szCs w:val="24"/>
            </w:rPr>
            <w:t xml:space="preserve"> (Leónardo Darío Bello Parias, 2000)</w:t>
          </w:r>
          <w:r w:rsidRPr="002B569F">
            <w:rPr>
              <w:rFonts w:cs="Times New Roman"/>
              <w:szCs w:val="24"/>
            </w:rPr>
            <w:fldChar w:fldCharType="end"/>
          </w:r>
        </w:sdtContent>
      </w:sdt>
      <w:r w:rsidRPr="002B569F">
        <w:rPr>
          <w:rFonts w:cs="Times New Roman"/>
          <w:szCs w:val="24"/>
        </w:rPr>
        <w:t xml:space="preserve">, esta serie de repeticiones permiten asemejar el modelo que se está construyendo con datos aleatorios a un conjunto de datos de una población mayor, con esto se hace referencia a la simulación más acercada posible de un evento real mediante la prueba y repetición del modelo que se está simulando. </w:t>
      </w:r>
    </w:p>
    <w:p w14:paraId="3B345CD9" w14:textId="77777777" w:rsidR="007A700C" w:rsidRPr="002B569F" w:rsidRDefault="007A700C">
      <w:pPr>
        <w:ind w:firstLine="720"/>
        <w:rPr>
          <w:rFonts w:cs="Times New Roman"/>
          <w:szCs w:val="24"/>
        </w:rPr>
        <w:pPrChange w:id="3879" w:author="Camilo Andrés Díaz Gómez" w:date="2023-03-28T17:43:00Z">
          <w:pPr/>
        </w:pPrChange>
      </w:pPr>
    </w:p>
    <w:p w14:paraId="62DAC2BA" w14:textId="77777777" w:rsidR="007A700C" w:rsidRPr="002B569F" w:rsidRDefault="007A700C">
      <w:pPr>
        <w:ind w:firstLine="720"/>
        <w:rPr>
          <w:rFonts w:cs="Times New Roman"/>
          <w:szCs w:val="24"/>
        </w:rPr>
        <w:pPrChange w:id="3880" w:author="Camilo Andrés Díaz Gómez" w:date="2023-03-28T17:43:00Z">
          <w:pPr/>
        </w:pPrChange>
      </w:pPr>
      <w:r w:rsidRPr="002B569F">
        <w:rPr>
          <w:rFonts w:cs="Times New Roman"/>
          <w:szCs w:val="24"/>
        </w:rPr>
        <w:t>Existen varios modelos probabilísticos para variables aleatorias:</w:t>
      </w:r>
    </w:p>
    <w:p w14:paraId="7D6D47DD" w14:textId="77777777" w:rsidR="007A700C" w:rsidRPr="002B569F" w:rsidRDefault="007A700C">
      <w:pPr>
        <w:pStyle w:val="Prrafodelista"/>
        <w:numPr>
          <w:ilvl w:val="0"/>
          <w:numId w:val="19"/>
        </w:numPr>
        <w:rPr>
          <w:rFonts w:cs="Times New Roman"/>
          <w:szCs w:val="24"/>
        </w:rPr>
        <w:pPrChange w:id="3881" w:author="Camilo Andrés Díaz Gómez" w:date="2023-03-28T17:43:00Z">
          <w:pPr>
            <w:ind w:firstLine="720"/>
          </w:pPr>
        </w:pPrChange>
      </w:pPr>
      <w:r w:rsidRPr="002B569F">
        <w:rPr>
          <w:rFonts w:cs="Times New Roman"/>
          <w:szCs w:val="24"/>
        </w:rPr>
        <w:t>Distribución Uniforme</w:t>
      </w:r>
    </w:p>
    <w:p w14:paraId="646AD182" w14:textId="77777777" w:rsidR="007A700C" w:rsidRPr="002B569F" w:rsidRDefault="007A700C">
      <w:pPr>
        <w:pStyle w:val="Prrafodelista"/>
        <w:numPr>
          <w:ilvl w:val="0"/>
          <w:numId w:val="19"/>
        </w:numPr>
        <w:rPr>
          <w:rFonts w:cs="Times New Roman"/>
          <w:szCs w:val="24"/>
        </w:rPr>
        <w:pPrChange w:id="3882" w:author="Camilo Andrés Díaz Gómez" w:date="2023-03-28T17:43:00Z">
          <w:pPr>
            <w:ind w:firstLine="720"/>
          </w:pPr>
        </w:pPrChange>
      </w:pPr>
      <w:r w:rsidRPr="002B569F">
        <w:rPr>
          <w:rFonts w:cs="Times New Roman"/>
          <w:szCs w:val="24"/>
        </w:rPr>
        <w:t>Distribución Gamma</w:t>
      </w:r>
    </w:p>
    <w:p w14:paraId="70F45B8A" w14:textId="77777777" w:rsidR="007A700C" w:rsidRPr="002B569F" w:rsidRDefault="007A700C">
      <w:pPr>
        <w:pStyle w:val="Prrafodelista"/>
        <w:numPr>
          <w:ilvl w:val="0"/>
          <w:numId w:val="19"/>
        </w:numPr>
        <w:rPr>
          <w:rFonts w:cs="Times New Roman"/>
          <w:szCs w:val="24"/>
        </w:rPr>
        <w:pPrChange w:id="3883" w:author="Camilo Andrés Díaz Gómez" w:date="2023-03-28T17:43:00Z">
          <w:pPr>
            <w:ind w:firstLine="720"/>
          </w:pPr>
        </w:pPrChange>
      </w:pPr>
      <w:r w:rsidRPr="002B569F">
        <w:rPr>
          <w:rFonts w:cs="Times New Roman"/>
          <w:szCs w:val="24"/>
        </w:rPr>
        <w:t>Distribución Exponencial</w:t>
      </w:r>
    </w:p>
    <w:p w14:paraId="6968ABE0" w14:textId="77777777" w:rsidR="007A700C" w:rsidRPr="002B569F" w:rsidRDefault="007A700C">
      <w:pPr>
        <w:pStyle w:val="Prrafodelista"/>
        <w:numPr>
          <w:ilvl w:val="0"/>
          <w:numId w:val="19"/>
        </w:numPr>
        <w:rPr>
          <w:rFonts w:cs="Times New Roman"/>
          <w:szCs w:val="24"/>
        </w:rPr>
        <w:pPrChange w:id="3884" w:author="Camilo Andrés Díaz Gómez" w:date="2023-03-28T17:43:00Z">
          <w:pPr>
            <w:ind w:firstLine="720"/>
          </w:pPr>
        </w:pPrChange>
      </w:pPr>
      <w:r w:rsidRPr="002B569F">
        <w:rPr>
          <w:rFonts w:cs="Times New Roman"/>
          <w:szCs w:val="24"/>
        </w:rPr>
        <w:t>Distribución Ji-dos</w:t>
      </w:r>
    </w:p>
    <w:p w14:paraId="6F969C32" w14:textId="77777777" w:rsidR="007A700C" w:rsidRPr="002B569F" w:rsidRDefault="007A700C">
      <w:pPr>
        <w:pStyle w:val="Prrafodelista"/>
        <w:numPr>
          <w:ilvl w:val="0"/>
          <w:numId w:val="19"/>
        </w:numPr>
        <w:rPr>
          <w:rFonts w:cs="Times New Roman"/>
          <w:szCs w:val="24"/>
        </w:rPr>
        <w:pPrChange w:id="3885" w:author="Camilo Andrés Díaz Gómez" w:date="2023-03-28T17:43:00Z">
          <w:pPr>
            <w:ind w:firstLine="720"/>
          </w:pPr>
        </w:pPrChange>
      </w:pPr>
      <w:r w:rsidRPr="002B569F">
        <w:rPr>
          <w:rFonts w:cs="Times New Roman"/>
          <w:szCs w:val="24"/>
        </w:rPr>
        <w:t>Distribución Normal</w:t>
      </w:r>
    </w:p>
    <w:p w14:paraId="7FF3129C" w14:textId="77777777" w:rsidR="007A700C" w:rsidRPr="002B569F" w:rsidRDefault="007A700C">
      <w:pPr>
        <w:pStyle w:val="Prrafodelista"/>
        <w:numPr>
          <w:ilvl w:val="0"/>
          <w:numId w:val="19"/>
        </w:numPr>
        <w:rPr>
          <w:rFonts w:cs="Times New Roman"/>
          <w:szCs w:val="24"/>
        </w:rPr>
        <w:pPrChange w:id="3886" w:author="Camilo Andrés Díaz Gómez" w:date="2023-03-28T17:43:00Z">
          <w:pPr>
            <w:ind w:firstLine="720"/>
          </w:pPr>
        </w:pPrChange>
      </w:pPr>
      <w:r w:rsidRPr="002B569F">
        <w:rPr>
          <w:rFonts w:cs="Times New Roman"/>
          <w:szCs w:val="24"/>
        </w:rPr>
        <w:t>Distribución t Student</w:t>
      </w:r>
    </w:p>
    <w:p w14:paraId="2B1DF2F8" w14:textId="77777777" w:rsidR="007A700C" w:rsidRPr="002B569F" w:rsidRDefault="007A700C">
      <w:pPr>
        <w:pStyle w:val="Prrafodelista"/>
        <w:numPr>
          <w:ilvl w:val="0"/>
          <w:numId w:val="19"/>
        </w:numPr>
        <w:rPr>
          <w:rFonts w:cs="Times New Roman"/>
          <w:szCs w:val="24"/>
        </w:rPr>
        <w:pPrChange w:id="3887" w:author="Camilo Andrés Díaz Gómez" w:date="2023-03-28T17:43:00Z">
          <w:pPr>
            <w:ind w:firstLine="720"/>
          </w:pPr>
        </w:pPrChange>
      </w:pPr>
      <w:r w:rsidRPr="002B569F">
        <w:rPr>
          <w:rFonts w:cs="Times New Roman"/>
          <w:szCs w:val="24"/>
        </w:rPr>
        <w:t>Distribución F de Sendecos</w:t>
      </w:r>
    </w:p>
    <w:p w14:paraId="36FED728" w14:textId="77777777" w:rsidR="007A700C" w:rsidRPr="002B569F" w:rsidRDefault="007A700C">
      <w:pPr>
        <w:pStyle w:val="Prrafodelista"/>
        <w:numPr>
          <w:ilvl w:val="0"/>
          <w:numId w:val="19"/>
        </w:numPr>
        <w:rPr>
          <w:rFonts w:cs="Times New Roman"/>
          <w:szCs w:val="24"/>
        </w:rPr>
        <w:pPrChange w:id="3888" w:author="Camilo Andrés Díaz Gómez" w:date="2023-03-28T17:43:00Z">
          <w:pPr>
            <w:ind w:firstLine="720"/>
          </w:pPr>
        </w:pPrChange>
      </w:pPr>
      <w:r w:rsidRPr="002B569F">
        <w:rPr>
          <w:rFonts w:cs="Times New Roman"/>
          <w:szCs w:val="24"/>
        </w:rPr>
        <w:t>Distribución normal bivariante</w:t>
      </w:r>
    </w:p>
    <w:p w14:paraId="6990E2CF" w14:textId="77777777" w:rsidR="007A700C" w:rsidRPr="002B569F" w:rsidRDefault="007A700C" w:rsidP="002B569F">
      <w:pPr>
        <w:rPr>
          <w:rFonts w:cs="Times New Roman"/>
          <w:szCs w:val="24"/>
        </w:rPr>
      </w:pPr>
    </w:p>
    <w:p w14:paraId="765A11C3" w14:textId="77777777" w:rsidR="007A700C" w:rsidRPr="002B569F" w:rsidRDefault="007A700C">
      <w:pPr>
        <w:ind w:firstLine="720"/>
        <w:rPr>
          <w:rFonts w:cs="Times New Roman"/>
          <w:szCs w:val="24"/>
        </w:rPr>
        <w:pPrChange w:id="3889" w:author="Camilo Andrés Díaz Gómez" w:date="2023-03-28T17:43:00Z">
          <w:pPr>
            <w:ind w:firstLine="708"/>
          </w:pPr>
        </w:pPrChange>
      </w:pPr>
      <w:r w:rsidRPr="002B569F">
        <w:rPr>
          <w:rFonts w:cs="Times New Roman"/>
          <w:szCs w:val="24"/>
        </w:rPr>
        <w:t>Los modelos probabilísticos son basados en hipótesis y se compone por ecuaciones las cuales relacionan las diversas variables aleatorias</w:t>
      </w:r>
      <w:sdt>
        <w:sdtPr>
          <w:rPr>
            <w:rFonts w:cs="Times New Roman"/>
            <w:szCs w:val="24"/>
          </w:rPr>
          <w:id w:val="-799303720"/>
          <w:citation/>
        </w:sdtPr>
        <w:sdtContent>
          <w:r w:rsidRPr="002B569F">
            <w:rPr>
              <w:rFonts w:cs="Times New Roman"/>
              <w:szCs w:val="24"/>
            </w:rPr>
            <w:fldChar w:fldCharType="begin"/>
          </w:r>
          <w:r w:rsidRPr="002B569F">
            <w:rPr>
              <w:rFonts w:cs="Times New Roman"/>
              <w:szCs w:val="24"/>
            </w:rPr>
            <w:instrText xml:space="preserve"> CITATION Car15 \l 9226 </w:instrText>
          </w:r>
          <w:r w:rsidRPr="002B569F">
            <w:rPr>
              <w:rFonts w:cs="Times New Roman"/>
              <w:szCs w:val="24"/>
            </w:rPr>
            <w:fldChar w:fldCharType="separate"/>
          </w:r>
          <w:r w:rsidRPr="002B569F">
            <w:rPr>
              <w:rFonts w:cs="Times New Roman"/>
              <w:noProof/>
              <w:szCs w:val="24"/>
            </w:rPr>
            <w:t xml:space="preserve"> (Carlos Gamero Burón, 2015)</w:t>
          </w:r>
          <w:r w:rsidRPr="002B569F">
            <w:rPr>
              <w:rFonts w:cs="Times New Roman"/>
              <w:szCs w:val="24"/>
            </w:rPr>
            <w:fldChar w:fldCharType="end"/>
          </w:r>
        </w:sdtContent>
      </w:sdt>
      <w:r w:rsidRPr="002B569F">
        <w:rPr>
          <w:rFonts w:cs="Times New Roman"/>
          <w:szCs w:val="24"/>
        </w:rPr>
        <w:t xml:space="preserve">, estos modelos son la representación más viable de una hipótesis para un evento que este compuesto de variables aleatorias por lo cual debe ser rectificado correctamente y probado una y otra vez. </w:t>
      </w:r>
    </w:p>
    <w:p w14:paraId="78685BA0" w14:textId="77777777" w:rsidR="007A700C" w:rsidRPr="002B569F" w:rsidRDefault="007A700C">
      <w:pPr>
        <w:ind w:firstLine="720"/>
        <w:rPr>
          <w:rFonts w:cs="Times New Roman"/>
          <w:szCs w:val="24"/>
        </w:rPr>
        <w:pPrChange w:id="3890" w:author="Camilo Andrés Díaz Gómez" w:date="2023-03-28T17:43:00Z">
          <w:pPr/>
        </w:pPrChange>
      </w:pPr>
    </w:p>
    <w:p w14:paraId="568FF7A5" w14:textId="4500B53F" w:rsidR="007A700C" w:rsidRPr="002B569F" w:rsidRDefault="007A700C">
      <w:pPr>
        <w:pStyle w:val="Ttulo4"/>
        <w:rPr>
          <w:rFonts w:cs="Times New Roman"/>
          <w:b/>
          <w:bCs/>
          <w:i w:val="0"/>
          <w:iCs w:val="0"/>
          <w:szCs w:val="24"/>
          <w:rPrChange w:id="3891" w:author="Camilo Andrés Díaz Gómez" w:date="2023-03-28T17:42:00Z">
            <w:rPr>
              <w:i/>
              <w:iCs/>
            </w:rPr>
          </w:rPrChange>
        </w:rPr>
        <w:pPrChange w:id="3892" w:author="Camilo Andrés Díaz Gómez" w:date="2023-03-28T17:43:00Z">
          <w:pPr>
            <w:ind w:firstLine="708"/>
          </w:pPr>
        </w:pPrChange>
      </w:pPr>
      <w:bookmarkStart w:id="3893" w:name="_Toc56811432"/>
      <w:bookmarkStart w:id="3894" w:name="_Toc115172953"/>
      <w:r w:rsidRPr="002B569F">
        <w:rPr>
          <w:rFonts w:ascii="Times New Roman" w:hAnsi="Times New Roman" w:cs="Times New Roman"/>
          <w:b/>
          <w:bCs/>
          <w:i w:val="0"/>
          <w:iCs w:val="0"/>
          <w:color w:val="auto"/>
          <w:szCs w:val="24"/>
          <w:rPrChange w:id="3895" w:author="Camilo Andrés Díaz Gómez" w:date="2023-03-28T17:42:00Z">
            <w:rPr/>
          </w:rPrChange>
        </w:rPr>
        <w:t>Números pseudoaleatorios</w:t>
      </w:r>
      <w:bookmarkEnd w:id="3893"/>
      <w:bookmarkEnd w:id="3894"/>
      <w:del w:id="3896" w:author="Camilo Andrés Díaz Gómez" w:date="2023-03-14T21:11:00Z">
        <w:r w:rsidR="00E07D42" w:rsidRPr="002B569F" w:rsidDel="00C91454">
          <w:rPr>
            <w:rFonts w:ascii="Times New Roman" w:hAnsi="Times New Roman" w:cs="Times New Roman"/>
            <w:b/>
            <w:bCs/>
            <w:i w:val="0"/>
            <w:iCs w:val="0"/>
            <w:color w:val="auto"/>
            <w:szCs w:val="24"/>
            <w:rPrChange w:id="3897" w:author="Camilo Andrés Díaz Gómez" w:date="2023-03-28T17:42:00Z">
              <w:rPr/>
            </w:rPrChange>
          </w:rPr>
          <w:delText>.</w:delText>
        </w:r>
      </w:del>
    </w:p>
    <w:p w14:paraId="21E9883B" w14:textId="77777777" w:rsidR="003128E3" w:rsidRPr="002B569F" w:rsidRDefault="003128E3">
      <w:pPr>
        <w:ind w:firstLine="720"/>
        <w:rPr>
          <w:rFonts w:cs="Times New Roman"/>
          <w:szCs w:val="24"/>
        </w:rPr>
        <w:pPrChange w:id="3898" w:author="Camilo Andrés Díaz Gómez" w:date="2023-03-28T17:43:00Z">
          <w:pPr>
            <w:ind w:firstLine="708"/>
          </w:pPr>
        </w:pPrChange>
      </w:pPr>
    </w:p>
    <w:p w14:paraId="6C1C4BC8" w14:textId="20095AB5" w:rsidR="007A700C" w:rsidRPr="002B569F" w:rsidRDefault="007A700C">
      <w:pPr>
        <w:ind w:firstLine="720"/>
        <w:rPr>
          <w:rFonts w:cs="Times New Roman"/>
          <w:szCs w:val="24"/>
        </w:rPr>
        <w:pPrChange w:id="3899" w:author="Camilo Andrés Díaz Gómez" w:date="2023-03-28T17:43:00Z">
          <w:pPr>
            <w:ind w:firstLine="708"/>
          </w:pPr>
        </w:pPrChange>
      </w:pPr>
      <w:r w:rsidRPr="002B569F">
        <w:rPr>
          <w:rFonts w:cs="Times New Roman"/>
          <w:szCs w:val="24"/>
        </w:rPr>
        <w:lastRenderedPageBreak/>
        <w:t>Una simulación, muchas veces se compone de variables aleatorias es decir números al azar, para conseguir esto los números pseudoaleatorios son parte fundamental en este proceso de simulación, su nombre está compuesto de dos palabras, “Pseudo” lo cual significa falso y “aleatorio”, se le denomina falso debido a que es imposible generar números completamente aleatorios, al no ser posible generar números completamente aleatorios los números pseudoaleatorios son creados a partir de algoritmia determinística con parámetros de arranque, esto permitirá generar números que se comportaran similarmente a números totalmente aleatorios es decir números sin correlación entre ellos mismos permitiéndonos simular el comportamiento aleatorio de las variables en el evento que queremos simular</w:t>
      </w:r>
      <w:sdt>
        <w:sdtPr>
          <w:rPr>
            <w:rFonts w:cs="Times New Roman"/>
            <w:szCs w:val="24"/>
          </w:rPr>
          <w:id w:val="152951521"/>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14942581" w14:textId="77777777" w:rsidR="007A700C" w:rsidRPr="002B569F" w:rsidRDefault="007A700C">
      <w:pPr>
        <w:ind w:firstLine="720"/>
        <w:rPr>
          <w:rFonts w:cs="Times New Roman"/>
          <w:szCs w:val="24"/>
        </w:rPr>
        <w:pPrChange w:id="3900" w:author="Camilo Andrés Díaz Gómez" w:date="2023-03-28T17:43:00Z">
          <w:pPr/>
        </w:pPrChange>
      </w:pPr>
    </w:p>
    <w:p w14:paraId="126F846E" w14:textId="7BB9C84B" w:rsidR="007A700C" w:rsidRPr="002B569F" w:rsidRDefault="007A700C">
      <w:pPr>
        <w:pStyle w:val="Ttulo5"/>
        <w:ind w:firstLine="708"/>
        <w:rPr>
          <w:rFonts w:cs="Times New Roman"/>
          <w:b/>
          <w:bCs/>
          <w:i/>
          <w:iCs/>
          <w:szCs w:val="24"/>
          <w:rPrChange w:id="3901" w:author="Camilo Andrés Díaz Gómez" w:date="2023-03-28T17:42:00Z">
            <w:rPr/>
          </w:rPrChange>
        </w:rPr>
        <w:pPrChange w:id="3902" w:author="Camilo Andrés Díaz Gómez" w:date="2023-03-28T17:43:00Z">
          <w:pPr>
            <w:ind w:firstLine="708"/>
          </w:pPr>
        </w:pPrChange>
      </w:pPr>
      <w:bookmarkStart w:id="3903" w:name="_Toc56811433"/>
      <w:bookmarkStart w:id="3904" w:name="_Toc115172954"/>
      <w:r w:rsidRPr="002B569F">
        <w:rPr>
          <w:rFonts w:ascii="Times New Roman" w:hAnsi="Times New Roman" w:cs="Times New Roman"/>
          <w:b/>
          <w:bCs/>
          <w:i/>
          <w:iCs/>
          <w:color w:val="auto"/>
          <w:szCs w:val="24"/>
          <w:rPrChange w:id="3905" w:author="Camilo Andrés Díaz Gómez" w:date="2023-03-28T17:42:00Z">
            <w:rPr/>
          </w:rPrChange>
        </w:rPr>
        <w:t>Generación de números de pseudoaleatorios</w:t>
      </w:r>
      <w:bookmarkEnd w:id="3903"/>
      <w:bookmarkEnd w:id="3904"/>
      <w:del w:id="3906" w:author="Camilo Andrés Díaz Gómez" w:date="2023-03-14T21:20:00Z">
        <w:r w:rsidR="00E07D42" w:rsidRPr="002B569F" w:rsidDel="00C91454">
          <w:rPr>
            <w:rFonts w:ascii="Times New Roman" w:hAnsi="Times New Roman" w:cs="Times New Roman"/>
            <w:b/>
            <w:bCs/>
            <w:i/>
            <w:iCs/>
            <w:color w:val="auto"/>
            <w:szCs w:val="24"/>
            <w:rPrChange w:id="3907" w:author="Camilo Andrés Díaz Gómez" w:date="2023-03-28T17:42:00Z">
              <w:rPr/>
            </w:rPrChange>
          </w:rPr>
          <w:delText>.</w:delText>
        </w:r>
      </w:del>
    </w:p>
    <w:p w14:paraId="269042D4" w14:textId="77777777" w:rsidR="003128E3" w:rsidRPr="002B569F" w:rsidRDefault="003128E3">
      <w:pPr>
        <w:ind w:firstLine="720"/>
        <w:rPr>
          <w:rFonts w:cs="Times New Roman"/>
          <w:szCs w:val="24"/>
        </w:rPr>
        <w:pPrChange w:id="3908" w:author="Camilo Andrés Díaz Gómez" w:date="2023-03-28T17:43:00Z">
          <w:pPr>
            <w:ind w:firstLine="708"/>
          </w:pPr>
        </w:pPrChange>
      </w:pPr>
    </w:p>
    <w:p w14:paraId="5B383D23" w14:textId="171BF4EF" w:rsidR="007A700C" w:rsidRPr="002B569F" w:rsidRDefault="007A700C">
      <w:pPr>
        <w:ind w:left="708" w:firstLine="720"/>
        <w:rPr>
          <w:rFonts w:cs="Times New Roman"/>
          <w:szCs w:val="24"/>
        </w:rPr>
        <w:pPrChange w:id="3909" w:author="Camilo Andrés Díaz Gómez" w:date="2023-03-28T17:52:00Z">
          <w:pPr>
            <w:ind w:firstLine="708"/>
          </w:pPr>
        </w:pPrChange>
      </w:pPr>
      <w:r w:rsidRPr="002B569F">
        <w:rPr>
          <w:rFonts w:cs="Times New Roman"/>
          <w:szCs w:val="24"/>
        </w:rPr>
        <w:t>Para hacer la generación de los números Pseudoaleatorios se debe tomar un espacio o rango lo suficientemente grande para ello, es decir cuente con demasiados números en secuencia para una vida útil prolongada</w:t>
      </w:r>
      <w:sdt>
        <w:sdtPr>
          <w:rPr>
            <w:rFonts w:cs="Times New Roman"/>
            <w:szCs w:val="24"/>
          </w:rPr>
          <w:id w:val="-22622474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Es necesario este conjunto tan grande porque al hacer una simulación pequeña se necesitarán un conjunto de números mínimo, pero si se quiere hacer aun mayor este número incrementara, pero al hacer la simulación no puede basarse en solo un resultado para ello es necesaria la simulación una y otra vez con números distintos es por esto por lo que es necesario dicho conjunto los suficientemente grande para satisfacer esta necesidad</w:t>
      </w:r>
      <w:sdt>
        <w:sdtPr>
          <w:rPr>
            <w:rFonts w:cs="Times New Roman"/>
            <w:szCs w:val="24"/>
          </w:rPr>
          <w:id w:val="-182202372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178E4501" w14:textId="77777777" w:rsidR="007A700C" w:rsidRPr="002B569F" w:rsidRDefault="007A700C">
      <w:pPr>
        <w:ind w:firstLine="720"/>
        <w:rPr>
          <w:rFonts w:cs="Times New Roman"/>
          <w:szCs w:val="24"/>
        </w:rPr>
        <w:pPrChange w:id="3910" w:author="Camilo Andrés Díaz Gómez" w:date="2023-03-28T17:43:00Z">
          <w:pPr/>
        </w:pPrChange>
      </w:pPr>
    </w:p>
    <w:p w14:paraId="47F9F04F" w14:textId="77777777" w:rsidR="007A700C" w:rsidRPr="002B569F" w:rsidRDefault="007A700C">
      <w:pPr>
        <w:ind w:left="708" w:firstLine="720"/>
        <w:rPr>
          <w:rFonts w:cs="Times New Roman"/>
          <w:szCs w:val="24"/>
        </w:rPr>
        <w:pPrChange w:id="3911" w:author="Camilo Andrés Díaz Gómez" w:date="2023-03-28T17:52:00Z">
          <w:pPr>
            <w:ind w:firstLine="708"/>
          </w:pPr>
        </w:pPrChange>
      </w:pPr>
      <w:r w:rsidRPr="002B569F">
        <w:rPr>
          <w:rFonts w:cs="Times New Roman"/>
          <w:szCs w:val="24"/>
        </w:rPr>
        <w:t xml:space="preserve">Para aprobar el uso de estos números el conjunto de números pseudoaleatorios se debe someter a ciertas pruebas que nos permitan comprobar la independencia entre ellos y que estos sean uniformes, para ellos se mencionaran unas pruebas estadísticas para la aprobación de este conjunto se debe asegurar que los números de un conjunto deben ser uniformemente distribuidos lo cual significa que en los subintervalos haya la misma cantidad de números del conjunto, deben ser continuos, la media del </w:t>
      </w:r>
      <w:r w:rsidRPr="002B569F">
        <w:rPr>
          <w:rFonts w:cs="Times New Roman"/>
          <w:szCs w:val="24"/>
        </w:rPr>
        <w:lastRenderedPageBreak/>
        <w:t>conjunto debe ser equivalente a ½ y la varianza también debe ser ½</w:t>
      </w:r>
      <w:sdt>
        <w:sdtPr>
          <w:rPr>
            <w:rFonts w:cs="Times New Roman"/>
            <w:szCs w:val="24"/>
          </w:rPr>
          <w:id w:val="22673420"/>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5A84E256" w14:textId="77777777" w:rsidR="007A700C" w:rsidRPr="002B569F" w:rsidRDefault="007A700C" w:rsidP="002B569F">
      <w:pPr>
        <w:rPr>
          <w:rFonts w:cs="Times New Roman"/>
          <w:szCs w:val="24"/>
        </w:rPr>
      </w:pPr>
    </w:p>
    <w:p w14:paraId="36EBDCB4" w14:textId="1D775FBD" w:rsidR="007A700C" w:rsidRPr="002B569F" w:rsidRDefault="007A700C">
      <w:pPr>
        <w:pStyle w:val="Ttulo4"/>
        <w:rPr>
          <w:rFonts w:cs="Times New Roman"/>
          <w:b/>
          <w:bCs/>
          <w:szCs w:val="24"/>
          <w:rPrChange w:id="3912" w:author="Camilo Andrés Díaz Gómez" w:date="2023-03-28T17:42:00Z">
            <w:rPr/>
          </w:rPrChange>
        </w:rPr>
        <w:pPrChange w:id="3913" w:author="Camilo Andrés Díaz Gómez" w:date="2023-03-28T17:43:00Z">
          <w:pPr/>
        </w:pPrChange>
      </w:pPr>
      <w:bookmarkStart w:id="3914" w:name="_Toc115172955"/>
      <w:r w:rsidRPr="002B569F">
        <w:rPr>
          <w:rFonts w:ascii="Times New Roman" w:hAnsi="Times New Roman" w:cs="Times New Roman"/>
          <w:b/>
          <w:bCs/>
          <w:i w:val="0"/>
          <w:iCs w:val="0"/>
          <w:color w:val="auto"/>
          <w:szCs w:val="24"/>
          <w:rPrChange w:id="3915" w:author="Camilo Andrés Díaz Gómez" w:date="2023-03-28T17:42:00Z">
            <w:rPr>
              <w:i/>
              <w:iCs/>
            </w:rPr>
          </w:rPrChange>
        </w:rPr>
        <w:t>Ventajas de la simulación</w:t>
      </w:r>
      <w:bookmarkEnd w:id="3914"/>
    </w:p>
    <w:p w14:paraId="1A9677A1" w14:textId="77777777" w:rsidR="003128E3" w:rsidRPr="002B569F" w:rsidRDefault="003128E3" w:rsidP="002B569F">
      <w:pPr>
        <w:rPr>
          <w:rFonts w:cs="Times New Roman"/>
          <w:szCs w:val="24"/>
        </w:rPr>
      </w:pPr>
    </w:p>
    <w:p w14:paraId="78392623" w14:textId="6C79BF80" w:rsidR="00E07D42" w:rsidRDefault="007A700C" w:rsidP="002B569F">
      <w:pPr>
        <w:ind w:firstLine="720"/>
        <w:rPr>
          <w:ins w:id="3916" w:author="Camilo Andrés Díaz Gómez" w:date="2023-03-28T17:53:00Z"/>
          <w:rFonts w:cs="Times New Roman"/>
          <w:szCs w:val="24"/>
        </w:rPr>
      </w:pPr>
      <w:r w:rsidRPr="002B569F">
        <w:rPr>
          <w:rFonts w:cs="Times New Roman"/>
          <w:szCs w:val="24"/>
        </w:rPr>
        <w:t>La simulación permite ahorrar recursos para obtener los posibles resultados del comportamiento de un evento</w:t>
      </w:r>
      <w:sdt>
        <w:sdtPr>
          <w:rPr>
            <w:rFonts w:cs="Times New Roman"/>
            <w:szCs w:val="24"/>
          </w:rPr>
          <w:id w:val="2040770351"/>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15B4880A" w14:textId="77777777" w:rsidR="000D1684" w:rsidRPr="002B569F" w:rsidRDefault="000D1684">
      <w:pPr>
        <w:ind w:firstLine="720"/>
        <w:rPr>
          <w:rFonts w:cs="Times New Roman"/>
          <w:szCs w:val="24"/>
        </w:rPr>
        <w:pPrChange w:id="3917" w:author="Camilo Andrés Díaz Gómez" w:date="2023-03-28T17:43:00Z">
          <w:pPr>
            <w:ind w:firstLine="708"/>
          </w:pPr>
        </w:pPrChange>
      </w:pPr>
    </w:p>
    <w:p w14:paraId="4316F329" w14:textId="69AEB156" w:rsidR="007A700C" w:rsidRDefault="007A700C" w:rsidP="002B569F">
      <w:pPr>
        <w:ind w:firstLine="720"/>
        <w:rPr>
          <w:ins w:id="3918" w:author="Camilo Andrés Díaz Gómez" w:date="2023-03-28T17:53:00Z"/>
          <w:rFonts w:cs="Times New Roman"/>
          <w:szCs w:val="24"/>
        </w:rPr>
      </w:pPr>
      <w:r w:rsidRPr="002B569F">
        <w:rPr>
          <w:rFonts w:cs="Times New Roman"/>
          <w:szCs w:val="24"/>
        </w:rPr>
        <w:t>A partir de la simulación es posible trabajar mejor los experimentos debido a su mejor manejo en las condiciones de dicho experimento</w:t>
      </w:r>
      <w:sdt>
        <w:sdtPr>
          <w:rPr>
            <w:rFonts w:cs="Times New Roman"/>
            <w:szCs w:val="24"/>
          </w:rPr>
          <w:id w:val="-21789956"/>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6DD61000" w14:textId="77777777" w:rsidR="000D1684" w:rsidRPr="002B569F" w:rsidRDefault="000D1684">
      <w:pPr>
        <w:ind w:firstLine="720"/>
        <w:rPr>
          <w:rFonts w:cs="Times New Roman"/>
          <w:szCs w:val="24"/>
        </w:rPr>
        <w:pPrChange w:id="3919" w:author="Camilo Andrés Díaz Gómez" w:date="2023-03-28T17:43:00Z">
          <w:pPr>
            <w:ind w:firstLine="708"/>
          </w:pPr>
        </w:pPrChange>
      </w:pPr>
    </w:p>
    <w:p w14:paraId="627B5637" w14:textId="3ABCE9C4" w:rsidR="007A700C" w:rsidRDefault="007A700C" w:rsidP="002B569F">
      <w:pPr>
        <w:ind w:firstLine="720"/>
        <w:rPr>
          <w:ins w:id="3920" w:author="Camilo Andrés Díaz Gómez" w:date="2023-03-28T17:53:00Z"/>
          <w:rFonts w:cs="Times New Roman"/>
          <w:szCs w:val="24"/>
        </w:rPr>
      </w:pPr>
      <w:r w:rsidRPr="002B569F">
        <w:rPr>
          <w:rFonts w:cs="Times New Roman"/>
          <w:szCs w:val="24"/>
        </w:rPr>
        <w:t>Es posible a partir de la simulación comparar y escoger el sistema más viable dependiendo de una necesidad</w:t>
      </w:r>
      <w:sdt>
        <w:sdtPr>
          <w:rPr>
            <w:rFonts w:cs="Times New Roman"/>
            <w:szCs w:val="24"/>
          </w:rPr>
          <w:id w:val="-1436441036"/>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7C60CEE7" w14:textId="77777777" w:rsidR="000D1684" w:rsidRPr="002B569F" w:rsidRDefault="000D1684">
      <w:pPr>
        <w:ind w:firstLine="720"/>
        <w:rPr>
          <w:rFonts w:cs="Times New Roman"/>
          <w:szCs w:val="24"/>
        </w:rPr>
        <w:pPrChange w:id="3921" w:author="Camilo Andrés Díaz Gómez" w:date="2023-03-28T17:43:00Z">
          <w:pPr>
            <w:ind w:firstLine="708"/>
          </w:pPr>
        </w:pPrChange>
      </w:pPr>
    </w:p>
    <w:p w14:paraId="30A77285" w14:textId="1A943E42" w:rsidR="007A700C" w:rsidRDefault="007A700C" w:rsidP="002B569F">
      <w:pPr>
        <w:ind w:firstLine="720"/>
        <w:rPr>
          <w:ins w:id="3922" w:author="Camilo Andrés Díaz Gómez" w:date="2023-03-28T17:53:00Z"/>
          <w:rFonts w:cs="Times New Roman"/>
          <w:szCs w:val="24"/>
        </w:rPr>
      </w:pPr>
      <w:r w:rsidRPr="002B569F">
        <w:rPr>
          <w:rFonts w:cs="Times New Roman"/>
          <w:szCs w:val="24"/>
        </w:rPr>
        <w:t>La simulación puede permitir una mejor comprensión del evento que está simulando</w:t>
      </w:r>
      <w:sdt>
        <w:sdtPr>
          <w:rPr>
            <w:rFonts w:cs="Times New Roman"/>
            <w:szCs w:val="24"/>
          </w:rPr>
          <w:id w:val="-1928255647"/>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4425368E" w14:textId="77777777" w:rsidR="000D1684" w:rsidRPr="002B569F" w:rsidRDefault="000D1684">
      <w:pPr>
        <w:ind w:firstLine="720"/>
        <w:rPr>
          <w:rFonts w:cs="Times New Roman"/>
          <w:szCs w:val="24"/>
        </w:rPr>
        <w:pPrChange w:id="3923" w:author="Camilo Andrés Díaz Gómez" w:date="2023-03-28T17:43:00Z">
          <w:pPr>
            <w:ind w:firstLine="708"/>
          </w:pPr>
        </w:pPrChange>
      </w:pPr>
    </w:p>
    <w:p w14:paraId="22E1196E" w14:textId="77777777" w:rsidR="007A700C" w:rsidRPr="002B569F" w:rsidDel="000D1684" w:rsidRDefault="007A700C">
      <w:pPr>
        <w:ind w:firstLine="720"/>
        <w:rPr>
          <w:del w:id="3924" w:author="Camilo Andrés Díaz Gómez" w:date="2023-03-28T17:53:00Z"/>
          <w:rFonts w:cs="Times New Roman"/>
          <w:szCs w:val="24"/>
        </w:rPr>
        <w:pPrChange w:id="3925" w:author="Camilo Andrés Díaz Gómez" w:date="2023-03-28T17:43:00Z">
          <w:pPr>
            <w:ind w:firstLine="708"/>
          </w:pPr>
        </w:pPrChange>
      </w:pPr>
      <w:r w:rsidRPr="002B569F">
        <w:rPr>
          <w:rFonts w:cs="Times New Roman"/>
          <w:szCs w:val="24"/>
        </w:rPr>
        <w:t>Con una simulación es posible hacer diferentes experimentos y su reacción a estos, los cuales no son posibles con el modelo físico el cual se pretende obtener esta nueva información</w:t>
      </w:r>
      <w:sdt>
        <w:sdtPr>
          <w:rPr>
            <w:rFonts w:cs="Times New Roman"/>
            <w:szCs w:val="24"/>
          </w:rPr>
          <w:id w:val="-658688388"/>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309964E2" w14:textId="77777777" w:rsidR="007A700C" w:rsidRPr="002B569F" w:rsidRDefault="007A700C">
      <w:pPr>
        <w:ind w:firstLine="720"/>
        <w:rPr>
          <w:rFonts w:cs="Times New Roman"/>
          <w:szCs w:val="24"/>
        </w:rPr>
        <w:pPrChange w:id="3926" w:author="Camilo Andrés Díaz Gómez" w:date="2023-03-28T17:53:00Z">
          <w:pPr/>
        </w:pPrChange>
      </w:pPr>
    </w:p>
    <w:p w14:paraId="51DB7580" w14:textId="77777777" w:rsidR="003064BF" w:rsidRPr="002B569F" w:rsidRDefault="003064BF" w:rsidP="002B569F">
      <w:pPr>
        <w:rPr>
          <w:rFonts w:cs="Times New Roman"/>
          <w:b/>
          <w:bCs/>
          <w:szCs w:val="24"/>
        </w:rPr>
      </w:pPr>
      <w:bookmarkStart w:id="3927" w:name="_Toc115172956"/>
    </w:p>
    <w:p w14:paraId="07BFF65D" w14:textId="5D20D507" w:rsidR="007A700C" w:rsidRPr="002B569F" w:rsidRDefault="007A700C">
      <w:pPr>
        <w:pStyle w:val="Ttulo4"/>
        <w:rPr>
          <w:rFonts w:cs="Times New Roman"/>
          <w:b/>
          <w:bCs/>
          <w:szCs w:val="24"/>
          <w:rPrChange w:id="3928" w:author="Camilo Andrés Díaz Gómez" w:date="2023-03-28T17:42:00Z">
            <w:rPr/>
          </w:rPrChange>
        </w:rPr>
        <w:pPrChange w:id="3929" w:author="Camilo Andrés Díaz Gómez" w:date="2023-03-28T17:43:00Z">
          <w:pPr/>
        </w:pPrChange>
      </w:pPr>
      <w:r w:rsidRPr="002B569F">
        <w:rPr>
          <w:rFonts w:ascii="Times New Roman" w:hAnsi="Times New Roman" w:cs="Times New Roman"/>
          <w:b/>
          <w:bCs/>
          <w:i w:val="0"/>
          <w:iCs w:val="0"/>
          <w:color w:val="auto"/>
          <w:szCs w:val="24"/>
          <w:rPrChange w:id="3930" w:author="Camilo Andrés Díaz Gómez" w:date="2023-03-28T17:42:00Z">
            <w:rPr>
              <w:i/>
              <w:iCs/>
            </w:rPr>
          </w:rPrChange>
        </w:rPr>
        <w:t>Desventajas de la simulación</w:t>
      </w:r>
      <w:bookmarkEnd w:id="3927"/>
      <w:r w:rsidRPr="002B569F">
        <w:rPr>
          <w:rFonts w:ascii="Times New Roman" w:hAnsi="Times New Roman" w:cs="Times New Roman"/>
          <w:b/>
          <w:bCs/>
          <w:i w:val="0"/>
          <w:iCs w:val="0"/>
          <w:color w:val="auto"/>
          <w:szCs w:val="24"/>
          <w:rPrChange w:id="3931" w:author="Camilo Andrés Díaz Gómez" w:date="2023-03-28T17:42:00Z">
            <w:rPr>
              <w:i/>
              <w:iCs/>
            </w:rPr>
          </w:rPrChange>
        </w:rPr>
        <w:t xml:space="preserve"> </w:t>
      </w:r>
    </w:p>
    <w:p w14:paraId="566F3168" w14:textId="77777777" w:rsidR="000D1684" w:rsidRDefault="000D1684" w:rsidP="002B569F">
      <w:pPr>
        <w:ind w:firstLine="720"/>
        <w:rPr>
          <w:ins w:id="3932" w:author="Camilo Andrés Díaz Gómez" w:date="2023-03-28T17:53:00Z"/>
          <w:rFonts w:cs="Times New Roman"/>
          <w:szCs w:val="24"/>
        </w:rPr>
      </w:pPr>
    </w:p>
    <w:p w14:paraId="6A5B1377" w14:textId="3E94CEAD" w:rsidR="007A700C" w:rsidRDefault="007A700C" w:rsidP="002B569F">
      <w:pPr>
        <w:ind w:firstLine="720"/>
        <w:rPr>
          <w:ins w:id="3933" w:author="Camilo Andrés Díaz Gómez" w:date="2023-03-28T17:53:00Z"/>
          <w:rFonts w:cs="Times New Roman"/>
          <w:szCs w:val="24"/>
        </w:rPr>
      </w:pPr>
      <w:r w:rsidRPr="002B569F">
        <w:rPr>
          <w:rFonts w:cs="Times New Roman"/>
          <w:szCs w:val="24"/>
        </w:rPr>
        <w:t>Una vez creada la simulación es posible ahorrar tiempo en la obtención de los datos del modelo simulado, pero para crear la simulación lleva tiempo y estudios los cuales no son mayores los recursos que requerirá usar el modelo real</w:t>
      </w:r>
      <w:sdt>
        <w:sdtPr>
          <w:rPr>
            <w:rFonts w:cs="Times New Roman"/>
            <w:szCs w:val="24"/>
          </w:rPr>
          <w:id w:val="1528214046"/>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6DC9884E" w14:textId="77777777" w:rsidR="000D1684" w:rsidRPr="002B569F" w:rsidRDefault="000D1684">
      <w:pPr>
        <w:ind w:firstLine="720"/>
        <w:rPr>
          <w:rFonts w:cs="Times New Roman"/>
          <w:szCs w:val="24"/>
        </w:rPr>
        <w:pPrChange w:id="3934" w:author="Camilo Andrés Díaz Gómez" w:date="2023-03-28T17:43:00Z">
          <w:pPr>
            <w:ind w:firstLine="708"/>
          </w:pPr>
        </w:pPrChange>
      </w:pPr>
    </w:p>
    <w:p w14:paraId="4306B996" w14:textId="77777777" w:rsidR="007A700C" w:rsidRPr="002B569F" w:rsidRDefault="007A700C">
      <w:pPr>
        <w:ind w:firstLine="720"/>
        <w:rPr>
          <w:rFonts w:cs="Times New Roman"/>
          <w:szCs w:val="24"/>
        </w:rPr>
        <w:pPrChange w:id="3935" w:author="Camilo Andrés Díaz Gómez" w:date="2023-03-28T17:43:00Z">
          <w:pPr>
            <w:ind w:firstLine="708"/>
          </w:pPr>
        </w:pPrChange>
      </w:pPr>
      <w:r w:rsidRPr="002B569F">
        <w:rPr>
          <w:rFonts w:cs="Times New Roman"/>
          <w:szCs w:val="24"/>
        </w:rPr>
        <w:t>La simulación debe ser exacta al modelo real pero aun así se puede generar datos no correctos o no exactos algunas veces a los reales</w:t>
      </w:r>
      <w:sdt>
        <w:sdtPr>
          <w:rPr>
            <w:rFonts w:cs="Times New Roman"/>
            <w:szCs w:val="24"/>
          </w:rPr>
          <w:id w:val="1614248561"/>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740A84E8" w14:textId="77777777" w:rsidR="007A700C" w:rsidRPr="002B569F" w:rsidRDefault="007A700C" w:rsidP="002B569F">
      <w:pPr>
        <w:rPr>
          <w:rFonts w:cs="Times New Roman"/>
          <w:szCs w:val="24"/>
        </w:rPr>
      </w:pPr>
    </w:p>
    <w:p w14:paraId="5299BB2E" w14:textId="085467D2" w:rsidR="007A700C" w:rsidRPr="002B569F" w:rsidRDefault="00D56345" w:rsidP="002B569F">
      <w:pPr>
        <w:pStyle w:val="Ttulo3"/>
        <w:rPr>
          <w:ins w:id="3936" w:author="Camilo Andrés Díaz Gómez" w:date="2023-03-17T00:45:00Z"/>
          <w:rFonts w:ascii="Times New Roman" w:hAnsi="Times New Roman" w:cs="Times New Roman"/>
          <w:b/>
          <w:bCs/>
          <w:color w:val="auto"/>
        </w:rPr>
      </w:pPr>
      <w:r>
        <w:rPr>
          <w:rFonts w:ascii="Times New Roman" w:hAnsi="Times New Roman" w:cs="Times New Roman"/>
          <w:b/>
          <w:bCs/>
          <w:color w:val="auto"/>
        </w:rPr>
        <w:lastRenderedPageBreak/>
        <w:t>Machine Learning</w:t>
      </w:r>
    </w:p>
    <w:p w14:paraId="283952E9" w14:textId="77777777" w:rsidR="00EE67FE" w:rsidRPr="002B569F" w:rsidRDefault="00EE67FE" w:rsidP="002B569F">
      <w:pPr>
        <w:rPr>
          <w:rFonts w:cs="Times New Roman"/>
          <w:szCs w:val="24"/>
        </w:rPr>
      </w:pPr>
    </w:p>
    <w:p w14:paraId="6EAEBA23" w14:textId="2F33C12A" w:rsidR="007A700C" w:rsidRPr="002B569F" w:rsidRDefault="007A700C">
      <w:pPr>
        <w:ind w:firstLine="720"/>
        <w:rPr>
          <w:rFonts w:cs="Times New Roman"/>
          <w:szCs w:val="24"/>
          <w:rPrChange w:id="3937" w:author="Camilo Andrés Díaz Gómez" w:date="2023-03-28T17:42:00Z">
            <w:rPr>
              <w:rFonts w:cs="Times New Roman"/>
              <w:color w:val="000000" w:themeColor="text1"/>
              <w:szCs w:val="24"/>
            </w:rPr>
          </w:rPrChange>
        </w:rPr>
        <w:pPrChange w:id="3938" w:author="Camilo Andrés Díaz Gómez" w:date="2023-03-28T17:43:00Z">
          <w:pPr>
            <w:ind w:firstLine="708"/>
          </w:pPr>
        </w:pPrChange>
      </w:pPr>
      <w:r w:rsidRPr="002B569F">
        <w:rPr>
          <w:rFonts w:cs="Times New Roman"/>
          <w:szCs w:val="24"/>
          <w:rPrChange w:id="3939" w:author="Camilo Andrés Díaz Gómez" w:date="2023-03-28T17:42:00Z">
            <w:rPr>
              <w:rFonts w:cs="Times New Roman"/>
              <w:color w:val="000000" w:themeColor="text1"/>
              <w:szCs w:val="24"/>
            </w:rPr>
          </w:rPrChange>
        </w:rPr>
        <w:t xml:space="preserve">La creación de las computadoras tiene como objetivo realizar las tareas que las personas no son capaces de hacer o no pueden ejercer de una manera rápida y eficiente, a pesar de que este objetivo ha sido cumplido por las maquinas, nunca han podido tener en ellas una inteligencia al nivel o superior de la mente humana que permita a los dispositivos pensar por sí mismos y tomar decisiones en los diferentes procesos y tareas que ejecutan. Sin embargo, el hombre ha logrado hacer que las maquinas imiten la inteligencia humana, a esto se le conoce como inteligencia artificial (IA) </w:t>
      </w:r>
      <w:sdt>
        <w:sdtPr>
          <w:rPr>
            <w:rFonts w:cs="Times New Roman"/>
            <w:szCs w:val="24"/>
          </w:rPr>
          <w:id w:val="-1614513551"/>
          <w:citation/>
        </w:sdtPr>
        <w:sdtContent>
          <w:r w:rsidRPr="002B569F">
            <w:rPr>
              <w:rFonts w:cs="Times New Roman"/>
              <w:szCs w:val="24"/>
              <w:rPrChange w:id="3940" w:author="Camilo Andrés Díaz Gómez" w:date="2023-03-28T17:42:00Z">
                <w:rPr>
                  <w:rFonts w:cs="Times New Roman"/>
                  <w:color w:val="000000" w:themeColor="text1"/>
                  <w:szCs w:val="24"/>
                </w:rPr>
              </w:rPrChange>
            </w:rPr>
            <w:fldChar w:fldCharType="begin"/>
          </w:r>
          <w:r w:rsidRPr="002B569F">
            <w:rPr>
              <w:rFonts w:cs="Times New Roman"/>
              <w:szCs w:val="24"/>
              <w:rPrChange w:id="3941" w:author="Camilo Andrés Díaz Gómez" w:date="2023-03-28T17:42:00Z">
                <w:rPr>
                  <w:rFonts w:cs="Times New Roman"/>
                  <w:color w:val="000000" w:themeColor="text1"/>
                  <w:szCs w:val="24"/>
                </w:rPr>
              </w:rPrChange>
            </w:rPr>
            <w:instrText xml:space="preserve"> CITATION Ora22 \l 9226 </w:instrText>
          </w:r>
          <w:r w:rsidRPr="002B569F">
            <w:rPr>
              <w:rFonts w:cs="Times New Roman"/>
              <w:szCs w:val="24"/>
              <w:rPrChange w:id="3942"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3943" w:author="Camilo Andrés Díaz Gómez" w:date="2023-03-28T17:42:00Z">
                <w:rPr>
                  <w:rFonts w:cs="Times New Roman"/>
                  <w:noProof/>
                  <w:color w:val="000000" w:themeColor="text1"/>
                  <w:szCs w:val="24"/>
                </w:rPr>
              </w:rPrChange>
            </w:rPr>
            <w:t>(Oracle, 2022)</w:t>
          </w:r>
          <w:r w:rsidRPr="002B569F">
            <w:rPr>
              <w:rFonts w:cs="Times New Roman"/>
              <w:szCs w:val="24"/>
              <w:rPrChange w:id="3944" w:author="Camilo Andrés Díaz Gómez" w:date="2023-03-28T17:42:00Z">
                <w:rPr>
                  <w:rFonts w:cs="Times New Roman"/>
                  <w:color w:val="000000" w:themeColor="text1"/>
                  <w:szCs w:val="24"/>
                </w:rPr>
              </w:rPrChange>
            </w:rPr>
            <w:fldChar w:fldCharType="end"/>
          </w:r>
        </w:sdtContent>
      </w:sdt>
      <w:r w:rsidRPr="002B569F">
        <w:rPr>
          <w:rFonts w:cs="Times New Roman"/>
          <w:szCs w:val="24"/>
          <w:rPrChange w:id="3945" w:author="Camilo Andrés Díaz Gómez" w:date="2023-03-28T17:42:00Z">
            <w:rPr>
              <w:rFonts w:cs="Times New Roman"/>
              <w:color w:val="000000" w:themeColor="text1"/>
              <w:szCs w:val="24"/>
            </w:rPr>
          </w:rPrChange>
        </w:rPr>
        <w:t>, una característica fundamental del razonamiento humano es el aprendizaje de hechos o experiencias. Esto permite al humano tomar decisiones lógicas sobre las acciones que realiza, permitiendo así obtener mejores resultados de las mismas.</w:t>
      </w:r>
    </w:p>
    <w:p w14:paraId="6F86271F" w14:textId="77777777" w:rsidR="00CE074B" w:rsidRPr="002B569F" w:rsidRDefault="00CE074B">
      <w:pPr>
        <w:ind w:firstLine="720"/>
        <w:rPr>
          <w:rFonts w:cs="Times New Roman"/>
          <w:szCs w:val="24"/>
          <w:rPrChange w:id="3946" w:author="Camilo Andrés Díaz Gómez" w:date="2023-03-28T17:42:00Z">
            <w:rPr>
              <w:rFonts w:cs="Times New Roman"/>
              <w:color w:val="000000" w:themeColor="text1"/>
              <w:szCs w:val="24"/>
            </w:rPr>
          </w:rPrChange>
        </w:rPr>
        <w:pPrChange w:id="3947" w:author="Camilo Andrés Díaz Gómez" w:date="2023-03-28T17:43:00Z">
          <w:pPr>
            <w:ind w:firstLine="708"/>
          </w:pPr>
        </w:pPrChange>
      </w:pPr>
    </w:p>
    <w:p w14:paraId="77315FE3" w14:textId="133853C6" w:rsidR="007A700C" w:rsidRPr="002B569F" w:rsidRDefault="007A700C">
      <w:pPr>
        <w:ind w:firstLine="720"/>
        <w:rPr>
          <w:rFonts w:cs="Times New Roman"/>
          <w:szCs w:val="24"/>
          <w:rPrChange w:id="3948" w:author="Camilo Andrés Díaz Gómez" w:date="2023-03-28T17:42:00Z">
            <w:rPr>
              <w:rFonts w:cs="Times New Roman"/>
              <w:color w:val="000000" w:themeColor="text1"/>
              <w:szCs w:val="24"/>
            </w:rPr>
          </w:rPrChange>
        </w:rPr>
        <w:pPrChange w:id="3949" w:author="Camilo Andrés Díaz Gómez" w:date="2023-03-28T17:43:00Z">
          <w:pPr>
            <w:ind w:firstLine="708"/>
          </w:pPr>
        </w:pPrChange>
      </w:pPr>
      <w:r w:rsidRPr="002B569F">
        <w:rPr>
          <w:rFonts w:cs="Times New Roman"/>
          <w:szCs w:val="24"/>
          <w:rPrChange w:id="3950" w:author="Camilo Andrés Díaz Gómez" w:date="2023-03-28T17:42:00Z">
            <w:rPr>
              <w:rFonts w:cs="Times New Roman"/>
              <w:color w:val="000000" w:themeColor="text1"/>
              <w:szCs w:val="24"/>
            </w:rPr>
          </w:rPrChange>
        </w:rPr>
        <w:t>Para lograr que un dispositivo de cómputo sea capaz de aprender, son necesarias grandes cantidades de datos ya que estos son equivalentes al conocimiento necesario para que a partir de algoritmos que tengan la capacidad tomar decisiones y realizar acciones que permitan cambiar y mejorar según el modelo de datos utilizado</w:t>
      </w:r>
      <w:sdt>
        <w:sdtPr>
          <w:rPr>
            <w:rFonts w:cs="Times New Roman"/>
            <w:szCs w:val="24"/>
          </w:rPr>
          <w:id w:val="1177153940"/>
          <w:citation/>
        </w:sdtPr>
        <w:sdtContent>
          <w:r w:rsidRPr="002B569F">
            <w:rPr>
              <w:rFonts w:cs="Times New Roman"/>
              <w:szCs w:val="24"/>
              <w:rPrChange w:id="3951" w:author="Camilo Andrés Díaz Gómez" w:date="2023-03-28T17:42:00Z">
                <w:rPr>
                  <w:rFonts w:cs="Times New Roman"/>
                  <w:color w:val="000000" w:themeColor="text1"/>
                  <w:szCs w:val="24"/>
                </w:rPr>
              </w:rPrChange>
            </w:rPr>
            <w:fldChar w:fldCharType="begin"/>
          </w:r>
          <w:r w:rsidRPr="002B569F">
            <w:rPr>
              <w:rFonts w:cs="Times New Roman"/>
              <w:szCs w:val="24"/>
              <w:rPrChange w:id="3952" w:author="Camilo Andrés Díaz Gómez" w:date="2023-03-28T17:42:00Z">
                <w:rPr>
                  <w:rFonts w:cs="Times New Roman"/>
                  <w:color w:val="000000" w:themeColor="text1"/>
                  <w:szCs w:val="24"/>
                </w:rPr>
              </w:rPrChange>
            </w:rPr>
            <w:instrText xml:space="preserve"> CITATION Uni22 \l 9226 </w:instrText>
          </w:r>
          <w:r w:rsidRPr="002B569F">
            <w:rPr>
              <w:rFonts w:cs="Times New Roman"/>
              <w:szCs w:val="24"/>
              <w:rPrChange w:id="3953"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3954" w:author="Camilo Andrés Díaz Gómez" w:date="2023-03-28T17:42:00Z">
                <w:rPr>
                  <w:rFonts w:cs="Times New Roman"/>
                  <w:noProof/>
                  <w:color w:val="000000" w:themeColor="text1"/>
                  <w:szCs w:val="24"/>
                </w:rPr>
              </w:rPrChange>
            </w:rPr>
            <w:t>(Carlemany, 2022)</w:t>
          </w:r>
          <w:r w:rsidRPr="002B569F">
            <w:rPr>
              <w:rFonts w:cs="Times New Roman"/>
              <w:szCs w:val="24"/>
              <w:rPrChange w:id="3955" w:author="Camilo Andrés Díaz Gómez" w:date="2023-03-28T17:42:00Z">
                <w:rPr>
                  <w:rFonts w:cs="Times New Roman"/>
                  <w:color w:val="000000" w:themeColor="text1"/>
                  <w:szCs w:val="24"/>
                </w:rPr>
              </w:rPrChange>
            </w:rPr>
            <w:fldChar w:fldCharType="end"/>
          </w:r>
        </w:sdtContent>
      </w:sdt>
      <w:r w:rsidRPr="002B569F">
        <w:rPr>
          <w:rFonts w:cs="Times New Roman"/>
          <w:szCs w:val="24"/>
          <w:rPrChange w:id="3956" w:author="Camilo Andrés Díaz Gómez" w:date="2023-03-28T17:42:00Z">
            <w:rPr>
              <w:rFonts w:cs="Times New Roman"/>
              <w:color w:val="000000" w:themeColor="text1"/>
              <w:szCs w:val="24"/>
            </w:rPr>
          </w:rPrChange>
        </w:rPr>
        <w:t xml:space="preserve">, es decir que los algoritmos integrados en un sistema de aprendizaje automático deben tener la capacidad de “alimentarse” de datos con el fin de ser entrenados y de esta manera lograr aprender de ellos encontrando patrones que permitan predecir un comportamiento normal o común entre dichos datos y así tomar decisiones coherentes o acertadas e incluso predecir eventos futuros de manera eficiente. </w:t>
      </w:r>
      <w:bookmarkStart w:id="3957" w:name="_Toc115172935"/>
      <w:r w:rsidR="000D40F7" w:rsidRPr="002B569F">
        <w:rPr>
          <w:rFonts w:cs="Times New Roman"/>
          <w:szCs w:val="24"/>
          <w:rPrChange w:id="3958" w:author="Camilo Andrés Díaz Gómez" w:date="2023-03-28T17:42:00Z">
            <w:rPr>
              <w:rFonts w:cs="Times New Roman"/>
              <w:color w:val="000000" w:themeColor="text1"/>
              <w:szCs w:val="24"/>
            </w:rPr>
          </w:rPrChange>
        </w:rPr>
        <w:t xml:space="preserve">Para lograr el entrenamiento de los algoritmos de </w:t>
      </w:r>
      <w:r w:rsidR="00D56345">
        <w:rPr>
          <w:rFonts w:cs="Times New Roman"/>
          <w:szCs w:val="24"/>
        </w:rPr>
        <w:t>Machine Learning</w:t>
      </w:r>
      <w:r w:rsidR="000D40F7" w:rsidRPr="002B569F">
        <w:rPr>
          <w:rFonts w:cs="Times New Roman"/>
          <w:szCs w:val="24"/>
          <w:rPrChange w:id="3959" w:author="Camilo Andrés Díaz Gómez" w:date="2023-03-28T17:42:00Z">
            <w:rPr>
              <w:rFonts w:cs="Times New Roman"/>
              <w:color w:val="000000" w:themeColor="text1"/>
              <w:szCs w:val="24"/>
            </w:rPr>
          </w:rPrChange>
        </w:rPr>
        <w:t xml:space="preserve">, se pueden utilizar </w:t>
      </w:r>
      <w:r w:rsidR="00811FFA" w:rsidRPr="002B569F">
        <w:rPr>
          <w:rFonts w:cs="Times New Roman"/>
          <w:szCs w:val="24"/>
          <w:rPrChange w:id="3960" w:author="Camilo Andrés Díaz Gómez" w:date="2023-03-28T17:42:00Z">
            <w:rPr>
              <w:rFonts w:cs="Times New Roman"/>
              <w:color w:val="000000" w:themeColor="text1"/>
              <w:szCs w:val="24"/>
            </w:rPr>
          </w:rPrChange>
        </w:rPr>
        <w:t>tres</w:t>
      </w:r>
      <w:r w:rsidR="000D40F7" w:rsidRPr="002B569F">
        <w:rPr>
          <w:rFonts w:cs="Times New Roman"/>
          <w:szCs w:val="24"/>
          <w:rPrChange w:id="3961" w:author="Camilo Andrés Díaz Gómez" w:date="2023-03-28T17:42:00Z">
            <w:rPr>
              <w:rFonts w:cs="Times New Roman"/>
              <w:color w:val="000000" w:themeColor="text1"/>
              <w:szCs w:val="24"/>
            </w:rPr>
          </w:rPrChange>
        </w:rPr>
        <w:t xml:space="preserve"> métodos de aprendizaje: supervisado</w:t>
      </w:r>
      <w:r w:rsidR="00811FFA" w:rsidRPr="002B569F">
        <w:rPr>
          <w:rFonts w:cs="Times New Roman"/>
          <w:szCs w:val="24"/>
          <w:rPrChange w:id="3962" w:author="Camilo Andrés Díaz Gómez" w:date="2023-03-28T17:42:00Z">
            <w:rPr>
              <w:rFonts w:cs="Times New Roman"/>
              <w:color w:val="000000" w:themeColor="text1"/>
              <w:szCs w:val="24"/>
            </w:rPr>
          </w:rPrChange>
        </w:rPr>
        <w:t>,</w:t>
      </w:r>
      <w:r w:rsidR="000D40F7" w:rsidRPr="002B569F">
        <w:rPr>
          <w:rFonts w:cs="Times New Roman"/>
          <w:szCs w:val="24"/>
          <w:rPrChange w:id="3963" w:author="Camilo Andrés Díaz Gómez" w:date="2023-03-28T17:42:00Z">
            <w:rPr>
              <w:rFonts w:cs="Times New Roman"/>
              <w:color w:val="000000" w:themeColor="text1"/>
              <w:szCs w:val="24"/>
            </w:rPr>
          </w:rPrChange>
        </w:rPr>
        <w:t xml:space="preserve"> no supervisado</w:t>
      </w:r>
      <w:r w:rsidR="004D7820" w:rsidRPr="002B569F">
        <w:rPr>
          <w:rFonts w:cs="Times New Roman"/>
          <w:szCs w:val="24"/>
          <w:rPrChange w:id="3964" w:author="Camilo Andrés Díaz Gómez" w:date="2023-03-28T17:42:00Z">
            <w:rPr>
              <w:rFonts w:cs="Times New Roman"/>
              <w:color w:val="000000" w:themeColor="text1"/>
              <w:szCs w:val="24"/>
            </w:rPr>
          </w:rPrChange>
        </w:rPr>
        <w:t xml:space="preserve"> y por esfuerzo</w:t>
      </w:r>
      <w:r w:rsidR="000D40F7" w:rsidRPr="002B569F">
        <w:rPr>
          <w:rFonts w:cs="Times New Roman"/>
          <w:szCs w:val="24"/>
          <w:rPrChange w:id="3965" w:author="Camilo Andrés Díaz Gómez" w:date="2023-03-28T17:42:00Z">
            <w:rPr>
              <w:rFonts w:cs="Times New Roman"/>
              <w:color w:val="000000" w:themeColor="text1"/>
              <w:szCs w:val="24"/>
            </w:rPr>
          </w:rPrChange>
        </w:rPr>
        <w:t>.</w:t>
      </w:r>
    </w:p>
    <w:p w14:paraId="32A51DDF" w14:textId="77777777" w:rsidR="00E07D42" w:rsidRPr="002B569F" w:rsidRDefault="00E07D42" w:rsidP="002B569F">
      <w:pPr>
        <w:ind w:firstLine="708"/>
        <w:rPr>
          <w:rFonts w:cs="Times New Roman"/>
          <w:szCs w:val="24"/>
          <w:rPrChange w:id="3966" w:author="Camilo Andrés Díaz Gómez" w:date="2023-03-28T17:42:00Z">
            <w:rPr>
              <w:rFonts w:cs="Times New Roman"/>
              <w:color w:val="000000" w:themeColor="text1"/>
              <w:szCs w:val="24"/>
            </w:rPr>
          </w:rPrChange>
        </w:rPr>
      </w:pPr>
    </w:p>
    <w:p w14:paraId="4E84675D" w14:textId="615AC5AC" w:rsidR="007A700C" w:rsidRPr="002B569F" w:rsidRDefault="007A700C" w:rsidP="002B569F">
      <w:pPr>
        <w:pStyle w:val="Ttulo4"/>
        <w:ind w:left="708"/>
        <w:rPr>
          <w:ins w:id="3967" w:author="Camilo Andrés Díaz Gómez" w:date="2023-03-17T00:45:00Z"/>
          <w:rFonts w:ascii="Times New Roman" w:hAnsi="Times New Roman" w:cs="Times New Roman"/>
          <w:b/>
          <w:bCs/>
          <w:color w:val="auto"/>
          <w:szCs w:val="24"/>
        </w:rPr>
      </w:pPr>
      <w:r w:rsidRPr="002B569F">
        <w:rPr>
          <w:rFonts w:ascii="Times New Roman" w:hAnsi="Times New Roman" w:cs="Times New Roman"/>
          <w:b/>
          <w:bCs/>
          <w:color w:val="auto"/>
          <w:szCs w:val="24"/>
          <w:rPrChange w:id="3968" w:author="Camilo Andrés Díaz Gómez" w:date="2023-03-28T17:42:00Z">
            <w:rPr>
              <w:rFonts w:ascii="Times New Roman" w:eastAsiaTheme="minorHAnsi" w:hAnsi="Times New Roman" w:cstheme="minorBidi"/>
              <w:color w:val="auto"/>
            </w:rPr>
          </w:rPrChange>
        </w:rPr>
        <w:t>Supervisados</w:t>
      </w:r>
      <w:bookmarkEnd w:id="3957"/>
    </w:p>
    <w:p w14:paraId="0DD365A9" w14:textId="77777777" w:rsidR="00EE67FE" w:rsidRPr="002B569F" w:rsidRDefault="00EE67FE" w:rsidP="002B569F">
      <w:pPr>
        <w:rPr>
          <w:rFonts w:cs="Times New Roman"/>
          <w:szCs w:val="24"/>
          <w:rPrChange w:id="3969" w:author="Camilo Andrés Díaz Gómez" w:date="2023-03-28T17:42:00Z">
            <w:rPr>
              <w:i/>
              <w:iCs/>
            </w:rPr>
          </w:rPrChange>
        </w:rPr>
      </w:pPr>
    </w:p>
    <w:p w14:paraId="4DB98806" w14:textId="35178344" w:rsidR="000D40F7" w:rsidRPr="002B569F" w:rsidRDefault="000D40F7">
      <w:pPr>
        <w:ind w:left="708" w:firstLine="720"/>
        <w:rPr>
          <w:rFonts w:cs="Times New Roman"/>
          <w:szCs w:val="24"/>
          <w:shd w:val="clear" w:color="auto" w:fill="FFFFFF"/>
          <w:rPrChange w:id="3970" w:author="Camilo Andrés Díaz Gómez" w:date="2023-03-28T17:42:00Z">
            <w:rPr>
              <w:rFonts w:cs="Times New Roman"/>
              <w:color w:val="000000" w:themeColor="text1"/>
              <w:szCs w:val="24"/>
              <w:shd w:val="clear" w:color="auto" w:fill="FFFFFF"/>
            </w:rPr>
          </w:rPrChange>
        </w:rPr>
        <w:pPrChange w:id="3971" w:author="Camilo Andrés Díaz Gómez" w:date="2023-03-28T17:53:00Z">
          <w:pPr>
            <w:ind w:firstLine="708"/>
          </w:pPr>
        </w:pPrChange>
      </w:pPr>
      <w:r w:rsidRPr="002B569F">
        <w:rPr>
          <w:rFonts w:cs="Times New Roman"/>
          <w:szCs w:val="24"/>
          <w:shd w:val="clear" w:color="auto" w:fill="FFFFFF"/>
          <w:rPrChange w:id="3972" w:author="Camilo Andrés Díaz Gómez" w:date="2023-03-28T17:42:00Z">
            <w:rPr>
              <w:rFonts w:cs="Times New Roman"/>
              <w:color w:val="000000" w:themeColor="text1"/>
              <w:szCs w:val="24"/>
              <w:shd w:val="clear" w:color="auto" w:fill="FFFFFF"/>
            </w:rPr>
          </w:rPrChange>
        </w:rPr>
        <w:t xml:space="preserve">El aprendizaje supervisado se lleva a cabo mediante conjuntos de datos que contienen tanto parámetros característicos que toman el rol de preguntas, como parámetros de etiquetas que toman el rol de respuestas </w:t>
      </w:r>
      <w:sdt>
        <w:sdtPr>
          <w:rPr>
            <w:rFonts w:cs="Times New Roman"/>
            <w:szCs w:val="24"/>
            <w:shd w:val="clear" w:color="auto" w:fill="FFFFFF"/>
          </w:rPr>
          <w:id w:val="2057589531"/>
          <w:citation/>
        </w:sdtPr>
        <w:sdtContent>
          <w:r w:rsidRPr="002B569F">
            <w:rPr>
              <w:rFonts w:cs="Times New Roman"/>
              <w:szCs w:val="24"/>
              <w:shd w:val="clear" w:color="auto" w:fill="FFFFFF"/>
              <w:rPrChange w:id="3973" w:author="Camilo Andrés Díaz Gómez" w:date="2023-03-28T17:42:00Z">
                <w:rPr>
                  <w:rFonts w:cs="Times New Roman"/>
                  <w:color w:val="000000" w:themeColor="text1"/>
                  <w:szCs w:val="24"/>
                  <w:shd w:val="clear" w:color="auto" w:fill="FFFFFF"/>
                </w:rPr>
              </w:rPrChange>
            </w:rPr>
            <w:fldChar w:fldCharType="begin"/>
          </w:r>
          <w:r w:rsidRPr="002B569F">
            <w:rPr>
              <w:rFonts w:cs="Times New Roman"/>
              <w:szCs w:val="24"/>
              <w:shd w:val="clear" w:color="auto" w:fill="FFFFFF"/>
              <w:rPrChange w:id="3974" w:author="Camilo Andrés Díaz Gómez" w:date="2023-03-28T17:42:00Z">
                <w:rPr>
                  <w:rFonts w:cs="Times New Roman"/>
                  <w:color w:val="000000" w:themeColor="text1"/>
                  <w:szCs w:val="24"/>
                  <w:shd w:val="clear" w:color="auto" w:fill="FFFFFF"/>
                </w:rPr>
              </w:rPrChange>
            </w:rPr>
            <w:instrText xml:space="preserve"> CITATION Lil18 \l 9226 </w:instrText>
          </w:r>
          <w:r w:rsidRPr="002B569F">
            <w:rPr>
              <w:rFonts w:cs="Times New Roman"/>
              <w:szCs w:val="24"/>
              <w:shd w:val="clear" w:color="auto" w:fill="FFFFFF"/>
              <w:rPrChange w:id="3975" w:author="Camilo Andrés Díaz Gómez" w:date="2023-03-28T17:42:00Z">
                <w:rPr>
                  <w:rFonts w:cs="Times New Roman"/>
                  <w:color w:val="000000" w:themeColor="text1"/>
                  <w:szCs w:val="24"/>
                  <w:shd w:val="clear" w:color="auto" w:fill="FFFFFF"/>
                </w:rPr>
              </w:rPrChange>
            </w:rPr>
            <w:fldChar w:fldCharType="separate"/>
          </w:r>
          <w:r w:rsidRPr="002B569F">
            <w:rPr>
              <w:rFonts w:cs="Times New Roman"/>
              <w:noProof/>
              <w:szCs w:val="24"/>
              <w:shd w:val="clear" w:color="auto" w:fill="FFFFFF"/>
              <w:rPrChange w:id="3976" w:author="Camilo Andrés Díaz Gómez" w:date="2023-03-28T17:42:00Z">
                <w:rPr>
                  <w:rFonts w:cs="Times New Roman"/>
                  <w:noProof/>
                  <w:color w:val="000000" w:themeColor="text1"/>
                  <w:szCs w:val="24"/>
                  <w:shd w:val="clear" w:color="auto" w:fill="FFFFFF"/>
                </w:rPr>
              </w:rPrChange>
            </w:rPr>
            <w:t>(Sandoval, 2018)</w:t>
          </w:r>
          <w:r w:rsidRPr="002B569F">
            <w:rPr>
              <w:rFonts w:cs="Times New Roman"/>
              <w:szCs w:val="24"/>
              <w:shd w:val="clear" w:color="auto" w:fill="FFFFFF"/>
              <w:rPrChange w:id="3977" w:author="Camilo Andrés Díaz Gómez" w:date="2023-03-28T17:42:00Z">
                <w:rPr>
                  <w:rFonts w:cs="Times New Roman"/>
                  <w:color w:val="000000" w:themeColor="text1"/>
                  <w:szCs w:val="24"/>
                  <w:shd w:val="clear" w:color="auto" w:fill="FFFFFF"/>
                </w:rPr>
              </w:rPrChange>
            </w:rPr>
            <w:fldChar w:fldCharType="end"/>
          </w:r>
        </w:sdtContent>
      </w:sdt>
      <w:r w:rsidRPr="002B569F">
        <w:rPr>
          <w:rFonts w:cs="Times New Roman"/>
          <w:szCs w:val="24"/>
          <w:shd w:val="clear" w:color="auto" w:fill="FFFFFF"/>
          <w:rPrChange w:id="3978" w:author="Camilo Andrés Díaz Gómez" w:date="2023-03-28T17:42:00Z">
            <w:rPr>
              <w:rFonts w:cs="Times New Roman"/>
              <w:color w:val="000000" w:themeColor="text1"/>
              <w:szCs w:val="24"/>
              <w:shd w:val="clear" w:color="auto" w:fill="FFFFFF"/>
            </w:rPr>
          </w:rPrChange>
        </w:rPr>
        <w:t xml:space="preserve">. De esta </w:t>
      </w:r>
      <w:r w:rsidRPr="002B569F">
        <w:rPr>
          <w:rFonts w:cs="Times New Roman"/>
          <w:szCs w:val="24"/>
          <w:shd w:val="clear" w:color="auto" w:fill="FFFFFF"/>
          <w:rPrChange w:id="3979" w:author="Camilo Andrés Díaz Gómez" w:date="2023-03-28T17:42:00Z">
            <w:rPr>
              <w:rFonts w:cs="Times New Roman"/>
              <w:color w:val="000000" w:themeColor="text1"/>
              <w:szCs w:val="24"/>
              <w:shd w:val="clear" w:color="auto" w:fill="FFFFFF"/>
            </w:rPr>
          </w:rPrChange>
        </w:rPr>
        <w:lastRenderedPageBreak/>
        <w:t>manera, el modelo aprende de todas las características que componen al conjunto de datos para interpretar y predecir las respuestas o características faltantes de manera automática y precisa en el futuro. El aprendizaje supervisado se divide en dos tipos de algoritmos: el algoritmo de clasificación y el algoritmo de regresión.</w:t>
      </w:r>
    </w:p>
    <w:p w14:paraId="415E6F68" w14:textId="77777777" w:rsidR="000D40F7" w:rsidRPr="002B569F" w:rsidRDefault="000D40F7">
      <w:pPr>
        <w:ind w:firstLine="720"/>
        <w:rPr>
          <w:rFonts w:cs="Times New Roman"/>
          <w:szCs w:val="24"/>
          <w:shd w:val="clear" w:color="auto" w:fill="FFFFFF"/>
          <w:rPrChange w:id="3980" w:author="Camilo Andrés Díaz Gómez" w:date="2023-03-28T17:42:00Z">
            <w:rPr>
              <w:rFonts w:cs="Times New Roman"/>
              <w:color w:val="000000" w:themeColor="text1"/>
              <w:szCs w:val="24"/>
              <w:shd w:val="clear" w:color="auto" w:fill="FFFFFF"/>
            </w:rPr>
          </w:rPrChange>
        </w:rPr>
        <w:pPrChange w:id="3981" w:author="Camilo Andrés Díaz Gómez" w:date="2023-03-28T17:43:00Z">
          <w:pPr/>
        </w:pPrChange>
      </w:pPr>
    </w:p>
    <w:p w14:paraId="2AFDE396" w14:textId="0E0363B7" w:rsidR="007A700C" w:rsidRPr="002B569F" w:rsidRDefault="007A700C">
      <w:pPr>
        <w:ind w:firstLine="720"/>
        <w:rPr>
          <w:rFonts w:cs="Times New Roman"/>
          <w:szCs w:val="24"/>
          <w:shd w:val="clear" w:color="auto" w:fill="FFFFFF"/>
          <w:rPrChange w:id="3982" w:author="Camilo Andrés Díaz Gómez" w:date="2023-03-28T17:42:00Z">
            <w:rPr>
              <w:rFonts w:cs="Times New Roman"/>
              <w:color w:val="000000" w:themeColor="text1"/>
              <w:szCs w:val="24"/>
              <w:shd w:val="clear" w:color="auto" w:fill="FFFFFF"/>
            </w:rPr>
          </w:rPrChange>
        </w:rPr>
        <w:pPrChange w:id="3983" w:author="Camilo Andrés Díaz Gómez" w:date="2023-03-28T17:43:00Z">
          <w:pPr>
            <w:ind w:firstLine="708"/>
          </w:pPr>
        </w:pPrChange>
      </w:pPr>
      <w:r w:rsidRPr="002B569F">
        <w:rPr>
          <w:rFonts w:cs="Times New Roman"/>
          <w:szCs w:val="24"/>
          <w:shd w:val="clear" w:color="auto" w:fill="FFFFFF"/>
          <w:rPrChange w:id="3984" w:author="Camilo Andrés Díaz Gómez" w:date="2023-03-28T17:42:00Z">
            <w:rPr>
              <w:rFonts w:cs="Times New Roman"/>
              <w:color w:val="000000" w:themeColor="text1"/>
              <w:szCs w:val="24"/>
              <w:shd w:val="clear" w:color="auto" w:fill="FFFFFF"/>
            </w:rPr>
          </w:rPrChange>
        </w:rPr>
        <w:t>Este tipo de aprendizaje está dividido en dos tipos de algoritmos que son:</w:t>
      </w:r>
    </w:p>
    <w:p w14:paraId="3315238C" w14:textId="77777777" w:rsidR="00E07D42" w:rsidRPr="002B569F" w:rsidRDefault="00E07D42">
      <w:pPr>
        <w:ind w:firstLine="720"/>
        <w:rPr>
          <w:rFonts w:cs="Times New Roman"/>
          <w:szCs w:val="24"/>
          <w:shd w:val="clear" w:color="auto" w:fill="FFFFFF"/>
          <w:rPrChange w:id="3985" w:author="Camilo Andrés Díaz Gómez" w:date="2023-03-28T17:42:00Z">
            <w:rPr>
              <w:rFonts w:cs="Times New Roman"/>
              <w:color w:val="000000" w:themeColor="text1"/>
              <w:szCs w:val="24"/>
              <w:shd w:val="clear" w:color="auto" w:fill="FFFFFF"/>
            </w:rPr>
          </w:rPrChange>
        </w:rPr>
        <w:pPrChange w:id="3986" w:author="Camilo Andrés Díaz Gómez" w:date="2023-03-28T17:43:00Z">
          <w:pPr>
            <w:ind w:firstLine="708"/>
          </w:pPr>
        </w:pPrChange>
      </w:pPr>
    </w:p>
    <w:p w14:paraId="180F78D0" w14:textId="4066A845" w:rsidR="00E07D42" w:rsidRPr="002B569F" w:rsidRDefault="007A700C" w:rsidP="002B569F">
      <w:pPr>
        <w:pStyle w:val="Ttulo5"/>
        <w:ind w:left="1416"/>
        <w:rPr>
          <w:ins w:id="3987" w:author="Camilo Andrés Díaz Gómez" w:date="2023-03-17T00:45:00Z"/>
          <w:rFonts w:ascii="Times New Roman" w:hAnsi="Times New Roman" w:cs="Times New Roman"/>
          <w:b/>
          <w:bCs/>
          <w:i/>
          <w:iCs/>
          <w:color w:val="auto"/>
          <w:szCs w:val="24"/>
        </w:rPr>
      </w:pPr>
      <w:bookmarkStart w:id="3988" w:name="_Hlk117295958"/>
      <w:r w:rsidRPr="002B569F">
        <w:rPr>
          <w:rFonts w:ascii="Times New Roman" w:hAnsi="Times New Roman" w:cs="Times New Roman"/>
          <w:b/>
          <w:bCs/>
          <w:i/>
          <w:iCs/>
          <w:color w:val="auto"/>
          <w:szCs w:val="24"/>
          <w:rPrChange w:id="3989" w:author="Camilo Andrés Díaz Gómez" w:date="2023-03-28T17:42:00Z">
            <w:rPr>
              <w:rFonts w:ascii="Times New Roman" w:eastAsiaTheme="minorHAnsi" w:hAnsi="Times New Roman" w:cstheme="minorBidi"/>
              <w:color w:val="auto"/>
            </w:rPr>
          </w:rPrChange>
        </w:rPr>
        <w:t xml:space="preserve">Algoritmo </w:t>
      </w:r>
      <w:del w:id="3990" w:author="Camilo Andrés Díaz Gómez" w:date="2023-03-14T21:26:00Z">
        <w:r w:rsidR="00E07D42" w:rsidRPr="002B569F" w:rsidDel="005C4C59">
          <w:rPr>
            <w:rFonts w:ascii="Times New Roman" w:hAnsi="Times New Roman" w:cs="Times New Roman"/>
            <w:b/>
            <w:bCs/>
            <w:i/>
            <w:iCs/>
            <w:color w:val="auto"/>
            <w:szCs w:val="24"/>
            <w:rPrChange w:id="3991" w:author="Camilo Andrés Díaz Gómez" w:date="2023-03-28T17:42:00Z">
              <w:rPr>
                <w:rFonts w:ascii="Times New Roman" w:eastAsiaTheme="minorHAnsi" w:hAnsi="Times New Roman" w:cstheme="minorBidi"/>
                <w:color w:val="auto"/>
              </w:rPr>
            </w:rPrChange>
          </w:rPr>
          <w:delText>De</w:delText>
        </w:r>
      </w:del>
      <w:ins w:id="3992" w:author="Camilo Andrés Díaz Gómez" w:date="2023-03-14T21:26:00Z">
        <w:r w:rsidR="005C4C59" w:rsidRPr="002B569F">
          <w:rPr>
            <w:rFonts w:ascii="Times New Roman" w:hAnsi="Times New Roman" w:cs="Times New Roman"/>
            <w:b/>
            <w:bCs/>
            <w:i/>
            <w:iCs/>
            <w:color w:val="auto"/>
            <w:szCs w:val="24"/>
          </w:rPr>
          <w:t>de</w:t>
        </w:r>
      </w:ins>
      <w:r w:rsidR="00E07D42" w:rsidRPr="002B569F">
        <w:rPr>
          <w:rFonts w:ascii="Times New Roman" w:hAnsi="Times New Roman" w:cs="Times New Roman"/>
          <w:b/>
          <w:bCs/>
          <w:i/>
          <w:iCs/>
          <w:color w:val="auto"/>
          <w:szCs w:val="24"/>
          <w:rPrChange w:id="3993" w:author="Camilo Andrés Díaz Gómez" w:date="2023-03-28T17:42:00Z">
            <w:rPr>
              <w:rFonts w:ascii="Times New Roman" w:eastAsiaTheme="minorHAnsi" w:hAnsi="Times New Roman" w:cstheme="minorBidi"/>
              <w:color w:val="auto"/>
            </w:rPr>
          </w:rPrChange>
        </w:rPr>
        <w:t xml:space="preserve"> Clasificación</w:t>
      </w:r>
      <w:bookmarkEnd w:id="3988"/>
      <w:del w:id="3994" w:author="Camilo Andrés Díaz Gómez" w:date="2023-03-14T21:13:00Z">
        <w:r w:rsidR="00E07D42" w:rsidRPr="002B569F" w:rsidDel="00C91454">
          <w:rPr>
            <w:rFonts w:ascii="Times New Roman" w:hAnsi="Times New Roman" w:cs="Times New Roman"/>
            <w:b/>
            <w:bCs/>
            <w:i/>
            <w:iCs/>
            <w:color w:val="auto"/>
            <w:szCs w:val="24"/>
            <w:rPrChange w:id="3995" w:author="Camilo Andrés Díaz Gómez" w:date="2023-03-28T17:42:00Z">
              <w:rPr>
                <w:rFonts w:ascii="Times New Roman" w:eastAsiaTheme="minorHAnsi" w:hAnsi="Times New Roman" w:cstheme="minorBidi"/>
                <w:color w:val="auto"/>
              </w:rPr>
            </w:rPrChange>
          </w:rPr>
          <w:delText>.</w:delText>
        </w:r>
      </w:del>
    </w:p>
    <w:p w14:paraId="68E017D3" w14:textId="77777777" w:rsidR="00EE67FE" w:rsidRPr="002B569F" w:rsidRDefault="00EE67FE">
      <w:pPr>
        <w:rPr>
          <w:rFonts w:cs="Times New Roman"/>
          <w:szCs w:val="24"/>
        </w:rPr>
        <w:pPrChange w:id="3996" w:author="Camilo Andrés Díaz Gómez" w:date="2023-03-28T17:43:00Z">
          <w:pPr>
            <w:ind w:firstLine="708"/>
          </w:pPr>
        </w:pPrChange>
      </w:pPr>
    </w:p>
    <w:p w14:paraId="669EB8CB" w14:textId="46FCE7DB" w:rsidR="000D40F7" w:rsidRPr="002B569F" w:rsidDel="002E28E0" w:rsidRDefault="000D40F7">
      <w:pPr>
        <w:ind w:left="1416" w:firstLine="708"/>
        <w:rPr>
          <w:del w:id="3997" w:author="Camilo Andrés Díaz Gómez" w:date="2023-03-14T20:17:00Z"/>
          <w:rFonts w:cs="Times New Roman"/>
          <w:szCs w:val="24"/>
          <w:rPrChange w:id="3998" w:author="Camilo Andrés Díaz Gómez" w:date="2023-03-28T17:42:00Z">
            <w:rPr>
              <w:del w:id="3999" w:author="Camilo Andrés Díaz Gómez" w:date="2023-03-14T20:17:00Z"/>
              <w:rFonts w:cs="Times New Roman"/>
              <w:color w:val="000000" w:themeColor="text1"/>
              <w:szCs w:val="24"/>
            </w:rPr>
          </w:rPrChange>
        </w:rPr>
        <w:pPrChange w:id="4000" w:author="Camilo Andrés Díaz Gómez" w:date="2023-03-28T17:53:00Z">
          <w:pPr>
            <w:ind w:left="708" w:firstLine="708"/>
          </w:pPr>
        </w:pPrChange>
      </w:pPr>
      <w:r w:rsidRPr="002B569F">
        <w:rPr>
          <w:rFonts w:cs="Times New Roman"/>
          <w:szCs w:val="24"/>
          <w:rPrChange w:id="4001" w:author="Camilo Andrés Díaz Gómez" w:date="2023-03-28T17:42:00Z">
            <w:rPr>
              <w:rFonts w:cs="Times New Roman"/>
              <w:color w:val="000000" w:themeColor="text1"/>
              <w:szCs w:val="24"/>
            </w:rPr>
          </w:rPrChange>
        </w:rPr>
        <w:t>El algoritmo de clasificación se utiliza para clasificar conjuntos de datos gracias a etiquetas de clase categórica. En otras palabras, este algoritmo determina si el dato a predecir pertenece o no a un grupo específico de datos en función de las características que lo componen</w:t>
      </w:r>
      <w:del w:id="4002" w:author="Camilo Andrés Díaz Gómez" w:date="2023-03-14T20:18:00Z">
        <w:r w:rsidRPr="002B569F" w:rsidDel="00952EC4">
          <w:rPr>
            <w:rFonts w:cs="Times New Roman"/>
            <w:szCs w:val="24"/>
            <w:rPrChange w:id="4003" w:author="Camilo Andrés Díaz Gómez" w:date="2023-03-28T17:42:00Z">
              <w:rPr>
                <w:rFonts w:cs="Times New Roman"/>
                <w:color w:val="000000" w:themeColor="text1"/>
                <w:szCs w:val="24"/>
              </w:rPr>
            </w:rPrChange>
          </w:rPr>
          <w:delText>.</w:delText>
        </w:r>
      </w:del>
      <w:r w:rsidRPr="002B569F">
        <w:rPr>
          <w:rFonts w:cs="Times New Roman"/>
          <w:szCs w:val="24"/>
          <w:rPrChange w:id="4004" w:author="Camilo Andrés Díaz Gómez" w:date="2023-03-28T17:42:00Z">
            <w:rPr>
              <w:rFonts w:cs="Times New Roman"/>
              <w:color w:val="000000" w:themeColor="text1"/>
              <w:szCs w:val="24"/>
            </w:rPr>
          </w:rPrChange>
        </w:rPr>
        <w:t xml:space="preserve"> </w:t>
      </w:r>
      <w:sdt>
        <w:sdtPr>
          <w:rPr>
            <w:rFonts w:cs="Times New Roman"/>
            <w:szCs w:val="24"/>
          </w:rPr>
          <w:id w:val="1091513929"/>
          <w:citation/>
        </w:sdtPr>
        <w:sdtContent>
          <w:r w:rsidRPr="002B569F">
            <w:rPr>
              <w:rFonts w:cs="Times New Roman"/>
              <w:szCs w:val="24"/>
              <w:rPrChange w:id="4005" w:author="Camilo Andrés Díaz Gómez" w:date="2023-03-28T17:42:00Z">
                <w:rPr>
                  <w:rFonts w:cs="Times New Roman"/>
                  <w:color w:val="000000" w:themeColor="text1"/>
                  <w:szCs w:val="24"/>
                </w:rPr>
              </w:rPrChange>
            </w:rPr>
            <w:fldChar w:fldCharType="begin"/>
          </w:r>
          <w:r w:rsidRPr="002B569F">
            <w:rPr>
              <w:rFonts w:cs="Times New Roman"/>
              <w:szCs w:val="24"/>
              <w:rPrChange w:id="4006" w:author="Camilo Andrés Díaz Gómez" w:date="2023-03-28T17:42:00Z">
                <w:rPr>
                  <w:rFonts w:cs="Times New Roman"/>
                  <w:color w:val="000000" w:themeColor="text1"/>
                  <w:szCs w:val="24"/>
                </w:rPr>
              </w:rPrChange>
            </w:rPr>
            <w:instrText xml:space="preserve"> CITATION Lil18 \l 9226 </w:instrText>
          </w:r>
          <w:r w:rsidRPr="002B569F">
            <w:rPr>
              <w:rFonts w:cs="Times New Roman"/>
              <w:szCs w:val="24"/>
              <w:rPrChange w:id="4007"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4008" w:author="Camilo Andrés Díaz Gómez" w:date="2023-03-28T17:42:00Z">
                <w:rPr>
                  <w:rFonts w:cs="Times New Roman"/>
                  <w:noProof/>
                  <w:color w:val="000000" w:themeColor="text1"/>
                  <w:szCs w:val="24"/>
                </w:rPr>
              </w:rPrChange>
            </w:rPr>
            <w:t>(Sandoval, 2018)</w:t>
          </w:r>
          <w:r w:rsidRPr="002B569F">
            <w:rPr>
              <w:rFonts w:cs="Times New Roman"/>
              <w:szCs w:val="24"/>
              <w:rPrChange w:id="4009" w:author="Camilo Andrés Díaz Gómez" w:date="2023-03-28T17:42:00Z">
                <w:rPr>
                  <w:rFonts w:cs="Times New Roman"/>
                  <w:color w:val="000000" w:themeColor="text1"/>
                  <w:szCs w:val="24"/>
                </w:rPr>
              </w:rPrChange>
            </w:rPr>
            <w:fldChar w:fldCharType="end"/>
          </w:r>
        </w:sdtContent>
      </w:sdt>
      <w:ins w:id="4010" w:author="Camilo Andrés Díaz Gómez" w:date="2023-03-27T22:42:00Z">
        <w:r w:rsidR="002E28E0" w:rsidRPr="002B569F">
          <w:rPr>
            <w:rFonts w:cs="Times New Roman"/>
            <w:szCs w:val="24"/>
            <w:rPrChange w:id="4011" w:author="Camilo Andrés Díaz Gómez" w:date="2023-03-28T17:42:00Z">
              <w:rPr>
                <w:rFonts w:cs="Times New Roman"/>
                <w:color w:val="000000" w:themeColor="text1"/>
                <w:szCs w:val="24"/>
              </w:rPr>
            </w:rPrChange>
          </w:rPr>
          <w:t>.</w:t>
        </w:r>
      </w:ins>
    </w:p>
    <w:p w14:paraId="01A75B4E" w14:textId="77777777" w:rsidR="002E28E0" w:rsidRPr="002B569F" w:rsidRDefault="002E28E0">
      <w:pPr>
        <w:ind w:left="1416" w:firstLine="708"/>
        <w:rPr>
          <w:ins w:id="4012" w:author="Camilo Andrés Díaz Gómez" w:date="2023-03-27T22:42:00Z"/>
          <w:rFonts w:cs="Times New Roman"/>
          <w:szCs w:val="24"/>
          <w:rPrChange w:id="4013" w:author="Camilo Andrés Díaz Gómez" w:date="2023-03-28T17:42:00Z">
            <w:rPr>
              <w:ins w:id="4014" w:author="Camilo Andrés Díaz Gómez" w:date="2023-03-27T22:42:00Z"/>
              <w:rFonts w:cs="Times New Roman"/>
              <w:color w:val="000000" w:themeColor="text1"/>
              <w:szCs w:val="24"/>
            </w:rPr>
          </w:rPrChange>
        </w:rPr>
        <w:pPrChange w:id="4015" w:author="Camilo Andrés Díaz Gómez" w:date="2023-03-28T17:53:00Z">
          <w:pPr>
            <w:ind w:firstLine="708"/>
          </w:pPr>
        </w:pPrChange>
      </w:pPr>
    </w:p>
    <w:p w14:paraId="4B56F1DE" w14:textId="77777777" w:rsidR="00E07D42" w:rsidRPr="002B569F" w:rsidRDefault="00E07D42">
      <w:pPr>
        <w:ind w:left="708" w:firstLine="708"/>
        <w:rPr>
          <w:rFonts w:cs="Times New Roman"/>
          <w:szCs w:val="24"/>
          <w:rPrChange w:id="4016" w:author="Camilo Andrés Díaz Gómez" w:date="2023-03-28T17:42:00Z">
            <w:rPr>
              <w:rFonts w:cs="Times New Roman"/>
              <w:color w:val="000000" w:themeColor="text1"/>
              <w:szCs w:val="24"/>
            </w:rPr>
          </w:rPrChange>
        </w:rPr>
        <w:pPrChange w:id="4017" w:author="Camilo Andrés Díaz Gómez" w:date="2023-03-28T17:43:00Z">
          <w:pPr>
            <w:ind w:firstLine="708"/>
          </w:pPr>
        </w:pPrChange>
      </w:pPr>
    </w:p>
    <w:p w14:paraId="0468EDDF" w14:textId="2BAC9983" w:rsidR="007A700C" w:rsidRPr="002B569F" w:rsidRDefault="007A700C" w:rsidP="002B569F">
      <w:pPr>
        <w:pStyle w:val="Ttulo5"/>
        <w:ind w:left="1428"/>
        <w:rPr>
          <w:ins w:id="4018" w:author="Camilo Andrés Díaz Gómez" w:date="2023-03-17T00:45: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4019" w:author="Camilo Andrés Díaz Gómez" w:date="2023-03-28T17:42:00Z">
            <w:rPr>
              <w:rFonts w:ascii="Times New Roman" w:eastAsiaTheme="minorHAnsi" w:hAnsi="Times New Roman" w:cstheme="minorBidi"/>
              <w:color w:val="auto"/>
            </w:rPr>
          </w:rPrChange>
        </w:rPr>
        <w:t xml:space="preserve">Algoritmo </w:t>
      </w:r>
      <w:del w:id="4020" w:author="Camilo Andrés Díaz Gómez" w:date="2023-03-14T21:26:00Z">
        <w:r w:rsidR="00E07D42" w:rsidRPr="002B569F" w:rsidDel="005C4C59">
          <w:rPr>
            <w:rFonts w:ascii="Times New Roman" w:hAnsi="Times New Roman" w:cs="Times New Roman"/>
            <w:b/>
            <w:bCs/>
            <w:i/>
            <w:iCs/>
            <w:color w:val="auto"/>
            <w:szCs w:val="24"/>
            <w:rPrChange w:id="4021" w:author="Camilo Andrés Díaz Gómez" w:date="2023-03-28T17:42:00Z">
              <w:rPr>
                <w:rFonts w:ascii="Times New Roman" w:eastAsiaTheme="minorHAnsi" w:hAnsi="Times New Roman" w:cstheme="minorBidi"/>
                <w:color w:val="auto"/>
              </w:rPr>
            </w:rPrChange>
          </w:rPr>
          <w:delText>De</w:delText>
        </w:r>
      </w:del>
      <w:ins w:id="4022" w:author="Camilo Andrés Díaz Gómez" w:date="2023-03-14T21:26:00Z">
        <w:r w:rsidR="005C4C59" w:rsidRPr="002B569F">
          <w:rPr>
            <w:rFonts w:ascii="Times New Roman" w:hAnsi="Times New Roman" w:cs="Times New Roman"/>
            <w:b/>
            <w:bCs/>
            <w:i/>
            <w:iCs/>
            <w:color w:val="auto"/>
            <w:szCs w:val="24"/>
          </w:rPr>
          <w:t>de</w:t>
        </w:r>
      </w:ins>
      <w:r w:rsidR="00E07D42" w:rsidRPr="002B569F">
        <w:rPr>
          <w:rFonts w:ascii="Times New Roman" w:hAnsi="Times New Roman" w:cs="Times New Roman"/>
          <w:b/>
          <w:bCs/>
          <w:i/>
          <w:iCs/>
          <w:color w:val="auto"/>
          <w:szCs w:val="24"/>
          <w:rPrChange w:id="4023" w:author="Camilo Andrés Díaz Gómez" w:date="2023-03-28T17:42:00Z">
            <w:rPr>
              <w:rFonts w:ascii="Times New Roman" w:eastAsiaTheme="minorHAnsi" w:hAnsi="Times New Roman" w:cstheme="minorBidi"/>
              <w:color w:val="auto"/>
            </w:rPr>
          </w:rPrChange>
        </w:rPr>
        <w:t xml:space="preserve"> Regresión</w:t>
      </w:r>
      <w:del w:id="4024" w:author="Camilo Andrés Díaz Gómez" w:date="2023-03-14T21:13:00Z">
        <w:r w:rsidR="00E07D42" w:rsidRPr="002B569F" w:rsidDel="00C91454">
          <w:rPr>
            <w:rFonts w:ascii="Times New Roman" w:hAnsi="Times New Roman" w:cs="Times New Roman"/>
            <w:b/>
            <w:bCs/>
            <w:i/>
            <w:iCs/>
            <w:color w:val="auto"/>
            <w:szCs w:val="24"/>
            <w:rPrChange w:id="4025" w:author="Camilo Andrés Díaz Gómez" w:date="2023-03-28T17:42:00Z">
              <w:rPr>
                <w:rFonts w:ascii="Times New Roman" w:eastAsiaTheme="minorHAnsi" w:hAnsi="Times New Roman" w:cstheme="minorBidi"/>
                <w:color w:val="auto"/>
              </w:rPr>
            </w:rPrChange>
          </w:rPr>
          <w:delText>.</w:delText>
        </w:r>
      </w:del>
    </w:p>
    <w:p w14:paraId="178A12C1" w14:textId="77777777" w:rsidR="00EE67FE" w:rsidRPr="002B569F" w:rsidRDefault="00EE67FE">
      <w:pPr>
        <w:rPr>
          <w:rFonts w:cs="Times New Roman"/>
          <w:szCs w:val="24"/>
        </w:rPr>
        <w:pPrChange w:id="4026" w:author="Camilo Andrés Díaz Gómez" w:date="2023-03-28T17:43:00Z">
          <w:pPr>
            <w:ind w:firstLine="708"/>
          </w:pPr>
        </w:pPrChange>
      </w:pPr>
    </w:p>
    <w:p w14:paraId="20193B5E" w14:textId="063661FE" w:rsidR="000D40F7" w:rsidRPr="002B569F" w:rsidRDefault="000D40F7">
      <w:pPr>
        <w:ind w:left="1416" w:firstLine="720"/>
        <w:rPr>
          <w:ins w:id="4027" w:author="Camilo Andrés Díaz Gómez" w:date="2023-03-14T20:18:00Z"/>
          <w:rFonts w:cs="Times New Roman"/>
          <w:szCs w:val="24"/>
          <w:rPrChange w:id="4028" w:author="Camilo Andrés Díaz Gómez" w:date="2023-03-28T17:42:00Z">
            <w:rPr>
              <w:ins w:id="4029" w:author="Camilo Andrés Díaz Gómez" w:date="2023-03-14T20:18:00Z"/>
              <w:rFonts w:cs="Times New Roman"/>
              <w:color w:val="000000" w:themeColor="text1"/>
              <w:szCs w:val="24"/>
            </w:rPr>
          </w:rPrChange>
        </w:rPr>
        <w:pPrChange w:id="4030" w:author="Camilo Andrés Díaz Gómez" w:date="2023-03-28T17:53:00Z">
          <w:pPr>
            <w:ind w:firstLine="720"/>
          </w:pPr>
        </w:pPrChange>
      </w:pPr>
      <w:r w:rsidRPr="002B569F">
        <w:rPr>
          <w:rFonts w:cs="Times New Roman"/>
          <w:szCs w:val="24"/>
          <w:rPrChange w:id="4031" w:author="Camilo Andrés Díaz Gómez" w:date="2023-03-28T17:42:00Z">
            <w:rPr>
              <w:rFonts w:cs="Times New Roman"/>
              <w:color w:val="000000" w:themeColor="text1"/>
              <w:szCs w:val="24"/>
            </w:rPr>
          </w:rPrChange>
        </w:rPr>
        <w:t>El algoritmo de regresión, por otro lado, se utiliza para predecir una característica de un elemento, generalmente un número, en función de las demás características que lo componen</w:t>
      </w:r>
      <w:del w:id="4032" w:author="Camilo Andrés Díaz Gómez" w:date="2023-03-14T20:18:00Z">
        <w:r w:rsidRPr="002B569F" w:rsidDel="00952EC4">
          <w:rPr>
            <w:rFonts w:cs="Times New Roman"/>
            <w:szCs w:val="24"/>
            <w:rPrChange w:id="4033" w:author="Camilo Andrés Díaz Gómez" w:date="2023-03-28T17:42:00Z">
              <w:rPr>
                <w:rFonts w:cs="Times New Roman"/>
                <w:color w:val="000000" w:themeColor="text1"/>
                <w:szCs w:val="24"/>
              </w:rPr>
            </w:rPrChange>
          </w:rPr>
          <w:delText>.</w:delText>
        </w:r>
      </w:del>
      <w:r w:rsidRPr="002B569F">
        <w:rPr>
          <w:rFonts w:cs="Times New Roman"/>
          <w:szCs w:val="24"/>
          <w:rPrChange w:id="4034" w:author="Camilo Andrés Díaz Gómez" w:date="2023-03-28T17:42:00Z">
            <w:rPr>
              <w:rFonts w:cs="Times New Roman"/>
              <w:color w:val="000000" w:themeColor="text1"/>
              <w:szCs w:val="24"/>
            </w:rPr>
          </w:rPrChange>
        </w:rPr>
        <w:t xml:space="preserve"> </w:t>
      </w:r>
      <w:sdt>
        <w:sdtPr>
          <w:rPr>
            <w:rFonts w:cs="Times New Roman"/>
            <w:szCs w:val="24"/>
          </w:rPr>
          <w:id w:val="-1429723473"/>
          <w:citation/>
        </w:sdtPr>
        <w:sdtContent>
          <w:r w:rsidRPr="002B569F">
            <w:rPr>
              <w:rFonts w:cs="Times New Roman"/>
              <w:szCs w:val="24"/>
              <w:rPrChange w:id="4035" w:author="Camilo Andrés Díaz Gómez" w:date="2023-03-28T17:42:00Z">
                <w:rPr>
                  <w:rFonts w:cs="Times New Roman"/>
                  <w:color w:val="000000" w:themeColor="text1"/>
                  <w:szCs w:val="24"/>
                </w:rPr>
              </w:rPrChange>
            </w:rPr>
            <w:fldChar w:fldCharType="begin"/>
          </w:r>
          <w:r w:rsidRPr="002B569F">
            <w:rPr>
              <w:rFonts w:cs="Times New Roman"/>
              <w:szCs w:val="24"/>
              <w:rPrChange w:id="4036" w:author="Camilo Andrés Díaz Gómez" w:date="2023-03-28T17:42:00Z">
                <w:rPr>
                  <w:rFonts w:cs="Times New Roman"/>
                  <w:color w:val="000000" w:themeColor="text1"/>
                  <w:szCs w:val="24"/>
                </w:rPr>
              </w:rPrChange>
            </w:rPr>
            <w:instrText xml:space="preserve"> CITATION Lil18 \l 9226 </w:instrText>
          </w:r>
          <w:r w:rsidRPr="002B569F">
            <w:rPr>
              <w:rFonts w:cs="Times New Roman"/>
              <w:szCs w:val="24"/>
              <w:rPrChange w:id="4037"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4038" w:author="Camilo Andrés Díaz Gómez" w:date="2023-03-28T17:42:00Z">
                <w:rPr>
                  <w:rFonts w:cs="Times New Roman"/>
                  <w:noProof/>
                  <w:color w:val="000000" w:themeColor="text1"/>
                  <w:szCs w:val="24"/>
                </w:rPr>
              </w:rPrChange>
            </w:rPr>
            <w:t>(Sandoval, 2018)</w:t>
          </w:r>
          <w:r w:rsidRPr="002B569F">
            <w:rPr>
              <w:rFonts w:cs="Times New Roman"/>
              <w:szCs w:val="24"/>
              <w:rPrChange w:id="4039" w:author="Camilo Andrés Díaz Gómez" w:date="2023-03-28T17:42:00Z">
                <w:rPr>
                  <w:rFonts w:cs="Times New Roman"/>
                  <w:color w:val="000000" w:themeColor="text1"/>
                  <w:szCs w:val="24"/>
                </w:rPr>
              </w:rPrChange>
            </w:rPr>
            <w:fldChar w:fldCharType="end"/>
          </w:r>
        </w:sdtContent>
      </w:sdt>
      <w:bookmarkStart w:id="4040" w:name="_Toc115172936"/>
      <w:ins w:id="4041" w:author="Camilo Andrés Díaz Gómez" w:date="2023-03-14T20:18:00Z">
        <w:r w:rsidR="00952EC4" w:rsidRPr="002B569F">
          <w:rPr>
            <w:rFonts w:cs="Times New Roman"/>
            <w:szCs w:val="24"/>
            <w:rPrChange w:id="4042" w:author="Camilo Andrés Díaz Gómez" w:date="2023-03-28T17:42:00Z">
              <w:rPr>
                <w:rFonts w:cs="Times New Roman"/>
                <w:color w:val="000000" w:themeColor="text1"/>
                <w:szCs w:val="24"/>
              </w:rPr>
            </w:rPrChange>
          </w:rPr>
          <w:t>.</w:t>
        </w:r>
      </w:ins>
    </w:p>
    <w:p w14:paraId="2F0A1F85" w14:textId="77777777" w:rsidR="00952EC4" w:rsidRPr="002B569F" w:rsidRDefault="00952EC4">
      <w:pPr>
        <w:ind w:firstLine="720"/>
        <w:rPr>
          <w:rFonts w:cs="Times New Roman"/>
          <w:szCs w:val="24"/>
          <w:rPrChange w:id="4043" w:author="Camilo Andrés Díaz Gómez" w:date="2023-03-28T17:42:00Z">
            <w:rPr>
              <w:rFonts w:cs="Times New Roman"/>
              <w:color w:val="000000" w:themeColor="text1"/>
              <w:szCs w:val="24"/>
            </w:rPr>
          </w:rPrChange>
        </w:rPr>
        <w:pPrChange w:id="4044" w:author="Camilo Andrés Díaz Gómez" w:date="2023-03-28T17:43:00Z">
          <w:pPr>
            <w:ind w:firstLine="708"/>
          </w:pPr>
        </w:pPrChange>
      </w:pPr>
    </w:p>
    <w:p w14:paraId="12A1543E" w14:textId="64E60AB8" w:rsidR="007A700C" w:rsidRPr="002B569F" w:rsidRDefault="007A700C" w:rsidP="002B569F">
      <w:pPr>
        <w:pStyle w:val="Ttulo4"/>
        <w:ind w:left="708"/>
        <w:rPr>
          <w:ins w:id="4045" w:author="Camilo Andrés Díaz Gómez" w:date="2023-03-17T00:45:00Z"/>
          <w:rFonts w:ascii="Times New Roman" w:hAnsi="Times New Roman" w:cs="Times New Roman"/>
          <w:b/>
          <w:bCs/>
          <w:color w:val="auto"/>
          <w:szCs w:val="24"/>
        </w:rPr>
      </w:pPr>
      <w:r w:rsidRPr="002B569F">
        <w:rPr>
          <w:rFonts w:ascii="Times New Roman" w:hAnsi="Times New Roman" w:cs="Times New Roman"/>
          <w:b/>
          <w:bCs/>
          <w:color w:val="auto"/>
          <w:szCs w:val="24"/>
          <w:rPrChange w:id="4046" w:author="Camilo Andrés Díaz Gómez" w:date="2023-03-28T17:42:00Z">
            <w:rPr>
              <w:rFonts w:ascii="Times New Roman" w:eastAsiaTheme="minorHAnsi" w:hAnsi="Times New Roman" w:cstheme="minorBidi"/>
              <w:i w:val="0"/>
              <w:iCs w:val="0"/>
              <w:color w:val="auto"/>
            </w:rPr>
          </w:rPrChange>
        </w:rPr>
        <w:t xml:space="preserve">No </w:t>
      </w:r>
      <w:r w:rsidR="00E07D42" w:rsidRPr="002B569F">
        <w:rPr>
          <w:rFonts w:ascii="Times New Roman" w:hAnsi="Times New Roman" w:cs="Times New Roman"/>
          <w:b/>
          <w:bCs/>
          <w:color w:val="auto"/>
          <w:szCs w:val="24"/>
          <w:rPrChange w:id="4047" w:author="Camilo Andrés Díaz Gómez" w:date="2023-03-28T17:42:00Z">
            <w:rPr>
              <w:rFonts w:ascii="Times New Roman" w:eastAsiaTheme="minorHAnsi" w:hAnsi="Times New Roman" w:cstheme="minorBidi"/>
              <w:i w:val="0"/>
              <w:iCs w:val="0"/>
              <w:color w:val="auto"/>
            </w:rPr>
          </w:rPrChange>
        </w:rPr>
        <w:t>Supervisados</w:t>
      </w:r>
      <w:bookmarkEnd w:id="4040"/>
    </w:p>
    <w:p w14:paraId="5496916E" w14:textId="77777777" w:rsidR="00EE67FE" w:rsidRPr="002B569F" w:rsidRDefault="00EE67FE" w:rsidP="002B569F">
      <w:pPr>
        <w:rPr>
          <w:rFonts w:cs="Times New Roman"/>
          <w:szCs w:val="24"/>
        </w:rPr>
      </w:pPr>
    </w:p>
    <w:p w14:paraId="11346836" w14:textId="61FCA6C0" w:rsidR="000D40F7" w:rsidRPr="002B569F" w:rsidRDefault="000D40F7">
      <w:pPr>
        <w:ind w:left="708" w:firstLine="720"/>
        <w:rPr>
          <w:rFonts w:cs="Times New Roman"/>
          <w:szCs w:val="24"/>
          <w:shd w:val="clear" w:color="auto" w:fill="FFFFFF"/>
          <w:rPrChange w:id="4048" w:author="Camilo Andrés Díaz Gómez" w:date="2023-03-28T17:42:00Z">
            <w:rPr>
              <w:rFonts w:cs="Times New Roman"/>
              <w:color w:val="000000" w:themeColor="text1"/>
              <w:szCs w:val="24"/>
              <w:shd w:val="clear" w:color="auto" w:fill="FFFFFF"/>
            </w:rPr>
          </w:rPrChange>
        </w:rPr>
        <w:pPrChange w:id="4049" w:author="Camilo Andrés Díaz Gómez" w:date="2023-03-28T17:53:00Z">
          <w:pPr>
            <w:ind w:firstLine="708"/>
          </w:pPr>
        </w:pPrChange>
      </w:pPr>
      <w:r w:rsidRPr="002B569F">
        <w:rPr>
          <w:rFonts w:cs="Times New Roman"/>
          <w:szCs w:val="24"/>
          <w:shd w:val="clear" w:color="auto" w:fill="FFFFFF"/>
          <w:rPrChange w:id="4050" w:author="Camilo Andrés Díaz Gómez" w:date="2023-03-28T17:42:00Z">
            <w:rPr>
              <w:rFonts w:cs="Times New Roman"/>
              <w:color w:val="000000" w:themeColor="text1"/>
              <w:szCs w:val="24"/>
              <w:shd w:val="clear" w:color="auto" w:fill="FFFFFF"/>
            </w:rPr>
          </w:rPrChange>
        </w:rPr>
        <w:t>Por otro lado, el aprendizaje no supervisado no se basa en la experiencia proporcionada por datos etiquetados, sino que se lleva a cabo a partir de elementos no etiquetados. En este tipo de aprendizaje, se intenta agrupar los datos no estructurados en función de las características que los componen</w:t>
      </w:r>
      <w:r w:rsidR="00CE074B" w:rsidRPr="002B569F">
        <w:rPr>
          <w:rFonts w:cs="Times New Roman"/>
          <w:szCs w:val="24"/>
          <w:shd w:val="clear" w:color="auto" w:fill="FFFFFF"/>
          <w:rPrChange w:id="4051" w:author="Camilo Andrés Díaz Gómez" w:date="2023-03-28T17:42:00Z">
            <w:rPr>
              <w:rFonts w:cs="Times New Roman"/>
              <w:color w:val="000000" w:themeColor="text1"/>
              <w:szCs w:val="24"/>
              <w:shd w:val="clear" w:color="auto" w:fill="FFFFFF"/>
            </w:rPr>
          </w:rPrChange>
        </w:rPr>
        <w:t xml:space="preserve"> </w:t>
      </w:r>
      <w:sdt>
        <w:sdtPr>
          <w:rPr>
            <w:rFonts w:cs="Times New Roman"/>
            <w:szCs w:val="24"/>
            <w:shd w:val="clear" w:color="auto" w:fill="FFFFFF"/>
          </w:rPr>
          <w:id w:val="-2050669129"/>
          <w:citation/>
        </w:sdtPr>
        <w:sdtContent>
          <w:r w:rsidR="00CE074B" w:rsidRPr="002B569F">
            <w:rPr>
              <w:rFonts w:cs="Times New Roman"/>
              <w:szCs w:val="24"/>
              <w:shd w:val="clear" w:color="auto" w:fill="FFFFFF"/>
              <w:rPrChange w:id="4052" w:author="Camilo Andrés Díaz Gómez" w:date="2023-03-28T17:42:00Z">
                <w:rPr>
                  <w:rFonts w:cs="Times New Roman"/>
                  <w:color w:val="000000" w:themeColor="text1"/>
                  <w:szCs w:val="24"/>
                  <w:shd w:val="clear" w:color="auto" w:fill="FFFFFF"/>
                </w:rPr>
              </w:rPrChange>
            </w:rPr>
            <w:fldChar w:fldCharType="begin"/>
          </w:r>
          <w:r w:rsidR="00CE074B" w:rsidRPr="002B569F">
            <w:rPr>
              <w:rFonts w:cs="Times New Roman"/>
              <w:szCs w:val="24"/>
              <w:shd w:val="clear" w:color="auto" w:fill="FFFFFF"/>
              <w:rPrChange w:id="4053" w:author="Camilo Andrés Díaz Gómez" w:date="2023-03-28T17:42:00Z">
                <w:rPr>
                  <w:rFonts w:cs="Times New Roman"/>
                  <w:color w:val="000000" w:themeColor="text1"/>
                  <w:szCs w:val="24"/>
                  <w:shd w:val="clear" w:color="auto" w:fill="FFFFFF"/>
                </w:rPr>
              </w:rPrChange>
            </w:rPr>
            <w:instrText xml:space="preserve"> CITATION Dra20 \l 9226 </w:instrText>
          </w:r>
          <w:r w:rsidR="00CE074B" w:rsidRPr="002B569F">
            <w:rPr>
              <w:rFonts w:cs="Times New Roman"/>
              <w:szCs w:val="24"/>
              <w:shd w:val="clear" w:color="auto" w:fill="FFFFFF"/>
              <w:rPrChange w:id="4054" w:author="Camilo Andrés Díaz Gómez" w:date="2023-03-28T17:42:00Z">
                <w:rPr>
                  <w:rFonts w:cs="Times New Roman"/>
                  <w:color w:val="000000" w:themeColor="text1"/>
                  <w:szCs w:val="24"/>
                  <w:shd w:val="clear" w:color="auto" w:fill="FFFFFF"/>
                </w:rPr>
              </w:rPrChange>
            </w:rPr>
            <w:fldChar w:fldCharType="separate"/>
          </w:r>
          <w:r w:rsidR="00CE074B" w:rsidRPr="002B569F">
            <w:rPr>
              <w:rFonts w:cs="Times New Roman"/>
              <w:noProof/>
              <w:szCs w:val="24"/>
              <w:shd w:val="clear" w:color="auto" w:fill="FFFFFF"/>
              <w:rPrChange w:id="4055" w:author="Camilo Andrés Díaz Gómez" w:date="2023-03-28T17:42:00Z">
                <w:rPr>
                  <w:rFonts w:cs="Times New Roman"/>
                  <w:noProof/>
                  <w:color w:val="000000" w:themeColor="text1"/>
                  <w:szCs w:val="24"/>
                  <w:shd w:val="clear" w:color="auto" w:fill="FFFFFF"/>
                </w:rPr>
              </w:rPrChange>
            </w:rPr>
            <w:t xml:space="preserve"> (Dra. Marianella Álvarez Vega, 2020)</w:t>
          </w:r>
          <w:r w:rsidR="00CE074B" w:rsidRPr="002B569F">
            <w:rPr>
              <w:rFonts w:cs="Times New Roman"/>
              <w:szCs w:val="24"/>
              <w:shd w:val="clear" w:color="auto" w:fill="FFFFFF"/>
              <w:rPrChange w:id="4056" w:author="Camilo Andrés Díaz Gómez" w:date="2023-03-28T17:42:00Z">
                <w:rPr>
                  <w:rFonts w:cs="Times New Roman"/>
                  <w:color w:val="000000" w:themeColor="text1"/>
                  <w:szCs w:val="24"/>
                  <w:shd w:val="clear" w:color="auto" w:fill="FFFFFF"/>
                </w:rPr>
              </w:rPrChange>
            </w:rPr>
            <w:fldChar w:fldCharType="end"/>
          </w:r>
        </w:sdtContent>
      </w:sdt>
      <w:r w:rsidRPr="002B569F">
        <w:rPr>
          <w:rFonts w:cs="Times New Roman"/>
          <w:szCs w:val="24"/>
          <w:shd w:val="clear" w:color="auto" w:fill="FFFFFF"/>
          <w:rPrChange w:id="4057" w:author="Camilo Andrés Díaz Gómez" w:date="2023-03-28T17:42:00Z">
            <w:rPr>
              <w:rFonts w:cs="Times New Roman"/>
              <w:color w:val="000000" w:themeColor="text1"/>
              <w:szCs w:val="24"/>
              <w:shd w:val="clear" w:color="auto" w:fill="FFFFFF"/>
            </w:rPr>
          </w:rPrChange>
        </w:rPr>
        <w:t>. El aprendizaje no supervisado se divide en dos métodos: agrupamiento y reducción de la dimensionalidad.</w:t>
      </w:r>
    </w:p>
    <w:p w14:paraId="5229854C" w14:textId="753FC03B" w:rsidR="007A700C" w:rsidRPr="002B569F" w:rsidRDefault="007A700C">
      <w:pPr>
        <w:ind w:firstLine="720"/>
        <w:rPr>
          <w:rFonts w:cs="Times New Roman"/>
          <w:i/>
          <w:iCs/>
          <w:szCs w:val="24"/>
          <w:shd w:val="clear" w:color="auto" w:fill="FFFFFF"/>
          <w:rPrChange w:id="4058" w:author="Camilo Andrés Díaz Gómez" w:date="2023-03-28T17:42:00Z">
            <w:rPr>
              <w:rFonts w:cs="Times New Roman"/>
              <w:i/>
              <w:iCs/>
              <w:color w:val="000000" w:themeColor="text1"/>
              <w:szCs w:val="24"/>
              <w:shd w:val="clear" w:color="auto" w:fill="FFFFFF"/>
            </w:rPr>
          </w:rPrChange>
        </w:rPr>
        <w:pPrChange w:id="4059" w:author="Camilo Andrés Díaz Gómez" w:date="2023-03-28T17:43:00Z">
          <w:pPr/>
        </w:pPrChange>
      </w:pPr>
    </w:p>
    <w:p w14:paraId="1D671728" w14:textId="16E09621" w:rsidR="00E07D42" w:rsidRPr="002B569F" w:rsidRDefault="007A700C" w:rsidP="002B569F">
      <w:pPr>
        <w:pStyle w:val="Ttulo5"/>
        <w:ind w:left="1416"/>
        <w:rPr>
          <w:ins w:id="4060" w:author="Camilo Andrés Díaz Gómez" w:date="2023-03-17T00:45: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4061" w:author="Camilo Andrés Díaz Gómez" w:date="2023-03-28T17:42:00Z">
            <w:rPr>
              <w:rFonts w:ascii="Times New Roman" w:eastAsiaTheme="minorHAnsi" w:hAnsi="Times New Roman" w:cstheme="minorBidi"/>
              <w:color w:val="auto"/>
            </w:rPr>
          </w:rPrChange>
        </w:rPr>
        <w:t>Agrupamiento</w:t>
      </w:r>
      <w:del w:id="4062" w:author="Camilo Andrés Díaz Gómez" w:date="2023-03-14T21:13:00Z">
        <w:r w:rsidR="00E07D42" w:rsidRPr="002B569F" w:rsidDel="00C91454">
          <w:rPr>
            <w:rFonts w:ascii="Times New Roman" w:hAnsi="Times New Roman" w:cs="Times New Roman"/>
            <w:b/>
            <w:bCs/>
            <w:i/>
            <w:iCs/>
            <w:color w:val="auto"/>
            <w:szCs w:val="24"/>
            <w:rPrChange w:id="4063" w:author="Camilo Andrés Díaz Gómez" w:date="2023-03-28T17:42:00Z">
              <w:rPr>
                <w:rFonts w:ascii="Times New Roman" w:eastAsiaTheme="minorHAnsi" w:hAnsi="Times New Roman" w:cstheme="minorBidi"/>
                <w:color w:val="auto"/>
              </w:rPr>
            </w:rPrChange>
          </w:rPr>
          <w:delText>.</w:delText>
        </w:r>
      </w:del>
    </w:p>
    <w:p w14:paraId="40EC30A7" w14:textId="77777777" w:rsidR="00EE67FE" w:rsidRPr="002B569F" w:rsidRDefault="00EE67FE">
      <w:pPr>
        <w:rPr>
          <w:rFonts w:cs="Times New Roman"/>
          <w:szCs w:val="24"/>
        </w:rPr>
        <w:pPrChange w:id="4064" w:author="Camilo Andrés Díaz Gómez" w:date="2023-03-28T17:43:00Z">
          <w:pPr>
            <w:ind w:firstLine="708"/>
          </w:pPr>
        </w:pPrChange>
      </w:pPr>
    </w:p>
    <w:p w14:paraId="6F7FD20F" w14:textId="0809777C" w:rsidR="007A700C" w:rsidRPr="002B569F" w:rsidRDefault="00CE074B">
      <w:pPr>
        <w:ind w:left="1416" w:firstLine="720"/>
        <w:rPr>
          <w:rFonts w:cs="Times New Roman"/>
          <w:szCs w:val="24"/>
          <w:shd w:val="clear" w:color="auto" w:fill="FFFFFF"/>
          <w:rPrChange w:id="4065" w:author="Camilo Andrés Díaz Gómez" w:date="2023-03-28T17:42:00Z">
            <w:rPr>
              <w:rFonts w:cs="Times New Roman"/>
              <w:color w:val="000000" w:themeColor="text1"/>
              <w:szCs w:val="24"/>
              <w:shd w:val="clear" w:color="auto" w:fill="FFFFFF"/>
            </w:rPr>
          </w:rPrChange>
        </w:rPr>
        <w:pPrChange w:id="4066" w:author="Camilo Andrés Díaz Gómez" w:date="2023-03-28T17:53:00Z">
          <w:pPr>
            <w:ind w:firstLine="708"/>
          </w:pPr>
        </w:pPrChange>
      </w:pPr>
      <w:r w:rsidRPr="002B569F">
        <w:rPr>
          <w:rFonts w:cs="Times New Roman"/>
          <w:szCs w:val="24"/>
          <w:rPrChange w:id="4067" w:author="Camilo Andrés Díaz Gómez" w:date="2023-03-28T17:42:00Z">
            <w:rPr>
              <w:rFonts w:cs="Times New Roman"/>
              <w:color w:val="000000" w:themeColor="text1"/>
              <w:szCs w:val="24"/>
            </w:rPr>
          </w:rPrChange>
        </w:rPr>
        <w:lastRenderedPageBreak/>
        <w:t>El agrupamiento se utiliza para interpretar los datos y agruparlos por similitudes en función de las características en las que están compuestos. Esto permite estructurar y organizar los datos que no tienen una etiqueta que los defina en un grupo específico, como ocurre en los algoritmos de clasificación en el aprendizaje supervisado</w:t>
      </w:r>
      <w:del w:id="4068" w:author="Camilo Andrés Díaz Gómez" w:date="2023-03-14T20:18:00Z">
        <w:r w:rsidRPr="002B569F" w:rsidDel="00952EC4">
          <w:rPr>
            <w:rFonts w:cs="Times New Roman"/>
            <w:szCs w:val="24"/>
            <w:rPrChange w:id="4069" w:author="Camilo Andrés Díaz Gómez" w:date="2023-03-28T17:42:00Z">
              <w:rPr>
                <w:rFonts w:cs="Times New Roman"/>
                <w:color w:val="000000" w:themeColor="text1"/>
                <w:szCs w:val="24"/>
              </w:rPr>
            </w:rPrChange>
          </w:rPr>
          <w:delText>.</w:delText>
        </w:r>
      </w:del>
      <w:sdt>
        <w:sdtPr>
          <w:rPr>
            <w:rFonts w:cs="Times New Roman"/>
            <w:szCs w:val="24"/>
            <w:shd w:val="clear" w:color="auto" w:fill="FFFFFF"/>
          </w:rPr>
          <w:id w:val="2055278411"/>
          <w:citation/>
        </w:sdtPr>
        <w:sdtContent>
          <w:r w:rsidR="007A700C" w:rsidRPr="002B569F">
            <w:rPr>
              <w:rFonts w:cs="Times New Roman"/>
              <w:szCs w:val="24"/>
              <w:shd w:val="clear" w:color="auto" w:fill="FFFFFF"/>
              <w:rPrChange w:id="4070" w:author="Camilo Andrés Díaz Gómez" w:date="2023-03-28T17:42:00Z">
                <w:rPr>
                  <w:rFonts w:cs="Times New Roman"/>
                  <w:color w:val="000000" w:themeColor="text1"/>
                  <w:szCs w:val="24"/>
                  <w:shd w:val="clear" w:color="auto" w:fill="FFFFFF"/>
                </w:rPr>
              </w:rPrChange>
            </w:rPr>
            <w:fldChar w:fldCharType="begin"/>
          </w:r>
          <w:r w:rsidR="007A700C" w:rsidRPr="002B569F">
            <w:rPr>
              <w:rFonts w:cs="Times New Roman"/>
              <w:szCs w:val="24"/>
              <w:shd w:val="clear" w:color="auto" w:fill="FFFFFF"/>
              <w:rPrChange w:id="4071" w:author="Camilo Andrés Díaz Gómez" w:date="2023-03-28T17:42:00Z">
                <w:rPr>
                  <w:rFonts w:cs="Times New Roman"/>
                  <w:color w:val="000000" w:themeColor="text1"/>
                  <w:szCs w:val="24"/>
                  <w:shd w:val="clear" w:color="auto" w:fill="FFFFFF"/>
                </w:rPr>
              </w:rPrChange>
            </w:rPr>
            <w:instrText xml:space="preserve"> CITATION Gon15 \l 9226 </w:instrText>
          </w:r>
          <w:r w:rsidR="007A700C" w:rsidRPr="002B569F">
            <w:rPr>
              <w:rFonts w:cs="Times New Roman"/>
              <w:szCs w:val="24"/>
              <w:shd w:val="clear" w:color="auto" w:fill="FFFFFF"/>
              <w:rPrChange w:id="4072" w:author="Camilo Andrés Díaz Gómez" w:date="2023-03-28T17:42:00Z">
                <w:rPr>
                  <w:rFonts w:cs="Times New Roman"/>
                  <w:color w:val="000000" w:themeColor="text1"/>
                  <w:szCs w:val="24"/>
                  <w:shd w:val="clear" w:color="auto" w:fill="FFFFFF"/>
                </w:rPr>
              </w:rPrChange>
            </w:rPr>
            <w:fldChar w:fldCharType="separate"/>
          </w:r>
          <w:r w:rsidR="007A700C" w:rsidRPr="002B569F">
            <w:rPr>
              <w:rFonts w:cs="Times New Roman"/>
              <w:noProof/>
              <w:szCs w:val="24"/>
              <w:shd w:val="clear" w:color="auto" w:fill="FFFFFF"/>
              <w:rPrChange w:id="4073" w:author="Camilo Andrés Díaz Gómez" w:date="2023-03-28T17:42:00Z">
                <w:rPr>
                  <w:rFonts w:cs="Times New Roman"/>
                  <w:noProof/>
                  <w:color w:val="000000" w:themeColor="text1"/>
                  <w:szCs w:val="24"/>
                  <w:shd w:val="clear" w:color="auto" w:fill="FFFFFF"/>
                </w:rPr>
              </w:rPrChange>
            </w:rPr>
            <w:t xml:space="preserve"> (González, 2015)</w:t>
          </w:r>
          <w:r w:rsidR="007A700C" w:rsidRPr="002B569F">
            <w:rPr>
              <w:rFonts w:cs="Times New Roman"/>
              <w:szCs w:val="24"/>
              <w:shd w:val="clear" w:color="auto" w:fill="FFFFFF"/>
              <w:rPrChange w:id="4074" w:author="Camilo Andrés Díaz Gómez" w:date="2023-03-28T17:42:00Z">
                <w:rPr>
                  <w:rFonts w:cs="Times New Roman"/>
                  <w:color w:val="000000" w:themeColor="text1"/>
                  <w:szCs w:val="24"/>
                  <w:shd w:val="clear" w:color="auto" w:fill="FFFFFF"/>
                </w:rPr>
              </w:rPrChange>
            </w:rPr>
            <w:fldChar w:fldCharType="end"/>
          </w:r>
        </w:sdtContent>
      </w:sdt>
      <w:ins w:id="4075" w:author="Camilo Andrés Díaz Gómez" w:date="2023-03-14T20:18:00Z">
        <w:r w:rsidR="00952EC4" w:rsidRPr="002B569F">
          <w:rPr>
            <w:rFonts w:cs="Times New Roman"/>
            <w:szCs w:val="24"/>
            <w:shd w:val="clear" w:color="auto" w:fill="FFFFFF"/>
            <w:rPrChange w:id="4076" w:author="Camilo Andrés Díaz Gómez" w:date="2023-03-28T17:42:00Z">
              <w:rPr>
                <w:rFonts w:cs="Times New Roman"/>
                <w:color w:val="000000" w:themeColor="text1"/>
                <w:szCs w:val="24"/>
                <w:shd w:val="clear" w:color="auto" w:fill="FFFFFF"/>
              </w:rPr>
            </w:rPrChange>
          </w:rPr>
          <w:t>.</w:t>
        </w:r>
      </w:ins>
    </w:p>
    <w:p w14:paraId="0BE5CA59" w14:textId="77777777" w:rsidR="00E07D42" w:rsidRPr="002B569F" w:rsidRDefault="00E07D42">
      <w:pPr>
        <w:ind w:left="708" w:firstLine="720"/>
        <w:rPr>
          <w:rFonts w:cs="Times New Roman"/>
          <w:szCs w:val="24"/>
          <w:rPrChange w:id="4077" w:author="Camilo Andrés Díaz Gómez" w:date="2023-03-28T17:42:00Z">
            <w:rPr>
              <w:rFonts w:cs="Times New Roman"/>
              <w:color w:val="000000" w:themeColor="text1"/>
            </w:rPr>
          </w:rPrChange>
        </w:rPr>
        <w:pPrChange w:id="4078" w:author="Camilo Andrés Díaz Gómez" w:date="2023-03-28T17:43:00Z">
          <w:pPr>
            <w:ind w:firstLine="708"/>
          </w:pPr>
        </w:pPrChange>
      </w:pPr>
    </w:p>
    <w:p w14:paraId="4175D5CD" w14:textId="5632C28E" w:rsidR="00E07D42" w:rsidRPr="002B569F" w:rsidRDefault="007A700C" w:rsidP="002B569F">
      <w:pPr>
        <w:pStyle w:val="Ttulo5"/>
        <w:ind w:left="1428"/>
        <w:rPr>
          <w:ins w:id="4079" w:author="Camilo Andrés Díaz Gómez" w:date="2023-03-17T00:46: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4080" w:author="Camilo Andrés Díaz Gómez" w:date="2023-03-28T17:42:00Z">
            <w:rPr>
              <w:rFonts w:ascii="Times New Roman" w:eastAsiaTheme="minorHAnsi" w:hAnsi="Times New Roman" w:cstheme="minorBidi"/>
              <w:color w:val="auto"/>
            </w:rPr>
          </w:rPrChange>
        </w:rPr>
        <w:t>Reducción de la dimensionalidad</w:t>
      </w:r>
      <w:del w:id="4081" w:author="Camilo Andrés Díaz Gómez" w:date="2023-03-14T21:14:00Z">
        <w:r w:rsidR="00E07D42" w:rsidRPr="002B569F" w:rsidDel="00C91454">
          <w:rPr>
            <w:rFonts w:ascii="Times New Roman" w:hAnsi="Times New Roman" w:cs="Times New Roman"/>
            <w:b/>
            <w:bCs/>
            <w:i/>
            <w:iCs/>
            <w:color w:val="auto"/>
            <w:szCs w:val="24"/>
            <w:rPrChange w:id="4082" w:author="Camilo Andrés Díaz Gómez" w:date="2023-03-28T17:42:00Z">
              <w:rPr>
                <w:rFonts w:ascii="Times New Roman" w:eastAsiaTheme="minorHAnsi" w:hAnsi="Times New Roman" w:cstheme="minorBidi"/>
                <w:color w:val="auto"/>
              </w:rPr>
            </w:rPrChange>
          </w:rPr>
          <w:delText>.</w:delText>
        </w:r>
      </w:del>
    </w:p>
    <w:p w14:paraId="745EB0C7" w14:textId="77777777" w:rsidR="00EE67FE" w:rsidRPr="002B569F" w:rsidRDefault="00EE67FE">
      <w:pPr>
        <w:rPr>
          <w:rFonts w:cs="Times New Roman"/>
          <w:szCs w:val="24"/>
        </w:rPr>
        <w:pPrChange w:id="4083" w:author="Camilo Andrés Díaz Gómez" w:date="2023-03-28T17:43:00Z">
          <w:pPr>
            <w:ind w:firstLine="708"/>
          </w:pPr>
        </w:pPrChange>
      </w:pPr>
    </w:p>
    <w:p w14:paraId="4B2A74EF" w14:textId="6593EE54" w:rsidR="007A700C" w:rsidRPr="002B569F" w:rsidRDefault="00CE074B">
      <w:pPr>
        <w:ind w:left="1416" w:firstLine="720"/>
        <w:rPr>
          <w:rFonts w:cs="Times New Roman"/>
          <w:szCs w:val="24"/>
          <w:rPrChange w:id="4084" w:author="Camilo Andrés Díaz Gómez" w:date="2023-03-28T17:42:00Z">
            <w:rPr>
              <w:rFonts w:cs="Times New Roman"/>
              <w:color w:val="000000" w:themeColor="text1"/>
              <w:szCs w:val="24"/>
            </w:rPr>
          </w:rPrChange>
        </w:rPr>
        <w:pPrChange w:id="4085" w:author="Camilo Andrés Díaz Gómez" w:date="2023-03-28T17:53:00Z">
          <w:pPr>
            <w:ind w:firstLine="708"/>
          </w:pPr>
        </w:pPrChange>
      </w:pPr>
      <w:r w:rsidRPr="002B569F">
        <w:rPr>
          <w:rFonts w:cs="Times New Roman"/>
          <w:szCs w:val="24"/>
          <w:rPrChange w:id="4086" w:author="Camilo Andrés Díaz Gómez" w:date="2023-03-28T17:42:00Z">
            <w:rPr>
              <w:rFonts w:cs="Times New Roman"/>
              <w:color w:val="000000" w:themeColor="text1"/>
              <w:szCs w:val="24"/>
            </w:rPr>
          </w:rPrChange>
        </w:rPr>
        <w:t>La reducción de la dimensionalidad se utiliza para seleccionar las características más relevantes o representativas para la clasificación objetivo de los diferentes conjuntos de datos. Al mismo tiempo, se descartan las características menos importantes, lo que permite una mayor eficiencia en el modelo de aprendizaje</w:t>
      </w:r>
      <w:del w:id="4087" w:author="Camilo Andrés Díaz Gómez" w:date="2023-03-14T20:19:00Z">
        <w:r w:rsidRPr="002B569F" w:rsidDel="00952EC4">
          <w:rPr>
            <w:rFonts w:cs="Times New Roman"/>
            <w:szCs w:val="24"/>
            <w:rPrChange w:id="4088" w:author="Camilo Andrés Díaz Gómez" w:date="2023-03-28T17:42:00Z">
              <w:rPr>
                <w:rFonts w:cs="Times New Roman"/>
                <w:color w:val="000000" w:themeColor="text1"/>
                <w:szCs w:val="24"/>
              </w:rPr>
            </w:rPrChange>
          </w:rPr>
          <w:delText>.</w:delText>
        </w:r>
      </w:del>
      <w:r w:rsidR="007A700C" w:rsidRPr="002B569F">
        <w:rPr>
          <w:rFonts w:cs="Times New Roman"/>
          <w:szCs w:val="24"/>
          <w:rPrChange w:id="4089" w:author="Camilo Andrés Díaz Gómez" w:date="2023-03-28T17:42:00Z">
            <w:rPr>
              <w:rFonts w:cs="Times New Roman"/>
              <w:color w:val="000000" w:themeColor="text1"/>
              <w:szCs w:val="24"/>
            </w:rPr>
          </w:rPrChange>
        </w:rPr>
        <w:t xml:space="preserve"> </w:t>
      </w:r>
      <w:sdt>
        <w:sdtPr>
          <w:rPr>
            <w:rFonts w:cs="Times New Roman"/>
            <w:szCs w:val="24"/>
          </w:rPr>
          <w:id w:val="-110367966"/>
          <w:citation/>
        </w:sdtPr>
        <w:sdtContent>
          <w:r w:rsidR="007A700C" w:rsidRPr="002B569F">
            <w:rPr>
              <w:rFonts w:cs="Times New Roman"/>
              <w:szCs w:val="24"/>
              <w:rPrChange w:id="4090" w:author="Camilo Andrés Díaz Gómez" w:date="2023-03-28T17:42:00Z">
                <w:rPr>
                  <w:rFonts w:cs="Times New Roman"/>
                  <w:color w:val="000000" w:themeColor="text1"/>
                  <w:szCs w:val="24"/>
                </w:rPr>
              </w:rPrChange>
            </w:rPr>
            <w:fldChar w:fldCharType="begin"/>
          </w:r>
          <w:r w:rsidR="007A700C" w:rsidRPr="002B569F">
            <w:rPr>
              <w:rFonts w:cs="Times New Roman"/>
              <w:szCs w:val="24"/>
              <w:rPrChange w:id="4091" w:author="Camilo Andrés Díaz Gómez" w:date="2023-03-28T17:42:00Z">
                <w:rPr>
                  <w:rFonts w:cs="Times New Roman"/>
                  <w:color w:val="000000" w:themeColor="text1"/>
                  <w:szCs w:val="24"/>
                </w:rPr>
              </w:rPrChange>
            </w:rPr>
            <w:instrText xml:space="preserve"> CITATION Sof21 \l 9226 </w:instrText>
          </w:r>
          <w:r w:rsidR="007A700C" w:rsidRPr="002B569F">
            <w:rPr>
              <w:rFonts w:cs="Times New Roman"/>
              <w:szCs w:val="24"/>
              <w:rPrChange w:id="4092" w:author="Camilo Andrés Díaz Gómez" w:date="2023-03-28T17:42:00Z">
                <w:rPr>
                  <w:rFonts w:cs="Times New Roman"/>
                  <w:color w:val="000000" w:themeColor="text1"/>
                  <w:szCs w:val="24"/>
                </w:rPr>
              </w:rPrChange>
            </w:rPr>
            <w:fldChar w:fldCharType="separate"/>
          </w:r>
          <w:r w:rsidR="007A700C" w:rsidRPr="002B569F">
            <w:rPr>
              <w:rFonts w:cs="Times New Roman"/>
              <w:noProof/>
              <w:szCs w:val="24"/>
              <w:rPrChange w:id="4093" w:author="Camilo Andrés Díaz Gómez" w:date="2023-03-28T17:42:00Z">
                <w:rPr>
                  <w:rFonts w:cs="Times New Roman"/>
                  <w:noProof/>
                  <w:color w:val="000000" w:themeColor="text1"/>
                  <w:szCs w:val="24"/>
                </w:rPr>
              </w:rPrChange>
            </w:rPr>
            <w:t>(Softtek, 2021)</w:t>
          </w:r>
          <w:r w:rsidR="007A700C" w:rsidRPr="002B569F">
            <w:rPr>
              <w:rFonts w:cs="Times New Roman"/>
              <w:szCs w:val="24"/>
              <w:rPrChange w:id="4094" w:author="Camilo Andrés Díaz Gómez" w:date="2023-03-28T17:42:00Z">
                <w:rPr>
                  <w:rFonts w:cs="Times New Roman"/>
                  <w:color w:val="000000" w:themeColor="text1"/>
                  <w:szCs w:val="24"/>
                </w:rPr>
              </w:rPrChange>
            </w:rPr>
            <w:fldChar w:fldCharType="end"/>
          </w:r>
        </w:sdtContent>
      </w:sdt>
      <w:ins w:id="4095" w:author="Camilo Andrés Díaz Gómez" w:date="2023-03-14T20:18:00Z">
        <w:r w:rsidR="00952EC4" w:rsidRPr="002B569F">
          <w:rPr>
            <w:rFonts w:cs="Times New Roman"/>
            <w:szCs w:val="24"/>
            <w:rPrChange w:id="4096" w:author="Camilo Andrés Díaz Gómez" w:date="2023-03-28T17:42:00Z">
              <w:rPr>
                <w:rFonts w:cs="Times New Roman"/>
                <w:color w:val="000000" w:themeColor="text1"/>
                <w:szCs w:val="24"/>
              </w:rPr>
            </w:rPrChange>
          </w:rPr>
          <w:t>.</w:t>
        </w:r>
      </w:ins>
    </w:p>
    <w:p w14:paraId="43C77715" w14:textId="36D4CEE4" w:rsidR="007A700C" w:rsidRPr="002B569F" w:rsidDel="00EE67FE" w:rsidRDefault="007A700C">
      <w:pPr>
        <w:pStyle w:val="PrrAPA"/>
        <w:ind w:firstLine="720"/>
        <w:rPr>
          <w:del w:id="4097" w:author="Camilo Andrés Díaz Gómez" w:date="2023-03-17T00:46:00Z"/>
          <w:b/>
          <w:bCs/>
          <w:i/>
          <w:iCs/>
          <w:rPrChange w:id="4098" w:author="Camilo Andrés Díaz Gómez" w:date="2023-03-28T17:42:00Z">
            <w:rPr>
              <w:del w:id="4099" w:author="Camilo Andrés Díaz Gómez" w:date="2023-03-17T00:46:00Z"/>
              <w:b/>
              <w:bCs/>
              <w:i/>
              <w:iCs/>
              <w:color w:val="000000" w:themeColor="text1"/>
            </w:rPr>
          </w:rPrChange>
        </w:rPr>
        <w:pPrChange w:id="4100" w:author="Camilo Andrés Díaz Gómez" w:date="2023-03-28T17:43:00Z">
          <w:pPr>
            <w:pStyle w:val="PrrAPA"/>
            <w:ind w:firstLine="0"/>
          </w:pPr>
        </w:pPrChange>
      </w:pPr>
    </w:p>
    <w:p w14:paraId="5BA85B11" w14:textId="77777777" w:rsidR="007A700C" w:rsidRPr="002B569F" w:rsidRDefault="007A700C" w:rsidP="002B569F">
      <w:pPr>
        <w:rPr>
          <w:rFonts w:cs="Times New Roman"/>
          <w:b/>
          <w:bCs/>
          <w:i/>
          <w:iCs/>
          <w:szCs w:val="24"/>
        </w:rPr>
      </w:pPr>
    </w:p>
    <w:p w14:paraId="55A08EB0" w14:textId="5869F08B" w:rsidR="004D7820" w:rsidRPr="002B569F" w:rsidRDefault="004D7820" w:rsidP="002B569F">
      <w:pPr>
        <w:pStyle w:val="Ttulo4"/>
        <w:ind w:left="708"/>
        <w:rPr>
          <w:ins w:id="4101" w:author="Camilo Andrés Díaz Gómez" w:date="2023-03-17T00:46:00Z"/>
          <w:rFonts w:ascii="Times New Roman" w:hAnsi="Times New Roman" w:cs="Times New Roman"/>
          <w:b/>
          <w:bCs/>
          <w:color w:val="auto"/>
          <w:szCs w:val="24"/>
        </w:rPr>
      </w:pPr>
      <w:r w:rsidRPr="002B569F">
        <w:rPr>
          <w:rFonts w:ascii="Times New Roman" w:hAnsi="Times New Roman" w:cs="Times New Roman"/>
          <w:b/>
          <w:bCs/>
          <w:color w:val="auto"/>
          <w:szCs w:val="24"/>
          <w:rPrChange w:id="4102" w:author="Camilo Andrés Díaz Gómez" w:date="2023-03-28T17:42:00Z">
            <w:rPr>
              <w:rFonts w:ascii="Times New Roman" w:eastAsiaTheme="minorHAnsi" w:hAnsi="Times New Roman" w:cstheme="minorBidi"/>
              <w:color w:val="auto"/>
            </w:rPr>
          </w:rPrChange>
        </w:rPr>
        <w:t>Por esfuerzo</w:t>
      </w:r>
    </w:p>
    <w:p w14:paraId="733DF1AA" w14:textId="77777777" w:rsidR="00EE67FE" w:rsidRPr="002B569F" w:rsidRDefault="00EE67FE" w:rsidP="002B569F">
      <w:pPr>
        <w:rPr>
          <w:rFonts w:cs="Times New Roman"/>
          <w:szCs w:val="24"/>
          <w:rPrChange w:id="4103" w:author="Camilo Andrés Díaz Gómez" w:date="2023-03-28T17:42:00Z">
            <w:rPr>
              <w:i/>
              <w:iCs/>
            </w:rPr>
          </w:rPrChange>
        </w:rPr>
      </w:pPr>
    </w:p>
    <w:p w14:paraId="0CF21236" w14:textId="4185E786" w:rsidR="007A700C" w:rsidRPr="002B569F" w:rsidRDefault="00A77CC0">
      <w:pPr>
        <w:ind w:left="708" w:firstLine="720"/>
        <w:rPr>
          <w:rFonts w:cs="Times New Roman"/>
          <w:b/>
          <w:bCs/>
          <w:szCs w:val="24"/>
        </w:rPr>
        <w:pPrChange w:id="4104" w:author="Camilo Andrés Díaz Gómez" w:date="2023-03-28T17:53:00Z">
          <w:pPr>
            <w:ind w:firstLine="708"/>
          </w:pPr>
        </w:pPrChange>
      </w:pPr>
      <w:r w:rsidRPr="002B569F">
        <w:rPr>
          <w:rFonts w:cs="Times New Roman"/>
          <w:szCs w:val="24"/>
          <w:shd w:val="clear" w:color="auto" w:fill="FFFFFF"/>
          <w:rPrChange w:id="4105" w:author="Camilo Andrés Díaz Gómez" w:date="2023-03-28T17:42:00Z">
            <w:rPr>
              <w:rFonts w:cs="Times New Roman"/>
              <w:color w:val="000000" w:themeColor="text1"/>
              <w:szCs w:val="24"/>
              <w:shd w:val="clear" w:color="auto" w:fill="FFFFFF"/>
            </w:rPr>
          </w:rPrChange>
        </w:rPr>
        <w:t>El aprendizaje por esfuerzo (también conocido como aprendizaje activo o aprendizaje semisupervisado) es una técnica de aprendizaje automático en la que el modelo se entrena a partir de un conjunto inicial de datos etiquetados y luego solicita al usuario que proporcione etiquetas adicionales para una selección estratégica de los datos no etiquetados para mejorar el modelo. En lugar de requerir grandes conjuntos de datos etiquetados, el aprendizaje por esfuerzo permite entrenar modelos precisos con una cantidad relativamente pequeña de datos.</w:t>
      </w:r>
    </w:p>
    <w:p w14:paraId="4010793A" w14:textId="0AF07EDB" w:rsidR="00DA6908" w:rsidRPr="002B569F" w:rsidRDefault="00DA6908">
      <w:pPr>
        <w:spacing w:after="160"/>
        <w:jc w:val="left"/>
        <w:rPr>
          <w:ins w:id="4106" w:author="Camilo Andrés Díaz Gómez" w:date="2023-03-28T14:27:00Z"/>
          <w:rFonts w:eastAsiaTheme="majorEastAsia" w:cs="Times New Roman"/>
          <w:bCs/>
          <w:szCs w:val="24"/>
        </w:rPr>
        <w:pPrChange w:id="4107" w:author="Camilo Andrés Díaz Gómez" w:date="2023-03-28T17:43:00Z">
          <w:pPr>
            <w:spacing w:after="160" w:line="259" w:lineRule="auto"/>
            <w:jc w:val="left"/>
          </w:pPr>
        </w:pPrChange>
      </w:pPr>
      <w:ins w:id="4108" w:author="Camilo Andrés Díaz Gómez" w:date="2023-03-28T14:27:00Z">
        <w:r w:rsidRPr="002B569F">
          <w:rPr>
            <w:rFonts w:cs="Times New Roman"/>
            <w:b/>
            <w:bCs/>
            <w:szCs w:val="24"/>
          </w:rPr>
          <w:br w:type="page"/>
        </w:r>
      </w:ins>
    </w:p>
    <w:p w14:paraId="473F5872" w14:textId="77777777" w:rsidR="00E07D42" w:rsidRPr="002B569F" w:rsidDel="002E28E0" w:rsidRDefault="00E07D42">
      <w:pPr>
        <w:ind w:firstLine="720"/>
        <w:rPr>
          <w:del w:id="4109" w:author="Camilo Andrés Díaz Gómez" w:date="2023-03-27T22:44:00Z"/>
          <w:rFonts w:cs="Times New Roman"/>
          <w:b/>
          <w:bCs/>
          <w:szCs w:val="24"/>
        </w:rPr>
        <w:pPrChange w:id="4110" w:author="Camilo Andrés Díaz Gómez" w:date="2023-03-28T17:43:00Z">
          <w:pPr/>
        </w:pPrChange>
      </w:pPr>
    </w:p>
    <w:p w14:paraId="611F06B0" w14:textId="361715CE" w:rsidR="00E07D42" w:rsidRPr="002B569F" w:rsidDel="002E28E0" w:rsidRDefault="00E07D42">
      <w:pPr>
        <w:jc w:val="center"/>
        <w:rPr>
          <w:del w:id="4111" w:author="Camilo Andrés Díaz Gómez" w:date="2023-03-27T22:44:00Z"/>
          <w:rFonts w:cs="Times New Roman"/>
          <w:b/>
          <w:bCs/>
          <w:szCs w:val="24"/>
        </w:rPr>
      </w:pPr>
    </w:p>
    <w:p w14:paraId="3278D79D" w14:textId="77777777" w:rsidR="00E07D42" w:rsidRPr="002B569F" w:rsidDel="00DB0B24" w:rsidRDefault="00E07D42">
      <w:pPr>
        <w:jc w:val="center"/>
        <w:rPr>
          <w:del w:id="4112" w:author="Steff Guzmán" w:date="2023-03-13T19:05:00Z"/>
          <w:rFonts w:cs="Times New Roman"/>
          <w:b/>
          <w:bCs/>
          <w:szCs w:val="24"/>
        </w:rPr>
      </w:pPr>
    </w:p>
    <w:p w14:paraId="37D875FE" w14:textId="4C98A737" w:rsidR="00E07D42" w:rsidRPr="002B569F" w:rsidDel="00DB0B24" w:rsidRDefault="00E07D42">
      <w:pPr>
        <w:jc w:val="center"/>
        <w:rPr>
          <w:del w:id="4113" w:author="Steff Guzmán" w:date="2023-03-13T19:05:00Z"/>
          <w:rFonts w:cs="Times New Roman"/>
          <w:b/>
          <w:bCs/>
          <w:szCs w:val="24"/>
        </w:rPr>
      </w:pPr>
    </w:p>
    <w:p w14:paraId="7A9BCBFE" w14:textId="05E8469B" w:rsidR="00E07D42" w:rsidRPr="002B569F" w:rsidDel="00DB0B24" w:rsidRDefault="00E07D42">
      <w:pPr>
        <w:jc w:val="center"/>
        <w:rPr>
          <w:del w:id="4114" w:author="Steff Guzmán" w:date="2023-03-13T19:05:00Z"/>
          <w:rFonts w:cs="Times New Roman"/>
          <w:b/>
          <w:bCs/>
          <w:szCs w:val="24"/>
        </w:rPr>
      </w:pPr>
    </w:p>
    <w:p w14:paraId="664ABC42" w14:textId="7EADDDBD" w:rsidR="00CE074B" w:rsidRPr="002B569F" w:rsidDel="00952EC4" w:rsidRDefault="00CE074B">
      <w:pPr>
        <w:spacing w:after="160"/>
        <w:jc w:val="left"/>
        <w:rPr>
          <w:del w:id="4115" w:author="Camilo Andrés Díaz Gómez" w:date="2023-03-14T20:22:00Z"/>
          <w:rFonts w:cs="Times New Roman"/>
          <w:b/>
          <w:bCs/>
          <w:szCs w:val="24"/>
        </w:rPr>
        <w:pPrChange w:id="4116" w:author="Camilo Andrés Díaz Gómez" w:date="2023-03-28T17:43:00Z">
          <w:pPr>
            <w:spacing w:after="160" w:line="259" w:lineRule="auto"/>
            <w:jc w:val="left"/>
          </w:pPr>
        </w:pPrChange>
      </w:pPr>
      <w:del w:id="4117" w:author="Camilo Andrés Díaz Gómez" w:date="2023-03-14T20:22:00Z">
        <w:r w:rsidRPr="002B569F" w:rsidDel="00952EC4">
          <w:rPr>
            <w:rFonts w:cs="Times New Roman"/>
            <w:b/>
            <w:bCs/>
            <w:szCs w:val="24"/>
          </w:rPr>
          <w:br w:type="page"/>
        </w:r>
      </w:del>
    </w:p>
    <w:p w14:paraId="6F7B1299" w14:textId="70A560CC" w:rsidR="00996369" w:rsidRPr="002B569F" w:rsidRDefault="00996369" w:rsidP="002B569F">
      <w:pPr>
        <w:pStyle w:val="Ttulo2"/>
        <w:jc w:val="center"/>
        <w:rPr>
          <w:ins w:id="4118" w:author="Camilo Andrés Díaz Gómez" w:date="2023-03-17T00:46:00Z"/>
          <w:rFonts w:cs="Times New Roman"/>
          <w:szCs w:val="24"/>
        </w:rPr>
      </w:pPr>
      <w:bookmarkStart w:id="4119" w:name="_Toc129623653"/>
      <w:bookmarkStart w:id="4120" w:name="_Toc130919816"/>
      <w:r w:rsidRPr="002B569F">
        <w:rPr>
          <w:rFonts w:cs="Times New Roman"/>
          <w:szCs w:val="24"/>
        </w:rPr>
        <w:t>Metodolog</w:t>
      </w:r>
      <w:r w:rsidR="00AA1CC1" w:rsidRPr="002B569F">
        <w:rPr>
          <w:rFonts w:cs="Times New Roman"/>
          <w:szCs w:val="24"/>
        </w:rPr>
        <w:t>í</w:t>
      </w:r>
      <w:r w:rsidRPr="002B569F">
        <w:rPr>
          <w:rFonts w:cs="Times New Roman"/>
          <w:szCs w:val="24"/>
        </w:rPr>
        <w:t>a</w:t>
      </w:r>
      <w:bookmarkEnd w:id="4119"/>
      <w:bookmarkEnd w:id="4120"/>
    </w:p>
    <w:p w14:paraId="1477E297" w14:textId="77777777" w:rsidR="00EE67FE" w:rsidRPr="002B569F" w:rsidRDefault="00EE67FE">
      <w:pPr>
        <w:pStyle w:val="PrrAPA"/>
        <w:pPrChange w:id="4121" w:author="Camilo Andrés Díaz Gómez" w:date="2023-03-28T17:43:00Z">
          <w:pPr>
            <w:jc w:val="center"/>
          </w:pPr>
        </w:pPrChange>
      </w:pPr>
    </w:p>
    <w:p w14:paraId="40FC0827" w14:textId="77777777" w:rsidR="00616790" w:rsidRPr="002B569F" w:rsidRDefault="00616790" w:rsidP="002B569F">
      <w:pPr>
        <w:pStyle w:val="PrrAPA"/>
      </w:pPr>
      <w:del w:id="4122" w:author="DIANA CAROLINA CANDIA HERRERA" w:date="2023-03-07T10:11:00Z">
        <w:r w:rsidRPr="002B569F" w:rsidDel="00987997">
          <w:delText>"</w:delText>
        </w:r>
      </w:del>
      <w:r w:rsidRPr="002B569F">
        <w:t>Esta sección del documento describe los pasos involucrados en el desarrollo del modelo, detallando las actividades desde la documentación y el desarrollo hasta las pruebas. La metodología utilizada es el enfoque CRISP-DM (Cross Industry Standard Process for Data Mining) para la minería de datos.</w:t>
      </w:r>
    </w:p>
    <w:p w14:paraId="1FD19AD5" w14:textId="77777777" w:rsidR="00616790" w:rsidRPr="002B569F" w:rsidRDefault="00616790" w:rsidP="002B569F">
      <w:pPr>
        <w:pStyle w:val="PrrAPA"/>
      </w:pPr>
    </w:p>
    <w:p w14:paraId="472DAEFA" w14:textId="77777777" w:rsidR="00616790" w:rsidRPr="002B569F" w:rsidRDefault="00616790" w:rsidP="002B569F">
      <w:pPr>
        <w:pStyle w:val="PrrAPA"/>
      </w:pPr>
      <w:r w:rsidRPr="002B569F">
        <w:t>Las técnicas de ciencia de datos y análisis de datos se originaron en la década de 1990 con el concepto de Knowledge Discovery in Databases (KDD), que implicaba extraer valor de los datos. Hacia finales de los 90, en un esfuerzo por estandarizar los proyectos de ciencia de datos, se desarrollaron dos metodologías: CRISP-DM (Proceso Estándar de la Industria Cruzada para la Minería de Datos) y SEMMA (Muestree, explore, modifique, modele y evalúe).</w:t>
      </w:r>
    </w:p>
    <w:p w14:paraId="3E9E7F3E" w14:textId="77777777" w:rsidR="00616790" w:rsidRPr="002B569F" w:rsidRDefault="00616790" w:rsidP="002B569F">
      <w:pPr>
        <w:pStyle w:val="PrrAPA"/>
      </w:pPr>
    </w:p>
    <w:p w14:paraId="50DF72F5" w14:textId="72EF0567" w:rsidR="004C4EDB" w:rsidRPr="002B569F" w:rsidRDefault="00616790" w:rsidP="002B569F">
      <w:pPr>
        <w:pStyle w:val="PrrAPA"/>
      </w:pPr>
      <w:r w:rsidRPr="002B569F">
        <w:t>CRISP-DM (Cross-Industry Standard Process for Data Mining) es una metodología ampliamente utilizada en proyectos de ciencia de datos y minería de datos que proporciona un enfoque estructurado para guiar el desarrollo de un modelo predictivo. La metodología consta de seis fases</w:t>
      </w:r>
      <w:ins w:id="4123" w:author="Camilo Andrés Díaz Gómez" w:date="2023-03-28T10:40:00Z">
        <w:r w:rsidR="00BD156E" w:rsidRPr="002B569F">
          <w:t>.</w:t>
        </w:r>
      </w:ins>
    </w:p>
    <w:p w14:paraId="5ADE7103" w14:textId="77777777" w:rsidR="004C4EDB" w:rsidRPr="002B569F" w:rsidRDefault="004C4EDB" w:rsidP="002B569F">
      <w:pPr>
        <w:pStyle w:val="PrrAPA"/>
        <w:rPr>
          <w:b/>
          <w:bCs/>
        </w:rPr>
      </w:pPr>
    </w:p>
    <w:p w14:paraId="335FBAF8" w14:textId="308F75B4" w:rsidR="004C4EDB" w:rsidRPr="002B569F" w:rsidRDefault="00616790">
      <w:pPr>
        <w:rPr>
          <w:ins w:id="4124" w:author="Camilo Andrés Díaz Gómez" w:date="2023-03-17T00:46:00Z"/>
          <w:rFonts w:cs="Times New Roman"/>
          <w:b/>
          <w:bCs/>
          <w:rPrChange w:id="4125" w:author="Camilo Andrés Díaz Gómez" w:date="2023-03-28T17:42:00Z">
            <w:rPr>
              <w:ins w:id="4126" w:author="Camilo Andrés Díaz Gómez" w:date="2023-03-17T00:46:00Z"/>
            </w:rPr>
          </w:rPrChange>
        </w:rPr>
        <w:pPrChange w:id="4127" w:author="Camilo Andrés Díaz Gómez" w:date="2023-03-28T17:43:00Z">
          <w:pPr>
            <w:pStyle w:val="Ttulo3"/>
          </w:pPr>
        </w:pPrChange>
      </w:pPr>
      <w:r w:rsidRPr="002B569F">
        <w:rPr>
          <w:rFonts w:cs="Times New Roman"/>
          <w:b/>
          <w:bCs/>
          <w:rPrChange w:id="4128" w:author="Camilo Andrés Díaz Gómez" w:date="2023-03-28T17:42:00Z">
            <w:rPr/>
          </w:rPrChange>
        </w:rPr>
        <w:t>Comprensión del negocio</w:t>
      </w:r>
    </w:p>
    <w:p w14:paraId="0AA35090" w14:textId="77777777" w:rsidR="00EE67FE" w:rsidRPr="002B569F" w:rsidRDefault="00EE67FE">
      <w:pPr>
        <w:pStyle w:val="PrrAPA"/>
        <w:pPrChange w:id="4129" w:author="Camilo Andrés Díaz Gómez" w:date="2023-03-28T17:43:00Z">
          <w:pPr>
            <w:pStyle w:val="PrrAPA"/>
            <w:ind w:firstLine="0"/>
          </w:pPr>
        </w:pPrChange>
      </w:pPr>
    </w:p>
    <w:p w14:paraId="0B41E0D5" w14:textId="1362D7E3" w:rsidR="00616790" w:rsidRPr="002B569F" w:rsidRDefault="004C4EDB">
      <w:pPr>
        <w:pStyle w:val="PrrAPA"/>
        <w:pPrChange w:id="4130" w:author="Camilo Andrés Díaz Gómez" w:date="2023-03-28T17:43:00Z">
          <w:pPr>
            <w:pStyle w:val="PrrAPA"/>
            <w:ind w:firstLine="708"/>
          </w:pPr>
        </w:pPrChange>
      </w:pPr>
      <w:r w:rsidRPr="002B569F">
        <w:rPr>
          <w:rPrChange w:id="4131" w:author="Camilo Andrés Díaz Gómez" w:date="2023-03-28T17:42:00Z">
            <w:rPr>
              <w:color w:val="000000" w:themeColor="text1"/>
            </w:rPr>
          </w:rPrChange>
        </w:rPr>
        <w:t>C</w:t>
      </w:r>
      <w:r w:rsidR="00616790" w:rsidRPr="002B569F">
        <w:rPr>
          <w:rPrChange w:id="4132" w:author="Camilo Andrés Díaz Gómez" w:date="2023-03-28T17:42:00Z">
            <w:rPr>
              <w:color w:val="000000" w:themeColor="text1"/>
            </w:rPr>
          </w:rPrChange>
        </w:rPr>
        <w:t>omprender los objetivos y requisitos del proyecto, identificar el problema a resolver y definir los objetivos</w:t>
      </w:r>
      <w:del w:id="4133" w:author="Camilo Andrés Díaz Gómez" w:date="2023-03-28T14:31:00Z">
        <w:r w:rsidR="00616790" w:rsidRPr="002B569F" w:rsidDel="0071484C">
          <w:rPr>
            <w:rPrChange w:id="4134" w:author="Camilo Andrés Díaz Gómez" w:date="2023-03-28T17:42:00Z">
              <w:rPr>
                <w:color w:val="000000" w:themeColor="text1"/>
              </w:rPr>
            </w:rPrChange>
          </w:rPr>
          <w:delText xml:space="preserve"> de la minería de datos</w:delText>
        </w:r>
      </w:del>
      <w:r w:rsidR="00616790" w:rsidRPr="002B569F">
        <w:rPr>
          <w:rPrChange w:id="4135" w:author="Camilo Andrés Díaz Gómez" w:date="2023-03-28T17:42:00Z">
            <w:rPr>
              <w:color w:val="000000" w:themeColor="text1"/>
            </w:rPr>
          </w:rPrChange>
        </w:rPr>
        <w:t>.</w:t>
      </w:r>
    </w:p>
    <w:p w14:paraId="795AF423" w14:textId="77777777" w:rsidR="00616790" w:rsidRPr="002B569F" w:rsidRDefault="00616790" w:rsidP="002B569F">
      <w:pPr>
        <w:pStyle w:val="PrrAPA"/>
        <w:rPr>
          <w:b/>
          <w:bCs/>
          <w:rPrChange w:id="4136" w:author="Camilo Andrés Díaz Gómez" w:date="2023-03-28T17:42:00Z">
            <w:rPr>
              <w:b/>
              <w:bCs/>
              <w:color w:val="000000" w:themeColor="text1"/>
            </w:rPr>
          </w:rPrChange>
        </w:rPr>
      </w:pPr>
    </w:p>
    <w:p w14:paraId="6E475991" w14:textId="02D1DBC3" w:rsidR="004C4EDB" w:rsidRPr="002B569F" w:rsidRDefault="00616790">
      <w:pPr>
        <w:rPr>
          <w:ins w:id="4137" w:author="Camilo Andrés Díaz Gómez" w:date="2023-03-17T00:46:00Z"/>
          <w:rFonts w:cs="Times New Roman"/>
          <w:b/>
          <w:bCs/>
          <w:rPrChange w:id="4138" w:author="Camilo Andrés Díaz Gómez" w:date="2023-03-28T17:42:00Z">
            <w:rPr>
              <w:ins w:id="4139" w:author="Camilo Andrés Díaz Gómez" w:date="2023-03-17T00:46:00Z"/>
            </w:rPr>
          </w:rPrChange>
        </w:rPr>
        <w:pPrChange w:id="4140" w:author="Camilo Andrés Díaz Gómez" w:date="2023-03-28T17:43:00Z">
          <w:pPr>
            <w:pStyle w:val="Ttulo3"/>
          </w:pPr>
        </w:pPrChange>
      </w:pPr>
      <w:r w:rsidRPr="002B569F">
        <w:rPr>
          <w:rFonts w:cs="Times New Roman"/>
          <w:b/>
          <w:bCs/>
          <w:rPrChange w:id="4141" w:author="Camilo Andrés Díaz Gómez" w:date="2023-03-28T17:42:00Z">
            <w:rPr/>
          </w:rPrChange>
        </w:rPr>
        <w:t>Comprensión de datos</w:t>
      </w:r>
    </w:p>
    <w:p w14:paraId="47E87240" w14:textId="77777777" w:rsidR="00EE67FE" w:rsidRPr="002B569F" w:rsidRDefault="00EE67FE">
      <w:pPr>
        <w:pPrChange w:id="4142" w:author="Camilo Andrés Díaz Gómez" w:date="2023-03-28T17:43:00Z">
          <w:pPr>
            <w:pStyle w:val="PrrAPA"/>
            <w:ind w:firstLine="0"/>
          </w:pPr>
        </w:pPrChange>
      </w:pPr>
    </w:p>
    <w:p w14:paraId="3154DBBA" w14:textId="646D7970" w:rsidR="00616790" w:rsidRPr="002B569F" w:rsidRDefault="004C4EDB">
      <w:pPr>
        <w:pStyle w:val="PrrAPA"/>
        <w:ind w:firstLine="720"/>
        <w:rPr>
          <w:rPrChange w:id="4143" w:author="Camilo Andrés Díaz Gómez" w:date="2023-03-28T17:42:00Z">
            <w:rPr>
              <w:color w:val="000000" w:themeColor="text1"/>
            </w:rPr>
          </w:rPrChange>
        </w:rPr>
        <w:pPrChange w:id="4144" w:author="Camilo Andrés Díaz Gómez" w:date="2023-03-28T17:43:00Z">
          <w:pPr>
            <w:pStyle w:val="PrrAPA"/>
          </w:pPr>
        </w:pPrChange>
      </w:pPr>
      <w:r w:rsidRPr="002B569F">
        <w:rPr>
          <w:rPrChange w:id="4145" w:author="Camilo Andrés Díaz Gómez" w:date="2023-03-28T17:42:00Z">
            <w:rPr>
              <w:color w:val="000000" w:themeColor="text1"/>
            </w:rPr>
          </w:rPrChange>
        </w:rPr>
        <w:t>R</w:t>
      </w:r>
      <w:r w:rsidR="00616790" w:rsidRPr="002B569F">
        <w:rPr>
          <w:rPrChange w:id="4146" w:author="Camilo Andrés Díaz Gómez" w:date="2023-03-28T17:42:00Z">
            <w:rPr>
              <w:color w:val="000000" w:themeColor="text1"/>
            </w:rPr>
          </w:rPrChange>
        </w:rPr>
        <w:t>ecopilación y exploración de datos, identificación de problemas de calidad de datos y verificación de l</w:t>
      </w:r>
      <w:ins w:id="4147" w:author="Camilo Andrés Díaz Gómez" w:date="2023-03-28T14:31:00Z">
        <w:r w:rsidR="0071484C" w:rsidRPr="002B569F">
          <w:rPr>
            <w:rPrChange w:id="4148" w:author="Camilo Andrés Díaz Gómez" w:date="2023-03-28T17:42:00Z">
              <w:rPr>
                <w:color w:val="000000" w:themeColor="text1"/>
              </w:rPr>
            </w:rPrChange>
          </w:rPr>
          <w:t>os datos esperados para los procesos de modelado.</w:t>
        </w:r>
      </w:ins>
      <w:del w:id="4149" w:author="Camilo Andrés Díaz Gómez" w:date="2023-03-28T14:31:00Z">
        <w:r w:rsidR="00616790" w:rsidRPr="002B569F" w:rsidDel="0071484C">
          <w:rPr>
            <w:rPrChange w:id="4150" w:author="Camilo Andrés Díaz Gómez" w:date="2023-03-28T17:42:00Z">
              <w:rPr>
                <w:color w:val="000000" w:themeColor="text1"/>
              </w:rPr>
            </w:rPrChange>
          </w:rPr>
          <w:delText>a idoneidad de los datos para el modelado.</w:delText>
        </w:r>
      </w:del>
    </w:p>
    <w:p w14:paraId="1F7E2F89" w14:textId="77777777" w:rsidR="00616790" w:rsidRPr="002B569F" w:rsidRDefault="00616790" w:rsidP="002B569F">
      <w:pPr>
        <w:pStyle w:val="PrrAPA"/>
        <w:rPr>
          <w:rPrChange w:id="4151" w:author="Camilo Andrés Díaz Gómez" w:date="2023-03-28T17:42:00Z">
            <w:rPr>
              <w:color w:val="000000" w:themeColor="text1"/>
            </w:rPr>
          </w:rPrChange>
        </w:rPr>
      </w:pPr>
    </w:p>
    <w:p w14:paraId="4D5E10ED" w14:textId="011C0670" w:rsidR="004C4EDB" w:rsidRPr="002B569F" w:rsidRDefault="00616790">
      <w:pPr>
        <w:rPr>
          <w:ins w:id="4152" w:author="Camilo Andrés Díaz Gómez" w:date="2023-03-17T00:46:00Z"/>
          <w:rFonts w:cs="Times New Roman"/>
          <w:b/>
          <w:bCs/>
          <w:rPrChange w:id="4153" w:author="Camilo Andrés Díaz Gómez" w:date="2023-03-28T17:42:00Z">
            <w:rPr>
              <w:ins w:id="4154" w:author="Camilo Andrés Díaz Gómez" w:date="2023-03-17T00:46:00Z"/>
            </w:rPr>
          </w:rPrChange>
        </w:rPr>
        <w:pPrChange w:id="4155" w:author="Camilo Andrés Díaz Gómez" w:date="2023-03-28T17:43:00Z">
          <w:pPr>
            <w:pStyle w:val="Ttulo3"/>
          </w:pPr>
        </w:pPrChange>
      </w:pPr>
      <w:r w:rsidRPr="002B569F">
        <w:rPr>
          <w:rFonts w:cs="Times New Roman"/>
          <w:b/>
          <w:bCs/>
          <w:rPrChange w:id="4156" w:author="Camilo Andrés Díaz Gómez" w:date="2023-03-28T17:42:00Z">
            <w:rPr/>
          </w:rPrChange>
        </w:rPr>
        <w:t>Preparación de datos</w:t>
      </w:r>
    </w:p>
    <w:p w14:paraId="2B2FB4E1" w14:textId="77777777" w:rsidR="00EE67FE" w:rsidRPr="002B569F" w:rsidRDefault="00EE67FE">
      <w:pPr>
        <w:pPrChange w:id="4157" w:author="Camilo Andrés Díaz Gómez" w:date="2023-03-28T17:43:00Z">
          <w:pPr>
            <w:pStyle w:val="PrrAPA"/>
            <w:ind w:firstLine="0"/>
          </w:pPr>
        </w:pPrChange>
      </w:pPr>
    </w:p>
    <w:p w14:paraId="46F260C1" w14:textId="07E2F5F1" w:rsidR="00616790" w:rsidRPr="002B569F" w:rsidRDefault="004C4EDB">
      <w:pPr>
        <w:pStyle w:val="PrrAPA"/>
        <w:ind w:firstLine="720"/>
        <w:rPr>
          <w:rPrChange w:id="4158" w:author="Camilo Andrés Díaz Gómez" w:date="2023-03-28T17:42:00Z">
            <w:rPr>
              <w:color w:val="000000" w:themeColor="text1"/>
            </w:rPr>
          </w:rPrChange>
        </w:rPr>
        <w:pPrChange w:id="4159" w:author="Camilo Andrés Díaz Gómez" w:date="2023-03-28T17:43:00Z">
          <w:pPr>
            <w:pStyle w:val="PrrAPA"/>
            <w:ind w:firstLine="708"/>
          </w:pPr>
        </w:pPrChange>
      </w:pPr>
      <w:r w:rsidRPr="002B569F">
        <w:rPr>
          <w:rPrChange w:id="4160" w:author="Camilo Andrés Díaz Gómez" w:date="2023-03-28T17:42:00Z">
            <w:rPr>
              <w:color w:val="000000" w:themeColor="text1"/>
            </w:rPr>
          </w:rPrChange>
        </w:rPr>
        <w:t>L</w:t>
      </w:r>
      <w:r w:rsidR="00616790" w:rsidRPr="002B569F">
        <w:rPr>
          <w:rPrChange w:id="4161" w:author="Camilo Andrés Díaz Gómez" w:date="2023-03-28T17:42:00Z">
            <w:rPr>
              <w:color w:val="000000" w:themeColor="text1"/>
            </w:rPr>
          </w:rPrChange>
        </w:rPr>
        <w:t xml:space="preserve">impieza, transformación y selección de los datos más apropiados para ser utilizados en </w:t>
      </w:r>
      <w:ins w:id="4162" w:author="Camilo Andrés Díaz Gómez" w:date="2023-03-28T14:32:00Z">
        <w:r w:rsidR="0071484C" w:rsidRPr="002B569F">
          <w:rPr>
            <w:rPrChange w:id="4163" w:author="Camilo Andrés Díaz Gómez" w:date="2023-03-28T17:42:00Z">
              <w:rPr>
                <w:color w:val="000000" w:themeColor="text1"/>
              </w:rPr>
            </w:rPrChange>
          </w:rPr>
          <w:t>los modelos</w:t>
        </w:r>
      </w:ins>
      <w:del w:id="4164" w:author="Camilo Andrés Díaz Gómez" w:date="2023-03-28T14:32:00Z">
        <w:r w:rsidR="00616790" w:rsidRPr="002B569F" w:rsidDel="0071484C">
          <w:rPr>
            <w:rPrChange w:id="4165" w:author="Camilo Andrés Díaz Gómez" w:date="2023-03-28T17:42:00Z">
              <w:rPr>
                <w:color w:val="000000" w:themeColor="text1"/>
              </w:rPr>
            </w:rPrChange>
          </w:rPr>
          <w:delText>el modelado</w:delText>
        </w:r>
      </w:del>
      <w:r w:rsidR="00616790" w:rsidRPr="002B569F">
        <w:rPr>
          <w:rPrChange w:id="4166" w:author="Camilo Andrés Díaz Gómez" w:date="2023-03-28T17:42:00Z">
            <w:rPr>
              <w:color w:val="000000" w:themeColor="text1"/>
            </w:rPr>
          </w:rPrChange>
        </w:rPr>
        <w:t>.</w:t>
      </w:r>
    </w:p>
    <w:p w14:paraId="5B76989D" w14:textId="77777777" w:rsidR="00616790" w:rsidRPr="002B569F" w:rsidRDefault="00616790" w:rsidP="002B569F">
      <w:pPr>
        <w:pStyle w:val="PrrAPA"/>
        <w:rPr>
          <w:rPrChange w:id="4167" w:author="Camilo Andrés Díaz Gómez" w:date="2023-03-28T17:42:00Z">
            <w:rPr>
              <w:color w:val="000000" w:themeColor="text1"/>
            </w:rPr>
          </w:rPrChange>
        </w:rPr>
      </w:pPr>
    </w:p>
    <w:p w14:paraId="5D192E63" w14:textId="6F286388" w:rsidR="004C4EDB" w:rsidRPr="002B569F" w:rsidRDefault="00616790">
      <w:pPr>
        <w:rPr>
          <w:ins w:id="4168" w:author="Camilo Andrés Díaz Gómez" w:date="2023-03-17T00:46:00Z"/>
          <w:rFonts w:cs="Times New Roman"/>
          <w:b/>
          <w:bCs/>
          <w:rPrChange w:id="4169" w:author="Camilo Andrés Díaz Gómez" w:date="2023-03-28T17:42:00Z">
            <w:rPr>
              <w:ins w:id="4170" w:author="Camilo Andrés Díaz Gómez" w:date="2023-03-17T00:46:00Z"/>
            </w:rPr>
          </w:rPrChange>
        </w:rPr>
        <w:pPrChange w:id="4171" w:author="Camilo Andrés Díaz Gómez" w:date="2023-03-28T17:43:00Z">
          <w:pPr>
            <w:pStyle w:val="Ttulo3"/>
          </w:pPr>
        </w:pPrChange>
      </w:pPr>
      <w:r w:rsidRPr="002B569F">
        <w:rPr>
          <w:rFonts w:cs="Times New Roman"/>
          <w:b/>
          <w:bCs/>
          <w:rPrChange w:id="4172" w:author="Camilo Andrés Díaz Gómez" w:date="2023-03-28T17:42:00Z">
            <w:rPr/>
          </w:rPrChange>
        </w:rPr>
        <w:t>Modelado</w:t>
      </w:r>
    </w:p>
    <w:p w14:paraId="7B7F40B4" w14:textId="77777777" w:rsidR="00EE67FE" w:rsidRPr="002B569F" w:rsidRDefault="00EE67FE">
      <w:pPr>
        <w:pPrChange w:id="4173" w:author="Camilo Andrés Díaz Gómez" w:date="2023-03-28T17:43:00Z">
          <w:pPr>
            <w:pStyle w:val="PrrAPA"/>
            <w:ind w:firstLine="0"/>
          </w:pPr>
        </w:pPrChange>
      </w:pPr>
    </w:p>
    <w:p w14:paraId="6FC9AA54" w14:textId="085F986A" w:rsidR="00616790" w:rsidRPr="002B569F" w:rsidRDefault="004C4EDB">
      <w:pPr>
        <w:pStyle w:val="PrrAPA"/>
        <w:ind w:firstLine="720"/>
        <w:rPr>
          <w:rPrChange w:id="4174" w:author="Camilo Andrés Díaz Gómez" w:date="2023-03-28T17:42:00Z">
            <w:rPr>
              <w:color w:val="000000" w:themeColor="text1"/>
            </w:rPr>
          </w:rPrChange>
        </w:rPr>
        <w:pPrChange w:id="4175" w:author="Camilo Andrés Díaz Gómez" w:date="2023-03-28T17:43:00Z">
          <w:pPr>
            <w:pStyle w:val="PrrAPA"/>
          </w:pPr>
        </w:pPrChange>
      </w:pPr>
      <w:r w:rsidRPr="002B569F">
        <w:rPr>
          <w:rPrChange w:id="4176" w:author="Camilo Andrés Díaz Gómez" w:date="2023-03-28T17:42:00Z">
            <w:rPr>
              <w:color w:val="000000" w:themeColor="text1"/>
            </w:rPr>
          </w:rPrChange>
        </w:rPr>
        <w:t>S</w:t>
      </w:r>
      <w:r w:rsidR="00616790" w:rsidRPr="002B569F">
        <w:rPr>
          <w:rPrChange w:id="4177" w:author="Camilo Andrés Díaz Gómez" w:date="2023-03-28T17:42:00Z">
            <w:rPr>
              <w:color w:val="000000" w:themeColor="text1"/>
            </w:rPr>
          </w:rPrChange>
        </w:rPr>
        <w:t xml:space="preserve">eleccionar las técnicas de modelado a utilizar, construir y evaluar </w:t>
      </w:r>
      <w:del w:id="4178" w:author="Camilo Andrés Díaz Gómez" w:date="2023-03-28T14:33:00Z">
        <w:r w:rsidR="00616790" w:rsidRPr="002B569F" w:rsidDel="0071484C">
          <w:rPr>
            <w:rPrChange w:id="4179" w:author="Camilo Andrés Díaz Gómez" w:date="2023-03-28T17:42:00Z">
              <w:rPr>
                <w:color w:val="000000" w:themeColor="text1"/>
              </w:rPr>
            </w:rPrChange>
          </w:rPr>
          <w:delText xml:space="preserve">el </w:delText>
        </w:r>
      </w:del>
      <w:ins w:id="4180" w:author="Camilo Andrés Díaz Gómez" w:date="2023-03-28T14:33:00Z">
        <w:r w:rsidR="0071484C" w:rsidRPr="002B569F">
          <w:rPr>
            <w:rPrChange w:id="4181" w:author="Camilo Andrés Díaz Gómez" w:date="2023-03-28T17:42:00Z">
              <w:rPr>
                <w:color w:val="000000" w:themeColor="text1"/>
              </w:rPr>
            </w:rPrChange>
          </w:rPr>
          <w:t>los diferentes modelos</w:t>
        </w:r>
      </w:ins>
      <w:del w:id="4182" w:author="Camilo Andrés Díaz Gómez" w:date="2023-03-28T14:33:00Z">
        <w:r w:rsidR="00616790" w:rsidRPr="002B569F" w:rsidDel="0071484C">
          <w:rPr>
            <w:rPrChange w:id="4183" w:author="Camilo Andrés Díaz Gómez" w:date="2023-03-28T17:42:00Z">
              <w:rPr>
                <w:color w:val="000000" w:themeColor="text1"/>
              </w:rPr>
            </w:rPrChange>
          </w:rPr>
          <w:delText>modelo, y seleccionar el mejor</w:delText>
        </w:r>
      </w:del>
      <w:r w:rsidR="00616790" w:rsidRPr="002B569F">
        <w:rPr>
          <w:rPrChange w:id="4184" w:author="Camilo Andrés Díaz Gómez" w:date="2023-03-28T17:42:00Z">
            <w:rPr>
              <w:color w:val="000000" w:themeColor="text1"/>
            </w:rPr>
          </w:rPrChange>
        </w:rPr>
        <w:t>.</w:t>
      </w:r>
    </w:p>
    <w:p w14:paraId="26985CEA" w14:textId="77777777" w:rsidR="00616790" w:rsidRPr="002B569F" w:rsidRDefault="00616790" w:rsidP="002B569F">
      <w:pPr>
        <w:pStyle w:val="PrrAPA"/>
        <w:rPr>
          <w:rPrChange w:id="4185" w:author="Camilo Andrés Díaz Gómez" w:date="2023-03-28T17:42:00Z">
            <w:rPr>
              <w:color w:val="000000" w:themeColor="text1"/>
            </w:rPr>
          </w:rPrChange>
        </w:rPr>
      </w:pPr>
    </w:p>
    <w:p w14:paraId="7D2A1FB5" w14:textId="1BDF9888" w:rsidR="004C4EDB" w:rsidRPr="002B569F" w:rsidRDefault="00616790">
      <w:pPr>
        <w:rPr>
          <w:ins w:id="4186" w:author="Camilo Andrés Díaz Gómez" w:date="2023-03-17T00:46:00Z"/>
          <w:rFonts w:cs="Times New Roman"/>
          <w:b/>
          <w:bCs/>
          <w:rPrChange w:id="4187" w:author="Camilo Andrés Díaz Gómez" w:date="2023-03-28T17:42:00Z">
            <w:rPr>
              <w:ins w:id="4188" w:author="Camilo Andrés Díaz Gómez" w:date="2023-03-17T00:46:00Z"/>
            </w:rPr>
          </w:rPrChange>
        </w:rPr>
        <w:pPrChange w:id="4189" w:author="Camilo Andrés Díaz Gómez" w:date="2023-03-28T17:43:00Z">
          <w:pPr>
            <w:pStyle w:val="Ttulo3"/>
          </w:pPr>
        </w:pPrChange>
      </w:pPr>
      <w:r w:rsidRPr="002B569F">
        <w:rPr>
          <w:rFonts w:cs="Times New Roman"/>
          <w:b/>
          <w:bCs/>
          <w:rPrChange w:id="4190" w:author="Camilo Andrés Díaz Gómez" w:date="2023-03-28T17:42:00Z">
            <w:rPr/>
          </w:rPrChange>
        </w:rPr>
        <w:t>Evaluación</w:t>
      </w:r>
    </w:p>
    <w:p w14:paraId="6BEB56FF" w14:textId="77777777" w:rsidR="00EE67FE" w:rsidRPr="002B569F" w:rsidRDefault="00EE67FE">
      <w:pPr>
        <w:pPrChange w:id="4191" w:author="Camilo Andrés Díaz Gómez" w:date="2023-03-28T17:43:00Z">
          <w:pPr>
            <w:pStyle w:val="PrrAPA"/>
            <w:ind w:firstLine="0"/>
          </w:pPr>
        </w:pPrChange>
      </w:pPr>
    </w:p>
    <w:p w14:paraId="3E315559" w14:textId="09FAA609" w:rsidR="00616790" w:rsidRPr="002B569F" w:rsidRDefault="004C4EDB">
      <w:pPr>
        <w:pStyle w:val="PrrAPA"/>
        <w:ind w:firstLine="720"/>
        <w:rPr>
          <w:rPrChange w:id="4192" w:author="Camilo Andrés Díaz Gómez" w:date="2023-03-28T17:42:00Z">
            <w:rPr>
              <w:color w:val="000000" w:themeColor="text1"/>
            </w:rPr>
          </w:rPrChange>
        </w:rPr>
        <w:pPrChange w:id="4193" w:author="Camilo Andrés Díaz Gómez" w:date="2023-03-28T17:43:00Z">
          <w:pPr>
            <w:pStyle w:val="PrrAPA"/>
            <w:ind w:firstLine="708"/>
          </w:pPr>
        </w:pPrChange>
      </w:pPr>
      <w:r w:rsidRPr="002B569F">
        <w:rPr>
          <w:rPrChange w:id="4194" w:author="Camilo Andrés Díaz Gómez" w:date="2023-03-28T17:42:00Z">
            <w:rPr>
              <w:color w:val="000000" w:themeColor="text1"/>
            </w:rPr>
          </w:rPrChange>
        </w:rPr>
        <w:t>E</w:t>
      </w:r>
      <w:r w:rsidR="00616790" w:rsidRPr="002B569F">
        <w:rPr>
          <w:rPrChange w:id="4195" w:author="Camilo Andrés Díaz Gómez" w:date="2023-03-28T17:42:00Z">
            <w:rPr>
              <w:color w:val="000000" w:themeColor="text1"/>
            </w:rPr>
          </w:rPrChange>
        </w:rPr>
        <w:t>valuar la efectividad de</w:t>
      </w:r>
      <w:ins w:id="4196" w:author="Camilo Andrés Díaz Gómez" w:date="2023-03-28T14:34:00Z">
        <w:r w:rsidR="0071484C" w:rsidRPr="002B569F">
          <w:rPr>
            <w:rPrChange w:id="4197" w:author="Camilo Andrés Díaz Gómez" w:date="2023-03-28T17:42:00Z">
              <w:rPr>
                <w:color w:val="000000" w:themeColor="text1"/>
              </w:rPr>
            </w:rPrChange>
          </w:rPr>
          <w:t xml:space="preserve"> </w:t>
        </w:r>
      </w:ins>
      <w:r w:rsidR="00616790" w:rsidRPr="002B569F">
        <w:rPr>
          <w:rPrChange w:id="4198" w:author="Camilo Andrés Díaz Gómez" w:date="2023-03-28T17:42:00Z">
            <w:rPr>
              <w:color w:val="000000" w:themeColor="text1"/>
            </w:rPr>
          </w:rPrChange>
        </w:rPr>
        <w:t>l</w:t>
      </w:r>
      <w:ins w:id="4199" w:author="Camilo Andrés Díaz Gómez" w:date="2023-03-28T14:34:00Z">
        <w:r w:rsidR="0071484C" w:rsidRPr="002B569F">
          <w:rPr>
            <w:rPrChange w:id="4200" w:author="Camilo Andrés Díaz Gómez" w:date="2023-03-28T17:42:00Z">
              <w:rPr>
                <w:color w:val="000000" w:themeColor="text1"/>
              </w:rPr>
            </w:rPrChange>
          </w:rPr>
          <w:t>os</w:t>
        </w:r>
      </w:ins>
      <w:r w:rsidR="00616790" w:rsidRPr="002B569F">
        <w:rPr>
          <w:rPrChange w:id="4201" w:author="Camilo Andrés Díaz Gómez" w:date="2023-03-28T17:42:00Z">
            <w:rPr>
              <w:color w:val="000000" w:themeColor="text1"/>
            </w:rPr>
          </w:rPrChange>
        </w:rPr>
        <w:t xml:space="preserve"> modelo</w:t>
      </w:r>
      <w:ins w:id="4202" w:author="Camilo Andrés Díaz Gómez" w:date="2023-03-28T14:34:00Z">
        <w:r w:rsidR="0071484C" w:rsidRPr="002B569F">
          <w:rPr>
            <w:rPrChange w:id="4203" w:author="Camilo Andrés Díaz Gómez" w:date="2023-03-28T17:42:00Z">
              <w:rPr>
                <w:color w:val="000000" w:themeColor="text1"/>
              </w:rPr>
            </w:rPrChange>
          </w:rPr>
          <w:t>s</w:t>
        </w:r>
      </w:ins>
      <w:r w:rsidR="00616790" w:rsidRPr="002B569F">
        <w:rPr>
          <w:rPrChange w:id="4204" w:author="Camilo Andrés Díaz Gómez" w:date="2023-03-28T17:42:00Z">
            <w:rPr>
              <w:color w:val="000000" w:themeColor="text1"/>
            </w:rPr>
          </w:rPrChange>
        </w:rPr>
        <w:t xml:space="preserve">, probar su generalización y asegurarse de que cumpla con los objetivos </w:t>
      </w:r>
      <w:del w:id="4205" w:author="Camilo Andrés Díaz Gómez" w:date="2023-03-28T14:35:00Z">
        <w:r w:rsidR="00616790" w:rsidRPr="002B569F" w:rsidDel="0071484C">
          <w:rPr>
            <w:rPrChange w:id="4206" w:author="Camilo Andrés Díaz Gómez" w:date="2023-03-28T17:42:00Z">
              <w:rPr>
                <w:color w:val="000000" w:themeColor="text1"/>
              </w:rPr>
            </w:rPrChange>
          </w:rPr>
          <w:delText>comerciales</w:delText>
        </w:r>
      </w:del>
      <w:ins w:id="4207" w:author="Camilo Andrés Díaz Gómez" w:date="2023-03-28T14:35:00Z">
        <w:r w:rsidR="0071484C" w:rsidRPr="002B569F">
          <w:rPr>
            <w:rPrChange w:id="4208" w:author="Camilo Andrés Díaz Gómez" w:date="2023-03-28T17:42:00Z">
              <w:rPr>
                <w:color w:val="000000" w:themeColor="text1"/>
              </w:rPr>
            </w:rPrChange>
          </w:rPr>
          <w:t>establecidos con anterioridad</w:t>
        </w:r>
      </w:ins>
      <w:r w:rsidR="00616790" w:rsidRPr="002B569F">
        <w:rPr>
          <w:rPrChange w:id="4209" w:author="Camilo Andrés Díaz Gómez" w:date="2023-03-28T17:42:00Z">
            <w:rPr>
              <w:color w:val="000000" w:themeColor="text1"/>
            </w:rPr>
          </w:rPrChange>
        </w:rPr>
        <w:t>.</w:t>
      </w:r>
    </w:p>
    <w:p w14:paraId="05A41718" w14:textId="77777777" w:rsidR="00616790" w:rsidRPr="002B569F" w:rsidRDefault="00616790" w:rsidP="002B569F">
      <w:pPr>
        <w:pStyle w:val="PrrAPA"/>
        <w:rPr>
          <w:rPrChange w:id="4210" w:author="Camilo Andrés Díaz Gómez" w:date="2023-03-28T17:42:00Z">
            <w:rPr>
              <w:color w:val="000000" w:themeColor="text1"/>
            </w:rPr>
          </w:rPrChange>
        </w:rPr>
      </w:pPr>
    </w:p>
    <w:p w14:paraId="16513413" w14:textId="7B086641" w:rsidR="004C4EDB" w:rsidRPr="002B569F" w:rsidRDefault="00616790">
      <w:pPr>
        <w:rPr>
          <w:ins w:id="4211" w:author="Camilo Andrés Díaz Gómez" w:date="2023-03-17T00:46:00Z"/>
          <w:rFonts w:cs="Times New Roman"/>
          <w:b/>
          <w:bCs/>
          <w:rPrChange w:id="4212" w:author="Camilo Andrés Díaz Gómez" w:date="2023-03-28T17:42:00Z">
            <w:rPr>
              <w:ins w:id="4213" w:author="Camilo Andrés Díaz Gómez" w:date="2023-03-17T00:46:00Z"/>
            </w:rPr>
          </w:rPrChange>
        </w:rPr>
        <w:pPrChange w:id="4214" w:author="Camilo Andrés Díaz Gómez" w:date="2023-03-28T17:43:00Z">
          <w:pPr>
            <w:pStyle w:val="Ttulo3"/>
          </w:pPr>
        </w:pPrChange>
      </w:pPr>
      <w:r w:rsidRPr="002B569F">
        <w:rPr>
          <w:rFonts w:cs="Times New Roman"/>
          <w:b/>
          <w:bCs/>
          <w:rPrChange w:id="4215" w:author="Camilo Andrés Díaz Gómez" w:date="2023-03-28T17:42:00Z">
            <w:rPr/>
          </w:rPrChange>
        </w:rPr>
        <w:t>Despliegue</w:t>
      </w:r>
      <w:del w:id="4216" w:author="Camilo Andrés Díaz Gómez" w:date="2023-03-17T00:46:00Z">
        <w:r w:rsidR="004C4EDB" w:rsidRPr="002B569F" w:rsidDel="00EE67FE">
          <w:rPr>
            <w:rFonts w:cs="Times New Roman"/>
            <w:b/>
            <w:bCs/>
            <w:rPrChange w:id="4217" w:author="Camilo Andrés Díaz Gómez" w:date="2023-03-28T17:42:00Z">
              <w:rPr/>
            </w:rPrChange>
          </w:rPr>
          <w:delText>.</w:delText>
        </w:r>
      </w:del>
    </w:p>
    <w:p w14:paraId="0C47CBAB" w14:textId="77777777" w:rsidR="00EE67FE" w:rsidRPr="002B569F" w:rsidRDefault="00EE67FE">
      <w:pPr>
        <w:pPrChange w:id="4218" w:author="Camilo Andrés Díaz Gómez" w:date="2023-03-28T17:43:00Z">
          <w:pPr>
            <w:pStyle w:val="PrrAPA"/>
            <w:ind w:firstLine="0"/>
          </w:pPr>
        </w:pPrChange>
      </w:pPr>
    </w:p>
    <w:p w14:paraId="0316AC72" w14:textId="1E9DEBEA" w:rsidR="00616790" w:rsidRPr="002B569F" w:rsidRDefault="004C4EDB">
      <w:pPr>
        <w:pStyle w:val="PrrAPA"/>
        <w:ind w:firstLine="0"/>
        <w:rPr>
          <w:rPrChange w:id="4219" w:author="Camilo Andrés Díaz Gómez" w:date="2023-03-28T17:42:00Z">
            <w:rPr>
              <w:color w:val="000000" w:themeColor="text1"/>
            </w:rPr>
          </w:rPrChange>
        </w:rPr>
        <w:pPrChange w:id="4220" w:author="Camilo Andrés Díaz Gómez" w:date="2023-03-28T17:43:00Z">
          <w:pPr>
            <w:pStyle w:val="PrrAPA"/>
            <w:ind w:firstLine="708"/>
          </w:pPr>
        </w:pPrChange>
      </w:pPr>
      <w:r w:rsidRPr="002B569F">
        <w:rPr>
          <w:rPrChange w:id="4221" w:author="Camilo Andrés Díaz Gómez" w:date="2023-03-28T17:42:00Z">
            <w:rPr>
              <w:color w:val="000000" w:themeColor="text1"/>
            </w:rPr>
          </w:rPrChange>
        </w:rPr>
        <w:t>I</w:t>
      </w:r>
      <w:r w:rsidR="00616790" w:rsidRPr="002B569F">
        <w:rPr>
          <w:rPrChange w:id="4222" w:author="Camilo Andrés Díaz Gómez" w:date="2023-03-28T17:42:00Z">
            <w:rPr>
              <w:color w:val="000000" w:themeColor="text1"/>
            </w:rPr>
          </w:rPrChange>
        </w:rPr>
        <w:t>ntegración de</w:t>
      </w:r>
      <w:ins w:id="4223" w:author="Camilo Andrés Díaz Gómez" w:date="2023-03-28T14:36:00Z">
        <w:r w:rsidR="0071484C" w:rsidRPr="002B569F">
          <w:rPr>
            <w:rPrChange w:id="4224" w:author="Camilo Andrés Díaz Gómez" w:date="2023-03-28T17:42:00Z">
              <w:rPr>
                <w:color w:val="000000" w:themeColor="text1"/>
              </w:rPr>
            </w:rPrChange>
          </w:rPr>
          <w:t xml:space="preserve"> los</w:t>
        </w:r>
      </w:ins>
      <w:del w:id="4225" w:author="Camilo Andrés Díaz Gómez" w:date="2023-03-28T14:36:00Z">
        <w:r w:rsidR="00616790" w:rsidRPr="002B569F" w:rsidDel="0071484C">
          <w:rPr>
            <w:rPrChange w:id="4226" w:author="Camilo Andrés Díaz Gómez" w:date="2023-03-28T17:42:00Z">
              <w:rPr>
                <w:color w:val="000000" w:themeColor="text1"/>
              </w:rPr>
            </w:rPrChange>
          </w:rPr>
          <w:delText>l</w:delText>
        </w:r>
      </w:del>
      <w:r w:rsidR="00616790" w:rsidRPr="002B569F">
        <w:rPr>
          <w:rPrChange w:id="4227" w:author="Camilo Andrés Díaz Gómez" w:date="2023-03-28T17:42:00Z">
            <w:rPr>
              <w:color w:val="000000" w:themeColor="text1"/>
            </w:rPr>
          </w:rPrChange>
        </w:rPr>
        <w:t xml:space="preserve"> modelo</w:t>
      </w:r>
      <w:ins w:id="4228" w:author="Camilo Andrés Díaz Gómez" w:date="2023-03-28T14:36:00Z">
        <w:r w:rsidR="0071484C" w:rsidRPr="002B569F">
          <w:rPr>
            <w:rPrChange w:id="4229" w:author="Camilo Andrés Díaz Gómez" w:date="2023-03-28T17:42:00Z">
              <w:rPr>
                <w:color w:val="000000" w:themeColor="text1"/>
              </w:rPr>
            </w:rPrChange>
          </w:rPr>
          <w:t>s</w:t>
        </w:r>
      </w:ins>
      <w:r w:rsidR="00616790" w:rsidRPr="002B569F">
        <w:rPr>
          <w:rPrChange w:id="4230" w:author="Camilo Andrés Díaz Gómez" w:date="2023-03-28T17:42:00Z">
            <w:rPr>
              <w:color w:val="000000" w:themeColor="text1"/>
            </w:rPr>
          </w:rPrChange>
        </w:rPr>
        <w:t xml:space="preserve"> en el proceso de</w:t>
      </w:r>
      <w:ins w:id="4231" w:author="Camilo Andrés Díaz Gómez" w:date="2023-03-28T14:36:00Z">
        <w:r w:rsidR="0071484C" w:rsidRPr="002B569F">
          <w:rPr>
            <w:rPrChange w:id="4232" w:author="Camilo Andrés Díaz Gómez" w:date="2023-03-28T17:42:00Z">
              <w:rPr>
                <w:color w:val="000000" w:themeColor="text1"/>
              </w:rPr>
            </w:rPrChange>
          </w:rPr>
          <w:t xml:space="preserve">l proyecto </w:t>
        </w:r>
      </w:ins>
      <w:del w:id="4233" w:author="Camilo Andrés Díaz Gómez" w:date="2023-03-28T14:36:00Z">
        <w:r w:rsidR="00616790" w:rsidRPr="002B569F" w:rsidDel="0071484C">
          <w:rPr>
            <w:rPrChange w:id="4234" w:author="Camilo Andrés Díaz Gómez" w:date="2023-03-28T17:42:00Z">
              <w:rPr>
                <w:color w:val="000000" w:themeColor="text1"/>
              </w:rPr>
            </w:rPrChange>
          </w:rPr>
          <w:delText xml:space="preserve"> negocio </w:delText>
        </w:r>
      </w:del>
      <w:r w:rsidR="00616790" w:rsidRPr="002B569F">
        <w:rPr>
          <w:rPrChange w:id="4235" w:author="Camilo Andrés Díaz Gómez" w:date="2023-03-28T17:42:00Z">
            <w:rPr>
              <w:color w:val="000000" w:themeColor="text1"/>
            </w:rPr>
          </w:rPrChange>
        </w:rPr>
        <w:t>y seguimiento de su rendimiento.</w:t>
      </w:r>
    </w:p>
    <w:p w14:paraId="17E231C9" w14:textId="77777777" w:rsidR="00616790" w:rsidRPr="002B569F" w:rsidRDefault="00616790" w:rsidP="002B569F">
      <w:pPr>
        <w:pStyle w:val="PrrAPA"/>
        <w:rPr>
          <w:rPrChange w:id="4236" w:author="Camilo Andrés Díaz Gómez" w:date="2023-03-28T17:42:00Z">
            <w:rPr>
              <w:color w:val="5B9BD5" w:themeColor="accent5"/>
            </w:rPr>
          </w:rPrChange>
        </w:rPr>
      </w:pPr>
    </w:p>
    <w:p w14:paraId="5B95F832" w14:textId="77777777" w:rsidR="000602C2" w:rsidRPr="002B569F" w:rsidRDefault="000602C2" w:rsidP="002B569F">
      <w:pPr>
        <w:pStyle w:val="PrrAPA"/>
        <w:rPr>
          <w:ins w:id="4237" w:author="Camilo Andrés Díaz Gómez" w:date="2023-03-27T22:48:00Z"/>
        </w:rPr>
      </w:pPr>
      <w:ins w:id="4238" w:author="Camilo Andrés Díaz Gómez" w:date="2023-03-27T22:48:00Z">
        <w:r w:rsidRPr="002B569F">
          <w:t>Para el proyecto actual de simulación de datos ambientales, se seguirá la metodología CRISP-DM para guiar el desarrollo del modelo de simulación. En la fase de comprensión del negocio, se identificarán los objetivos y requisitos del proyecto, tales como simular el comportamiento de un ecosistema específico bajo diferentes escenarios de cambio climático. En la fase de comprensión de datos, se recopilarán y explorarán los datos relacionados con el ecosistema y el clima. En la fase de preparación de datos, se limpiarán, transformarán y seleccionarán los datos para crear el modelo de simulación. En la fase de modelado, se construirá y evaluará el modelo de simulación, seleccionando el más adecuado. En la fase de evaluación, se evaluará y probará la eficacia del modelo de simulación para asegurar que cumpla con los objetivos del proyecto. Por último, en la fase de implementación, se integrará el modelo en el proyecto y se monitoreará su rendimiento.</w:t>
        </w:r>
      </w:ins>
    </w:p>
    <w:p w14:paraId="5B9CB17B" w14:textId="78ADE038" w:rsidR="00616790" w:rsidRPr="002B569F" w:rsidDel="00952EC4" w:rsidRDefault="00616790">
      <w:pPr>
        <w:pStyle w:val="PrrAPA"/>
        <w:ind w:firstLine="0"/>
        <w:rPr>
          <w:del w:id="4239" w:author="Camilo Andrés Díaz Gómez" w:date="2023-03-14T20:22:00Z"/>
        </w:rPr>
        <w:pPrChange w:id="4240" w:author="Camilo Andrés Díaz Gómez" w:date="2023-03-28T17:43:00Z">
          <w:pPr>
            <w:pStyle w:val="PrrAPA"/>
          </w:pPr>
        </w:pPrChange>
      </w:pPr>
      <w:del w:id="4241" w:author="Camilo Andrés Díaz Gómez" w:date="2023-03-27T22:48:00Z">
        <w:r w:rsidRPr="002B569F" w:rsidDel="000602C2">
          <w:delText>Para el presente proyecto de simulación de datos ambientales, la metodología CRISP-DM será utilizado para guiar el desarrollo del modelo de simulación. En la fase de Business Understanding, se identificarían los objetivos y requisitos del proyecto, como simular el comportamiento de un ecosistema en particular bajo diferentes escenarios de cambio climático. En la fase de comprensión de datos, se recopilarían y explorarían datos relacionados con el ecosistema y el clima. En la fase de preparación de datos, los datos se limpiarían, transformarían y seleccionarían para crear el modelo de simulación. En la fase de Modelado se construiría y evaluaría el modelo de simulación, seleccionando el más adecuado. En la fase de Evaluación, se evaluaría y probaría la efectividad del modelo de simulación para garantizar que cumpla con los objetivos del proyecto. Finalmente, en la fase de Despliegue, el modelo sería integrado al proyecto y monitoreado para asegurar su desempeño.</w:delText>
        </w:r>
      </w:del>
    </w:p>
    <w:p w14:paraId="255194C6" w14:textId="1BB023B8" w:rsidR="00616790" w:rsidRPr="002B569F" w:rsidDel="00952EC4" w:rsidRDefault="00616790">
      <w:pPr>
        <w:pStyle w:val="PrrAPA"/>
        <w:ind w:firstLine="0"/>
        <w:rPr>
          <w:del w:id="4242" w:author="Camilo Andrés Díaz Gómez" w:date="2023-03-14T20:22:00Z"/>
        </w:rPr>
        <w:pPrChange w:id="4243" w:author="Camilo Andrés Díaz Gómez" w:date="2023-03-28T17:43:00Z">
          <w:pPr>
            <w:pStyle w:val="PrrAPA"/>
          </w:pPr>
        </w:pPrChange>
      </w:pPr>
    </w:p>
    <w:p w14:paraId="4F571838" w14:textId="0B84526F" w:rsidR="001023B2" w:rsidRPr="002B569F" w:rsidDel="00952EC4" w:rsidRDefault="001023B2">
      <w:pPr>
        <w:pStyle w:val="PrrAPA"/>
        <w:ind w:firstLine="0"/>
        <w:rPr>
          <w:del w:id="4244" w:author="Camilo Andrés Díaz Gómez" w:date="2023-03-14T20:22:00Z"/>
        </w:rPr>
        <w:pPrChange w:id="4245" w:author="Camilo Andrés Díaz Gómez" w:date="2023-03-28T17:43:00Z">
          <w:pPr>
            <w:pStyle w:val="PrrAPA"/>
          </w:pPr>
        </w:pPrChange>
      </w:pPr>
    </w:p>
    <w:p w14:paraId="19137B02" w14:textId="6E5B208C" w:rsidR="001023B2" w:rsidRPr="002B569F" w:rsidDel="00952EC4" w:rsidRDefault="001023B2">
      <w:pPr>
        <w:pStyle w:val="PrrAPA"/>
        <w:ind w:firstLine="0"/>
        <w:rPr>
          <w:del w:id="4246" w:author="Camilo Andrés Díaz Gómez" w:date="2023-03-14T20:22:00Z"/>
        </w:rPr>
        <w:pPrChange w:id="4247" w:author="Camilo Andrés Díaz Gómez" w:date="2023-03-28T17:43:00Z">
          <w:pPr>
            <w:pStyle w:val="PrrAPA"/>
          </w:pPr>
        </w:pPrChange>
      </w:pPr>
    </w:p>
    <w:p w14:paraId="3513221D" w14:textId="38FC8BDA" w:rsidR="001023B2" w:rsidRPr="002B569F" w:rsidDel="00952EC4" w:rsidRDefault="001023B2">
      <w:pPr>
        <w:pStyle w:val="PrrAPA"/>
        <w:ind w:firstLine="0"/>
        <w:rPr>
          <w:del w:id="4248" w:author="Camilo Andrés Díaz Gómez" w:date="2023-03-14T20:22:00Z"/>
        </w:rPr>
        <w:pPrChange w:id="4249" w:author="Camilo Andrés Díaz Gómez" w:date="2023-03-28T17:43:00Z">
          <w:pPr>
            <w:pStyle w:val="PrrAPA"/>
          </w:pPr>
        </w:pPrChange>
      </w:pPr>
    </w:p>
    <w:p w14:paraId="26D7DCB5" w14:textId="417FB6D6" w:rsidR="001023B2" w:rsidRPr="002B569F" w:rsidDel="000602C2" w:rsidRDefault="001023B2">
      <w:pPr>
        <w:pStyle w:val="PrrAPA"/>
        <w:ind w:firstLine="0"/>
        <w:rPr>
          <w:del w:id="4250" w:author="Camilo Andrés Díaz Gómez" w:date="2023-03-27T22:48:00Z"/>
        </w:rPr>
        <w:pPrChange w:id="4251" w:author="Camilo Andrés Díaz Gómez" w:date="2023-03-28T17:43:00Z">
          <w:pPr>
            <w:pStyle w:val="PrrAPA"/>
          </w:pPr>
        </w:pPrChange>
      </w:pPr>
    </w:p>
    <w:p w14:paraId="6345866A" w14:textId="7D427462" w:rsidR="001023B2" w:rsidRPr="002B569F" w:rsidRDefault="001023B2">
      <w:pPr>
        <w:pStyle w:val="PrrAPA"/>
        <w:ind w:firstLine="0"/>
        <w:pPrChange w:id="4252" w:author="Camilo Andrés Díaz Gómez" w:date="2023-03-28T17:43:00Z">
          <w:pPr>
            <w:pStyle w:val="PrrAPA"/>
          </w:pPr>
        </w:pPrChange>
      </w:pPr>
    </w:p>
    <w:p w14:paraId="2FB2F9F6" w14:textId="728B956A" w:rsidR="00952EC4" w:rsidRPr="002B569F" w:rsidRDefault="00842F9D">
      <w:pPr>
        <w:pStyle w:val="Descripcin"/>
        <w:spacing w:line="360" w:lineRule="auto"/>
        <w:rPr>
          <w:ins w:id="4253" w:author="Camilo Andrés Díaz Gómez" w:date="2023-03-28T15:18:00Z"/>
          <w:rFonts w:cs="Times New Roman"/>
          <w:b w:val="0"/>
          <w:bCs/>
          <w:i/>
          <w:szCs w:val="24"/>
          <w:rPrChange w:id="4254" w:author="Camilo Andrés Díaz Gómez" w:date="2023-03-28T17:42:00Z">
            <w:rPr>
              <w:ins w:id="4255" w:author="Camilo Andrés Díaz Gómez" w:date="2023-03-28T15:18:00Z"/>
              <w:rFonts w:cs="Times New Roman"/>
              <w:b w:val="0"/>
              <w:bCs/>
              <w:i/>
              <w:color w:val="000000" w:themeColor="text1"/>
              <w:szCs w:val="24"/>
            </w:rPr>
          </w:rPrChange>
        </w:rPr>
        <w:pPrChange w:id="4256" w:author="Camilo Andrés Díaz Gómez" w:date="2023-03-28T17:43:00Z">
          <w:pPr>
            <w:pStyle w:val="Descripcin"/>
          </w:pPr>
        </w:pPrChange>
      </w:pPr>
      <w:bookmarkStart w:id="4257" w:name="_Toc130919841"/>
      <w:ins w:id="4258" w:author="Steff Guzmán" w:date="2023-03-24T15:09:00Z">
        <w:r w:rsidRPr="002B569F">
          <w:rPr>
            <w:rFonts w:cs="Times New Roman"/>
            <w:szCs w:val="24"/>
          </w:rPr>
          <w:lastRenderedPageBreak/>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4259" w:author="Steff Guzmán" w:date="2023-03-24T15:14:00Z">
        <w:r w:rsidRPr="002B569F">
          <w:rPr>
            <w:rFonts w:cs="Times New Roman"/>
            <w:noProof/>
            <w:szCs w:val="24"/>
          </w:rPr>
          <w:t>5</w:t>
        </w:r>
      </w:ins>
      <w:ins w:id="4260" w:author="Steff Guzmán" w:date="2023-03-24T15:09:00Z">
        <w:r w:rsidRPr="002B569F">
          <w:rPr>
            <w:rFonts w:cs="Times New Roman"/>
            <w:szCs w:val="24"/>
          </w:rPr>
          <w:fldChar w:fldCharType="end"/>
        </w:r>
      </w:ins>
      <w:ins w:id="4261" w:author="Steff Guzmán" w:date="2023-03-13T18:47:00Z">
        <w:r w:rsidR="00C87243" w:rsidRPr="002B569F">
          <w:rPr>
            <w:rFonts w:cs="Times New Roman"/>
            <w:bCs/>
            <w:szCs w:val="24"/>
          </w:rPr>
          <w:t xml:space="preserve"> </w:t>
        </w:r>
      </w:ins>
      <w:ins w:id="4262" w:author="Camilo Andrés Díaz Gómez" w:date="2023-03-14T20:22:00Z">
        <w:r w:rsidR="00952EC4" w:rsidRPr="002B569F">
          <w:rPr>
            <w:rFonts w:cs="Times New Roman"/>
            <w:i/>
            <w:szCs w:val="24"/>
            <w:rPrChange w:id="4263" w:author="Camilo Andrés Díaz Gómez" w:date="2023-03-28T17:42:00Z">
              <w:rPr>
                <w:rFonts w:cs="Times New Roman"/>
                <w:i/>
                <w:color w:val="000000" w:themeColor="text1"/>
                <w:szCs w:val="24"/>
              </w:rPr>
            </w:rPrChange>
          </w:rPr>
          <w:t xml:space="preserve"> </w:t>
        </w:r>
        <w:r w:rsidR="00952EC4" w:rsidRPr="002B569F">
          <w:rPr>
            <w:rFonts w:cs="Times New Roman"/>
            <w:b w:val="0"/>
            <w:bCs/>
            <w:i/>
            <w:szCs w:val="24"/>
            <w:rPrChange w:id="4264" w:author="Camilo Andrés Díaz Gómez" w:date="2023-03-28T17:42:00Z">
              <w:rPr>
                <w:rFonts w:cs="Times New Roman"/>
                <w:i/>
                <w:iCs w:val="0"/>
                <w:color w:val="000000" w:themeColor="text1"/>
                <w:szCs w:val="22"/>
              </w:rPr>
            </w:rPrChange>
          </w:rPr>
          <w:t>Estructura de la metodología CRISP-DM</w:t>
        </w:r>
      </w:ins>
      <w:bookmarkEnd w:id="4257"/>
    </w:p>
    <w:p w14:paraId="2852A9F5" w14:textId="77777777" w:rsidR="00C038A4" w:rsidRPr="002B569F" w:rsidRDefault="00C038A4">
      <w:pPr>
        <w:rPr>
          <w:ins w:id="4265" w:author="Camilo Andrés Díaz Gómez" w:date="2023-03-14T20:22:00Z"/>
          <w:rFonts w:cs="Times New Roman"/>
          <w:rPrChange w:id="4266" w:author="Camilo Andrés Díaz Gómez" w:date="2023-03-28T17:42:00Z">
            <w:rPr>
              <w:ins w:id="4267" w:author="Camilo Andrés Díaz Gómez" w:date="2023-03-14T20:22:00Z"/>
              <w:rFonts w:cs="Times New Roman"/>
              <w:bCs/>
              <w:i/>
              <w:color w:val="000000" w:themeColor="text1"/>
              <w:szCs w:val="24"/>
            </w:rPr>
          </w:rPrChange>
        </w:rPr>
        <w:pPrChange w:id="4268" w:author="Camilo Andrés Díaz Gómez" w:date="2023-03-28T17:43:00Z">
          <w:pPr>
            <w:jc w:val="left"/>
          </w:pPr>
        </w:pPrChange>
      </w:pPr>
    </w:p>
    <w:p w14:paraId="7977D8AC" w14:textId="002C2039" w:rsidR="001023B2" w:rsidRPr="002B569F" w:rsidRDefault="001023B2">
      <w:pPr>
        <w:pStyle w:val="Descripcin"/>
        <w:spacing w:line="360" w:lineRule="auto"/>
        <w:pPrChange w:id="4269" w:author="Camilo Andrés Díaz Gómez" w:date="2023-03-28T17:43:00Z">
          <w:pPr>
            <w:pStyle w:val="PrrAPA"/>
          </w:pPr>
        </w:pPrChange>
      </w:pPr>
    </w:p>
    <w:p w14:paraId="5A6F27D1" w14:textId="04F609A0" w:rsidR="00DC078A" w:rsidRPr="002B569F" w:rsidDel="00C87243" w:rsidRDefault="0027258A">
      <w:pPr>
        <w:jc w:val="left"/>
        <w:rPr>
          <w:del w:id="4270" w:author="Steff Guzmán" w:date="2023-03-13T18:47:00Z"/>
          <w:rFonts w:cs="Times New Roman"/>
          <w:b/>
          <w:bCs/>
          <w:szCs w:val="24"/>
        </w:rPr>
      </w:pPr>
      <w:del w:id="4271" w:author="Steff Guzmán" w:date="2023-03-13T18:47:00Z">
        <w:r w:rsidRPr="002B569F" w:rsidDel="00C87243">
          <w:rPr>
            <w:rFonts w:cs="Times New Roman"/>
            <w:b/>
            <w:bCs/>
            <w:szCs w:val="24"/>
          </w:rPr>
          <w:delText>Figura 5.</w:delText>
        </w:r>
      </w:del>
    </w:p>
    <w:p w14:paraId="41EEEB57" w14:textId="70596EC1" w:rsidR="0027258A" w:rsidRPr="002B569F" w:rsidDel="00952EC4" w:rsidRDefault="003E2519">
      <w:pPr>
        <w:jc w:val="left"/>
        <w:rPr>
          <w:del w:id="4272" w:author="Camilo Andrés Díaz Gómez" w:date="2023-03-14T20:22:00Z"/>
          <w:rFonts w:cs="Times New Roman"/>
          <w:i/>
          <w:iCs/>
          <w:szCs w:val="24"/>
          <w:rPrChange w:id="4273" w:author="Camilo Andrés Díaz Gómez" w:date="2023-03-28T17:42:00Z">
            <w:rPr>
              <w:del w:id="4274" w:author="Camilo Andrés Díaz Gómez" w:date="2023-03-14T20:22:00Z"/>
              <w:rFonts w:cs="Times New Roman"/>
              <w:i/>
              <w:iCs/>
              <w:color w:val="000000" w:themeColor="text1"/>
              <w:szCs w:val="24"/>
            </w:rPr>
          </w:rPrChange>
        </w:rPr>
      </w:pPr>
      <w:del w:id="4275" w:author="Camilo Andrés Díaz Gómez" w:date="2023-03-14T20:22:00Z">
        <w:r w:rsidRPr="002B569F" w:rsidDel="00952EC4">
          <w:rPr>
            <w:rFonts w:cs="Times New Roman"/>
            <w:i/>
            <w:iCs/>
            <w:szCs w:val="24"/>
            <w:rPrChange w:id="4276" w:author="Camilo Andrés Díaz Gómez" w:date="2023-03-28T17:42:00Z">
              <w:rPr>
                <w:rFonts w:cs="Times New Roman"/>
                <w:i/>
                <w:iCs/>
                <w:color w:val="000000" w:themeColor="text1"/>
                <w:szCs w:val="24"/>
              </w:rPr>
            </w:rPrChange>
          </w:rPr>
          <w:delText>Estructura de la metodología CRISP-DM</w:delText>
        </w:r>
      </w:del>
    </w:p>
    <w:p w14:paraId="1A20E569" w14:textId="0DE68BD3" w:rsidR="00952EC4" w:rsidRPr="002B569F" w:rsidRDefault="0027258A" w:rsidP="002B569F">
      <w:pPr>
        <w:jc w:val="center"/>
        <w:rPr>
          <w:ins w:id="4277" w:author="Camilo Andrés Díaz Gómez" w:date="2023-03-12T18:24:00Z"/>
          <w:rFonts w:cs="Times New Roman"/>
          <w:b/>
          <w:bCs/>
          <w:szCs w:val="24"/>
        </w:rPr>
      </w:pPr>
      <w:r w:rsidRPr="002B569F">
        <w:rPr>
          <w:rFonts w:cs="Times New Roman"/>
          <w:noProof/>
          <w:szCs w:val="24"/>
          <w:rPrChange w:id="4278" w:author="Camilo Andrés Díaz Gómez" w:date="2023-03-28T17:42:00Z">
            <w:rPr>
              <w:rFonts w:cs="Times New Roman"/>
              <w:noProof/>
              <w:color w:val="00B050"/>
              <w:szCs w:val="24"/>
            </w:rPr>
          </w:rPrChange>
        </w:rPr>
        <w:drawing>
          <wp:inline distT="0" distB="0" distL="0" distR="0" wp14:anchorId="4CA09254" wp14:editId="6E187599">
            <wp:extent cx="4107180" cy="2736454"/>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35" t="8836" r="2029" b="6377"/>
                    <a:stretch/>
                  </pic:blipFill>
                  <pic:spPr bwMode="auto">
                    <a:xfrm>
                      <a:off x="0" y="0"/>
                      <a:ext cx="4112961" cy="2740305"/>
                    </a:xfrm>
                    <a:prstGeom prst="rect">
                      <a:avLst/>
                    </a:prstGeom>
                    <a:ln>
                      <a:noFill/>
                    </a:ln>
                    <a:extLst>
                      <a:ext uri="{53640926-AAD7-44D8-BBD7-CCE9431645EC}">
                        <a14:shadowObscured xmlns:a14="http://schemas.microsoft.com/office/drawing/2010/main"/>
                      </a:ext>
                    </a:extLst>
                  </pic:spPr>
                </pic:pic>
              </a:graphicData>
            </a:graphic>
          </wp:inline>
        </w:drawing>
      </w:r>
    </w:p>
    <w:p w14:paraId="4EC8DB99" w14:textId="77777777" w:rsidR="00C038A4" w:rsidRPr="002B569F" w:rsidRDefault="00C038A4" w:rsidP="002B569F">
      <w:pPr>
        <w:jc w:val="left"/>
        <w:rPr>
          <w:ins w:id="4279" w:author="Camilo Andrés Díaz Gómez" w:date="2023-03-28T15:19:00Z"/>
          <w:rFonts w:cs="Times New Roman"/>
          <w:i/>
          <w:iCs/>
          <w:szCs w:val="24"/>
          <w:rPrChange w:id="4280" w:author="Camilo Andrés Díaz Gómez" w:date="2023-03-28T17:42:00Z">
            <w:rPr>
              <w:ins w:id="4281" w:author="Camilo Andrés Díaz Gómez" w:date="2023-03-28T15:19:00Z"/>
              <w:rFonts w:cs="Times New Roman"/>
              <w:i/>
              <w:iCs/>
              <w:color w:val="000000" w:themeColor="text1"/>
              <w:szCs w:val="24"/>
            </w:rPr>
          </w:rPrChange>
        </w:rPr>
      </w:pPr>
    </w:p>
    <w:p w14:paraId="3C3D15D0" w14:textId="03F0FA8E" w:rsidR="00EF7707" w:rsidRPr="002B569F" w:rsidRDefault="00DB0B24" w:rsidP="002B569F">
      <w:pPr>
        <w:jc w:val="left"/>
        <w:rPr>
          <w:ins w:id="4282" w:author="Camilo Andrés Díaz Gómez" w:date="2023-03-12T18:24:00Z"/>
          <w:rFonts w:cs="Times New Roman"/>
          <w:i/>
          <w:iCs/>
          <w:szCs w:val="24"/>
          <w:rPrChange w:id="4283" w:author="Camilo Andrés Díaz Gómez" w:date="2023-03-28T17:42:00Z">
            <w:rPr>
              <w:ins w:id="4284" w:author="Camilo Andrés Díaz Gómez" w:date="2023-03-12T18:24:00Z"/>
              <w:rFonts w:cs="Times New Roman"/>
              <w:i/>
              <w:iCs/>
              <w:color w:val="000000" w:themeColor="text1"/>
              <w:szCs w:val="24"/>
            </w:rPr>
          </w:rPrChange>
        </w:rPr>
      </w:pPr>
      <w:ins w:id="4285" w:author="Steff Guzmán" w:date="2023-03-13T19:06:00Z">
        <w:r w:rsidRPr="002B569F">
          <w:rPr>
            <w:rFonts w:cs="Times New Roman"/>
            <w:i/>
            <w:iCs/>
            <w:szCs w:val="24"/>
            <w:rPrChange w:id="4286" w:author="Camilo Andrés Díaz Gómez" w:date="2023-03-28T17:42:00Z">
              <w:rPr>
                <w:rFonts w:cs="Times New Roman"/>
                <w:i/>
                <w:iCs/>
                <w:color w:val="000000" w:themeColor="text1"/>
                <w:szCs w:val="24"/>
              </w:rPr>
            </w:rPrChange>
          </w:rPr>
          <w:t xml:space="preserve">Fuente: </w:t>
        </w:r>
      </w:ins>
      <w:ins w:id="4287" w:author="Camilo Andrés Díaz Gómez" w:date="2023-03-12T18:24:00Z">
        <w:r w:rsidR="00EF7707" w:rsidRPr="002B569F">
          <w:rPr>
            <w:rFonts w:cs="Times New Roman"/>
            <w:i/>
            <w:iCs/>
            <w:szCs w:val="24"/>
            <w:rPrChange w:id="4288" w:author="Camilo Andrés Díaz Gómez" w:date="2023-03-28T17:42:00Z">
              <w:rPr>
                <w:rFonts w:cs="Times New Roman"/>
                <w:i/>
                <w:iCs/>
                <w:color w:val="000000" w:themeColor="text1"/>
                <w:szCs w:val="24"/>
              </w:rPr>
            </w:rPrChange>
          </w:rPr>
          <w:t>Elaboración propia</w:t>
        </w:r>
      </w:ins>
    </w:p>
    <w:p w14:paraId="02CA491D" w14:textId="77777777" w:rsidR="00EF7707" w:rsidRPr="002B569F" w:rsidRDefault="00EF7707">
      <w:pPr>
        <w:jc w:val="left"/>
        <w:rPr>
          <w:rFonts w:cs="Times New Roman"/>
          <w:b/>
          <w:bCs/>
          <w:szCs w:val="24"/>
        </w:rPr>
        <w:pPrChange w:id="4289" w:author="Camilo Andrés Díaz Gómez" w:date="2023-03-28T17:43:00Z">
          <w:pPr>
            <w:jc w:val="center"/>
          </w:pPr>
        </w:pPrChange>
      </w:pPr>
    </w:p>
    <w:p w14:paraId="2F9C9297" w14:textId="61D50F3C" w:rsidR="0027258A" w:rsidRPr="002B569F" w:rsidRDefault="0027258A">
      <w:pPr>
        <w:pStyle w:val="Ttulo3"/>
        <w:rPr>
          <w:ins w:id="4290" w:author="Camilo Andrés Díaz Gómez" w:date="2023-03-17T00:46:00Z"/>
          <w:b/>
          <w:bCs/>
          <w:rPrChange w:id="4291" w:author="Camilo Andrés Díaz Gómez" w:date="2023-03-28T17:42:00Z">
            <w:rPr>
              <w:ins w:id="4292" w:author="Camilo Andrés Díaz Gómez" w:date="2023-03-17T00:46:00Z"/>
            </w:rPr>
          </w:rPrChange>
        </w:rPr>
        <w:pPrChange w:id="4293" w:author="Camilo Andrés Díaz Gómez" w:date="2023-03-28T17:43:00Z">
          <w:pPr>
            <w:pStyle w:val="PrrAPA"/>
            <w:ind w:firstLine="0"/>
          </w:pPr>
        </w:pPrChange>
      </w:pPr>
      <w:del w:id="4294" w:author="Camilo Andrés Díaz Gómez" w:date="2023-03-14T21:22:00Z">
        <w:r w:rsidRPr="002B569F" w:rsidDel="00C91454">
          <w:rPr>
            <w:rFonts w:ascii="Times New Roman" w:hAnsi="Times New Roman" w:cs="Times New Roman"/>
            <w:b/>
            <w:bCs/>
            <w:color w:val="auto"/>
            <w:rPrChange w:id="4295" w:author="Camilo Andrés Díaz Gómez" w:date="2023-03-28T17:42:00Z">
              <w:rPr/>
            </w:rPrChange>
          </w:rPr>
          <w:delText xml:space="preserve">Entendimiento </w:delText>
        </w:r>
      </w:del>
      <w:bookmarkStart w:id="4296" w:name="_Toc130919817"/>
      <w:ins w:id="4297" w:author="Camilo Andrés Díaz Gómez" w:date="2023-03-15T18:38:00Z">
        <w:r w:rsidR="004D6B6A" w:rsidRPr="002B569F">
          <w:rPr>
            <w:rFonts w:ascii="Times New Roman" w:hAnsi="Times New Roman" w:cs="Times New Roman"/>
            <w:b/>
            <w:bCs/>
            <w:color w:val="auto"/>
            <w:rPrChange w:id="4298" w:author="Camilo Andrés Díaz Gómez" w:date="2023-03-28T17:42:00Z">
              <w:rPr/>
            </w:rPrChange>
          </w:rPr>
          <w:t>Compresión</w:t>
        </w:r>
      </w:ins>
      <w:ins w:id="4299" w:author="Camilo Andrés Díaz Gómez" w:date="2023-03-14T21:22:00Z">
        <w:r w:rsidR="00C91454" w:rsidRPr="002B569F">
          <w:rPr>
            <w:rFonts w:ascii="Times New Roman" w:hAnsi="Times New Roman" w:cs="Times New Roman"/>
            <w:b/>
            <w:bCs/>
            <w:color w:val="auto"/>
            <w:rPrChange w:id="4300" w:author="Camilo Andrés Díaz Gómez" w:date="2023-03-28T17:42:00Z">
              <w:rPr/>
            </w:rPrChange>
          </w:rPr>
          <w:t xml:space="preserve"> </w:t>
        </w:r>
      </w:ins>
      <w:r w:rsidRPr="002B569F">
        <w:rPr>
          <w:rFonts w:ascii="Times New Roman" w:hAnsi="Times New Roman" w:cs="Times New Roman"/>
          <w:b/>
          <w:bCs/>
          <w:color w:val="auto"/>
          <w:rPrChange w:id="4301" w:author="Camilo Andrés Díaz Gómez" w:date="2023-03-28T17:42:00Z">
            <w:rPr/>
          </w:rPrChange>
        </w:rPr>
        <w:t>del negocio</w:t>
      </w:r>
      <w:bookmarkEnd w:id="4296"/>
    </w:p>
    <w:p w14:paraId="727523EF" w14:textId="77777777" w:rsidR="00EE67FE" w:rsidRPr="002B569F" w:rsidRDefault="00EE67FE" w:rsidP="002B569F">
      <w:pPr>
        <w:pStyle w:val="PrrAPA"/>
        <w:ind w:firstLine="0"/>
        <w:rPr>
          <w:b/>
          <w:bCs/>
          <w:rPrChange w:id="4302" w:author="Camilo Andrés Díaz Gómez" w:date="2023-03-28T17:42:00Z">
            <w:rPr>
              <w:b/>
              <w:bCs/>
              <w:color w:val="000000" w:themeColor="text1"/>
            </w:rPr>
          </w:rPrChange>
        </w:rPr>
      </w:pPr>
    </w:p>
    <w:p w14:paraId="24B07F74" w14:textId="5FB4BA69" w:rsidR="0027258A" w:rsidRPr="002B569F" w:rsidRDefault="0027258A" w:rsidP="002B569F">
      <w:pPr>
        <w:pStyle w:val="PrrAPA"/>
        <w:ind w:firstLine="720"/>
        <w:rPr>
          <w:ins w:id="4303" w:author="Camilo Andrés Díaz Gómez" w:date="2023-03-17T00:46:00Z"/>
          <w:rPrChange w:id="4304" w:author="Camilo Andrés Díaz Gómez" w:date="2023-03-28T17:42:00Z">
            <w:rPr>
              <w:ins w:id="4305" w:author="Camilo Andrés Díaz Gómez" w:date="2023-03-17T00:46:00Z"/>
              <w:color w:val="000000" w:themeColor="text1"/>
            </w:rPr>
          </w:rPrChange>
        </w:rPr>
      </w:pPr>
      <w:r w:rsidRPr="002B569F">
        <w:rPr>
          <w:rPrChange w:id="4306" w:author="Camilo Andrés Díaz Gómez" w:date="2023-03-28T17:42:00Z">
            <w:rPr>
              <w:color w:val="000000" w:themeColor="text1"/>
            </w:rPr>
          </w:rPrChange>
        </w:rPr>
        <w:t>En esta fase se entenderá el propósito del modelo, contexto del ámbito ambiental y climatológico, terminología, objetivos y búsqueda de la información.</w:t>
      </w:r>
    </w:p>
    <w:p w14:paraId="33603792" w14:textId="77777777" w:rsidR="00EE67FE" w:rsidRPr="002B569F" w:rsidRDefault="00EE67FE">
      <w:pPr>
        <w:pStyle w:val="PrrAPA"/>
        <w:ind w:firstLine="720"/>
        <w:rPr>
          <w:rPrChange w:id="4307" w:author="Camilo Andrés Díaz Gómez" w:date="2023-03-28T17:42:00Z">
            <w:rPr>
              <w:color w:val="000000" w:themeColor="text1"/>
            </w:rPr>
          </w:rPrChange>
        </w:rPr>
        <w:pPrChange w:id="4308" w:author="Camilo Andrés Díaz Gómez" w:date="2023-03-28T17:43:00Z">
          <w:pPr>
            <w:pStyle w:val="PrrAPA"/>
          </w:pPr>
        </w:pPrChange>
      </w:pPr>
    </w:p>
    <w:p w14:paraId="22163B64" w14:textId="18A99B19" w:rsidR="0027258A" w:rsidRPr="002B569F" w:rsidRDefault="0027258A" w:rsidP="002B569F">
      <w:pPr>
        <w:pStyle w:val="PrrAPA"/>
        <w:ind w:firstLine="720"/>
        <w:rPr>
          <w:ins w:id="4309" w:author="Camilo Andrés Díaz Gómez" w:date="2023-03-15T19:01:00Z"/>
          <w:rPrChange w:id="4310" w:author="Camilo Andrés Díaz Gómez" w:date="2023-03-28T17:42:00Z">
            <w:rPr>
              <w:ins w:id="4311" w:author="Camilo Andrés Díaz Gómez" w:date="2023-03-15T19:01:00Z"/>
              <w:color w:val="000000" w:themeColor="text1"/>
            </w:rPr>
          </w:rPrChange>
        </w:rPr>
      </w:pPr>
      <w:r w:rsidRPr="002B569F">
        <w:rPr>
          <w:rPrChange w:id="4312" w:author="Camilo Andrés Díaz Gómez" w:date="2023-03-28T17:42:00Z">
            <w:rPr>
              <w:color w:val="000000" w:themeColor="text1"/>
            </w:rPr>
          </w:rPrChange>
        </w:rPr>
        <w:t xml:space="preserve">Para esta fase se tuvo previsto una </w:t>
      </w:r>
      <w:del w:id="4313" w:author="Camilo Andrés Díaz Gómez" w:date="2023-03-15T18:38:00Z">
        <w:r w:rsidRPr="002B569F" w:rsidDel="004D6B6A">
          <w:rPr>
            <w:rPrChange w:id="4314" w:author="Camilo Andrés Díaz Gómez" w:date="2023-03-28T17:42:00Z">
              <w:rPr>
                <w:color w:val="000000" w:themeColor="text1"/>
              </w:rPr>
            </w:rPrChange>
          </w:rPr>
          <w:delText xml:space="preserve">X </w:delText>
        </w:r>
      </w:del>
      <w:ins w:id="4315" w:author="Camilo Andrés Díaz Gómez" w:date="2023-03-15T18:38:00Z">
        <w:r w:rsidR="004D6B6A" w:rsidRPr="002B569F">
          <w:rPr>
            <w:rPrChange w:id="4316" w:author="Camilo Andrés Díaz Gómez" w:date="2023-03-28T17:42:00Z">
              <w:rPr>
                <w:color w:val="000000" w:themeColor="text1"/>
              </w:rPr>
            </w:rPrChange>
          </w:rPr>
          <w:t xml:space="preserve">5 </w:t>
        </w:r>
      </w:ins>
      <w:r w:rsidRPr="002B569F">
        <w:rPr>
          <w:rPrChange w:id="4317" w:author="Camilo Andrés Díaz Gómez" w:date="2023-03-28T17:42:00Z">
            <w:rPr>
              <w:color w:val="000000" w:themeColor="text1"/>
            </w:rPr>
          </w:rPrChange>
        </w:rPr>
        <w:t>semanas de investigación, entendimiento de los diferentes temas y búsqueda de los datos.</w:t>
      </w:r>
    </w:p>
    <w:p w14:paraId="3DAFC468" w14:textId="77777777" w:rsidR="00475EDD" w:rsidRPr="002B569F" w:rsidRDefault="00475EDD">
      <w:pPr>
        <w:pStyle w:val="PrrAPA"/>
        <w:ind w:firstLine="720"/>
        <w:rPr>
          <w:rPrChange w:id="4318" w:author="Camilo Andrés Díaz Gómez" w:date="2023-03-28T17:42:00Z">
            <w:rPr>
              <w:color w:val="000000" w:themeColor="text1"/>
            </w:rPr>
          </w:rPrChange>
        </w:rPr>
        <w:pPrChange w:id="4319" w:author="Camilo Andrés Díaz Gómez" w:date="2023-03-28T17:43:00Z">
          <w:pPr>
            <w:pStyle w:val="PrrAPA"/>
          </w:pPr>
        </w:pPrChange>
      </w:pPr>
    </w:p>
    <w:p w14:paraId="49F13249" w14:textId="1F9CB111" w:rsidR="0027258A" w:rsidRPr="002B569F" w:rsidRDefault="0027258A">
      <w:pPr>
        <w:pStyle w:val="Ttulo4"/>
        <w:rPr>
          <w:ins w:id="4320" w:author="Camilo Andrés Díaz Gómez" w:date="2023-03-17T00:46:00Z"/>
          <w:b/>
          <w:bCs/>
          <w:i w:val="0"/>
          <w:iCs w:val="0"/>
          <w:rPrChange w:id="4321" w:author="Camilo Andrés Díaz Gómez" w:date="2023-03-28T17:42:00Z">
            <w:rPr>
              <w:ins w:id="4322" w:author="Camilo Andrés Díaz Gómez" w:date="2023-03-17T00:46:00Z"/>
              <w:i/>
              <w:iCs/>
            </w:rPr>
          </w:rPrChange>
        </w:rPr>
        <w:pPrChange w:id="4323" w:author="Camilo Andrés Díaz Gómez" w:date="2023-03-28T17:43:00Z">
          <w:pPr>
            <w:pStyle w:val="PrrAPA"/>
            <w:ind w:firstLine="0"/>
          </w:pPr>
        </w:pPrChange>
      </w:pPr>
      <w:r w:rsidRPr="002B569F">
        <w:rPr>
          <w:rFonts w:ascii="Times New Roman" w:hAnsi="Times New Roman" w:cs="Times New Roman"/>
          <w:b/>
          <w:bCs/>
          <w:color w:val="auto"/>
          <w:rPrChange w:id="4324" w:author="Camilo Andrés Díaz Gómez" w:date="2023-03-28T17:42:00Z">
            <w:rPr>
              <w:i/>
              <w:iCs/>
            </w:rPr>
          </w:rPrChange>
        </w:rPr>
        <w:t>Tareas</w:t>
      </w:r>
    </w:p>
    <w:p w14:paraId="5941A65A" w14:textId="77777777" w:rsidR="00EE67FE" w:rsidRPr="002B569F" w:rsidRDefault="00EE67FE" w:rsidP="002B569F">
      <w:pPr>
        <w:pStyle w:val="PrrAPA"/>
        <w:ind w:firstLine="0"/>
        <w:rPr>
          <w:b/>
          <w:bCs/>
          <w:i/>
          <w:iCs/>
          <w:rPrChange w:id="4325" w:author="Camilo Andrés Díaz Gómez" w:date="2023-03-28T17:42:00Z">
            <w:rPr>
              <w:b/>
              <w:bCs/>
              <w:i/>
              <w:iCs/>
              <w:color w:val="000000" w:themeColor="text1"/>
            </w:rPr>
          </w:rPrChange>
        </w:rPr>
      </w:pPr>
    </w:p>
    <w:p w14:paraId="2D31F5B5" w14:textId="6184A295" w:rsidR="0027258A" w:rsidRPr="002B569F" w:rsidRDefault="0027258A" w:rsidP="002B569F">
      <w:pPr>
        <w:pStyle w:val="Ttulo5"/>
        <w:ind w:firstLine="708"/>
        <w:rPr>
          <w:ins w:id="4326" w:author="Camilo Andrés Díaz Gómez" w:date="2023-03-28T14:38:00Z"/>
          <w:rFonts w:ascii="Times New Roman" w:hAnsi="Times New Roman" w:cs="Times New Roman"/>
          <w:b/>
          <w:bCs/>
          <w:color w:val="auto"/>
        </w:rPr>
      </w:pPr>
      <w:r w:rsidRPr="002B569F">
        <w:rPr>
          <w:rFonts w:ascii="Times New Roman" w:hAnsi="Times New Roman" w:cs="Times New Roman"/>
          <w:b/>
          <w:bCs/>
          <w:color w:val="auto"/>
          <w:rPrChange w:id="4327" w:author="Camilo Andrés Díaz Gómez" w:date="2023-03-28T17:42:00Z">
            <w:rPr/>
          </w:rPrChange>
        </w:rPr>
        <w:t>Actividad 1.</w:t>
      </w:r>
      <w:ins w:id="4328" w:author="Camilo Andrés Díaz Gómez" w:date="2023-03-28T14:38:00Z">
        <w:r w:rsidR="0071484C" w:rsidRPr="002B569F">
          <w:rPr>
            <w:rFonts w:ascii="Times New Roman" w:hAnsi="Times New Roman" w:cs="Times New Roman"/>
            <w:b/>
            <w:bCs/>
            <w:color w:val="auto"/>
          </w:rPr>
          <w:t xml:space="preserve"> </w:t>
        </w:r>
      </w:ins>
    </w:p>
    <w:p w14:paraId="385E13A8" w14:textId="77777777" w:rsidR="0071484C" w:rsidRPr="002B569F" w:rsidRDefault="0071484C">
      <w:pPr>
        <w:rPr>
          <w:rFonts w:cs="Times New Roman"/>
        </w:rPr>
        <w:pPrChange w:id="4329" w:author="Camilo Andrés Díaz Gómez" w:date="2023-03-28T17:43:00Z">
          <w:pPr>
            <w:spacing w:after="160"/>
            <w:ind w:firstLine="720"/>
            <w:jc w:val="left"/>
          </w:pPr>
        </w:pPrChange>
      </w:pPr>
    </w:p>
    <w:p w14:paraId="4522F4E2" w14:textId="00AB478B" w:rsidR="0027258A" w:rsidRPr="002B569F" w:rsidDel="00A0414F" w:rsidRDefault="0027258A">
      <w:pPr>
        <w:pStyle w:val="PrrAPA"/>
        <w:rPr>
          <w:del w:id="4330" w:author="Camilo Andrés Díaz Gómez" w:date="2023-03-15T18:43:00Z"/>
        </w:rPr>
        <w:pPrChange w:id="4331" w:author="Camilo Andrés Díaz Gómez" w:date="2023-03-28T17:43:00Z">
          <w:pPr>
            <w:spacing w:after="160"/>
            <w:ind w:firstLine="720"/>
            <w:jc w:val="left"/>
          </w:pPr>
        </w:pPrChange>
      </w:pPr>
      <w:del w:id="4332" w:author="Camilo Andrés Díaz Gómez" w:date="2023-03-28T14:38:00Z">
        <w:r w:rsidRPr="002B569F" w:rsidDel="0071484C">
          <w:rPr>
            <w:b/>
            <w:bCs/>
            <w:rPrChange w:id="4333" w:author="Camilo Andrés Díaz Gómez" w:date="2023-03-28T17:42:00Z">
              <w:rPr/>
            </w:rPrChange>
          </w:rPr>
          <w:lastRenderedPageBreak/>
          <w:delText xml:space="preserve"> </w:delText>
        </w:r>
      </w:del>
      <w:ins w:id="4334" w:author="Camilo Andrés Díaz Gómez" w:date="2023-03-15T18:43:00Z">
        <w:r w:rsidR="004D6B6A" w:rsidRPr="002B569F">
          <w:rPr>
            <w:b/>
            <w:bCs/>
            <w:rPrChange w:id="4335" w:author="Camilo Andrés Díaz Gómez" w:date="2023-03-28T17:42:00Z">
              <w:rPr/>
            </w:rPrChange>
          </w:rPr>
          <w:t>Análisis de objetivos</w:t>
        </w:r>
        <w:r w:rsidR="004D6B6A" w:rsidRPr="002B569F">
          <w:t xml:space="preserve">: En esta tarea se </w:t>
        </w:r>
      </w:ins>
      <w:ins w:id="4336" w:author="Camilo Andrés Díaz Gómez" w:date="2023-03-15T18:45:00Z">
        <w:r w:rsidR="004D6B6A" w:rsidRPr="002B569F">
          <w:t>realizará</w:t>
        </w:r>
      </w:ins>
      <w:ins w:id="4337" w:author="Camilo Andrés Díaz Gómez" w:date="2023-03-15T18:43:00Z">
        <w:r w:rsidR="004D6B6A" w:rsidRPr="002B569F">
          <w:t xml:space="preserve"> un análisis detallado de los objetivos del proyecto</w:t>
        </w:r>
      </w:ins>
      <w:ins w:id="4338" w:author="Camilo Andrés Díaz Gómez" w:date="2023-03-21T10:56:00Z">
        <w:r w:rsidR="00DB7D3C" w:rsidRPr="002B569F">
          <w:t xml:space="preserve"> </w:t>
        </w:r>
      </w:ins>
      <w:ins w:id="4339" w:author="Camilo Andrés Díaz Gómez" w:date="2023-03-15T18:43:00Z">
        <w:r w:rsidR="004D6B6A" w:rsidRPr="002B569F">
          <w:t>que se va</w:t>
        </w:r>
      </w:ins>
      <w:ins w:id="4340" w:author="Camilo Andrés Díaz Gómez" w:date="2023-03-15T18:44:00Z">
        <w:r w:rsidR="004D6B6A" w:rsidRPr="002B569F">
          <w:t>n</w:t>
        </w:r>
      </w:ins>
      <w:ins w:id="4341" w:author="Camilo Andrés Díaz Gómez" w:date="2023-03-15T18:43:00Z">
        <w:r w:rsidR="004D6B6A" w:rsidRPr="002B569F">
          <w:t xml:space="preserve"> a llevar a cabo. Se </w:t>
        </w:r>
      </w:ins>
      <w:ins w:id="4342" w:author="Camilo Andrés Díaz Gómez" w:date="2023-03-15T18:47:00Z">
        <w:r w:rsidR="00A0414F" w:rsidRPr="002B569F">
          <w:t>definirán</w:t>
        </w:r>
      </w:ins>
      <w:ins w:id="4343" w:author="Camilo Andrés Díaz Gómez" w:date="2023-03-15T18:43:00Z">
        <w:r w:rsidR="004D6B6A" w:rsidRPr="002B569F">
          <w:t xml:space="preserve"> los resultados esperados y se </w:t>
        </w:r>
      </w:ins>
      <w:ins w:id="4344" w:author="Camilo Andrés Díaz Gómez" w:date="2023-03-15T18:47:00Z">
        <w:r w:rsidR="00A0414F" w:rsidRPr="002B569F">
          <w:t>establecerán</w:t>
        </w:r>
      </w:ins>
      <w:ins w:id="4345" w:author="Camilo Andrés Díaz Gómez" w:date="2023-03-15T18:43:00Z">
        <w:r w:rsidR="004D6B6A" w:rsidRPr="002B569F">
          <w:t xml:space="preserve"> los criterios para medir el éxito del proyecto. </w:t>
        </w:r>
      </w:ins>
      <w:del w:id="4346" w:author="Camilo Andrés Díaz Gómez" w:date="2023-03-15T18:43:00Z">
        <w:r w:rsidRPr="002B569F" w:rsidDel="004D6B6A">
          <w:delText>Análisis de objetivos.</w:delText>
        </w:r>
      </w:del>
    </w:p>
    <w:p w14:paraId="3457A239" w14:textId="77777777" w:rsidR="00A0414F" w:rsidRPr="002B569F" w:rsidRDefault="00A0414F">
      <w:pPr>
        <w:pStyle w:val="PrrAPA"/>
        <w:rPr>
          <w:ins w:id="4347" w:author="Camilo Andrés Díaz Gómez" w:date="2023-03-15T18:49:00Z"/>
        </w:rPr>
        <w:pPrChange w:id="4348" w:author="Camilo Andrés Díaz Gómez" w:date="2023-03-28T17:43:00Z">
          <w:pPr>
            <w:spacing w:after="160"/>
            <w:ind w:firstLine="720"/>
            <w:jc w:val="left"/>
          </w:pPr>
        </w:pPrChange>
      </w:pPr>
    </w:p>
    <w:p w14:paraId="066A6BD7" w14:textId="77777777" w:rsidR="004D6B6A" w:rsidRPr="002B569F" w:rsidRDefault="004D6B6A">
      <w:pPr>
        <w:pStyle w:val="PrrAPA"/>
        <w:rPr>
          <w:ins w:id="4349" w:author="Camilo Andrés Díaz Gómez" w:date="2023-03-15T18:43:00Z"/>
        </w:rPr>
        <w:pPrChange w:id="4350" w:author="Camilo Andrés Díaz Gómez" w:date="2023-03-28T17:43:00Z">
          <w:pPr>
            <w:spacing w:after="160"/>
            <w:ind w:firstLine="720"/>
            <w:jc w:val="left"/>
          </w:pPr>
        </w:pPrChange>
      </w:pPr>
    </w:p>
    <w:p w14:paraId="0C12F88F" w14:textId="79EB6F79" w:rsidR="0027258A" w:rsidRPr="002B569F" w:rsidRDefault="0027258A">
      <w:pPr>
        <w:pStyle w:val="Ttulo5"/>
        <w:ind w:firstLine="708"/>
        <w:rPr>
          <w:ins w:id="4351" w:author="Camilo Andrés Díaz Gómez" w:date="2023-03-17T00:46:00Z"/>
          <w:rFonts w:cs="Times New Roman"/>
          <w:b/>
          <w:bCs/>
          <w:rPrChange w:id="4352" w:author="Camilo Andrés Díaz Gómez" w:date="2023-03-28T17:42:00Z">
            <w:rPr>
              <w:ins w:id="4353" w:author="Camilo Andrés Díaz Gómez" w:date="2023-03-17T00:46:00Z"/>
            </w:rPr>
          </w:rPrChange>
        </w:rPr>
        <w:pPrChange w:id="4354" w:author="Camilo Andrés Díaz Gómez" w:date="2023-03-28T17:43:00Z">
          <w:pPr>
            <w:spacing w:after="160"/>
            <w:ind w:firstLine="720"/>
          </w:pPr>
        </w:pPrChange>
      </w:pPr>
      <w:r w:rsidRPr="002B569F">
        <w:rPr>
          <w:rFonts w:ascii="Times New Roman" w:hAnsi="Times New Roman" w:cs="Times New Roman"/>
          <w:b/>
          <w:bCs/>
          <w:color w:val="auto"/>
          <w:rPrChange w:id="4355" w:author="Camilo Andrés Díaz Gómez" w:date="2023-03-28T17:42:00Z">
            <w:rPr/>
          </w:rPrChange>
        </w:rPr>
        <w:t>Actividad 2.</w:t>
      </w:r>
    </w:p>
    <w:p w14:paraId="58206BCB" w14:textId="77777777" w:rsidR="00EE67FE" w:rsidRPr="002B569F" w:rsidRDefault="00EE67FE">
      <w:pPr>
        <w:pStyle w:val="PrrAPA"/>
        <w:pPrChange w:id="4356" w:author="Camilo Andrés Díaz Gómez" w:date="2023-03-28T17:43:00Z">
          <w:pPr>
            <w:spacing w:after="160"/>
            <w:ind w:firstLine="720"/>
            <w:jc w:val="left"/>
          </w:pPr>
        </w:pPrChange>
      </w:pPr>
    </w:p>
    <w:p w14:paraId="69195E30" w14:textId="34196A5C" w:rsidR="0027258A" w:rsidRPr="002B569F" w:rsidDel="00A0414F" w:rsidRDefault="004D6B6A">
      <w:pPr>
        <w:pStyle w:val="PrrAPA"/>
        <w:rPr>
          <w:del w:id="4357" w:author="Camilo Andrés Díaz Gómez" w:date="2023-03-15T18:45:00Z"/>
          <w:iCs/>
          <w:rPrChange w:id="4358" w:author="Camilo Andrés Díaz Gómez" w:date="2023-03-28T17:42:00Z">
            <w:rPr>
              <w:del w:id="4359" w:author="Camilo Andrés Díaz Gómez" w:date="2023-03-15T18:45:00Z"/>
              <w:iCs/>
              <w:color w:val="000000" w:themeColor="text1"/>
            </w:rPr>
          </w:rPrChange>
        </w:rPr>
        <w:pPrChange w:id="4360" w:author="Camilo Andrés Díaz Gómez" w:date="2023-03-28T17:43:00Z">
          <w:pPr>
            <w:spacing w:after="160"/>
            <w:ind w:firstLine="720"/>
            <w:jc w:val="left"/>
          </w:pPr>
        </w:pPrChange>
      </w:pPr>
      <w:ins w:id="4361" w:author="Camilo Andrés Díaz Gómez" w:date="2023-03-15T18:45:00Z">
        <w:r w:rsidRPr="002B569F">
          <w:rPr>
            <w:b/>
            <w:bCs/>
            <w:iCs/>
            <w:rPrChange w:id="4362" w:author="Camilo Andrés Díaz Gómez" w:date="2023-03-28T17:42:00Z">
              <w:rPr>
                <w:iCs/>
                <w:color w:val="000000" w:themeColor="text1"/>
              </w:rPr>
            </w:rPrChange>
          </w:rPr>
          <w:t>Diseño de justificación y pregunta problema:</w:t>
        </w:r>
        <w:r w:rsidRPr="002B569F">
          <w:rPr>
            <w:iCs/>
            <w:rPrChange w:id="4363" w:author="Camilo Andrés Díaz Gómez" w:date="2023-03-28T17:42:00Z">
              <w:rPr>
                <w:iCs/>
                <w:color w:val="000000" w:themeColor="text1"/>
              </w:rPr>
            </w:rPrChange>
          </w:rPr>
          <w:t xml:space="preserve"> En esta actividad se </w:t>
        </w:r>
      </w:ins>
      <w:ins w:id="4364" w:author="Camilo Andrés Díaz Gómez" w:date="2023-03-15T18:47:00Z">
        <w:r w:rsidR="00A0414F" w:rsidRPr="002B569F">
          <w:rPr>
            <w:iCs/>
            <w:rPrChange w:id="4365" w:author="Camilo Andrés Díaz Gómez" w:date="2023-03-28T17:42:00Z">
              <w:rPr>
                <w:iCs/>
                <w:color w:val="000000" w:themeColor="text1"/>
              </w:rPr>
            </w:rPrChange>
          </w:rPr>
          <w:t>realizará</w:t>
        </w:r>
      </w:ins>
      <w:ins w:id="4366" w:author="Camilo Andrés Díaz Gómez" w:date="2023-03-15T18:45:00Z">
        <w:r w:rsidRPr="002B569F">
          <w:rPr>
            <w:iCs/>
            <w:rPrChange w:id="4367" w:author="Camilo Andrés Díaz Gómez" w:date="2023-03-28T17:42:00Z">
              <w:rPr>
                <w:iCs/>
                <w:color w:val="000000" w:themeColor="text1"/>
              </w:rPr>
            </w:rPrChange>
          </w:rPr>
          <w:t xml:space="preserve"> una justificación del proyecto o investigación, es decir, se </w:t>
        </w:r>
      </w:ins>
      <w:ins w:id="4368" w:author="Camilo Andrés Díaz Gómez" w:date="2023-03-15T18:48:00Z">
        <w:r w:rsidR="00A0414F" w:rsidRPr="002B569F">
          <w:rPr>
            <w:iCs/>
            <w:rPrChange w:id="4369" w:author="Camilo Andrés Díaz Gómez" w:date="2023-03-28T17:42:00Z">
              <w:rPr>
                <w:iCs/>
                <w:color w:val="000000" w:themeColor="text1"/>
              </w:rPr>
            </w:rPrChange>
          </w:rPr>
          <w:t>explicarán</w:t>
        </w:r>
      </w:ins>
      <w:ins w:id="4370" w:author="Camilo Andrés Díaz Gómez" w:date="2023-03-15T18:45:00Z">
        <w:r w:rsidRPr="002B569F">
          <w:rPr>
            <w:iCs/>
            <w:rPrChange w:id="4371" w:author="Camilo Andrés Díaz Gómez" w:date="2023-03-28T17:42:00Z">
              <w:rPr>
                <w:iCs/>
                <w:color w:val="000000" w:themeColor="text1"/>
              </w:rPr>
            </w:rPrChange>
          </w:rPr>
          <w:t xml:space="preserve"> las razones por las cuales es importante llevar a cabo est</w:t>
        </w:r>
      </w:ins>
      <w:ins w:id="4372" w:author="Camilo Andrés Díaz Gómez" w:date="2023-03-28T14:43:00Z">
        <w:r w:rsidR="00C3334A" w:rsidRPr="002B569F">
          <w:rPr>
            <w:iCs/>
            <w:rPrChange w:id="4373" w:author="Camilo Andrés Díaz Gómez" w:date="2023-03-28T17:42:00Z">
              <w:rPr>
                <w:iCs/>
                <w:color w:val="000000" w:themeColor="text1"/>
              </w:rPr>
            </w:rPrChange>
          </w:rPr>
          <w:t>e proyecto</w:t>
        </w:r>
      </w:ins>
      <w:ins w:id="4374" w:author="Camilo Andrés Díaz Gómez" w:date="2023-03-15T18:45:00Z">
        <w:r w:rsidRPr="002B569F">
          <w:rPr>
            <w:iCs/>
            <w:rPrChange w:id="4375" w:author="Camilo Andrés Díaz Gómez" w:date="2023-03-28T17:42:00Z">
              <w:rPr>
                <w:iCs/>
                <w:color w:val="000000" w:themeColor="text1"/>
              </w:rPr>
            </w:rPrChange>
          </w:rPr>
          <w:t xml:space="preserve">. También se </w:t>
        </w:r>
      </w:ins>
      <w:ins w:id="4376" w:author="Camilo Andrés Díaz Gómez" w:date="2023-03-15T18:48:00Z">
        <w:r w:rsidR="00A0414F" w:rsidRPr="002B569F">
          <w:rPr>
            <w:iCs/>
            <w:rPrChange w:id="4377" w:author="Camilo Andrés Díaz Gómez" w:date="2023-03-28T17:42:00Z">
              <w:rPr>
                <w:iCs/>
                <w:color w:val="000000" w:themeColor="text1"/>
              </w:rPr>
            </w:rPrChange>
          </w:rPr>
          <w:t>planteará</w:t>
        </w:r>
      </w:ins>
      <w:ins w:id="4378" w:author="Camilo Andrés Díaz Gómez" w:date="2023-03-15T18:45:00Z">
        <w:r w:rsidRPr="002B569F">
          <w:rPr>
            <w:iCs/>
            <w:rPrChange w:id="4379" w:author="Camilo Andrés Díaz Gómez" w:date="2023-03-28T17:42:00Z">
              <w:rPr>
                <w:iCs/>
                <w:color w:val="000000" w:themeColor="text1"/>
              </w:rPr>
            </w:rPrChange>
          </w:rPr>
          <w:t xml:space="preserve"> la pregunta problema, que es la cuestión que se busca</w:t>
        </w:r>
      </w:ins>
      <w:ins w:id="4380" w:author="Camilo Andrés Díaz Gómez" w:date="2023-03-15T18:48:00Z">
        <w:r w:rsidR="00A0414F" w:rsidRPr="002B569F">
          <w:rPr>
            <w:iCs/>
            <w:rPrChange w:id="4381" w:author="Camilo Andrés Díaz Gómez" w:date="2023-03-28T17:42:00Z">
              <w:rPr>
                <w:iCs/>
                <w:color w:val="000000" w:themeColor="text1"/>
              </w:rPr>
            </w:rPrChange>
          </w:rPr>
          <w:t>rá</w:t>
        </w:r>
      </w:ins>
      <w:ins w:id="4382" w:author="Camilo Andrés Díaz Gómez" w:date="2023-03-15T18:45:00Z">
        <w:r w:rsidRPr="002B569F">
          <w:rPr>
            <w:iCs/>
            <w:rPrChange w:id="4383" w:author="Camilo Andrés Díaz Gómez" w:date="2023-03-28T17:42:00Z">
              <w:rPr>
                <w:iCs/>
                <w:color w:val="000000" w:themeColor="text1"/>
              </w:rPr>
            </w:rPrChange>
          </w:rPr>
          <w:t xml:space="preserve"> responder con el proyecto.</w:t>
        </w:r>
      </w:ins>
      <w:del w:id="4384" w:author="Camilo Andrés Díaz Gómez" w:date="2023-03-15T18:45:00Z">
        <w:r w:rsidR="0027258A" w:rsidRPr="002B569F" w:rsidDel="004D6B6A">
          <w:rPr>
            <w:iCs/>
            <w:rPrChange w:id="4385" w:author="Camilo Andrés Díaz Gómez" w:date="2023-03-28T17:42:00Z">
              <w:rPr>
                <w:iCs/>
                <w:color w:val="000000" w:themeColor="text1"/>
              </w:rPr>
            </w:rPrChange>
          </w:rPr>
          <w:delText>Diseño de justificación y pregunta problema.</w:delText>
        </w:r>
      </w:del>
    </w:p>
    <w:p w14:paraId="50CD15AA" w14:textId="77777777" w:rsidR="00A0414F" w:rsidRPr="002B569F" w:rsidRDefault="00A0414F">
      <w:pPr>
        <w:pStyle w:val="PrrAPA"/>
        <w:rPr>
          <w:ins w:id="4386" w:author="Camilo Andrés Díaz Gómez" w:date="2023-03-15T18:49:00Z"/>
          <w:iCs/>
          <w:rPrChange w:id="4387" w:author="Camilo Andrés Díaz Gómez" w:date="2023-03-28T17:42:00Z">
            <w:rPr>
              <w:ins w:id="4388" w:author="Camilo Andrés Díaz Gómez" w:date="2023-03-15T18:49:00Z"/>
              <w:iCs/>
              <w:color w:val="000000" w:themeColor="text1"/>
            </w:rPr>
          </w:rPrChange>
        </w:rPr>
        <w:pPrChange w:id="4389" w:author="Camilo Andrés Díaz Gómez" w:date="2023-03-28T17:43:00Z">
          <w:pPr>
            <w:spacing w:after="160"/>
            <w:ind w:firstLine="720"/>
            <w:jc w:val="left"/>
          </w:pPr>
        </w:pPrChange>
      </w:pPr>
    </w:p>
    <w:p w14:paraId="30CD856F" w14:textId="77777777" w:rsidR="004D6B6A" w:rsidRPr="002B569F" w:rsidRDefault="004D6B6A">
      <w:pPr>
        <w:pStyle w:val="PrrAPA"/>
        <w:rPr>
          <w:ins w:id="4390" w:author="Camilo Andrés Díaz Gómez" w:date="2023-03-15T18:45:00Z"/>
        </w:rPr>
        <w:pPrChange w:id="4391" w:author="Camilo Andrés Díaz Gómez" w:date="2023-03-28T17:43:00Z">
          <w:pPr>
            <w:spacing w:after="160"/>
            <w:ind w:firstLine="720"/>
            <w:jc w:val="left"/>
          </w:pPr>
        </w:pPrChange>
      </w:pPr>
    </w:p>
    <w:p w14:paraId="6A45DE53" w14:textId="4DAC6F10" w:rsidR="0027258A" w:rsidRPr="002B569F" w:rsidRDefault="0027258A">
      <w:pPr>
        <w:pStyle w:val="Ttulo5"/>
        <w:ind w:firstLine="708"/>
        <w:rPr>
          <w:ins w:id="4392" w:author="Camilo Andrés Díaz Gómez" w:date="2023-03-17T00:46:00Z"/>
          <w:rFonts w:cs="Times New Roman"/>
          <w:b/>
          <w:bCs/>
          <w:rPrChange w:id="4393" w:author="Camilo Andrés Díaz Gómez" w:date="2023-03-28T17:42:00Z">
            <w:rPr>
              <w:ins w:id="4394" w:author="Camilo Andrés Díaz Gómez" w:date="2023-03-17T00:46:00Z"/>
            </w:rPr>
          </w:rPrChange>
        </w:rPr>
        <w:pPrChange w:id="4395" w:author="Camilo Andrés Díaz Gómez" w:date="2023-03-28T17:43:00Z">
          <w:pPr>
            <w:spacing w:after="160"/>
            <w:ind w:firstLine="720"/>
          </w:pPr>
        </w:pPrChange>
      </w:pPr>
      <w:r w:rsidRPr="002B569F">
        <w:rPr>
          <w:rFonts w:ascii="Times New Roman" w:hAnsi="Times New Roman" w:cs="Times New Roman"/>
          <w:b/>
          <w:bCs/>
          <w:color w:val="auto"/>
          <w:rPrChange w:id="4396" w:author="Camilo Andrés Díaz Gómez" w:date="2023-03-28T17:42:00Z">
            <w:rPr/>
          </w:rPrChange>
        </w:rPr>
        <w:t>Actividad 3.</w:t>
      </w:r>
    </w:p>
    <w:p w14:paraId="6B2D9C17" w14:textId="77777777" w:rsidR="00EE67FE" w:rsidRPr="002B569F" w:rsidRDefault="00EE67FE">
      <w:pPr>
        <w:pStyle w:val="PrrAPA"/>
        <w:pPrChange w:id="4397" w:author="Camilo Andrés Díaz Gómez" w:date="2023-03-28T17:43:00Z">
          <w:pPr>
            <w:spacing w:after="160"/>
            <w:ind w:firstLine="720"/>
            <w:jc w:val="left"/>
          </w:pPr>
        </w:pPrChange>
      </w:pPr>
    </w:p>
    <w:p w14:paraId="0D3F3A59" w14:textId="1E4627BF" w:rsidR="0027258A" w:rsidRPr="002B569F" w:rsidDel="00A0414F" w:rsidRDefault="004D6B6A">
      <w:pPr>
        <w:pStyle w:val="PrrAPA"/>
        <w:rPr>
          <w:del w:id="4398" w:author="Camilo Andrés Díaz Gómez" w:date="2023-03-15T18:46:00Z"/>
        </w:rPr>
        <w:pPrChange w:id="4399" w:author="Camilo Andrés Díaz Gómez" w:date="2023-03-28T17:43:00Z">
          <w:pPr>
            <w:spacing w:after="160"/>
            <w:ind w:firstLine="720"/>
            <w:jc w:val="left"/>
          </w:pPr>
        </w:pPrChange>
      </w:pPr>
      <w:ins w:id="4400" w:author="Camilo Andrés Díaz Gómez" w:date="2023-03-15T18:46:00Z">
        <w:r w:rsidRPr="002B569F">
          <w:rPr>
            <w:b/>
            <w:bCs/>
            <w:rPrChange w:id="4401" w:author="Camilo Andrés Díaz Gómez" w:date="2023-03-28T17:42:00Z">
              <w:rPr/>
            </w:rPrChange>
          </w:rPr>
          <w:t>Generación de alcances y limitaciones:</w:t>
        </w:r>
        <w:r w:rsidRPr="002B569F">
          <w:t xml:space="preserve"> En esta tarea se </w:t>
        </w:r>
      </w:ins>
      <w:ins w:id="4402" w:author="Camilo Andrés Díaz Gómez" w:date="2023-03-15T18:48:00Z">
        <w:r w:rsidR="00A0414F" w:rsidRPr="002B569F">
          <w:t>establecerán</w:t>
        </w:r>
      </w:ins>
      <w:ins w:id="4403" w:author="Camilo Andrés Díaz Gómez" w:date="2023-03-15T18:46:00Z">
        <w:r w:rsidRPr="002B569F">
          <w:t xml:space="preserve"> los límites del proyect</w:t>
        </w:r>
      </w:ins>
      <w:ins w:id="4404" w:author="Camilo Andrés Díaz Gómez" w:date="2023-03-28T14:43:00Z">
        <w:r w:rsidR="00C3334A" w:rsidRPr="002B569F">
          <w:t>o</w:t>
        </w:r>
      </w:ins>
      <w:ins w:id="4405" w:author="Camilo Andrés Díaz Gómez" w:date="2023-03-15T18:46:00Z">
        <w:r w:rsidRPr="002B569F">
          <w:t xml:space="preserve">, es decir, se </w:t>
        </w:r>
      </w:ins>
      <w:ins w:id="4406" w:author="Camilo Andrés Díaz Gómez" w:date="2023-03-15T18:48:00Z">
        <w:r w:rsidR="00A0414F" w:rsidRPr="002B569F">
          <w:t>definirán</w:t>
        </w:r>
      </w:ins>
      <w:ins w:id="4407" w:author="Camilo Andrés Díaz Gómez" w:date="2023-03-15T18:46:00Z">
        <w:r w:rsidRPr="002B569F">
          <w:t xml:space="preserve"> las áreas que serán abarcadas y las que no. </w:t>
        </w:r>
      </w:ins>
      <w:del w:id="4408" w:author="Camilo Andrés Díaz Gómez" w:date="2023-03-15T18:46:00Z">
        <w:r w:rsidR="0027258A" w:rsidRPr="002B569F" w:rsidDel="004D6B6A">
          <w:delText>Generación de alcances y limitaciones.</w:delText>
        </w:r>
      </w:del>
    </w:p>
    <w:p w14:paraId="7E327064" w14:textId="77777777" w:rsidR="00A0414F" w:rsidRPr="002B569F" w:rsidRDefault="00A0414F">
      <w:pPr>
        <w:pStyle w:val="PrrAPA"/>
        <w:rPr>
          <w:ins w:id="4409" w:author="Camilo Andrés Díaz Gómez" w:date="2023-03-15T18:49:00Z"/>
        </w:rPr>
        <w:pPrChange w:id="4410" w:author="Camilo Andrés Díaz Gómez" w:date="2023-03-28T17:43:00Z">
          <w:pPr>
            <w:spacing w:after="160"/>
            <w:ind w:firstLine="720"/>
            <w:jc w:val="left"/>
          </w:pPr>
        </w:pPrChange>
      </w:pPr>
    </w:p>
    <w:p w14:paraId="7EC8F594" w14:textId="77777777" w:rsidR="004D6B6A" w:rsidRPr="002B569F" w:rsidRDefault="004D6B6A">
      <w:pPr>
        <w:pStyle w:val="PrrAPA"/>
        <w:rPr>
          <w:ins w:id="4411" w:author="Camilo Andrés Díaz Gómez" w:date="2023-03-15T18:46:00Z"/>
        </w:rPr>
        <w:pPrChange w:id="4412" w:author="Camilo Andrés Díaz Gómez" w:date="2023-03-28T17:43:00Z">
          <w:pPr>
            <w:spacing w:after="160"/>
            <w:ind w:firstLine="720"/>
            <w:jc w:val="left"/>
          </w:pPr>
        </w:pPrChange>
      </w:pPr>
    </w:p>
    <w:p w14:paraId="3FDF6F6A" w14:textId="240C4F39" w:rsidR="0027258A" w:rsidRPr="002B569F" w:rsidRDefault="0027258A">
      <w:pPr>
        <w:pStyle w:val="Ttulo5"/>
        <w:ind w:firstLine="708"/>
        <w:rPr>
          <w:ins w:id="4413" w:author="Camilo Andrés Díaz Gómez" w:date="2023-03-17T00:46:00Z"/>
          <w:rFonts w:cs="Times New Roman"/>
          <w:b/>
          <w:bCs/>
          <w:rPrChange w:id="4414" w:author="Camilo Andrés Díaz Gómez" w:date="2023-03-28T17:42:00Z">
            <w:rPr>
              <w:ins w:id="4415" w:author="Camilo Andrés Díaz Gómez" w:date="2023-03-17T00:46:00Z"/>
            </w:rPr>
          </w:rPrChange>
        </w:rPr>
        <w:pPrChange w:id="4416" w:author="Camilo Andrés Díaz Gómez" w:date="2023-03-28T17:43:00Z">
          <w:pPr>
            <w:spacing w:after="160"/>
            <w:ind w:firstLine="720"/>
          </w:pPr>
        </w:pPrChange>
      </w:pPr>
      <w:r w:rsidRPr="002B569F">
        <w:rPr>
          <w:rFonts w:ascii="Times New Roman" w:hAnsi="Times New Roman" w:cs="Times New Roman"/>
          <w:b/>
          <w:bCs/>
          <w:color w:val="auto"/>
          <w:rPrChange w:id="4417" w:author="Camilo Andrés Díaz Gómez" w:date="2023-03-28T17:42:00Z">
            <w:rPr/>
          </w:rPrChange>
        </w:rPr>
        <w:t>Actividad 4.</w:t>
      </w:r>
    </w:p>
    <w:p w14:paraId="60986D11" w14:textId="77777777" w:rsidR="00C3334A" w:rsidRPr="002B569F" w:rsidRDefault="00C3334A">
      <w:pPr>
        <w:pStyle w:val="PrrAPA"/>
        <w:ind w:firstLine="0"/>
        <w:rPr>
          <w:ins w:id="4418" w:author="Camilo Andrés Díaz Gómez" w:date="2023-03-28T14:39:00Z"/>
        </w:rPr>
        <w:pPrChange w:id="4419" w:author="Camilo Andrés Díaz Gómez" w:date="2023-03-28T17:43:00Z">
          <w:pPr>
            <w:pStyle w:val="PrrAPA"/>
          </w:pPr>
        </w:pPrChange>
      </w:pPr>
    </w:p>
    <w:p w14:paraId="0747F83B" w14:textId="45F39D8B" w:rsidR="00EE67FE" w:rsidRPr="002B569F" w:rsidDel="00C3334A" w:rsidRDefault="00EE67FE">
      <w:pPr>
        <w:pStyle w:val="PrrAPA"/>
        <w:rPr>
          <w:del w:id="4420" w:author="Camilo Andrés Díaz Gómez" w:date="2023-03-28T14:39:00Z"/>
          <w:b/>
          <w:bCs/>
          <w:rPrChange w:id="4421" w:author="Camilo Andrés Díaz Gómez" w:date="2023-03-28T17:42:00Z">
            <w:rPr>
              <w:del w:id="4422" w:author="Camilo Andrés Díaz Gómez" w:date="2023-03-28T14:39:00Z"/>
            </w:rPr>
          </w:rPrChange>
        </w:rPr>
        <w:pPrChange w:id="4423" w:author="Camilo Andrés Díaz Gómez" w:date="2023-03-28T17:43:00Z">
          <w:pPr>
            <w:spacing w:after="160"/>
            <w:ind w:firstLine="720"/>
            <w:jc w:val="left"/>
          </w:pPr>
        </w:pPrChange>
      </w:pPr>
    </w:p>
    <w:p w14:paraId="4DAE12D1" w14:textId="49755EAF" w:rsidR="0027258A" w:rsidRPr="002B569F" w:rsidDel="00A0414F" w:rsidRDefault="004D6B6A">
      <w:pPr>
        <w:pStyle w:val="PrrAPA"/>
        <w:rPr>
          <w:del w:id="4424" w:author="Camilo Andrés Díaz Gómez" w:date="2023-03-15T18:46:00Z"/>
        </w:rPr>
        <w:pPrChange w:id="4425" w:author="Camilo Andrés Díaz Gómez" w:date="2023-03-28T17:43:00Z">
          <w:pPr>
            <w:spacing w:after="160"/>
            <w:ind w:firstLine="720"/>
            <w:jc w:val="left"/>
          </w:pPr>
        </w:pPrChange>
      </w:pPr>
      <w:ins w:id="4426" w:author="Camilo Andrés Díaz Gómez" w:date="2023-03-15T18:46:00Z">
        <w:r w:rsidRPr="002B569F">
          <w:rPr>
            <w:b/>
            <w:bCs/>
            <w:rPrChange w:id="4427" w:author="Camilo Andrés Díaz Gómez" w:date="2023-03-28T17:42:00Z">
              <w:rPr/>
            </w:rPrChange>
          </w:rPr>
          <w:t>Marco conceptual:</w:t>
        </w:r>
        <w:r w:rsidRPr="002B569F">
          <w:t xml:space="preserve"> En esta actividad se </w:t>
        </w:r>
      </w:ins>
      <w:ins w:id="4428" w:author="Camilo Andrés Díaz Gómez" w:date="2023-03-15T18:49:00Z">
        <w:r w:rsidR="00A0414F" w:rsidRPr="002B569F">
          <w:t>realizará</w:t>
        </w:r>
      </w:ins>
      <w:ins w:id="4429" w:author="Camilo Andrés Díaz Gómez" w:date="2023-03-15T18:46:00Z">
        <w:r w:rsidRPr="002B569F">
          <w:t xml:space="preserve"> un análisis detallado de los conceptos teóricos y/o prácticos que se relaciona</w:t>
        </w:r>
      </w:ins>
      <w:ins w:id="4430" w:author="Camilo Andrés Díaz Gómez" w:date="2023-03-15T18:49:00Z">
        <w:r w:rsidR="00A0414F" w:rsidRPr="002B569F">
          <w:t>ran</w:t>
        </w:r>
      </w:ins>
      <w:ins w:id="4431" w:author="Camilo Andrés Díaz Gómez" w:date="2023-03-15T18:46:00Z">
        <w:r w:rsidRPr="002B569F">
          <w:t xml:space="preserve"> con el proyecto o investigación. Se </w:t>
        </w:r>
      </w:ins>
      <w:ins w:id="4432" w:author="Camilo Andrés Díaz Gómez" w:date="2023-03-15T18:49:00Z">
        <w:r w:rsidR="00A0414F" w:rsidRPr="002B569F">
          <w:t>buscará</w:t>
        </w:r>
      </w:ins>
      <w:ins w:id="4433" w:author="Camilo Andrés Díaz Gómez" w:date="2023-03-15T18:46:00Z">
        <w:r w:rsidRPr="002B569F">
          <w:t xml:space="preserve"> establecer una base teórica sólida que permita entender los conceptos y principios detrás del proyecto.</w:t>
        </w:r>
      </w:ins>
      <w:del w:id="4434" w:author="Camilo Andrés Díaz Gómez" w:date="2023-03-15T18:46:00Z">
        <w:r w:rsidR="0027258A" w:rsidRPr="002B569F" w:rsidDel="004D6B6A">
          <w:delText>Marco conceptual.</w:delText>
        </w:r>
      </w:del>
    </w:p>
    <w:p w14:paraId="36BE4122" w14:textId="77777777" w:rsidR="00A0414F" w:rsidRPr="002B569F" w:rsidRDefault="00A0414F">
      <w:pPr>
        <w:pStyle w:val="PrrAPA"/>
        <w:rPr>
          <w:ins w:id="4435" w:author="Camilo Andrés Díaz Gómez" w:date="2023-03-15T18:49:00Z"/>
        </w:rPr>
        <w:pPrChange w:id="4436" w:author="Camilo Andrés Díaz Gómez" w:date="2023-03-28T17:43:00Z">
          <w:pPr>
            <w:spacing w:after="160"/>
            <w:ind w:firstLine="720"/>
            <w:jc w:val="left"/>
          </w:pPr>
        </w:pPrChange>
      </w:pPr>
    </w:p>
    <w:p w14:paraId="4BBBBAE4" w14:textId="77777777" w:rsidR="004D6B6A" w:rsidRPr="002B569F" w:rsidRDefault="004D6B6A">
      <w:pPr>
        <w:pStyle w:val="PrrAPA"/>
        <w:rPr>
          <w:ins w:id="4437" w:author="Camilo Andrés Díaz Gómez" w:date="2023-03-15T18:46:00Z"/>
        </w:rPr>
        <w:pPrChange w:id="4438" w:author="Camilo Andrés Díaz Gómez" w:date="2023-03-28T17:43:00Z">
          <w:pPr>
            <w:spacing w:after="160"/>
            <w:ind w:firstLine="720"/>
            <w:jc w:val="left"/>
          </w:pPr>
        </w:pPrChange>
      </w:pPr>
    </w:p>
    <w:p w14:paraId="601B77DA" w14:textId="20390FB4" w:rsidR="0027258A" w:rsidRPr="002B569F" w:rsidRDefault="0027258A">
      <w:pPr>
        <w:pStyle w:val="Ttulo5"/>
        <w:ind w:firstLine="708"/>
        <w:rPr>
          <w:ins w:id="4439" w:author="Camilo Andrés Díaz Gómez" w:date="2023-03-17T00:46:00Z"/>
          <w:rFonts w:cs="Times New Roman"/>
          <w:b/>
          <w:bCs/>
          <w:rPrChange w:id="4440" w:author="Camilo Andrés Díaz Gómez" w:date="2023-03-28T17:42:00Z">
            <w:rPr>
              <w:ins w:id="4441" w:author="Camilo Andrés Díaz Gómez" w:date="2023-03-17T00:46:00Z"/>
            </w:rPr>
          </w:rPrChange>
        </w:rPr>
        <w:pPrChange w:id="4442" w:author="Camilo Andrés Díaz Gómez" w:date="2023-03-28T17:43:00Z">
          <w:pPr>
            <w:spacing w:after="160"/>
            <w:ind w:firstLine="720"/>
          </w:pPr>
        </w:pPrChange>
      </w:pPr>
      <w:r w:rsidRPr="002B569F">
        <w:rPr>
          <w:rFonts w:ascii="Times New Roman" w:hAnsi="Times New Roman" w:cs="Times New Roman"/>
          <w:b/>
          <w:bCs/>
          <w:color w:val="auto"/>
          <w:rPrChange w:id="4443" w:author="Camilo Andrés Díaz Gómez" w:date="2023-03-28T17:42:00Z">
            <w:rPr/>
          </w:rPrChange>
        </w:rPr>
        <w:t>Actividad 5.</w:t>
      </w:r>
    </w:p>
    <w:p w14:paraId="481C2C74" w14:textId="77777777" w:rsidR="00EE67FE" w:rsidRPr="002B569F" w:rsidRDefault="00EE67FE">
      <w:pPr>
        <w:pStyle w:val="PrrAPA"/>
        <w:pPrChange w:id="4444" w:author="Camilo Andrés Díaz Gómez" w:date="2023-03-28T17:43:00Z">
          <w:pPr>
            <w:spacing w:after="160"/>
            <w:ind w:firstLine="720"/>
            <w:jc w:val="left"/>
          </w:pPr>
        </w:pPrChange>
      </w:pPr>
    </w:p>
    <w:p w14:paraId="2A14B564" w14:textId="63363C20" w:rsidR="0027258A" w:rsidRPr="002B569F" w:rsidRDefault="00A0414F">
      <w:pPr>
        <w:pStyle w:val="PrrAPA"/>
        <w:rPr>
          <w:ins w:id="4445" w:author="Camilo Andrés Díaz Gómez" w:date="2023-03-15T18:49:00Z"/>
          <w:iCs/>
          <w:rPrChange w:id="4446" w:author="Camilo Andrés Díaz Gómez" w:date="2023-03-28T17:42:00Z">
            <w:rPr>
              <w:ins w:id="4447" w:author="Camilo Andrés Díaz Gómez" w:date="2023-03-15T18:49:00Z"/>
              <w:iCs/>
              <w:color w:val="000000" w:themeColor="text1"/>
            </w:rPr>
          </w:rPrChange>
        </w:rPr>
        <w:pPrChange w:id="4448" w:author="Camilo Andrés Díaz Gómez" w:date="2023-03-28T17:43:00Z">
          <w:pPr>
            <w:spacing w:after="160"/>
            <w:ind w:firstLine="720"/>
            <w:jc w:val="left"/>
          </w:pPr>
        </w:pPrChange>
      </w:pPr>
      <w:ins w:id="4449" w:author="Camilo Andrés Díaz Gómez" w:date="2023-03-15T18:49:00Z">
        <w:r w:rsidRPr="002B569F">
          <w:rPr>
            <w:b/>
            <w:bCs/>
            <w:iCs/>
            <w:rPrChange w:id="4450" w:author="Camilo Andrés Díaz Gómez" w:date="2023-03-28T17:42:00Z">
              <w:rPr>
                <w:iCs/>
                <w:color w:val="000000" w:themeColor="text1"/>
              </w:rPr>
            </w:rPrChange>
          </w:rPr>
          <w:t>Búsqueda de antecedentes:</w:t>
        </w:r>
        <w:r w:rsidRPr="002B569F">
          <w:rPr>
            <w:iCs/>
            <w:rPrChange w:id="4451" w:author="Camilo Andrés Díaz Gómez" w:date="2023-03-28T17:42:00Z">
              <w:rPr>
                <w:iCs/>
                <w:color w:val="000000" w:themeColor="text1"/>
              </w:rPr>
            </w:rPrChange>
          </w:rPr>
          <w:t xml:space="preserve"> En esta tarea se buscará información relevante previa que se haya llevado a cabo sobre el tema del proyecto. Se </w:t>
        </w:r>
      </w:ins>
      <w:ins w:id="4452" w:author="Camilo Andrés Díaz Gómez" w:date="2023-03-15T18:50:00Z">
        <w:r w:rsidRPr="002B569F">
          <w:rPr>
            <w:iCs/>
            <w:rPrChange w:id="4453" w:author="Camilo Andrés Díaz Gómez" w:date="2023-03-28T17:42:00Z">
              <w:rPr>
                <w:iCs/>
                <w:color w:val="000000" w:themeColor="text1"/>
              </w:rPr>
            </w:rPrChange>
          </w:rPr>
          <w:t>buscará</w:t>
        </w:r>
      </w:ins>
      <w:ins w:id="4454" w:author="Camilo Andrés Díaz Gómez" w:date="2023-03-15T18:49:00Z">
        <w:r w:rsidRPr="002B569F">
          <w:rPr>
            <w:iCs/>
            <w:rPrChange w:id="4455" w:author="Camilo Andrés Díaz Gómez" w:date="2023-03-28T17:42:00Z">
              <w:rPr>
                <w:iCs/>
                <w:color w:val="000000" w:themeColor="text1"/>
              </w:rPr>
            </w:rPrChange>
          </w:rPr>
          <w:t xml:space="preserve"> identificar los resultados de investigaciones previas y los enfoques que se han utilizado.</w:t>
        </w:r>
      </w:ins>
      <w:del w:id="4456" w:author="Camilo Andrés Díaz Gómez" w:date="2023-03-15T18:49:00Z">
        <w:r w:rsidR="0027258A" w:rsidRPr="002B569F" w:rsidDel="00A0414F">
          <w:rPr>
            <w:iCs/>
            <w:rPrChange w:id="4457" w:author="Camilo Andrés Díaz Gómez" w:date="2023-03-28T17:42:00Z">
              <w:rPr>
                <w:iCs/>
                <w:color w:val="000000" w:themeColor="text1"/>
              </w:rPr>
            </w:rPrChange>
          </w:rPr>
          <w:delText>Búsqueda de antecedentes.</w:delText>
        </w:r>
      </w:del>
    </w:p>
    <w:p w14:paraId="431E2B9D" w14:textId="77777777" w:rsidR="00A0414F" w:rsidRPr="002B569F" w:rsidRDefault="00A0414F">
      <w:pPr>
        <w:spacing w:after="160"/>
        <w:ind w:firstLine="720"/>
        <w:rPr>
          <w:rFonts w:cs="Times New Roman"/>
          <w:iCs/>
          <w:szCs w:val="24"/>
          <w:rPrChange w:id="4458" w:author="Camilo Andrés Díaz Gómez" w:date="2023-03-28T17:42:00Z">
            <w:rPr>
              <w:rFonts w:cs="Times New Roman"/>
              <w:iCs/>
              <w:color w:val="000000" w:themeColor="text1"/>
              <w:szCs w:val="24"/>
            </w:rPr>
          </w:rPrChange>
        </w:rPr>
        <w:pPrChange w:id="4459" w:author="Camilo Andrés Díaz Gómez" w:date="2023-03-28T17:43:00Z">
          <w:pPr>
            <w:spacing w:after="160"/>
            <w:ind w:firstLine="720"/>
            <w:jc w:val="left"/>
          </w:pPr>
        </w:pPrChange>
      </w:pPr>
    </w:p>
    <w:p w14:paraId="54E12473" w14:textId="4B1076FB" w:rsidR="0027258A" w:rsidRPr="002B569F" w:rsidRDefault="0027258A">
      <w:pPr>
        <w:pStyle w:val="Ttulo5"/>
        <w:ind w:firstLine="708"/>
        <w:rPr>
          <w:ins w:id="4460" w:author="Camilo Andrés Díaz Gómez" w:date="2023-03-17T00:46:00Z"/>
          <w:rFonts w:cs="Times New Roman"/>
          <w:b/>
          <w:bCs/>
          <w:rPrChange w:id="4461" w:author="Camilo Andrés Díaz Gómez" w:date="2023-03-28T17:42:00Z">
            <w:rPr>
              <w:ins w:id="4462" w:author="Camilo Andrés Díaz Gómez" w:date="2023-03-17T00:46:00Z"/>
            </w:rPr>
          </w:rPrChange>
        </w:rPr>
        <w:pPrChange w:id="4463" w:author="Camilo Andrés Díaz Gómez" w:date="2023-03-28T17:43:00Z">
          <w:pPr>
            <w:spacing w:after="160"/>
            <w:ind w:firstLine="720"/>
          </w:pPr>
        </w:pPrChange>
      </w:pPr>
      <w:r w:rsidRPr="002B569F">
        <w:rPr>
          <w:rFonts w:ascii="Times New Roman" w:hAnsi="Times New Roman" w:cs="Times New Roman"/>
          <w:b/>
          <w:bCs/>
          <w:color w:val="auto"/>
          <w:rPrChange w:id="4464" w:author="Camilo Andrés Díaz Gómez" w:date="2023-03-28T17:42:00Z">
            <w:rPr/>
          </w:rPrChange>
        </w:rPr>
        <w:lastRenderedPageBreak/>
        <w:t>Actividad 6.</w:t>
      </w:r>
    </w:p>
    <w:p w14:paraId="51B16B80" w14:textId="77777777" w:rsidR="00EE67FE" w:rsidRPr="002B569F" w:rsidRDefault="00EE67FE">
      <w:pPr>
        <w:pStyle w:val="PrrAPA"/>
        <w:pPrChange w:id="4465" w:author="Camilo Andrés Díaz Gómez" w:date="2023-03-28T17:43:00Z">
          <w:pPr>
            <w:spacing w:after="160"/>
            <w:ind w:firstLine="720"/>
            <w:jc w:val="left"/>
          </w:pPr>
        </w:pPrChange>
      </w:pPr>
    </w:p>
    <w:p w14:paraId="777F9285" w14:textId="1702702C" w:rsidR="0027258A" w:rsidRPr="002B569F" w:rsidRDefault="00A0414F">
      <w:pPr>
        <w:pStyle w:val="PrrAPA"/>
        <w:rPr>
          <w:ins w:id="4466" w:author="Camilo Andrés Díaz Gómez" w:date="2023-03-15T18:50:00Z"/>
        </w:rPr>
        <w:pPrChange w:id="4467" w:author="Camilo Andrés Díaz Gómez" w:date="2023-03-28T17:43:00Z">
          <w:pPr>
            <w:spacing w:after="160"/>
            <w:ind w:firstLine="720"/>
            <w:jc w:val="left"/>
          </w:pPr>
        </w:pPrChange>
      </w:pPr>
      <w:ins w:id="4468" w:author="Camilo Andrés Díaz Gómez" w:date="2023-03-15T18:50:00Z">
        <w:r w:rsidRPr="002B569F">
          <w:rPr>
            <w:b/>
            <w:bCs/>
            <w:rPrChange w:id="4469" w:author="Camilo Andrés Díaz Gómez" w:date="2023-03-28T17:42:00Z">
              <w:rPr/>
            </w:rPrChange>
          </w:rPr>
          <w:t>Socialización y aprobación del documento:</w:t>
        </w:r>
        <w:r w:rsidRPr="002B569F">
          <w:t xml:space="preserve"> En esta tarea se </w:t>
        </w:r>
      </w:ins>
      <w:ins w:id="4470" w:author="Camilo Andrés Díaz Gómez" w:date="2023-03-17T00:47:00Z">
        <w:r w:rsidR="00EE67FE" w:rsidRPr="002B569F">
          <w:t>socializará</w:t>
        </w:r>
      </w:ins>
      <w:ins w:id="4471" w:author="Camilo Andrés Díaz Gómez" w:date="2023-03-15T18:50:00Z">
        <w:r w:rsidRPr="002B569F">
          <w:t xml:space="preserve"> el documento que se ha generado hasta el momento con las partes interesadas y se busca</w:t>
        </w:r>
      </w:ins>
      <w:ins w:id="4472" w:author="Camilo Andrés Díaz Gómez" w:date="2023-03-15T18:51:00Z">
        <w:r w:rsidRPr="002B569F">
          <w:t xml:space="preserve">ra </w:t>
        </w:r>
      </w:ins>
      <w:ins w:id="4473" w:author="Camilo Andrés Díaz Gómez" w:date="2023-03-15T18:50:00Z">
        <w:r w:rsidRPr="002B569F">
          <w:t xml:space="preserve">obtener su aprobación. </w:t>
        </w:r>
      </w:ins>
      <w:del w:id="4474" w:author="Camilo Andrés Díaz Gómez" w:date="2023-03-15T18:50:00Z">
        <w:r w:rsidR="0027258A" w:rsidRPr="002B569F" w:rsidDel="00A0414F">
          <w:delText>Socialización y aprobación del documento.</w:delText>
        </w:r>
      </w:del>
    </w:p>
    <w:p w14:paraId="0ADE76BE" w14:textId="77777777" w:rsidR="00A0414F" w:rsidRPr="002B569F" w:rsidRDefault="00A0414F">
      <w:pPr>
        <w:pStyle w:val="Normal1"/>
        <w:spacing w:line="360" w:lineRule="auto"/>
        <w:rPr>
          <w:rFonts w:cs="Times New Roman"/>
          <w:szCs w:val="24"/>
        </w:rPr>
        <w:pPrChange w:id="4475" w:author="Camilo Andrés Díaz Gómez" w:date="2023-03-28T17:43:00Z">
          <w:pPr>
            <w:spacing w:after="160"/>
            <w:ind w:firstLine="720"/>
            <w:jc w:val="left"/>
          </w:pPr>
        </w:pPrChange>
      </w:pPr>
    </w:p>
    <w:p w14:paraId="283B55D2" w14:textId="15C883A2" w:rsidR="0027258A" w:rsidRPr="002B569F" w:rsidRDefault="0027258A">
      <w:pPr>
        <w:pStyle w:val="Ttulo5"/>
        <w:ind w:firstLine="708"/>
        <w:rPr>
          <w:ins w:id="4476" w:author="Camilo Andrés Díaz Gómez" w:date="2023-03-17T00:47:00Z"/>
          <w:rFonts w:cs="Times New Roman"/>
          <w:b/>
          <w:bCs/>
          <w:rPrChange w:id="4477" w:author="Camilo Andrés Díaz Gómez" w:date="2023-03-28T17:42:00Z">
            <w:rPr>
              <w:ins w:id="4478" w:author="Camilo Andrés Díaz Gómez" w:date="2023-03-17T00:47:00Z"/>
            </w:rPr>
          </w:rPrChange>
        </w:rPr>
        <w:pPrChange w:id="4479" w:author="Camilo Andrés Díaz Gómez" w:date="2023-03-28T17:43:00Z">
          <w:pPr>
            <w:spacing w:after="160"/>
            <w:ind w:firstLine="720"/>
          </w:pPr>
        </w:pPrChange>
      </w:pPr>
      <w:r w:rsidRPr="002B569F">
        <w:rPr>
          <w:rFonts w:ascii="Times New Roman" w:hAnsi="Times New Roman" w:cs="Times New Roman"/>
          <w:b/>
          <w:bCs/>
          <w:color w:val="auto"/>
          <w:rPrChange w:id="4480" w:author="Camilo Andrés Díaz Gómez" w:date="2023-03-28T17:42:00Z">
            <w:rPr/>
          </w:rPrChange>
        </w:rPr>
        <w:t>Actividad 7.</w:t>
      </w:r>
    </w:p>
    <w:p w14:paraId="486E91A0" w14:textId="77777777" w:rsidR="00EE67FE" w:rsidRPr="002B569F" w:rsidRDefault="00EE67FE">
      <w:pPr>
        <w:pStyle w:val="PrrAPA"/>
        <w:pPrChange w:id="4481" w:author="Camilo Andrés Díaz Gómez" w:date="2023-03-28T17:43:00Z">
          <w:pPr>
            <w:spacing w:after="160"/>
            <w:ind w:firstLine="720"/>
            <w:jc w:val="left"/>
          </w:pPr>
        </w:pPrChange>
      </w:pPr>
    </w:p>
    <w:p w14:paraId="7424E64F" w14:textId="156F3864" w:rsidR="0027258A" w:rsidRPr="002B569F" w:rsidDel="00800E27" w:rsidRDefault="00A0414F">
      <w:pPr>
        <w:pStyle w:val="PrrAPA"/>
        <w:rPr>
          <w:del w:id="4482" w:author="Camilo Andrés Díaz Gómez" w:date="2023-03-15T18:51:00Z"/>
        </w:rPr>
        <w:pPrChange w:id="4483" w:author="Camilo Andrés Díaz Gómez" w:date="2023-03-28T17:43:00Z">
          <w:pPr>
            <w:spacing w:after="160"/>
            <w:ind w:firstLine="720"/>
          </w:pPr>
        </w:pPrChange>
      </w:pPr>
      <w:ins w:id="4484" w:author="Camilo Andrés Díaz Gómez" w:date="2023-03-15T18:51:00Z">
        <w:r w:rsidRPr="002B569F">
          <w:rPr>
            <w:b/>
            <w:bCs/>
            <w:rPrChange w:id="4485" w:author="Camilo Andrés Díaz Gómez" w:date="2023-03-28T17:42:00Z">
              <w:rPr/>
            </w:rPrChange>
          </w:rPr>
          <w:t xml:space="preserve">Correcciones del documento: </w:t>
        </w:r>
        <w:r w:rsidRPr="002B569F">
          <w:t>En esta tarea se realizarán las correcciones necesarias en el documento en función de los comentarios y sugerencias recibidos durante la socialización y aprobación del documento.</w:t>
        </w:r>
      </w:ins>
      <w:del w:id="4486" w:author="Camilo Andrés Díaz Gómez" w:date="2023-03-15T18:51:00Z">
        <w:r w:rsidR="0027258A" w:rsidRPr="002B569F" w:rsidDel="00A0414F">
          <w:delText>Correcciones del documento.</w:delText>
        </w:r>
      </w:del>
    </w:p>
    <w:p w14:paraId="66D3198F" w14:textId="77777777" w:rsidR="00800E27" w:rsidRPr="002B569F" w:rsidRDefault="00800E27">
      <w:pPr>
        <w:pStyle w:val="PrrAPA"/>
        <w:rPr>
          <w:ins w:id="4487" w:author="Camilo Andrés Díaz Gómez" w:date="2023-03-15T20:14:00Z"/>
        </w:rPr>
        <w:pPrChange w:id="4488" w:author="Camilo Andrés Díaz Gómez" w:date="2023-03-28T17:43:00Z">
          <w:pPr>
            <w:spacing w:after="160"/>
            <w:ind w:firstLine="720"/>
            <w:jc w:val="left"/>
          </w:pPr>
        </w:pPrChange>
      </w:pPr>
    </w:p>
    <w:p w14:paraId="5E379AD9" w14:textId="77777777" w:rsidR="00A0414F" w:rsidRPr="002B569F" w:rsidRDefault="00A0414F">
      <w:pPr>
        <w:pStyle w:val="PrrAPA"/>
        <w:rPr>
          <w:ins w:id="4489" w:author="Camilo Andrés Díaz Gómez" w:date="2023-03-15T18:51:00Z"/>
        </w:rPr>
        <w:pPrChange w:id="4490" w:author="Camilo Andrés Díaz Gómez" w:date="2023-03-28T17:43:00Z">
          <w:pPr>
            <w:spacing w:after="160"/>
            <w:ind w:firstLine="720"/>
            <w:jc w:val="left"/>
          </w:pPr>
        </w:pPrChange>
      </w:pPr>
    </w:p>
    <w:p w14:paraId="3AF48286" w14:textId="659141D8" w:rsidR="0027258A" w:rsidRPr="002B569F" w:rsidRDefault="0027258A">
      <w:pPr>
        <w:pStyle w:val="Ttulo5"/>
        <w:ind w:firstLine="708"/>
        <w:rPr>
          <w:ins w:id="4491" w:author="Camilo Andrés Díaz Gómez" w:date="2023-03-17T00:47:00Z"/>
          <w:rFonts w:cs="Times New Roman"/>
          <w:b/>
          <w:bCs/>
          <w:rPrChange w:id="4492" w:author="Camilo Andrés Díaz Gómez" w:date="2023-03-28T17:42:00Z">
            <w:rPr>
              <w:ins w:id="4493" w:author="Camilo Andrés Díaz Gómez" w:date="2023-03-17T00:47:00Z"/>
            </w:rPr>
          </w:rPrChange>
        </w:rPr>
        <w:pPrChange w:id="4494" w:author="Camilo Andrés Díaz Gómez" w:date="2023-03-28T17:43:00Z">
          <w:pPr>
            <w:spacing w:after="160"/>
            <w:ind w:firstLine="720"/>
          </w:pPr>
        </w:pPrChange>
      </w:pPr>
      <w:r w:rsidRPr="002B569F">
        <w:rPr>
          <w:rFonts w:ascii="Times New Roman" w:hAnsi="Times New Roman" w:cs="Times New Roman"/>
          <w:b/>
          <w:bCs/>
          <w:color w:val="auto"/>
          <w:rPrChange w:id="4495" w:author="Camilo Andrés Díaz Gómez" w:date="2023-03-28T17:42:00Z">
            <w:rPr/>
          </w:rPrChange>
        </w:rPr>
        <w:t>Actividad 8.</w:t>
      </w:r>
    </w:p>
    <w:p w14:paraId="1097F23C" w14:textId="77777777" w:rsidR="00EE67FE" w:rsidRPr="002B569F" w:rsidRDefault="00EE67FE">
      <w:pPr>
        <w:pStyle w:val="PrrAPA"/>
        <w:pPrChange w:id="4496" w:author="Camilo Andrés Díaz Gómez" w:date="2023-03-28T17:43:00Z">
          <w:pPr>
            <w:spacing w:after="160"/>
            <w:ind w:firstLine="720"/>
            <w:jc w:val="left"/>
          </w:pPr>
        </w:pPrChange>
      </w:pPr>
    </w:p>
    <w:p w14:paraId="5D6C3A7B" w14:textId="35A9D27D" w:rsidR="00475EDD" w:rsidRPr="002B569F" w:rsidRDefault="00A0414F" w:rsidP="002B569F">
      <w:pPr>
        <w:pStyle w:val="PrrAPA"/>
        <w:rPr>
          <w:ins w:id="4497" w:author="Camilo Andrés Díaz Gómez" w:date="2023-03-15T18:59:00Z"/>
          <w:iCs/>
          <w:rPrChange w:id="4498" w:author="Camilo Andrés Díaz Gómez" w:date="2023-03-28T17:42:00Z">
            <w:rPr>
              <w:ins w:id="4499" w:author="Camilo Andrés Díaz Gómez" w:date="2023-03-15T18:59:00Z"/>
              <w:iCs/>
              <w:color w:val="000000" w:themeColor="text1"/>
            </w:rPr>
          </w:rPrChange>
        </w:rPr>
      </w:pPr>
      <w:ins w:id="4500" w:author="Camilo Andrés Díaz Gómez" w:date="2023-03-15T18:51:00Z">
        <w:r w:rsidRPr="002B569F">
          <w:rPr>
            <w:b/>
            <w:bCs/>
            <w:iCs/>
            <w:rPrChange w:id="4501" w:author="Camilo Andrés Díaz Gómez" w:date="2023-03-28T17:42:00Z">
              <w:rPr>
                <w:iCs/>
                <w:color w:val="000000" w:themeColor="text1"/>
              </w:rPr>
            </w:rPrChange>
          </w:rPr>
          <w:t>Base de conocimiento:</w:t>
        </w:r>
        <w:r w:rsidRPr="002B569F">
          <w:rPr>
            <w:iCs/>
            <w:rPrChange w:id="4502" w:author="Camilo Andrés Díaz Gómez" w:date="2023-03-28T17:42:00Z">
              <w:rPr>
                <w:iCs/>
                <w:color w:val="000000" w:themeColor="text1"/>
              </w:rPr>
            </w:rPrChange>
          </w:rPr>
          <w:t xml:space="preserve"> </w:t>
        </w:r>
      </w:ins>
      <w:ins w:id="4503" w:author="Camilo Andrés Díaz Gómez" w:date="2023-03-15T18:59:00Z">
        <w:r w:rsidR="00475EDD" w:rsidRPr="002B569F">
          <w:rPr>
            <w:iCs/>
            <w:rPrChange w:id="4504" w:author="Camilo Andrés Díaz Gómez" w:date="2023-03-28T17:42:00Z">
              <w:rPr>
                <w:iCs/>
                <w:color w:val="000000" w:themeColor="text1"/>
              </w:rPr>
            </w:rPrChange>
          </w:rPr>
          <w:t xml:space="preserve">En esta tarea se establecerá una base de conocimiento sólida y completa que incluya todos los aspectos relevantes para el desarrollo del proyecto. Esto puede incluir información tanto práctica como teórica. Por ejemplo, es necesario comprender los modelos de </w:t>
        </w:r>
      </w:ins>
      <w:r w:rsidR="00D56345">
        <w:rPr>
          <w:iCs/>
        </w:rPr>
        <w:t>Machine Learning</w:t>
      </w:r>
      <w:ins w:id="4505" w:author="Camilo Andrés Díaz Gómez" w:date="2023-03-15T18:59:00Z">
        <w:r w:rsidR="00475EDD" w:rsidRPr="002B569F">
          <w:rPr>
            <w:iCs/>
            <w:rPrChange w:id="4506" w:author="Camilo Andrés Díaz Gómez" w:date="2023-03-28T17:42:00Z">
              <w:rPr>
                <w:iCs/>
                <w:color w:val="000000" w:themeColor="text1"/>
              </w:rPr>
            </w:rPrChange>
          </w:rPr>
          <w:t xml:space="preserve"> que se utilizarán en el proyecto, así como los aspectos prácticos relacionados con la programación, el entrenamiento y la evaluación de estos modelos.</w:t>
        </w:r>
      </w:ins>
    </w:p>
    <w:p w14:paraId="1C0C7B0B" w14:textId="77777777" w:rsidR="00475EDD" w:rsidRPr="002B569F" w:rsidRDefault="00475EDD" w:rsidP="002B569F">
      <w:pPr>
        <w:pStyle w:val="PrrAPA"/>
        <w:rPr>
          <w:ins w:id="4507" w:author="Camilo Andrés Díaz Gómez" w:date="2023-03-15T18:59:00Z"/>
          <w:iCs/>
          <w:rPrChange w:id="4508" w:author="Camilo Andrés Díaz Gómez" w:date="2023-03-28T17:42:00Z">
            <w:rPr>
              <w:ins w:id="4509" w:author="Camilo Andrés Díaz Gómez" w:date="2023-03-15T18:59:00Z"/>
              <w:iCs/>
              <w:color w:val="000000" w:themeColor="text1"/>
            </w:rPr>
          </w:rPrChange>
        </w:rPr>
      </w:pPr>
    </w:p>
    <w:p w14:paraId="25D9203A" w14:textId="3CAF8414" w:rsidR="00475EDD" w:rsidRPr="002B569F" w:rsidRDefault="00475EDD" w:rsidP="002B569F">
      <w:pPr>
        <w:pStyle w:val="PrrAPA"/>
        <w:rPr>
          <w:ins w:id="4510" w:author="Camilo Andrés Díaz Gómez" w:date="2023-03-15T18:59:00Z"/>
          <w:iCs/>
          <w:rPrChange w:id="4511" w:author="Camilo Andrés Díaz Gómez" w:date="2023-03-28T17:42:00Z">
            <w:rPr>
              <w:ins w:id="4512" w:author="Camilo Andrés Díaz Gómez" w:date="2023-03-15T18:59:00Z"/>
              <w:iCs/>
              <w:color w:val="000000" w:themeColor="text1"/>
            </w:rPr>
          </w:rPrChange>
        </w:rPr>
      </w:pPr>
      <w:ins w:id="4513" w:author="Camilo Andrés Díaz Gómez" w:date="2023-03-15T18:59:00Z">
        <w:r w:rsidRPr="002B569F">
          <w:rPr>
            <w:iCs/>
            <w:rPrChange w:id="4514" w:author="Camilo Andrés Díaz Gómez" w:date="2023-03-28T17:42:00Z">
              <w:rPr>
                <w:iCs/>
                <w:color w:val="000000" w:themeColor="text1"/>
              </w:rPr>
            </w:rPrChange>
          </w:rPr>
          <w:t>Además, se investigar</w:t>
        </w:r>
      </w:ins>
      <w:ins w:id="4515" w:author="Camilo Andrés Díaz Gómez" w:date="2023-03-15T19:00:00Z">
        <w:r w:rsidRPr="002B569F">
          <w:rPr>
            <w:iCs/>
            <w:rPrChange w:id="4516" w:author="Camilo Andrés Díaz Gómez" w:date="2023-03-28T17:42:00Z">
              <w:rPr>
                <w:iCs/>
                <w:color w:val="000000" w:themeColor="text1"/>
              </w:rPr>
            </w:rPrChange>
          </w:rPr>
          <w:t xml:space="preserve">á </w:t>
        </w:r>
      </w:ins>
      <w:ins w:id="4517" w:author="Camilo Andrés Díaz Gómez" w:date="2023-03-15T18:59:00Z">
        <w:r w:rsidRPr="002B569F">
          <w:rPr>
            <w:iCs/>
            <w:rPrChange w:id="4518" w:author="Camilo Andrés Díaz Gómez" w:date="2023-03-28T17:42:00Z">
              <w:rPr>
                <w:iCs/>
                <w:color w:val="000000" w:themeColor="text1"/>
              </w:rPr>
            </w:rPrChange>
          </w:rPr>
          <w:t xml:space="preserve">y </w:t>
        </w:r>
      </w:ins>
      <w:ins w:id="4519" w:author="Camilo Andrés Díaz Gómez" w:date="2023-03-15T19:00:00Z">
        <w:r w:rsidRPr="002B569F">
          <w:rPr>
            <w:iCs/>
            <w:rPrChange w:id="4520" w:author="Camilo Andrés Díaz Gómez" w:date="2023-03-28T17:42:00Z">
              <w:rPr>
                <w:iCs/>
                <w:color w:val="000000" w:themeColor="text1"/>
              </w:rPr>
            </w:rPrChange>
          </w:rPr>
          <w:t>analizará</w:t>
        </w:r>
      </w:ins>
      <w:ins w:id="4521" w:author="Camilo Andrés Díaz Gómez" w:date="2023-03-15T18:59:00Z">
        <w:r w:rsidRPr="002B569F">
          <w:rPr>
            <w:iCs/>
            <w:rPrChange w:id="4522" w:author="Camilo Andrés Díaz Gómez" w:date="2023-03-28T17:42:00Z">
              <w:rPr>
                <w:iCs/>
                <w:color w:val="000000" w:themeColor="text1"/>
              </w:rPr>
            </w:rPrChange>
          </w:rPr>
          <w:t xml:space="preserve"> la literatura existente para comprender mejor el estado del arte en el área específica del proyecto y estar al tanto de los últimos avances y técnicas. </w:t>
        </w:r>
      </w:ins>
    </w:p>
    <w:p w14:paraId="15B612A3" w14:textId="77777777" w:rsidR="00475EDD" w:rsidRPr="002B569F" w:rsidRDefault="00475EDD" w:rsidP="002B569F">
      <w:pPr>
        <w:pStyle w:val="PrrAPA"/>
        <w:rPr>
          <w:ins w:id="4523" w:author="Camilo Andrés Díaz Gómez" w:date="2023-03-15T18:59:00Z"/>
          <w:iCs/>
          <w:rPrChange w:id="4524" w:author="Camilo Andrés Díaz Gómez" w:date="2023-03-28T17:42:00Z">
            <w:rPr>
              <w:ins w:id="4525" w:author="Camilo Andrés Díaz Gómez" w:date="2023-03-15T18:59:00Z"/>
              <w:iCs/>
              <w:color w:val="000000" w:themeColor="text1"/>
            </w:rPr>
          </w:rPrChange>
        </w:rPr>
      </w:pPr>
    </w:p>
    <w:p w14:paraId="46A4576A" w14:textId="2E94F636" w:rsidR="0027258A" w:rsidRPr="002B569F" w:rsidDel="00475EDD" w:rsidRDefault="00475EDD">
      <w:pPr>
        <w:pStyle w:val="PrrAPA"/>
        <w:rPr>
          <w:del w:id="4526" w:author="Camilo Andrés Díaz Gómez" w:date="2023-03-15T18:51:00Z"/>
          <w:iCs/>
          <w:rPrChange w:id="4527" w:author="Camilo Andrés Díaz Gómez" w:date="2023-03-28T17:42:00Z">
            <w:rPr>
              <w:del w:id="4528" w:author="Camilo Andrés Díaz Gómez" w:date="2023-03-15T18:51:00Z"/>
              <w:iCs/>
              <w:color w:val="000000" w:themeColor="text1"/>
            </w:rPr>
          </w:rPrChange>
        </w:rPr>
        <w:pPrChange w:id="4529" w:author="Camilo Andrés Díaz Gómez" w:date="2023-03-28T17:43:00Z">
          <w:pPr>
            <w:pStyle w:val="PrrAPA"/>
            <w:ind w:firstLine="0"/>
          </w:pPr>
        </w:pPrChange>
      </w:pPr>
      <w:ins w:id="4530" w:author="Camilo Andrés Díaz Gómez" w:date="2023-03-15T18:59:00Z">
        <w:r w:rsidRPr="002B569F">
          <w:rPr>
            <w:iCs/>
            <w:rPrChange w:id="4531" w:author="Camilo Andrés Díaz Gómez" w:date="2023-03-28T17:42:00Z">
              <w:rPr>
                <w:iCs/>
                <w:color w:val="000000" w:themeColor="text1"/>
              </w:rPr>
            </w:rPrChange>
          </w:rPr>
          <w:t>También se considerar</w:t>
        </w:r>
      </w:ins>
      <w:ins w:id="4532" w:author="Camilo Andrés Díaz Gómez" w:date="2023-03-15T19:00:00Z">
        <w:r w:rsidRPr="002B569F">
          <w:rPr>
            <w:iCs/>
            <w:rPrChange w:id="4533" w:author="Camilo Andrés Díaz Gómez" w:date="2023-03-28T17:42:00Z">
              <w:rPr>
                <w:iCs/>
                <w:color w:val="000000" w:themeColor="text1"/>
              </w:rPr>
            </w:rPrChange>
          </w:rPr>
          <w:t xml:space="preserve">á </w:t>
        </w:r>
      </w:ins>
      <w:ins w:id="4534" w:author="Camilo Andrés Díaz Gómez" w:date="2023-03-15T18:59:00Z">
        <w:r w:rsidRPr="002B569F">
          <w:rPr>
            <w:iCs/>
            <w:rPrChange w:id="4535" w:author="Camilo Andrés Díaz Gómez" w:date="2023-03-28T17:42:00Z">
              <w:rPr>
                <w:iCs/>
                <w:color w:val="000000" w:themeColor="text1"/>
              </w:rPr>
            </w:rPrChange>
          </w:rPr>
          <w:t xml:space="preserve">las mejores prácticas en cuanto a metodologías de trabajo y herramientas, con el fin de asegurar una implementación adecuada y eficiente. </w:t>
        </w:r>
      </w:ins>
      <w:ins w:id="4536" w:author="Camilo Andrés Díaz Gómez" w:date="2023-03-15T19:00:00Z">
        <w:r w:rsidRPr="002B569F">
          <w:rPr>
            <w:iCs/>
            <w:rPrChange w:id="4537" w:author="Camilo Andrés Díaz Gómez" w:date="2023-03-28T17:42:00Z">
              <w:rPr>
                <w:iCs/>
                <w:color w:val="000000" w:themeColor="text1"/>
              </w:rPr>
            </w:rPrChange>
          </w:rPr>
          <w:t>Sera</w:t>
        </w:r>
      </w:ins>
      <w:ins w:id="4538" w:author="Camilo Andrés Díaz Gómez" w:date="2023-03-15T18:59:00Z">
        <w:r w:rsidRPr="002B569F">
          <w:rPr>
            <w:iCs/>
            <w:rPrChange w:id="4539" w:author="Camilo Andrés Díaz Gómez" w:date="2023-03-28T17:42:00Z">
              <w:rPr>
                <w:iCs/>
                <w:color w:val="000000" w:themeColor="text1"/>
              </w:rPr>
            </w:rPrChange>
          </w:rPr>
          <w:t xml:space="preserve"> necesario evaluar y seleccionar las herramientas y recursos más apropiados para el proyecto, ya sea en términos de software, hardware o servicios en la nube.</w:t>
        </w:r>
      </w:ins>
      <w:del w:id="4540" w:author="Camilo Andrés Díaz Gómez" w:date="2023-03-15T18:51:00Z">
        <w:r w:rsidR="0027258A" w:rsidRPr="002B569F" w:rsidDel="00A0414F">
          <w:rPr>
            <w:iCs/>
            <w:rPrChange w:id="4541" w:author="Camilo Andrés Díaz Gómez" w:date="2023-03-28T17:42:00Z">
              <w:rPr>
                <w:iCs/>
                <w:color w:val="000000" w:themeColor="text1"/>
              </w:rPr>
            </w:rPrChange>
          </w:rPr>
          <w:delText>Base de conocimiento.</w:delText>
        </w:r>
      </w:del>
    </w:p>
    <w:p w14:paraId="4E13F289" w14:textId="77777777" w:rsidR="00475EDD" w:rsidRPr="002B569F" w:rsidRDefault="00475EDD">
      <w:pPr>
        <w:pStyle w:val="PrrAPA"/>
        <w:rPr>
          <w:ins w:id="4542" w:author="Camilo Andrés Díaz Gómez" w:date="2023-03-15T18:59:00Z"/>
          <w:iCs/>
          <w:rPrChange w:id="4543" w:author="Camilo Andrés Díaz Gómez" w:date="2023-03-28T17:42:00Z">
            <w:rPr>
              <w:ins w:id="4544" w:author="Camilo Andrés Díaz Gómez" w:date="2023-03-15T18:59:00Z"/>
              <w:iCs/>
              <w:color w:val="000000" w:themeColor="text1"/>
            </w:rPr>
          </w:rPrChange>
        </w:rPr>
        <w:pPrChange w:id="4545" w:author="Camilo Andrés Díaz Gómez" w:date="2023-03-28T17:43:00Z">
          <w:pPr>
            <w:spacing w:after="160"/>
            <w:ind w:firstLine="720"/>
            <w:jc w:val="left"/>
          </w:pPr>
        </w:pPrChange>
      </w:pPr>
    </w:p>
    <w:p w14:paraId="1F7A8C9C" w14:textId="0DCF1BDA" w:rsidR="003064BF" w:rsidRPr="002B569F" w:rsidDel="00475EDD" w:rsidRDefault="003064BF">
      <w:pPr>
        <w:pStyle w:val="PrrAPA"/>
        <w:ind w:firstLine="708"/>
        <w:rPr>
          <w:del w:id="4546" w:author="Camilo Andrés Díaz Gómez" w:date="2023-03-15T18:59:00Z"/>
          <w:b/>
          <w:bCs/>
          <w:rPrChange w:id="4547" w:author="Camilo Andrés Díaz Gómez" w:date="2023-03-28T17:42:00Z">
            <w:rPr>
              <w:del w:id="4548" w:author="Camilo Andrés Díaz Gómez" w:date="2023-03-15T18:59:00Z"/>
              <w:b/>
              <w:bCs/>
              <w:color w:val="000000" w:themeColor="text1"/>
            </w:rPr>
          </w:rPrChange>
        </w:rPr>
        <w:pPrChange w:id="4549" w:author="Camilo Andrés Díaz Gómez" w:date="2023-03-28T17:43:00Z">
          <w:pPr>
            <w:pStyle w:val="PrrAPA"/>
            <w:ind w:firstLine="0"/>
          </w:pPr>
        </w:pPrChange>
      </w:pPr>
    </w:p>
    <w:p w14:paraId="77776AF0" w14:textId="77777777" w:rsidR="003064BF" w:rsidRPr="002B569F" w:rsidRDefault="003064BF" w:rsidP="002B569F">
      <w:pPr>
        <w:pStyle w:val="PrrAPA"/>
        <w:ind w:firstLine="0"/>
        <w:rPr>
          <w:b/>
          <w:bCs/>
          <w:rPrChange w:id="4550" w:author="Camilo Andrés Díaz Gómez" w:date="2023-03-28T17:42:00Z">
            <w:rPr>
              <w:b/>
              <w:bCs/>
              <w:color w:val="000000" w:themeColor="text1"/>
            </w:rPr>
          </w:rPrChange>
        </w:rPr>
      </w:pPr>
    </w:p>
    <w:p w14:paraId="413AB181" w14:textId="488615F9" w:rsidR="0027258A" w:rsidRPr="002B569F" w:rsidRDefault="0027258A">
      <w:pPr>
        <w:pStyle w:val="Ttulo3"/>
        <w:rPr>
          <w:ins w:id="4551" w:author="Camilo Andrés Díaz Gómez" w:date="2023-03-17T00:47:00Z"/>
          <w:b/>
          <w:bCs/>
          <w:rPrChange w:id="4552" w:author="Camilo Andrés Díaz Gómez" w:date="2023-03-28T17:42:00Z">
            <w:rPr>
              <w:ins w:id="4553" w:author="Camilo Andrés Díaz Gómez" w:date="2023-03-17T00:47:00Z"/>
            </w:rPr>
          </w:rPrChange>
        </w:rPr>
        <w:pPrChange w:id="4554" w:author="Camilo Andrés Díaz Gómez" w:date="2023-03-28T17:43:00Z">
          <w:pPr>
            <w:pStyle w:val="PrrAPA"/>
            <w:ind w:firstLine="0"/>
          </w:pPr>
        </w:pPrChange>
      </w:pPr>
      <w:bookmarkStart w:id="4555" w:name="_Toc130919818"/>
      <w:r w:rsidRPr="002B569F">
        <w:rPr>
          <w:rFonts w:ascii="Times New Roman" w:hAnsi="Times New Roman" w:cs="Times New Roman"/>
          <w:b/>
          <w:bCs/>
          <w:color w:val="auto"/>
          <w:rPrChange w:id="4556" w:author="Camilo Andrés Díaz Gómez" w:date="2023-03-28T17:42:00Z">
            <w:rPr/>
          </w:rPrChange>
        </w:rPr>
        <w:lastRenderedPageBreak/>
        <w:t>Entendimiento de los datos</w:t>
      </w:r>
      <w:bookmarkEnd w:id="4555"/>
    </w:p>
    <w:p w14:paraId="6C955726" w14:textId="77777777" w:rsidR="00EE67FE" w:rsidRPr="002B569F" w:rsidRDefault="00EE67FE">
      <w:pPr>
        <w:pStyle w:val="PrrAPA"/>
        <w:rPr>
          <w:rPrChange w:id="4557" w:author="Camilo Andrés Díaz Gómez" w:date="2023-03-28T17:42:00Z">
            <w:rPr>
              <w:b/>
              <w:bCs/>
              <w:color w:val="000000" w:themeColor="text1"/>
            </w:rPr>
          </w:rPrChange>
        </w:rPr>
        <w:pPrChange w:id="4558" w:author="Camilo Andrés Díaz Gómez" w:date="2023-03-28T17:43:00Z">
          <w:pPr>
            <w:pStyle w:val="PrrAPA"/>
            <w:ind w:firstLine="0"/>
          </w:pPr>
        </w:pPrChange>
      </w:pPr>
    </w:p>
    <w:p w14:paraId="03B88226" w14:textId="5B3A2235" w:rsidR="0027258A" w:rsidRPr="002B569F" w:rsidRDefault="0027258A">
      <w:pPr>
        <w:pStyle w:val="PrrAPA"/>
        <w:rPr>
          <w:ins w:id="4559" w:author="Camilo Andrés Díaz Gómez" w:date="2023-03-15T19:01:00Z"/>
          <w:rPrChange w:id="4560" w:author="Camilo Andrés Díaz Gómez" w:date="2023-03-28T17:42:00Z">
            <w:rPr>
              <w:ins w:id="4561" w:author="Camilo Andrés Díaz Gómez" w:date="2023-03-15T19:01:00Z"/>
              <w:color w:val="000000" w:themeColor="text1"/>
            </w:rPr>
          </w:rPrChange>
        </w:rPr>
        <w:pPrChange w:id="4562" w:author="Camilo Andrés Díaz Gómez" w:date="2023-03-28T17:43:00Z">
          <w:pPr>
            <w:pStyle w:val="PrrAPA"/>
            <w:ind w:firstLine="720"/>
          </w:pPr>
        </w:pPrChange>
      </w:pPr>
      <w:r w:rsidRPr="002B569F">
        <w:rPr>
          <w:rPrChange w:id="4563" w:author="Camilo Andrés Díaz Gómez" w:date="2023-03-28T17:42:00Z">
            <w:rPr>
              <w:color w:val="000000" w:themeColor="text1"/>
            </w:rPr>
          </w:rPrChange>
        </w:rPr>
        <w:t>En esta fase se entenderán los datos obtenidos después de haberlos obtenido en las fuentes correspondientes, en el caso del proyecto y la fuente más confiable es Datos Abiertos</w:t>
      </w:r>
      <w:ins w:id="4564" w:author="Camilo Andrés Díaz Gómez" w:date="2023-03-21T20:19:00Z">
        <w:r w:rsidR="00A715B1" w:rsidRPr="002B569F">
          <w:rPr>
            <w:rPrChange w:id="4565" w:author="Camilo Andrés Díaz Gómez" w:date="2023-03-28T17:42:00Z">
              <w:rPr>
                <w:color w:val="000000" w:themeColor="text1"/>
              </w:rPr>
            </w:rPrChange>
          </w:rPr>
          <w:t>, los cuales, son registros oficiales de estaciones climatologías del IDEAM a nivel nacional para cada variable a usar en los entrenamientos</w:t>
        </w:r>
      </w:ins>
      <w:del w:id="4566" w:author="Camilo Andrés Díaz Gómez" w:date="2023-03-21T20:19:00Z">
        <w:r w:rsidRPr="002B569F" w:rsidDel="00A715B1">
          <w:rPr>
            <w:rPrChange w:id="4567" w:author="Camilo Andrés Díaz Gómez" w:date="2023-03-28T17:42:00Z">
              <w:rPr>
                <w:color w:val="000000" w:themeColor="text1"/>
              </w:rPr>
            </w:rPrChange>
          </w:rPr>
          <w:delText xml:space="preserve"> </w:delText>
        </w:r>
      </w:del>
      <w:ins w:id="4568" w:author="Camilo Andrés Díaz Gómez" w:date="2023-03-21T20:18:00Z">
        <w:r w:rsidR="00A715B1" w:rsidRPr="002B569F">
          <w:rPr>
            <w:rPrChange w:id="4569" w:author="Camilo Andrés Díaz Gómez" w:date="2023-03-28T17:42:00Z">
              <w:rPr>
                <w:color w:val="000000" w:themeColor="text1"/>
              </w:rPr>
            </w:rPrChange>
          </w:rPr>
          <w:t xml:space="preserve">, de igual manera, </w:t>
        </w:r>
      </w:ins>
      <w:del w:id="4570" w:author="Camilo Andrés Díaz Gómez" w:date="2023-03-21T20:18:00Z">
        <w:r w:rsidRPr="002B569F" w:rsidDel="00A715B1">
          <w:rPr>
            <w:rPrChange w:id="4571" w:author="Camilo Andrés Díaz Gómez" w:date="2023-03-28T17:42:00Z">
              <w:rPr>
                <w:color w:val="000000" w:themeColor="text1"/>
              </w:rPr>
            </w:rPrChange>
          </w:rPr>
          <w:delText xml:space="preserve">del modelo, </w:delText>
        </w:r>
      </w:del>
      <w:r w:rsidRPr="002B569F">
        <w:rPr>
          <w:rPrChange w:id="4572" w:author="Camilo Andrés Díaz Gómez" w:date="2023-03-28T17:42:00Z">
            <w:rPr>
              <w:color w:val="000000" w:themeColor="text1"/>
            </w:rPr>
          </w:rPrChange>
        </w:rPr>
        <w:t>contexto del ámbito ambiental y climatológico, terminología</w:t>
      </w:r>
      <w:del w:id="4573" w:author="Camilo Andrés Díaz Gómez" w:date="2023-03-28T14:51:00Z">
        <w:r w:rsidRPr="002B569F" w:rsidDel="00522BFA">
          <w:rPr>
            <w:rPrChange w:id="4574" w:author="Camilo Andrés Díaz Gómez" w:date="2023-03-28T17:42:00Z">
              <w:rPr>
                <w:color w:val="000000" w:themeColor="text1"/>
              </w:rPr>
            </w:rPrChange>
          </w:rPr>
          <w:delText>, objetivos y búsqueda de la información</w:delText>
        </w:r>
      </w:del>
      <w:ins w:id="4575" w:author="Camilo Andrés Díaz Gómez" w:date="2023-03-28T14:51:00Z">
        <w:r w:rsidR="00522BFA" w:rsidRPr="002B569F">
          <w:t>, entre otros</w:t>
        </w:r>
      </w:ins>
      <w:r w:rsidRPr="002B569F">
        <w:rPr>
          <w:rPrChange w:id="4576" w:author="Camilo Andrés Díaz Gómez" w:date="2023-03-28T17:42:00Z">
            <w:rPr>
              <w:color w:val="000000" w:themeColor="text1"/>
            </w:rPr>
          </w:rPrChange>
        </w:rPr>
        <w:t>.</w:t>
      </w:r>
    </w:p>
    <w:p w14:paraId="4058B89B" w14:textId="77777777" w:rsidR="00475EDD" w:rsidRPr="002B569F" w:rsidRDefault="00475EDD" w:rsidP="002B569F">
      <w:pPr>
        <w:pStyle w:val="PrrAPA"/>
        <w:rPr>
          <w:rPrChange w:id="4577" w:author="Camilo Andrés Díaz Gómez" w:date="2023-03-28T17:42:00Z">
            <w:rPr>
              <w:color w:val="000000" w:themeColor="text1"/>
            </w:rPr>
          </w:rPrChange>
        </w:rPr>
      </w:pPr>
    </w:p>
    <w:p w14:paraId="5865AEF0" w14:textId="77777777" w:rsidR="0027258A" w:rsidRPr="002B569F" w:rsidRDefault="0027258A" w:rsidP="002B569F">
      <w:pPr>
        <w:pStyle w:val="PrrAPA"/>
        <w:rPr>
          <w:rPrChange w:id="4578" w:author="Camilo Andrés Díaz Gómez" w:date="2023-03-28T17:42:00Z">
            <w:rPr>
              <w:color w:val="000000" w:themeColor="text1"/>
            </w:rPr>
          </w:rPrChange>
        </w:rPr>
      </w:pPr>
      <w:r w:rsidRPr="002B569F">
        <w:rPr>
          <w:rPrChange w:id="4579" w:author="Camilo Andrés Díaz Gómez" w:date="2023-03-28T17:42:00Z">
            <w:rPr>
              <w:color w:val="000000" w:themeColor="text1"/>
            </w:rPr>
          </w:rPrChange>
        </w:rPr>
        <w:t>Para esta fase se tuvo previsto unas 4 semanas de investigación, entendimiento de los diferentes temas y búsqueda de los datos.</w:t>
      </w:r>
    </w:p>
    <w:p w14:paraId="4BFE49CD" w14:textId="77777777" w:rsidR="003064BF" w:rsidRPr="002B569F" w:rsidRDefault="003064BF" w:rsidP="002B569F">
      <w:pPr>
        <w:pStyle w:val="PrrAPA"/>
        <w:ind w:firstLine="0"/>
        <w:rPr>
          <w:b/>
          <w:bCs/>
          <w:i/>
          <w:iCs/>
          <w:rPrChange w:id="4580" w:author="Camilo Andrés Díaz Gómez" w:date="2023-03-28T17:42:00Z">
            <w:rPr>
              <w:b/>
              <w:bCs/>
              <w:i/>
              <w:iCs/>
              <w:color w:val="000000" w:themeColor="text1"/>
            </w:rPr>
          </w:rPrChange>
        </w:rPr>
      </w:pPr>
    </w:p>
    <w:p w14:paraId="4FF523CC" w14:textId="1EE69759" w:rsidR="0027258A" w:rsidRPr="002B569F" w:rsidRDefault="0027258A">
      <w:pPr>
        <w:pStyle w:val="Ttulo4"/>
        <w:rPr>
          <w:ins w:id="4581" w:author="Camilo Andrés Díaz Gómez" w:date="2023-03-17T00:47:00Z"/>
          <w:b/>
          <w:bCs/>
          <w:i w:val="0"/>
          <w:iCs w:val="0"/>
          <w:rPrChange w:id="4582" w:author="Camilo Andrés Díaz Gómez" w:date="2023-03-28T17:42:00Z">
            <w:rPr>
              <w:ins w:id="4583" w:author="Camilo Andrés Díaz Gómez" w:date="2023-03-17T00:47:00Z"/>
              <w:i/>
              <w:iCs/>
            </w:rPr>
          </w:rPrChange>
        </w:rPr>
        <w:pPrChange w:id="4584" w:author="Camilo Andrés Díaz Gómez" w:date="2023-03-28T17:43:00Z">
          <w:pPr>
            <w:pStyle w:val="PrrAPA"/>
            <w:ind w:firstLine="0"/>
          </w:pPr>
        </w:pPrChange>
      </w:pPr>
      <w:r w:rsidRPr="002B569F">
        <w:rPr>
          <w:rFonts w:ascii="Times New Roman" w:hAnsi="Times New Roman" w:cs="Times New Roman"/>
          <w:b/>
          <w:bCs/>
          <w:color w:val="auto"/>
          <w:rPrChange w:id="4585" w:author="Camilo Andrés Díaz Gómez" w:date="2023-03-28T17:42:00Z">
            <w:rPr>
              <w:i/>
              <w:iCs/>
            </w:rPr>
          </w:rPrChange>
        </w:rPr>
        <w:t>Tareas</w:t>
      </w:r>
    </w:p>
    <w:p w14:paraId="0F48F3A6" w14:textId="77777777" w:rsidR="00EE67FE" w:rsidRPr="002B569F" w:rsidRDefault="00EE67FE" w:rsidP="002B569F">
      <w:pPr>
        <w:pStyle w:val="PrrAPA"/>
        <w:ind w:firstLine="0"/>
        <w:rPr>
          <w:b/>
          <w:bCs/>
          <w:i/>
          <w:iCs/>
          <w:rPrChange w:id="4586" w:author="Camilo Andrés Díaz Gómez" w:date="2023-03-28T17:42:00Z">
            <w:rPr>
              <w:b/>
              <w:bCs/>
              <w:i/>
              <w:iCs/>
              <w:color w:val="000000" w:themeColor="text1"/>
            </w:rPr>
          </w:rPrChange>
        </w:rPr>
      </w:pPr>
    </w:p>
    <w:p w14:paraId="7FEAB11E" w14:textId="3044097F" w:rsidR="0027258A" w:rsidRPr="002B569F" w:rsidRDefault="0027258A">
      <w:pPr>
        <w:pStyle w:val="Ttulo5"/>
        <w:ind w:firstLine="708"/>
        <w:rPr>
          <w:ins w:id="4587" w:author="Camilo Andrés Díaz Gómez" w:date="2023-03-17T00:47:00Z"/>
          <w:rFonts w:cs="Times New Roman"/>
          <w:b/>
          <w:bCs/>
          <w:rPrChange w:id="4588" w:author="Camilo Andrés Díaz Gómez" w:date="2023-03-28T17:42:00Z">
            <w:rPr>
              <w:ins w:id="4589" w:author="Camilo Andrés Díaz Gómez" w:date="2023-03-17T00:47:00Z"/>
            </w:rPr>
          </w:rPrChange>
        </w:rPr>
        <w:pPrChange w:id="4590" w:author="Camilo Andrés Díaz Gómez" w:date="2023-03-28T17:43:00Z">
          <w:pPr>
            <w:spacing w:after="160"/>
            <w:ind w:firstLine="720"/>
            <w:jc w:val="left"/>
          </w:pPr>
        </w:pPrChange>
      </w:pPr>
      <w:r w:rsidRPr="002B569F">
        <w:rPr>
          <w:rFonts w:ascii="Times New Roman" w:hAnsi="Times New Roman" w:cs="Times New Roman"/>
          <w:b/>
          <w:bCs/>
          <w:color w:val="auto"/>
          <w:rPrChange w:id="4591" w:author="Camilo Andrés Díaz Gómez" w:date="2023-03-28T17:42:00Z">
            <w:rPr/>
          </w:rPrChange>
        </w:rPr>
        <w:t>Actividad 9.</w:t>
      </w:r>
    </w:p>
    <w:p w14:paraId="3D2D1285" w14:textId="77777777" w:rsidR="00EE67FE" w:rsidRPr="002B569F" w:rsidRDefault="00EE67FE">
      <w:pPr>
        <w:pStyle w:val="PrrAPA"/>
        <w:pPrChange w:id="4592" w:author="Camilo Andrés Díaz Gómez" w:date="2023-03-28T17:43:00Z">
          <w:pPr>
            <w:spacing w:after="160"/>
            <w:ind w:firstLine="720"/>
            <w:jc w:val="left"/>
          </w:pPr>
        </w:pPrChange>
      </w:pPr>
    </w:p>
    <w:p w14:paraId="0A6B378F" w14:textId="4F461060" w:rsidR="0027258A" w:rsidRPr="002B569F" w:rsidRDefault="0027258A">
      <w:pPr>
        <w:pStyle w:val="PrrAPA"/>
        <w:rPr>
          <w:ins w:id="4593" w:author="Camilo Andrés Díaz Gómez" w:date="2023-03-15T19:04:00Z"/>
        </w:rPr>
        <w:pPrChange w:id="4594" w:author="Camilo Andrés Díaz Gómez" w:date="2023-03-28T17:43:00Z">
          <w:pPr>
            <w:spacing w:after="160"/>
            <w:ind w:firstLine="720"/>
            <w:jc w:val="left"/>
          </w:pPr>
        </w:pPrChange>
      </w:pPr>
      <w:del w:id="4595" w:author="Camilo Andrés Díaz Gómez" w:date="2023-03-15T19:03:00Z">
        <w:r w:rsidRPr="002B569F" w:rsidDel="00475EDD">
          <w:rPr>
            <w:b/>
            <w:bCs/>
            <w:rPrChange w:id="4596" w:author="Camilo Andrés Díaz Gómez" w:date="2023-03-28T17:42:00Z">
              <w:rPr/>
            </w:rPrChange>
          </w:rPr>
          <w:delText>Web Scrapping</w:delText>
        </w:r>
      </w:del>
      <w:ins w:id="4597" w:author="Camilo Andrés Díaz Gómez" w:date="2023-03-15T19:03:00Z">
        <w:r w:rsidR="00475EDD" w:rsidRPr="002B569F">
          <w:rPr>
            <w:b/>
            <w:bCs/>
            <w:rPrChange w:id="4598" w:author="Camilo Andrés Díaz Gómez" w:date="2023-03-28T17:42:00Z">
              <w:rPr/>
            </w:rPrChange>
          </w:rPr>
          <w:t>Obtención</w:t>
        </w:r>
      </w:ins>
      <w:r w:rsidRPr="002B569F">
        <w:rPr>
          <w:b/>
          <w:bCs/>
          <w:rPrChange w:id="4599" w:author="Camilo Andrés Díaz Gómez" w:date="2023-03-28T17:42:00Z">
            <w:rPr/>
          </w:rPrChange>
        </w:rPr>
        <w:t xml:space="preserve"> de los datos</w:t>
      </w:r>
      <w:ins w:id="4600" w:author="Camilo Andrés Díaz Gómez" w:date="2023-03-15T19:03:00Z">
        <w:r w:rsidR="00475EDD" w:rsidRPr="002B569F">
          <w:rPr>
            <w:b/>
            <w:bCs/>
            <w:rPrChange w:id="4601" w:author="Camilo Andrés Díaz Gómez" w:date="2023-03-28T17:42:00Z">
              <w:rPr/>
            </w:rPrChange>
          </w:rPr>
          <w:t>:</w:t>
        </w:r>
        <w:r w:rsidR="00475EDD" w:rsidRPr="002B569F">
          <w:t xml:space="preserve"> En esta actividad se llevará a cabo el proceso de obtención de los datos desde las fuentes correspondientes. </w:t>
        </w:r>
      </w:ins>
      <w:del w:id="4602" w:author="Camilo Andrés Díaz Gómez" w:date="2023-03-15T19:03:00Z">
        <w:r w:rsidRPr="002B569F" w:rsidDel="00475EDD">
          <w:delText>.</w:delText>
        </w:r>
      </w:del>
    </w:p>
    <w:p w14:paraId="46A20C3E" w14:textId="77777777" w:rsidR="00475EDD" w:rsidRPr="002B569F" w:rsidRDefault="00475EDD">
      <w:pPr>
        <w:pStyle w:val="PrrAPA"/>
        <w:pPrChange w:id="4603" w:author="Camilo Andrés Díaz Gómez" w:date="2023-03-28T17:43:00Z">
          <w:pPr>
            <w:spacing w:after="160"/>
            <w:ind w:firstLine="720"/>
            <w:jc w:val="left"/>
          </w:pPr>
        </w:pPrChange>
      </w:pPr>
    </w:p>
    <w:p w14:paraId="17081B17" w14:textId="1FC22BEA" w:rsidR="0027258A" w:rsidRPr="002B569F" w:rsidRDefault="0027258A">
      <w:pPr>
        <w:pStyle w:val="Ttulo5"/>
        <w:ind w:firstLine="708"/>
        <w:rPr>
          <w:ins w:id="4604" w:author="Camilo Andrés Díaz Gómez" w:date="2023-03-17T00:47:00Z"/>
          <w:rFonts w:cs="Times New Roman"/>
          <w:b/>
          <w:bCs/>
          <w:rPrChange w:id="4605" w:author="Camilo Andrés Díaz Gómez" w:date="2023-03-28T17:42:00Z">
            <w:rPr>
              <w:ins w:id="4606" w:author="Camilo Andrés Díaz Gómez" w:date="2023-03-17T00:47:00Z"/>
            </w:rPr>
          </w:rPrChange>
        </w:rPr>
        <w:pPrChange w:id="4607" w:author="Camilo Andrés Díaz Gómez" w:date="2023-03-28T17:43:00Z">
          <w:pPr>
            <w:spacing w:after="160"/>
            <w:ind w:firstLine="720"/>
          </w:pPr>
        </w:pPrChange>
      </w:pPr>
      <w:r w:rsidRPr="002B569F">
        <w:rPr>
          <w:rFonts w:ascii="Times New Roman" w:hAnsi="Times New Roman" w:cs="Times New Roman"/>
          <w:b/>
          <w:bCs/>
          <w:color w:val="auto"/>
          <w:rPrChange w:id="4608" w:author="Camilo Andrés Díaz Gómez" w:date="2023-03-28T17:42:00Z">
            <w:rPr/>
          </w:rPrChange>
        </w:rPr>
        <w:t>Actividad 10.</w:t>
      </w:r>
    </w:p>
    <w:p w14:paraId="771B6F65" w14:textId="77777777" w:rsidR="00EE67FE" w:rsidRPr="002B569F" w:rsidRDefault="00EE67FE">
      <w:pPr>
        <w:pStyle w:val="PrrAPA"/>
        <w:pPrChange w:id="4609" w:author="Camilo Andrés Díaz Gómez" w:date="2023-03-28T17:43:00Z">
          <w:pPr>
            <w:spacing w:after="160"/>
            <w:ind w:firstLine="720"/>
            <w:jc w:val="left"/>
          </w:pPr>
        </w:pPrChange>
      </w:pPr>
    </w:p>
    <w:p w14:paraId="4E3F1262" w14:textId="0AE66939" w:rsidR="0027258A" w:rsidRPr="002B569F" w:rsidRDefault="0027258A">
      <w:pPr>
        <w:pStyle w:val="PrrAPA"/>
        <w:pPrChange w:id="4610" w:author="Camilo Andrés Díaz Gómez" w:date="2023-03-28T17:43:00Z">
          <w:pPr>
            <w:spacing w:after="160"/>
            <w:ind w:firstLine="720"/>
            <w:jc w:val="left"/>
          </w:pPr>
        </w:pPrChange>
      </w:pPr>
      <w:r w:rsidRPr="002B569F">
        <w:rPr>
          <w:b/>
          <w:bCs/>
          <w:rPrChange w:id="4611" w:author="Camilo Andrés Díaz Gómez" w:date="2023-03-28T17:42:00Z">
            <w:rPr/>
          </w:rPrChange>
        </w:rPr>
        <w:t>Analítica descriptiva de los datos</w:t>
      </w:r>
      <w:ins w:id="4612" w:author="Camilo Andrés Díaz Gómez" w:date="2023-03-15T19:04:00Z">
        <w:r w:rsidR="00475EDD" w:rsidRPr="002B569F">
          <w:rPr>
            <w:b/>
            <w:bCs/>
            <w:rPrChange w:id="4613" w:author="Camilo Andrés Díaz Gómez" w:date="2023-03-28T17:42:00Z">
              <w:rPr/>
            </w:rPrChange>
          </w:rPr>
          <w:t>:</w:t>
        </w:r>
        <w:r w:rsidR="00475EDD" w:rsidRPr="002B569F">
          <w:t xml:space="preserve"> En esta tarea se analizarán los datos obtenidos y se buscará entender su estructura y contenido. Se aplicarán técnicas de estadística descriptiva para identificar patrones, tendencias y distribuciones de los datos.</w:t>
        </w:r>
      </w:ins>
      <w:del w:id="4614" w:author="Camilo Andrés Díaz Gómez" w:date="2023-03-15T19:04:00Z">
        <w:r w:rsidRPr="002B569F" w:rsidDel="00475EDD">
          <w:delText>.</w:delText>
        </w:r>
      </w:del>
    </w:p>
    <w:p w14:paraId="028082D0" w14:textId="77777777" w:rsidR="0027258A" w:rsidRPr="002B569F" w:rsidRDefault="0027258A">
      <w:pPr>
        <w:pStyle w:val="PrrAPA"/>
        <w:pPrChange w:id="4615" w:author="Camilo Andrés Díaz Gómez" w:date="2023-03-28T17:43:00Z">
          <w:pPr>
            <w:spacing w:after="160"/>
            <w:ind w:firstLine="720"/>
            <w:jc w:val="left"/>
          </w:pPr>
        </w:pPrChange>
      </w:pPr>
    </w:p>
    <w:p w14:paraId="7AD5EA1B" w14:textId="75B43F38" w:rsidR="0027258A" w:rsidRPr="002B569F" w:rsidRDefault="0027258A">
      <w:pPr>
        <w:pStyle w:val="Ttulo3"/>
        <w:rPr>
          <w:ins w:id="4616" w:author="Camilo Andrés Díaz Gómez" w:date="2023-03-17T00:47:00Z"/>
          <w:b/>
          <w:bCs/>
          <w:rPrChange w:id="4617" w:author="Camilo Andrés Díaz Gómez" w:date="2023-03-28T17:42:00Z">
            <w:rPr>
              <w:ins w:id="4618" w:author="Camilo Andrés Díaz Gómez" w:date="2023-03-17T00:47:00Z"/>
            </w:rPr>
          </w:rPrChange>
        </w:rPr>
        <w:pPrChange w:id="4619" w:author="Camilo Andrés Díaz Gómez" w:date="2023-03-28T17:43:00Z">
          <w:pPr>
            <w:pStyle w:val="PrrAPA"/>
            <w:ind w:firstLine="0"/>
          </w:pPr>
        </w:pPrChange>
      </w:pPr>
      <w:bookmarkStart w:id="4620" w:name="_Toc130919819"/>
      <w:r w:rsidRPr="002B569F">
        <w:rPr>
          <w:rFonts w:ascii="Times New Roman" w:hAnsi="Times New Roman" w:cs="Times New Roman"/>
          <w:b/>
          <w:bCs/>
          <w:color w:val="auto"/>
          <w:rPrChange w:id="4621" w:author="Camilo Andrés Díaz Gómez" w:date="2023-03-28T17:42:00Z">
            <w:rPr/>
          </w:rPrChange>
        </w:rPr>
        <w:t>Preparación de los datos</w:t>
      </w:r>
      <w:bookmarkEnd w:id="4620"/>
    </w:p>
    <w:p w14:paraId="5DB06DE4" w14:textId="77777777" w:rsidR="00EE67FE" w:rsidRPr="002B569F" w:rsidRDefault="00EE67FE" w:rsidP="002B569F">
      <w:pPr>
        <w:pStyle w:val="PrrAPA"/>
        <w:ind w:firstLine="0"/>
        <w:rPr>
          <w:b/>
          <w:bCs/>
          <w:rPrChange w:id="4622" w:author="Camilo Andrés Díaz Gómez" w:date="2023-03-28T17:42:00Z">
            <w:rPr>
              <w:b/>
              <w:bCs/>
              <w:color w:val="000000" w:themeColor="text1"/>
            </w:rPr>
          </w:rPrChange>
        </w:rPr>
      </w:pPr>
    </w:p>
    <w:p w14:paraId="000C5E18" w14:textId="28D97FDA" w:rsidR="004C4EDB" w:rsidRPr="002B569F" w:rsidRDefault="004C4EDB" w:rsidP="002B569F">
      <w:pPr>
        <w:pStyle w:val="PrrAPA"/>
        <w:rPr>
          <w:rPrChange w:id="4623" w:author="Camilo Andrés Díaz Gómez" w:date="2023-03-28T17:42:00Z">
            <w:rPr>
              <w:color w:val="000000" w:themeColor="text1"/>
            </w:rPr>
          </w:rPrChange>
        </w:rPr>
      </w:pPr>
      <w:r w:rsidRPr="002B569F">
        <w:rPr>
          <w:rPrChange w:id="4624" w:author="Camilo Andrés Díaz Gómez" w:date="2023-03-28T17:42:00Z">
            <w:rPr>
              <w:color w:val="000000" w:themeColor="text1"/>
            </w:rPr>
          </w:rPrChange>
        </w:rPr>
        <w:t xml:space="preserve">Además de comprender los datos, la preparación de datos es uno de los procesos más críticos en la preparación de </w:t>
      </w:r>
      <w:ins w:id="4625" w:author="Camilo Andrés Díaz Gómez" w:date="2023-03-28T14:54:00Z">
        <w:r w:rsidR="00522BFA" w:rsidRPr="002B569F">
          <w:t xml:space="preserve">los </w:t>
        </w:r>
      </w:ins>
      <w:r w:rsidRPr="002B569F">
        <w:rPr>
          <w:rPrChange w:id="4626" w:author="Camilo Andrés Díaz Gómez" w:date="2023-03-28T17:42:00Z">
            <w:rPr>
              <w:color w:val="000000" w:themeColor="text1"/>
            </w:rPr>
          </w:rPrChange>
        </w:rPr>
        <w:t>modelos. Por lo tanto, se asignó suficiente tiempo para preparar y estandarizar los datos para pasar a la siguiente fase. Esta fase tardó 5 semanas en completarse.</w:t>
      </w:r>
    </w:p>
    <w:p w14:paraId="734D4B16" w14:textId="77777777" w:rsidR="003E2519" w:rsidRPr="002B569F" w:rsidRDefault="003E2519" w:rsidP="002B569F">
      <w:pPr>
        <w:pStyle w:val="PrrAPA"/>
        <w:rPr>
          <w:rPrChange w:id="4627" w:author="Camilo Andrés Díaz Gómez" w:date="2023-03-28T17:42:00Z">
            <w:rPr>
              <w:color w:val="000000" w:themeColor="text1"/>
            </w:rPr>
          </w:rPrChange>
        </w:rPr>
      </w:pPr>
    </w:p>
    <w:p w14:paraId="6A39A363" w14:textId="22624489" w:rsidR="0027258A" w:rsidRPr="002B569F" w:rsidRDefault="0027258A">
      <w:pPr>
        <w:pStyle w:val="Ttulo4"/>
        <w:rPr>
          <w:ins w:id="4628" w:author="Camilo Andrés Díaz Gómez" w:date="2023-03-17T00:47:00Z"/>
          <w:b/>
          <w:bCs/>
          <w:i w:val="0"/>
          <w:iCs w:val="0"/>
          <w:rPrChange w:id="4629" w:author="Camilo Andrés Díaz Gómez" w:date="2023-03-28T17:42:00Z">
            <w:rPr>
              <w:ins w:id="4630" w:author="Camilo Andrés Díaz Gómez" w:date="2023-03-17T00:47:00Z"/>
              <w:i/>
              <w:iCs/>
            </w:rPr>
          </w:rPrChange>
        </w:rPr>
        <w:pPrChange w:id="4631" w:author="Camilo Andrés Díaz Gómez" w:date="2023-03-28T17:43:00Z">
          <w:pPr>
            <w:pStyle w:val="PrrAPA"/>
            <w:ind w:firstLine="0"/>
          </w:pPr>
        </w:pPrChange>
      </w:pPr>
      <w:r w:rsidRPr="002B569F">
        <w:rPr>
          <w:rFonts w:ascii="Times New Roman" w:hAnsi="Times New Roman" w:cs="Times New Roman"/>
          <w:b/>
          <w:bCs/>
          <w:color w:val="auto"/>
          <w:rPrChange w:id="4632" w:author="Camilo Andrés Díaz Gómez" w:date="2023-03-28T17:42:00Z">
            <w:rPr>
              <w:i/>
              <w:iCs/>
            </w:rPr>
          </w:rPrChange>
        </w:rPr>
        <w:t>Tareas</w:t>
      </w:r>
    </w:p>
    <w:p w14:paraId="2EEBF1CB" w14:textId="77777777" w:rsidR="00EE67FE" w:rsidRPr="002B569F" w:rsidRDefault="00EE67FE">
      <w:pPr>
        <w:pStyle w:val="PrrAPA"/>
        <w:rPr>
          <w:rPrChange w:id="4633" w:author="Camilo Andrés Díaz Gómez" w:date="2023-03-28T17:42:00Z">
            <w:rPr>
              <w:b/>
              <w:bCs/>
              <w:i/>
              <w:iCs/>
              <w:color w:val="000000" w:themeColor="text1"/>
            </w:rPr>
          </w:rPrChange>
        </w:rPr>
        <w:pPrChange w:id="4634" w:author="Camilo Andrés Díaz Gómez" w:date="2023-03-28T17:43:00Z">
          <w:pPr>
            <w:pStyle w:val="PrrAPA"/>
            <w:ind w:firstLine="0"/>
          </w:pPr>
        </w:pPrChange>
      </w:pPr>
    </w:p>
    <w:p w14:paraId="08B69B4C" w14:textId="0CE2C939" w:rsidR="003E2519" w:rsidRPr="002B569F" w:rsidRDefault="0027258A">
      <w:pPr>
        <w:pStyle w:val="Ttulo5"/>
        <w:ind w:firstLine="708"/>
        <w:rPr>
          <w:ins w:id="4635" w:author="Camilo Andrés Díaz Gómez" w:date="2023-03-17T00:47:00Z"/>
          <w:rFonts w:cs="Times New Roman"/>
          <w:b/>
          <w:bCs/>
          <w:rPrChange w:id="4636" w:author="Camilo Andrés Díaz Gómez" w:date="2023-03-28T17:42:00Z">
            <w:rPr>
              <w:ins w:id="4637" w:author="Camilo Andrés Díaz Gómez" w:date="2023-03-17T00:47:00Z"/>
            </w:rPr>
          </w:rPrChange>
        </w:rPr>
        <w:pPrChange w:id="4638" w:author="Camilo Andrés Díaz Gómez" w:date="2023-03-28T17:43:00Z">
          <w:pPr>
            <w:spacing w:after="160"/>
            <w:ind w:firstLine="720"/>
            <w:jc w:val="left"/>
          </w:pPr>
        </w:pPrChange>
      </w:pPr>
      <w:r w:rsidRPr="002B569F">
        <w:rPr>
          <w:rFonts w:ascii="Times New Roman" w:hAnsi="Times New Roman" w:cs="Times New Roman"/>
          <w:b/>
          <w:bCs/>
          <w:color w:val="auto"/>
          <w:rPrChange w:id="4639" w:author="Camilo Andrés Díaz Gómez" w:date="2023-03-28T17:42:00Z">
            <w:rPr/>
          </w:rPrChange>
        </w:rPr>
        <w:t>Actividad 11</w:t>
      </w:r>
      <w:r w:rsidR="003E2519" w:rsidRPr="002B569F">
        <w:rPr>
          <w:rFonts w:ascii="Times New Roman" w:hAnsi="Times New Roman" w:cs="Times New Roman"/>
          <w:b/>
          <w:bCs/>
          <w:color w:val="auto"/>
          <w:rPrChange w:id="4640" w:author="Camilo Andrés Díaz Gómez" w:date="2023-03-28T17:42:00Z">
            <w:rPr/>
          </w:rPrChange>
        </w:rPr>
        <w:t>.</w:t>
      </w:r>
    </w:p>
    <w:p w14:paraId="734E4068" w14:textId="77777777" w:rsidR="00EE67FE" w:rsidRPr="002B569F" w:rsidRDefault="00EE67FE">
      <w:pPr>
        <w:pStyle w:val="PrrAPA"/>
        <w:pPrChange w:id="4641" w:author="Camilo Andrés Díaz Gómez" w:date="2023-03-28T17:43:00Z">
          <w:pPr>
            <w:spacing w:after="160"/>
            <w:ind w:firstLine="720"/>
            <w:jc w:val="left"/>
          </w:pPr>
        </w:pPrChange>
      </w:pPr>
    </w:p>
    <w:p w14:paraId="403E0C45" w14:textId="71FBAB55" w:rsidR="0027258A" w:rsidRPr="002B569F" w:rsidRDefault="0027258A">
      <w:pPr>
        <w:pStyle w:val="PrrAPA"/>
        <w:rPr>
          <w:ins w:id="4642" w:author="Camilo Andrés Díaz Gómez" w:date="2023-03-15T19:10:00Z"/>
        </w:rPr>
        <w:pPrChange w:id="4643" w:author="Camilo Andrés Díaz Gómez" w:date="2023-03-28T17:43:00Z">
          <w:pPr>
            <w:spacing w:after="160"/>
            <w:ind w:firstLine="720"/>
            <w:jc w:val="left"/>
          </w:pPr>
        </w:pPrChange>
      </w:pPr>
      <w:r w:rsidRPr="002B569F">
        <w:rPr>
          <w:b/>
          <w:bCs/>
          <w:rPrChange w:id="4644" w:author="Camilo Andrés Díaz Gómez" w:date="2023-03-28T17:42:00Z">
            <w:rPr/>
          </w:rPrChange>
        </w:rPr>
        <w:t>Estandarización de datos</w:t>
      </w:r>
      <w:ins w:id="4645" w:author="Camilo Andrés Díaz Gómez" w:date="2023-03-15T19:09:00Z">
        <w:r w:rsidR="00510C2D" w:rsidRPr="002B569F">
          <w:rPr>
            <w:b/>
            <w:bCs/>
            <w:rPrChange w:id="4646" w:author="Camilo Andrés Díaz Gómez" w:date="2023-03-28T17:42:00Z">
              <w:rPr/>
            </w:rPrChange>
          </w:rPr>
          <w:t>:</w:t>
        </w:r>
        <w:r w:rsidR="00510C2D" w:rsidRPr="002B569F">
          <w:t xml:space="preserve"> En esta actividad se llevará a cabo la estandarización de los datos para que puedan ser utilizados de manera uniforme.</w:t>
        </w:r>
      </w:ins>
      <w:del w:id="4647" w:author="Camilo Andrés Díaz Gómez" w:date="2023-03-15T19:09:00Z">
        <w:r w:rsidRPr="002B569F" w:rsidDel="00510C2D">
          <w:delText>.</w:delText>
        </w:r>
      </w:del>
    </w:p>
    <w:p w14:paraId="65FEE41F" w14:textId="77777777" w:rsidR="00510C2D" w:rsidRPr="002B569F" w:rsidRDefault="00510C2D" w:rsidP="002B569F">
      <w:pPr>
        <w:spacing w:after="160"/>
        <w:ind w:firstLine="720"/>
        <w:jc w:val="left"/>
        <w:rPr>
          <w:rFonts w:cs="Times New Roman"/>
          <w:iCs/>
          <w:szCs w:val="24"/>
          <w:rPrChange w:id="4648" w:author="Camilo Andrés Díaz Gómez" w:date="2023-03-28T17:42:00Z">
            <w:rPr>
              <w:rFonts w:cs="Times New Roman"/>
              <w:iCs/>
              <w:color w:val="000000" w:themeColor="text1"/>
              <w:szCs w:val="24"/>
            </w:rPr>
          </w:rPrChange>
        </w:rPr>
      </w:pPr>
    </w:p>
    <w:p w14:paraId="24B2CA70" w14:textId="61FE6BBA" w:rsidR="003E2519" w:rsidRPr="002B569F" w:rsidRDefault="0027258A">
      <w:pPr>
        <w:pStyle w:val="Ttulo5"/>
        <w:ind w:firstLine="708"/>
        <w:rPr>
          <w:ins w:id="4649" w:author="Camilo Andrés Díaz Gómez" w:date="2023-03-17T00:47:00Z"/>
          <w:rFonts w:cs="Times New Roman"/>
          <w:b/>
          <w:bCs/>
          <w:rPrChange w:id="4650" w:author="Camilo Andrés Díaz Gómez" w:date="2023-03-28T17:42:00Z">
            <w:rPr>
              <w:ins w:id="4651" w:author="Camilo Andrés Díaz Gómez" w:date="2023-03-17T00:47:00Z"/>
            </w:rPr>
          </w:rPrChange>
        </w:rPr>
        <w:pPrChange w:id="4652" w:author="Camilo Andrés Díaz Gómez" w:date="2023-03-28T17:43:00Z">
          <w:pPr>
            <w:spacing w:after="160"/>
            <w:ind w:firstLine="720"/>
            <w:jc w:val="left"/>
          </w:pPr>
        </w:pPrChange>
      </w:pPr>
      <w:r w:rsidRPr="002B569F">
        <w:rPr>
          <w:rFonts w:ascii="Times New Roman" w:hAnsi="Times New Roman" w:cs="Times New Roman"/>
          <w:b/>
          <w:bCs/>
          <w:color w:val="auto"/>
          <w:rPrChange w:id="4653" w:author="Camilo Andrés Díaz Gómez" w:date="2023-03-28T17:42:00Z">
            <w:rPr/>
          </w:rPrChange>
        </w:rPr>
        <w:t>Actividad 12</w:t>
      </w:r>
      <w:r w:rsidR="003E2519" w:rsidRPr="002B569F">
        <w:rPr>
          <w:rFonts w:ascii="Times New Roman" w:hAnsi="Times New Roman" w:cs="Times New Roman"/>
          <w:b/>
          <w:bCs/>
          <w:color w:val="auto"/>
          <w:rPrChange w:id="4654" w:author="Camilo Andrés Díaz Gómez" w:date="2023-03-28T17:42:00Z">
            <w:rPr/>
          </w:rPrChange>
        </w:rPr>
        <w:t>.</w:t>
      </w:r>
    </w:p>
    <w:p w14:paraId="7877994E" w14:textId="77777777" w:rsidR="00EE67FE" w:rsidRPr="002B569F" w:rsidRDefault="00EE67FE">
      <w:pPr>
        <w:pStyle w:val="PrrAPA"/>
        <w:pPrChange w:id="4655" w:author="Camilo Andrés Díaz Gómez" w:date="2023-03-28T17:43:00Z">
          <w:pPr>
            <w:spacing w:after="160"/>
            <w:ind w:firstLine="720"/>
            <w:jc w:val="left"/>
          </w:pPr>
        </w:pPrChange>
      </w:pPr>
    </w:p>
    <w:p w14:paraId="27697DD9" w14:textId="600E9921" w:rsidR="0027258A" w:rsidRPr="002B569F" w:rsidRDefault="0027258A">
      <w:pPr>
        <w:pStyle w:val="PrrAPA"/>
        <w:rPr>
          <w:ins w:id="4656" w:author="Camilo Andrés Díaz Gómez" w:date="2023-03-15T19:10:00Z"/>
        </w:rPr>
        <w:pPrChange w:id="4657" w:author="Camilo Andrés Díaz Gómez" w:date="2023-03-28T17:43:00Z">
          <w:pPr>
            <w:spacing w:after="160"/>
            <w:ind w:firstLine="720"/>
            <w:jc w:val="left"/>
          </w:pPr>
        </w:pPrChange>
      </w:pPr>
      <w:r w:rsidRPr="002B569F">
        <w:rPr>
          <w:b/>
          <w:bCs/>
          <w:rPrChange w:id="4658" w:author="Camilo Andrés Díaz Gómez" w:date="2023-03-28T17:42:00Z">
            <w:rPr/>
          </w:rPrChange>
        </w:rPr>
        <w:t>Obtención de datos extras con respecto a la fecha (año, mes, día y hora)</w:t>
      </w:r>
      <w:ins w:id="4659" w:author="Camilo Andrés Díaz Gómez" w:date="2023-03-15T19:10:00Z">
        <w:r w:rsidR="00510C2D" w:rsidRPr="002B569F">
          <w:rPr>
            <w:b/>
            <w:bCs/>
            <w:rPrChange w:id="4660" w:author="Camilo Andrés Díaz Gómez" w:date="2023-03-28T17:42:00Z">
              <w:rPr/>
            </w:rPrChange>
          </w:rPr>
          <w:t>:</w:t>
        </w:r>
        <w:r w:rsidR="00510C2D" w:rsidRPr="002B569F">
          <w:t xml:space="preserve"> En esta tarea se obtendrán datos adicionales de la fecha y hora para complementar la información ya existente mediante Excel. Esto puede incluir la separación de la fecha y hora en variables separadas, así como la adición de información adicional como el año, mes y día.</w:t>
        </w:r>
      </w:ins>
      <w:del w:id="4661" w:author="Camilo Andrés Díaz Gómez" w:date="2023-03-15T19:10:00Z">
        <w:r w:rsidRPr="002B569F" w:rsidDel="00510C2D">
          <w:delText>.</w:delText>
        </w:r>
      </w:del>
    </w:p>
    <w:p w14:paraId="0700AD72" w14:textId="77777777" w:rsidR="00510C2D" w:rsidRPr="002B569F" w:rsidRDefault="00510C2D">
      <w:pPr>
        <w:pStyle w:val="PrrAPA"/>
        <w:pPrChange w:id="4662" w:author="Camilo Andrés Díaz Gómez" w:date="2023-03-28T17:43:00Z">
          <w:pPr>
            <w:spacing w:after="160"/>
            <w:ind w:firstLine="720"/>
            <w:jc w:val="left"/>
          </w:pPr>
        </w:pPrChange>
      </w:pPr>
    </w:p>
    <w:p w14:paraId="3B35F85C" w14:textId="264B5AD4" w:rsidR="003E2519" w:rsidRPr="002B569F" w:rsidRDefault="0027258A">
      <w:pPr>
        <w:pStyle w:val="Ttulo5"/>
        <w:ind w:firstLine="708"/>
        <w:rPr>
          <w:ins w:id="4663" w:author="Camilo Andrés Díaz Gómez" w:date="2023-03-17T00:47:00Z"/>
          <w:rFonts w:cs="Times New Roman"/>
          <w:b/>
          <w:bCs/>
          <w:rPrChange w:id="4664" w:author="Camilo Andrés Díaz Gómez" w:date="2023-03-28T17:42:00Z">
            <w:rPr>
              <w:ins w:id="4665" w:author="Camilo Andrés Díaz Gómez" w:date="2023-03-17T00:47:00Z"/>
            </w:rPr>
          </w:rPrChange>
        </w:rPr>
        <w:pPrChange w:id="4666" w:author="Camilo Andrés Díaz Gómez" w:date="2023-03-28T17:43:00Z">
          <w:pPr>
            <w:spacing w:after="160"/>
            <w:ind w:firstLine="720"/>
            <w:jc w:val="left"/>
          </w:pPr>
        </w:pPrChange>
      </w:pPr>
      <w:r w:rsidRPr="002B569F">
        <w:rPr>
          <w:rFonts w:ascii="Times New Roman" w:hAnsi="Times New Roman" w:cs="Times New Roman"/>
          <w:b/>
          <w:bCs/>
          <w:color w:val="auto"/>
          <w:rPrChange w:id="4667" w:author="Camilo Andrés Díaz Gómez" w:date="2023-03-28T17:42:00Z">
            <w:rPr/>
          </w:rPrChange>
        </w:rPr>
        <w:t>Actividad 13</w:t>
      </w:r>
      <w:r w:rsidR="003E2519" w:rsidRPr="002B569F">
        <w:rPr>
          <w:rFonts w:ascii="Times New Roman" w:hAnsi="Times New Roman" w:cs="Times New Roman"/>
          <w:b/>
          <w:bCs/>
          <w:color w:val="auto"/>
          <w:rPrChange w:id="4668" w:author="Camilo Andrés Díaz Gómez" w:date="2023-03-28T17:42:00Z">
            <w:rPr/>
          </w:rPrChange>
        </w:rPr>
        <w:t>.</w:t>
      </w:r>
    </w:p>
    <w:p w14:paraId="33E837FB" w14:textId="77777777" w:rsidR="00EE67FE" w:rsidRPr="002B569F" w:rsidRDefault="00EE67FE">
      <w:pPr>
        <w:pStyle w:val="PrrAPA"/>
        <w:pPrChange w:id="4669" w:author="Camilo Andrés Díaz Gómez" w:date="2023-03-28T17:43:00Z">
          <w:pPr>
            <w:spacing w:after="160"/>
            <w:ind w:firstLine="720"/>
            <w:jc w:val="left"/>
          </w:pPr>
        </w:pPrChange>
      </w:pPr>
    </w:p>
    <w:p w14:paraId="150DABF3" w14:textId="284DD272" w:rsidR="0027258A" w:rsidRPr="002B569F" w:rsidRDefault="0027258A">
      <w:pPr>
        <w:pStyle w:val="PrrAPA"/>
        <w:rPr>
          <w:ins w:id="4670" w:author="Camilo Andrés Díaz Gómez" w:date="2023-03-15T19:14:00Z"/>
        </w:rPr>
        <w:pPrChange w:id="4671" w:author="Camilo Andrés Díaz Gómez" w:date="2023-03-28T17:43:00Z">
          <w:pPr>
            <w:spacing w:after="160"/>
            <w:ind w:firstLine="720"/>
            <w:jc w:val="left"/>
          </w:pPr>
        </w:pPrChange>
      </w:pPr>
      <w:r w:rsidRPr="002B569F">
        <w:t xml:space="preserve"> </w:t>
      </w:r>
      <w:r w:rsidRPr="002B569F">
        <w:rPr>
          <w:b/>
          <w:bCs/>
          <w:rPrChange w:id="4672" w:author="Camilo Andrés Díaz Gómez" w:date="2023-03-28T17:42:00Z">
            <w:rPr/>
          </w:rPrChange>
        </w:rPr>
        <w:t>Carga de datos al sistema de gestión de bases de datos relacional llamado MySQL</w:t>
      </w:r>
      <w:del w:id="4673" w:author="Camilo Andrés Díaz Gómez" w:date="2023-03-15T19:13:00Z">
        <w:r w:rsidRPr="002B569F" w:rsidDel="00510C2D">
          <w:rPr>
            <w:b/>
            <w:bCs/>
            <w:rPrChange w:id="4674" w:author="Camilo Andrés Díaz Gómez" w:date="2023-03-28T17:42:00Z">
              <w:rPr/>
            </w:rPrChange>
          </w:rPr>
          <w:delText>.</w:delText>
        </w:r>
      </w:del>
      <w:ins w:id="4675" w:author="Camilo Andrés Díaz Gómez" w:date="2023-03-15T19:13:00Z">
        <w:r w:rsidR="00510C2D" w:rsidRPr="002B569F">
          <w:rPr>
            <w:b/>
            <w:bCs/>
            <w:rPrChange w:id="4676" w:author="Camilo Andrés Díaz Gómez" w:date="2023-03-28T17:42:00Z">
              <w:rPr/>
            </w:rPrChange>
          </w:rPr>
          <w:t>:</w:t>
        </w:r>
        <w:r w:rsidR="00510C2D" w:rsidRPr="002B569F">
          <w:t xml:space="preserve"> En esta tarea se cargarán los datos preparados en una base de datos relacional para facilitar su acceso y manipulación posterior. Se utilizará el sistema de gestión de bases de datos MySQL para esto. </w:t>
        </w:r>
      </w:ins>
    </w:p>
    <w:p w14:paraId="4C8F3462" w14:textId="77777777" w:rsidR="00510C2D" w:rsidRPr="002B569F" w:rsidRDefault="00510C2D">
      <w:pPr>
        <w:pStyle w:val="PrrAPA"/>
        <w:pPrChange w:id="4677" w:author="Camilo Andrés Díaz Gómez" w:date="2023-03-28T17:43:00Z">
          <w:pPr>
            <w:spacing w:after="160"/>
            <w:ind w:firstLine="720"/>
            <w:jc w:val="left"/>
          </w:pPr>
        </w:pPrChange>
      </w:pPr>
    </w:p>
    <w:p w14:paraId="22777BBE" w14:textId="387F3EF0" w:rsidR="003E2519" w:rsidRPr="002B569F" w:rsidRDefault="0027258A">
      <w:pPr>
        <w:pStyle w:val="Ttulo5"/>
        <w:ind w:firstLine="708"/>
        <w:rPr>
          <w:ins w:id="4678" w:author="Camilo Andrés Díaz Gómez" w:date="2023-03-17T00:47:00Z"/>
          <w:rFonts w:cs="Times New Roman"/>
          <w:b/>
          <w:bCs/>
          <w:rPrChange w:id="4679" w:author="Camilo Andrés Díaz Gómez" w:date="2023-03-28T17:42:00Z">
            <w:rPr>
              <w:ins w:id="4680" w:author="Camilo Andrés Díaz Gómez" w:date="2023-03-17T00:47:00Z"/>
            </w:rPr>
          </w:rPrChange>
        </w:rPr>
        <w:pPrChange w:id="4681" w:author="Camilo Andrés Díaz Gómez" w:date="2023-03-28T17:43:00Z">
          <w:pPr>
            <w:spacing w:after="160"/>
            <w:ind w:firstLine="720"/>
            <w:jc w:val="left"/>
          </w:pPr>
        </w:pPrChange>
      </w:pPr>
      <w:r w:rsidRPr="002B569F">
        <w:rPr>
          <w:rFonts w:ascii="Times New Roman" w:hAnsi="Times New Roman" w:cs="Times New Roman"/>
          <w:b/>
          <w:bCs/>
          <w:color w:val="auto"/>
          <w:rPrChange w:id="4682" w:author="Camilo Andrés Díaz Gómez" w:date="2023-03-28T17:42:00Z">
            <w:rPr/>
          </w:rPrChange>
        </w:rPr>
        <w:t>Actividad 14</w:t>
      </w:r>
      <w:r w:rsidR="003E2519" w:rsidRPr="002B569F">
        <w:rPr>
          <w:rFonts w:ascii="Times New Roman" w:hAnsi="Times New Roman" w:cs="Times New Roman"/>
          <w:b/>
          <w:bCs/>
          <w:color w:val="auto"/>
          <w:rPrChange w:id="4683" w:author="Camilo Andrés Díaz Gómez" w:date="2023-03-28T17:42:00Z">
            <w:rPr/>
          </w:rPrChange>
        </w:rPr>
        <w:t>.</w:t>
      </w:r>
    </w:p>
    <w:p w14:paraId="049E4D97" w14:textId="77777777" w:rsidR="00EE67FE" w:rsidRPr="002B569F" w:rsidRDefault="00EE67FE">
      <w:pPr>
        <w:pStyle w:val="PrrAPA"/>
        <w:pPrChange w:id="4684" w:author="Camilo Andrés Díaz Gómez" w:date="2023-03-28T17:43:00Z">
          <w:pPr>
            <w:spacing w:after="160"/>
            <w:ind w:firstLine="720"/>
            <w:jc w:val="left"/>
          </w:pPr>
        </w:pPrChange>
      </w:pPr>
    </w:p>
    <w:p w14:paraId="488A5302" w14:textId="435B4519" w:rsidR="0027258A" w:rsidRPr="002B569F" w:rsidRDefault="0027258A">
      <w:pPr>
        <w:pStyle w:val="PrrAPA"/>
        <w:rPr>
          <w:ins w:id="4685" w:author="Camilo Andrés Díaz Gómez" w:date="2023-03-15T19:14:00Z"/>
        </w:rPr>
        <w:pPrChange w:id="4686" w:author="Camilo Andrés Díaz Gómez" w:date="2023-03-28T17:43:00Z">
          <w:pPr>
            <w:spacing w:after="160"/>
            <w:ind w:firstLine="720"/>
            <w:jc w:val="left"/>
          </w:pPr>
        </w:pPrChange>
      </w:pPr>
      <w:r w:rsidRPr="002B569F">
        <w:rPr>
          <w:b/>
          <w:bCs/>
          <w:rPrChange w:id="4687" w:author="Camilo Andrés Díaz Gómez" w:date="2023-03-28T17:42:00Z">
            <w:rPr/>
          </w:rPrChange>
        </w:rPr>
        <w:t>Obtención de promedios horarios por variable</w:t>
      </w:r>
      <w:ins w:id="4688" w:author="Camilo Andrés Díaz Gómez" w:date="2023-03-15T19:14:00Z">
        <w:r w:rsidR="00510C2D" w:rsidRPr="002B569F">
          <w:rPr>
            <w:b/>
            <w:bCs/>
            <w:rPrChange w:id="4689" w:author="Camilo Andrés Díaz Gómez" w:date="2023-03-28T17:42:00Z">
              <w:rPr/>
            </w:rPrChange>
          </w:rPr>
          <w:t>:</w:t>
        </w:r>
        <w:r w:rsidR="00510C2D" w:rsidRPr="002B569F">
          <w:t xml:space="preserve"> En esta tarea se calcularán los promedios horarios para cada variable. Esto permitirá una mejor comprensión de los datos y facilitará su uso en modelos posteriores.</w:t>
        </w:r>
      </w:ins>
      <w:del w:id="4690" w:author="Camilo Andrés Díaz Gómez" w:date="2023-03-15T19:14:00Z">
        <w:r w:rsidRPr="002B569F" w:rsidDel="00510C2D">
          <w:delText>.</w:delText>
        </w:r>
      </w:del>
    </w:p>
    <w:p w14:paraId="1F76A9EC" w14:textId="77777777" w:rsidR="00510C2D" w:rsidRPr="002B569F" w:rsidRDefault="00510C2D">
      <w:pPr>
        <w:pStyle w:val="PrrAPA"/>
        <w:pPrChange w:id="4691" w:author="Camilo Andrés Díaz Gómez" w:date="2023-03-28T17:43:00Z">
          <w:pPr>
            <w:spacing w:after="160"/>
            <w:ind w:firstLine="720"/>
            <w:jc w:val="left"/>
          </w:pPr>
        </w:pPrChange>
      </w:pPr>
    </w:p>
    <w:p w14:paraId="7F8EB480" w14:textId="1AABD8CF" w:rsidR="003E2519" w:rsidRPr="002B569F" w:rsidRDefault="0027258A">
      <w:pPr>
        <w:pStyle w:val="Ttulo5"/>
        <w:ind w:firstLine="708"/>
        <w:rPr>
          <w:ins w:id="4692" w:author="Camilo Andrés Díaz Gómez" w:date="2023-03-17T00:47:00Z"/>
          <w:rFonts w:cs="Times New Roman"/>
          <w:b/>
          <w:bCs/>
          <w:rPrChange w:id="4693" w:author="Camilo Andrés Díaz Gómez" w:date="2023-03-28T17:42:00Z">
            <w:rPr>
              <w:ins w:id="4694" w:author="Camilo Andrés Díaz Gómez" w:date="2023-03-17T00:47:00Z"/>
            </w:rPr>
          </w:rPrChange>
        </w:rPr>
        <w:pPrChange w:id="4695" w:author="Camilo Andrés Díaz Gómez" w:date="2023-03-28T17:43:00Z">
          <w:pPr>
            <w:spacing w:after="160"/>
            <w:ind w:firstLine="720"/>
            <w:jc w:val="left"/>
          </w:pPr>
        </w:pPrChange>
      </w:pPr>
      <w:r w:rsidRPr="002B569F">
        <w:rPr>
          <w:rFonts w:ascii="Times New Roman" w:hAnsi="Times New Roman" w:cs="Times New Roman"/>
          <w:b/>
          <w:bCs/>
          <w:color w:val="auto"/>
          <w:rPrChange w:id="4696" w:author="Camilo Andrés Díaz Gómez" w:date="2023-03-28T17:42:00Z">
            <w:rPr/>
          </w:rPrChange>
        </w:rPr>
        <w:t>Actividad 15</w:t>
      </w:r>
      <w:r w:rsidR="003E2519" w:rsidRPr="002B569F">
        <w:rPr>
          <w:rFonts w:ascii="Times New Roman" w:hAnsi="Times New Roman" w:cs="Times New Roman"/>
          <w:b/>
          <w:bCs/>
          <w:color w:val="auto"/>
          <w:rPrChange w:id="4697" w:author="Camilo Andrés Díaz Gómez" w:date="2023-03-28T17:42:00Z">
            <w:rPr/>
          </w:rPrChange>
        </w:rPr>
        <w:t>.</w:t>
      </w:r>
    </w:p>
    <w:p w14:paraId="4DA92CEE" w14:textId="77777777" w:rsidR="00EE67FE" w:rsidRPr="002B569F" w:rsidRDefault="00EE67FE">
      <w:pPr>
        <w:pStyle w:val="PrrAPA"/>
        <w:pPrChange w:id="4698" w:author="Camilo Andrés Díaz Gómez" w:date="2023-03-28T17:43:00Z">
          <w:pPr>
            <w:spacing w:after="160"/>
            <w:ind w:firstLine="720"/>
            <w:jc w:val="left"/>
          </w:pPr>
        </w:pPrChange>
      </w:pPr>
    </w:p>
    <w:p w14:paraId="7D9F435F" w14:textId="132B7044" w:rsidR="0027258A" w:rsidRPr="002B569F" w:rsidRDefault="0027258A">
      <w:pPr>
        <w:pStyle w:val="PrrAPA"/>
        <w:rPr>
          <w:ins w:id="4699" w:author="Camilo Andrés Díaz Gómez" w:date="2023-03-17T00:47:00Z"/>
        </w:rPr>
        <w:pPrChange w:id="4700" w:author="Camilo Andrés Díaz Gómez" w:date="2023-03-28T17:43:00Z">
          <w:pPr>
            <w:spacing w:after="160"/>
            <w:ind w:firstLine="720"/>
            <w:jc w:val="left"/>
          </w:pPr>
        </w:pPrChange>
      </w:pPr>
      <w:r w:rsidRPr="002B569F">
        <w:rPr>
          <w:b/>
          <w:bCs/>
          <w:rPrChange w:id="4701" w:author="Camilo Andrés Díaz Gómez" w:date="2023-03-28T17:42:00Z">
            <w:rPr/>
          </w:rPrChange>
        </w:rPr>
        <w:lastRenderedPageBreak/>
        <w:t>Unión de variables para la construcción del conjunto de datos final</w:t>
      </w:r>
      <w:ins w:id="4702" w:author="Camilo Andrés Díaz Gómez" w:date="2023-03-15T19:15:00Z">
        <w:r w:rsidR="00510C2D" w:rsidRPr="002B569F">
          <w:rPr>
            <w:b/>
            <w:bCs/>
            <w:rPrChange w:id="4703" w:author="Camilo Andrés Díaz Gómez" w:date="2023-03-28T17:42:00Z">
              <w:rPr/>
            </w:rPrChange>
          </w:rPr>
          <w:t>:</w:t>
        </w:r>
        <w:r w:rsidR="00510C2D" w:rsidRPr="002B569F">
          <w:t xml:space="preserve"> En esta tarea se unirán todas las variables preparadas y estandarizadas en un conjunto de datos final que se utilizará en los modelos posteriores.</w:t>
        </w:r>
      </w:ins>
      <w:del w:id="4704" w:author="Camilo Andrés Díaz Gómez" w:date="2023-03-15T19:15:00Z">
        <w:r w:rsidRPr="002B569F" w:rsidDel="00510C2D">
          <w:delText>.</w:delText>
        </w:r>
      </w:del>
    </w:p>
    <w:p w14:paraId="3D998E12" w14:textId="77777777" w:rsidR="00EE67FE" w:rsidRPr="002B569F" w:rsidRDefault="00EE67FE">
      <w:pPr>
        <w:pStyle w:val="PrrAPA"/>
        <w:pPrChange w:id="4705" w:author="Camilo Andrés Díaz Gómez" w:date="2023-03-28T17:43:00Z">
          <w:pPr>
            <w:spacing w:after="160"/>
            <w:ind w:firstLine="720"/>
            <w:jc w:val="left"/>
          </w:pPr>
        </w:pPrChange>
      </w:pPr>
    </w:p>
    <w:p w14:paraId="244A1D92" w14:textId="1D7F7F83" w:rsidR="003E2519" w:rsidRPr="002B569F" w:rsidRDefault="0027258A">
      <w:pPr>
        <w:pStyle w:val="Ttulo5"/>
        <w:ind w:firstLine="708"/>
        <w:rPr>
          <w:ins w:id="4706" w:author="Camilo Andrés Díaz Gómez" w:date="2023-03-17T00:47:00Z"/>
          <w:rFonts w:cs="Times New Roman"/>
          <w:b/>
          <w:bCs/>
          <w:rPrChange w:id="4707" w:author="Camilo Andrés Díaz Gómez" w:date="2023-03-28T17:42:00Z">
            <w:rPr>
              <w:ins w:id="4708" w:author="Camilo Andrés Díaz Gómez" w:date="2023-03-17T00:47:00Z"/>
            </w:rPr>
          </w:rPrChange>
        </w:rPr>
        <w:pPrChange w:id="4709" w:author="Camilo Andrés Díaz Gómez" w:date="2023-03-28T17:43:00Z">
          <w:pPr>
            <w:spacing w:after="160"/>
            <w:ind w:firstLine="720"/>
            <w:jc w:val="left"/>
          </w:pPr>
        </w:pPrChange>
      </w:pPr>
      <w:r w:rsidRPr="002B569F">
        <w:rPr>
          <w:rFonts w:ascii="Times New Roman" w:hAnsi="Times New Roman" w:cs="Times New Roman"/>
          <w:b/>
          <w:bCs/>
          <w:color w:val="auto"/>
          <w:rPrChange w:id="4710" w:author="Camilo Andrés Díaz Gómez" w:date="2023-03-28T17:42:00Z">
            <w:rPr/>
          </w:rPrChange>
        </w:rPr>
        <w:t>Actividad 16</w:t>
      </w:r>
      <w:r w:rsidR="003E2519" w:rsidRPr="002B569F">
        <w:rPr>
          <w:rFonts w:ascii="Times New Roman" w:hAnsi="Times New Roman" w:cs="Times New Roman"/>
          <w:b/>
          <w:bCs/>
          <w:color w:val="auto"/>
          <w:rPrChange w:id="4711" w:author="Camilo Andrés Díaz Gómez" w:date="2023-03-28T17:42:00Z">
            <w:rPr/>
          </w:rPrChange>
        </w:rPr>
        <w:t>.</w:t>
      </w:r>
    </w:p>
    <w:p w14:paraId="3F4B9344" w14:textId="77777777" w:rsidR="00EE67FE" w:rsidRPr="002B569F" w:rsidRDefault="00EE67FE">
      <w:pPr>
        <w:pStyle w:val="PrrAPA"/>
        <w:pPrChange w:id="4712" w:author="Camilo Andrés Díaz Gómez" w:date="2023-03-28T17:43:00Z">
          <w:pPr>
            <w:spacing w:after="160"/>
            <w:ind w:firstLine="720"/>
            <w:jc w:val="left"/>
          </w:pPr>
        </w:pPrChange>
      </w:pPr>
    </w:p>
    <w:p w14:paraId="61E896EF" w14:textId="311FDD9E" w:rsidR="0027258A" w:rsidRPr="002B569F" w:rsidRDefault="0027258A">
      <w:pPr>
        <w:pStyle w:val="PrrAPA"/>
        <w:pPrChange w:id="4713" w:author="Camilo Andrés Díaz Gómez" w:date="2023-03-28T17:43:00Z">
          <w:pPr>
            <w:spacing w:after="160"/>
            <w:ind w:firstLine="720"/>
            <w:jc w:val="left"/>
          </w:pPr>
        </w:pPrChange>
      </w:pPr>
      <w:r w:rsidRPr="002B569F">
        <w:rPr>
          <w:b/>
          <w:bCs/>
          <w:rPrChange w:id="4714" w:author="Camilo Andrés Díaz Gómez" w:date="2023-03-28T17:42:00Z">
            <w:rPr/>
          </w:rPrChange>
        </w:rPr>
        <w:t>Verificación y carga de datos a Google Collab</w:t>
      </w:r>
      <w:ins w:id="4715" w:author="Camilo Andrés Díaz Gómez" w:date="2023-03-15T19:16:00Z">
        <w:r w:rsidR="00510C2D" w:rsidRPr="002B569F">
          <w:rPr>
            <w:b/>
            <w:bCs/>
            <w:rPrChange w:id="4716" w:author="Camilo Andrés Díaz Gómez" w:date="2023-03-28T17:42:00Z">
              <w:rPr/>
            </w:rPrChange>
          </w:rPr>
          <w:t>:</w:t>
        </w:r>
        <w:r w:rsidR="00510C2D" w:rsidRPr="002B569F">
          <w:t xml:space="preserve"> En esta tarea se verificará la integridad de los datos y se cargarán en una plataforma de colaboración como Google Collab para facilitar el trabajo colaborativo en </w:t>
        </w:r>
      </w:ins>
      <w:ins w:id="4717" w:author="Camilo Andrés Díaz Gómez" w:date="2023-03-22T14:15:00Z">
        <w:r w:rsidR="008C19D9" w:rsidRPr="002B569F">
          <w:t>el desarrollo de los modelos</w:t>
        </w:r>
      </w:ins>
      <w:ins w:id="4718" w:author="Camilo Andrés Díaz Gómez" w:date="2023-03-15T19:16:00Z">
        <w:r w:rsidR="00510C2D" w:rsidRPr="002B569F">
          <w:t>.</w:t>
        </w:r>
      </w:ins>
      <w:del w:id="4719" w:author="Camilo Andrés Díaz Gómez" w:date="2023-03-15T19:16:00Z">
        <w:r w:rsidRPr="002B569F" w:rsidDel="00510C2D">
          <w:delText>.</w:delText>
        </w:r>
      </w:del>
    </w:p>
    <w:p w14:paraId="38E12B99" w14:textId="77777777" w:rsidR="0027258A" w:rsidRPr="002B569F" w:rsidRDefault="0027258A" w:rsidP="002B569F">
      <w:pPr>
        <w:pStyle w:val="PrrAPA"/>
      </w:pPr>
    </w:p>
    <w:p w14:paraId="315262AD" w14:textId="6053C11B" w:rsidR="0027258A" w:rsidRPr="002B569F" w:rsidRDefault="0027258A">
      <w:pPr>
        <w:pStyle w:val="Ttulo3"/>
        <w:rPr>
          <w:ins w:id="4720" w:author="Camilo Andrés Díaz Gómez" w:date="2023-03-17T00:47:00Z"/>
          <w:b/>
          <w:bCs/>
          <w:rPrChange w:id="4721" w:author="Camilo Andrés Díaz Gómez" w:date="2023-03-28T17:42:00Z">
            <w:rPr>
              <w:ins w:id="4722" w:author="Camilo Andrés Díaz Gómez" w:date="2023-03-17T00:47:00Z"/>
            </w:rPr>
          </w:rPrChange>
        </w:rPr>
        <w:pPrChange w:id="4723" w:author="Camilo Andrés Díaz Gómez" w:date="2023-03-28T17:43:00Z">
          <w:pPr>
            <w:pStyle w:val="PrrAPA"/>
            <w:ind w:firstLine="0"/>
          </w:pPr>
        </w:pPrChange>
      </w:pPr>
      <w:bookmarkStart w:id="4724" w:name="_Toc130919820"/>
      <w:r w:rsidRPr="002B569F">
        <w:rPr>
          <w:rFonts w:ascii="Times New Roman" w:hAnsi="Times New Roman" w:cs="Times New Roman"/>
          <w:b/>
          <w:bCs/>
          <w:color w:val="auto"/>
          <w:rPrChange w:id="4725" w:author="Camilo Andrés Díaz Gómez" w:date="2023-03-28T17:42:00Z">
            <w:rPr/>
          </w:rPrChange>
        </w:rPr>
        <w:t>Modelado</w:t>
      </w:r>
      <w:bookmarkEnd w:id="4724"/>
    </w:p>
    <w:p w14:paraId="1D1B59B0" w14:textId="77777777" w:rsidR="00EE67FE" w:rsidRPr="002B569F" w:rsidRDefault="00EE67FE">
      <w:pPr>
        <w:pStyle w:val="PrrAPA"/>
        <w:rPr>
          <w:rPrChange w:id="4726" w:author="Camilo Andrés Díaz Gómez" w:date="2023-03-28T17:42:00Z">
            <w:rPr>
              <w:b/>
              <w:bCs/>
              <w:color w:val="000000" w:themeColor="text1"/>
            </w:rPr>
          </w:rPrChange>
        </w:rPr>
        <w:pPrChange w:id="4727" w:author="Camilo Andrés Díaz Gómez" w:date="2023-03-28T17:43:00Z">
          <w:pPr>
            <w:pStyle w:val="PrrAPA"/>
            <w:ind w:firstLine="0"/>
          </w:pPr>
        </w:pPrChange>
      </w:pPr>
    </w:p>
    <w:p w14:paraId="30AB057F" w14:textId="70BB3D57" w:rsidR="004C4EDB" w:rsidRPr="002B569F" w:rsidRDefault="004C4EDB" w:rsidP="002B569F">
      <w:pPr>
        <w:pStyle w:val="PrrAPA"/>
      </w:pPr>
      <w:r w:rsidRPr="002B569F">
        <w:t xml:space="preserve">Vale la pena señalar que los pasos antes mencionados debían llevarse a cabo con mucho cuidado, atención a los detalles y una comprensión profunda de cada etapa para garantizar un modelado preciso basado en datos de entrada de alta calidad. Por lo tanto, el equipo </w:t>
      </w:r>
      <w:del w:id="4728" w:author="Camilo Andrés Díaz Gómez" w:date="2023-03-28T14:59:00Z">
        <w:r w:rsidRPr="002B569F" w:rsidDel="00522BFA">
          <w:delText xml:space="preserve">del proyecto </w:delText>
        </w:r>
      </w:del>
      <w:r w:rsidRPr="002B569F">
        <w:t>dedicó 5 semanas a la recopilación de información, comprensión y selección del modelo y lenguaje de programación más adecuados que se alinean con los objetivos del proyecto.</w:t>
      </w:r>
    </w:p>
    <w:p w14:paraId="46E1460B" w14:textId="77777777" w:rsidR="003E2519" w:rsidRPr="002B569F" w:rsidRDefault="003E2519">
      <w:pPr>
        <w:pStyle w:val="PrrAPA"/>
        <w:rPr>
          <w:rPrChange w:id="4729" w:author="Camilo Andrés Díaz Gómez" w:date="2023-03-28T17:42:00Z">
            <w:rPr>
              <w:b/>
              <w:bCs/>
              <w:color w:val="000000" w:themeColor="text1"/>
            </w:rPr>
          </w:rPrChange>
        </w:rPr>
        <w:pPrChange w:id="4730" w:author="Camilo Andrés Díaz Gómez" w:date="2023-03-28T17:43:00Z">
          <w:pPr>
            <w:pStyle w:val="PrrAPA"/>
            <w:ind w:firstLine="0"/>
          </w:pPr>
        </w:pPrChange>
      </w:pPr>
    </w:p>
    <w:p w14:paraId="61F80523" w14:textId="047C84D1" w:rsidR="0027258A" w:rsidRPr="002B569F" w:rsidRDefault="0027258A">
      <w:pPr>
        <w:pStyle w:val="Ttulo4"/>
        <w:rPr>
          <w:ins w:id="4731" w:author="Camilo Andrés Díaz Gómez" w:date="2023-03-17T00:47:00Z"/>
          <w:b/>
          <w:bCs/>
          <w:i w:val="0"/>
          <w:iCs w:val="0"/>
          <w:rPrChange w:id="4732" w:author="Camilo Andrés Díaz Gómez" w:date="2023-03-28T17:42:00Z">
            <w:rPr>
              <w:ins w:id="4733" w:author="Camilo Andrés Díaz Gómez" w:date="2023-03-17T00:47:00Z"/>
              <w:i/>
              <w:iCs/>
            </w:rPr>
          </w:rPrChange>
        </w:rPr>
        <w:pPrChange w:id="4734" w:author="Camilo Andrés Díaz Gómez" w:date="2023-03-28T17:43:00Z">
          <w:pPr>
            <w:pStyle w:val="PrrAPA"/>
            <w:ind w:firstLine="0"/>
          </w:pPr>
        </w:pPrChange>
      </w:pPr>
      <w:r w:rsidRPr="002B569F">
        <w:rPr>
          <w:rFonts w:ascii="Times New Roman" w:hAnsi="Times New Roman" w:cs="Times New Roman"/>
          <w:b/>
          <w:bCs/>
          <w:color w:val="auto"/>
          <w:rPrChange w:id="4735" w:author="Camilo Andrés Díaz Gómez" w:date="2023-03-28T17:42:00Z">
            <w:rPr>
              <w:i/>
              <w:iCs/>
            </w:rPr>
          </w:rPrChange>
        </w:rPr>
        <w:t>Tareas</w:t>
      </w:r>
    </w:p>
    <w:p w14:paraId="37FFF090" w14:textId="77777777" w:rsidR="00EE67FE" w:rsidRPr="002B569F" w:rsidRDefault="00EE67FE" w:rsidP="002B569F">
      <w:pPr>
        <w:pStyle w:val="PrrAPA"/>
        <w:ind w:firstLine="0"/>
        <w:rPr>
          <w:b/>
          <w:bCs/>
          <w:i/>
          <w:iCs/>
          <w:rPrChange w:id="4736" w:author="Camilo Andrés Díaz Gómez" w:date="2023-03-28T17:42:00Z">
            <w:rPr>
              <w:b/>
              <w:bCs/>
              <w:i/>
              <w:iCs/>
              <w:color w:val="000000" w:themeColor="text1"/>
            </w:rPr>
          </w:rPrChange>
        </w:rPr>
      </w:pPr>
    </w:p>
    <w:p w14:paraId="62EEA18F" w14:textId="2399ADD5" w:rsidR="003E2519" w:rsidRPr="002B569F" w:rsidRDefault="0027258A">
      <w:pPr>
        <w:pStyle w:val="Ttulo5"/>
        <w:ind w:firstLine="708"/>
        <w:rPr>
          <w:ins w:id="4737" w:author="Camilo Andrés Díaz Gómez" w:date="2023-03-17T00:47:00Z"/>
          <w:rFonts w:cs="Times New Roman"/>
          <w:b/>
          <w:bCs/>
          <w:rPrChange w:id="4738" w:author="Camilo Andrés Díaz Gómez" w:date="2023-03-28T17:42:00Z">
            <w:rPr>
              <w:ins w:id="4739" w:author="Camilo Andrés Díaz Gómez" w:date="2023-03-17T00:47:00Z"/>
            </w:rPr>
          </w:rPrChange>
        </w:rPr>
        <w:pPrChange w:id="4740" w:author="Camilo Andrés Díaz Gómez" w:date="2023-03-28T17:43:00Z">
          <w:pPr>
            <w:spacing w:after="160"/>
            <w:ind w:firstLine="720"/>
            <w:jc w:val="left"/>
          </w:pPr>
        </w:pPrChange>
      </w:pPr>
      <w:r w:rsidRPr="002B569F">
        <w:rPr>
          <w:rFonts w:ascii="Times New Roman" w:hAnsi="Times New Roman" w:cs="Times New Roman"/>
          <w:b/>
          <w:bCs/>
          <w:color w:val="auto"/>
          <w:rPrChange w:id="4741" w:author="Camilo Andrés Díaz Gómez" w:date="2023-03-28T17:42:00Z">
            <w:rPr/>
          </w:rPrChange>
        </w:rPr>
        <w:t>Actividad 17</w:t>
      </w:r>
      <w:r w:rsidR="003E2519" w:rsidRPr="002B569F">
        <w:rPr>
          <w:rFonts w:ascii="Times New Roman" w:hAnsi="Times New Roman" w:cs="Times New Roman"/>
          <w:b/>
          <w:bCs/>
          <w:color w:val="auto"/>
          <w:rPrChange w:id="4742" w:author="Camilo Andrés Díaz Gómez" w:date="2023-03-28T17:42:00Z">
            <w:rPr/>
          </w:rPrChange>
        </w:rPr>
        <w:t>.</w:t>
      </w:r>
    </w:p>
    <w:p w14:paraId="59AE8843" w14:textId="77777777" w:rsidR="00EE67FE" w:rsidRPr="002B569F" w:rsidRDefault="00EE67FE" w:rsidP="002B569F">
      <w:pPr>
        <w:spacing w:after="160"/>
        <w:ind w:firstLine="720"/>
        <w:jc w:val="left"/>
        <w:rPr>
          <w:rFonts w:cs="Times New Roman"/>
          <w:b/>
          <w:bCs/>
          <w:iCs/>
          <w:szCs w:val="24"/>
          <w:rPrChange w:id="4743" w:author="Camilo Andrés Díaz Gómez" w:date="2023-03-28T17:42:00Z">
            <w:rPr>
              <w:rFonts w:cs="Times New Roman"/>
              <w:b/>
              <w:bCs/>
              <w:iCs/>
              <w:color w:val="000000" w:themeColor="text1"/>
              <w:szCs w:val="24"/>
            </w:rPr>
          </w:rPrChange>
        </w:rPr>
      </w:pPr>
    </w:p>
    <w:p w14:paraId="02E9F193" w14:textId="615BA7E8" w:rsidR="0027258A" w:rsidRPr="002B569F" w:rsidRDefault="0027258A">
      <w:pPr>
        <w:pStyle w:val="PrrAPA"/>
        <w:rPr>
          <w:ins w:id="4744" w:author="Camilo Andrés Díaz Gómez" w:date="2023-03-15T19:18:00Z"/>
        </w:rPr>
        <w:pPrChange w:id="4745" w:author="Camilo Andrés Díaz Gómez" w:date="2023-03-28T17:43:00Z">
          <w:pPr>
            <w:spacing w:after="160"/>
            <w:ind w:firstLine="720"/>
            <w:jc w:val="left"/>
          </w:pPr>
        </w:pPrChange>
      </w:pPr>
      <w:r w:rsidRPr="002B569F">
        <w:rPr>
          <w:b/>
          <w:bCs/>
          <w:rPrChange w:id="4746" w:author="Camilo Andrés Díaz Gómez" w:date="2023-03-28T17:42:00Z">
            <w:rPr/>
          </w:rPrChange>
        </w:rPr>
        <w:t>Entendimiento del conjunto de datos</w:t>
      </w:r>
      <w:ins w:id="4747" w:author="Camilo Andrés Díaz Gómez" w:date="2023-03-15T19:18:00Z">
        <w:r w:rsidR="00510C2D" w:rsidRPr="002B569F">
          <w:rPr>
            <w:b/>
            <w:bCs/>
            <w:rPrChange w:id="4748" w:author="Camilo Andrés Díaz Gómez" w:date="2023-03-28T17:42:00Z">
              <w:rPr/>
            </w:rPrChange>
          </w:rPr>
          <w:t>:</w:t>
        </w:r>
        <w:r w:rsidR="00876DB9" w:rsidRPr="002B569F">
          <w:t xml:space="preserve"> En esta tarea se utilizará el lenguaje de programación Python para comprender el conjunto de datos preparado en la fase anterior. Se pueden realizar diferentes análisis exploratorios de datos para comprender mejor las variables y la relación entre ellas. </w:t>
        </w:r>
      </w:ins>
      <w:del w:id="4749" w:author="Camilo Andrés Díaz Gómez" w:date="2023-03-15T19:17:00Z">
        <w:r w:rsidRPr="002B569F" w:rsidDel="00510C2D">
          <w:delText xml:space="preserve"> por medio del lenguaje de programación Python</w:delText>
        </w:r>
      </w:del>
      <w:del w:id="4750" w:author="Camilo Andrés Díaz Gómez" w:date="2023-03-15T19:18:00Z">
        <w:r w:rsidRPr="002B569F" w:rsidDel="00510C2D">
          <w:delText>.</w:delText>
        </w:r>
      </w:del>
    </w:p>
    <w:p w14:paraId="6745749B" w14:textId="77777777" w:rsidR="00510C2D" w:rsidRPr="002B569F" w:rsidRDefault="00510C2D">
      <w:pPr>
        <w:pStyle w:val="PrrAPA"/>
        <w:pPrChange w:id="4751" w:author="Camilo Andrés Díaz Gómez" w:date="2023-03-28T17:43:00Z">
          <w:pPr>
            <w:spacing w:after="160"/>
            <w:ind w:firstLine="720"/>
            <w:jc w:val="left"/>
          </w:pPr>
        </w:pPrChange>
      </w:pPr>
    </w:p>
    <w:p w14:paraId="126A5F11" w14:textId="2E5380C5" w:rsidR="003E2519" w:rsidRPr="002B569F" w:rsidRDefault="0027258A">
      <w:pPr>
        <w:pStyle w:val="Ttulo5"/>
        <w:ind w:firstLine="708"/>
        <w:rPr>
          <w:ins w:id="4752" w:author="Camilo Andrés Díaz Gómez" w:date="2023-03-17T00:47:00Z"/>
          <w:rFonts w:cs="Times New Roman"/>
          <w:b/>
          <w:bCs/>
          <w:rPrChange w:id="4753" w:author="Camilo Andrés Díaz Gómez" w:date="2023-03-28T17:42:00Z">
            <w:rPr>
              <w:ins w:id="4754" w:author="Camilo Andrés Díaz Gómez" w:date="2023-03-17T00:47:00Z"/>
            </w:rPr>
          </w:rPrChange>
        </w:rPr>
        <w:pPrChange w:id="4755" w:author="Camilo Andrés Díaz Gómez" w:date="2023-03-28T17:43:00Z">
          <w:pPr>
            <w:spacing w:after="160"/>
            <w:ind w:firstLine="720"/>
            <w:jc w:val="left"/>
          </w:pPr>
        </w:pPrChange>
      </w:pPr>
      <w:r w:rsidRPr="002B569F">
        <w:rPr>
          <w:rFonts w:ascii="Times New Roman" w:hAnsi="Times New Roman" w:cs="Times New Roman"/>
          <w:b/>
          <w:bCs/>
          <w:color w:val="auto"/>
          <w:rPrChange w:id="4756" w:author="Camilo Andrés Díaz Gómez" w:date="2023-03-28T17:42:00Z">
            <w:rPr/>
          </w:rPrChange>
        </w:rPr>
        <w:t>Actividad 18</w:t>
      </w:r>
      <w:r w:rsidR="003E2519" w:rsidRPr="002B569F">
        <w:rPr>
          <w:rFonts w:ascii="Times New Roman" w:hAnsi="Times New Roman" w:cs="Times New Roman"/>
          <w:b/>
          <w:bCs/>
          <w:color w:val="auto"/>
          <w:rPrChange w:id="4757" w:author="Camilo Andrés Díaz Gómez" w:date="2023-03-28T17:42:00Z">
            <w:rPr/>
          </w:rPrChange>
        </w:rPr>
        <w:t>.</w:t>
      </w:r>
    </w:p>
    <w:p w14:paraId="547FCF85" w14:textId="77777777" w:rsidR="00EE67FE" w:rsidRPr="002B569F" w:rsidRDefault="00EE67FE">
      <w:pPr>
        <w:pStyle w:val="PrrAPA"/>
        <w:pPrChange w:id="4758" w:author="Camilo Andrés Díaz Gómez" w:date="2023-03-28T17:43:00Z">
          <w:pPr>
            <w:spacing w:after="160"/>
            <w:ind w:firstLine="720"/>
            <w:jc w:val="left"/>
          </w:pPr>
        </w:pPrChange>
      </w:pPr>
    </w:p>
    <w:p w14:paraId="63E5506B" w14:textId="4EF2B995" w:rsidR="0027258A" w:rsidRPr="002B569F" w:rsidDel="00876DB9" w:rsidRDefault="0027258A">
      <w:pPr>
        <w:pStyle w:val="PrrAPA"/>
        <w:rPr>
          <w:del w:id="4759" w:author="Camilo Andrés Díaz Gómez" w:date="2023-03-15T19:18:00Z"/>
        </w:rPr>
        <w:pPrChange w:id="4760" w:author="Camilo Andrés Díaz Gómez" w:date="2023-03-28T17:43:00Z">
          <w:pPr>
            <w:spacing w:after="160"/>
            <w:ind w:firstLine="720"/>
          </w:pPr>
        </w:pPrChange>
      </w:pPr>
      <w:r w:rsidRPr="002B569F">
        <w:rPr>
          <w:b/>
          <w:bCs/>
          <w:rPrChange w:id="4761" w:author="Camilo Andrés Díaz Gómez" w:date="2023-03-28T17:42:00Z">
            <w:rPr/>
          </w:rPrChange>
        </w:rPr>
        <w:lastRenderedPageBreak/>
        <w:t>Realización de analítica descriptiva a los datos</w:t>
      </w:r>
      <w:ins w:id="4762" w:author="Camilo Andrés Díaz Gómez" w:date="2023-03-15T19:18:00Z">
        <w:r w:rsidR="00876DB9" w:rsidRPr="002B569F">
          <w:rPr>
            <w:b/>
            <w:bCs/>
            <w:rPrChange w:id="4763" w:author="Camilo Andrés Díaz Gómez" w:date="2023-03-28T17:42:00Z">
              <w:rPr/>
            </w:rPrChange>
          </w:rPr>
          <w:t>:</w:t>
        </w:r>
      </w:ins>
      <w:ins w:id="4764" w:author="Camilo Andrés Díaz Gómez" w:date="2023-03-15T19:19:00Z">
        <w:r w:rsidR="00876DB9" w:rsidRPr="002B569F">
          <w:t xml:space="preserve"> En esta actividad se llevará a cabo la analítica descriptiva a los datos utilizando Python. Se pueden realizar diferentes estadísticas descriptivas para entender mejor el comportamiento de los datos, como histogramas, boxplots, diagramas de dispersión, diagramas</w:t>
        </w:r>
      </w:ins>
      <w:ins w:id="4765" w:author="Camilo Andrés Díaz Gómez" w:date="2023-03-28T15:00:00Z">
        <w:r w:rsidR="00D3228C" w:rsidRPr="002B569F">
          <w:t>,</w:t>
        </w:r>
      </w:ins>
      <w:ins w:id="4766" w:author="Camilo Andrés Díaz Gómez" w:date="2023-03-15T19:19:00Z">
        <w:r w:rsidR="00876DB9" w:rsidRPr="002B569F">
          <w:t xml:space="preserve"> cuadros de correlación, entre otros.</w:t>
        </w:r>
      </w:ins>
      <w:del w:id="4767" w:author="Camilo Andrés Díaz Gómez" w:date="2023-03-15T19:18:00Z">
        <w:r w:rsidRPr="002B569F" w:rsidDel="00876DB9">
          <w:delText xml:space="preserve"> por medio del lenguaje de programación Python.</w:delText>
        </w:r>
      </w:del>
    </w:p>
    <w:p w14:paraId="364A08DE" w14:textId="77777777" w:rsidR="00876DB9" w:rsidRPr="002B569F" w:rsidRDefault="00876DB9">
      <w:pPr>
        <w:pStyle w:val="PrrAPA"/>
        <w:rPr>
          <w:ins w:id="4768" w:author="Camilo Andrés Díaz Gómez" w:date="2023-03-15T19:19:00Z"/>
        </w:rPr>
        <w:pPrChange w:id="4769" w:author="Camilo Andrés Díaz Gómez" w:date="2023-03-28T17:43:00Z">
          <w:pPr>
            <w:spacing w:after="160"/>
            <w:ind w:firstLine="720"/>
            <w:jc w:val="left"/>
          </w:pPr>
        </w:pPrChange>
      </w:pPr>
    </w:p>
    <w:p w14:paraId="4B11A515" w14:textId="77777777" w:rsidR="00876DB9" w:rsidRPr="002B569F" w:rsidRDefault="00876DB9">
      <w:pPr>
        <w:pStyle w:val="PrrAPA"/>
        <w:rPr>
          <w:ins w:id="4770" w:author="Camilo Andrés Díaz Gómez" w:date="2023-03-15T19:19:00Z"/>
        </w:rPr>
        <w:pPrChange w:id="4771" w:author="Camilo Andrés Díaz Gómez" w:date="2023-03-28T17:43:00Z">
          <w:pPr>
            <w:spacing w:after="160"/>
            <w:ind w:firstLine="720"/>
            <w:jc w:val="left"/>
          </w:pPr>
        </w:pPrChange>
      </w:pPr>
    </w:p>
    <w:p w14:paraId="39F82113" w14:textId="751D11BB" w:rsidR="003E2519" w:rsidRPr="002B569F" w:rsidRDefault="0027258A">
      <w:pPr>
        <w:pStyle w:val="Ttulo5"/>
        <w:ind w:firstLine="708"/>
        <w:rPr>
          <w:ins w:id="4772" w:author="Camilo Andrés Díaz Gómez" w:date="2023-03-17T00:47:00Z"/>
          <w:rFonts w:cs="Times New Roman"/>
          <w:b/>
          <w:bCs/>
          <w:rPrChange w:id="4773" w:author="Camilo Andrés Díaz Gómez" w:date="2023-03-28T17:42:00Z">
            <w:rPr>
              <w:ins w:id="4774" w:author="Camilo Andrés Díaz Gómez" w:date="2023-03-17T00:47:00Z"/>
            </w:rPr>
          </w:rPrChange>
        </w:rPr>
        <w:pPrChange w:id="4775" w:author="Camilo Andrés Díaz Gómez" w:date="2023-03-28T17:43:00Z">
          <w:pPr>
            <w:spacing w:after="160"/>
            <w:ind w:firstLine="720"/>
            <w:jc w:val="left"/>
          </w:pPr>
        </w:pPrChange>
      </w:pPr>
      <w:r w:rsidRPr="002B569F">
        <w:rPr>
          <w:rFonts w:ascii="Times New Roman" w:hAnsi="Times New Roman" w:cs="Times New Roman"/>
          <w:b/>
          <w:bCs/>
          <w:color w:val="auto"/>
          <w:rPrChange w:id="4776" w:author="Camilo Andrés Díaz Gómez" w:date="2023-03-28T17:42:00Z">
            <w:rPr/>
          </w:rPrChange>
        </w:rPr>
        <w:t>Actividad 19</w:t>
      </w:r>
      <w:r w:rsidR="003E2519" w:rsidRPr="002B569F">
        <w:rPr>
          <w:rFonts w:ascii="Times New Roman" w:hAnsi="Times New Roman" w:cs="Times New Roman"/>
          <w:b/>
          <w:bCs/>
          <w:color w:val="auto"/>
          <w:rPrChange w:id="4777" w:author="Camilo Andrés Díaz Gómez" w:date="2023-03-28T17:42:00Z">
            <w:rPr/>
          </w:rPrChange>
        </w:rPr>
        <w:t>.</w:t>
      </w:r>
    </w:p>
    <w:p w14:paraId="773E366E" w14:textId="77777777" w:rsidR="00EE67FE" w:rsidRPr="002B569F" w:rsidRDefault="00EE67FE">
      <w:pPr>
        <w:pStyle w:val="PrrAPA"/>
        <w:pPrChange w:id="4778" w:author="Camilo Andrés Díaz Gómez" w:date="2023-03-28T17:43:00Z">
          <w:pPr>
            <w:spacing w:after="160"/>
            <w:ind w:firstLine="720"/>
            <w:jc w:val="left"/>
          </w:pPr>
        </w:pPrChange>
      </w:pPr>
    </w:p>
    <w:p w14:paraId="6F4B05AB" w14:textId="3FF3009B" w:rsidR="0027258A" w:rsidRPr="002B569F" w:rsidRDefault="0027258A">
      <w:pPr>
        <w:pStyle w:val="PrrAPA"/>
        <w:pPrChange w:id="4779" w:author="Camilo Andrés Díaz Gómez" w:date="2023-03-28T17:43:00Z">
          <w:pPr>
            <w:spacing w:after="160"/>
            <w:ind w:firstLine="720"/>
            <w:jc w:val="left"/>
          </w:pPr>
        </w:pPrChange>
      </w:pPr>
      <w:r w:rsidRPr="002B569F">
        <w:t xml:space="preserve">Realización de los diferentes modelos de </w:t>
      </w:r>
      <w:r w:rsidR="00D56345">
        <w:t>Machine Learning</w:t>
      </w:r>
      <w:ins w:id="4780" w:author="Camilo Andrés Díaz Gómez" w:date="2023-03-15T19:19:00Z">
        <w:r w:rsidR="00876DB9" w:rsidRPr="002B569F">
          <w:t xml:space="preserve">: En esta tarea se llevará a cabo la construcción de los modelos de </w:t>
        </w:r>
      </w:ins>
      <w:r w:rsidR="00D56345">
        <w:t>Machine Learning</w:t>
      </w:r>
      <w:ins w:id="4781" w:author="Camilo Andrés Díaz Gómez" w:date="2023-03-15T19:19:00Z">
        <w:r w:rsidR="00876DB9" w:rsidRPr="002B569F">
          <w:t xml:space="preserve"> utilizando Python. Se pueden utilizar diferentes algoritmos de </w:t>
        </w:r>
      </w:ins>
      <w:r w:rsidR="00D56345">
        <w:t>Machine Learning</w:t>
      </w:r>
      <w:ins w:id="4782" w:author="Camilo Andrés Díaz Gómez" w:date="2023-03-15T19:19:00Z">
        <w:r w:rsidR="00876DB9" w:rsidRPr="002B569F">
          <w:t xml:space="preserve"> como Regresión Lineal, </w:t>
        </w:r>
      </w:ins>
      <w:r w:rsidR="00D56345">
        <w:t>KNN</w:t>
      </w:r>
      <w:ins w:id="4783" w:author="Camilo Andrés Díaz Gómez" w:date="2023-03-15T19:20:00Z">
        <w:r w:rsidR="00876DB9" w:rsidRPr="002B569F">
          <w:t xml:space="preserve">, </w:t>
        </w:r>
      </w:ins>
      <w:ins w:id="4784" w:author="Camilo Andrés Díaz Gómez" w:date="2023-03-15T19:19:00Z">
        <w:r w:rsidR="00876DB9" w:rsidRPr="002B569F">
          <w:t>Redes Neuronales, entre otros, para alcanzar los objetivos del proyecto. Esta tarea puede llevar varias semanas dependiendo de la cantidad de modelos que se deseen construir y la complejidad de los algoritmos utilizados. Es importante tener en cuenta que la evaluación de los modelos también es una tarea crítica en esta fase y debe ser realizada cuidadosamente para garantizar un modelado preciso y eficaz.</w:t>
        </w:r>
      </w:ins>
      <w:del w:id="4785" w:author="Camilo Andrés Díaz Gómez" w:date="2023-03-15T19:19:00Z">
        <w:r w:rsidRPr="002B569F" w:rsidDel="00876DB9">
          <w:delText>.</w:delText>
        </w:r>
      </w:del>
    </w:p>
    <w:p w14:paraId="6407EEF7" w14:textId="77777777" w:rsidR="003064BF" w:rsidRPr="002B569F" w:rsidRDefault="003064BF">
      <w:pPr>
        <w:pStyle w:val="PrrAPA"/>
        <w:pPrChange w:id="4786" w:author="Camilo Andrés Díaz Gómez" w:date="2023-03-28T17:43:00Z">
          <w:pPr>
            <w:pStyle w:val="PrrAPA"/>
            <w:ind w:firstLine="0"/>
          </w:pPr>
        </w:pPrChange>
      </w:pPr>
    </w:p>
    <w:p w14:paraId="2FB09A8F" w14:textId="066C1EED" w:rsidR="0027258A" w:rsidRPr="002B569F" w:rsidRDefault="0027258A">
      <w:pPr>
        <w:pStyle w:val="Ttulo3"/>
        <w:rPr>
          <w:ins w:id="4787" w:author="Camilo Andrés Díaz Gómez" w:date="2023-03-17T00:47:00Z"/>
          <w:b/>
          <w:bCs/>
          <w:rPrChange w:id="4788" w:author="Camilo Andrés Díaz Gómez" w:date="2023-03-28T17:42:00Z">
            <w:rPr>
              <w:ins w:id="4789" w:author="Camilo Andrés Díaz Gómez" w:date="2023-03-17T00:47:00Z"/>
            </w:rPr>
          </w:rPrChange>
        </w:rPr>
        <w:pPrChange w:id="4790" w:author="Camilo Andrés Díaz Gómez" w:date="2023-03-28T17:43:00Z">
          <w:pPr>
            <w:pStyle w:val="PrrAPA"/>
            <w:ind w:firstLine="0"/>
          </w:pPr>
        </w:pPrChange>
      </w:pPr>
      <w:bookmarkStart w:id="4791" w:name="_Toc130919821"/>
      <w:r w:rsidRPr="002B569F">
        <w:rPr>
          <w:rFonts w:ascii="Times New Roman" w:hAnsi="Times New Roman" w:cs="Times New Roman"/>
          <w:b/>
          <w:bCs/>
          <w:color w:val="auto"/>
          <w:rPrChange w:id="4792" w:author="Camilo Andrés Díaz Gómez" w:date="2023-03-28T17:42:00Z">
            <w:rPr/>
          </w:rPrChange>
        </w:rPr>
        <w:t>Evaluación</w:t>
      </w:r>
      <w:bookmarkEnd w:id="4791"/>
    </w:p>
    <w:p w14:paraId="7ECF5FEB" w14:textId="77777777" w:rsidR="00EE67FE" w:rsidRPr="002B569F" w:rsidRDefault="00EE67FE">
      <w:pPr>
        <w:pStyle w:val="PrrAPA"/>
        <w:rPr>
          <w:rPrChange w:id="4793" w:author="Camilo Andrés Díaz Gómez" w:date="2023-03-28T17:42:00Z">
            <w:rPr>
              <w:b/>
              <w:bCs/>
              <w:color w:val="000000" w:themeColor="text1"/>
            </w:rPr>
          </w:rPrChange>
        </w:rPr>
        <w:pPrChange w:id="4794" w:author="Camilo Andrés Díaz Gómez" w:date="2023-03-28T17:43:00Z">
          <w:pPr>
            <w:pStyle w:val="PrrAPA"/>
            <w:ind w:firstLine="0"/>
          </w:pPr>
        </w:pPrChange>
      </w:pPr>
    </w:p>
    <w:p w14:paraId="3D1C1260" w14:textId="23E2ED38" w:rsidR="004C4EDB" w:rsidRPr="002B569F" w:rsidRDefault="004C4EDB">
      <w:pPr>
        <w:pStyle w:val="PrrAPA"/>
        <w:rPr>
          <w:ins w:id="4795" w:author="Camilo Andrés Díaz Gómez" w:date="2023-03-17T00:47:00Z"/>
          <w:rPrChange w:id="4796" w:author="Camilo Andrés Díaz Gómez" w:date="2023-03-28T17:42:00Z">
            <w:rPr>
              <w:ins w:id="4797" w:author="Camilo Andrés Díaz Gómez" w:date="2023-03-17T00:47:00Z"/>
              <w:color w:val="000000" w:themeColor="text1"/>
            </w:rPr>
          </w:rPrChange>
        </w:rPr>
        <w:pPrChange w:id="4798" w:author="Camilo Andrés Díaz Gómez" w:date="2023-03-28T17:43:00Z">
          <w:pPr>
            <w:pStyle w:val="PrrAPA"/>
            <w:ind w:firstLine="720"/>
          </w:pPr>
        </w:pPrChange>
      </w:pPr>
      <w:r w:rsidRPr="002B569F">
        <w:rPr>
          <w:rPrChange w:id="4799" w:author="Camilo Andrés Díaz Gómez" w:date="2023-03-28T17:42:00Z">
            <w:rPr>
              <w:color w:val="000000" w:themeColor="text1"/>
            </w:rPr>
          </w:rPrChange>
        </w:rPr>
        <w:t>Si los pasos anteriores se llevaron a cabo correctamente, la evaluación debería arrojar resultados satisfactorios. Dado que esta es una tarea meticulosa, se necesitaron 3 semanas para realizar las pruebas funcionales y las pruebas en tiempo real.</w:t>
      </w:r>
    </w:p>
    <w:p w14:paraId="53B34161" w14:textId="77777777" w:rsidR="00EE67FE" w:rsidRPr="002B569F" w:rsidRDefault="00EE67FE">
      <w:pPr>
        <w:pStyle w:val="PrrAPA"/>
        <w:rPr>
          <w:rPrChange w:id="4800" w:author="Camilo Andrés Díaz Gómez" w:date="2023-03-28T17:42:00Z">
            <w:rPr>
              <w:color w:val="000000" w:themeColor="text1"/>
            </w:rPr>
          </w:rPrChange>
        </w:rPr>
        <w:pPrChange w:id="4801" w:author="Camilo Andrés Díaz Gómez" w:date="2023-03-28T17:43:00Z">
          <w:pPr>
            <w:pStyle w:val="PrrAPA"/>
            <w:ind w:firstLine="708"/>
          </w:pPr>
        </w:pPrChange>
      </w:pPr>
    </w:p>
    <w:p w14:paraId="43F189AC" w14:textId="1459F868" w:rsidR="0027258A" w:rsidRPr="002B569F" w:rsidRDefault="0027258A">
      <w:pPr>
        <w:pStyle w:val="Ttulo4"/>
        <w:rPr>
          <w:ins w:id="4802" w:author="Camilo Andrés Díaz Gómez" w:date="2023-03-17T00:47:00Z"/>
          <w:b/>
          <w:bCs/>
          <w:i w:val="0"/>
          <w:iCs w:val="0"/>
          <w:rPrChange w:id="4803" w:author="Camilo Andrés Díaz Gómez" w:date="2023-03-28T17:42:00Z">
            <w:rPr>
              <w:ins w:id="4804" w:author="Camilo Andrés Díaz Gómez" w:date="2023-03-17T00:47:00Z"/>
              <w:i/>
              <w:iCs/>
            </w:rPr>
          </w:rPrChange>
        </w:rPr>
        <w:pPrChange w:id="4805" w:author="Camilo Andrés Díaz Gómez" w:date="2023-03-28T17:43:00Z">
          <w:pPr>
            <w:pStyle w:val="PrrAPA"/>
            <w:ind w:firstLine="0"/>
          </w:pPr>
        </w:pPrChange>
      </w:pPr>
      <w:r w:rsidRPr="002B569F">
        <w:rPr>
          <w:rFonts w:ascii="Times New Roman" w:hAnsi="Times New Roman" w:cs="Times New Roman"/>
          <w:b/>
          <w:bCs/>
          <w:color w:val="auto"/>
          <w:rPrChange w:id="4806" w:author="Camilo Andrés Díaz Gómez" w:date="2023-03-28T17:42:00Z">
            <w:rPr>
              <w:i/>
              <w:iCs/>
            </w:rPr>
          </w:rPrChange>
        </w:rPr>
        <w:t xml:space="preserve">Tareas </w:t>
      </w:r>
    </w:p>
    <w:p w14:paraId="5A9B5ABD" w14:textId="77777777" w:rsidR="00EE67FE" w:rsidRPr="002B569F" w:rsidRDefault="00EE67FE" w:rsidP="002B569F">
      <w:pPr>
        <w:pStyle w:val="PrrAPA"/>
        <w:ind w:firstLine="0"/>
        <w:rPr>
          <w:b/>
          <w:bCs/>
          <w:i/>
          <w:iCs/>
          <w:rPrChange w:id="4807" w:author="Camilo Andrés Díaz Gómez" w:date="2023-03-28T17:42:00Z">
            <w:rPr>
              <w:b/>
              <w:bCs/>
              <w:i/>
              <w:iCs/>
              <w:color w:val="000000" w:themeColor="text1"/>
            </w:rPr>
          </w:rPrChange>
        </w:rPr>
      </w:pPr>
    </w:p>
    <w:p w14:paraId="53CEC7E1" w14:textId="24A1AC11" w:rsidR="00876DB9" w:rsidRPr="002B569F" w:rsidRDefault="0027258A">
      <w:pPr>
        <w:pStyle w:val="Ttulo5"/>
        <w:ind w:firstLine="708"/>
        <w:rPr>
          <w:ins w:id="4808" w:author="Camilo Andrés Díaz Gómez" w:date="2023-03-17T00:47:00Z"/>
          <w:rFonts w:cs="Times New Roman"/>
          <w:b/>
          <w:bCs/>
          <w:rPrChange w:id="4809" w:author="Camilo Andrés Díaz Gómez" w:date="2023-03-28T17:42:00Z">
            <w:rPr>
              <w:ins w:id="4810" w:author="Camilo Andrés Díaz Gómez" w:date="2023-03-17T00:47:00Z"/>
            </w:rPr>
          </w:rPrChange>
        </w:rPr>
        <w:pPrChange w:id="4811" w:author="Camilo Andrés Díaz Gómez" w:date="2023-03-28T17:43:00Z">
          <w:pPr>
            <w:spacing w:after="160"/>
            <w:ind w:firstLine="720"/>
            <w:jc w:val="left"/>
          </w:pPr>
        </w:pPrChange>
      </w:pPr>
      <w:r w:rsidRPr="002B569F">
        <w:rPr>
          <w:rFonts w:ascii="Times New Roman" w:hAnsi="Times New Roman" w:cs="Times New Roman"/>
          <w:b/>
          <w:bCs/>
          <w:color w:val="auto"/>
          <w:rPrChange w:id="4812" w:author="Camilo Andrés Díaz Gómez" w:date="2023-03-28T17:42:00Z">
            <w:rPr/>
          </w:rPrChange>
        </w:rPr>
        <w:t>Actividad 20</w:t>
      </w:r>
      <w:ins w:id="4813" w:author="Camilo Andrés Díaz Gómez" w:date="2023-03-15T19:23:00Z">
        <w:r w:rsidR="00876DB9" w:rsidRPr="002B569F">
          <w:rPr>
            <w:rFonts w:ascii="Times New Roman" w:hAnsi="Times New Roman" w:cs="Times New Roman"/>
            <w:b/>
            <w:bCs/>
            <w:color w:val="auto"/>
            <w:rPrChange w:id="4814" w:author="Camilo Andrés Díaz Gómez" w:date="2023-03-28T17:42:00Z">
              <w:rPr/>
            </w:rPrChange>
          </w:rPr>
          <w:t>.</w:t>
        </w:r>
      </w:ins>
    </w:p>
    <w:p w14:paraId="6952D593" w14:textId="77777777" w:rsidR="00EE67FE" w:rsidRPr="002B569F" w:rsidRDefault="00EE67FE">
      <w:pPr>
        <w:pStyle w:val="PrrAPA"/>
        <w:rPr>
          <w:ins w:id="4815" w:author="Camilo Andrés Díaz Gómez" w:date="2023-03-15T19:23:00Z"/>
        </w:rPr>
        <w:pPrChange w:id="4816" w:author="Camilo Andrés Díaz Gómez" w:date="2023-03-28T17:43:00Z">
          <w:pPr>
            <w:spacing w:after="160"/>
            <w:ind w:firstLine="720"/>
            <w:jc w:val="left"/>
          </w:pPr>
        </w:pPrChange>
      </w:pPr>
    </w:p>
    <w:p w14:paraId="243B5584" w14:textId="090DA650" w:rsidR="0027258A" w:rsidRPr="002B569F" w:rsidRDefault="0027258A">
      <w:pPr>
        <w:pStyle w:val="PrrAPA"/>
        <w:rPr>
          <w:ins w:id="4817" w:author="Camilo Andrés Díaz Gómez" w:date="2023-03-15T19:23:00Z"/>
        </w:rPr>
        <w:pPrChange w:id="4818" w:author="Camilo Andrés Díaz Gómez" w:date="2023-03-28T17:43:00Z">
          <w:pPr>
            <w:spacing w:after="160"/>
            <w:ind w:firstLine="720"/>
            <w:jc w:val="left"/>
          </w:pPr>
        </w:pPrChange>
      </w:pPr>
      <w:del w:id="4819" w:author="Camilo Andrés Díaz Gómez" w:date="2023-03-15T19:23:00Z">
        <w:r w:rsidRPr="002B569F" w:rsidDel="00876DB9">
          <w:rPr>
            <w:b/>
            <w:bCs/>
            <w:rPrChange w:id="4820" w:author="Camilo Andrés Díaz Gómez" w:date="2023-03-28T17:42:00Z">
              <w:rPr/>
            </w:rPrChange>
          </w:rPr>
          <w:delText xml:space="preserve">: </w:delText>
        </w:r>
      </w:del>
      <w:r w:rsidRPr="002B569F">
        <w:rPr>
          <w:b/>
          <w:bCs/>
          <w:rPrChange w:id="4821" w:author="Camilo Andrés Díaz Gómez" w:date="2023-03-28T17:42:00Z">
            <w:rPr/>
          </w:rPrChange>
        </w:rPr>
        <w:t>Pruebas funcionales al código</w:t>
      </w:r>
      <w:ins w:id="4822" w:author="Camilo Andrés Díaz Gómez" w:date="2023-03-15T19:22:00Z">
        <w:r w:rsidR="00876DB9" w:rsidRPr="002B569F">
          <w:rPr>
            <w:b/>
            <w:bCs/>
            <w:rPrChange w:id="4823" w:author="Camilo Andrés Díaz Gómez" w:date="2023-03-28T17:42:00Z">
              <w:rPr/>
            </w:rPrChange>
          </w:rPr>
          <w:t>:</w:t>
        </w:r>
        <w:r w:rsidR="00876DB9" w:rsidRPr="002B569F">
          <w:t xml:space="preserve"> En esta actividad se realizarán pruebas funcionales al código implementado para garantizar que funcione correctamente.</w:t>
        </w:r>
      </w:ins>
      <w:del w:id="4824" w:author="Camilo Andrés Díaz Gómez" w:date="2023-03-15T19:22:00Z">
        <w:r w:rsidRPr="002B569F" w:rsidDel="00876DB9">
          <w:delText>.</w:delText>
        </w:r>
      </w:del>
    </w:p>
    <w:p w14:paraId="019586E3" w14:textId="77777777" w:rsidR="00876DB9" w:rsidRPr="002B569F" w:rsidRDefault="00876DB9">
      <w:pPr>
        <w:pStyle w:val="PrrAPA"/>
        <w:pPrChange w:id="4825" w:author="Camilo Andrés Díaz Gómez" w:date="2023-03-28T17:43:00Z">
          <w:pPr>
            <w:spacing w:after="160"/>
            <w:ind w:firstLine="720"/>
            <w:jc w:val="left"/>
          </w:pPr>
        </w:pPrChange>
      </w:pPr>
    </w:p>
    <w:p w14:paraId="52DD8885" w14:textId="166E4CE8" w:rsidR="00876DB9" w:rsidRPr="002B569F" w:rsidRDefault="0027258A">
      <w:pPr>
        <w:pStyle w:val="Ttulo5"/>
        <w:ind w:firstLine="708"/>
        <w:rPr>
          <w:ins w:id="4826" w:author="Camilo Andrés Díaz Gómez" w:date="2023-03-17T00:47:00Z"/>
          <w:rFonts w:cs="Times New Roman"/>
          <w:b/>
          <w:bCs/>
          <w:rPrChange w:id="4827" w:author="Camilo Andrés Díaz Gómez" w:date="2023-03-28T17:42:00Z">
            <w:rPr>
              <w:ins w:id="4828" w:author="Camilo Andrés Díaz Gómez" w:date="2023-03-17T00:47:00Z"/>
            </w:rPr>
          </w:rPrChange>
        </w:rPr>
        <w:pPrChange w:id="4829" w:author="Camilo Andrés Díaz Gómez" w:date="2023-03-28T17:43:00Z">
          <w:pPr>
            <w:spacing w:after="160"/>
            <w:ind w:firstLine="720"/>
            <w:jc w:val="left"/>
          </w:pPr>
        </w:pPrChange>
      </w:pPr>
      <w:r w:rsidRPr="002B569F">
        <w:rPr>
          <w:rFonts w:ascii="Times New Roman" w:hAnsi="Times New Roman" w:cs="Times New Roman"/>
          <w:b/>
          <w:bCs/>
          <w:color w:val="auto"/>
          <w:rPrChange w:id="4830" w:author="Camilo Andrés Díaz Gómez" w:date="2023-03-28T17:42:00Z">
            <w:rPr/>
          </w:rPrChange>
        </w:rPr>
        <w:lastRenderedPageBreak/>
        <w:t>Actividad 21</w:t>
      </w:r>
      <w:ins w:id="4831" w:author="Camilo Andrés Díaz Gómez" w:date="2023-03-15T19:23:00Z">
        <w:r w:rsidR="00876DB9" w:rsidRPr="002B569F">
          <w:rPr>
            <w:rFonts w:ascii="Times New Roman" w:hAnsi="Times New Roman" w:cs="Times New Roman"/>
            <w:b/>
            <w:bCs/>
            <w:color w:val="auto"/>
            <w:rPrChange w:id="4832" w:author="Camilo Andrés Díaz Gómez" w:date="2023-03-28T17:42:00Z">
              <w:rPr/>
            </w:rPrChange>
          </w:rPr>
          <w:t>.</w:t>
        </w:r>
      </w:ins>
    </w:p>
    <w:p w14:paraId="208914F5" w14:textId="77777777" w:rsidR="00EE67FE" w:rsidRPr="002B569F" w:rsidRDefault="00EE67FE">
      <w:pPr>
        <w:pStyle w:val="PrrAPA"/>
        <w:rPr>
          <w:ins w:id="4833" w:author="Camilo Andrés Díaz Gómez" w:date="2023-03-15T19:23:00Z"/>
        </w:rPr>
        <w:pPrChange w:id="4834" w:author="Camilo Andrés Díaz Gómez" w:date="2023-03-28T17:43:00Z">
          <w:pPr>
            <w:spacing w:after="160"/>
            <w:ind w:firstLine="720"/>
            <w:jc w:val="left"/>
          </w:pPr>
        </w:pPrChange>
      </w:pPr>
    </w:p>
    <w:p w14:paraId="134C6E1D" w14:textId="07133BE8" w:rsidR="0027258A" w:rsidRPr="002B569F" w:rsidRDefault="0027258A">
      <w:pPr>
        <w:pStyle w:val="PrrAPA"/>
        <w:rPr>
          <w:ins w:id="4835" w:author="Camilo Andrés Díaz Gómez" w:date="2023-03-15T19:27:00Z"/>
        </w:rPr>
        <w:pPrChange w:id="4836" w:author="Camilo Andrés Díaz Gómez" w:date="2023-03-28T17:43:00Z">
          <w:pPr>
            <w:spacing w:after="160"/>
            <w:ind w:firstLine="720"/>
            <w:jc w:val="left"/>
          </w:pPr>
        </w:pPrChange>
      </w:pPr>
      <w:del w:id="4837" w:author="Camilo Andrés Díaz Gómez" w:date="2023-03-15T19:23:00Z">
        <w:r w:rsidRPr="002B569F" w:rsidDel="00876DB9">
          <w:rPr>
            <w:b/>
            <w:bCs/>
            <w:rPrChange w:id="4838" w:author="Camilo Andrés Díaz Gómez" w:date="2023-03-28T17:42:00Z">
              <w:rPr/>
            </w:rPrChange>
          </w:rPr>
          <w:delText>:</w:delText>
        </w:r>
      </w:del>
      <w:del w:id="4839" w:author="Camilo Andrés Díaz Gómez" w:date="2023-03-15T19:24:00Z">
        <w:r w:rsidRPr="002B569F" w:rsidDel="00876DB9">
          <w:rPr>
            <w:b/>
            <w:bCs/>
            <w:rPrChange w:id="4840" w:author="Camilo Andrés Díaz Gómez" w:date="2023-03-28T17:42:00Z">
              <w:rPr/>
            </w:rPrChange>
          </w:rPr>
          <w:delText xml:space="preserve"> </w:delText>
        </w:r>
      </w:del>
      <w:r w:rsidRPr="002B569F">
        <w:rPr>
          <w:b/>
          <w:bCs/>
          <w:rPrChange w:id="4841" w:author="Camilo Andrés Díaz Gómez" w:date="2023-03-28T17:42:00Z">
            <w:rPr/>
          </w:rPrChange>
        </w:rPr>
        <w:t>Comparación de datos reales con los datos obtenidos mediante el modelo realizado</w:t>
      </w:r>
      <w:ins w:id="4842" w:author="Camilo Andrés Díaz Gómez" w:date="2023-03-15T19:23:00Z">
        <w:r w:rsidR="00876DB9" w:rsidRPr="002B569F">
          <w:t>:</w:t>
        </w:r>
      </w:ins>
      <w:ins w:id="4843" w:author="Camilo Andrés Díaz Gómez" w:date="2023-03-15T19:25:00Z">
        <w:r w:rsidR="00876DB9" w:rsidRPr="002B569F">
          <w:t xml:space="preserve"> En esta actividad se compararán los datos reales con los datos obtenidos a través de</w:t>
        </w:r>
      </w:ins>
      <w:ins w:id="4844" w:author="Camilo Andrés Díaz Gómez" w:date="2023-03-15T19:26:00Z">
        <w:r w:rsidR="00876DB9" w:rsidRPr="002B569F">
          <w:t xml:space="preserve"> los </w:t>
        </w:r>
      </w:ins>
      <w:ins w:id="4845" w:author="Camilo Andrés Díaz Gómez" w:date="2023-03-15T19:25:00Z">
        <w:r w:rsidR="00876DB9" w:rsidRPr="002B569F">
          <w:t>modelo</w:t>
        </w:r>
      </w:ins>
      <w:ins w:id="4846" w:author="Camilo Andrés Díaz Gómez" w:date="2023-03-15T19:26:00Z">
        <w:r w:rsidR="00876DB9" w:rsidRPr="002B569F">
          <w:t>s</w:t>
        </w:r>
      </w:ins>
      <w:ins w:id="4847" w:author="Camilo Andrés Díaz Gómez" w:date="2023-03-15T19:25:00Z">
        <w:r w:rsidR="00876DB9" w:rsidRPr="002B569F">
          <w:t xml:space="preserve"> construido</w:t>
        </w:r>
      </w:ins>
      <w:ins w:id="4848" w:author="Camilo Andrés Díaz Gómez" w:date="2023-03-15T19:26:00Z">
        <w:r w:rsidR="00876DB9" w:rsidRPr="002B569F">
          <w:t>s</w:t>
        </w:r>
      </w:ins>
      <w:ins w:id="4849" w:author="Camilo Andrés Díaz Gómez" w:date="2023-03-15T19:25:00Z">
        <w:r w:rsidR="00876DB9" w:rsidRPr="002B569F">
          <w:t xml:space="preserve"> en la fase anterior. Se pueden utilizar diferentes técnicas de evaluación para comparar los datos, como el error cuadrático medio, la correlación, entre otros. Esta tarea es importante para evaluar la precisión del modelo y puede llevar algunos días dependiendo de la cantidad de datos a comparar y la complejidad de las técnicas utilizadas.</w:t>
        </w:r>
      </w:ins>
      <w:del w:id="4850" w:author="Camilo Andrés Díaz Gómez" w:date="2023-03-15T19:23:00Z">
        <w:r w:rsidRPr="002B569F" w:rsidDel="00876DB9">
          <w:delText>.</w:delText>
        </w:r>
      </w:del>
    </w:p>
    <w:p w14:paraId="3E9A2DED" w14:textId="77777777" w:rsidR="00876DB9" w:rsidRPr="002B569F" w:rsidRDefault="00876DB9">
      <w:pPr>
        <w:pStyle w:val="PrrAPA"/>
        <w:rPr>
          <w:ins w:id="4851" w:author="Camilo Andrés Díaz Gómez" w:date="2023-03-15T19:27:00Z"/>
        </w:rPr>
        <w:pPrChange w:id="4852" w:author="Camilo Andrés Díaz Gómez" w:date="2023-03-28T17:43:00Z">
          <w:pPr>
            <w:spacing w:after="160"/>
            <w:ind w:firstLine="720"/>
            <w:jc w:val="left"/>
          </w:pPr>
        </w:pPrChange>
      </w:pPr>
    </w:p>
    <w:p w14:paraId="07EDE663" w14:textId="57F24532" w:rsidR="00876DB9" w:rsidRPr="002B569F" w:rsidRDefault="00876DB9">
      <w:pPr>
        <w:pStyle w:val="PrrAPA"/>
        <w:pPrChange w:id="4853" w:author="Camilo Andrés Díaz Gómez" w:date="2023-03-28T17:43:00Z">
          <w:pPr>
            <w:spacing w:after="160"/>
            <w:ind w:firstLine="720"/>
            <w:jc w:val="left"/>
          </w:pPr>
        </w:pPrChange>
      </w:pPr>
      <w:ins w:id="4854" w:author="Camilo Andrés Díaz Gómez" w:date="2023-03-15T19:27:00Z">
        <w:r w:rsidRPr="002B569F">
          <w:t>Es importante mencionar que en esta fase también se pueden realizar ajustes y mejoras a l</w:t>
        </w:r>
      </w:ins>
      <w:ins w:id="4855" w:author="Camilo Andrés Díaz Gómez" w:date="2023-03-15T19:28:00Z">
        <w:r w:rsidRPr="002B569F">
          <w:t>os</w:t>
        </w:r>
      </w:ins>
      <w:ins w:id="4856" w:author="Camilo Andrés Díaz Gómez" w:date="2023-03-15T19:27:00Z">
        <w:r w:rsidRPr="002B569F">
          <w:t xml:space="preserve"> modelo</w:t>
        </w:r>
      </w:ins>
      <w:ins w:id="4857" w:author="Camilo Andrés Díaz Gómez" w:date="2023-03-15T19:28:00Z">
        <w:r w:rsidRPr="002B569F">
          <w:t>s</w:t>
        </w:r>
      </w:ins>
      <w:ins w:id="4858" w:author="Camilo Andrés Díaz Gómez" w:date="2023-03-15T19:27:00Z">
        <w:r w:rsidRPr="002B569F">
          <w:t xml:space="preserve"> en caso de ser necesario para garantizar una mayor precisión en los resultados.</w:t>
        </w:r>
      </w:ins>
    </w:p>
    <w:p w14:paraId="76291B1C" w14:textId="2FF4FD45" w:rsidR="0027258A" w:rsidRPr="002B569F" w:rsidDel="00876DB9" w:rsidRDefault="0027258A">
      <w:pPr>
        <w:pStyle w:val="PrrAPA"/>
        <w:rPr>
          <w:del w:id="4859" w:author="Camilo Andrés Díaz Gómez" w:date="2023-03-15T19:26:00Z"/>
        </w:rPr>
      </w:pPr>
    </w:p>
    <w:p w14:paraId="2EB55AF1" w14:textId="77777777" w:rsidR="00876DB9" w:rsidRPr="002B569F" w:rsidRDefault="00876DB9">
      <w:pPr>
        <w:pStyle w:val="PrrAPA"/>
        <w:rPr>
          <w:ins w:id="4860" w:author="Camilo Andrés Díaz Gómez" w:date="2023-03-15T19:26:00Z"/>
        </w:rPr>
        <w:pPrChange w:id="4861" w:author="Camilo Andrés Díaz Gómez" w:date="2023-03-28T17:43:00Z">
          <w:pPr>
            <w:pStyle w:val="PrrAPA"/>
            <w:ind w:firstLine="0"/>
          </w:pPr>
        </w:pPrChange>
      </w:pPr>
    </w:p>
    <w:p w14:paraId="2201F371" w14:textId="25F033DB" w:rsidR="0027258A" w:rsidRPr="002B569F" w:rsidRDefault="0027258A">
      <w:pPr>
        <w:pStyle w:val="Ttulo3"/>
        <w:rPr>
          <w:ins w:id="4862" w:author="Camilo Andrés Díaz Gómez" w:date="2023-03-17T00:47:00Z"/>
          <w:b/>
          <w:bCs/>
          <w:rPrChange w:id="4863" w:author="Camilo Andrés Díaz Gómez" w:date="2023-03-28T17:42:00Z">
            <w:rPr>
              <w:ins w:id="4864" w:author="Camilo Andrés Díaz Gómez" w:date="2023-03-17T00:47:00Z"/>
            </w:rPr>
          </w:rPrChange>
        </w:rPr>
        <w:pPrChange w:id="4865" w:author="Camilo Andrés Díaz Gómez" w:date="2023-03-28T17:43:00Z">
          <w:pPr>
            <w:pStyle w:val="PrrAPA"/>
            <w:ind w:firstLine="0"/>
          </w:pPr>
        </w:pPrChange>
      </w:pPr>
      <w:bookmarkStart w:id="4866" w:name="_Toc130919822"/>
      <w:r w:rsidRPr="002B569F">
        <w:rPr>
          <w:rFonts w:ascii="Times New Roman" w:hAnsi="Times New Roman" w:cs="Times New Roman"/>
          <w:b/>
          <w:bCs/>
          <w:color w:val="auto"/>
          <w:rPrChange w:id="4867" w:author="Camilo Andrés Díaz Gómez" w:date="2023-03-28T17:42:00Z">
            <w:rPr/>
          </w:rPrChange>
        </w:rPr>
        <w:t>Despliegue</w:t>
      </w:r>
      <w:bookmarkEnd w:id="4866"/>
    </w:p>
    <w:p w14:paraId="441E4C29" w14:textId="77777777" w:rsidR="00EE67FE" w:rsidRPr="002B569F" w:rsidRDefault="00EE67FE">
      <w:pPr>
        <w:pStyle w:val="PrrAPA"/>
        <w:rPr>
          <w:rPrChange w:id="4868" w:author="Camilo Andrés Díaz Gómez" w:date="2023-03-28T17:42:00Z">
            <w:rPr>
              <w:b/>
              <w:bCs/>
              <w:color w:val="000000" w:themeColor="text1"/>
            </w:rPr>
          </w:rPrChange>
        </w:rPr>
        <w:pPrChange w:id="4869" w:author="Camilo Andrés Díaz Gómez" w:date="2023-03-28T17:43:00Z">
          <w:pPr>
            <w:pStyle w:val="PrrAPA"/>
            <w:ind w:firstLine="0"/>
          </w:pPr>
        </w:pPrChange>
      </w:pPr>
    </w:p>
    <w:p w14:paraId="727DC312" w14:textId="63B741DA" w:rsidR="004C4EDB" w:rsidRPr="002B569F" w:rsidRDefault="004C4EDB" w:rsidP="002B569F">
      <w:pPr>
        <w:pStyle w:val="PrrAPA"/>
      </w:pPr>
      <w:r w:rsidRPr="002B569F">
        <w:t>Finalmente, como se menciona en el alcance, la información obtenida del modelo se cargará en una base de datos para su consumo y manipulación. Por lo tanto, fueron necesarias 2 semanas para la construcción de la estructura de la base de datos y la carga de datos.</w:t>
      </w:r>
    </w:p>
    <w:p w14:paraId="39353476" w14:textId="77777777" w:rsidR="004C4EDB" w:rsidRPr="002B569F" w:rsidRDefault="004C4EDB">
      <w:pPr>
        <w:pStyle w:val="PrrAPA"/>
        <w:rPr>
          <w:rPrChange w:id="4870" w:author="Camilo Andrés Díaz Gómez" w:date="2023-03-28T17:42:00Z">
            <w:rPr>
              <w:b/>
              <w:bCs/>
              <w:i/>
              <w:iCs/>
              <w:color w:val="000000" w:themeColor="text1"/>
            </w:rPr>
          </w:rPrChange>
        </w:rPr>
        <w:pPrChange w:id="4871" w:author="Camilo Andrés Díaz Gómez" w:date="2023-03-28T17:43:00Z">
          <w:pPr>
            <w:pStyle w:val="PrrAPA"/>
            <w:ind w:firstLine="0"/>
          </w:pPr>
        </w:pPrChange>
      </w:pPr>
    </w:p>
    <w:p w14:paraId="4BE57175" w14:textId="6A0A4585" w:rsidR="0027258A" w:rsidRPr="002B569F" w:rsidRDefault="0027258A">
      <w:pPr>
        <w:pStyle w:val="Ttulo4"/>
        <w:rPr>
          <w:ins w:id="4872" w:author="Camilo Andrés Díaz Gómez" w:date="2023-03-17T00:47:00Z"/>
          <w:b/>
          <w:bCs/>
          <w:i w:val="0"/>
          <w:iCs w:val="0"/>
          <w:rPrChange w:id="4873" w:author="Camilo Andrés Díaz Gómez" w:date="2023-03-28T17:42:00Z">
            <w:rPr>
              <w:ins w:id="4874" w:author="Camilo Andrés Díaz Gómez" w:date="2023-03-17T00:47:00Z"/>
              <w:i/>
              <w:iCs/>
            </w:rPr>
          </w:rPrChange>
        </w:rPr>
        <w:pPrChange w:id="4875" w:author="Camilo Andrés Díaz Gómez" w:date="2023-03-28T17:43:00Z">
          <w:pPr>
            <w:pStyle w:val="PrrAPA"/>
            <w:ind w:firstLine="0"/>
          </w:pPr>
        </w:pPrChange>
      </w:pPr>
      <w:r w:rsidRPr="002B569F">
        <w:rPr>
          <w:rFonts w:ascii="Times New Roman" w:hAnsi="Times New Roman" w:cs="Times New Roman"/>
          <w:b/>
          <w:bCs/>
          <w:color w:val="auto"/>
          <w:rPrChange w:id="4876" w:author="Camilo Andrés Díaz Gómez" w:date="2023-03-28T17:42:00Z">
            <w:rPr>
              <w:i/>
              <w:iCs/>
            </w:rPr>
          </w:rPrChange>
        </w:rPr>
        <w:t>Tareas</w:t>
      </w:r>
    </w:p>
    <w:p w14:paraId="2719F51B" w14:textId="77777777" w:rsidR="00EE67FE" w:rsidRPr="002B569F" w:rsidRDefault="00EE67FE">
      <w:pPr>
        <w:pStyle w:val="PrrAPA"/>
        <w:rPr>
          <w:rPrChange w:id="4877" w:author="Camilo Andrés Díaz Gómez" w:date="2023-03-28T17:42:00Z">
            <w:rPr>
              <w:b/>
              <w:bCs/>
              <w:i/>
              <w:iCs/>
              <w:color w:val="000000" w:themeColor="text1"/>
            </w:rPr>
          </w:rPrChange>
        </w:rPr>
        <w:pPrChange w:id="4878" w:author="Camilo Andrés Díaz Gómez" w:date="2023-03-28T17:43:00Z">
          <w:pPr>
            <w:pStyle w:val="PrrAPA"/>
            <w:ind w:firstLine="0"/>
          </w:pPr>
        </w:pPrChange>
      </w:pPr>
    </w:p>
    <w:p w14:paraId="7C45A5AA" w14:textId="50C1AF91" w:rsidR="004C4EDB" w:rsidRPr="002B569F" w:rsidDel="00AC7859" w:rsidRDefault="004C4EDB">
      <w:pPr>
        <w:spacing w:after="160"/>
        <w:ind w:firstLine="720"/>
        <w:jc w:val="left"/>
        <w:rPr>
          <w:del w:id="4879" w:author="Steff Guzmán" w:date="2023-03-13T19:55:00Z"/>
          <w:rFonts w:cs="Times New Roman"/>
          <w:b/>
          <w:bCs/>
          <w:iCs/>
          <w:szCs w:val="24"/>
          <w:rPrChange w:id="4880" w:author="Camilo Andrés Díaz Gómez" w:date="2023-03-28T17:42:00Z">
            <w:rPr>
              <w:del w:id="4881" w:author="Steff Guzmán" w:date="2023-03-13T19:55:00Z"/>
              <w:rFonts w:cs="Times New Roman"/>
              <w:b/>
              <w:bCs/>
              <w:iCs/>
              <w:color w:val="000000" w:themeColor="text1"/>
              <w:szCs w:val="24"/>
            </w:rPr>
          </w:rPrChange>
        </w:rPr>
      </w:pPr>
    </w:p>
    <w:p w14:paraId="58CDEF01" w14:textId="5348AB67" w:rsidR="00127098" w:rsidRPr="002B569F" w:rsidRDefault="0027258A">
      <w:pPr>
        <w:pStyle w:val="Ttulo5"/>
        <w:ind w:firstLine="708"/>
        <w:rPr>
          <w:ins w:id="4882" w:author="Camilo Andrés Díaz Gómez" w:date="2023-03-17T00:47:00Z"/>
          <w:rFonts w:cs="Times New Roman"/>
          <w:b/>
          <w:bCs/>
          <w:rPrChange w:id="4883" w:author="Camilo Andrés Díaz Gómez" w:date="2023-03-28T17:42:00Z">
            <w:rPr>
              <w:ins w:id="4884" w:author="Camilo Andrés Díaz Gómez" w:date="2023-03-17T00:47:00Z"/>
            </w:rPr>
          </w:rPrChange>
        </w:rPr>
        <w:pPrChange w:id="4885" w:author="Camilo Andrés Díaz Gómez" w:date="2023-03-28T17:43:00Z">
          <w:pPr>
            <w:spacing w:after="160"/>
            <w:ind w:firstLine="720"/>
            <w:jc w:val="left"/>
          </w:pPr>
        </w:pPrChange>
      </w:pPr>
      <w:r w:rsidRPr="002B569F">
        <w:rPr>
          <w:rFonts w:ascii="Times New Roman" w:hAnsi="Times New Roman" w:cs="Times New Roman"/>
          <w:b/>
          <w:bCs/>
          <w:color w:val="auto"/>
          <w:rPrChange w:id="4886" w:author="Camilo Andrés Díaz Gómez" w:date="2023-03-28T17:42:00Z">
            <w:rPr/>
          </w:rPrChange>
        </w:rPr>
        <w:t>Actividad 22</w:t>
      </w:r>
      <w:r w:rsidR="003E2519" w:rsidRPr="002B569F">
        <w:rPr>
          <w:rFonts w:ascii="Times New Roman" w:hAnsi="Times New Roman" w:cs="Times New Roman"/>
          <w:b/>
          <w:bCs/>
          <w:color w:val="auto"/>
          <w:rPrChange w:id="4887" w:author="Camilo Andrés Díaz Gómez" w:date="2023-03-28T17:42:00Z">
            <w:rPr/>
          </w:rPrChange>
        </w:rPr>
        <w:t>.</w:t>
      </w:r>
    </w:p>
    <w:p w14:paraId="25E47B84" w14:textId="77777777" w:rsidR="00EE67FE" w:rsidRPr="002B569F" w:rsidRDefault="00EE67FE" w:rsidP="002B569F">
      <w:pPr>
        <w:spacing w:after="160"/>
        <w:ind w:firstLine="720"/>
        <w:jc w:val="left"/>
        <w:rPr>
          <w:ins w:id="4888" w:author="Camilo Andrés Díaz Gómez" w:date="2023-03-15T19:28:00Z"/>
          <w:rFonts w:cs="Times New Roman"/>
          <w:b/>
          <w:bCs/>
          <w:iCs/>
          <w:szCs w:val="24"/>
          <w:rPrChange w:id="4889" w:author="Camilo Andrés Díaz Gómez" w:date="2023-03-28T17:42:00Z">
            <w:rPr>
              <w:ins w:id="4890" w:author="Camilo Andrés Díaz Gómez" w:date="2023-03-15T19:28:00Z"/>
              <w:rFonts w:cs="Times New Roman"/>
              <w:b/>
              <w:bCs/>
              <w:iCs/>
              <w:color w:val="000000" w:themeColor="text1"/>
              <w:szCs w:val="24"/>
            </w:rPr>
          </w:rPrChange>
        </w:rPr>
      </w:pPr>
    </w:p>
    <w:p w14:paraId="178A64B0" w14:textId="2ED0C145" w:rsidR="00127098" w:rsidRPr="002B569F" w:rsidRDefault="003E2519">
      <w:pPr>
        <w:pStyle w:val="PrrAPA"/>
        <w:rPr>
          <w:ins w:id="4891" w:author="Camilo Andrés Díaz Gómez" w:date="2023-03-15T19:29:00Z"/>
        </w:rPr>
        <w:pPrChange w:id="4892" w:author="Camilo Andrés Díaz Gómez" w:date="2023-03-28T17:43:00Z">
          <w:pPr>
            <w:spacing w:after="160"/>
            <w:ind w:firstLine="720"/>
            <w:jc w:val="left"/>
          </w:pPr>
        </w:pPrChange>
      </w:pPr>
      <w:del w:id="4893" w:author="Camilo Andrés Díaz Gómez" w:date="2023-03-15T19:28:00Z">
        <w:r w:rsidRPr="002B569F" w:rsidDel="00127098">
          <w:rPr>
            <w:b/>
            <w:bCs/>
          </w:rPr>
          <w:delText xml:space="preserve"> </w:delText>
        </w:r>
      </w:del>
      <w:ins w:id="4894" w:author="Camilo Andrés Díaz Gómez" w:date="2023-03-15T19:30:00Z">
        <w:r w:rsidR="00127098" w:rsidRPr="002B569F">
          <w:rPr>
            <w:b/>
            <w:bCs/>
            <w:rPrChange w:id="4895" w:author="Camilo Andrés Díaz Gómez" w:date="2023-03-28T17:42:00Z">
              <w:rPr/>
            </w:rPrChange>
          </w:rPr>
          <w:t>Desarrollo de la estructura de la base de datos:</w:t>
        </w:r>
      </w:ins>
      <w:del w:id="4896" w:author="Camilo Andrés Díaz Gómez" w:date="2023-03-15T19:30:00Z">
        <w:r w:rsidR="0027258A" w:rsidRPr="002B569F" w:rsidDel="00127098">
          <w:rPr>
            <w:b/>
            <w:bCs/>
            <w:rPrChange w:id="4897" w:author="Camilo Andrés Díaz Gómez" w:date="2023-03-28T17:42:00Z">
              <w:rPr/>
            </w:rPrChange>
          </w:rPr>
          <w:delText>Desarrollo de la estructura de la base de datos, también conocido como DDL</w:delText>
        </w:r>
      </w:del>
      <w:del w:id="4898" w:author="Camilo Andrés Díaz Gómez" w:date="2023-03-15T19:29:00Z">
        <w:r w:rsidR="0027258A" w:rsidRPr="002B569F" w:rsidDel="00127098">
          <w:rPr>
            <w:b/>
            <w:bCs/>
            <w:rPrChange w:id="4899" w:author="Camilo Andrés Díaz Gómez" w:date="2023-03-28T17:42:00Z">
              <w:rPr/>
            </w:rPrChange>
          </w:rPr>
          <w:delText>,</w:delText>
        </w:r>
      </w:del>
      <w:del w:id="4900" w:author="Camilo Andrés Díaz Gómez" w:date="2023-03-15T19:30:00Z">
        <w:r w:rsidR="0027258A" w:rsidRPr="002B569F" w:rsidDel="00127098">
          <w:rPr>
            <w:b/>
            <w:bCs/>
            <w:rPrChange w:id="4901" w:author="Camilo Andrés Díaz Gómez" w:date="2023-03-28T17:42:00Z">
              <w:rPr/>
            </w:rPrChange>
          </w:rPr>
          <w:delText xml:space="preserve"> la cual, contendrá los datos previamente obtenidos con el modelo</w:delText>
        </w:r>
      </w:del>
      <w:ins w:id="4902" w:author="Camilo Andrés Díaz Gómez" w:date="2023-03-15T19:29:00Z">
        <w:r w:rsidR="00127098" w:rsidRPr="002B569F">
          <w:rPr>
            <w:b/>
            <w:bCs/>
            <w:rPrChange w:id="4903" w:author="Camilo Andrés Díaz Gómez" w:date="2023-03-28T17:42:00Z">
              <w:rPr/>
            </w:rPrChange>
          </w:rPr>
          <w:t xml:space="preserve"> </w:t>
        </w:r>
      </w:ins>
      <w:del w:id="4904" w:author="Camilo Andrés Díaz Gómez" w:date="2023-03-15T19:28:00Z">
        <w:r w:rsidR="0027258A" w:rsidRPr="002B569F" w:rsidDel="00127098">
          <w:delText>.</w:delText>
        </w:r>
      </w:del>
      <w:ins w:id="4905" w:author="Camilo Andrés Díaz Gómez" w:date="2023-03-15T19:29:00Z">
        <w:r w:rsidR="00127098" w:rsidRPr="002B569F">
          <w:t xml:space="preserve">En esta actividad se desarrollará la estructura de la base de datos que contendrá los datos obtenidos a través del modelo. Esto incluye definir las tablas y campos necesarios para almacenar los datos de manera eficiente y estructurada. </w:t>
        </w:r>
      </w:ins>
    </w:p>
    <w:p w14:paraId="4514E377" w14:textId="77777777" w:rsidR="00127098" w:rsidRPr="002B569F" w:rsidRDefault="00127098">
      <w:pPr>
        <w:pStyle w:val="PrrAPA"/>
        <w:rPr>
          <w:ins w:id="4906" w:author="Camilo Andrés Díaz Gómez" w:date="2023-03-15T19:29:00Z"/>
        </w:rPr>
        <w:pPrChange w:id="4907" w:author="Camilo Andrés Díaz Gómez" w:date="2023-03-28T17:43:00Z">
          <w:pPr>
            <w:spacing w:after="160"/>
            <w:ind w:firstLine="720"/>
            <w:jc w:val="left"/>
          </w:pPr>
        </w:pPrChange>
      </w:pPr>
    </w:p>
    <w:p w14:paraId="37EC34BF" w14:textId="28556D99" w:rsidR="00127098" w:rsidRPr="002B569F" w:rsidRDefault="00127098">
      <w:pPr>
        <w:pStyle w:val="PrrAPA"/>
        <w:rPr>
          <w:ins w:id="4908" w:author="Camilo Andrés Díaz Gómez" w:date="2023-03-15T19:29:00Z"/>
        </w:rPr>
        <w:pPrChange w:id="4909" w:author="Camilo Andrés Díaz Gómez" w:date="2023-03-28T17:43:00Z">
          <w:pPr>
            <w:spacing w:after="160"/>
            <w:ind w:firstLine="720"/>
            <w:jc w:val="left"/>
          </w:pPr>
        </w:pPrChange>
      </w:pPr>
      <w:ins w:id="4910" w:author="Camilo Andrés Díaz Gómez" w:date="2023-03-15T19:29:00Z">
        <w:r w:rsidRPr="002B569F">
          <w:lastRenderedPageBreak/>
          <w:t>Después de completar esta actividad, se procedería con la carga de los datos previamente obtenidos con el modelo a la base de datos construida</w:t>
        </w:r>
      </w:ins>
      <w:ins w:id="4911" w:author="Camilo Andrés Díaz Gómez" w:date="2023-03-28T15:09:00Z">
        <w:r w:rsidR="00D3228C" w:rsidRPr="002B569F">
          <w:t xml:space="preserve"> por medio de un script realizado en el lenguaje de programación Python</w:t>
        </w:r>
      </w:ins>
      <w:ins w:id="4912" w:author="Camilo Andrés Díaz Gómez" w:date="2023-03-15T19:29:00Z">
        <w:r w:rsidRPr="002B569F">
          <w:t>.</w:t>
        </w:r>
      </w:ins>
    </w:p>
    <w:p w14:paraId="106ED201" w14:textId="77777777" w:rsidR="00127098" w:rsidRPr="002B569F" w:rsidRDefault="00127098">
      <w:pPr>
        <w:pStyle w:val="PrrAPA"/>
        <w:pPrChange w:id="4913" w:author="Camilo Andrés Díaz Gómez" w:date="2023-03-28T17:43:00Z">
          <w:pPr>
            <w:spacing w:after="160"/>
            <w:ind w:firstLine="720"/>
            <w:jc w:val="left"/>
          </w:pPr>
        </w:pPrChange>
      </w:pPr>
    </w:p>
    <w:p w14:paraId="451D4CDF" w14:textId="5DDCEC45" w:rsidR="00AE3134" w:rsidRPr="002B569F" w:rsidRDefault="00A17136" w:rsidP="002B569F">
      <w:pPr>
        <w:pStyle w:val="PrrAPA"/>
        <w:rPr>
          <w:ins w:id="4914" w:author="Steff Guzmán" w:date="2023-03-13T19:17:00Z"/>
        </w:rPr>
      </w:pPr>
      <w:r w:rsidRPr="002B569F">
        <w:t>Teniendo en cuenta lo anteriormente mencionado, se definieron las siguientes tareas y cronograma realizadas durante todo el proceso.</w:t>
      </w:r>
    </w:p>
    <w:p w14:paraId="1107B898" w14:textId="2C31D8C0" w:rsidR="00323D57" w:rsidRPr="002B569F" w:rsidRDefault="00323D57" w:rsidP="002B569F">
      <w:pPr>
        <w:pStyle w:val="PrrAPA"/>
        <w:rPr>
          <w:ins w:id="4915" w:author="Steff Guzmán" w:date="2023-03-24T16:08:00Z"/>
        </w:rPr>
      </w:pPr>
    </w:p>
    <w:p w14:paraId="0F55150B" w14:textId="2E1399C1" w:rsidR="006E680E" w:rsidRPr="002B569F" w:rsidRDefault="006E680E" w:rsidP="002B569F">
      <w:pPr>
        <w:pStyle w:val="PrrAPA"/>
        <w:rPr>
          <w:ins w:id="4916" w:author="Steff Guzmán" w:date="2023-03-24T16:08:00Z"/>
        </w:rPr>
      </w:pPr>
    </w:p>
    <w:p w14:paraId="2970270C" w14:textId="77777777" w:rsidR="006E680E" w:rsidRPr="002B569F" w:rsidRDefault="006E680E" w:rsidP="002B569F">
      <w:pPr>
        <w:pStyle w:val="PrrAPA"/>
        <w:rPr>
          <w:ins w:id="4917" w:author="Steff Guzmán" w:date="2023-03-24T16:08:00Z"/>
        </w:rPr>
        <w:sectPr w:rsidR="006E680E" w:rsidRPr="002B569F" w:rsidSect="001F25C4">
          <w:headerReference w:type="default" r:id="rId24"/>
          <w:pgSz w:w="12240" w:h="15840"/>
          <w:pgMar w:top="1417" w:right="1701" w:bottom="1417" w:left="1701" w:header="708" w:footer="708" w:gutter="0"/>
          <w:cols w:space="708"/>
          <w:docGrid w:linePitch="360"/>
        </w:sectPr>
      </w:pPr>
    </w:p>
    <w:p w14:paraId="28335807" w14:textId="05034A90" w:rsidR="00AE3134" w:rsidRPr="002B569F" w:rsidDel="00F504C8" w:rsidRDefault="00AE3134">
      <w:pPr>
        <w:pStyle w:val="Descripcin"/>
        <w:spacing w:line="360" w:lineRule="auto"/>
        <w:ind w:left="3540" w:hanging="3540"/>
        <w:rPr>
          <w:del w:id="4918" w:author="Camilo Andrés Díaz Gómez" w:date="2023-03-22T13:23:00Z"/>
          <w:moveTo w:id="4919" w:author="Camilo Andrés Díaz Gómez" w:date="2023-03-14T21:33:00Z"/>
          <w:rFonts w:cs="Times New Roman"/>
          <w:b w:val="0"/>
          <w:bCs/>
          <w:szCs w:val="24"/>
          <w:rPrChange w:id="4920" w:author="Camilo Andrés Díaz Gómez" w:date="2023-03-28T17:42:00Z">
            <w:rPr>
              <w:del w:id="4921" w:author="Camilo Andrés Díaz Gómez" w:date="2023-03-22T13:23:00Z"/>
              <w:moveTo w:id="4922" w:author="Camilo Andrés Díaz Gómez" w:date="2023-03-14T21:33:00Z"/>
              <w:rFonts w:cs="Times New Roman"/>
              <w:color w:val="000000" w:themeColor="text1"/>
            </w:rPr>
          </w:rPrChange>
        </w:rPr>
        <w:pPrChange w:id="4923" w:author="Camilo Andrés Díaz Gómez" w:date="2023-03-28T17:43:00Z">
          <w:pPr>
            <w:pStyle w:val="Descripcin"/>
            <w:ind w:left="3540" w:hanging="3540"/>
          </w:pPr>
        </w:pPrChange>
      </w:pPr>
      <w:moveToRangeStart w:id="4924" w:author="Camilo Andrés Díaz Gómez" w:date="2023-03-14T21:33:00Z" w:name="move129722007"/>
      <w:moveTo w:id="4925" w:author="Camilo Andrés Díaz Gómez" w:date="2023-03-14T21:33:00Z">
        <w:del w:id="4926" w:author="Camilo Andrés Díaz Gómez" w:date="2023-03-22T13:23:00Z">
          <w:r w:rsidRPr="002B569F" w:rsidDel="00F504C8">
            <w:rPr>
              <w:rFonts w:cs="Times New Roman"/>
              <w:szCs w:val="24"/>
            </w:rPr>
            <w:lastRenderedPageBreak/>
            <w:delText xml:space="preserve">Tabla </w:delText>
          </w:r>
          <w:r w:rsidRPr="00C602E3" w:rsidDel="00F504C8">
            <w:rPr>
              <w:rFonts w:cs="Times New Roman"/>
              <w:b w:val="0"/>
              <w:iCs w:val="0"/>
              <w:szCs w:val="24"/>
            </w:rPr>
            <w:fldChar w:fldCharType="begin"/>
          </w:r>
          <w:r w:rsidRPr="002B569F" w:rsidDel="00F504C8">
            <w:rPr>
              <w:rFonts w:cs="Times New Roman"/>
              <w:szCs w:val="24"/>
            </w:rPr>
            <w:delInstrText xml:space="preserve"> SEQ Tabla \* ARABIC </w:delInstrText>
          </w:r>
          <w:r w:rsidRPr="00C602E3" w:rsidDel="00F504C8">
            <w:rPr>
              <w:rFonts w:cs="Times New Roman"/>
              <w:b w:val="0"/>
              <w:iCs w:val="0"/>
              <w:szCs w:val="24"/>
            </w:rPr>
            <w:fldChar w:fldCharType="end"/>
          </w:r>
        </w:del>
      </w:moveTo>
    </w:p>
    <w:p w14:paraId="53C7096A" w14:textId="30CA4CA2" w:rsidR="005A4444" w:rsidRPr="002B569F" w:rsidDel="00F504C8" w:rsidRDefault="00AE3134">
      <w:pPr>
        <w:pStyle w:val="Descripcin"/>
        <w:spacing w:line="360" w:lineRule="auto"/>
        <w:ind w:left="3540" w:hanging="3540"/>
        <w:rPr>
          <w:ins w:id="4927" w:author="Steff Guzmán" w:date="2023-03-13T19:23:00Z"/>
          <w:del w:id="4928" w:author="Camilo Andrés Díaz Gómez" w:date="2023-03-22T13:23:00Z"/>
          <w:rPrChange w:id="4929" w:author="Camilo Andrés Díaz Gómez" w:date="2023-03-28T17:42:00Z">
            <w:rPr>
              <w:ins w:id="4930" w:author="Steff Guzmán" w:date="2023-03-13T19:23:00Z"/>
              <w:del w:id="4931" w:author="Camilo Andrés Díaz Gómez" w:date="2023-03-22T13:23:00Z"/>
              <w:color w:val="000000" w:themeColor="text1"/>
            </w:rPr>
          </w:rPrChange>
        </w:rPr>
        <w:pPrChange w:id="4932" w:author="Camilo Andrés Díaz Gómez" w:date="2023-03-28T17:43:00Z">
          <w:pPr>
            <w:pStyle w:val="PrrAPA"/>
          </w:pPr>
        </w:pPrChange>
      </w:pPr>
      <w:moveTo w:id="4933" w:author="Camilo Andrés Díaz Gómez" w:date="2023-03-14T21:33:00Z">
        <w:del w:id="4934" w:author="Camilo Andrés Díaz Gómez" w:date="2023-03-22T13:23:00Z">
          <w:r w:rsidRPr="002B569F" w:rsidDel="00F504C8">
            <w:rPr>
              <w:rFonts w:cs="Times New Roman"/>
              <w:bCs/>
              <w:szCs w:val="24"/>
            </w:rPr>
            <w:delText xml:space="preserve"> </w:delText>
          </w:r>
          <w:r w:rsidRPr="002B569F" w:rsidDel="00F504C8">
            <w:rPr>
              <w:rFonts w:cs="Times New Roman"/>
              <w:bCs/>
              <w:iCs w:val="0"/>
              <w:szCs w:val="24"/>
            </w:rPr>
            <w:delText>Cronograma de actividades generales</w:delText>
          </w:r>
          <w:r w:rsidRPr="002B569F" w:rsidDel="00F504C8">
            <w:rPr>
              <w:rFonts w:cs="Times New Roman"/>
              <w:szCs w:val="24"/>
            </w:rPr>
            <w:delText>.</w:delText>
          </w:r>
        </w:del>
      </w:moveTo>
      <w:moveToRangeEnd w:id="4924"/>
    </w:p>
    <w:p w14:paraId="598D9BDB" w14:textId="25FBAC6C" w:rsidR="005A4444" w:rsidRPr="002B569F" w:rsidDel="00AE3134" w:rsidRDefault="005A4444">
      <w:pPr>
        <w:pStyle w:val="PrrAPA"/>
        <w:rPr>
          <w:ins w:id="4935" w:author="Steff Guzmán" w:date="2023-03-13T19:23:00Z"/>
          <w:del w:id="4936" w:author="Camilo Andrés Díaz Gómez" w:date="2023-03-14T21:32:00Z"/>
          <w:rPrChange w:id="4937" w:author="Camilo Andrés Díaz Gómez" w:date="2023-03-28T17:42:00Z">
            <w:rPr>
              <w:ins w:id="4938" w:author="Steff Guzmán" w:date="2023-03-13T19:23:00Z"/>
              <w:del w:id="4939" w:author="Camilo Andrés Díaz Gómez" w:date="2023-03-14T21:32:00Z"/>
              <w:color w:val="000000" w:themeColor="text1"/>
            </w:rPr>
          </w:rPrChange>
        </w:rPr>
      </w:pPr>
    </w:p>
    <w:p w14:paraId="2EB2C2CE" w14:textId="43126202" w:rsidR="005A4444" w:rsidRPr="002B569F" w:rsidDel="00AE3134" w:rsidRDefault="005A4444">
      <w:pPr>
        <w:pStyle w:val="PrrAPA"/>
        <w:rPr>
          <w:ins w:id="4940" w:author="Steff Guzmán" w:date="2023-03-13T19:23:00Z"/>
          <w:del w:id="4941" w:author="Camilo Andrés Díaz Gómez" w:date="2023-03-14T21:32:00Z"/>
          <w:rPrChange w:id="4942" w:author="Camilo Andrés Díaz Gómez" w:date="2023-03-28T17:42:00Z">
            <w:rPr>
              <w:ins w:id="4943" w:author="Steff Guzmán" w:date="2023-03-13T19:23:00Z"/>
              <w:del w:id="4944" w:author="Camilo Andrés Díaz Gómez" w:date="2023-03-14T21:32:00Z"/>
              <w:color w:val="000000" w:themeColor="text1"/>
            </w:rPr>
          </w:rPrChange>
        </w:rPr>
      </w:pPr>
    </w:p>
    <w:p w14:paraId="4847F868" w14:textId="3346B81A" w:rsidR="005A4444" w:rsidRPr="002B569F" w:rsidDel="00AE3134" w:rsidRDefault="005A4444">
      <w:pPr>
        <w:pStyle w:val="PrrAPA"/>
        <w:rPr>
          <w:ins w:id="4945" w:author="Steff Guzmán" w:date="2023-03-13T19:23:00Z"/>
          <w:del w:id="4946" w:author="Camilo Andrés Díaz Gómez" w:date="2023-03-14T21:32:00Z"/>
          <w:rPrChange w:id="4947" w:author="Camilo Andrés Díaz Gómez" w:date="2023-03-28T17:42:00Z">
            <w:rPr>
              <w:ins w:id="4948" w:author="Steff Guzmán" w:date="2023-03-13T19:23:00Z"/>
              <w:del w:id="4949" w:author="Camilo Andrés Díaz Gómez" w:date="2023-03-14T21:32:00Z"/>
              <w:color w:val="000000" w:themeColor="text1"/>
            </w:rPr>
          </w:rPrChange>
        </w:rPr>
      </w:pPr>
    </w:p>
    <w:p w14:paraId="72858D4C" w14:textId="3B117AF6" w:rsidR="005A4444" w:rsidRPr="002B569F" w:rsidDel="00AE3134" w:rsidRDefault="005A4444">
      <w:pPr>
        <w:pStyle w:val="PrrAPA"/>
        <w:rPr>
          <w:ins w:id="4950" w:author="Steff Guzmán" w:date="2023-03-13T19:23:00Z"/>
          <w:del w:id="4951" w:author="Camilo Andrés Díaz Gómez" w:date="2023-03-14T21:32:00Z"/>
          <w:rPrChange w:id="4952" w:author="Camilo Andrés Díaz Gómez" w:date="2023-03-28T17:42:00Z">
            <w:rPr>
              <w:ins w:id="4953" w:author="Steff Guzmán" w:date="2023-03-13T19:23:00Z"/>
              <w:del w:id="4954" w:author="Camilo Andrés Díaz Gómez" w:date="2023-03-14T21:32:00Z"/>
              <w:color w:val="000000" w:themeColor="text1"/>
            </w:rPr>
          </w:rPrChange>
        </w:rPr>
      </w:pPr>
    </w:p>
    <w:p w14:paraId="08292E54" w14:textId="28A70E14" w:rsidR="005A4444" w:rsidRPr="002B569F" w:rsidDel="00AE3134" w:rsidRDefault="005A4444">
      <w:pPr>
        <w:pStyle w:val="PrrAPA"/>
        <w:rPr>
          <w:ins w:id="4955" w:author="Steff Guzmán" w:date="2023-03-13T19:23:00Z"/>
          <w:del w:id="4956" w:author="Camilo Andrés Díaz Gómez" w:date="2023-03-14T21:32:00Z"/>
          <w:rPrChange w:id="4957" w:author="Camilo Andrés Díaz Gómez" w:date="2023-03-28T17:42:00Z">
            <w:rPr>
              <w:ins w:id="4958" w:author="Steff Guzmán" w:date="2023-03-13T19:23:00Z"/>
              <w:del w:id="4959" w:author="Camilo Andrés Díaz Gómez" w:date="2023-03-14T21:32:00Z"/>
              <w:color w:val="000000" w:themeColor="text1"/>
            </w:rPr>
          </w:rPrChange>
        </w:rPr>
      </w:pPr>
    </w:p>
    <w:p w14:paraId="799E64D3" w14:textId="2BD3DF85" w:rsidR="005A4444" w:rsidRPr="002B569F" w:rsidDel="00AE3134" w:rsidRDefault="005A4444">
      <w:pPr>
        <w:pStyle w:val="PrrAPA"/>
        <w:rPr>
          <w:ins w:id="4960" w:author="Steff Guzmán" w:date="2023-03-13T19:23:00Z"/>
          <w:del w:id="4961" w:author="Camilo Andrés Díaz Gómez" w:date="2023-03-14T21:32:00Z"/>
          <w:rPrChange w:id="4962" w:author="Camilo Andrés Díaz Gómez" w:date="2023-03-28T17:42:00Z">
            <w:rPr>
              <w:ins w:id="4963" w:author="Steff Guzmán" w:date="2023-03-13T19:23:00Z"/>
              <w:del w:id="4964" w:author="Camilo Andrés Díaz Gómez" w:date="2023-03-14T21:32:00Z"/>
              <w:color w:val="000000" w:themeColor="text1"/>
            </w:rPr>
          </w:rPrChange>
        </w:rPr>
      </w:pPr>
    </w:p>
    <w:p w14:paraId="4CA8F969" w14:textId="7A32CB61" w:rsidR="005A4444" w:rsidRPr="002B569F" w:rsidDel="00AE3134" w:rsidRDefault="005A4444">
      <w:pPr>
        <w:pStyle w:val="PrrAPA"/>
        <w:rPr>
          <w:ins w:id="4965" w:author="Steff Guzmán" w:date="2023-03-13T19:23:00Z"/>
          <w:del w:id="4966" w:author="Camilo Andrés Díaz Gómez" w:date="2023-03-14T21:32:00Z"/>
          <w:rPrChange w:id="4967" w:author="Camilo Andrés Díaz Gómez" w:date="2023-03-28T17:42:00Z">
            <w:rPr>
              <w:ins w:id="4968" w:author="Steff Guzmán" w:date="2023-03-13T19:23:00Z"/>
              <w:del w:id="4969" w:author="Camilo Andrés Díaz Gómez" w:date="2023-03-14T21:32:00Z"/>
              <w:color w:val="000000" w:themeColor="text1"/>
            </w:rPr>
          </w:rPrChange>
        </w:rPr>
      </w:pPr>
    </w:p>
    <w:p w14:paraId="11B85D38" w14:textId="09B12ED2" w:rsidR="005A4444" w:rsidRPr="002B569F" w:rsidDel="00AE3134" w:rsidRDefault="005A4444">
      <w:pPr>
        <w:pStyle w:val="PrrAPA"/>
        <w:rPr>
          <w:ins w:id="4970" w:author="Steff Guzmán" w:date="2023-03-13T19:23:00Z"/>
          <w:del w:id="4971" w:author="Camilo Andrés Díaz Gómez" w:date="2023-03-14T21:32:00Z"/>
          <w:rPrChange w:id="4972" w:author="Camilo Andrés Díaz Gómez" w:date="2023-03-28T17:42:00Z">
            <w:rPr>
              <w:ins w:id="4973" w:author="Steff Guzmán" w:date="2023-03-13T19:23:00Z"/>
              <w:del w:id="4974" w:author="Camilo Andrés Díaz Gómez" w:date="2023-03-14T21:32:00Z"/>
              <w:color w:val="000000" w:themeColor="text1"/>
            </w:rPr>
          </w:rPrChange>
        </w:rPr>
      </w:pPr>
    </w:p>
    <w:p w14:paraId="7DA3799E" w14:textId="02F053F4" w:rsidR="005A4444" w:rsidRPr="002B569F" w:rsidDel="00AE3134" w:rsidRDefault="005A4444">
      <w:pPr>
        <w:pStyle w:val="PrrAPA"/>
        <w:rPr>
          <w:ins w:id="4975" w:author="Steff Guzmán" w:date="2023-03-13T19:23:00Z"/>
          <w:del w:id="4976" w:author="Camilo Andrés Díaz Gómez" w:date="2023-03-14T21:32:00Z"/>
          <w:rPrChange w:id="4977" w:author="Camilo Andrés Díaz Gómez" w:date="2023-03-28T17:42:00Z">
            <w:rPr>
              <w:ins w:id="4978" w:author="Steff Guzmán" w:date="2023-03-13T19:23:00Z"/>
              <w:del w:id="4979" w:author="Camilo Andrés Díaz Gómez" w:date="2023-03-14T21:32:00Z"/>
              <w:color w:val="000000" w:themeColor="text1"/>
            </w:rPr>
          </w:rPrChange>
        </w:rPr>
      </w:pPr>
    </w:p>
    <w:p w14:paraId="097AC0B0" w14:textId="41627E73" w:rsidR="005A4444" w:rsidRPr="002B569F" w:rsidDel="00AE3134" w:rsidRDefault="005A4444">
      <w:pPr>
        <w:pStyle w:val="PrrAPA"/>
        <w:rPr>
          <w:ins w:id="4980" w:author="Steff Guzmán" w:date="2023-03-13T19:23:00Z"/>
          <w:del w:id="4981" w:author="Camilo Andrés Díaz Gómez" w:date="2023-03-14T21:32:00Z"/>
          <w:rPrChange w:id="4982" w:author="Camilo Andrés Díaz Gómez" w:date="2023-03-28T17:42:00Z">
            <w:rPr>
              <w:ins w:id="4983" w:author="Steff Guzmán" w:date="2023-03-13T19:23:00Z"/>
              <w:del w:id="4984" w:author="Camilo Andrés Díaz Gómez" w:date="2023-03-14T21:32:00Z"/>
              <w:color w:val="000000" w:themeColor="text1"/>
            </w:rPr>
          </w:rPrChange>
        </w:rPr>
      </w:pPr>
    </w:p>
    <w:tbl>
      <w:tblPr>
        <w:tblStyle w:val="Tablaconcuadrcula5oscura"/>
        <w:tblpPr w:leftFromText="141" w:rightFromText="141" w:vertAnchor="page" w:horzAnchor="page" w:tblpX="939" w:tblpY="1643"/>
        <w:tblW w:w="12186" w:type="dxa"/>
        <w:tblLayout w:type="fixed"/>
        <w:tblLook w:val="04A0" w:firstRow="1" w:lastRow="0" w:firstColumn="1" w:lastColumn="0" w:noHBand="0" w:noVBand="1"/>
      </w:tblPr>
      <w:tblGrid>
        <w:gridCol w:w="1129"/>
        <w:gridCol w:w="993"/>
        <w:gridCol w:w="708"/>
        <w:gridCol w:w="709"/>
        <w:gridCol w:w="709"/>
        <w:gridCol w:w="709"/>
        <w:gridCol w:w="708"/>
        <w:gridCol w:w="754"/>
        <w:gridCol w:w="652"/>
        <w:gridCol w:w="652"/>
        <w:gridCol w:w="655"/>
        <w:gridCol w:w="652"/>
        <w:gridCol w:w="652"/>
        <w:gridCol w:w="652"/>
        <w:gridCol w:w="652"/>
        <w:gridCol w:w="652"/>
        <w:gridCol w:w="548"/>
      </w:tblGrid>
      <w:tr w:rsidR="002B569F" w:rsidRPr="002B569F" w14:paraId="64168923" w14:textId="77777777" w:rsidTr="001A2974">
        <w:trPr>
          <w:cnfStyle w:val="100000000000" w:firstRow="1" w:lastRow="0" w:firstColumn="0" w:lastColumn="0" w:oddVBand="0" w:evenVBand="0" w:oddHBand="0" w:evenHBand="0" w:firstRowFirstColumn="0" w:firstRowLastColumn="0" w:lastRowFirstColumn="0" w:lastRowLastColumn="0"/>
          <w:ins w:id="4985"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B0412A7" w14:textId="77777777" w:rsidR="00AE3134" w:rsidRPr="002B569F" w:rsidRDefault="00AE3134" w:rsidP="00721499">
            <w:pPr>
              <w:spacing w:after="160" w:line="259" w:lineRule="auto"/>
              <w:jc w:val="left"/>
              <w:rPr>
                <w:ins w:id="4986" w:author="Camilo Andrés Díaz Gómez" w:date="2023-03-14T21:33:00Z"/>
                <w:rFonts w:cs="Times New Roman"/>
                <w:color w:val="auto"/>
                <w:szCs w:val="24"/>
                <w:rPrChange w:id="4987" w:author="Camilo Andrés Díaz Gómez" w:date="2023-03-28T17:42:00Z">
                  <w:rPr>
                    <w:ins w:id="4988" w:author="Camilo Andrés Díaz Gómez" w:date="2023-03-14T21:33:00Z"/>
                    <w:rFonts w:cs="Times New Roman"/>
                    <w:szCs w:val="24"/>
                  </w:rPr>
                </w:rPrChange>
              </w:rPr>
            </w:pPr>
          </w:p>
        </w:tc>
        <w:tc>
          <w:tcPr>
            <w:tcW w:w="3828" w:type="dxa"/>
            <w:gridSpan w:val="5"/>
          </w:tcPr>
          <w:p w14:paraId="464C6BEE" w14:textId="77777777" w:rsidR="00AE3134" w:rsidRPr="002B569F" w:rsidRDefault="00AE3134" w:rsidP="002B569F">
            <w:pPr>
              <w:jc w:val="center"/>
              <w:cnfStyle w:val="100000000000" w:firstRow="1" w:lastRow="0" w:firstColumn="0" w:lastColumn="0" w:oddVBand="0" w:evenVBand="0" w:oddHBand="0" w:evenHBand="0" w:firstRowFirstColumn="0" w:firstRowLastColumn="0" w:lastRowFirstColumn="0" w:lastRowLastColumn="0"/>
              <w:rPr>
                <w:ins w:id="4989" w:author="Camilo Andrés Díaz Gómez" w:date="2023-03-14T21:33:00Z"/>
                <w:rFonts w:cs="Times New Roman"/>
                <w:szCs w:val="24"/>
              </w:rPr>
            </w:pPr>
            <w:ins w:id="4990" w:author="Camilo Andrés Díaz Gómez" w:date="2023-03-14T21:33:00Z">
              <w:r w:rsidRPr="002B569F">
                <w:rPr>
                  <w:rFonts w:cs="Times New Roman"/>
                  <w:szCs w:val="24"/>
                </w:rPr>
                <w:t>Ago.</w:t>
              </w:r>
            </w:ins>
          </w:p>
        </w:tc>
        <w:tc>
          <w:tcPr>
            <w:tcW w:w="2766" w:type="dxa"/>
            <w:gridSpan w:val="4"/>
          </w:tcPr>
          <w:p w14:paraId="7CD56C70" w14:textId="77777777" w:rsidR="00AE3134" w:rsidRPr="002B569F" w:rsidRDefault="00AE3134" w:rsidP="002B569F">
            <w:pPr>
              <w:cnfStyle w:val="100000000000" w:firstRow="1" w:lastRow="0" w:firstColumn="0" w:lastColumn="0" w:oddVBand="0" w:evenVBand="0" w:oddHBand="0" w:evenHBand="0" w:firstRowFirstColumn="0" w:firstRowLastColumn="0" w:lastRowFirstColumn="0" w:lastRowLastColumn="0"/>
              <w:rPr>
                <w:ins w:id="4991" w:author="Camilo Andrés Díaz Gómez" w:date="2023-03-14T21:33:00Z"/>
                <w:rFonts w:cs="Times New Roman"/>
                <w:szCs w:val="24"/>
              </w:rPr>
            </w:pPr>
            <w:ins w:id="4992" w:author="Camilo Andrés Díaz Gómez" w:date="2023-03-14T21:33:00Z">
              <w:r w:rsidRPr="002B569F">
                <w:rPr>
                  <w:rFonts w:cs="Times New Roman"/>
                  <w:szCs w:val="24"/>
                </w:rPr>
                <w:t>Sept</w:t>
              </w:r>
            </w:ins>
          </w:p>
        </w:tc>
        <w:tc>
          <w:tcPr>
            <w:tcW w:w="2611" w:type="dxa"/>
            <w:gridSpan w:val="4"/>
          </w:tcPr>
          <w:p w14:paraId="22AE02DE" w14:textId="77777777" w:rsidR="00AE3134" w:rsidRPr="002B569F" w:rsidRDefault="00AE3134" w:rsidP="002B569F">
            <w:pPr>
              <w:cnfStyle w:val="100000000000" w:firstRow="1" w:lastRow="0" w:firstColumn="0" w:lastColumn="0" w:oddVBand="0" w:evenVBand="0" w:oddHBand="0" w:evenHBand="0" w:firstRowFirstColumn="0" w:firstRowLastColumn="0" w:lastRowFirstColumn="0" w:lastRowLastColumn="0"/>
              <w:rPr>
                <w:ins w:id="4993" w:author="Camilo Andrés Díaz Gómez" w:date="2023-03-14T21:33:00Z"/>
                <w:rFonts w:cs="Times New Roman"/>
                <w:szCs w:val="24"/>
              </w:rPr>
            </w:pPr>
            <w:ins w:id="4994" w:author="Camilo Andrés Díaz Gómez" w:date="2023-03-14T21:33:00Z">
              <w:r w:rsidRPr="002B569F">
                <w:rPr>
                  <w:rFonts w:cs="Times New Roman"/>
                  <w:szCs w:val="24"/>
                </w:rPr>
                <w:t>Oct</w:t>
              </w:r>
            </w:ins>
          </w:p>
        </w:tc>
        <w:tc>
          <w:tcPr>
            <w:tcW w:w="1852" w:type="dxa"/>
            <w:gridSpan w:val="3"/>
          </w:tcPr>
          <w:p w14:paraId="08B0D3FF" w14:textId="77777777" w:rsidR="00AE3134" w:rsidRPr="002B569F" w:rsidRDefault="00AE3134" w:rsidP="002B569F">
            <w:pPr>
              <w:cnfStyle w:val="100000000000" w:firstRow="1" w:lastRow="0" w:firstColumn="0" w:lastColumn="0" w:oddVBand="0" w:evenVBand="0" w:oddHBand="0" w:evenHBand="0" w:firstRowFirstColumn="0" w:firstRowLastColumn="0" w:lastRowFirstColumn="0" w:lastRowLastColumn="0"/>
              <w:rPr>
                <w:ins w:id="4995" w:author="Camilo Andrés Díaz Gómez" w:date="2023-03-14T21:33:00Z"/>
                <w:rFonts w:cs="Times New Roman"/>
                <w:szCs w:val="24"/>
              </w:rPr>
            </w:pPr>
            <w:ins w:id="4996" w:author="Camilo Andrés Díaz Gómez" w:date="2023-03-14T21:33:00Z">
              <w:r w:rsidRPr="002B569F">
                <w:rPr>
                  <w:rFonts w:cs="Times New Roman"/>
                  <w:szCs w:val="24"/>
                </w:rPr>
                <w:t>Nov</w:t>
              </w:r>
            </w:ins>
          </w:p>
        </w:tc>
      </w:tr>
      <w:tr w:rsidR="002B569F" w:rsidRPr="002B569F" w14:paraId="4330C74F" w14:textId="77777777" w:rsidTr="001A2974">
        <w:trPr>
          <w:cnfStyle w:val="000000100000" w:firstRow="0" w:lastRow="0" w:firstColumn="0" w:lastColumn="0" w:oddVBand="0" w:evenVBand="0" w:oddHBand="1" w:evenHBand="0" w:firstRowFirstColumn="0" w:firstRowLastColumn="0" w:lastRowFirstColumn="0" w:lastRowLastColumn="0"/>
          <w:ins w:id="4997"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644FE94" w14:textId="77777777" w:rsidR="00AE3134" w:rsidRPr="002B569F" w:rsidRDefault="00AE3134" w:rsidP="002B569F">
            <w:pPr>
              <w:jc w:val="center"/>
              <w:rPr>
                <w:ins w:id="4998" w:author="Camilo Andrés Díaz Gómez" w:date="2023-03-14T21:33:00Z"/>
                <w:rFonts w:cs="Times New Roman"/>
                <w:color w:val="auto"/>
                <w:szCs w:val="24"/>
                <w:rPrChange w:id="4999" w:author="Camilo Andrés Díaz Gómez" w:date="2023-03-28T17:42:00Z">
                  <w:rPr>
                    <w:ins w:id="5000" w:author="Camilo Andrés Díaz Gómez" w:date="2023-03-14T21:33:00Z"/>
                    <w:rFonts w:cs="Times New Roman"/>
                    <w:szCs w:val="24"/>
                  </w:rPr>
                </w:rPrChange>
              </w:rPr>
            </w:pPr>
            <w:ins w:id="5001" w:author="Camilo Andrés Díaz Gómez" w:date="2023-03-14T21:33:00Z">
              <w:r w:rsidRPr="002B569F">
                <w:rPr>
                  <w:rFonts w:cs="Times New Roman"/>
                  <w:szCs w:val="24"/>
                </w:rPr>
                <w:t>Actividades</w:t>
              </w:r>
            </w:ins>
          </w:p>
        </w:tc>
        <w:tc>
          <w:tcPr>
            <w:tcW w:w="993" w:type="dxa"/>
          </w:tcPr>
          <w:p w14:paraId="2FE751E1"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02" w:author="Camilo Andrés Díaz Gómez" w:date="2023-03-14T21:33:00Z"/>
                <w:rFonts w:cs="Times New Roman"/>
                <w:szCs w:val="24"/>
              </w:rPr>
            </w:pPr>
            <w:ins w:id="5003" w:author="Camilo Andrés Díaz Gómez" w:date="2023-03-14T21:33:00Z">
              <w:r w:rsidRPr="002B569F">
                <w:rPr>
                  <w:rFonts w:cs="Times New Roman"/>
                  <w:szCs w:val="24"/>
                </w:rPr>
                <w:t>S. 1</w:t>
              </w:r>
            </w:ins>
          </w:p>
        </w:tc>
        <w:tc>
          <w:tcPr>
            <w:tcW w:w="708" w:type="dxa"/>
          </w:tcPr>
          <w:p w14:paraId="583CF49C"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04" w:author="Camilo Andrés Díaz Gómez" w:date="2023-03-14T21:33:00Z"/>
                <w:rFonts w:cs="Times New Roman"/>
                <w:szCs w:val="24"/>
              </w:rPr>
            </w:pPr>
            <w:ins w:id="5005" w:author="Camilo Andrés Díaz Gómez" w:date="2023-03-14T21:33:00Z">
              <w:r w:rsidRPr="002B569F">
                <w:rPr>
                  <w:rFonts w:cs="Times New Roman"/>
                  <w:szCs w:val="24"/>
                </w:rPr>
                <w:t>S. 2</w:t>
              </w:r>
            </w:ins>
          </w:p>
        </w:tc>
        <w:tc>
          <w:tcPr>
            <w:tcW w:w="709" w:type="dxa"/>
          </w:tcPr>
          <w:p w14:paraId="3580F6A4"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06" w:author="Camilo Andrés Díaz Gómez" w:date="2023-03-14T21:33:00Z"/>
                <w:rFonts w:cs="Times New Roman"/>
                <w:szCs w:val="24"/>
              </w:rPr>
            </w:pPr>
            <w:ins w:id="5007" w:author="Camilo Andrés Díaz Gómez" w:date="2023-03-14T21:33:00Z">
              <w:r w:rsidRPr="002B569F">
                <w:rPr>
                  <w:rFonts w:cs="Times New Roman"/>
                  <w:szCs w:val="24"/>
                </w:rPr>
                <w:t>S. 3</w:t>
              </w:r>
            </w:ins>
          </w:p>
        </w:tc>
        <w:tc>
          <w:tcPr>
            <w:tcW w:w="709" w:type="dxa"/>
          </w:tcPr>
          <w:p w14:paraId="2F82AF9F"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08" w:author="Camilo Andrés Díaz Gómez" w:date="2023-03-14T21:33:00Z"/>
                <w:rFonts w:cs="Times New Roman"/>
                <w:szCs w:val="24"/>
              </w:rPr>
            </w:pPr>
            <w:ins w:id="5009" w:author="Camilo Andrés Díaz Gómez" w:date="2023-03-14T21:33:00Z">
              <w:r w:rsidRPr="002B569F">
                <w:rPr>
                  <w:rFonts w:cs="Times New Roman"/>
                  <w:szCs w:val="24"/>
                </w:rPr>
                <w:t>S. 4</w:t>
              </w:r>
            </w:ins>
          </w:p>
        </w:tc>
        <w:tc>
          <w:tcPr>
            <w:tcW w:w="709" w:type="dxa"/>
          </w:tcPr>
          <w:p w14:paraId="4398298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10" w:author="Camilo Andrés Díaz Gómez" w:date="2023-03-14T21:33:00Z"/>
                <w:rFonts w:cs="Times New Roman"/>
                <w:szCs w:val="24"/>
              </w:rPr>
            </w:pPr>
            <w:ins w:id="5011" w:author="Camilo Andrés Díaz Gómez" w:date="2023-03-14T21:33:00Z">
              <w:r w:rsidRPr="002B569F">
                <w:rPr>
                  <w:rFonts w:cs="Times New Roman"/>
                  <w:szCs w:val="24"/>
                </w:rPr>
                <w:t>S. 5</w:t>
              </w:r>
            </w:ins>
          </w:p>
        </w:tc>
        <w:tc>
          <w:tcPr>
            <w:tcW w:w="708" w:type="dxa"/>
          </w:tcPr>
          <w:p w14:paraId="3F7DCD73"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12" w:author="Camilo Andrés Díaz Gómez" w:date="2023-03-14T21:33:00Z"/>
                <w:rFonts w:cs="Times New Roman"/>
                <w:szCs w:val="24"/>
              </w:rPr>
            </w:pPr>
            <w:ins w:id="5013" w:author="Camilo Andrés Díaz Gómez" w:date="2023-03-14T21:33:00Z">
              <w:r w:rsidRPr="002B569F">
                <w:rPr>
                  <w:rFonts w:cs="Times New Roman"/>
                  <w:szCs w:val="24"/>
                </w:rPr>
                <w:t>S. 6</w:t>
              </w:r>
            </w:ins>
          </w:p>
        </w:tc>
        <w:tc>
          <w:tcPr>
            <w:tcW w:w="754" w:type="dxa"/>
          </w:tcPr>
          <w:p w14:paraId="583F917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14" w:author="Camilo Andrés Díaz Gómez" w:date="2023-03-14T21:33:00Z"/>
                <w:rFonts w:cs="Times New Roman"/>
                <w:szCs w:val="24"/>
              </w:rPr>
            </w:pPr>
            <w:ins w:id="5015" w:author="Camilo Andrés Díaz Gómez" w:date="2023-03-14T21:33:00Z">
              <w:r w:rsidRPr="002B569F">
                <w:rPr>
                  <w:rFonts w:cs="Times New Roman"/>
                  <w:szCs w:val="24"/>
                </w:rPr>
                <w:t>S. 7</w:t>
              </w:r>
            </w:ins>
          </w:p>
        </w:tc>
        <w:tc>
          <w:tcPr>
            <w:tcW w:w="652" w:type="dxa"/>
          </w:tcPr>
          <w:p w14:paraId="19BC5029"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16" w:author="Camilo Andrés Díaz Gómez" w:date="2023-03-14T21:33:00Z"/>
                <w:rFonts w:cs="Times New Roman"/>
                <w:szCs w:val="24"/>
              </w:rPr>
            </w:pPr>
            <w:ins w:id="5017" w:author="Camilo Andrés Díaz Gómez" w:date="2023-03-14T21:33:00Z">
              <w:r w:rsidRPr="002B569F">
                <w:rPr>
                  <w:rFonts w:cs="Times New Roman"/>
                  <w:szCs w:val="24"/>
                </w:rPr>
                <w:t>S. 8</w:t>
              </w:r>
            </w:ins>
          </w:p>
        </w:tc>
        <w:tc>
          <w:tcPr>
            <w:tcW w:w="652" w:type="dxa"/>
          </w:tcPr>
          <w:p w14:paraId="685BE4C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18" w:author="Camilo Andrés Díaz Gómez" w:date="2023-03-14T21:33:00Z"/>
                <w:rFonts w:cs="Times New Roman"/>
                <w:szCs w:val="24"/>
              </w:rPr>
            </w:pPr>
            <w:ins w:id="5019" w:author="Camilo Andrés Díaz Gómez" w:date="2023-03-14T21:33:00Z">
              <w:r w:rsidRPr="002B569F">
                <w:rPr>
                  <w:rFonts w:cs="Times New Roman"/>
                  <w:szCs w:val="24"/>
                </w:rPr>
                <w:t>S. 9</w:t>
              </w:r>
            </w:ins>
          </w:p>
        </w:tc>
        <w:tc>
          <w:tcPr>
            <w:tcW w:w="655" w:type="dxa"/>
          </w:tcPr>
          <w:p w14:paraId="28645C65"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20" w:author="Camilo Andrés Díaz Gómez" w:date="2023-03-14T21:33:00Z"/>
                <w:rFonts w:cs="Times New Roman"/>
                <w:szCs w:val="24"/>
              </w:rPr>
            </w:pPr>
            <w:ins w:id="5021" w:author="Camilo Andrés Díaz Gómez" w:date="2023-03-14T21:33:00Z">
              <w:r w:rsidRPr="002B569F">
                <w:rPr>
                  <w:rFonts w:cs="Times New Roman"/>
                  <w:szCs w:val="24"/>
                </w:rPr>
                <w:t>S. 10</w:t>
              </w:r>
            </w:ins>
          </w:p>
        </w:tc>
        <w:tc>
          <w:tcPr>
            <w:tcW w:w="652" w:type="dxa"/>
          </w:tcPr>
          <w:p w14:paraId="2D3947B7"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22" w:author="Camilo Andrés Díaz Gómez" w:date="2023-03-14T21:33:00Z"/>
                <w:rFonts w:cs="Times New Roman"/>
                <w:szCs w:val="24"/>
              </w:rPr>
            </w:pPr>
            <w:ins w:id="5023" w:author="Camilo Andrés Díaz Gómez" w:date="2023-03-14T21:33:00Z">
              <w:r w:rsidRPr="002B569F">
                <w:rPr>
                  <w:rFonts w:cs="Times New Roman"/>
                  <w:szCs w:val="24"/>
                </w:rPr>
                <w:t>S. 11</w:t>
              </w:r>
            </w:ins>
          </w:p>
        </w:tc>
        <w:tc>
          <w:tcPr>
            <w:tcW w:w="652" w:type="dxa"/>
          </w:tcPr>
          <w:p w14:paraId="0980F3BA"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24" w:author="Camilo Andrés Díaz Gómez" w:date="2023-03-14T21:33:00Z"/>
                <w:rFonts w:cs="Times New Roman"/>
                <w:szCs w:val="24"/>
              </w:rPr>
            </w:pPr>
            <w:ins w:id="5025" w:author="Camilo Andrés Díaz Gómez" w:date="2023-03-14T21:33:00Z">
              <w:r w:rsidRPr="002B569F">
                <w:rPr>
                  <w:rFonts w:cs="Times New Roman"/>
                  <w:szCs w:val="24"/>
                </w:rPr>
                <w:t>S. 12</w:t>
              </w:r>
            </w:ins>
          </w:p>
        </w:tc>
        <w:tc>
          <w:tcPr>
            <w:tcW w:w="652" w:type="dxa"/>
          </w:tcPr>
          <w:p w14:paraId="3312DB8C"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26" w:author="Camilo Andrés Díaz Gómez" w:date="2023-03-14T21:33:00Z"/>
                <w:rFonts w:cs="Times New Roman"/>
                <w:szCs w:val="24"/>
              </w:rPr>
            </w:pPr>
            <w:ins w:id="5027" w:author="Camilo Andrés Díaz Gómez" w:date="2023-03-14T21:33:00Z">
              <w:r w:rsidRPr="002B569F">
                <w:rPr>
                  <w:rFonts w:cs="Times New Roman"/>
                  <w:szCs w:val="24"/>
                </w:rPr>
                <w:t>S. 13</w:t>
              </w:r>
            </w:ins>
          </w:p>
        </w:tc>
        <w:tc>
          <w:tcPr>
            <w:tcW w:w="652" w:type="dxa"/>
          </w:tcPr>
          <w:p w14:paraId="757D4D71"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28" w:author="Camilo Andrés Díaz Gómez" w:date="2023-03-14T21:33:00Z"/>
                <w:rFonts w:cs="Times New Roman"/>
                <w:szCs w:val="24"/>
              </w:rPr>
            </w:pPr>
            <w:ins w:id="5029" w:author="Camilo Andrés Díaz Gómez" w:date="2023-03-14T21:33:00Z">
              <w:r w:rsidRPr="002B569F">
                <w:rPr>
                  <w:rFonts w:cs="Times New Roman"/>
                  <w:szCs w:val="24"/>
                </w:rPr>
                <w:t>S. 14</w:t>
              </w:r>
            </w:ins>
          </w:p>
        </w:tc>
        <w:tc>
          <w:tcPr>
            <w:tcW w:w="652" w:type="dxa"/>
          </w:tcPr>
          <w:p w14:paraId="6310E21B"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30" w:author="Camilo Andrés Díaz Gómez" w:date="2023-03-14T21:33:00Z"/>
                <w:rFonts w:cs="Times New Roman"/>
                <w:szCs w:val="24"/>
              </w:rPr>
            </w:pPr>
            <w:ins w:id="5031" w:author="Camilo Andrés Díaz Gómez" w:date="2023-03-14T21:33:00Z">
              <w:r w:rsidRPr="002B569F">
                <w:rPr>
                  <w:rFonts w:cs="Times New Roman"/>
                  <w:szCs w:val="24"/>
                </w:rPr>
                <w:t>S. 15</w:t>
              </w:r>
            </w:ins>
          </w:p>
        </w:tc>
        <w:tc>
          <w:tcPr>
            <w:tcW w:w="548" w:type="dxa"/>
          </w:tcPr>
          <w:p w14:paraId="19BF21F8"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32" w:author="Camilo Andrés Díaz Gómez" w:date="2023-03-14T21:33:00Z"/>
                <w:rFonts w:cs="Times New Roman"/>
                <w:szCs w:val="24"/>
              </w:rPr>
            </w:pPr>
            <w:ins w:id="5033" w:author="Camilo Andrés Díaz Gómez" w:date="2023-03-14T21:33:00Z">
              <w:r w:rsidRPr="002B569F">
                <w:rPr>
                  <w:rFonts w:cs="Times New Roman"/>
                  <w:szCs w:val="24"/>
                </w:rPr>
                <w:t>S. 16</w:t>
              </w:r>
            </w:ins>
          </w:p>
        </w:tc>
      </w:tr>
      <w:tr w:rsidR="002B569F" w:rsidRPr="002B569F" w14:paraId="23AC4259" w14:textId="77777777" w:rsidTr="001A2974">
        <w:trPr>
          <w:ins w:id="5034"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45C4622" w14:textId="77777777" w:rsidR="00AE3134" w:rsidRPr="002B569F" w:rsidRDefault="00AE3134" w:rsidP="002B569F">
            <w:pPr>
              <w:jc w:val="center"/>
              <w:rPr>
                <w:ins w:id="5035" w:author="Camilo Andrés Díaz Gómez" w:date="2023-03-14T21:33:00Z"/>
                <w:rFonts w:cs="Times New Roman"/>
                <w:color w:val="auto"/>
                <w:szCs w:val="24"/>
                <w:rPrChange w:id="5036" w:author="Camilo Andrés Díaz Gómez" w:date="2023-03-28T17:42:00Z">
                  <w:rPr>
                    <w:ins w:id="5037" w:author="Camilo Andrés Díaz Gómez" w:date="2023-03-14T21:33:00Z"/>
                    <w:rFonts w:cs="Times New Roman"/>
                    <w:szCs w:val="24"/>
                  </w:rPr>
                </w:rPrChange>
              </w:rPr>
            </w:pPr>
            <w:ins w:id="5038" w:author="Camilo Andrés Díaz Gómez" w:date="2023-03-14T21:33:00Z">
              <w:r w:rsidRPr="002B569F">
                <w:rPr>
                  <w:rFonts w:cs="Times New Roman"/>
                  <w:szCs w:val="24"/>
                </w:rPr>
                <w:t>Act. #1</w:t>
              </w:r>
            </w:ins>
          </w:p>
        </w:tc>
        <w:tc>
          <w:tcPr>
            <w:tcW w:w="993" w:type="dxa"/>
            <w:shd w:val="clear" w:color="auto" w:fill="D9E2F3" w:themeFill="accent1" w:themeFillTint="33"/>
          </w:tcPr>
          <w:p w14:paraId="72FB66B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39" w:author="Camilo Andrés Díaz Gómez" w:date="2023-03-14T21:33:00Z"/>
                <w:rFonts w:cs="Times New Roman"/>
                <w:szCs w:val="24"/>
              </w:rPr>
            </w:pPr>
            <w:ins w:id="5040" w:author="Camilo Andrés Díaz Gómez" w:date="2023-03-14T21:33:00Z">
              <w:r w:rsidRPr="002B569F">
                <w:rPr>
                  <w:rFonts w:cs="Times New Roman"/>
                  <w:szCs w:val="24"/>
                </w:rPr>
                <w:t>X</w:t>
              </w:r>
            </w:ins>
          </w:p>
        </w:tc>
        <w:tc>
          <w:tcPr>
            <w:tcW w:w="708" w:type="dxa"/>
            <w:shd w:val="clear" w:color="auto" w:fill="D9E2F3" w:themeFill="accent1" w:themeFillTint="33"/>
          </w:tcPr>
          <w:p w14:paraId="31A01E3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41" w:author="Camilo Andrés Díaz Gómez" w:date="2023-03-14T21:33:00Z"/>
                <w:rFonts w:cs="Times New Roman"/>
                <w:szCs w:val="24"/>
              </w:rPr>
            </w:pPr>
            <w:ins w:id="5042" w:author="Camilo Andrés Díaz Gómez" w:date="2023-03-14T21:33:00Z">
              <w:r w:rsidRPr="002B569F">
                <w:rPr>
                  <w:rFonts w:cs="Times New Roman"/>
                  <w:szCs w:val="24"/>
                </w:rPr>
                <w:t>X</w:t>
              </w:r>
            </w:ins>
          </w:p>
        </w:tc>
        <w:tc>
          <w:tcPr>
            <w:tcW w:w="709" w:type="dxa"/>
          </w:tcPr>
          <w:p w14:paraId="66B43CE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43" w:author="Camilo Andrés Díaz Gómez" w:date="2023-03-14T21:33:00Z"/>
                <w:rFonts w:cs="Times New Roman"/>
                <w:szCs w:val="24"/>
              </w:rPr>
            </w:pPr>
          </w:p>
        </w:tc>
        <w:tc>
          <w:tcPr>
            <w:tcW w:w="709" w:type="dxa"/>
          </w:tcPr>
          <w:p w14:paraId="2B91861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44" w:author="Camilo Andrés Díaz Gómez" w:date="2023-03-14T21:33:00Z"/>
                <w:rFonts w:cs="Times New Roman"/>
                <w:szCs w:val="24"/>
              </w:rPr>
            </w:pPr>
          </w:p>
        </w:tc>
        <w:tc>
          <w:tcPr>
            <w:tcW w:w="709" w:type="dxa"/>
          </w:tcPr>
          <w:p w14:paraId="08D128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45" w:author="Camilo Andrés Díaz Gómez" w:date="2023-03-14T21:33:00Z"/>
                <w:rFonts w:cs="Times New Roman"/>
                <w:szCs w:val="24"/>
              </w:rPr>
            </w:pPr>
          </w:p>
        </w:tc>
        <w:tc>
          <w:tcPr>
            <w:tcW w:w="708" w:type="dxa"/>
          </w:tcPr>
          <w:p w14:paraId="5B130B6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46" w:author="Camilo Andrés Díaz Gómez" w:date="2023-03-14T21:33:00Z"/>
                <w:rFonts w:cs="Times New Roman"/>
                <w:szCs w:val="24"/>
              </w:rPr>
            </w:pPr>
          </w:p>
        </w:tc>
        <w:tc>
          <w:tcPr>
            <w:tcW w:w="754" w:type="dxa"/>
          </w:tcPr>
          <w:p w14:paraId="04AA61D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47" w:author="Camilo Andrés Díaz Gómez" w:date="2023-03-14T21:33:00Z"/>
                <w:rFonts w:cs="Times New Roman"/>
                <w:szCs w:val="24"/>
              </w:rPr>
            </w:pPr>
          </w:p>
        </w:tc>
        <w:tc>
          <w:tcPr>
            <w:tcW w:w="652" w:type="dxa"/>
          </w:tcPr>
          <w:p w14:paraId="177837A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48" w:author="Camilo Andrés Díaz Gómez" w:date="2023-03-14T21:33:00Z"/>
                <w:rFonts w:cs="Times New Roman"/>
                <w:szCs w:val="24"/>
              </w:rPr>
            </w:pPr>
          </w:p>
        </w:tc>
        <w:tc>
          <w:tcPr>
            <w:tcW w:w="652" w:type="dxa"/>
          </w:tcPr>
          <w:p w14:paraId="79FB73C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49" w:author="Camilo Andrés Díaz Gómez" w:date="2023-03-14T21:33:00Z"/>
                <w:rFonts w:cs="Times New Roman"/>
                <w:szCs w:val="24"/>
              </w:rPr>
            </w:pPr>
          </w:p>
        </w:tc>
        <w:tc>
          <w:tcPr>
            <w:tcW w:w="655" w:type="dxa"/>
          </w:tcPr>
          <w:p w14:paraId="3E968EE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50" w:author="Camilo Andrés Díaz Gómez" w:date="2023-03-14T21:33:00Z"/>
                <w:rFonts w:cs="Times New Roman"/>
                <w:szCs w:val="24"/>
              </w:rPr>
            </w:pPr>
          </w:p>
        </w:tc>
        <w:tc>
          <w:tcPr>
            <w:tcW w:w="652" w:type="dxa"/>
          </w:tcPr>
          <w:p w14:paraId="30F467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51" w:author="Camilo Andrés Díaz Gómez" w:date="2023-03-14T21:33:00Z"/>
                <w:rFonts w:cs="Times New Roman"/>
                <w:szCs w:val="24"/>
              </w:rPr>
            </w:pPr>
          </w:p>
        </w:tc>
        <w:tc>
          <w:tcPr>
            <w:tcW w:w="652" w:type="dxa"/>
          </w:tcPr>
          <w:p w14:paraId="2B303C4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52" w:author="Camilo Andrés Díaz Gómez" w:date="2023-03-14T21:33:00Z"/>
                <w:rFonts w:cs="Times New Roman"/>
                <w:szCs w:val="24"/>
              </w:rPr>
            </w:pPr>
          </w:p>
        </w:tc>
        <w:tc>
          <w:tcPr>
            <w:tcW w:w="652" w:type="dxa"/>
          </w:tcPr>
          <w:p w14:paraId="74844EE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53" w:author="Camilo Andrés Díaz Gómez" w:date="2023-03-14T21:33:00Z"/>
                <w:rFonts w:cs="Times New Roman"/>
                <w:szCs w:val="24"/>
              </w:rPr>
            </w:pPr>
          </w:p>
        </w:tc>
        <w:tc>
          <w:tcPr>
            <w:tcW w:w="652" w:type="dxa"/>
          </w:tcPr>
          <w:p w14:paraId="12D48E4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54" w:author="Camilo Andrés Díaz Gómez" w:date="2023-03-14T21:33:00Z"/>
                <w:rFonts w:cs="Times New Roman"/>
                <w:szCs w:val="24"/>
              </w:rPr>
            </w:pPr>
          </w:p>
        </w:tc>
        <w:tc>
          <w:tcPr>
            <w:tcW w:w="652" w:type="dxa"/>
          </w:tcPr>
          <w:p w14:paraId="7F61F0E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55" w:author="Camilo Andrés Díaz Gómez" w:date="2023-03-14T21:33:00Z"/>
                <w:rFonts w:cs="Times New Roman"/>
                <w:szCs w:val="24"/>
              </w:rPr>
            </w:pPr>
          </w:p>
        </w:tc>
        <w:tc>
          <w:tcPr>
            <w:tcW w:w="548" w:type="dxa"/>
          </w:tcPr>
          <w:p w14:paraId="6B63F54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56" w:author="Camilo Andrés Díaz Gómez" w:date="2023-03-14T21:33:00Z"/>
                <w:rFonts w:cs="Times New Roman"/>
                <w:szCs w:val="24"/>
              </w:rPr>
            </w:pPr>
          </w:p>
        </w:tc>
      </w:tr>
      <w:tr w:rsidR="002B569F" w:rsidRPr="002B569F" w14:paraId="741D7D38" w14:textId="77777777" w:rsidTr="001A2974">
        <w:trPr>
          <w:cnfStyle w:val="000000100000" w:firstRow="0" w:lastRow="0" w:firstColumn="0" w:lastColumn="0" w:oddVBand="0" w:evenVBand="0" w:oddHBand="1" w:evenHBand="0" w:firstRowFirstColumn="0" w:firstRowLastColumn="0" w:lastRowFirstColumn="0" w:lastRowLastColumn="0"/>
          <w:ins w:id="5057"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45F5ADA" w14:textId="77777777" w:rsidR="00AE3134" w:rsidRPr="002B569F" w:rsidRDefault="00AE3134" w:rsidP="002B569F">
            <w:pPr>
              <w:jc w:val="center"/>
              <w:rPr>
                <w:ins w:id="5058" w:author="Camilo Andrés Díaz Gómez" w:date="2023-03-14T21:33:00Z"/>
                <w:rFonts w:cs="Times New Roman"/>
                <w:color w:val="auto"/>
                <w:szCs w:val="24"/>
                <w:rPrChange w:id="5059" w:author="Camilo Andrés Díaz Gómez" w:date="2023-03-28T17:42:00Z">
                  <w:rPr>
                    <w:ins w:id="5060" w:author="Camilo Andrés Díaz Gómez" w:date="2023-03-14T21:33:00Z"/>
                    <w:rFonts w:cs="Times New Roman"/>
                    <w:szCs w:val="24"/>
                  </w:rPr>
                </w:rPrChange>
              </w:rPr>
            </w:pPr>
            <w:ins w:id="5061" w:author="Camilo Andrés Díaz Gómez" w:date="2023-03-14T21:33:00Z">
              <w:r w:rsidRPr="002B569F">
                <w:rPr>
                  <w:rFonts w:cs="Times New Roman"/>
                  <w:szCs w:val="24"/>
                </w:rPr>
                <w:t>Act. #2</w:t>
              </w:r>
            </w:ins>
          </w:p>
        </w:tc>
        <w:tc>
          <w:tcPr>
            <w:tcW w:w="993" w:type="dxa"/>
            <w:shd w:val="clear" w:color="auto" w:fill="D9E2F3" w:themeFill="accent1" w:themeFillTint="33"/>
          </w:tcPr>
          <w:p w14:paraId="592D07F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62" w:author="Camilo Andrés Díaz Gómez" w:date="2023-03-14T21:33:00Z"/>
                <w:rFonts w:cs="Times New Roman"/>
                <w:szCs w:val="24"/>
              </w:rPr>
            </w:pPr>
            <w:ins w:id="5063" w:author="Camilo Andrés Díaz Gómez" w:date="2023-03-14T21:33:00Z">
              <w:r w:rsidRPr="002B569F">
                <w:rPr>
                  <w:rFonts w:cs="Times New Roman"/>
                  <w:szCs w:val="24"/>
                </w:rPr>
                <w:t>X</w:t>
              </w:r>
            </w:ins>
          </w:p>
        </w:tc>
        <w:tc>
          <w:tcPr>
            <w:tcW w:w="708" w:type="dxa"/>
            <w:shd w:val="clear" w:color="auto" w:fill="D9E2F3" w:themeFill="accent1" w:themeFillTint="33"/>
          </w:tcPr>
          <w:p w14:paraId="2F97F72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64" w:author="Camilo Andrés Díaz Gómez" w:date="2023-03-14T21:33:00Z"/>
                <w:rFonts w:cs="Times New Roman"/>
                <w:szCs w:val="24"/>
              </w:rPr>
            </w:pPr>
            <w:ins w:id="5065" w:author="Camilo Andrés Díaz Gómez" w:date="2023-03-14T21:33:00Z">
              <w:r w:rsidRPr="002B569F">
                <w:rPr>
                  <w:rFonts w:cs="Times New Roman"/>
                  <w:szCs w:val="24"/>
                </w:rPr>
                <w:t>X</w:t>
              </w:r>
            </w:ins>
          </w:p>
        </w:tc>
        <w:tc>
          <w:tcPr>
            <w:tcW w:w="709" w:type="dxa"/>
          </w:tcPr>
          <w:p w14:paraId="73F1A49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66" w:author="Camilo Andrés Díaz Gómez" w:date="2023-03-14T21:33:00Z"/>
                <w:rFonts w:cs="Times New Roman"/>
                <w:szCs w:val="24"/>
              </w:rPr>
            </w:pPr>
          </w:p>
        </w:tc>
        <w:tc>
          <w:tcPr>
            <w:tcW w:w="709" w:type="dxa"/>
          </w:tcPr>
          <w:p w14:paraId="1844977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67" w:author="Camilo Andrés Díaz Gómez" w:date="2023-03-14T21:33:00Z"/>
                <w:rFonts w:cs="Times New Roman"/>
                <w:szCs w:val="24"/>
              </w:rPr>
            </w:pPr>
          </w:p>
        </w:tc>
        <w:tc>
          <w:tcPr>
            <w:tcW w:w="709" w:type="dxa"/>
          </w:tcPr>
          <w:p w14:paraId="1A72885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68" w:author="Camilo Andrés Díaz Gómez" w:date="2023-03-14T21:33:00Z"/>
                <w:rFonts w:cs="Times New Roman"/>
                <w:szCs w:val="24"/>
              </w:rPr>
            </w:pPr>
          </w:p>
        </w:tc>
        <w:tc>
          <w:tcPr>
            <w:tcW w:w="708" w:type="dxa"/>
          </w:tcPr>
          <w:p w14:paraId="36E4631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69" w:author="Camilo Andrés Díaz Gómez" w:date="2023-03-14T21:33:00Z"/>
                <w:rFonts w:cs="Times New Roman"/>
                <w:szCs w:val="24"/>
              </w:rPr>
            </w:pPr>
          </w:p>
        </w:tc>
        <w:tc>
          <w:tcPr>
            <w:tcW w:w="754" w:type="dxa"/>
          </w:tcPr>
          <w:p w14:paraId="72BA571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70" w:author="Camilo Andrés Díaz Gómez" w:date="2023-03-14T21:33:00Z"/>
                <w:rFonts w:cs="Times New Roman"/>
                <w:szCs w:val="24"/>
              </w:rPr>
            </w:pPr>
          </w:p>
        </w:tc>
        <w:tc>
          <w:tcPr>
            <w:tcW w:w="652" w:type="dxa"/>
          </w:tcPr>
          <w:p w14:paraId="71AD446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71" w:author="Camilo Andrés Díaz Gómez" w:date="2023-03-14T21:33:00Z"/>
                <w:rFonts w:cs="Times New Roman"/>
                <w:szCs w:val="24"/>
              </w:rPr>
            </w:pPr>
          </w:p>
        </w:tc>
        <w:tc>
          <w:tcPr>
            <w:tcW w:w="652" w:type="dxa"/>
          </w:tcPr>
          <w:p w14:paraId="1F27400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72" w:author="Camilo Andrés Díaz Gómez" w:date="2023-03-14T21:33:00Z"/>
                <w:rFonts w:cs="Times New Roman"/>
                <w:szCs w:val="24"/>
              </w:rPr>
            </w:pPr>
          </w:p>
        </w:tc>
        <w:tc>
          <w:tcPr>
            <w:tcW w:w="655" w:type="dxa"/>
          </w:tcPr>
          <w:p w14:paraId="3FD0F19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73" w:author="Camilo Andrés Díaz Gómez" w:date="2023-03-14T21:33:00Z"/>
                <w:rFonts w:cs="Times New Roman"/>
                <w:szCs w:val="24"/>
              </w:rPr>
            </w:pPr>
          </w:p>
        </w:tc>
        <w:tc>
          <w:tcPr>
            <w:tcW w:w="652" w:type="dxa"/>
          </w:tcPr>
          <w:p w14:paraId="4DD0F08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74" w:author="Camilo Andrés Díaz Gómez" w:date="2023-03-14T21:33:00Z"/>
                <w:rFonts w:cs="Times New Roman"/>
                <w:szCs w:val="24"/>
              </w:rPr>
            </w:pPr>
          </w:p>
        </w:tc>
        <w:tc>
          <w:tcPr>
            <w:tcW w:w="652" w:type="dxa"/>
          </w:tcPr>
          <w:p w14:paraId="63A8D14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75" w:author="Camilo Andrés Díaz Gómez" w:date="2023-03-14T21:33:00Z"/>
                <w:rFonts w:cs="Times New Roman"/>
                <w:szCs w:val="24"/>
              </w:rPr>
            </w:pPr>
          </w:p>
        </w:tc>
        <w:tc>
          <w:tcPr>
            <w:tcW w:w="652" w:type="dxa"/>
          </w:tcPr>
          <w:p w14:paraId="5E72316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76" w:author="Camilo Andrés Díaz Gómez" w:date="2023-03-14T21:33:00Z"/>
                <w:rFonts w:cs="Times New Roman"/>
                <w:szCs w:val="24"/>
              </w:rPr>
            </w:pPr>
          </w:p>
        </w:tc>
        <w:tc>
          <w:tcPr>
            <w:tcW w:w="652" w:type="dxa"/>
          </w:tcPr>
          <w:p w14:paraId="5DDEA36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77" w:author="Camilo Andrés Díaz Gómez" w:date="2023-03-14T21:33:00Z"/>
                <w:rFonts w:cs="Times New Roman"/>
                <w:szCs w:val="24"/>
              </w:rPr>
            </w:pPr>
          </w:p>
        </w:tc>
        <w:tc>
          <w:tcPr>
            <w:tcW w:w="652" w:type="dxa"/>
          </w:tcPr>
          <w:p w14:paraId="4130400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78" w:author="Camilo Andrés Díaz Gómez" w:date="2023-03-14T21:33:00Z"/>
                <w:rFonts w:cs="Times New Roman"/>
                <w:szCs w:val="24"/>
              </w:rPr>
            </w:pPr>
          </w:p>
        </w:tc>
        <w:tc>
          <w:tcPr>
            <w:tcW w:w="548" w:type="dxa"/>
          </w:tcPr>
          <w:p w14:paraId="73140AB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79" w:author="Camilo Andrés Díaz Gómez" w:date="2023-03-14T21:33:00Z"/>
                <w:rFonts w:cs="Times New Roman"/>
                <w:szCs w:val="24"/>
              </w:rPr>
            </w:pPr>
          </w:p>
        </w:tc>
      </w:tr>
      <w:tr w:rsidR="002B569F" w:rsidRPr="002B569F" w14:paraId="3CC05AA8" w14:textId="77777777" w:rsidTr="001A2974">
        <w:trPr>
          <w:ins w:id="5080"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E8A03C4" w14:textId="77777777" w:rsidR="00AE3134" w:rsidRPr="002B569F" w:rsidRDefault="00AE3134" w:rsidP="002B569F">
            <w:pPr>
              <w:jc w:val="center"/>
              <w:rPr>
                <w:ins w:id="5081" w:author="Camilo Andrés Díaz Gómez" w:date="2023-03-14T21:33:00Z"/>
                <w:rFonts w:cs="Times New Roman"/>
                <w:color w:val="auto"/>
                <w:szCs w:val="24"/>
                <w:rPrChange w:id="5082" w:author="Camilo Andrés Díaz Gómez" w:date="2023-03-28T17:42:00Z">
                  <w:rPr>
                    <w:ins w:id="5083" w:author="Camilo Andrés Díaz Gómez" w:date="2023-03-14T21:33:00Z"/>
                    <w:rFonts w:cs="Times New Roman"/>
                    <w:szCs w:val="24"/>
                  </w:rPr>
                </w:rPrChange>
              </w:rPr>
            </w:pPr>
            <w:ins w:id="5084" w:author="Camilo Andrés Díaz Gómez" w:date="2023-03-14T21:33:00Z">
              <w:r w:rsidRPr="002B569F">
                <w:rPr>
                  <w:rFonts w:cs="Times New Roman"/>
                  <w:szCs w:val="24"/>
                </w:rPr>
                <w:t>Act. #3</w:t>
              </w:r>
            </w:ins>
          </w:p>
        </w:tc>
        <w:tc>
          <w:tcPr>
            <w:tcW w:w="993" w:type="dxa"/>
          </w:tcPr>
          <w:p w14:paraId="0FBF6BD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85" w:author="Camilo Andrés Díaz Gómez" w:date="2023-03-14T21:33:00Z"/>
                <w:rFonts w:cs="Times New Roman"/>
                <w:szCs w:val="24"/>
              </w:rPr>
            </w:pPr>
          </w:p>
        </w:tc>
        <w:tc>
          <w:tcPr>
            <w:tcW w:w="708" w:type="dxa"/>
            <w:shd w:val="clear" w:color="auto" w:fill="D9E2F3" w:themeFill="accent1" w:themeFillTint="33"/>
          </w:tcPr>
          <w:p w14:paraId="3D98F7D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86" w:author="Camilo Andrés Díaz Gómez" w:date="2023-03-14T21:33:00Z"/>
                <w:rFonts w:cs="Times New Roman"/>
                <w:szCs w:val="24"/>
              </w:rPr>
            </w:pPr>
            <w:ins w:id="5087" w:author="Camilo Andrés Díaz Gómez" w:date="2023-03-14T21:33:00Z">
              <w:r w:rsidRPr="002B569F">
                <w:rPr>
                  <w:rFonts w:cs="Times New Roman"/>
                  <w:szCs w:val="24"/>
                </w:rPr>
                <w:t>X</w:t>
              </w:r>
            </w:ins>
          </w:p>
        </w:tc>
        <w:tc>
          <w:tcPr>
            <w:tcW w:w="709" w:type="dxa"/>
          </w:tcPr>
          <w:p w14:paraId="3068B9B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88" w:author="Camilo Andrés Díaz Gómez" w:date="2023-03-14T21:33:00Z"/>
                <w:rFonts w:cs="Times New Roman"/>
                <w:szCs w:val="24"/>
              </w:rPr>
            </w:pPr>
          </w:p>
        </w:tc>
        <w:tc>
          <w:tcPr>
            <w:tcW w:w="709" w:type="dxa"/>
          </w:tcPr>
          <w:p w14:paraId="3CA872D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89" w:author="Camilo Andrés Díaz Gómez" w:date="2023-03-14T21:33:00Z"/>
                <w:rFonts w:cs="Times New Roman"/>
                <w:szCs w:val="24"/>
              </w:rPr>
            </w:pPr>
          </w:p>
        </w:tc>
        <w:tc>
          <w:tcPr>
            <w:tcW w:w="709" w:type="dxa"/>
          </w:tcPr>
          <w:p w14:paraId="2549D2F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90" w:author="Camilo Andrés Díaz Gómez" w:date="2023-03-14T21:33:00Z"/>
                <w:rFonts w:cs="Times New Roman"/>
                <w:szCs w:val="24"/>
              </w:rPr>
            </w:pPr>
          </w:p>
        </w:tc>
        <w:tc>
          <w:tcPr>
            <w:tcW w:w="708" w:type="dxa"/>
          </w:tcPr>
          <w:p w14:paraId="1C2FC83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91" w:author="Camilo Andrés Díaz Gómez" w:date="2023-03-14T21:33:00Z"/>
                <w:rFonts w:cs="Times New Roman"/>
                <w:szCs w:val="24"/>
              </w:rPr>
            </w:pPr>
          </w:p>
        </w:tc>
        <w:tc>
          <w:tcPr>
            <w:tcW w:w="754" w:type="dxa"/>
          </w:tcPr>
          <w:p w14:paraId="7020C86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92" w:author="Camilo Andrés Díaz Gómez" w:date="2023-03-14T21:33:00Z"/>
                <w:rFonts w:cs="Times New Roman"/>
                <w:szCs w:val="24"/>
              </w:rPr>
            </w:pPr>
          </w:p>
        </w:tc>
        <w:tc>
          <w:tcPr>
            <w:tcW w:w="652" w:type="dxa"/>
          </w:tcPr>
          <w:p w14:paraId="34B63E1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93" w:author="Camilo Andrés Díaz Gómez" w:date="2023-03-14T21:33:00Z"/>
                <w:rFonts w:cs="Times New Roman"/>
                <w:szCs w:val="24"/>
              </w:rPr>
            </w:pPr>
          </w:p>
        </w:tc>
        <w:tc>
          <w:tcPr>
            <w:tcW w:w="652" w:type="dxa"/>
          </w:tcPr>
          <w:p w14:paraId="4E78C44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94" w:author="Camilo Andrés Díaz Gómez" w:date="2023-03-14T21:33:00Z"/>
                <w:rFonts w:cs="Times New Roman"/>
                <w:szCs w:val="24"/>
              </w:rPr>
            </w:pPr>
          </w:p>
        </w:tc>
        <w:tc>
          <w:tcPr>
            <w:tcW w:w="655" w:type="dxa"/>
          </w:tcPr>
          <w:p w14:paraId="0A0DF1E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95" w:author="Camilo Andrés Díaz Gómez" w:date="2023-03-14T21:33:00Z"/>
                <w:rFonts w:cs="Times New Roman"/>
                <w:szCs w:val="24"/>
              </w:rPr>
            </w:pPr>
          </w:p>
        </w:tc>
        <w:tc>
          <w:tcPr>
            <w:tcW w:w="652" w:type="dxa"/>
          </w:tcPr>
          <w:p w14:paraId="5405907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96" w:author="Camilo Andrés Díaz Gómez" w:date="2023-03-14T21:33:00Z"/>
                <w:rFonts w:cs="Times New Roman"/>
                <w:szCs w:val="24"/>
              </w:rPr>
            </w:pPr>
          </w:p>
        </w:tc>
        <w:tc>
          <w:tcPr>
            <w:tcW w:w="652" w:type="dxa"/>
          </w:tcPr>
          <w:p w14:paraId="748420D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97" w:author="Camilo Andrés Díaz Gómez" w:date="2023-03-14T21:33:00Z"/>
                <w:rFonts w:cs="Times New Roman"/>
                <w:szCs w:val="24"/>
              </w:rPr>
            </w:pPr>
          </w:p>
        </w:tc>
        <w:tc>
          <w:tcPr>
            <w:tcW w:w="652" w:type="dxa"/>
          </w:tcPr>
          <w:p w14:paraId="0BED8CE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98" w:author="Camilo Andrés Díaz Gómez" w:date="2023-03-14T21:33:00Z"/>
                <w:rFonts w:cs="Times New Roman"/>
                <w:szCs w:val="24"/>
              </w:rPr>
            </w:pPr>
          </w:p>
        </w:tc>
        <w:tc>
          <w:tcPr>
            <w:tcW w:w="652" w:type="dxa"/>
          </w:tcPr>
          <w:p w14:paraId="3342A8C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99" w:author="Camilo Andrés Díaz Gómez" w:date="2023-03-14T21:33:00Z"/>
                <w:rFonts w:cs="Times New Roman"/>
                <w:szCs w:val="24"/>
              </w:rPr>
            </w:pPr>
          </w:p>
        </w:tc>
        <w:tc>
          <w:tcPr>
            <w:tcW w:w="652" w:type="dxa"/>
          </w:tcPr>
          <w:p w14:paraId="1F51724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00" w:author="Camilo Andrés Díaz Gómez" w:date="2023-03-14T21:33:00Z"/>
                <w:rFonts w:cs="Times New Roman"/>
                <w:szCs w:val="24"/>
              </w:rPr>
            </w:pPr>
          </w:p>
        </w:tc>
        <w:tc>
          <w:tcPr>
            <w:tcW w:w="548" w:type="dxa"/>
          </w:tcPr>
          <w:p w14:paraId="12999FB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01" w:author="Camilo Andrés Díaz Gómez" w:date="2023-03-14T21:33:00Z"/>
                <w:rFonts w:cs="Times New Roman"/>
                <w:szCs w:val="24"/>
              </w:rPr>
            </w:pPr>
          </w:p>
        </w:tc>
      </w:tr>
      <w:tr w:rsidR="002B569F" w:rsidRPr="002B569F" w14:paraId="1D3FCA5B" w14:textId="77777777" w:rsidTr="001A2974">
        <w:trPr>
          <w:cnfStyle w:val="000000100000" w:firstRow="0" w:lastRow="0" w:firstColumn="0" w:lastColumn="0" w:oddVBand="0" w:evenVBand="0" w:oddHBand="1" w:evenHBand="0" w:firstRowFirstColumn="0" w:firstRowLastColumn="0" w:lastRowFirstColumn="0" w:lastRowLastColumn="0"/>
          <w:ins w:id="5102"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47EEE09" w14:textId="77777777" w:rsidR="00AE3134" w:rsidRPr="002B569F" w:rsidRDefault="00AE3134" w:rsidP="002B569F">
            <w:pPr>
              <w:jc w:val="center"/>
              <w:rPr>
                <w:ins w:id="5103" w:author="Camilo Andrés Díaz Gómez" w:date="2023-03-14T21:33:00Z"/>
                <w:rFonts w:cs="Times New Roman"/>
                <w:color w:val="auto"/>
                <w:szCs w:val="24"/>
                <w:rPrChange w:id="5104" w:author="Camilo Andrés Díaz Gómez" w:date="2023-03-28T17:42:00Z">
                  <w:rPr>
                    <w:ins w:id="5105" w:author="Camilo Andrés Díaz Gómez" w:date="2023-03-14T21:33:00Z"/>
                    <w:rFonts w:cs="Times New Roman"/>
                    <w:szCs w:val="24"/>
                  </w:rPr>
                </w:rPrChange>
              </w:rPr>
            </w:pPr>
            <w:ins w:id="5106" w:author="Camilo Andrés Díaz Gómez" w:date="2023-03-14T21:33:00Z">
              <w:r w:rsidRPr="002B569F">
                <w:rPr>
                  <w:rFonts w:cs="Times New Roman"/>
                  <w:szCs w:val="24"/>
                </w:rPr>
                <w:t>Act. #4</w:t>
              </w:r>
            </w:ins>
          </w:p>
        </w:tc>
        <w:tc>
          <w:tcPr>
            <w:tcW w:w="993" w:type="dxa"/>
          </w:tcPr>
          <w:p w14:paraId="147E8F1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07" w:author="Camilo Andrés Díaz Gómez" w:date="2023-03-14T21:33:00Z"/>
                <w:rFonts w:cs="Times New Roman"/>
                <w:szCs w:val="24"/>
              </w:rPr>
            </w:pPr>
          </w:p>
        </w:tc>
        <w:tc>
          <w:tcPr>
            <w:tcW w:w="708" w:type="dxa"/>
            <w:shd w:val="clear" w:color="auto" w:fill="D9E2F3" w:themeFill="accent1" w:themeFillTint="33"/>
          </w:tcPr>
          <w:p w14:paraId="5644F5B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08" w:author="Camilo Andrés Díaz Gómez" w:date="2023-03-14T21:33:00Z"/>
                <w:rFonts w:cs="Times New Roman"/>
                <w:szCs w:val="24"/>
              </w:rPr>
            </w:pPr>
            <w:ins w:id="5109" w:author="Camilo Andrés Díaz Gómez" w:date="2023-03-14T21:33:00Z">
              <w:r w:rsidRPr="002B569F">
                <w:rPr>
                  <w:rFonts w:cs="Times New Roman"/>
                  <w:szCs w:val="24"/>
                </w:rPr>
                <w:t>X</w:t>
              </w:r>
            </w:ins>
          </w:p>
        </w:tc>
        <w:tc>
          <w:tcPr>
            <w:tcW w:w="709" w:type="dxa"/>
            <w:shd w:val="clear" w:color="auto" w:fill="D9E2F3" w:themeFill="accent1" w:themeFillTint="33"/>
          </w:tcPr>
          <w:p w14:paraId="2E9377C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10" w:author="Camilo Andrés Díaz Gómez" w:date="2023-03-14T21:33:00Z"/>
                <w:rFonts w:cs="Times New Roman"/>
                <w:szCs w:val="24"/>
              </w:rPr>
            </w:pPr>
            <w:ins w:id="5111" w:author="Camilo Andrés Díaz Gómez" w:date="2023-03-14T21:33:00Z">
              <w:r w:rsidRPr="002B569F">
                <w:rPr>
                  <w:rFonts w:cs="Times New Roman"/>
                  <w:szCs w:val="24"/>
                </w:rPr>
                <w:t>X</w:t>
              </w:r>
            </w:ins>
          </w:p>
        </w:tc>
        <w:tc>
          <w:tcPr>
            <w:tcW w:w="709" w:type="dxa"/>
            <w:shd w:val="clear" w:color="auto" w:fill="D9E2F3" w:themeFill="accent1" w:themeFillTint="33"/>
          </w:tcPr>
          <w:p w14:paraId="6A67B2C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12" w:author="Camilo Andrés Díaz Gómez" w:date="2023-03-14T21:33:00Z"/>
                <w:rFonts w:cs="Times New Roman"/>
                <w:szCs w:val="24"/>
              </w:rPr>
            </w:pPr>
            <w:ins w:id="5113" w:author="Camilo Andrés Díaz Gómez" w:date="2023-03-14T21:33:00Z">
              <w:r w:rsidRPr="002B569F">
                <w:rPr>
                  <w:rFonts w:cs="Times New Roman"/>
                  <w:szCs w:val="24"/>
                </w:rPr>
                <w:t>X</w:t>
              </w:r>
            </w:ins>
          </w:p>
        </w:tc>
        <w:tc>
          <w:tcPr>
            <w:tcW w:w="709" w:type="dxa"/>
          </w:tcPr>
          <w:p w14:paraId="2742B58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14" w:author="Camilo Andrés Díaz Gómez" w:date="2023-03-14T21:33:00Z"/>
                <w:rFonts w:cs="Times New Roman"/>
                <w:szCs w:val="24"/>
              </w:rPr>
            </w:pPr>
          </w:p>
        </w:tc>
        <w:tc>
          <w:tcPr>
            <w:tcW w:w="708" w:type="dxa"/>
          </w:tcPr>
          <w:p w14:paraId="453A636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15" w:author="Camilo Andrés Díaz Gómez" w:date="2023-03-14T21:33:00Z"/>
                <w:rFonts w:cs="Times New Roman"/>
                <w:szCs w:val="24"/>
              </w:rPr>
            </w:pPr>
          </w:p>
        </w:tc>
        <w:tc>
          <w:tcPr>
            <w:tcW w:w="754" w:type="dxa"/>
          </w:tcPr>
          <w:p w14:paraId="6C03D6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16" w:author="Camilo Andrés Díaz Gómez" w:date="2023-03-14T21:33:00Z"/>
                <w:rFonts w:cs="Times New Roman"/>
                <w:szCs w:val="24"/>
              </w:rPr>
            </w:pPr>
          </w:p>
        </w:tc>
        <w:tc>
          <w:tcPr>
            <w:tcW w:w="652" w:type="dxa"/>
          </w:tcPr>
          <w:p w14:paraId="6A444C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17" w:author="Camilo Andrés Díaz Gómez" w:date="2023-03-14T21:33:00Z"/>
                <w:rFonts w:cs="Times New Roman"/>
                <w:szCs w:val="24"/>
              </w:rPr>
            </w:pPr>
          </w:p>
        </w:tc>
        <w:tc>
          <w:tcPr>
            <w:tcW w:w="652" w:type="dxa"/>
          </w:tcPr>
          <w:p w14:paraId="5933434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18" w:author="Camilo Andrés Díaz Gómez" w:date="2023-03-14T21:33:00Z"/>
                <w:rFonts w:cs="Times New Roman"/>
                <w:szCs w:val="24"/>
              </w:rPr>
            </w:pPr>
          </w:p>
        </w:tc>
        <w:tc>
          <w:tcPr>
            <w:tcW w:w="655" w:type="dxa"/>
          </w:tcPr>
          <w:p w14:paraId="1EA83E4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19" w:author="Camilo Andrés Díaz Gómez" w:date="2023-03-14T21:33:00Z"/>
                <w:rFonts w:cs="Times New Roman"/>
                <w:szCs w:val="24"/>
              </w:rPr>
            </w:pPr>
          </w:p>
        </w:tc>
        <w:tc>
          <w:tcPr>
            <w:tcW w:w="652" w:type="dxa"/>
          </w:tcPr>
          <w:p w14:paraId="3769001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20" w:author="Camilo Andrés Díaz Gómez" w:date="2023-03-14T21:33:00Z"/>
                <w:rFonts w:cs="Times New Roman"/>
                <w:szCs w:val="24"/>
              </w:rPr>
            </w:pPr>
          </w:p>
        </w:tc>
        <w:tc>
          <w:tcPr>
            <w:tcW w:w="652" w:type="dxa"/>
          </w:tcPr>
          <w:p w14:paraId="5234EF8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21" w:author="Camilo Andrés Díaz Gómez" w:date="2023-03-14T21:33:00Z"/>
                <w:rFonts w:cs="Times New Roman"/>
                <w:szCs w:val="24"/>
              </w:rPr>
            </w:pPr>
          </w:p>
        </w:tc>
        <w:tc>
          <w:tcPr>
            <w:tcW w:w="652" w:type="dxa"/>
          </w:tcPr>
          <w:p w14:paraId="53D52BD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22" w:author="Camilo Andrés Díaz Gómez" w:date="2023-03-14T21:33:00Z"/>
                <w:rFonts w:cs="Times New Roman"/>
                <w:szCs w:val="24"/>
              </w:rPr>
            </w:pPr>
          </w:p>
        </w:tc>
        <w:tc>
          <w:tcPr>
            <w:tcW w:w="652" w:type="dxa"/>
          </w:tcPr>
          <w:p w14:paraId="33FE9F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23" w:author="Camilo Andrés Díaz Gómez" w:date="2023-03-14T21:33:00Z"/>
                <w:rFonts w:cs="Times New Roman"/>
                <w:szCs w:val="24"/>
              </w:rPr>
            </w:pPr>
          </w:p>
        </w:tc>
        <w:tc>
          <w:tcPr>
            <w:tcW w:w="652" w:type="dxa"/>
          </w:tcPr>
          <w:p w14:paraId="4A353DC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24" w:author="Camilo Andrés Díaz Gómez" w:date="2023-03-14T21:33:00Z"/>
                <w:rFonts w:cs="Times New Roman"/>
                <w:szCs w:val="24"/>
              </w:rPr>
            </w:pPr>
          </w:p>
        </w:tc>
        <w:tc>
          <w:tcPr>
            <w:tcW w:w="548" w:type="dxa"/>
          </w:tcPr>
          <w:p w14:paraId="778EF61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25" w:author="Camilo Andrés Díaz Gómez" w:date="2023-03-14T21:33:00Z"/>
                <w:rFonts w:cs="Times New Roman"/>
                <w:szCs w:val="24"/>
              </w:rPr>
            </w:pPr>
          </w:p>
        </w:tc>
      </w:tr>
      <w:tr w:rsidR="002B569F" w:rsidRPr="002B569F" w14:paraId="5072D7BA" w14:textId="77777777" w:rsidTr="001A2974">
        <w:trPr>
          <w:ins w:id="512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3A59A24" w14:textId="77777777" w:rsidR="00AE3134" w:rsidRPr="002B569F" w:rsidRDefault="00AE3134" w:rsidP="002B569F">
            <w:pPr>
              <w:jc w:val="center"/>
              <w:rPr>
                <w:ins w:id="5127" w:author="Camilo Andrés Díaz Gómez" w:date="2023-03-14T21:33:00Z"/>
                <w:rFonts w:cs="Times New Roman"/>
                <w:color w:val="auto"/>
                <w:szCs w:val="24"/>
                <w:rPrChange w:id="5128" w:author="Camilo Andrés Díaz Gómez" w:date="2023-03-28T17:42:00Z">
                  <w:rPr>
                    <w:ins w:id="5129" w:author="Camilo Andrés Díaz Gómez" w:date="2023-03-14T21:33:00Z"/>
                    <w:rFonts w:cs="Times New Roman"/>
                    <w:szCs w:val="24"/>
                  </w:rPr>
                </w:rPrChange>
              </w:rPr>
            </w:pPr>
            <w:ins w:id="5130" w:author="Camilo Andrés Díaz Gómez" w:date="2023-03-14T21:33:00Z">
              <w:r w:rsidRPr="002B569F">
                <w:rPr>
                  <w:rFonts w:cs="Times New Roman"/>
                  <w:szCs w:val="24"/>
                </w:rPr>
                <w:t>Act. #5</w:t>
              </w:r>
            </w:ins>
          </w:p>
        </w:tc>
        <w:tc>
          <w:tcPr>
            <w:tcW w:w="993" w:type="dxa"/>
          </w:tcPr>
          <w:p w14:paraId="7317297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31" w:author="Camilo Andrés Díaz Gómez" w:date="2023-03-14T21:33:00Z"/>
                <w:rFonts w:cs="Times New Roman"/>
                <w:szCs w:val="24"/>
              </w:rPr>
            </w:pPr>
          </w:p>
        </w:tc>
        <w:tc>
          <w:tcPr>
            <w:tcW w:w="708" w:type="dxa"/>
          </w:tcPr>
          <w:p w14:paraId="5A9FE5D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32" w:author="Camilo Andrés Díaz Gómez" w:date="2023-03-14T21:33:00Z"/>
                <w:rFonts w:cs="Times New Roman"/>
                <w:szCs w:val="24"/>
              </w:rPr>
            </w:pPr>
          </w:p>
        </w:tc>
        <w:tc>
          <w:tcPr>
            <w:tcW w:w="709" w:type="dxa"/>
            <w:shd w:val="clear" w:color="auto" w:fill="D9E2F3" w:themeFill="accent1" w:themeFillTint="33"/>
          </w:tcPr>
          <w:p w14:paraId="434181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33" w:author="Camilo Andrés Díaz Gómez" w:date="2023-03-14T21:33:00Z"/>
                <w:rFonts w:cs="Times New Roman"/>
                <w:szCs w:val="24"/>
              </w:rPr>
            </w:pPr>
            <w:ins w:id="5134" w:author="Camilo Andrés Díaz Gómez" w:date="2023-03-14T21:33:00Z">
              <w:r w:rsidRPr="002B569F">
                <w:rPr>
                  <w:rFonts w:cs="Times New Roman"/>
                  <w:szCs w:val="24"/>
                </w:rPr>
                <w:t>X</w:t>
              </w:r>
            </w:ins>
          </w:p>
        </w:tc>
        <w:tc>
          <w:tcPr>
            <w:tcW w:w="709" w:type="dxa"/>
            <w:shd w:val="clear" w:color="auto" w:fill="D9E2F3" w:themeFill="accent1" w:themeFillTint="33"/>
          </w:tcPr>
          <w:p w14:paraId="4309A3F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35" w:author="Camilo Andrés Díaz Gómez" w:date="2023-03-14T21:33:00Z"/>
                <w:rFonts w:cs="Times New Roman"/>
                <w:szCs w:val="24"/>
              </w:rPr>
            </w:pPr>
            <w:ins w:id="5136" w:author="Camilo Andrés Díaz Gómez" w:date="2023-03-14T21:33:00Z">
              <w:r w:rsidRPr="002B569F">
                <w:rPr>
                  <w:rFonts w:cs="Times New Roman"/>
                  <w:szCs w:val="24"/>
                </w:rPr>
                <w:t>X</w:t>
              </w:r>
            </w:ins>
          </w:p>
        </w:tc>
        <w:tc>
          <w:tcPr>
            <w:tcW w:w="709" w:type="dxa"/>
          </w:tcPr>
          <w:p w14:paraId="63E4EBE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37" w:author="Camilo Andrés Díaz Gómez" w:date="2023-03-14T21:33:00Z"/>
                <w:rFonts w:cs="Times New Roman"/>
                <w:szCs w:val="24"/>
              </w:rPr>
            </w:pPr>
          </w:p>
        </w:tc>
        <w:tc>
          <w:tcPr>
            <w:tcW w:w="708" w:type="dxa"/>
          </w:tcPr>
          <w:p w14:paraId="603B430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38" w:author="Camilo Andrés Díaz Gómez" w:date="2023-03-14T21:33:00Z"/>
                <w:rFonts w:cs="Times New Roman"/>
                <w:szCs w:val="24"/>
              </w:rPr>
            </w:pPr>
          </w:p>
        </w:tc>
        <w:tc>
          <w:tcPr>
            <w:tcW w:w="754" w:type="dxa"/>
          </w:tcPr>
          <w:p w14:paraId="5C87474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39" w:author="Camilo Andrés Díaz Gómez" w:date="2023-03-14T21:33:00Z"/>
                <w:rFonts w:cs="Times New Roman"/>
                <w:szCs w:val="24"/>
              </w:rPr>
            </w:pPr>
          </w:p>
        </w:tc>
        <w:tc>
          <w:tcPr>
            <w:tcW w:w="652" w:type="dxa"/>
          </w:tcPr>
          <w:p w14:paraId="4CC6193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40" w:author="Camilo Andrés Díaz Gómez" w:date="2023-03-14T21:33:00Z"/>
                <w:rFonts w:cs="Times New Roman"/>
                <w:szCs w:val="24"/>
              </w:rPr>
            </w:pPr>
          </w:p>
        </w:tc>
        <w:tc>
          <w:tcPr>
            <w:tcW w:w="652" w:type="dxa"/>
          </w:tcPr>
          <w:p w14:paraId="66C1B26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41" w:author="Camilo Andrés Díaz Gómez" w:date="2023-03-14T21:33:00Z"/>
                <w:rFonts w:cs="Times New Roman"/>
                <w:szCs w:val="24"/>
              </w:rPr>
            </w:pPr>
          </w:p>
        </w:tc>
        <w:tc>
          <w:tcPr>
            <w:tcW w:w="655" w:type="dxa"/>
          </w:tcPr>
          <w:p w14:paraId="2FE5594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42" w:author="Camilo Andrés Díaz Gómez" w:date="2023-03-14T21:33:00Z"/>
                <w:rFonts w:cs="Times New Roman"/>
                <w:szCs w:val="24"/>
              </w:rPr>
            </w:pPr>
          </w:p>
        </w:tc>
        <w:tc>
          <w:tcPr>
            <w:tcW w:w="652" w:type="dxa"/>
          </w:tcPr>
          <w:p w14:paraId="0C9EE6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43" w:author="Camilo Andrés Díaz Gómez" w:date="2023-03-14T21:33:00Z"/>
                <w:rFonts w:cs="Times New Roman"/>
                <w:szCs w:val="24"/>
              </w:rPr>
            </w:pPr>
          </w:p>
        </w:tc>
        <w:tc>
          <w:tcPr>
            <w:tcW w:w="652" w:type="dxa"/>
          </w:tcPr>
          <w:p w14:paraId="46FA406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44" w:author="Camilo Andrés Díaz Gómez" w:date="2023-03-14T21:33:00Z"/>
                <w:rFonts w:cs="Times New Roman"/>
                <w:szCs w:val="24"/>
              </w:rPr>
            </w:pPr>
          </w:p>
        </w:tc>
        <w:tc>
          <w:tcPr>
            <w:tcW w:w="652" w:type="dxa"/>
          </w:tcPr>
          <w:p w14:paraId="0984BB3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45" w:author="Camilo Andrés Díaz Gómez" w:date="2023-03-14T21:33:00Z"/>
                <w:rFonts w:cs="Times New Roman"/>
                <w:szCs w:val="24"/>
              </w:rPr>
            </w:pPr>
          </w:p>
        </w:tc>
        <w:tc>
          <w:tcPr>
            <w:tcW w:w="652" w:type="dxa"/>
          </w:tcPr>
          <w:p w14:paraId="440E9E4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46" w:author="Camilo Andrés Díaz Gómez" w:date="2023-03-14T21:33:00Z"/>
                <w:rFonts w:cs="Times New Roman"/>
                <w:szCs w:val="24"/>
              </w:rPr>
            </w:pPr>
          </w:p>
        </w:tc>
        <w:tc>
          <w:tcPr>
            <w:tcW w:w="652" w:type="dxa"/>
          </w:tcPr>
          <w:p w14:paraId="7FDB8C5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47" w:author="Camilo Andrés Díaz Gómez" w:date="2023-03-14T21:33:00Z"/>
                <w:rFonts w:cs="Times New Roman"/>
                <w:szCs w:val="24"/>
              </w:rPr>
            </w:pPr>
          </w:p>
        </w:tc>
        <w:tc>
          <w:tcPr>
            <w:tcW w:w="548" w:type="dxa"/>
          </w:tcPr>
          <w:p w14:paraId="24A4EC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48" w:author="Camilo Andrés Díaz Gómez" w:date="2023-03-14T21:33:00Z"/>
                <w:rFonts w:cs="Times New Roman"/>
                <w:szCs w:val="24"/>
              </w:rPr>
            </w:pPr>
          </w:p>
        </w:tc>
      </w:tr>
      <w:tr w:rsidR="002B569F" w:rsidRPr="002B569F" w14:paraId="4BA92075" w14:textId="77777777" w:rsidTr="001A2974">
        <w:trPr>
          <w:cnfStyle w:val="000000100000" w:firstRow="0" w:lastRow="0" w:firstColumn="0" w:lastColumn="0" w:oddVBand="0" w:evenVBand="0" w:oddHBand="1" w:evenHBand="0" w:firstRowFirstColumn="0" w:firstRowLastColumn="0" w:lastRowFirstColumn="0" w:lastRowLastColumn="0"/>
          <w:ins w:id="5149"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11278624" w14:textId="77777777" w:rsidR="00AE3134" w:rsidRPr="002B569F" w:rsidRDefault="00AE3134" w:rsidP="002B569F">
            <w:pPr>
              <w:jc w:val="center"/>
              <w:rPr>
                <w:ins w:id="5150" w:author="Camilo Andrés Díaz Gómez" w:date="2023-03-14T21:33:00Z"/>
                <w:rFonts w:cs="Times New Roman"/>
                <w:color w:val="auto"/>
                <w:szCs w:val="24"/>
                <w:rPrChange w:id="5151" w:author="Camilo Andrés Díaz Gómez" w:date="2023-03-28T17:42:00Z">
                  <w:rPr>
                    <w:ins w:id="5152" w:author="Camilo Andrés Díaz Gómez" w:date="2023-03-14T21:33:00Z"/>
                    <w:rFonts w:cs="Times New Roman"/>
                    <w:szCs w:val="24"/>
                  </w:rPr>
                </w:rPrChange>
              </w:rPr>
            </w:pPr>
            <w:ins w:id="5153" w:author="Camilo Andrés Díaz Gómez" w:date="2023-03-14T21:33:00Z">
              <w:r w:rsidRPr="002B569F">
                <w:rPr>
                  <w:rFonts w:cs="Times New Roman"/>
                  <w:szCs w:val="24"/>
                </w:rPr>
                <w:t>Act. #6</w:t>
              </w:r>
            </w:ins>
          </w:p>
        </w:tc>
        <w:tc>
          <w:tcPr>
            <w:tcW w:w="993" w:type="dxa"/>
          </w:tcPr>
          <w:p w14:paraId="3451BAB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54" w:author="Camilo Andrés Díaz Gómez" w:date="2023-03-14T21:33:00Z"/>
                <w:rFonts w:cs="Times New Roman"/>
                <w:szCs w:val="24"/>
              </w:rPr>
            </w:pPr>
          </w:p>
        </w:tc>
        <w:tc>
          <w:tcPr>
            <w:tcW w:w="708" w:type="dxa"/>
          </w:tcPr>
          <w:p w14:paraId="3E74DBB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55" w:author="Camilo Andrés Díaz Gómez" w:date="2023-03-14T21:33:00Z"/>
                <w:rFonts w:cs="Times New Roman"/>
                <w:szCs w:val="24"/>
              </w:rPr>
            </w:pPr>
          </w:p>
        </w:tc>
        <w:tc>
          <w:tcPr>
            <w:tcW w:w="709" w:type="dxa"/>
          </w:tcPr>
          <w:p w14:paraId="241CEDA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56" w:author="Camilo Andrés Díaz Gómez" w:date="2023-03-14T21:33:00Z"/>
                <w:rFonts w:cs="Times New Roman"/>
                <w:szCs w:val="24"/>
              </w:rPr>
            </w:pPr>
          </w:p>
        </w:tc>
        <w:tc>
          <w:tcPr>
            <w:tcW w:w="709" w:type="dxa"/>
            <w:shd w:val="clear" w:color="auto" w:fill="D9E2F3" w:themeFill="accent1" w:themeFillTint="33"/>
          </w:tcPr>
          <w:p w14:paraId="04D58C5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57" w:author="Camilo Andrés Díaz Gómez" w:date="2023-03-14T21:33:00Z"/>
                <w:rFonts w:cs="Times New Roman"/>
                <w:szCs w:val="24"/>
              </w:rPr>
            </w:pPr>
            <w:ins w:id="5158" w:author="Camilo Andrés Díaz Gómez" w:date="2023-03-14T21:33:00Z">
              <w:r w:rsidRPr="002B569F">
                <w:rPr>
                  <w:rFonts w:cs="Times New Roman"/>
                  <w:szCs w:val="24"/>
                </w:rPr>
                <w:t>X</w:t>
              </w:r>
            </w:ins>
          </w:p>
        </w:tc>
        <w:tc>
          <w:tcPr>
            <w:tcW w:w="709" w:type="dxa"/>
          </w:tcPr>
          <w:p w14:paraId="0F759E5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59" w:author="Camilo Andrés Díaz Gómez" w:date="2023-03-14T21:33:00Z"/>
                <w:rFonts w:cs="Times New Roman"/>
                <w:szCs w:val="24"/>
              </w:rPr>
            </w:pPr>
          </w:p>
        </w:tc>
        <w:tc>
          <w:tcPr>
            <w:tcW w:w="708" w:type="dxa"/>
          </w:tcPr>
          <w:p w14:paraId="2E47C3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60" w:author="Camilo Andrés Díaz Gómez" w:date="2023-03-14T21:33:00Z"/>
                <w:rFonts w:cs="Times New Roman"/>
                <w:szCs w:val="24"/>
              </w:rPr>
            </w:pPr>
          </w:p>
        </w:tc>
        <w:tc>
          <w:tcPr>
            <w:tcW w:w="754" w:type="dxa"/>
          </w:tcPr>
          <w:p w14:paraId="121A33B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61" w:author="Camilo Andrés Díaz Gómez" w:date="2023-03-14T21:33:00Z"/>
                <w:rFonts w:cs="Times New Roman"/>
                <w:szCs w:val="24"/>
              </w:rPr>
            </w:pPr>
          </w:p>
        </w:tc>
        <w:tc>
          <w:tcPr>
            <w:tcW w:w="652" w:type="dxa"/>
          </w:tcPr>
          <w:p w14:paraId="123E8F3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62" w:author="Camilo Andrés Díaz Gómez" w:date="2023-03-14T21:33:00Z"/>
                <w:rFonts w:cs="Times New Roman"/>
                <w:szCs w:val="24"/>
              </w:rPr>
            </w:pPr>
          </w:p>
        </w:tc>
        <w:tc>
          <w:tcPr>
            <w:tcW w:w="652" w:type="dxa"/>
          </w:tcPr>
          <w:p w14:paraId="05089FA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63" w:author="Camilo Andrés Díaz Gómez" w:date="2023-03-14T21:33:00Z"/>
                <w:rFonts w:cs="Times New Roman"/>
                <w:szCs w:val="24"/>
              </w:rPr>
            </w:pPr>
          </w:p>
        </w:tc>
        <w:tc>
          <w:tcPr>
            <w:tcW w:w="655" w:type="dxa"/>
          </w:tcPr>
          <w:p w14:paraId="36E264E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64" w:author="Camilo Andrés Díaz Gómez" w:date="2023-03-14T21:33:00Z"/>
                <w:rFonts w:cs="Times New Roman"/>
                <w:szCs w:val="24"/>
              </w:rPr>
            </w:pPr>
          </w:p>
        </w:tc>
        <w:tc>
          <w:tcPr>
            <w:tcW w:w="652" w:type="dxa"/>
          </w:tcPr>
          <w:p w14:paraId="2645961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65" w:author="Camilo Andrés Díaz Gómez" w:date="2023-03-14T21:33:00Z"/>
                <w:rFonts w:cs="Times New Roman"/>
                <w:szCs w:val="24"/>
              </w:rPr>
            </w:pPr>
          </w:p>
        </w:tc>
        <w:tc>
          <w:tcPr>
            <w:tcW w:w="652" w:type="dxa"/>
          </w:tcPr>
          <w:p w14:paraId="569C7FB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66" w:author="Camilo Andrés Díaz Gómez" w:date="2023-03-14T21:33:00Z"/>
                <w:rFonts w:cs="Times New Roman"/>
                <w:szCs w:val="24"/>
              </w:rPr>
            </w:pPr>
          </w:p>
        </w:tc>
        <w:tc>
          <w:tcPr>
            <w:tcW w:w="652" w:type="dxa"/>
          </w:tcPr>
          <w:p w14:paraId="4CDD987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67" w:author="Camilo Andrés Díaz Gómez" w:date="2023-03-14T21:33:00Z"/>
                <w:rFonts w:cs="Times New Roman"/>
                <w:szCs w:val="24"/>
              </w:rPr>
            </w:pPr>
          </w:p>
        </w:tc>
        <w:tc>
          <w:tcPr>
            <w:tcW w:w="652" w:type="dxa"/>
          </w:tcPr>
          <w:p w14:paraId="6C2F753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68" w:author="Camilo Andrés Díaz Gómez" w:date="2023-03-14T21:33:00Z"/>
                <w:rFonts w:cs="Times New Roman"/>
                <w:szCs w:val="24"/>
              </w:rPr>
            </w:pPr>
          </w:p>
        </w:tc>
        <w:tc>
          <w:tcPr>
            <w:tcW w:w="652" w:type="dxa"/>
          </w:tcPr>
          <w:p w14:paraId="73B059E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69" w:author="Camilo Andrés Díaz Gómez" w:date="2023-03-14T21:33:00Z"/>
                <w:rFonts w:cs="Times New Roman"/>
                <w:szCs w:val="24"/>
              </w:rPr>
            </w:pPr>
          </w:p>
        </w:tc>
        <w:tc>
          <w:tcPr>
            <w:tcW w:w="548" w:type="dxa"/>
          </w:tcPr>
          <w:p w14:paraId="4F74EEA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0" w:author="Camilo Andrés Díaz Gómez" w:date="2023-03-14T21:33:00Z"/>
                <w:rFonts w:cs="Times New Roman"/>
                <w:szCs w:val="24"/>
              </w:rPr>
            </w:pPr>
          </w:p>
        </w:tc>
      </w:tr>
      <w:tr w:rsidR="002B569F" w:rsidRPr="002B569F" w14:paraId="680239DD" w14:textId="77777777" w:rsidTr="001A2974">
        <w:trPr>
          <w:ins w:id="5171"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8FC6723" w14:textId="77777777" w:rsidR="00AE3134" w:rsidRPr="002B569F" w:rsidRDefault="00AE3134" w:rsidP="002B569F">
            <w:pPr>
              <w:jc w:val="center"/>
              <w:rPr>
                <w:ins w:id="5172" w:author="Camilo Andrés Díaz Gómez" w:date="2023-03-14T21:33:00Z"/>
                <w:rFonts w:cs="Times New Roman"/>
                <w:color w:val="auto"/>
                <w:szCs w:val="24"/>
                <w:rPrChange w:id="5173" w:author="Camilo Andrés Díaz Gómez" w:date="2023-03-28T17:42:00Z">
                  <w:rPr>
                    <w:ins w:id="5174" w:author="Camilo Andrés Díaz Gómez" w:date="2023-03-14T21:33:00Z"/>
                    <w:rFonts w:cs="Times New Roman"/>
                    <w:szCs w:val="24"/>
                  </w:rPr>
                </w:rPrChange>
              </w:rPr>
            </w:pPr>
            <w:ins w:id="5175" w:author="Camilo Andrés Díaz Gómez" w:date="2023-03-14T21:33:00Z">
              <w:r w:rsidRPr="002B569F">
                <w:rPr>
                  <w:rFonts w:cs="Times New Roman"/>
                  <w:szCs w:val="24"/>
                </w:rPr>
                <w:t>Act. #7</w:t>
              </w:r>
            </w:ins>
          </w:p>
        </w:tc>
        <w:tc>
          <w:tcPr>
            <w:tcW w:w="993" w:type="dxa"/>
          </w:tcPr>
          <w:p w14:paraId="060D9C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76" w:author="Camilo Andrés Díaz Gómez" w:date="2023-03-14T21:33:00Z"/>
                <w:rFonts w:cs="Times New Roman"/>
                <w:szCs w:val="24"/>
              </w:rPr>
            </w:pPr>
          </w:p>
        </w:tc>
        <w:tc>
          <w:tcPr>
            <w:tcW w:w="708" w:type="dxa"/>
          </w:tcPr>
          <w:p w14:paraId="533145A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77" w:author="Camilo Andrés Díaz Gómez" w:date="2023-03-14T21:33:00Z"/>
                <w:rFonts w:cs="Times New Roman"/>
                <w:szCs w:val="24"/>
              </w:rPr>
            </w:pPr>
          </w:p>
        </w:tc>
        <w:tc>
          <w:tcPr>
            <w:tcW w:w="709" w:type="dxa"/>
          </w:tcPr>
          <w:p w14:paraId="244A0D2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78" w:author="Camilo Andrés Díaz Gómez" w:date="2023-03-14T21:33:00Z"/>
                <w:rFonts w:cs="Times New Roman"/>
                <w:szCs w:val="24"/>
              </w:rPr>
            </w:pPr>
          </w:p>
        </w:tc>
        <w:tc>
          <w:tcPr>
            <w:tcW w:w="709" w:type="dxa"/>
            <w:shd w:val="clear" w:color="auto" w:fill="D9E2F3" w:themeFill="accent1" w:themeFillTint="33"/>
          </w:tcPr>
          <w:p w14:paraId="47E78A2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79" w:author="Camilo Andrés Díaz Gómez" w:date="2023-03-14T21:33:00Z"/>
                <w:rFonts w:cs="Times New Roman"/>
                <w:szCs w:val="24"/>
              </w:rPr>
            </w:pPr>
            <w:ins w:id="5180" w:author="Camilo Andrés Díaz Gómez" w:date="2023-03-14T21:33:00Z">
              <w:r w:rsidRPr="002B569F">
                <w:rPr>
                  <w:rFonts w:cs="Times New Roman"/>
                  <w:szCs w:val="24"/>
                </w:rPr>
                <w:t>X</w:t>
              </w:r>
            </w:ins>
          </w:p>
        </w:tc>
        <w:tc>
          <w:tcPr>
            <w:tcW w:w="709" w:type="dxa"/>
          </w:tcPr>
          <w:p w14:paraId="18ACC79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81" w:author="Camilo Andrés Díaz Gómez" w:date="2023-03-14T21:33:00Z"/>
                <w:rFonts w:cs="Times New Roman"/>
                <w:szCs w:val="24"/>
              </w:rPr>
            </w:pPr>
          </w:p>
        </w:tc>
        <w:tc>
          <w:tcPr>
            <w:tcW w:w="708" w:type="dxa"/>
          </w:tcPr>
          <w:p w14:paraId="37721DF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82" w:author="Camilo Andrés Díaz Gómez" w:date="2023-03-14T21:33:00Z"/>
                <w:rFonts w:cs="Times New Roman"/>
                <w:szCs w:val="24"/>
              </w:rPr>
            </w:pPr>
          </w:p>
        </w:tc>
        <w:tc>
          <w:tcPr>
            <w:tcW w:w="754" w:type="dxa"/>
          </w:tcPr>
          <w:p w14:paraId="2FF436F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83" w:author="Camilo Andrés Díaz Gómez" w:date="2023-03-14T21:33:00Z"/>
                <w:rFonts w:cs="Times New Roman"/>
                <w:szCs w:val="24"/>
              </w:rPr>
            </w:pPr>
          </w:p>
        </w:tc>
        <w:tc>
          <w:tcPr>
            <w:tcW w:w="652" w:type="dxa"/>
          </w:tcPr>
          <w:p w14:paraId="46EE72D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84" w:author="Camilo Andrés Díaz Gómez" w:date="2023-03-14T21:33:00Z"/>
                <w:rFonts w:cs="Times New Roman"/>
                <w:szCs w:val="24"/>
              </w:rPr>
            </w:pPr>
          </w:p>
        </w:tc>
        <w:tc>
          <w:tcPr>
            <w:tcW w:w="652" w:type="dxa"/>
          </w:tcPr>
          <w:p w14:paraId="44B836F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85" w:author="Camilo Andrés Díaz Gómez" w:date="2023-03-14T21:33:00Z"/>
                <w:rFonts w:cs="Times New Roman"/>
                <w:szCs w:val="24"/>
              </w:rPr>
            </w:pPr>
          </w:p>
        </w:tc>
        <w:tc>
          <w:tcPr>
            <w:tcW w:w="655" w:type="dxa"/>
          </w:tcPr>
          <w:p w14:paraId="6A205BB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86" w:author="Camilo Andrés Díaz Gómez" w:date="2023-03-14T21:33:00Z"/>
                <w:rFonts w:cs="Times New Roman"/>
                <w:szCs w:val="24"/>
              </w:rPr>
            </w:pPr>
          </w:p>
        </w:tc>
        <w:tc>
          <w:tcPr>
            <w:tcW w:w="652" w:type="dxa"/>
          </w:tcPr>
          <w:p w14:paraId="766A929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87" w:author="Camilo Andrés Díaz Gómez" w:date="2023-03-14T21:33:00Z"/>
                <w:rFonts w:cs="Times New Roman"/>
                <w:szCs w:val="24"/>
              </w:rPr>
            </w:pPr>
          </w:p>
        </w:tc>
        <w:tc>
          <w:tcPr>
            <w:tcW w:w="652" w:type="dxa"/>
          </w:tcPr>
          <w:p w14:paraId="71862C9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88" w:author="Camilo Andrés Díaz Gómez" w:date="2023-03-14T21:33:00Z"/>
                <w:rFonts w:cs="Times New Roman"/>
                <w:szCs w:val="24"/>
              </w:rPr>
            </w:pPr>
          </w:p>
        </w:tc>
        <w:tc>
          <w:tcPr>
            <w:tcW w:w="652" w:type="dxa"/>
          </w:tcPr>
          <w:p w14:paraId="43690A8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89" w:author="Camilo Andrés Díaz Gómez" w:date="2023-03-14T21:33:00Z"/>
                <w:rFonts w:cs="Times New Roman"/>
                <w:szCs w:val="24"/>
              </w:rPr>
            </w:pPr>
          </w:p>
        </w:tc>
        <w:tc>
          <w:tcPr>
            <w:tcW w:w="652" w:type="dxa"/>
          </w:tcPr>
          <w:p w14:paraId="2FC4972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0" w:author="Camilo Andrés Díaz Gómez" w:date="2023-03-14T21:33:00Z"/>
                <w:rFonts w:cs="Times New Roman"/>
                <w:szCs w:val="24"/>
              </w:rPr>
            </w:pPr>
          </w:p>
        </w:tc>
        <w:tc>
          <w:tcPr>
            <w:tcW w:w="652" w:type="dxa"/>
          </w:tcPr>
          <w:p w14:paraId="23E7BE6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1" w:author="Camilo Andrés Díaz Gómez" w:date="2023-03-14T21:33:00Z"/>
                <w:rFonts w:cs="Times New Roman"/>
                <w:szCs w:val="24"/>
              </w:rPr>
            </w:pPr>
          </w:p>
        </w:tc>
        <w:tc>
          <w:tcPr>
            <w:tcW w:w="548" w:type="dxa"/>
          </w:tcPr>
          <w:p w14:paraId="0C7FA22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2" w:author="Camilo Andrés Díaz Gómez" w:date="2023-03-14T21:33:00Z"/>
                <w:rFonts w:cs="Times New Roman"/>
                <w:szCs w:val="24"/>
              </w:rPr>
            </w:pPr>
          </w:p>
        </w:tc>
      </w:tr>
      <w:tr w:rsidR="002B569F" w:rsidRPr="002B569F" w14:paraId="12FC937F" w14:textId="77777777" w:rsidTr="001A2974">
        <w:trPr>
          <w:cnfStyle w:val="000000100000" w:firstRow="0" w:lastRow="0" w:firstColumn="0" w:lastColumn="0" w:oddVBand="0" w:evenVBand="0" w:oddHBand="1" w:evenHBand="0" w:firstRowFirstColumn="0" w:firstRowLastColumn="0" w:lastRowFirstColumn="0" w:lastRowLastColumn="0"/>
          <w:ins w:id="5193"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DF50243" w14:textId="77777777" w:rsidR="00AE3134" w:rsidRPr="002B569F" w:rsidRDefault="00AE3134" w:rsidP="002B569F">
            <w:pPr>
              <w:jc w:val="center"/>
              <w:rPr>
                <w:ins w:id="5194" w:author="Camilo Andrés Díaz Gómez" w:date="2023-03-14T21:33:00Z"/>
                <w:rFonts w:cs="Times New Roman"/>
                <w:color w:val="auto"/>
                <w:szCs w:val="24"/>
                <w:rPrChange w:id="5195" w:author="Camilo Andrés Díaz Gómez" w:date="2023-03-28T17:42:00Z">
                  <w:rPr>
                    <w:ins w:id="5196" w:author="Camilo Andrés Díaz Gómez" w:date="2023-03-14T21:33:00Z"/>
                    <w:rFonts w:cs="Times New Roman"/>
                    <w:szCs w:val="24"/>
                  </w:rPr>
                </w:rPrChange>
              </w:rPr>
            </w:pPr>
            <w:ins w:id="5197" w:author="Camilo Andrés Díaz Gómez" w:date="2023-03-14T21:33:00Z">
              <w:r w:rsidRPr="002B569F">
                <w:rPr>
                  <w:rFonts w:cs="Times New Roman"/>
                  <w:szCs w:val="24"/>
                </w:rPr>
                <w:t>Act. #8</w:t>
              </w:r>
            </w:ins>
          </w:p>
        </w:tc>
        <w:tc>
          <w:tcPr>
            <w:tcW w:w="993" w:type="dxa"/>
          </w:tcPr>
          <w:p w14:paraId="7B64A37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98" w:author="Camilo Andrés Díaz Gómez" w:date="2023-03-14T21:33:00Z"/>
                <w:rFonts w:cs="Times New Roman"/>
                <w:szCs w:val="24"/>
              </w:rPr>
            </w:pPr>
          </w:p>
        </w:tc>
        <w:tc>
          <w:tcPr>
            <w:tcW w:w="708" w:type="dxa"/>
          </w:tcPr>
          <w:p w14:paraId="5EE1333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99" w:author="Camilo Andrés Díaz Gómez" w:date="2023-03-14T21:33:00Z"/>
                <w:rFonts w:cs="Times New Roman"/>
                <w:szCs w:val="24"/>
              </w:rPr>
            </w:pPr>
          </w:p>
        </w:tc>
        <w:tc>
          <w:tcPr>
            <w:tcW w:w="709" w:type="dxa"/>
          </w:tcPr>
          <w:p w14:paraId="0076134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00" w:author="Camilo Andrés Díaz Gómez" w:date="2023-03-14T21:33:00Z"/>
                <w:rFonts w:cs="Times New Roman"/>
                <w:szCs w:val="24"/>
              </w:rPr>
            </w:pPr>
          </w:p>
        </w:tc>
        <w:tc>
          <w:tcPr>
            <w:tcW w:w="709" w:type="dxa"/>
            <w:shd w:val="clear" w:color="auto" w:fill="D9E2F3" w:themeFill="accent1" w:themeFillTint="33"/>
          </w:tcPr>
          <w:p w14:paraId="4CCF60C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01" w:author="Camilo Andrés Díaz Gómez" w:date="2023-03-14T21:33:00Z"/>
                <w:rFonts w:cs="Times New Roman"/>
                <w:szCs w:val="24"/>
              </w:rPr>
            </w:pPr>
            <w:ins w:id="5202" w:author="Camilo Andrés Díaz Gómez" w:date="2023-03-14T21:33:00Z">
              <w:r w:rsidRPr="002B569F">
                <w:rPr>
                  <w:rFonts w:cs="Times New Roman"/>
                  <w:szCs w:val="24"/>
                </w:rPr>
                <w:t>X</w:t>
              </w:r>
            </w:ins>
          </w:p>
        </w:tc>
        <w:tc>
          <w:tcPr>
            <w:tcW w:w="709" w:type="dxa"/>
            <w:shd w:val="clear" w:color="auto" w:fill="D9E2F3" w:themeFill="accent1" w:themeFillTint="33"/>
          </w:tcPr>
          <w:p w14:paraId="4AC0195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03" w:author="Camilo Andrés Díaz Gómez" w:date="2023-03-14T21:33:00Z"/>
                <w:rFonts w:cs="Times New Roman"/>
                <w:szCs w:val="24"/>
              </w:rPr>
            </w:pPr>
            <w:ins w:id="5204" w:author="Camilo Andrés Díaz Gómez" w:date="2023-03-14T21:33:00Z">
              <w:r w:rsidRPr="002B569F">
                <w:rPr>
                  <w:rFonts w:cs="Times New Roman"/>
                  <w:szCs w:val="24"/>
                </w:rPr>
                <w:t>X</w:t>
              </w:r>
            </w:ins>
          </w:p>
        </w:tc>
        <w:tc>
          <w:tcPr>
            <w:tcW w:w="708" w:type="dxa"/>
          </w:tcPr>
          <w:p w14:paraId="4699179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05" w:author="Camilo Andrés Díaz Gómez" w:date="2023-03-14T21:33:00Z"/>
                <w:rFonts w:cs="Times New Roman"/>
                <w:szCs w:val="24"/>
              </w:rPr>
            </w:pPr>
          </w:p>
        </w:tc>
        <w:tc>
          <w:tcPr>
            <w:tcW w:w="754" w:type="dxa"/>
          </w:tcPr>
          <w:p w14:paraId="7A2BC94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06" w:author="Camilo Andrés Díaz Gómez" w:date="2023-03-14T21:33:00Z"/>
                <w:rFonts w:cs="Times New Roman"/>
                <w:szCs w:val="24"/>
              </w:rPr>
            </w:pPr>
          </w:p>
        </w:tc>
        <w:tc>
          <w:tcPr>
            <w:tcW w:w="652" w:type="dxa"/>
          </w:tcPr>
          <w:p w14:paraId="7CD5DAE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07" w:author="Camilo Andrés Díaz Gómez" w:date="2023-03-14T21:33:00Z"/>
                <w:rFonts w:cs="Times New Roman"/>
                <w:szCs w:val="24"/>
              </w:rPr>
            </w:pPr>
          </w:p>
        </w:tc>
        <w:tc>
          <w:tcPr>
            <w:tcW w:w="652" w:type="dxa"/>
          </w:tcPr>
          <w:p w14:paraId="333B7A4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08" w:author="Camilo Andrés Díaz Gómez" w:date="2023-03-14T21:33:00Z"/>
                <w:rFonts w:cs="Times New Roman"/>
                <w:szCs w:val="24"/>
              </w:rPr>
            </w:pPr>
          </w:p>
        </w:tc>
        <w:tc>
          <w:tcPr>
            <w:tcW w:w="655" w:type="dxa"/>
          </w:tcPr>
          <w:p w14:paraId="0BCDDB3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09" w:author="Camilo Andrés Díaz Gómez" w:date="2023-03-14T21:33:00Z"/>
                <w:rFonts w:cs="Times New Roman"/>
                <w:szCs w:val="24"/>
              </w:rPr>
            </w:pPr>
          </w:p>
        </w:tc>
        <w:tc>
          <w:tcPr>
            <w:tcW w:w="652" w:type="dxa"/>
          </w:tcPr>
          <w:p w14:paraId="735FB1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10" w:author="Camilo Andrés Díaz Gómez" w:date="2023-03-14T21:33:00Z"/>
                <w:rFonts w:cs="Times New Roman"/>
                <w:szCs w:val="24"/>
              </w:rPr>
            </w:pPr>
          </w:p>
        </w:tc>
        <w:tc>
          <w:tcPr>
            <w:tcW w:w="652" w:type="dxa"/>
          </w:tcPr>
          <w:p w14:paraId="3924E5B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11" w:author="Camilo Andrés Díaz Gómez" w:date="2023-03-14T21:33:00Z"/>
                <w:rFonts w:cs="Times New Roman"/>
                <w:szCs w:val="24"/>
              </w:rPr>
            </w:pPr>
          </w:p>
        </w:tc>
        <w:tc>
          <w:tcPr>
            <w:tcW w:w="652" w:type="dxa"/>
          </w:tcPr>
          <w:p w14:paraId="578DE46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12" w:author="Camilo Andrés Díaz Gómez" w:date="2023-03-14T21:33:00Z"/>
                <w:rFonts w:cs="Times New Roman"/>
                <w:szCs w:val="24"/>
              </w:rPr>
            </w:pPr>
          </w:p>
        </w:tc>
        <w:tc>
          <w:tcPr>
            <w:tcW w:w="652" w:type="dxa"/>
          </w:tcPr>
          <w:p w14:paraId="79809A2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13" w:author="Camilo Andrés Díaz Gómez" w:date="2023-03-14T21:33:00Z"/>
                <w:rFonts w:cs="Times New Roman"/>
                <w:szCs w:val="24"/>
              </w:rPr>
            </w:pPr>
          </w:p>
        </w:tc>
        <w:tc>
          <w:tcPr>
            <w:tcW w:w="652" w:type="dxa"/>
          </w:tcPr>
          <w:p w14:paraId="55A7071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14" w:author="Camilo Andrés Díaz Gómez" w:date="2023-03-14T21:33:00Z"/>
                <w:rFonts w:cs="Times New Roman"/>
                <w:szCs w:val="24"/>
              </w:rPr>
            </w:pPr>
          </w:p>
        </w:tc>
        <w:tc>
          <w:tcPr>
            <w:tcW w:w="548" w:type="dxa"/>
          </w:tcPr>
          <w:p w14:paraId="03C6C78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15" w:author="Camilo Andrés Díaz Gómez" w:date="2023-03-14T21:33:00Z"/>
                <w:rFonts w:cs="Times New Roman"/>
                <w:szCs w:val="24"/>
              </w:rPr>
            </w:pPr>
          </w:p>
        </w:tc>
      </w:tr>
      <w:tr w:rsidR="002B569F" w:rsidRPr="002B569F" w14:paraId="2D758914" w14:textId="77777777" w:rsidTr="001A2974">
        <w:trPr>
          <w:ins w:id="521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E929596" w14:textId="77777777" w:rsidR="00AE3134" w:rsidRPr="002B569F" w:rsidRDefault="00AE3134" w:rsidP="002B569F">
            <w:pPr>
              <w:jc w:val="center"/>
              <w:rPr>
                <w:ins w:id="5217" w:author="Camilo Andrés Díaz Gómez" w:date="2023-03-14T21:33:00Z"/>
                <w:rFonts w:cs="Times New Roman"/>
                <w:color w:val="auto"/>
                <w:szCs w:val="24"/>
                <w:rPrChange w:id="5218" w:author="Camilo Andrés Díaz Gómez" w:date="2023-03-28T17:42:00Z">
                  <w:rPr>
                    <w:ins w:id="5219" w:author="Camilo Andrés Díaz Gómez" w:date="2023-03-14T21:33:00Z"/>
                    <w:rFonts w:cs="Times New Roman"/>
                    <w:szCs w:val="24"/>
                  </w:rPr>
                </w:rPrChange>
              </w:rPr>
            </w:pPr>
            <w:ins w:id="5220" w:author="Camilo Andrés Díaz Gómez" w:date="2023-03-14T21:33:00Z">
              <w:r w:rsidRPr="002B569F">
                <w:rPr>
                  <w:rFonts w:cs="Times New Roman"/>
                  <w:szCs w:val="24"/>
                </w:rPr>
                <w:t>Act. #9</w:t>
              </w:r>
            </w:ins>
          </w:p>
        </w:tc>
        <w:tc>
          <w:tcPr>
            <w:tcW w:w="993" w:type="dxa"/>
          </w:tcPr>
          <w:p w14:paraId="0881806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1" w:author="Camilo Andrés Díaz Gómez" w:date="2023-03-14T21:33:00Z"/>
                <w:rFonts w:cs="Times New Roman"/>
                <w:szCs w:val="24"/>
              </w:rPr>
            </w:pPr>
          </w:p>
        </w:tc>
        <w:tc>
          <w:tcPr>
            <w:tcW w:w="708" w:type="dxa"/>
          </w:tcPr>
          <w:p w14:paraId="6B287C7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2" w:author="Camilo Andrés Díaz Gómez" w:date="2023-03-14T21:33:00Z"/>
                <w:rFonts w:cs="Times New Roman"/>
                <w:szCs w:val="24"/>
              </w:rPr>
            </w:pPr>
          </w:p>
        </w:tc>
        <w:tc>
          <w:tcPr>
            <w:tcW w:w="709" w:type="dxa"/>
          </w:tcPr>
          <w:p w14:paraId="0B3C854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3" w:author="Camilo Andrés Díaz Gómez" w:date="2023-03-14T21:33:00Z"/>
                <w:rFonts w:cs="Times New Roman"/>
                <w:szCs w:val="24"/>
              </w:rPr>
            </w:pPr>
          </w:p>
        </w:tc>
        <w:tc>
          <w:tcPr>
            <w:tcW w:w="709" w:type="dxa"/>
          </w:tcPr>
          <w:p w14:paraId="2BD2B65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4" w:author="Camilo Andrés Díaz Gómez" w:date="2023-03-14T21:33:00Z"/>
                <w:rFonts w:cs="Times New Roman"/>
                <w:szCs w:val="24"/>
              </w:rPr>
            </w:pPr>
          </w:p>
        </w:tc>
        <w:tc>
          <w:tcPr>
            <w:tcW w:w="709" w:type="dxa"/>
            <w:shd w:val="clear" w:color="auto" w:fill="FBE4D5" w:themeFill="accent2" w:themeFillTint="33"/>
          </w:tcPr>
          <w:p w14:paraId="4DA8DEA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5" w:author="Camilo Andrés Díaz Gómez" w:date="2023-03-14T21:33:00Z"/>
                <w:rFonts w:cs="Times New Roman"/>
                <w:szCs w:val="24"/>
              </w:rPr>
            </w:pPr>
            <w:ins w:id="5226" w:author="Camilo Andrés Díaz Gómez" w:date="2023-03-14T21:33:00Z">
              <w:r w:rsidRPr="002B569F">
                <w:rPr>
                  <w:rFonts w:cs="Times New Roman"/>
                  <w:szCs w:val="24"/>
                </w:rPr>
                <w:t>X</w:t>
              </w:r>
            </w:ins>
          </w:p>
        </w:tc>
        <w:tc>
          <w:tcPr>
            <w:tcW w:w="708" w:type="dxa"/>
          </w:tcPr>
          <w:p w14:paraId="627259F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7" w:author="Camilo Andrés Díaz Gómez" w:date="2023-03-14T21:33:00Z"/>
                <w:rFonts w:cs="Times New Roman"/>
                <w:szCs w:val="24"/>
              </w:rPr>
            </w:pPr>
          </w:p>
        </w:tc>
        <w:tc>
          <w:tcPr>
            <w:tcW w:w="754" w:type="dxa"/>
          </w:tcPr>
          <w:p w14:paraId="57F387B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8" w:author="Camilo Andrés Díaz Gómez" w:date="2023-03-14T21:33:00Z"/>
                <w:rFonts w:cs="Times New Roman"/>
                <w:szCs w:val="24"/>
              </w:rPr>
            </w:pPr>
          </w:p>
        </w:tc>
        <w:tc>
          <w:tcPr>
            <w:tcW w:w="652" w:type="dxa"/>
          </w:tcPr>
          <w:p w14:paraId="34AA6FE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9" w:author="Camilo Andrés Díaz Gómez" w:date="2023-03-14T21:33:00Z"/>
                <w:rFonts w:cs="Times New Roman"/>
                <w:szCs w:val="24"/>
              </w:rPr>
            </w:pPr>
          </w:p>
        </w:tc>
        <w:tc>
          <w:tcPr>
            <w:tcW w:w="652" w:type="dxa"/>
          </w:tcPr>
          <w:p w14:paraId="099353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0" w:author="Camilo Andrés Díaz Gómez" w:date="2023-03-14T21:33:00Z"/>
                <w:rFonts w:cs="Times New Roman"/>
                <w:szCs w:val="24"/>
              </w:rPr>
            </w:pPr>
          </w:p>
        </w:tc>
        <w:tc>
          <w:tcPr>
            <w:tcW w:w="655" w:type="dxa"/>
          </w:tcPr>
          <w:p w14:paraId="73FEB3A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1" w:author="Camilo Andrés Díaz Gómez" w:date="2023-03-14T21:33:00Z"/>
                <w:rFonts w:cs="Times New Roman"/>
                <w:szCs w:val="24"/>
              </w:rPr>
            </w:pPr>
          </w:p>
        </w:tc>
        <w:tc>
          <w:tcPr>
            <w:tcW w:w="652" w:type="dxa"/>
          </w:tcPr>
          <w:p w14:paraId="0D3EB4E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2" w:author="Camilo Andrés Díaz Gómez" w:date="2023-03-14T21:33:00Z"/>
                <w:rFonts w:cs="Times New Roman"/>
                <w:szCs w:val="24"/>
              </w:rPr>
            </w:pPr>
          </w:p>
        </w:tc>
        <w:tc>
          <w:tcPr>
            <w:tcW w:w="652" w:type="dxa"/>
          </w:tcPr>
          <w:p w14:paraId="39AFEF3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3" w:author="Camilo Andrés Díaz Gómez" w:date="2023-03-14T21:33:00Z"/>
                <w:rFonts w:cs="Times New Roman"/>
                <w:szCs w:val="24"/>
              </w:rPr>
            </w:pPr>
          </w:p>
        </w:tc>
        <w:tc>
          <w:tcPr>
            <w:tcW w:w="652" w:type="dxa"/>
          </w:tcPr>
          <w:p w14:paraId="2D7817B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4" w:author="Camilo Andrés Díaz Gómez" w:date="2023-03-14T21:33:00Z"/>
                <w:rFonts w:cs="Times New Roman"/>
                <w:szCs w:val="24"/>
              </w:rPr>
            </w:pPr>
          </w:p>
        </w:tc>
        <w:tc>
          <w:tcPr>
            <w:tcW w:w="652" w:type="dxa"/>
          </w:tcPr>
          <w:p w14:paraId="7333D84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5" w:author="Camilo Andrés Díaz Gómez" w:date="2023-03-14T21:33:00Z"/>
                <w:rFonts w:cs="Times New Roman"/>
                <w:szCs w:val="24"/>
              </w:rPr>
            </w:pPr>
          </w:p>
        </w:tc>
        <w:tc>
          <w:tcPr>
            <w:tcW w:w="652" w:type="dxa"/>
          </w:tcPr>
          <w:p w14:paraId="26FCBFC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6" w:author="Camilo Andrés Díaz Gómez" w:date="2023-03-14T21:33:00Z"/>
                <w:rFonts w:cs="Times New Roman"/>
                <w:szCs w:val="24"/>
              </w:rPr>
            </w:pPr>
          </w:p>
        </w:tc>
        <w:tc>
          <w:tcPr>
            <w:tcW w:w="548" w:type="dxa"/>
          </w:tcPr>
          <w:p w14:paraId="4955568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7" w:author="Camilo Andrés Díaz Gómez" w:date="2023-03-14T21:33:00Z"/>
                <w:rFonts w:cs="Times New Roman"/>
                <w:szCs w:val="24"/>
              </w:rPr>
            </w:pPr>
          </w:p>
        </w:tc>
      </w:tr>
      <w:tr w:rsidR="002B569F" w:rsidRPr="002B569F" w14:paraId="26DCC2A7" w14:textId="77777777" w:rsidTr="001A2974">
        <w:trPr>
          <w:cnfStyle w:val="000000100000" w:firstRow="0" w:lastRow="0" w:firstColumn="0" w:lastColumn="0" w:oddVBand="0" w:evenVBand="0" w:oddHBand="1" w:evenHBand="0" w:firstRowFirstColumn="0" w:firstRowLastColumn="0" w:lastRowFirstColumn="0" w:lastRowLastColumn="0"/>
          <w:ins w:id="523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23555FB" w14:textId="77777777" w:rsidR="00AE3134" w:rsidRPr="002B569F" w:rsidRDefault="00AE3134" w:rsidP="002B569F">
            <w:pPr>
              <w:jc w:val="center"/>
              <w:rPr>
                <w:ins w:id="5239" w:author="Camilo Andrés Díaz Gómez" w:date="2023-03-14T21:33:00Z"/>
                <w:rFonts w:cs="Times New Roman"/>
                <w:color w:val="auto"/>
                <w:szCs w:val="24"/>
                <w:rPrChange w:id="5240" w:author="Camilo Andrés Díaz Gómez" w:date="2023-03-28T17:42:00Z">
                  <w:rPr>
                    <w:ins w:id="5241" w:author="Camilo Andrés Díaz Gómez" w:date="2023-03-14T21:33:00Z"/>
                    <w:rFonts w:cs="Times New Roman"/>
                    <w:szCs w:val="24"/>
                  </w:rPr>
                </w:rPrChange>
              </w:rPr>
            </w:pPr>
            <w:ins w:id="5242" w:author="Camilo Andrés Díaz Gómez" w:date="2023-03-14T21:33:00Z">
              <w:r w:rsidRPr="002B569F">
                <w:rPr>
                  <w:rFonts w:cs="Times New Roman"/>
                  <w:szCs w:val="24"/>
                </w:rPr>
                <w:t>Act. #10</w:t>
              </w:r>
            </w:ins>
          </w:p>
        </w:tc>
        <w:tc>
          <w:tcPr>
            <w:tcW w:w="993" w:type="dxa"/>
          </w:tcPr>
          <w:p w14:paraId="533023A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43" w:author="Camilo Andrés Díaz Gómez" w:date="2023-03-14T21:33:00Z"/>
                <w:rFonts w:cs="Times New Roman"/>
                <w:szCs w:val="24"/>
              </w:rPr>
            </w:pPr>
          </w:p>
        </w:tc>
        <w:tc>
          <w:tcPr>
            <w:tcW w:w="708" w:type="dxa"/>
          </w:tcPr>
          <w:p w14:paraId="78D46A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44" w:author="Camilo Andrés Díaz Gómez" w:date="2023-03-14T21:33:00Z"/>
                <w:rFonts w:cs="Times New Roman"/>
                <w:szCs w:val="24"/>
              </w:rPr>
            </w:pPr>
          </w:p>
        </w:tc>
        <w:tc>
          <w:tcPr>
            <w:tcW w:w="709" w:type="dxa"/>
          </w:tcPr>
          <w:p w14:paraId="07FD0D0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45" w:author="Camilo Andrés Díaz Gómez" w:date="2023-03-14T21:33:00Z"/>
                <w:rFonts w:cs="Times New Roman"/>
                <w:szCs w:val="24"/>
              </w:rPr>
            </w:pPr>
          </w:p>
        </w:tc>
        <w:tc>
          <w:tcPr>
            <w:tcW w:w="709" w:type="dxa"/>
          </w:tcPr>
          <w:p w14:paraId="11E91E5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46" w:author="Camilo Andrés Díaz Gómez" w:date="2023-03-14T21:33:00Z"/>
                <w:rFonts w:cs="Times New Roman"/>
                <w:szCs w:val="24"/>
              </w:rPr>
            </w:pPr>
          </w:p>
        </w:tc>
        <w:tc>
          <w:tcPr>
            <w:tcW w:w="709" w:type="dxa"/>
            <w:shd w:val="clear" w:color="auto" w:fill="FBE4D5" w:themeFill="accent2" w:themeFillTint="33"/>
          </w:tcPr>
          <w:p w14:paraId="373E62F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47" w:author="Camilo Andrés Díaz Gómez" w:date="2023-03-14T21:33:00Z"/>
                <w:rFonts w:cs="Times New Roman"/>
                <w:szCs w:val="24"/>
              </w:rPr>
            </w:pPr>
            <w:ins w:id="5248" w:author="Camilo Andrés Díaz Gómez" w:date="2023-03-14T21:33:00Z">
              <w:r w:rsidRPr="002B569F">
                <w:rPr>
                  <w:rFonts w:cs="Times New Roman"/>
                  <w:szCs w:val="24"/>
                </w:rPr>
                <w:t>X</w:t>
              </w:r>
            </w:ins>
          </w:p>
        </w:tc>
        <w:tc>
          <w:tcPr>
            <w:tcW w:w="708" w:type="dxa"/>
            <w:shd w:val="clear" w:color="auto" w:fill="FBE4D5" w:themeFill="accent2" w:themeFillTint="33"/>
          </w:tcPr>
          <w:p w14:paraId="6F67C31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49" w:author="Camilo Andrés Díaz Gómez" w:date="2023-03-14T21:33:00Z"/>
                <w:rFonts w:cs="Times New Roman"/>
                <w:szCs w:val="24"/>
              </w:rPr>
            </w:pPr>
            <w:ins w:id="5250" w:author="Camilo Andrés Díaz Gómez" w:date="2023-03-14T21:33:00Z">
              <w:r w:rsidRPr="002B569F">
                <w:rPr>
                  <w:rFonts w:cs="Times New Roman"/>
                  <w:szCs w:val="24"/>
                </w:rPr>
                <w:t>X</w:t>
              </w:r>
            </w:ins>
          </w:p>
        </w:tc>
        <w:tc>
          <w:tcPr>
            <w:tcW w:w="754" w:type="dxa"/>
          </w:tcPr>
          <w:p w14:paraId="7AB46B5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1" w:author="Camilo Andrés Díaz Gómez" w:date="2023-03-14T21:33:00Z"/>
                <w:rFonts w:cs="Times New Roman"/>
                <w:szCs w:val="24"/>
              </w:rPr>
            </w:pPr>
          </w:p>
        </w:tc>
        <w:tc>
          <w:tcPr>
            <w:tcW w:w="652" w:type="dxa"/>
          </w:tcPr>
          <w:p w14:paraId="76872A7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2" w:author="Camilo Andrés Díaz Gómez" w:date="2023-03-14T21:33:00Z"/>
                <w:rFonts w:cs="Times New Roman"/>
                <w:szCs w:val="24"/>
              </w:rPr>
            </w:pPr>
          </w:p>
        </w:tc>
        <w:tc>
          <w:tcPr>
            <w:tcW w:w="652" w:type="dxa"/>
          </w:tcPr>
          <w:p w14:paraId="3A742DA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3" w:author="Camilo Andrés Díaz Gómez" w:date="2023-03-14T21:33:00Z"/>
                <w:rFonts w:cs="Times New Roman"/>
                <w:szCs w:val="24"/>
              </w:rPr>
            </w:pPr>
          </w:p>
        </w:tc>
        <w:tc>
          <w:tcPr>
            <w:tcW w:w="655" w:type="dxa"/>
          </w:tcPr>
          <w:p w14:paraId="1608629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4" w:author="Camilo Andrés Díaz Gómez" w:date="2023-03-14T21:33:00Z"/>
                <w:rFonts w:cs="Times New Roman"/>
                <w:szCs w:val="24"/>
              </w:rPr>
            </w:pPr>
          </w:p>
        </w:tc>
        <w:tc>
          <w:tcPr>
            <w:tcW w:w="652" w:type="dxa"/>
          </w:tcPr>
          <w:p w14:paraId="5ABA3B0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5" w:author="Camilo Andrés Díaz Gómez" w:date="2023-03-14T21:33:00Z"/>
                <w:rFonts w:cs="Times New Roman"/>
                <w:szCs w:val="24"/>
              </w:rPr>
            </w:pPr>
          </w:p>
        </w:tc>
        <w:tc>
          <w:tcPr>
            <w:tcW w:w="652" w:type="dxa"/>
          </w:tcPr>
          <w:p w14:paraId="35775A0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6" w:author="Camilo Andrés Díaz Gómez" w:date="2023-03-14T21:33:00Z"/>
                <w:rFonts w:cs="Times New Roman"/>
                <w:szCs w:val="24"/>
              </w:rPr>
            </w:pPr>
          </w:p>
        </w:tc>
        <w:tc>
          <w:tcPr>
            <w:tcW w:w="652" w:type="dxa"/>
          </w:tcPr>
          <w:p w14:paraId="3EC59A4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7" w:author="Camilo Andrés Díaz Gómez" w:date="2023-03-14T21:33:00Z"/>
                <w:rFonts w:cs="Times New Roman"/>
                <w:szCs w:val="24"/>
              </w:rPr>
            </w:pPr>
          </w:p>
        </w:tc>
        <w:tc>
          <w:tcPr>
            <w:tcW w:w="652" w:type="dxa"/>
          </w:tcPr>
          <w:p w14:paraId="3DBB960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8" w:author="Camilo Andrés Díaz Gómez" w:date="2023-03-14T21:33:00Z"/>
                <w:rFonts w:cs="Times New Roman"/>
                <w:szCs w:val="24"/>
              </w:rPr>
            </w:pPr>
          </w:p>
        </w:tc>
        <w:tc>
          <w:tcPr>
            <w:tcW w:w="652" w:type="dxa"/>
          </w:tcPr>
          <w:p w14:paraId="6077E31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9" w:author="Camilo Andrés Díaz Gómez" w:date="2023-03-14T21:33:00Z"/>
                <w:rFonts w:cs="Times New Roman"/>
                <w:szCs w:val="24"/>
              </w:rPr>
            </w:pPr>
          </w:p>
        </w:tc>
        <w:tc>
          <w:tcPr>
            <w:tcW w:w="548" w:type="dxa"/>
          </w:tcPr>
          <w:p w14:paraId="724F9A9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0" w:author="Camilo Andrés Díaz Gómez" w:date="2023-03-14T21:33:00Z"/>
                <w:rFonts w:cs="Times New Roman"/>
                <w:szCs w:val="24"/>
              </w:rPr>
            </w:pPr>
          </w:p>
        </w:tc>
      </w:tr>
      <w:tr w:rsidR="002B569F" w:rsidRPr="002B569F" w14:paraId="692D7FAF" w14:textId="77777777" w:rsidTr="001A2974">
        <w:trPr>
          <w:ins w:id="5261"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1CCA8865" w14:textId="77777777" w:rsidR="00AE3134" w:rsidRPr="002B569F" w:rsidRDefault="00AE3134" w:rsidP="002B569F">
            <w:pPr>
              <w:jc w:val="center"/>
              <w:rPr>
                <w:ins w:id="5262" w:author="Camilo Andrés Díaz Gómez" w:date="2023-03-14T21:33:00Z"/>
                <w:rFonts w:cs="Times New Roman"/>
                <w:color w:val="auto"/>
                <w:szCs w:val="24"/>
                <w:rPrChange w:id="5263" w:author="Camilo Andrés Díaz Gómez" w:date="2023-03-28T17:42:00Z">
                  <w:rPr>
                    <w:ins w:id="5264" w:author="Camilo Andrés Díaz Gómez" w:date="2023-03-14T21:33:00Z"/>
                    <w:rFonts w:cs="Times New Roman"/>
                    <w:szCs w:val="24"/>
                  </w:rPr>
                </w:rPrChange>
              </w:rPr>
            </w:pPr>
            <w:ins w:id="5265" w:author="Camilo Andrés Díaz Gómez" w:date="2023-03-14T21:33:00Z">
              <w:r w:rsidRPr="002B569F">
                <w:rPr>
                  <w:rFonts w:cs="Times New Roman"/>
                  <w:szCs w:val="24"/>
                </w:rPr>
                <w:t>Act. #11</w:t>
              </w:r>
            </w:ins>
          </w:p>
        </w:tc>
        <w:tc>
          <w:tcPr>
            <w:tcW w:w="993" w:type="dxa"/>
          </w:tcPr>
          <w:p w14:paraId="20DF4DC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66" w:author="Camilo Andrés Díaz Gómez" w:date="2023-03-14T21:33:00Z"/>
                <w:rFonts w:cs="Times New Roman"/>
                <w:szCs w:val="24"/>
              </w:rPr>
            </w:pPr>
          </w:p>
        </w:tc>
        <w:tc>
          <w:tcPr>
            <w:tcW w:w="708" w:type="dxa"/>
          </w:tcPr>
          <w:p w14:paraId="31B6AE6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67" w:author="Camilo Andrés Díaz Gómez" w:date="2023-03-14T21:33:00Z"/>
                <w:rFonts w:cs="Times New Roman"/>
                <w:szCs w:val="24"/>
              </w:rPr>
            </w:pPr>
          </w:p>
        </w:tc>
        <w:tc>
          <w:tcPr>
            <w:tcW w:w="709" w:type="dxa"/>
          </w:tcPr>
          <w:p w14:paraId="484D24E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68" w:author="Camilo Andrés Díaz Gómez" w:date="2023-03-14T21:33:00Z"/>
                <w:rFonts w:cs="Times New Roman"/>
                <w:szCs w:val="24"/>
              </w:rPr>
            </w:pPr>
          </w:p>
        </w:tc>
        <w:tc>
          <w:tcPr>
            <w:tcW w:w="709" w:type="dxa"/>
          </w:tcPr>
          <w:p w14:paraId="528D349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69" w:author="Camilo Andrés Díaz Gómez" w:date="2023-03-14T21:33:00Z"/>
                <w:rFonts w:cs="Times New Roman"/>
                <w:szCs w:val="24"/>
              </w:rPr>
            </w:pPr>
          </w:p>
        </w:tc>
        <w:tc>
          <w:tcPr>
            <w:tcW w:w="709" w:type="dxa"/>
            <w:shd w:val="clear" w:color="auto" w:fill="FFE599" w:themeFill="accent4" w:themeFillTint="66"/>
          </w:tcPr>
          <w:p w14:paraId="0E28598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0" w:author="Camilo Andrés Díaz Gómez" w:date="2023-03-14T21:33:00Z"/>
                <w:rFonts w:cs="Times New Roman"/>
                <w:szCs w:val="24"/>
              </w:rPr>
            </w:pPr>
            <w:ins w:id="5271" w:author="Camilo Andrés Díaz Gómez" w:date="2023-03-14T21:33:00Z">
              <w:r w:rsidRPr="002B569F">
                <w:rPr>
                  <w:rFonts w:cs="Times New Roman"/>
                  <w:szCs w:val="24"/>
                </w:rPr>
                <w:t>X</w:t>
              </w:r>
            </w:ins>
          </w:p>
        </w:tc>
        <w:tc>
          <w:tcPr>
            <w:tcW w:w="708" w:type="dxa"/>
            <w:shd w:val="clear" w:color="auto" w:fill="FFE599" w:themeFill="accent4" w:themeFillTint="66"/>
          </w:tcPr>
          <w:p w14:paraId="3D00735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2" w:author="Camilo Andrés Díaz Gómez" w:date="2023-03-14T21:33:00Z"/>
                <w:rFonts w:cs="Times New Roman"/>
                <w:szCs w:val="24"/>
              </w:rPr>
            </w:pPr>
            <w:ins w:id="5273" w:author="Camilo Andrés Díaz Gómez" w:date="2023-03-14T21:33:00Z">
              <w:r w:rsidRPr="002B569F">
                <w:rPr>
                  <w:rFonts w:cs="Times New Roman"/>
                  <w:szCs w:val="24"/>
                </w:rPr>
                <w:t>X</w:t>
              </w:r>
            </w:ins>
          </w:p>
        </w:tc>
        <w:tc>
          <w:tcPr>
            <w:tcW w:w="754" w:type="dxa"/>
          </w:tcPr>
          <w:p w14:paraId="55562A9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4" w:author="Camilo Andrés Díaz Gómez" w:date="2023-03-14T21:33:00Z"/>
                <w:rFonts w:cs="Times New Roman"/>
                <w:szCs w:val="24"/>
              </w:rPr>
            </w:pPr>
          </w:p>
        </w:tc>
        <w:tc>
          <w:tcPr>
            <w:tcW w:w="652" w:type="dxa"/>
          </w:tcPr>
          <w:p w14:paraId="65AC0BF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5" w:author="Camilo Andrés Díaz Gómez" w:date="2023-03-14T21:33:00Z"/>
                <w:rFonts w:cs="Times New Roman"/>
                <w:szCs w:val="24"/>
              </w:rPr>
            </w:pPr>
          </w:p>
        </w:tc>
        <w:tc>
          <w:tcPr>
            <w:tcW w:w="652" w:type="dxa"/>
          </w:tcPr>
          <w:p w14:paraId="1452DB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6" w:author="Camilo Andrés Díaz Gómez" w:date="2023-03-14T21:33:00Z"/>
                <w:rFonts w:cs="Times New Roman"/>
                <w:szCs w:val="24"/>
              </w:rPr>
            </w:pPr>
          </w:p>
        </w:tc>
        <w:tc>
          <w:tcPr>
            <w:tcW w:w="655" w:type="dxa"/>
          </w:tcPr>
          <w:p w14:paraId="49B85A8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7" w:author="Camilo Andrés Díaz Gómez" w:date="2023-03-14T21:33:00Z"/>
                <w:rFonts w:cs="Times New Roman"/>
                <w:szCs w:val="24"/>
              </w:rPr>
            </w:pPr>
          </w:p>
        </w:tc>
        <w:tc>
          <w:tcPr>
            <w:tcW w:w="652" w:type="dxa"/>
          </w:tcPr>
          <w:p w14:paraId="4076ECC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8" w:author="Camilo Andrés Díaz Gómez" w:date="2023-03-14T21:33:00Z"/>
                <w:rFonts w:cs="Times New Roman"/>
                <w:szCs w:val="24"/>
              </w:rPr>
            </w:pPr>
          </w:p>
        </w:tc>
        <w:tc>
          <w:tcPr>
            <w:tcW w:w="652" w:type="dxa"/>
          </w:tcPr>
          <w:p w14:paraId="2D65628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9" w:author="Camilo Andrés Díaz Gómez" w:date="2023-03-14T21:33:00Z"/>
                <w:rFonts w:cs="Times New Roman"/>
                <w:szCs w:val="24"/>
              </w:rPr>
            </w:pPr>
          </w:p>
        </w:tc>
        <w:tc>
          <w:tcPr>
            <w:tcW w:w="652" w:type="dxa"/>
          </w:tcPr>
          <w:p w14:paraId="2582D58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0" w:author="Camilo Andrés Díaz Gómez" w:date="2023-03-14T21:33:00Z"/>
                <w:rFonts w:cs="Times New Roman"/>
                <w:szCs w:val="24"/>
              </w:rPr>
            </w:pPr>
          </w:p>
        </w:tc>
        <w:tc>
          <w:tcPr>
            <w:tcW w:w="652" w:type="dxa"/>
          </w:tcPr>
          <w:p w14:paraId="2745694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1" w:author="Camilo Andrés Díaz Gómez" w:date="2023-03-14T21:33:00Z"/>
                <w:rFonts w:cs="Times New Roman"/>
                <w:szCs w:val="24"/>
              </w:rPr>
            </w:pPr>
          </w:p>
        </w:tc>
        <w:tc>
          <w:tcPr>
            <w:tcW w:w="652" w:type="dxa"/>
          </w:tcPr>
          <w:p w14:paraId="2CE4206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2" w:author="Camilo Andrés Díaz Gómez" w:date="2023-03-14T21:33:00Z"/>
                <w:rFonts w:cs="Times New Roman"/>
                <w:szCs w:val="24"/>
              </w:rPr>
            </w:pPr>
          </w:p>
        </w:tc>
        <w:tc>
          <w:tcPr>
            <w:tcW w:w="548" w:type="dxa"/>
          </w:tcPr>
          <w:p w14:paraId="46BC134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3" w:author="Camilo Andrés Díaz Gómez" w:date="2023-03-14T21:33:00Z"/>
                <w:rFonts w:cs="Times New Roman"/>
                <w:szCs w:val="24"/>
              </w:rPr>
            </w:pPr>
          </w:p>
        </w:tc>
      </w:tr>
      <w:tr w:rsidR="002B569F" w:rsidRPr="002B569F" w14:paraId="2E5EFC08" w14:textId="77777777" w:rsidTr="001A2974">
        <w:trPr>
          <w:cnfStyle w:val="000000100000" w:firstRow="0" w:lastRow="0" w:firstColumn="0" w:lastColumn="0" w:oddVBand="0" w:evenVBand="0" w:oddHBand="1" w:evenHBand="0" w:firstRowFirstColumn="0" w:firstRowLastColumn="0" w:lastRowFirstColumn="0" w:lastRowLastColumn="0"/>
          <w:ins w:id="5284"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1520785C" w14:textId="77777777" w:rsidR="00AE3134" w:rsidRPr="002B569F" w:rsidRDefault="00AE3134" w:rsidP="002B569F">
            <w:pPr>
              <w:jc w:val="center"/>
              <w:rPr>
                <w:ins w:id="5285" w:author="Camilo Andrés Díaz Gómez" w:date="2023-03-14T21:33:00Z"/>
                <w:rFonts w:cs="Times New Roman"/>
                <w:color w:val="auto"/>
                <w:szCs w:val="24"/>
                <w:rPrChange w:id="5286" w:author="Camilo Andrés Díaz Gómez" w:date="2023-03-28T17:42:00Z">
                  <w:rPr>
                    <w:ins w:id="5287" w:author="Camilo Andrés Díaz Gómez" w:date="2023-03-14T21:33:00Z"/>
                    <w:rFonts w:cs="Times New Roman"/>
                    <w:szCs w:val="24"/>
                  </w:rPr>
                </w:rPrChange>
              </w:rPr>
            </w:pPr>
            <w:ins w:id="5288" w:author="Camilo Andrés Díaz Gómez" w:date="2023-03-14T21:33:00Z">
              <w:r w:rsidRPr="002B569F">
                <w:rPr>
                  <w:rFonts w:cs="Times New Roman"/>
                  <w:szCs w:val="24"/>
                </w:rPr>
                <w:t>Act. #12</w:t>
              </w:r>
            </w:ins>
          </w:p>
        </w:tc>
        <w:tc>
          <w:tcPr>
            <w:tcW w:w="993" w:type="dxa"/>
          </w:tcPr>
          <w:p w14:paraId="19B61BA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89" w:author="Camilo Andrés Díaz Gómez" w:date="2023-03-14T21:33:00Z"/>
                <w:rFonts w:cs="Times New Roman"/>
                <w:szCs w:val="24"/>
              </w:rPr>
            </w:pPr>
          </w:p>
        </w:tc>
        <w:tc>
          <w:tcPr>
            <w:tcW w:w="708" w:type="dxa"/>
          </w:tcPr>
          <w:p w14:paraId="7A4F419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0" w:author="Camilo Andrés Díaz Gómez" w:date="2023-03-14T21:33:00Z"/>
                <w:rFonts w:cs="Times New Roman"/>
                <w:szCs w:val="24"/>
              </w:rPr>
            </w:pPr>
          </w:p>
        </w:tc>
        <w:tc>
          <w:tcPr>
            <w:tcW w:w="709" w:type="dxa"/>
          </w:tcPr>
          <w:p w14:paraId="4D93FD9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1" w:author="Camilo Andrés Díaz Gómez" w:date="2023-03-14T21:33:00Z"/>
                <w:rFonts w:cs="Times New Roman"/>
                <w:szCs w:val="24"/>
              </w:rPr>
            </w:pPr>
          </w:p>
        </w:tc>
        <w:tc>
          <w:tcPr>
            <w:tcW w:w="709" w:type="dxa"/>
          </w:tcPr>
          <w:p w14:paraId="4175866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2" w:author="Camilo Andrés Díaz Gómez" w:date="2023-03-14T21:33:00Z"/>
                <w:rFonts w:cs="Times New Roman"/>
                <w:szCs w:val="24"/>
              </w:rPr>
            </w:pPr>
          </w:p>
        </w:tc>
        <w:tc>
          <w:tcPr>
            <w:tcW w:w="709" w:type="dxa"/>
          </w:tcPr>
          <w:p w14:paraId="54B27F8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3" w:author="Camilo Andrés Díaz Gómez" w:date="2023-03-14T21:33:00Z"/>
                <w:rFonts w:cs="Times New Roman"/>
                <w:szCs w:val="24"/>
              </w:rPr>
            </w:pPr>
          </w:p>
        </w:tc>
        <w:tc>
          <w:tcPr>
            <w:tcW w:w="708" w:type="dxa"/>
            <w:shd w:val="clear" w:color="auto" w:fill="FFE599" w:themeFill="accent4" w:themeFillTint="66"/>
          </w:tcPr>
          <w:p w14:paraId="5ED4256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4" w:author="Camilo Andrés Díaz Gómez" w:date="2023-03-14T21:33:00Z"/>
                <w:rFonts w:cs="Times New Roman"/>
                <w:szCs w:val="24"/>
              </w:rPr>
            </w:pPr>
            <w:ins w:id="5295" w:author="Camilo Andrés Díaz Gómez" w:date="2023-03-14T21:33:00Z">
              <w:r w:rsidRPr="002B569F">
                <w:rPr>
                  <w:rFonts w:cs="Times New Roman"/>
                  <w:szCs w:val="24"/>
                </w:rPr>
                <w:t>X</w:t>
              </w:r>
            </w:ins>
          </w:p>
        </w:tc>
        <w:tc>
          <w:tcPr>
            <w:tcW w:w="754" w:type="dxa"/>
          </w:tcPr>
          <w:p w14:paraId="0BABD0D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6" w:author="Camilo Andrés Díaz Gómez" w:date="2023-03-14T21:33:00Z"/>
                <w:rFonts w:cs="Times New Roman"/>
                <w:szCs w:val="24"/>
              </w:rPr>
            </w:pPr>
          </w:p>
        </w:tc>
        <w:tc>
          <w:tcPr>
            <w:tcW w:w="652" w:type="dxa"/>
          </w:tcPr>
          <w:p w14:paraId="597680B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7" w:author="Camilo Andrés Díaz Gómez" w:date="2023-03-14T21:33:00Z"/>
                <w:rFonts w:cs="Times New Roman"/>
                <w:szCs w:val="24"/>
              </w:rPr>
            </w:pPr>
          </w:p>
        </w:tc>
        <w:tc>
          <w:tcPr>
            <w:tcW w:w="652" w:type="dxa"/>
          </w:tcPr>
          <w:p w14:paraId="323505C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8" w:author="Camilo Andrés Díaz Gómez" w:date="2023-03-14T21:33:00Z"/>
                <w:rFonts w:cs="Times New Roman"/>
                <w:szCs w:val="24"/>
              </w:rPr>
            </w:pPr>
          </w:p>
        </w:tc>
        <w:tc>
          <w:tcPr>
            <w:tcW w:w="655" w:type="dxa"/>
          </w:tcPr>
          <w:p w14:paraId="372BBBE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9" w:author="Camilo Andrés Díaz Gómez" w:date="2023-03-14T21:33:00Z"/>
                <w:rFonts w:cs="Times New Roman"/>
                <w:szCs w:val="24"/>
              </w:rPr>
            </w:pPr>
          </w:p>
        </w:tc>
        <w:tc>
          <w:tcPr>
            <w:tcW w:w="652" w:type="dxa"/>
          </w:tcPr>
          <w:p w14:paraId="23D526A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0" w:author="Camilo Andrés Díaz Gómez" w:date="2023-03-14T21:33:00Z"/>
                <w:rFonts w:cs="Times New Roman"/>
                <w:szCs w:val="24"/>
              </w:rPr>
            </w:pPr>
          </w:p>
        </w:tc>
        <w:tc>
          <w:tcPr>
            <w:tcW w:w="652" w:type="dxa"/>
          </w:tcPr>
          <w:p w14:paraId="433886F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1" w:author="Camilo Andrés Díaz Gómez" w:date="2023-03-14T21:33:00Z"/>
                <w:rFonts w:cs="Times New Roman"/>
                <w:szCs w:val="24"/>
              </w:rPr>
            </w:pPr>
          </w:p>
        </w:tc>
        <w:tc>
          <w:tcPr>
            <w:tcW w:w="652" w:type="dxa"/>
          </w:tcPr>
          <w:p w14:paraId="6A9DC72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2" w:author="Camilo Andrés Díaz Gómez" w:date="2023-03-14T21:33:00Z"/>
                <w:rFonts w:cs="Times New Roman"/>
                <w:szCs w:val="24"/>
              </w:rPr>
            </w:pPr>
          </w:p>
        </w:tc>
        <w:tc>
          <w:tcPr>
            <w:tcW w:w="652" w:type="dxa"/>
          </w:tcPr>
          <w:p w14:paraId="41EF24A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3" w:author="Camilo Andrés Díaz Gómez" w:date="2023-03-14T21:33:00Z"/>
                <w:rFonts w:cs="Times New Roman"/>
                <w:szCs w:val="24"/>
              </w:rPr>
            </w:pPr>
          </w:p>
        </w:tc>
        <w:tc>
          <w:tcPr>
            <w:tcW w:w="652" w:type="dxa"/>
          </w:tcPr>
          <w:p w14:paraId="0E5EC91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4" w:author="Camilo Andrés Díaz Gómez" w:date="2023-03-14T21:33:00Z"/>
                <w:rFonts w:cs="Times New Roman"/>
                <w:szCs w:val="24"/>
              </w:rPr>
            </w:pPr>
          </w:p>
        </w:tc>
        <w:tc>
          <w:tcPr>
            <w:tcW w:w="548" w:type="dxa"/>
          </w:tcPr>
          <w:p w14:paraId="6554E20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5" w:author="Camilo Andrés Díaz Gómez" w:date="2023-03-14T21:33:00Z"/>
                <w:rFonts w:cs="Times New Roman"/>
                <w:szCs w:val="24"/>
              </w:rPr>
            </w:pPr>
          </w:p>
        </w:tc>
      </w:tr>
      <w:tr w:rsidR="002B569F" w:rsidRPr="002B569F" w14:paraId="21DF81B8" w14:textId="77777777" w:rsidTr="001A2974">
        <w:trPr>
          <w:ins w:id="530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0E36164" w14:textId="77777777" w:rsidR="00AE3134" w:rsidRPr="002B569F" w:rsidRDefault="00AE3134" w:rsidP="002B569F">
            <w:pPr>
              <w:jc w:val="center"/>
              <w:rPr>
                <w:ins w:id="5307" w:author="Camilo Andrés Díaz Gómez" w:date="2023-03-14T21:33:00Z"/>
                <w:rFonts w:cs="Times New Roman"/>
                <w:color w:val="auto"/>
                <w:szCs w:val="24"/>
                <w:rPrChange w:id="5308" w:author="Camilo Andrés Díaz Gómez" w:date="2023-03-28T17:42:00Z">
                  <w:rPr>
                    <w:ins w:id="5309" w:author="Camilo Andrés Díaz Gómez" w:date="2023-03-14T21:33:00Z"/>
                    <w:rFonts w:cs="Times New Roman"/>
                    <w:szCs w:val="24"/>
                  </w:rPr>
                </w:rPrChange>
              </w:rPr>
            </w:pPr>
            <w:ins w:id="5310" w:author="Camilo Andrés Díaz Gómez" w:date="2023-03-14T21:33:00Z">
              <w:r w:rsidRPr="002B569F">
                <w:rPr>
                  <w:rFonts w:cs="Times New Roman"/>
                  <w:szCs w:val="24"/>
                </w:rPr>
                <w:t>Act. #13</w:t>
              </w:r>
            </w:ins>
          </w:p>
        </w:tc>
        <w:tc>
          <w:tcPr>
            <w:tcW w:w="993" w:type="dxa"/>
          </w:tcPr>
          <w:p w14:paraId="1E1BF4A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1" w:author="Camilo Andrés Díaz Gómez" w:date="2023-03-14T21:33:00Z"/>
                <w:rFonts w:cs="Times New Roman"/>
                <w:szCs w:val="24"/>
              </w:rPr>
            </w:pPr>
          </w:p>
        </w:tc>
        <w:tc>
          <w:tcPr>
            <w:tcW w:w="708" w:type="dxa"/>
          </w:tcPr>
          <w:p w14:paraId="31863EE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2" w:author="Camilo Andrés Díaz Gómez" w:date="2023-03-14T21:33:00Z"/>
                <w:rFonts w:cs="Times New Roman"/>
                <w:szCs w:val="24"/>
              </w:rPr>
            </w:pPr>
          </w:p>
        </w:tc>
        <w:tc>
          <w:tcPr>
            <w:tcW w:w="709" w:type="dxa"/>
          </w:tcPr>
          <w:p w14:paraId="0628FF2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3" w:author="Camilo Andrés Díaz Gómez" w:date="2023-03-14T21:33:00Z"/>
                <w:rFonts w:cs="Times New Roman"/>
                <w:szCs w:val="24"/>
              </w:rPr>
            </w:pPr>
          </w:p>
        </w:tc>
        <w:tc>
          <w:tcPr>
            <w:tcW w:w="709" w:type="dxa"/>
          </w:tcPr>
          <w:p w14:paraId="6DD0B0E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4" w:author="Camilo Andrés Díaz Gómez" w:date="2023-03-14T21:33:00Z"/>
                <w:rFonts w:cs="Times New Roman"/>
                <w:szCs w:val="24"/>
              </w:rPr>
            </w:pPr>
          </w:p>
        </w:tc>
        <w:tc>
          <w:tcPr>
            <w:tcW w:w="709" w:type="dxa"/>
          </w:tcPr>
          <w:p w14:paraId="7A1FDA9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5" w:author="Camilo Andrés Díaz Gómez" w:date="2023-03-14T21:33:00Z"/>
                <w:rFonts w:cs="Times New Roman"/>
                <w:szCs w:val="24"/>
              </w:rPr>
            </w:pPr>
          </w:p>
        </w:tc>
        <w:tc>
          <w:tcPr>
            <w:tcW w:w="708" w:type="dxa"/>
          </w:tcPr>
          <w:p w14:paraId="3312E8E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6" w:author="Camilo Andrés Díaz Gómez" w:date="2023-03-14T21:33:00Z"/>
                <w:rFonts w:cs="Times New Roman"/>
                <w:szCs w:val="24"/>
              </w:rPr>
            </w:pPr>
          </w:p>
        </w:tc>
        <w:tc>
          <w:tcPr>
            <w:tcW w:w="754" w:type="dxa"/>
            <w:shd w:val="clear" w:color="auto" w:fill="FFE599" w:themeFill="accent4" w:themeFillTint="66"/>
          </w:tcPr>
          <w:p w14:paraId="777D58A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7" w:author="Camilo Andrés Díaz Gómez" w:date="2023-03-14T21:33:00Z"/>
                <w:rFonts w:cs="Times New Roman"/>
                <w:szCs w:val="24"/>
              </w:rPr>
            </w:pPr>
            <w:ins w:id="5318" w:author="Camilo Andrés Díaz Gómez" w:date="2023-03-14T21:33:00Z">
              <w:r w:rsidRPr="002B569F">
                <w:rPr>
                  <w:rFonts w:cs="Times New Roman"/>
                  <w:szCs w:val="24"/>
                </w:rPr>
                <w:t>X</w:t>
              </w:r>
            </w:ins>
          </w:p>
        </w:tc>
        <w:tc>
          <w:tcPr>
            <w:tcW w:w="652" w:type="dxa"/>
          </w:tcPr>
          <w:p w14:paraId="1EBEF91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9" w:author="Camilo Andrés Díaz Gómez" w:date="2023-03-14T21:33:00Z"/>
                <w:rFonts w:cs="Times New Roman"/>
                <w:szCs w:val="24"/>
              </w:rPr>
            </w:pPr>
          </w:p>
        </w:tc>
        <w:tc>
          <w:tcPr>
            <w:tcW w:w="652" w:type="dxa"/>
          </w:tcPr>
          <w:p w14:paraId="1F672CC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0" w:author="Camilo Andrés Díaz Gómez" w:date="2023-03-14T21:33:00Z"/>
                <w:rFonts w:cs="Times New Roman"/>
                <w:szCs w:val="24"/>
              </w:rPr>
            </w:pPr>
          </w:p>
        </w:tc>
        <w:tc>
          <w:tcPr>
            <w:tcW w:w="655" w:type="dxa"/>
          </w:tcPr>
          <w:p w14:paraId="542E332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1" w:author="Camilo Andrés Díaz Gómez" w:date="2023-03-14T21:33:00Z"/>
                <w:rFonts w:cs="Times New Roman"/>
                <w:szCs w:val="24"/>
              </w:rPr>
            </w:pPr>
          </w:p>
        </w:tc>
        <w:tc>
          <w:tcPr>
            <w:tcW w:w="652" w:type="dxa"/>
          </w:tcPr>
          <w:p w14:paraId="0B6C222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2" w:author="Camilo Andrés Díaz Gómez" w:date="2023-03-14T21:33:00Z"/>
                <w:rFonts w:cs="Times New Roman"/>
                <w:szCs w:val="24"/>
              </w:rPr>
            </w:pPr>
          </w:p>
        </w:tc>
        <w:tc>
          <w:tcPr>
            <w:tcW w:w="652" w:type="dxa"/>
          </w:tcPr>
          <w:p w14:paraId="4E65F4C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3" w:author="Camilo Andrés Díaz Gómez" w:date="2023-03-14T21:33:00Z"/>
                <w:rFonts w:cs="Times New Roman"/>
                <w:szCs w:val="24"/>
              </w:rPr>
            </w:pPr>
          </w:p>
        </w:tc>
        <w:tc>
          <w:tcPr>
            <w:tcW w:w="652" w:type="dxa"/>
          </w:tcPr>
          <w:p w14:paraId="386B3C6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4" w:author="Camilo Andrés Díaz Gómez" w:date="2023-03-14T21:33:00Z"/>
                <w:rFonts w:cs="Times New Roman"/>
                <w:szCs w:val="24"/>
              </w:rPr>
            </w:pPr>
          </w:p>
        </w:tc>
        <w:tc>
          <w:tcPr>
            <w:tcW w:w="652" w:type="dxa"/>
          </w:tcPr>
          <w:p w14:paraId="04F8D5F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5" w:author="Camilo Andrés Díaz Gómez" w:date="2023-03-14T21:33:00Z"/>
                <w:rFonts w:cs="Times New Roman"/>
                <w:szCs w:val="24"/>
              </w:rPr>
            </w:pPr>
          </w:p>
        </w:tc>
        <w:tc>
          <w:tcPr>
            <w:tcW w:w="652" w:type="dxa"/>
          </w:tcPr>
          <w:p w14:paraId="593463E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6" w:author="Camilo Andrés Díaz Gómez" w:date="2023-03-14T21:33:00Z"/>
                <w:rFonts w:cs="Times New Roman"/>
                <w:szCs w:val="24"/>
              </w:rPr>
            </w:pPr>
          </w:p>
        </w:tc>
        <w:tc>
          <w:tcPr>
            <w:tcW w:w="548" w:type="dxa"/>
          </w:tcPr>
          <w:p w14:paraId="49EA721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7" w:author="Camilo Andrés Díaz Gómez" w:date="2023-03-14T21:33:00Z"/>
                <w:rFonts w:cs="Times New Roman"/>
                <w:szCs w:val="24"/>
              </w:rPr>
            </w:pPr>
          </w:p>
        </w:tc>
      </w:tr>
      <w:tr w:rsidR="002B569F" w:rsidRPr="002B569F" w14:paraId="17A98FE6" w14:textId="77777777" w:rsidTr="001A2974">
        <w:trPr>
          <w:cnfStyle w:val="000000100000" w:firstRow="0" w:lastRow="0" w:firstColumn="0" w:lastColumn="0" w:oddVBand="0" w:evenVBand="0" w:oddHBand="1" w:evenHBand="0" w:firstRowFirstColumn="0" w:firstRowLastColumn="0" w:lastRowFirstColumn="0" w:lastRowLastColumn="0"/>
          <w:ins w:id="532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F9554C7" w14:textId="77777777" w:rsidR="00AE3134" w:rsidRPr="002B569F" w:rsidRDefault="00AE3134" w:rsidP="002B569F">
            <w:pPr>
              <w:jc w:val="center"/>
              <w:rPr>
                <w:ins w:id="5329" w:author="Camilo Andrés Díaz Gómez" w:date="2023-03-14T21:33:00Z"/>
                <w:rFonts w:cs="Times New Roman"/>
                <w:color w:val="auto"/>
                <w:szCs w:val="24"/>
                <w:rPrChange w:id="5330" w:author="Camilo Andrés Díaz Gómez" w:date="2023-03-28T17:42:00Z">
                  <w:rPr>
                    <w:ins w:id="5331" w:author="Camilo Andrés Díaz Gómez" w:date="2023-03-14T21:33:00Z"/>
                    <w:rFonts w:cs="Times New Roman"/>
                    <w:szCs w:val="24"/>
                  </w:rPr>
                </w:rPrChange>
              </w:rPr>
            </w:pPr>
            <w:ins w:id="5332" w:author="Camilo Andrés Díaz Gómez" w:date="2023-03-14T21:33:00Z">
              <w:r w:rsidRPr="002B569F">
                <w:rPr>
                  <w:rFonts w:cs="Times New Roman"/>
                  <w:szCs w:val="24"/>
                </w:rPr>
                <w:t>Act. #14</w:t>
              </w:r>
            </w:ins>
          </w:p>
        </w:tc>
        <w:tc>
          <w:tcPr>
            <w:tcW w:w="993" w:type="dxa"/>
          </w:tcPr>
          <w:p w14:paraId="1EE2432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3" w:author="Camilo Andrés Díaz Gómez" w:date="2023-03-14T21:33:00Z"/>
                <w:rFonts w:cs="Times New Roman"/>
                <w:szCs w:val="24"/>
              </w:rPr>
            </w:pPr>
          </w:p>
        </w:tc>
        <w:tc>
          <w:tcPr>
            <w:tcW w:w="708" w:type="dxa"/>
          </w:tcPr>
          <w:p w14:paraId="6937793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4" w:author="Camilo Andrés Díaz Gómez" w:date="2023-03-14T21:33:00Z"/>
                <w:rFonts w:cs="Times New Roman"/>
                <w:szCs w:val="24"/>
              </w:rPr>
            </w:pPr>
          </w:p>
        </w:tc>
        <w:tc>
          <w:tcPr>
            <w:tcW w:w="709" w:type="dxa"/>
          </w:tcPr>
          <w:p w14:paraId="103361A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5" w:author="Camilo Andrés Díaz Gómez" w:date="2023-03-14T21:33:00Z"/>
                <w:rFonts w:cs="Times New Roman"/>
                <w:szCs w:val="24"/>
              </w:rPr>
            </w:pPr>
          </w:p>
        </w:tc>
        <w:tc>
          <w:tcPr>
            <w:tcW w:w="709" w:type="dxa"/>
          </w:tcPr>
          <w:p w14:paraId="1E36B9A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6" w:author="Camilo Andrés Díaz Gómez" w:date="2023-03-14T21:33:00Z"/>
                <w:rFonts w:cs="Times New Roman"/>
                <w:szCs w:val="24"/>
              </w:rPr>
            </w:pPr>
          </w:p>
        </w:tc>
        <w:tc>
          <w:tcPr>
            <w:tcW w:w="709" w:type="dxa"/>
          </w:tcPr>
          <w:p w14:paraId="347D48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7" w:author="Camilo Andrés Díaz Gómez" w:date="2023-03-14T21:33:00Z"/>
                <w:rFonts w:cs="Times New Roman"/>
                <w:szCs w:val="24"/>
              </w:rPr>
            </w:pPr>
          </w:p>
        </w:tc>
        <w:tc>
          <w:tcPr>
            <w:tcW w:w="708" w:type="dxa"/>
          </w:tcPr>
          <w:p w14:paraId="454EB61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8" w:author="Camilo Andrés Díaz Gómez" w:date="2023-03-14T21:33:00Z"/>
                <w:rFonts w:cs="Times New Roman"/>
                <w:szCs w:val="24"/>
              </w:rPr>
            </w:pPr>
          </w:p>
        </w:tc>
        <w:tc>
          <w:tcPr>
            <w:tcW w:w="754" w:type="dxa"/>
            <w:shd w:val="clear" w:color="auto" w:fill="FFE599" w:themeFill="accent4" w:themeFillTint="66"/>
          </w:tcPr>
          <w:p w14:paraId="77AC45B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9" w:author="Camilo Andrés Díaz Gómez" w:date="2023-03-14T21:33:00Z"/>
                <w:rFonts w:cs="Times New Roman"/>
                <w:szCs w:val="24"/>
              </w:rPr>
            </w:pPr>
            <w:ins w:id="5340" w:author="Camilo Andrés Díaz Gómez" w:date="2023-03-14T21:33:00Z">
              <w:r w:rsidRPr="002B569F">
                <w:rPr>
                  <w:rFonts w:cs="Times New Roman"/>
                  <w:szCs w:val="24"/>
                </w:rPr>
                <w:t>X</w:t>
              </w:r>
            </w:ins>
          </w:p>
        </w:tc>
        <w:tc>
          <w:tcPr>
            <w:tcW w:w="652" w:type="dxa"/>
            <w:shd w:val="clear" w:color="auto" w:fill="FFE599" w:themeFill="accent4" w:themeFillTint="66"/>
          </w:tcPr>
          <w:p w14:paraId="26FAF0D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1" w:author="Camilo Andrés Díaz Gómez" w:date="2023-03-14T21:33:00Z"/>
                <w:rFonts w:cs="Times New Roman"/>
                <w:szCs w:val="24"/>
              </w:rPr>
            </w:pPr>
            <w:ins w:id="5342" w:author="Camilo Andrés Díaz Gómez" w:date="2023-03-14T21:33:00Z">
              <w:r w:rsidRPr="002B569F">
                <w:rPr>
                  <w:rFonts w:cs="Times New Roman"/>
                  <w:szCs w:val="24"/>
                </w:rPr>
                <w:t>X</w:t>
              </w:r>
            </w:ins>
          </w:p>
        </w:tc>
        <w:tc>
          <w:tcPr>
            <w:tcW w:w="652" w:type="dxa"/>
          </w:tcPr>
          <w:p w14:paraId="03F5677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3" w:author="Camilo Andrés Díaz Gómez" w:date="2023-03-14T21:33:00Z"/>
                <w:rFonts w:cs="Times New Roman"/>
                <w:szCs w:val="24"/>
              </w:rPr>
            </w:pPr>
          </w:p>
        </w:tc>
        <w:tc>
          <w:tcPr>
            <w:tcW w:w="655" w:type="dxa"/>
          </w:tcPr>
          <w:p w14:paraId="788EABB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4" w:author="Camilo Andrés Díaz Gómez" w:date="2023-03-14T21:33:00Z"/>
                <w:rFonts w:cs="Times New Roman"/>
                <w:szCs w:val="24"/>
              </w:rPr>
            </w:pPr>
          </w:p>
        </w:tc>
        <w:tc>
          <w:tcPr>
            <w:tcW w:w="652" w:type="dxa"/>
          </w:tcPr>
          <w:p w14:paraId="145DD4B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5" w:author="Camilo Andrés Díaz Gómez" w:date="2023-03-14T21:33:00Z"/>
                <w:rFonts w:cs="Times New Roman"/>
                <w:szCs w:val="24"/>
              </w:rPr>
            </w:pPr>
          </w:p>
        </w:tc>
        <w:tc>
          <w:tcPr>
            <w:tcW w:w="652" w:type="dxa"/>
          </w:tcPr>
          <w:p w14:paraId="6EB6062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6" w:author="Camilo Andrés Díaz Gómez" w:date="2023-03-14T21:33:00Z"/>
                <w:rFonts w:cs="Times New Roman"/>
                <w:szCs w:val="24"/>
              </w:rPr>
            </w:pPr>
          </w:p>
        </w:tc>
        <w:tc>
          <w:tcPr>
            <w:tcW w:w="652" w:type="dxa"/>
          </w:tcPr>
          <w:p w14:paraId="5816332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7" w:author="Camilo Andrés Díaz Gómez" w:date="2023-03-14T21:33:00Z"/>
                <w:rFonts w:cs="Times New Roman"/>
                <w:szCs w:val="24"/>
              </w:rPr>
            </w:pPr>
          </w:p>
        </w:tc>
        <w:tc>
          <w:tcPr>
            <w:tcW w:w="652" w:type="dxa"/>
          </w:tcPr>
          <w:p w14:paraId="66B508C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8" w:author="Camilo Andrés Díaz Gómez" w:date="2023-03-14T21:33:00Z"/>
                <w:rFonts w:cs="Times New Roman"/>
                <w:szCs w:val="24"/>
              </w:rPr>
            </w:pPr>
          </w:p>
        </w:tc>
        <w:tc>
          <w:tcPr>
            <w:tcW w:w="652" w:type="dxa"/>
          </w:tcPr>
          <w:p w14:paraId="4A1DA6A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9" w:author="Camilo Andrés Díaz Gómez" w:date="2023-03-14T21:33:00Z"/>
                <w:rFonts w:cs="Times New Roman"/>
                <w:szCs w:val="24"/>
              </w:rPr>
            </w:pPr>
          </w:p>
        </w:tc>
        <w:tc>
          <w:tcPr>
            <w:tcW w:w="548" w:type="dxa"/>
          </w:tcPr>
          <w:p w14:paraId="6E9067D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0" w:author="Camilo Andrés Díaz Gómez" w:date="2023-03-14T21:33:00Z"/>
                <w:rFonts w:cs="Times New Roman"/>
                <w:szCs w:val="24"/>
              </w:rPr>
            </w:pPr>
          </w:p>
        </w:tc>
      </w:tr>
      <w:tr w:rsidR="002B569F" w:rsidRPr="002B569F" w14:paraId="02185B24" w14:textId="77777777" w:rsidTr="001A2974">
        <w:trPr>
          <w:ins w:id="5351"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8D9DDB3" w14:textId="77777777" w:rsidR="00AE3134" w:rsidRPr="002B569F" w:rsidRDefault="00AE3134" w:rsidP="002B569F">
            <w:pPr>
              <w:jc w:val="center"/>
              <w:rPr>
                <w:ins w:id="5352" w:author="Camilo Andrés Díaz Gómez" w:date="2023-03-14T21:33:00Z"/>
                <w:rFonts w:cs="Times New Roman"/>
                <w:color w:val="auto"/>
                <w:szCs w:val="24"/>
                <w:rPrChange w:id="5353" w:author="Camilo Andrés Díaz Gómez" w:date="2023-03-28T17:42:00Z">
                  <w:rPr>
                    <w:ins w:id="5354" w:author="Camilo Andrés Díaz Gómez" w:date="2023-03-14T21:33:00Z"/>
                    <w:rFonts w:cs="Times New Roman"/>
                    <w:szCs w:val="24"/>
                  </w:rPr>
                </w:rPrChange>
              </w:rPr>
            </w:pPr>
            <w:ins w:id="5355" w:author="Camilo Andrés Díaz Gómez" w:date="2023-03-14T21:33:00Z">
              <w:r w:rsidRPr="002B569F">
                <w:rPr>
                  <w:rFonts w:cs="Times New Roman"/>
                  <w:szCs w:val="24"/>
                </w:rPr>
                <w:t>Act. #15</w:t>
              </w:r>
            </w:ins>
          </w:p>
        </w:tc>
        <w:tc>
          <w:tcPr>
            <w:tcW w:w="993" w:type="dxa"/>
          </w:tcPr>
          <w:p w14:paraId="291AE41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56" w:author="Camilo Andrés Díaz Gómez" w:date="2023-03-14T21:33:00Z"/>
                <w:rFonts w:cs="Times New Roman"/>
                <w:szCs w:val="24"/>
              </w:rPr>
            </w:pPr>
          </w:p>
        </w:tc>
        <w:tc>
          <w:tcPr>
            <w:tcW w:w="708" w:type="dxa"/>
          </w:tcPr>
          <w:p w14:paraId="07ADD5F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57" w:author="Camilo Andrés Díaz Gómez" w:date="2023-03-14T21:33:00Z"/>
                <w:rFonts w:cs="Times New Roman"/>
                <w:szCs w:val="24"/>
              </w:rPr>
            </w:pPr>
          </w:p>
        </w:tc>
        <w:tc>
          <w:tcPr>
            <w:tcW w:w="709" w:type="dxa"/>
          </w:tcPr>
          <w:p w14:paraId="32F6761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58" w:author="Camilo Andrés Díaz Gómez" w:date="2023-03-14T21:33:00Z"/>
                <w:rFonts w:cs="Times New Roman"/>
                <w:szCs w:val="24"/>
              </w:rPr>
            </w:pPr>
          </w:p>
        </w:tc>
        <w:tc>
          <w:tcPr>
            <w:tcW w:w="709" w:type="dxa"/>
          </w:tcPr>
          <w:p w14:paraId="341D38E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59" w:author="Camilo Andrés Díaz Gómez" w:date="2023-03-14T21:33:00Z"/>
                <w:rFonts w:cs="Times New Roman"/>
                <w:szCs w:val="24"/>
              </w:rPr>
            </w:pPr>
          </w:p>
        </w:tc>
        <w:tc>
          <w:tcPr>
            <w:tcW w:w="709" w:type="dxa"/>
          </w:tcPr>
          <w:p w14:paraId="601BF87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0" w:author="Camilo Andrés Díaz Gómez" w:date="2023-03-14T21:33:00Z"/>
                <w:rFonts w:cs="Times New Roman"/>
                <w:szCs w:val="24"/>
              </w:rPr>
            </w:pPr>
          </w:p>
        </w:tc>
        <w:tc>
          <w:tcPr>
            <w:tcW w:w="708" w:type="dxa"/>
          </w:tcPr>
          <w:p w14:paraId="2C18AAB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1" w:author="Camilo Andrés Díaz Gómez" w:date="2023-03-14T21:33:00Z"/>
                <w:rFonts w:cs="Times New Roman"/>
                <w:szCs w:val="24"/>
              </w:rPr>
            </w:pPr>
          </w:p>
        </w:tc>
        <w:tc>
          <w:tcPr>
            <w:tcW w:w="754" w:type="dxa"/>
          </w:tcPr>
          <w:p w14:paraId="4959865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2" w:author="Camilo Andrés Díaz Gómez" w:date="2023-03-14T21:33:00Z"/>
                <w:rFonts w:cs="Times New Roman"/>
                <w:szCs w:val="24"/>
              </w:rPr>
            </w:pPr>
          </w:p>
        </w:tc>
        <w:tc>
          <w:tcPr>
            <w:tcW w:w="652" w:type="dxa"/>
            <w:shd w:val="clear" w:color="auto" w:fill="FFE599" w:themeFill="accent4" w:themeFillTint="66"/>
          </w:tcPr>
          <w:p w14:paraId="0A82C3D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3" w:author="Camilo Andrés Díaz Gómez" w:date="2023-03-14T21:33:00Z"/>
                <w:rFonts w:cs="Times New Roman"/>
                <w:szCs w:val="24"/>
              </w:rPr>
            </w:pPr>
            <w:ins w:id="5364" w:author="Camilo Andrés Díaz Gómez" w:date="2023-03-14T21:33:00Z">
              <w:r w:rsidRPr="002B569F">
                <w:rPr>
                  <w:rFonts w:cs="Times New Roman"/>
                  <w:szCs w:val="24"/>
                </w:rPr>
                <w:t>X</w:t>
              </w:r>
            </w:ins>
          </w:p>
        </w:tc>
        <w:tc>
          <w:tcPr>
            <w:tcW w:w="652" w:type="dxa"/>
            <w:shd w:val="clear" w:color="auto" w:fill="FFE599" w:themeFill="accent4" w:themeFillTint="66"/>
          </w:tcPr>
          <w:p w14:paraId="559FF6F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5" w:author="Camilo Andrés Díaz Gómez" w:date="2023-03-14T21:33:00Z"/>
                <w:rFonts w:cs="Times New Roman"/>
                <w:szCs w:val="24"/>
              </w:rPr>
            </w:pPr>
            <w:ins w:id="5366" w:author="Camilo Andrés Díaz Gómez" w:date="2023-03-14T21:33:00Z">
              <w:r w:rsidRPr="002B569F">
                <w:rPr>
                  <w:rFonts w:cs="Times New Roman"/>
                  <w:szCs w:val="24"/>
                </w:rPr>
                <w:t>X</w:t>
              </w:r>
            </w:ins>
          </w:p>
        </w:tc>
        <w:tc>
          <w:tcPr>
            <w:tcW w:w="655" w:type="dxa"/>
          </w:tcPr>
          <w:p w14:paraId="74D1E56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7" w:author="Camilo Andrés Díaz Gómez" w:date="2023-03-14T21:33:00Z"/>
                <w:rFonts w:cs="Times New Roman"/>
                <w:szCs w:val="24"/>
              </w:rPr>
            </w:pPr>
          </w:p>
        </w:tc>
        <w:tc>
          <w:tcPr>
            <w:tcW w:w="652" w:type="dxa"/>
          </w:tcPr>
          <w:p w14:paraId="335A767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8" w:author="Camilo Andrés Díaz Gómez" w:date="2023-03-14T21:33:00Z"/>
                <w:rFonts w:cs="Times New Roman"/>
                <w:szCs w:val="24"/>
              </w:rPr>
            </w:pPr>
          </w:p>
        </w:tc>
        <w:tc>
          <w:tcPr>
            <w:tcW w:w="652" w:type="dxa"/>
          </w:tcPr>
          <w:p w14:paraId="307E6E3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9" w:author="Camilo Andrés Díaz Gómez" w:date="2023-03-14T21:33:00Z"/>
                <w:rFonts w:cs="Times New Roman"/>
                <w:szCs w:val="24"/>
              </w:rPr>
            </w:pPr>
          </w:p>
        </w:tc>
        <w:tc>
          <w:tcPr>
            <w:tcW w:w="652" w:type="dxa"/>
          </w:tcPr>
          <w:p w14:paraId="7D582C4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0" w:author="Camilo Andrés Díaz Gómez" w:date="2023-03-14T21:33:00Z"/>
                <w:rFonts w:cs="Times New Roman"/>
                <w:szCs w:val="24"/>
              </w:rPr>
            </w:pPr>
          </w:p>
        </w:tc>
        <w:tc>
          <w:tcPr>
            <w:tcW w:w="652" w:type="dxa"/>
          </w:tcPr>
          <w:p w14:paraId="3AA7348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1" w:author="Camilo Andrés Díaz Gómez" w:date="2023-03-14T21:33:00Z"/>
                <w:rFonts w:cs="Times New Roman"/>
                <w:szCs w:val="24"/>
              </w:rPr>
            </w:pPr>
          </w:p>
        </w:tc>
        <w:tc>
          <w:tcPr>
            <w:tcW w:w="652" w:type="dxa"/>
          </w:tcPr>
          <w:p w14:paraId="3B97C4D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2" w:author="Camilo Andrés Díaz Gómez" w:date="2023-03-14T21:33:00Z"/>
                <w:rFonts w:cs="Times New Roman"/>
                <w:szCs w:val="24"/>
              </w:rPr>
            </w:pPr>
          </w:p>
        </w:tc>
        <w:tc>
          <w:tcPr>
            <w:tcW w:w="548" w:type="dxa"/>
          </w:tcPr>
          <w:p w14:paraId="486727C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3" w:author="Camilo Andrés Díaz Gómez" w:date="2023-03-14T21:33:00Z"/>
                <w:rFonts w:cs="Times New Roman"/>
                <w:szCs w:val="24"/>
              </w:rPr>
            </w:pPr>
          </w:p>
        </w:tc>
      </w:tr>
      <w:tr w:rsidR="002B569F" w:rsidRPr="002B569F" w14:paraId="608C5AFB" w14:textId="77777777" w:rsidTr="001A2974">
        <w:trPr>
          <w:cnfStyle w:val="000000100000" w:firstRow="0" w:lastRow="0" w:firstColumn="0" w:lastColumn="0" w:oddVBand="0" w:evenVBand="0" w:oddHBand="1" w:evenHBand="0" w:firstRowFirstColumn="0" w:firstRowLastColumn="0" w:lastRowFirstColumn="0" w:lastRowLastColumn="0"/>
          <w:ins w:id="5374"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E436FF2" w14:textId="77777777" w:rsidR="00AE3134" w:rsidRPr="002B569F" w:rsidRDefault="00AE3134" w:rsidP="002B569F">
            <w:pPr>
              <w:jc w:val="center"/>
              <w:rPr>
                <w:ins w:id="5375" w:author="Camilo Andrés Díaz Gómez" w:date="2023-03-14T21:33:00Z"/>
                <w:rFonts w:cs="Times New Roman"/>
                <w:color w:val="auto"/>
                <w:szCs w:val="24"/>
                <w:rPrChange w:id="5376" w:author="Camilo Andrés Díaz Gómez" w:date="2023-03-28T17:42:00Z">
                  <w:rPr>
                    <w:ins w:id="5377" w:author="Camilo Andrés Díaz Gómez" w:date="2023-03-14T21:33:00Z"/>
                    <w:rFonts w:cs="Times New Roman"/>
                    <w:szCs w:val="24"/>
                  </w:rPr>
                </w:rPrChange>
              </w:rPr>
            </w:pPr>
            <w:ins w:id="5378" w:author="Camilo Andrés Díaz Gómez" w:date="2023-03-14T21:33:00Z">
              <w:r w:rsidRPr="002B569F">
                <w:rPr>
                  <w:rFonts w:cs="Times New Roman"/>
                  <w:szCs w:val="24"/>
                </w:rPr>
                <w:t>Act. #16</w:t>
              </w:r>
            </w:ins>
          </w:p>
        </w:tc>
        <w:tc>
          <w:tcPr>
            <w:tcW w:w="993" w:type="dxa"/>
          </w:tcPr>
          <w:p w14:paraId="3C2A679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79" w:author="Camilo Andrés Díaz Gómez" w:date="2023-03-14T21:33:00Z"/>
                <w:rFonts w:cs="Times New Roman"/>
                <w:szCs w:val="24"/>
              </w:rPr>
            </w:pPr>
          </w:p>
        </w:tc>
        <w:tc>
          <w:tcPr>
            <w:tcW w:w="708" w:type="dxa"/>
          </w:tcPr>
          <w:p w14:paraId="41D5BD9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0" w:author="Camilo Andrés Díaz Gómez" w:date="2023-03-14T21:33:00Z"/>
                <w:rFonts w:cs="Times New Roman"/>
                <w:szCs w:val="24"/>
              </w:rPr>
            </w:pPr>
          </w:p>
        </w:tc>
        <w:tc>
          <w:tcPr>
            <w:tcW w:w="709" w:type="dxa"/>
          </w:tcPr>
          <w:p w14:paraId="3FD61AC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1" w:author="Camilo Andrés Díaz Gómez" w:date="2023-03-14T21:33:00Z"/>
                <w:rFonts w:cs="Times New Roman"/>
                <w:szCs w:val="24"/>
              </w:rPr>
            </w:pPr>
          </w:p>
        </w:tc>
        <w:tc>
          <w:tcPr>
            <w:tcW w:w="709" w:type="dxa"/>
          </w:tcPr>
          <w:p w14:paraId="13CCFEA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2" w:author="Camilo Andrés Díaz Gómez" w:date="2023-03-14T21:33:00Z"/>
                <w:rFonts w:cs="Times New Roman"/>
                <w:szCs w:val="24"/>
              </w:rPr>
            </w:pPr>
          </w:p>
        </w:tc>
        <w:tc>
          <w:tcPr>
            <w:tcW w:w="709" w:type="dxa"/>
          </w:tcPr>
          <w:p w14:paraId="3A51603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3" w:author="Camilo Andrés Díaz Gómez" w:date="2023-03-14T21:33:00Z"/>
                <w:rFonts w:cs="Times New Roman"/>
                <w:szCs w:val="24"/>
              </w:rPr>
            </w:pPr>
          </w:p>
        </w:tc>
        <w:tc>
          <w:tcPr>
            <w:tcW w:w="708" w:type="dxa"/>
          </w:tcPr>
          <w:p w14:paraId="5EE6311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4" w:author="Camilo Andrés Díaz Gómez" w:date="2023-03-14T21:33:00Z"/>
                <w:rFonts w:cs="Times New Roman"/>
                <w:szCs w:val="24"/>
              </w:rPr>
            </w:pPr>
          </w:p>
        </w:tc>
        <w:tc>
          <w:tcPr>
            <w:tcW w:w="754" w:type="dxa"/>
          </w:tcPr>
          <w:p w14:paraId="3FF648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5" w:author="Camilo Andrés Díaz Gómez" w:date="2023-03-14T21:33:00Z"/>
                <w:rFonts w:cs="Times New Roman"/>
                <w:szCs w:val="24"/>
              </w:rPr>
            </w:pPr>
          </w:p>
        </w:tc>
        <w:tc>
          <w:tcPr>
            <w:tcW w:w="652" w:type="dxa"/>
          </w:tcPr>
          <w:p w14:paraId="663E939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6" w:author="Camilo Andrés Díaz Gómez" w:date="2023-03-14T21:33:00Z"/>
                <w:rFonts w:cs="Times New Roman"/>
                <w:szCs w:val="24"/>
              </w:rPr>
            </w:pPr>
          </w:p>
        </w:tc>
        <w:tc>
          <w:tcPr>
            <w:tcW w:w="652" w:type="dxa"/>
            <w:shd w:val="clear" w:color="auto" w:fill="FFE599" w:themeFill="accent4" w:themeFillTint="66"/>
          </w:tcPr>
          <w:p w14:paraId="09B2027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7" w:author="Camilo Andrés Díaz Gómez" w:date="2023-03-14T21:33:00Z"/>
                <w:rFonts w:cs="Times New Roman"/>
                <w:szCs w:val="24"/>
              </w:rPr>
            </w:pPr>
            <w:ins w:id="5388" w:author="Camilo Andrés Díaz Gómez" w:date="2023-03-14T21:33:00Z">
              <w:r w:rsidRPr="002B569F">
                <w:rPr>
                  <w:rFonts w:cs="Times New Roman"/>
                  <w:szCs w:val="24"/>
                </w:rPr>
                <w:t>X</w:t>
              </w:r>
            </w:ins>
          </w:p>
        </w:tc>
        <w:tc>
          <w:tcPr>
            <w:tcW w:w="655" w:type="dxa"/>
          </w:tcPr>
          <w:p w14:paraId="0D1588E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9" w:author="Camilo Andrés Díaz Gómez" w:date="2023-03-14T21:33:00Z"/>
                <w:rFonts w:cs="Times New Roman"/>
                <w:szCs w:val="24"/>
              </w:rPr>
            </w:pPr>
          </w:p>
        </w:tc>
        <w:tc>
          <w:tcPr>
            <w:tcW w:w="652" w:type="dxa"/>
          </w:tcPr>
          <w:p w14:paraId="0E3252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90" w:author="Camilo Andrés Díaz Gómez" w:date="2023-03-14T21:33:00Z"/>
                <w:rFonts w:cs="Times New Roman"/>
                <w:szCs w:val="24"/>
              </w:rPr>
            </w:pPr>
          </w:p>
        </w:tc>
        <w:tc>
          <w:tcPr>
            <w:tcW w:w="652" w:type="dxa"/>
          </w:tcPr>
          <w:p w14:paraId="3B8A218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91" w:author="Camilo Andrés Díaz Gómez" w:date="2023-03-14T21:33:00Z"/>
                <w:rFonts w:cs="Times New Roman"/>
                <w:szCs w:val="24"/>
              </w:rPr>
            </w:pPr>
          </w:p>
        </w:tc>
        <w:tc>
          <w:tcPr>
            <w:tcW w:w="652" w:type="dxa"/>
          </w:tcPr>
          <w:p w14:paraId="3D357F2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92" w:author="Camilo Andrés Díaz Gómez" w:date="2023-03-14T21:33:00Z"/>
                <w:rFonts w:cs="Times New Roman"/>
                <w:szCs w:val="24"/>
              </w:rPr>
            </w:pPr>
          </w:p>
        </w:tc>
        <w:tc>
          <w:tcPr>
            <w:tcW w:w="652" w:type="dxa"/>
          </w:tcPr>
          <w:p w14:paraId="485AE03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93" w:author="Camilo Andrés Díaz Gómez" w:date="2023-03-14T21:33:00Z"/>
                <w:rFonts w:cs="Times New Roman"/>
                <w:szCs w:val="24"/>
              </w:rPr>
            </w:pPr>
          </w:p>
        </w:tc>
        <w:tc>
          <w:tcPr>
            <w:tcW w:w="652" w:type="dxa"/>
          </w:tcPr>
          <w:p w14:paraId="615885E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94" w:author="Camilo Andrés Díaz Gómez" w:date="2023-03-14T21:33:00Z"/>
                <w:rFonts w:cs="Times New Roman"/>
                <w:szCs w:val="24"/>
              </w:rPr>
            </w:pPr>
          </w:p>
        </w:tc>
        <w:tc>
          <w:tcPr>
            <w:tcW w:w="548" w:type="dxa"/>
          </w:tcPr>
          <w:p w14:paraId="1C15ECA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95" w:author="Camilo Andrés Díaz Gómez" w:date="2023-03-14T21:33:00Z"/>
                <w:rFonts w:cs="Times New Roman"/>
                <w:szCs w:val="24"/>
              </w:rPr>
            </w:pPr>
          </w:p>
        </w:tc>
      </w:tr>
      <w:tr w:rsidR="00162569" w:rsidRPr="002B569F" w14:paraId="3B22D167" w14:textId="77777777" w:rsidTr="001A2974">
        <w:trPr>
          <w:ins w:id="539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0A488D2" w14:textId="77777777" w:rsidR="00AE3134" w:rsidRPr="002B569F" w:rsidRDefault="00AE3134" w:rsidP="002B569F">
            <w:pPr>
              <w:jc w:val="center"/>
              <w:rPr>
                <w:ins w:id="5397" w:author="Camilo Andrés Díaz Gómez" w:date="2023-03-14T21:33:00Z"/>
                <w:rFonts w:cs="Times New Roman"/>
                <w:color w:val="auto"/>
                <w:szCs w:val="24"/>
                <w:rPrChange w:id="5398" w:author="Camilo Andrés Díaz Gómez" w:date="2023-03-28T17:42:00Z">
                  <w:rPr>
                    <w:ins w:id="5399" w:author="Camilo Andrés Díaz Gómez" w:date="2023-03-14T21:33:00Z"/>
                    <w:rFonts w:cs="Times New Roman"/>
                    <w:szCs w:val="24"/>
                  </w:rPr>
                </w:rPrChange>
              </w:rPr>
            </w:pPr>
            <w:ins w:id="5400" w:author="Camilo Andrés Díaz Gómez" w:date="2023-03-14T21:33:00Z">
              <w:r w:rsidRPr="002B569F">
                <w:rPr>
                  <w:rFonts w:cs="Times New Roman"/>
                  <w:szCs w:val="24"/>
                </w:rPr>
                <w:t>Act. #17</w:t>
              </w:r>
            </w:ins>
          </w:p>
        </w:tc>
        <w:tc>
          <w:tcPr>
            <w:tcW w:w="993" w:type="dxa"/>
          </w:tcPr>
          <w:p w14:paraId="2321C88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1" w:author="Camilo Andrés Díaz Gómez" w:date="2023-03-14T21:33:00Z"/>
                <w:rFonts w:cs="Times New Roman"/>
                <w:szCs w:val="24"/>
              </w:rPr>
            </w:pPr>
          </w:p>
        </w:tc>
        <w:tc>
          <w:tcPr>
            <w:tcW w:w="708" w:type="dxa"/>
          </w:tcPr>
          <w:p w14:paraId="62163CD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2" w:author="Camilo Andrés Díaz Gómez" w:date="2023-03-14T21:33:00Z"/>
                <w:rFonts w:cs="Times New Roman"/>
                <w:szCs w:val="24"/>
              </w:rPr>
            </w:pPr>
          </w:p>
        </w:tc>
        <w:tc>
          <w:tcPr>
            <w:tcW w:w="709" w:type="dxa"/>
          </w:tcPr>
          <w:p w14:paraId="0A2878C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3" w:author="Camilo Andrés Díaz Gómez" w:date="2023-03-14T21:33:00Z"/>
                <w:rFonts w:cs="Times New Roman"/>
                <w:szCs w:val="24"/>
              </w:rPr>
            </w:pPr>
          </w:p>
        </w:tc>
        <w:tc>
          <w:tcPr>
            <w:tcW w:w="709" w:type="dxa"/>
          </w:tcPr>
          <w:p w14:paraId="4DAECD2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4" w:author="Camilo Andrés Díaz Gómez" w:date="2023-03-14T21:33:00Z"/>
                <w:rFonts w:cs="Times New Roman"/>
                <w:szCs w:val="24"/>
              </w:rPr>
            </w:pPr>
          </w:p>
        </w:tc>
        <w:tc>
          <w:tcPr>
            <w:tcW w:w="709" w:type="dxa"/>
          </w:tcPr>
          <w:p w14:paraId="4602117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5" w:author="Camilo Andrés Díaz Gómez" w:date="2023-03-14T21:33:00Z"/>
                <w:rFonts w:cs="Times New Roman"/>
                <w:szCs w:val="24"/>
              </w:rPr>
            </w:pPr>
          </w:p>
        </w:tc>
        <w:tc>
          <w:tcPr>
            <w:tcW w:w="708" w:type="dxa"/>
          </w:tcPr>
          <w:p w14:paraId="5865AF9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6" w:author="Camilo Andrés Díaz Gómez" w:date="2023-03-14T21:33:00Z"/>
                <w:rFonts w:cs="Times New Roman"/>
                <w:szCs w:val="24"/>
              </w:rPr>
            </w:pPr>
          </w:p>
        </w:tc>
        <w:tc>
          <w:tcPr>
            <w:tcW w:w="754" w:type="dxa"/>
          </w:tcPr>
          <w:p w14:paraId="500E232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7" w:author="Camilo Andrés Díaz Gómez" w:date="2023-03-14T21:33:00Z"/>
                <w:rFonts w:cs="Times New Roman"/>
                <w:szCs w:val="24"/>
              </w:rPr>
            </w:pPr>
          </w:p>
        </w:tc>
        <w:tc>
          <w:tcPr>
            <w:tcW w:w="652" w:type="dxa"/>
          </w:tcPr>
          <w:p w14:paraId="4966525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8" w:author="Camilo Andrés Díaz Gómez" w:date="2023-03-14T21:33:00Z"/>
                <w:rFonts w:cs="Times New Roman"/>
                <w:szCs w:val="24"/>
              </w:rPr>
            </w:pPr>
          </w:p>
        </w:tc>
        <w:tc>
          <w:tcPr>
            <w:tcW w:w="652" w:type="dxa"/>
            <w:shd w:val="clear" w:color="auto" w:fill="C5E0B3" w:themeFill="accent6" w:themeFillTint="66"/>
          </w:tcPr>
          <w:p w14:paraId="7572045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9" w:author="Camilo Andrés Díaz Gómez" w:date="2023-03-14T21:33:00Z"/>
                <w:rFonts w:cs="Times New Roman"/>
                <w:szCs w:val="24"/>
              </w:rPr>
            </w:pPr>
            <w:ins w:id="5410" w:author="Camilo Andrés Díaz Gómez" w:date="2023-03-14T21:33:00Z">
              <w:r w:rsidRPr="002B569F">
                <w:rPr>
                  <w:rFonts w:cs="Times New Roman"/>
                  <w:szCs w:val="24"/>
                </w:rPr>
                <w:t>X</w:t>
              </w:r>
            </w:ins>
          </w:p>
        </w:tc>
        <w:tc>
          <w:tcPr>
            <w:tcW w:w="655" w:type="dxa"/>
            <w:shd w:val="clear" w:color="auto" w:fill="C5E0B3" w:themeFill="accent6" w:themeFillTint="66"/>
          </w:tcPr>
          <w:p w14:paraId="321E2A1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1" w:author="Camilo Andrés Díaz Gómez" w:date="2023-03-14T21:33:00Z"/>
                <w:rFonts w:cs="Times New Roman"/>
                <w:szCs w:val="24"/>
              </w:rPr>
            </w:pPr>
            <w:ins w:id="5412" w:author="Camilo Andrés Díaz Gómez" w:date="2023-03-14T21:33:00Z">
              <w:r w:rsidRPr="002B569F">
                <w:rPr>
                  <w:rFonts w:cs="Times New Roman"/>
                  <w:szCs w:val="24"/>
                </w:rPr>
                <w:t>X</w:t>
              </w:r>
            </w:ins>
          </w:p>
        </w:tc>
        <w:tc>
          <w:tcPr>
            <w:tcW w:w="652" w:type="dxa"/>
          </w:tcPr>
          <w:p w14:paraId="4A40B6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3" w:author="Camilo Andrés Díaz Gómez" w:date="2023-03-14T21:33:00Z"/>
                <w:rFonts w:cs="Times New Roman"/>
                <w:szCs w:val="24"/>
              </w:rPr>
            </w:pPr>
          </w:p>
        </w:tc>
        <w:tc>
          <w:tcPr>
            <w:tcW w:w="652" w:type="dxa"/>
          </w:tcPr>
          <w:p w14:paraId="2FADD9C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4" w:author="Camilo Andrés Díaz Gómez" w:date="2023-03-14T21:33:00Z"/>
                <w:rFonts w:cs="Times New Roman"/>
                <w:szCs w:val="24"/>
              </w:rPr>
            </w:pPr>
          </w:p>
        </w:tc>
        <w:tc>
          <w:tcPr>
            <w:tcW w:w="652" w:type="dxa"/>
          </w:tcPr>
          <w:p w14:paraId="3B887E9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5" w:author="Camilo Andrés Díaz Gómez" w:date="2023-03-14T21:33:00Z"/>
                <w:rFonts w:cs="Times New Roman"/>
                <w:szCs w:val="24"/>
              </w:rPr>
            </w:pPr>
          </w:p>
        </w:tc>
        <w:tc>
          <w:tcPr>
            <w:tcW w:w="652" w:type="dxa"/>
          </w:tcPr>
          <w:p w14:paraId="7E6D0B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6" w:author="Camilo Andrés Díaz Gómez" w:date="2023-03-14T21:33:00Z"/>
                <w:rFonts w:cs="Times New Roman"/>
                <w:szCs w:val="24"/>
              </w:rPr>
            </w:pPr>
          </w:p>
        </w:tc>
        <w:tc>
          <w:tcPr>
            <w:tcW w:w="652" w:type="dxa"/>
          </w:tcPr>
          <w:p w14:paraId="385BFA4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7" w:author="Camilo Andrés Díaz Gómez" w:date="2023-03-14T21:33:00Z"/>
                <w:rFonts w:cs="Times New Roman"/>
                <w:szCs w:val="24"/>
              </w:rPr>
            </w:pPr>
          </w:p>
        </w:tc>
        <w:tc>
          <w:tcPr>
            <w:tcW w:w="548" w:type="dxa"/>
          </w:tcPr>
          <w:p w14:paraId="3B9DAA7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8" w:author="Camilo Andrés Díaz Gómez" w:date="2023-03-14T21:33:00Z"/>
                <w:rFonts w:cs="Times New Roman"/>
                <w:szCs w:val="24"/>
              </w:rPr>
            </w:pPr>
          </w:p>
        </w:tc>
      </w:tr>
      <w:tr w:rsidR="00C602E3" w:rsidRPr="002B569F" w14:paraId="440EE286" w14:textId="77777777" w:rsidTr="001A2974">
        <w:trPr>
          <w:cnfStyle w:val="000000100000" w:firstRow="0" w:lastRow="0" w:firstColumn="0" w:lastColumn="0" w:oddVBand="0" w:evenVBand="0" w:oddHBand="1" w:evenHBand="0" w:firstRowFirstColumn="0" w:firstRowLastColumn="0" w:lastRowFirstColumn="0" w:lastRowLastColumn="0"/>
          <w:ins w:id="5419"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15E008D" w14:textId="77777777" w:rsidR="00AE3134" w:rsidRPr="002B569F" w:rsidRDefault="00AE3134" w:rsidP="002B569F">
            <w:pPr>
              <w:jc w:val="center"/>
              <w:rPr>
                <w:ins w:id="5420" w:author="Camilo Andrés Díaz Gómez" w:date="2023-03-14T21:33:00Z"/>
                <w:rFonts w:cs="Times New Roman"/>
                <w:color w:val="auto"/>
                <w:szCs w:val="24"/>
                <w:rPrChange w:id="5421" w:author="Camilo Andrés Díaz Gómez" w:date="2023-03-28T17:42:00Z">
                  <w:rPr>
                    <w:ins w:id="5422" w:author="Camilo Andrés Díaz Gómez" w:date="2023-03-14T21:33:00Z"/>
                    <w:rFonts w:cs="Times New Roman"/>
                    <w:szCs w:val="24"/>
                  </w:rPr>
                </w:rPrChange>
              </w:rPr>
            </w:pPr>
            <w:ins w:id="5423" w:author="Camilo Andrés Díaz Gómez" w:date="2023-03-14T21:33:00Z">
              <w:r w:rsidRPr="002B569F">
                <w:rPr>
                  <w:rFonts w:cs="Times New Roman"/>
                  <w:szCs w:val="24"/>
                </w:rPr>
                <w:lastRenderedPageBreak/>
                <w:t>Act. #18</w:t>
              </w:r>
            </w:ins>
          </w:p>
        </w:tc>
        <w:tc>
          <w:tcPr>
            <w:tcW w:w="993" w:type="dxa"/>
          </w:tcPr>
          <w:p w14:paraId="3E480F8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4" w:author="Camilo Andrés Díaz Gómez" w:date="2023-03-14T21:33:00Z"/>
                <w:rFonts w:cs="Times New Roman"/>
                <w:szCs w:val="24"/>
              </w:rPr>
            </w:pPr>
          </w:p>
        </w:tc>
        <w:tc>
          <w:tcPr>
            <w:tcW w:w="708" w:type="dxa"/>
          </w:tcPr>
          <w:p w14:paraId="6D88232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5" w:author="Camilo Andrés Díaz Gómez" w:date="2023-03-14T21:33:00Z"/>
                <w:rFonts w:cs="Times New Roman"/>
                <w:szCs w:val="24"/>
              </w:rPr>
            </w:pPr>
          </w:p>
        </w:tc>
        <w:tc>
          <w:tcPr>
            <w:tcW w:w="709" w:type="dxa"/>
          </w:tcPr>
          <w:p w14:paraId="1ABA689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6" w:author="Camilo Andrés Díaz Gómez" w:date="2023-03-14T21:33:00Z"/>
                <w:rFonts w:cs="Times New Roman"/>
                <w:szCs w:val="24"/>
              </w:rPr>
            </w:pPr>
          </w:p>
        </w:tc>
        <w:tc>
          <w:tcPr>
            <w:tcW w:w="709" w:type="dxa"/>
          </w:tcPr>
          <w:p w14:paraId="7C4B2A6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7" w:author="Camilo Andrés Díaz Gómez" w:date="2023-03-14T21:33:00Z"/>
                <w:rFonts w:cs="Times New Roman"/>
                <w:szCs w:val="24"/>
              </w:rPr>
            </w:pPr>
          </w:p>
        </w:tc>
        <w:tc>
          <w:tcPr>
            <w:tcW w:w="709" w:type="dxa"/>
          </w:tcPr>
          <w:p w14:paraId="6AA7223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8" w:author="Camilo Andrés Díaz Gómez" w:date="2023-03-14T21:33:00Z"/>
                <w:rFonts w:cs="Times New Roman"/>
                <w:szCs w:val="24"/>
              </w:rPr>
            </w:pPr>
          </w:p>
        </w:tc>
        <w:tc>
          <w:tcPr>
            <w:tcW w:w="708" w:type="dxa"/>
          </w:tcPr>
          <w:p w14:paraId="28D9503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9" w:author="Camilo Andrés Díaz Gómez" w:date="2023-03-14T21:33:00Z"/>
                <w:rFonts w:cs="Times New Roman"/>
                <w:szCs w:val="24"/>
              </w:rPr>
            </w:pPr>
          </w:p>
        </w:tc>
        <w:tc>
          <w:tcPr>
            <w:tcW w:w="754" w:type="dxa"/>
          </w:tcPr>
          <w:p w14:paraId="33E6D71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0" w:author="Camilo Andrés Díaz Gómez" w:date="2023-03-14T21:33:00Z"/>
                <w:rFonts w:cs="Times New Roman"/>
                <w:szCs w:val="24"/>
              </w:rPr>
            </w:pPr>
          </w:p>
        </w:tc>
        <w:tc>
          <w:tcPr>
            <w:tcW w:w="652" w:type="dxa"/>
          </w:tcPr>
          <w:p w14:paraId="39D7A03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1" w:author="Camilo Andrés Díaz Gómez" w:date="2023-03-14T21:33:00Z"/>
                <w:rFonts w:cs="Times New Roman"/>
                <w:szCs w:val="24"/>
              </w:rPr>
            </w:pPr>
          </w:p>
        </w:tc>
        <w:tc>
          <w:tcPr>
            <w:tcW w:w="652" w:type="dxa"/>
          </w:tcPr>
          <w:p w14:paraId="202B5E8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2" w:author="Camilo Andrés Díaz Gómez" w:date="2023-03-14T21:33:00Z"/>
                <w:rFonts w:cs="Times New Roman"/>
                <w:szCs w:val="24"/>
              </w:rPr>
            </w:pPr>
          </w:p>
        </w:tc>
        <w:tc>
          <w:tcPr>
            <w:tcW w:w="655" w:type="dxa"/>
            <w:shd w:val="clear" w:color="auto" w:fill="C5E0B3" w:themeFill="accent6" w:themeFillTint="66"/>
          </w:tcPr>
          <w:p w14:paraId="3AD5A85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3" w:author="Camilo Andrés Díaz Gómez" w:date="2023-03-14T21:33:00Z"/>
                <w:rFonts w:cs="Times New Roman"/>
                <w:szCs w:val="24"/>
              </w:rPr>
            </w:pPr>
            <w:ins w:id="5434" w:author="Camilo Andrés Díaz Gómez" w:date="2023-03-14T21:33:00Z">
              <w:r w:rsidRPr="002B569F">
                <w:rPr>
                  <w:rFonts w:cs="Times New Roman"/>
                  <w:szCs w:val="24"/>
                </w:rPr>
                <w:t>X</w:t>
              </w:r>
            </w:ins>
          </w:p>
        </w:tc>
        <w:tc>
          <w:tcPr>
            <w:tcW w:w="652" w:type="dxa"/>
            <w:shd w:val="clear" w:color="auto" w:fill="C5E0B3" w:themeFill="accent6" w:themeFillTint="66"/>
          </w:tcPr>
          <w:p w14:paraId="31A73EB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5" w:author="Camilo Andrés Díaz Gómez" w:date="2023-03-14T21:33:00Z"/>
                <w:rFonts w:cs="Times New Roman"/>
                <w:szCs w:val="24"/>
              </w:rPr>
            </w:pPr>
            <w:ins w:id="5436" w:author="Camilo Andrés Díaz Gómez" w:date="2023-03-14T21:33:00Z">
              <w:r w:rsidRPr="002B569F">
                <w:rPr>
                  <w:rFonts w:cs="Times New Roman"/>
                  <w:szCs w:val="24"/>
                </w:rPr>
                <w:t>X</w:t>
              </w:r>
            </w:ins>
          </w:p>
        </w:tc>
        <w:tc>
          <w:tcPr>
            <w:tcW w:w="652" w:type="dxa"/>
          </w:tcPr>
          <w:p w14:paraId="781E902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7" w:author="Camilo Andrés Díaz Gómez" w:date="2023-03-14T21:33:00Z"/>
                <w:rFonts w:cs="Times New Roman"/>
                <w:szCs w:val="24"/>
              </w:rPr>
            </w:pPr>
          </w:p>
        </w:tc>
        <w:tc>
          <w:tcPr>
            <w:tcW w:w="652" w:type="dxa"/>
          </w:tcPr>
          <w:p w14:paraId="478E256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8" w:author="Camilo Andrés Díaz Gómez" w:date="2023-03-14T21:33:00Z"/>
                <w:rFonts w:cs="Times New Roman"/>
                <w:szCs w:val="24"/>
              </w:rPr>
            </w:pPr>
          </w:p>
        </w:tc>
        <w:tc>
          <w:tcPr>
            <w:tcW w:w="652" w:type="dxa"/>
          </w:tcPr>
          <w:p w14:paraId="333DC17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9" w:author="Camilo Andrés Díaz Gómez" w:date="2023-03-14T21:33:00Z"/>
                <w:rFonts w:cs="Times New Roman"/>
                <w:szCs w:val="24"/>
              </w:rPr>
            </w:pPr>
          </w:p>
        </w:tc>
        <w:tc>
          <w:tcPr>
            <w:tcW w:w="652" w:type="dxa"/>
          </w:tcPr>
          <w:p w14:paraId="63333B3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40" w:author="Camilo Andrés Díaz Gómez" w:date="2023-03-14T21:33:00Z"/>
                <w:rFonts w:cs="Times New Roman"/>
                <w:szCs w:val="24"/>
              </w:rPr>
            </w:pPr>
          </w:p>
        </w:tc>
        <w:tc>
          <w:tcPr>
            <w:tcW w:w="548" w:type="dxa"/>
          </w:tcPr>
          <w:p w14:paraId="3F743A3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41" w:author="Camilo Andrés Díaz Gómez" w:date="2023-03-14T21:33:00Z"/>
                <w:rFonts w:cs="Times New Roman"/>
                <w:szCs w:val="24"/>
              </w:rPr>
            </w:pPr>
          </w:p>
        </w:tc>
      </w:tr>
      <w:tr w:rsidR="00721499" w:rsidRPr="002B569F" w14:paraId="3DBCC74E" w14:textId="77777777" w:rsidTr="001A2974">
        <w:trPr>
          <w:ins w:id="5442"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13AB001" w14:textId="77777777" w:rsidR="00AE3134" w:rsidRPr="002B569F" w:rsidRDefault="00AE3134" w:rsidP="002B569F">
            <w:pPr>
              <w:jc w:val="center"/>
              <w:rPr>
                <w:ins w:id="5443" w:author="Camilo Andrés Díaz Gómez" w:date="2023-03-14T21:33:00Z"/>
                <w:rFonts w:cs="Times New Roman"/>
                <w:color w:val="auto"/>
                <w:szCs w:val="24"/>
                <w:rPrChange w:id="5444" w:author="Camilo Andrés Díaz Gómez" w:date="2023-03-28T17:42:00Z">
                  <w:rPr>
                    <w:ins w:id="5445" w:author="Camilo Andrés Díaz Gómez" w:date="2023-03-14T21:33:00Z"/>
                    <w:rFonts w:cs="Times New Roman"/>
                    <w:szCs w:val="24"/>
                  </w:rPr>
                </w:rPrChange>
              </w:rPr>
            </w:pPr>
            <w:ins w:id="5446" w:author="Camilo Andrés Díaz Gómez" w:date="2023-03-14T21:33:00Z">
              <w:r w:rsidRPr="002B569F">
                <w:rPr>
                  <w:rFonts w:cs="Times New Roman"/>
                  <w:szCs w:val="24"/>
                </w:rPr>
                <w:t>Act. #19</w:t>
              </w:r>
            </w:ins>
          </w:p>
        </w:tc>
        <w:tc>
          <w:tcPr>
            <w:tcW w:w="993" w:type="dxa"/>
          </w:tcPr>
          <w:p w14:paraId="237EF32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47" w:author="Camilo Andrés Díaz Gómez" w:date="2023-03-14T21:33:00Z"/>
                <w:rFonts w:cs="Times New Roman"/>
                <w:szCs w:val="24"/>
              </w:rPr>
            </w:pPr>
          </w:p>
        </w:tc>
        <w:tc>
          <w:tcPr>
            <w:tcW w:w="708" w:type="dxa"/>
          </w:tcPr>
          <w:p w14:paraId="5841E78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48" w:author="Camilo Andrés Díaz Gómez" w:date="2023-03-14T21:33:00Z"/>
                <w:rFonts w:cs="Times New Roman"/>
                <w:szCs w:val="24"/>
              </w:rPr>
            </w:pPr>
          </w:p>
        </w:tc>
        <w:tc>
          <w:tcPr>
            <w:tcW w:w="709" w:type="dxa"/>
          </w:tcPr>
          <w:p w14:paraId="735BAB6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49" w:author="Camilo Andrés Díaz Gómez" w:date="2023-03-14T21:33:00Z"/>
                <w:rFonts w:cs="Times New Roman"/>
                <w:szCs w:val="24"/>
              </w:rPr>
            </w:pPr>
          </w:p>
        </w:tc>
        <w:tc>
          <w:tcPr>
            <w:tcW w:w="709" w:type="dxa"/>
          </w:tcPr>
          <w:p w14:paraId="1ECCC48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0" w:author="Camilo Andrés Díaz Gómez" w:date="2023-03-14T21:33:00Z"/>
                <w:rFonts w:cs="Times New Roman"/>
                <w:szCs w:val="24"/>
              </w:rPr>
            </w:pPr>
          </w:p>
        </w:tc>
        <w:tc>
          <w:tcPr>
            <w:tcW w:w="709" w:type="dxa"/>
          </w:tcPr>
          <w:p w14:paraId="309C249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1" w:author="Camilo Andrés Díaz Gómez" w:date="2023-03-14T21:33:00Z"/>
                <w:rFonts w:cs="Times New Roman"/>
                <w:szCs w:val="24"/>
              </w:rPr>
            </w:pPr>
          </w:p>
        </w:tc>
        <w:tc>
          <w:tcPr>
            <w:tcW w:w="708" w:type="dxa"/>
          </w:tcPr>
          <w:p w14:paraId="7135965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2" w:author="Camilo Andrés Díaz Gómez" w:date="2023-03-14T21:33:00Z"/>
                <w:rFonts w:cs="Times New Roman"/>
                <w:szCs w:val="24"/>
              </w:rPr>
            </w:pPr>
          </w:p>
        </w:tc>
        <w:tc>
          <w:tcPr>
            <w:tcW w:w="754" w:type="dxa"/>
          </w:tcPr>
          <w:p w14:paraId="2FD66D3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3" w:author="Camilo Andrés Díaz Gómez" w:date="2023-03-14T21:33:00Z"/>
                <w:rFonts w:cs="Times New Roman"/>
                <w:szCs w:val="24"/>
              </w:rPr>
            </w:pPr>
          </w:p>
        </w:tc>
        <w:tc>
          <w:tcPr>
            <w:tcW w:w="652" w:type="dxa"/>
          </w:tcPr>
          <w:p w14:paraId="502995F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4" w:author="Camilo Andrés Díaz Gómez" w:date="2023-03-14T21:33:00Z"/>
                <w:rFonts w:cs="Times New Roman"/>
                <w:szCs w:val="24"/>
              </w:rPr>
            </w:pPr>
          </w:p>
        </w:tc>
        <w:tc>
          <w:tcPr>
            <w:tcW w:w="652" w:type="dxa"/>
          </w:tcPr>
          <w:p w14:paraId="666A6E7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5" w:author="Camilo Andrés Díaz Gómez" w:date="2023-03-14T21:33:00Z"/>
                <w:rFonts w:cs="Times New Roman"/>
                <w:szCs w:val="24"/>
              </w:rPr>
            </w:pPr>
          </w:p>
        </w:tc>
        <w:tc>
          <w:tcPr>
            <w:tcW w:w="655" w:type="dxa"/>
          </w:tcPr>
          <w:p w14:paraId="1C1D516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6" w:author="Camilo Andrés Díaz Gómez" w:date="2023-03-14T21:33:00Z"/>
                <w:rFonts w:cs="Times New Roman"/>
                <w:szCs w:val="24"/>
              </w:rPr>
            </w:pPr>
          </w:p>
        </w:tc>
        <w:tc>
          <w:tcPr>
            <w:tcW w:w="652" w:type="dxa"/>
            <w:shd w:val="clear" w:color="auto" w:fill="C5E0B3" w:themeFill="accent6" w:themeFillTint="66"/>
          </w:tcPr>
          <w:p w14:paraId="2BC8CBC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7" w:author="Camilo Andrés Díaz Gómez" w:date="2023-03-14T21:33:00Z"/>
                <w:rFonts w:cs="Times New Roman"/>
                <w:szCs w:val="24"/>
              </w:rPr>
            </w:pPr>
            <w:ins w:id="5458" w:author="Camilo Andrés Díaz Gómez" w:date="2023-03-14T21:33:00Z">
              <w:r w:rsidRPr="002B569F">
                <w:rPr>
                  <w:rFonts w:cs="Times New Roman"/>
                  <w:szCs w:val="24"/>
                </w:rPr>
                <w:t>X</w:t>
              </w:r>
            </w:ins>
          </w:p>
        </w:tc>
        <w:tc>
          <w:tcPr>
            <w:tcW w:w="652" w:type="dxa"/>
            <w:shd w:val="clear" w:color="auto" w:fill="C5E0B3" w:themeFill="accent6" w:themeFillTint="66"/>
          </w:tcPr>
          <w:p w14:paraId="513DCE8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9" w:author="Camilo Andrés Díaz Gómez" w:date="2023-03-14T21:33:00Z"/>
                <w:rFonts w:cs="Times New Roman"/>
                <w:szCs w:val="24"/>
              </w:rPr>
            </w:pPr>
            <w:ins w:id="5460" w:author="Camilo Andrés Díaz Gómez" w:date="2023-03-14T21:33:00Z">
              <w:r w:rsidRPr="002B569F">
                <w:rPr>
                  <w:rFonts w:cs="Times New Roman"/>
                  <w:szCs w:val="24"/>
                </w:rPr>
                <w:t>X</w:t>
              </w:r>
            </w:ins>
          </w:p>
        </w:tc>
        <w:tc>
          <w:tcPr>
            <w:tcW w:w="652" w:type="dxa"/>
            <w:shd w:val="clear" w:color="auto" w:fill="C5E0B3" w:themeFill="accent6" w:themeFillTint="66"/>
          </w:tcPr>
          <w:p w14:paraId="4B29175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61" w:author="Camilo Andrés Díaz Gómez" w:date="2023-03-14T21:33:00Z"/>
                <w:rFonts w:cs="Times New Roman"/>
                <w:szCs w:val="24"/>
              </w:rPr>
            </w:pPr>
            <w:ins w:id="5462" w:author="Camilo Andrés Díaz Gómez" w:date="2023-03-14T21:33:00Z">
              <w:r w:rsidRPr="002B569F">
                <w:rPr>
                  <w:rFonts w:cs="Times New Roman"/>
                  <w:szCs w:val="24"/>
                </w:rPr>
                <w:t>X</w:t>
              </w:r>
            </w:ins>
          </w:p>
        </w:tc>
        <w:tc>
          <w:tcPr>
            <w:tcW w:w="652" w:type="dxa"/>
          </w:tcPr>
          <w:p w14:paraId="0270451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63" w:author="Camilo Andrés Díaz Gómez" w:date="2023-03-14T21:33:00Z"/>
                <w:rFonts w:cs="Times New Roman"/>
                <w:szCs w:val="24"/>
              </w:rPr>
            </w:pPr>
          </w:p>
        </w:tc>
        <w:tc>
          <w:tcPr>
            <w:tcW w:w="652" w:type="dxa"/>
          </w:tcPr>
          <w:p w14:paraId="28171B7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64" w:author="Camilo Andrés Díaz Gómez" w:date="2023-03-14T21:33:00Z"/>
                <w:rFonts w:cs="Times New Roman"/>
                <w:szCs w:val="24"/>
              </w:rPr>
            </w:pPr>
          </w:p>
        </w:tc>
        <w:tc>
          <w:tcPr>
            <w:tcW w:w="548" w:type="dxa"/>
          </w:tcPr>
          <w:p w14:paraId="19862A4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65" w:author="Camilo Andrés Díaz Gómez" w:date="2023-03-14T21:33:00Z"/>
                <w:rFonts w:cs="Times New Roman"/>
                <w:szCs w:val="24"/>
              </w:rPr>
            </w:pPr>
          </w:p>
        </w:tc>
      </w:tr>
      <w:tr w:rsidR="00721499" w:rsidRPr="002B569F" w14:paraId="30C62AE6" w14:textId="77777777" w:rsidTr="001A2974">
        <w:trPr>
          <w:cnfStyle w:val="000000100000" w:firstRow="0" w:lastRow="0" w:firstColumn="0" w:lastColumn="0" w:oddVBand="0" w:evenVBand="0" w:oddHBand="1" w:evenHBand="0" w:firstRowFirstColumn="0" w:firstRowLastColumn="0" w:lastRowFirstColumn="0" w:lastRowLastColumn="0"/>
          <w:ins w:id="546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EAAD40C" w14:textId="77777777" w:rsidR="00AE3134" w:rsidRPr="002B569F" w:rsidRDefault="00AE3134" w:rsidP="002B569F">
            <w:pPr>
              <w:jc w:val="center"/>
              <w:rPr>
                <w:ins w:id="5467" w:author="Camilo Andrés Díaz Gómez" w:date="2023-03-14T21:33:00Z"/>
                <w:rFonts w:cs="Times New Roman"/>
                <w:color w:val="auto"/>
                <w:szCs w:val="24"/>
                <w:rPrChange w:id="5468" w:author="Camilo Andrés Díaz Gómez" w:date="2023-03-28T17:42:00Z">
                  <w:rPr>
                    <w:ins w:id="5469" w:author="Camilo Andrés Díaz Gómez" w:date="2023-03-14T21:33:00Z"/>
                    <w:rFonts w:cs="Times New Roman"/>
                    <w:szCs w:val="24"/>
                  </w:rPr>
                </w:rPrChange>
              </w:rPr>
            </w:pPr>
            <w:proofErr w:type="spellStart"/>
            <w:ins w:id="5470" w:author="Camilo Andrés Díaz Gómez" w:date="2023-03-14T21:33:00Z">
              <w:r w:rsidRPr="002B569F">
                <w:rPr>
                  <w:rFonts w:cs="Times New Roman"/>
                  <w:szCs w:val="24"/>
                </w:rPr>
                <w:t>Act</w:t>
              </w:r>
              <w:proofErr w:type="spellEnd"/>
              <w:r w:rsidRPr="002B569F">
                <w:rPr>
                  <w:rFonts w:cs="Times New Roman"/>
                  <w:szCs w:val="24"/>
                </w:rPr>
                <w:t>. #20</w:t>
              </w:r>
            </w:ins>
          </w:p>
        </w:tc>
        <w:tc>
          <w:tcPr>
            <w:tcW w:w="993" w:type="dxa"/>
          </w:tcPr>
          <w:p w14:paraId="3A95B05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1" w:author="Camilo Andrés Díaz Gómez" w:date="2023-03-14T21:33:00Z"/>
                <w:rFonts w:cs="Times New Roman"/>
                <w:szCs w:val="24"/>
              </w:rPr>
            </w:pPr>
          </w:p>
        </w:tc>
        <w:tc>
          <w:tcPr>
            <w:tcW w:w="708" w:type="dxa"/>
          </w:tcPr>
          <w:p w14:paraId="1B9AED9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2" w:author="Camilo Andrés Díaz Gómez" w:date="2023-03-14T21:33:00Z"/>
                <w:rFonts w:cs="Times New Roman"/>
                <w:szCs w:val="24"/>
              </w:rPr>
            </w:pPr>
          </w:p>
        </w:tc>
        <w:tc>
          <w:tcPr>
            <w:tcW w:w="709" w:type="dxa"/>
          </w:tcPr>
          <w:p w14:paraId="2199C0F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3" w:author="Camilo Andrés Díaz Gómez" w:date="2023-03-14T21:33:00Z"/>
                <w:rFonts w:cs="Times New Roman"/>
                <w:szCs w:val="24"/>
              </w:rPr>
            </w:pPr>
          </w:p>
        </w:tc>
        <w:tc>
          <w:tcPr>
            <w:tcW w:w="709" w:type="dxa"/>
          </w:tcPr>
          <w:p w14:paraId="228C173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4" w:author="Camilo Andrés Díaz Gómez" w:date="2023-03-14T21:33:00Z"/>
                <w:rFonts w:cs="Times New Roman"/>
                <w:szCs w:val="24"/>
              </w:rPr>
            </w:pPr>
          </w:p>
        </w:tc>
        <w:tc>
          <w:tcPr>
            <w:tcW w:w="709" w:type="dxa"/>
          </w:tcPr>
          <w:p w14:paraId="7363C39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5" w:author="Camilo Andrés Díaz Gómez" w:date="2023-03-14T21:33:00Z"/>
                <w:rFonts w:cs="Times New Roman"/>
                <w:szCs w:val="24"/>
              </w:rPr>
            </w:pPr>
          </w:p>
        </w:tc>
        <w:tc>
          <w:tcPr>
            <w:tcW w:w="708" w:type="dxa"/>
          </w:tcPr>
          <w:p w14:paraId="5553688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6" w:author="Camilo Andrés Díaz Gómez" w:date="2023-03-14T21:33:00Z"/>
                <w:rFonts w:cs="Times New Roman"/>
                <w:szCs w:val="24"/>
              </w:rPr>
            </w:pPr>
          </w:p>
        </w:tc>
        <w:tc>
          <w:tcPr>
            <w:tcW w:w="754" w:type="dxa"/>
          </w:tcPr>
          <w:p w14:paraId="7BDEA3E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7" w:author="Camilo Andrés Díaz Gómez" w:date="2023-03-14T21:33:00Z"/>
                <w:rFonts w:cs="Times New Roman"/>
                <w:szCs w:val="24"/>
              </w:rPr>
            </w:pPr>
          </w:p>
        </w:tc>
        <w:tc>
          <w:tcPr>
            <w:tcW w:w="652" w:type="dxa"/>
          </w:tcPr>
          <w:p w14:paraId="2742444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8" w:author="Camilo Andrés Díaz Gómez" w:date="2023-03-14T21:33:00Z"/>
                <w:rFonts w:cs="Times New Roman"/>
                <w:szCs w:val="24"/>
              </w:rPr>
            </w:pPr>
          </w:p>
        </w:tc>
        <w:tc>
          <w:tcPr>
            <w:tcW w:w="652" w:type="dxa"/>
          </w:tcPr>
          <w:p w14:paraId="3442721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9" w:author="Camilo Andrés Díaz Gómez" w:date="2023-03-14T21:33:00Z"/>
                <w:rFonts w:cs="Times New Roman"/>
                <w:szCs w:val="24"/>
              </w:rPr>
            </w:pPr>
          </w:p>
        </w:tc>
        <w:tc>
          <w:tcPr>
            <w:tcW w:w="655" w:type="dxa"/>
          </w:tcPr>
          <w:p w14:paraId="741EF64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80" w:author="Camilo Andrés Díaz Gómez" w:date="2023-03-14T21:33:00Z"/>
                <w:rFonts w:cs="Times New Roman"/>
                <w:szCs w:val="24"/>
              </w:rPr>
            </w:pPr>
          </w:p>
        </w:tc>
        <w:tc>
          <w:tcPr>
            <w:tcW w:w="652" w:type="dxa"/>
          </w:tcPr>
          <w:p w14:paraId="62DBD90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81" w:author="Camilo Andrés Díaz Gómez" w:date="2023-03-14T21:33:00Z"/>
                <w:rFonts w:cs="Times New Roman"/>
                <w:szCs w:val="24"/>
              </w:rPr>
            </w:pPr>
          </w:p>
        </w:tc>
        <w:tc>
          <w:tcPr>
            <w:tcW w:w="652" w:type="dxa"/>
          </w:tcPr>
          <w:p w14:paraId="2722323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82" w:author="Camilo Andrés Díaz Gómez" w:date="2023-03-14T21:33:00Z"/>
                <w:rFonts w:cs="Times New Roman"/>
                <w:szCs w:val="24"/>
              </w:rPr>
            </w:pPr>
          </w:p>
        </w:tc>
        <w:tc>
          <w:tcPr>
            <w:tcW w:w="652" w:type="dxa"/>
            <w:shd w:val="clear" w:color="auto" w:fill="2F5496" w:themeFill="accent1" w:themeFillShade="BF"/>
          </w:tcPr>
          <w:p w14:paraId="65ED632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83" w:author="Camilo Andrés Díaz Gómez" w:date="2023-03-14T21:33:00Z"/>
                <w:rFonts w:cs="Times New Roman"/>
                <w:szCs w:val="24"/>
              </w:rPr>
            </w:pPr>
            <w:ins w:id="5484" w:author="Camilo Andrés Díaz Gómez" w:date="2023-03-14T21:33:00Z">
              <w:r w:rsidRPr="002B569F">
                <w:rPr>
                  <w:rFonts w:cs="Times New Roman"/>
                  <w:szCs w:val="24"/>
                </w:rPr>
                <w:t>X</w:t>
              </w:r>
            </w:ins>
          </w:p>
        </w:tc>
        <w:tc>
          <w:tcPr>
            <w:tcW w:w="652" w:type="dxa"/>
          </w:tcPr>
          <w:p w14:paraId="5F020D6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85" w:author="Camilo Andrés Díaz Gómez" w:date="2023-03-14T21:33:00Z"/>
                <w:rFonts w:cs="Times New Roman"/>
                <w:szCs w:val="24"/>
              </w:rPr>
            </w:pPr>
          </w:p>
        </w:tc>
        <w:tc>
          <w:tcPr>
            <w:tcW w:w="652" w:type="dxa"/>
          </w:tcPr>
          <w:p w14:paraId="6CC9561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86" w:author="Camilo Andrés Díaz Gómez" w:date="2023-03-14T21:33:00Z"/>
                <w:rFonts w:cs="Times New Roman"/>
                <w:szCs w:val="24"/>
              </w:rPr>
            </w:pPr>
          </w:p>
        </w:tc>
        <w:tc>
          <w:tcPr>
            <w:tcW w:w="548" w:type="dxa"/>
          </w:tcPr>
          <w:p w14:paraId="02F8FEF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87" w:author="Camilo Andrés Díaz Gómez" w:date="2023-03-14T21:33:00Z"/>
                <w:rFonts w:cs="Times New Roman"/>
                <w:szCs w:val="24"/>
              </w:rPr>
            </w:pPr>
          </w:p>
        </w:tc>
      </w:tr>
      <w:tr w:rsidR="00721499" w:rsidRPr="002B569F" w14:paraId="6CC614D8" w14:textId="77777777" w:rsidTr="001A2974">
        <w:trPr>
          <w:ins w:id="548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ED949A8" w14:textId="77777777" w:rsidR="00AE3134" w:rsidRPr="002B569F" w:rsidRDefault="00AE3134" w:rsidP="002B569F">
            <w:pPr>
              <w:jc w:val="center"/>
              <w:rPr>
                <w:ins w:id="5489" w:author="Camilo Andrés Díaz Gómez" w:date="2023-03-14T21:33:00Z"/>
                <w:rFonts w:cs="Times New Roman"/>
                <w:color w:val="auto"/>
                <w:szCs w:val="24"/>
                <w:rPrChange w:id="5490" w:author="Camilo Andrés Díaz Gómez" w:date="2023-03-28T17:42:00Z">
                  <w:rPr>
                    <w:ins w:id="5491" w:author="Camilo Andrés Díaz Gómez" w:date="2023-03-14T21:33:00Z"/>
                    <w:rFonts w:cs="Times New Roman"/>
                    <w:szCs w:val="24"/>
                  </w:rPr>
                </w:rPrChange>
              </w:rPr>
            </w:pPr>
            <w:proofErr w:type="spellStart"/>
            <w:ins w:id="5492" w:author="Camilo Andrés Díaz Gómez" w:date="2023-03-14T21:33:00Z">
              <w:r w:rsidRPr="002B569F">
                <w:rPr>
                  <w:rFonts w:cs="Times New Roman"/>
                  <w:szCs w:val="24"/>
                </w:rPr>
                <w:t>Act</w:t>
              </w:r>
              <w:proofErr w:type="spellEnd"/>
              <w:r w:rsidRPr="002B569F">
                <w:rPr>
                  <w:rFonts w:cs="Times New Roman"/>
                  <w:szCs w:val="24"/>
                </w:rPr>
                <w:t>. #21</w:t>
              </w:r>
            </w:ins>
          </w:p>
        </w:tc>
        <w:tc>
          <w:tcPr>
            <w:tcW w:w="993" w:type="dxa"/>
          </w:tcPr>
          <w:p w14:paraId="50EB9B6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3" w:author="Camilo Andrés Díaz Gómez" w:date="2023-03-14T21:33:00Z"/>
                <w:rFonts w:cs="Times New Roman"/>
                <w:szCs w:val="24"/>
              </w:rPr>
            </w:pPr>
          </w:p>
        </w:tc>
        <w:tc>
          <w:tcPr>
            <w:tcW w:w="708" w:type="dxa"/>
          </w:tcPr>
          <w:p w14:paraId="79B4C0E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4" w:author="Camilo Andrés Díaz Gómez" w:date="2023-03-14T21:33:00Z"/>
                <w:rFonts w:cs="Times New Roman"/>
                <w:szCs w:val="24"/>
              </w:rPr>
            </w:pPr>
          </w:p>
        </w:tc>
        <w:tc>
          <w:tcPr>
            <w:tcW w:w="709" w:type="dxa"/>
          </w:tcPr>
          <w:p w14:paraId="2659A15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5" w:author="Camilo Andrés Díaz Gómez" w:date="2023-03-14T21:33:00Z"/>
                <w:rFonts w:cs="Times New Roman"/>
                <w:szCs w:val="24"/>
              </w:rPr>
            </w:pPr>
          </w:p>
        </w:tc>
        <w:tc>
          <w:tcPr>
            <w:tcW w:w="709" w:type="dxa"/>
          </w:tcPr>
          <w:p w14:paraId="578F08E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6" w:author="Camilo Andrés Díaz Gómez" w:date="2023-03-14T21:33:00Z"/>
                <w:rFonts w:cs="Times New Roman"/>
                <w:szCs w:val="24"/>
              </w:rPr>
            </w:pPr>
          </w:p>
        </w:tc>
        <w:tc>
          <w:tcPr>
            <w:tcW w:w="709" w:type="dxa"/>
          </w:tcPr>
          <w:p w14:paraId="25565E2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7" w:author="Camilo Andrés Díaz Gómez" w:date="2023-03-14T21:33:00Z"/>
                <w:rFonts w:cs="Times New Roman"/>
                <w:szCs w:val="24"/>
              </w:rPr>
            </w:pPr>
          </w:p>
        </w:tc>
        <w:tc>
          <w:tcPr>
            <w:tcW w:w="708" w:type="dxa"/>
          </w:tcPr>
          <w:p w14:paraId="7D66501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8" w:author="Camilo Andrés Díaz Gómez" w:date="2023-03-14T21:33:00Z"/>
                <w:rFonts w:cs="Times New Roman"/>
                <w:szCs w:val="24"/>
              </w:rPr>
            </w:pPr>
          </w:p>
        </w:tc>
        <w:tc>
          <w:tcPr>
            <w:tcW w:w="754" w:type="dxa"/>
          </w:tcPr>
          <w:p w14:paraId="591B40F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9" w:author="Camilo Andrés Díaz Gómez" w:date="2023-03-14T21:33:00Z"/>
                <w:rFonts w:cs="Times New Roman"/>
                <w:szCs w:val="24"/>
              </w:rPr>
            </w:pPr>
          </w:p>
        </w:tc>
        <w:tc>
          <w:tcPr>
            <w:tcW w:w="652" w:type="dxa"/>
          </w:tcPr>
          <w:p w14:paraId="05994AC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0" w:author="Camilo Andrés Díaz Gómez" w:date="2023-03-14T21:33:00Z"/>
                <w:rFonts w:cs="Times New Roman"/>
                <w:szCs w:val="24"/>
              </w:rPr>
            </w:pPr>
          </w:p>
        </w:tc>
        <w:tc>
          <w:tcPr>
            <w:tcW w:w="652" w:type="dxa"/>
          </w:tcPr>
          <w:p w14:paraId="64D6B3D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1" w:author="Camilo Andrés Díaz Gómez" w:date="2023-03-14T21:33:00Z"/>
                <w:rFonts w:cs="Times New Roman"/>
                <w:szCs w:val="24"/>
              </w:rPr>
            </w:pPr>
          </w:p>
        </w:tc>
        <w:tc>
          <w:tcPr>
            <w:tcW w:w="655" w:type="dxa"/>
          </w:tcPr>
          <w:p w14:paraId="1BBD5EF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2" w:author="Camilo Andrés Díaz Gómez" w:date="2023-03-14T21:33:00Z"/>
                <w:rFonts w:cs="Times New Roman"/>
                <w:szCs w:val="24"/>
              </w:rPr>
            </w:pPr>
          </w:p>
        </w:tc>
        <w:tc>
          <w:tcPr>
            <w:tcW w:w="652" w:type="dxa"/>
          </w:tcPr>
          <w:p w14:paraId="4AF14E9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3" w:author="Camilo Andrés Díaz Gómez" w:date="2023-03-14T21:33:00Z"/>
                <w:rFonts w:cs="Times New Roman"/>
                <w:szCs w:val="24"/>
              </w:rPr>
            </w:pPr>
          </w:p>
        </w:tc>
        <w:tc>
          <w:tcPr>
            <w:tcW w:w="652" w:type="dxa"/>
          </w:tcPr>
          <w:p w14:paraId="2660284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4" w:author="Camilo Andrés Díaz Gómez" w:date="2023-03-14T21:33:00Z"/>
                <w:rFonts w:cs="Times New Roman"/>
                <w:szCs w:val="24"/>
              </w:rPr>
            </w:pPr>
          </w:p>
        </w:tc>
        <w:tc>
          <w:tcPr>
            <w:tcW w:w="652" w:type="dxa"/>
            <w:shd w:val="clear" w:color="auto" w:fill="2F5496" w:themeFill="accent1" w:themeFillShade="BF"/>
          </w:tcPr>
          <w:p w14:paraId="51F5310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5" w:author="Camilo Andrés Díaz Gómez" w:date="2023-03-14T21:33:00Z"/>
                <w:rFonts w:cs="Times New Roman"/>
                <w:szCs w:val="24"/>
              </w:rPr>
            </w:pPr>
            <w:ins w:id="5506" w:author="Camilo Andrés Díaz Gómez" w:date="2023-03-14T21:33:00Z">
              <w:r w:rsidRPr="002B569F">
                <w:rPr>
                  <w:rFonts w:cs="Times New Roman"/>
                  <w:szCs w:val="24"/>
                </w:rPr>
                <w:t>X</w:t>
              </w:r>
            </w:ins>
          </w:p>
        </w:tc>
        <w:tc>
          <w:tcPr>
            <w:tcW w:w="652" w:type="dxa"/>
            <w:shd w:val="clear" w:color="auto" w:fill="2F5496" w:themeFill="accent1" w:themeFillShade="BF"/>
          </w:tcPr>
          <w:p w14:paraId="4667F86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7" w:author="Camilo Andrés Díaz Gómez" w:date="2023-03-14T21:33:00Z"/>
                <w:rFonts w:cs="Times New Roman"/>
                <w:szCs w:val="24"/>
              </w:rPr>
            </w:pPr>
            <w:ins w:id="5508" w:author="Camilo Andrés Díaz Gómez" w:date="2023-03-14T21:33:00Z">
              <w:r w:rsidRPr="002B569F">
                <w:rPr>
                  <w:rFonts w:cs="Times New Roman"/>
                  <w:szCs w:val="24"/>
                </w:rPr>
                <w:t>X</w:t>
              </w:r>
            </w:ins>
          </w:p>
        </w:tc>
        <w:tc>
          <w:tcPr>
            <w:tcW w:w="652" w:type="dxa"/>
            <w:shd w:val="clear" w:color="auto" w:fill="2F5496" w:themeFill="accent1" w:themeFillShade="BF"/>
          </w:tcPr>
          <w:p w14:paraId="1DB2174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9" w:author="Camilo Andrés Díaz Gómez" w:date="2023-03-14T21:33:00Z"/>
                <w:rFonts w:cs="Times New Roman"/>
                <w:szCs w:val="24"/>
              </w:rPr>
            </w:pPr>
            <w:ins w:id="5510" w:author="Camilo Andrés Díaz Gómez" w:date="2023-03-14T21:33:00Z">
              <w:r w:rsidRPr="002B569F">
                <w:rPr>
                  <w:rFonts w:cs="Times New Roman"/>
                  <w:szCs w:val="24"/>
                </w:rPr>
                <w:t>X</w:t>
              </w:r>
            </w:ins>
          </w:p>
        </w:tc>
        <w:tc>
          <w:tcPr>
            <w:tcW w:w="548" w:type="dxa"/>
          </w:tcPr>
          <w:p w14:paraId="5433188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11" w:author="Camilo Andrés Díaz Gómez" w:date="2023-03-14T21:33:00Z"/>
                <w:rFonts w:cs="Times New Roman"/>
                <w:szCs w:val="24"/>
              </w:rPr>
            </w:pPr>
          </w:p>
        </w:tc>
      </w:tr>
      <w:tr w:rsidR="00721499" w:rsidRPr="002B569F" w14:paraId="5C1A33D1" w14:textId="77777777" w:rsidTr="001138BE">
        <w:trPr>
          <w:cnfStyle w:val="000000100000" w:firstRow="0" w:lastRow="0" w:firstColumn="0" w:lastColumn="0" w:oddVBand="0" w:evenVBand="0" w:oddHBand="1" w:evenHBand="0" w:firstRowFirstColumn="0" w:firstRowLastColumn="0" w:lastRowFirstColumn="0" w:lastRowLastColumn="0"/>
          <w:ins w:id="5512"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B1AAE6A" w14:textId="77777777" w:rsidR="00AE3134" w:rsidRPr="002B569F" w:rsidRDefault="00AE3134" w:rsidP="002B569F">
            <w:pPr>
              <w:jc w:val="center"/>
              <w:rPr>
                <w:ins w:id="5513" w:author="Camilo Andrés Díaz Gómez" w:date="2023-03-14T21:33:00Z"/>
                <w:rFonts w:cs="Times New Roman"/>
                <w:color w:val="auto"/>
                <w:szCs w:val="24"/>
                <w:rPrChange w:id="5514" w:author="Camilo Andrés Díaz Gómez" w:date="2023-03-28T17:42:00Z">
                  <w:rPr>
                    <w:ins w:id="5515" w:author="Camilo Andrés Díaz Gómez" w:date="2023-03-14T21:33:00Z"/>
                    <w:rFonts w:cs="Times New Roman"/>
                    <w:szCs w:val="24"/>
                  </w:rPr>
                </w:rPrChange>
              </w:rPr>
            </w:pPr>
            <w:proofErr w:type="spellStart"/>
            <w:ins w:id="5516" w:author="Camilo Andrés Díaz Gómez" w:date="2023-03-14T21:33:00Z">
              <w:r w:rsidRPr="002B569F">
                <w:rPr>
                  <w:rFonts w:cs="Times New Roman"/>
                  <w:szCs w:val="24"/>
                </w:rPr>
                <w:t>Act</w:t>
              </w:r>
              <w:proofErr w:type="spellEnd"/>
              <w:r w:rsidRPr="002B569F">
                <w:rPr>
                  <w:rFonts w:cs="Times New Roman"/>
                  <w:szCs w:val="24"/>
                </w:rPr>
                <w:t>. #22</w:t>
              </w:r>
            </w:ins>
          </w:p>
        </w:tc>
        <w:tc>
          <w:tcPr>
            <w:tcW w:w="993" w:type="dxa"/>
          </w:tcPr>
          <w:p w14:paraId="19A1BEE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17" w:author="Camilo Andrés Díaz Gómez" w:date="2023-03-14T21:33:00Z"/>
                <w:rFonts w:cs="Times New Roman"/>
                <w:szCs w:val="24"/>
              </w:rPr>
            </w:pPr>
          </w:p>
        </w:tc>
        <w:tc>
          <w:tcPr>
            <w:tcW w:w="708" w:type="dxa"/>
          </w:tcPr>
          <w:p w14:paraId="6D244AD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18" w:author="Camilo Andrés Díaz Gómez" w:date="2023-03-14T21:33:00Z"/>
                <w:rFonts w:cs="Times New Roman"/>
                <w:szCs w:val="24"/>
              </w:rPr>
            </w:pPr>
          </w:p>
        </w:tc>
        <w:tc>
          <w:tcPr>
            <w:tcW w:w="709" w:type="dxa"/>
          </w:tcPr>
          <w:p w14:paraId="24585ED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19" w:author="Camilo Andrés Díaz Gómez" w:date="2023-03-14T21:33:00Z"/>
                <w:rFonts w:cs="Times New Roman"/>
                <w:szCs w:val="24"/>
              </w:rPr>
            </w:pPr>
          </w:p>
        </w:tc>
        <w:tc>
          <w:tcPr>
            <w:tcW w:w="709" w:type="dxa"/>
          </w:tcPr>
          <w:p w14:paraId="6D3C442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0" w:author="Camilo Andrés Díaz Gómez" w:date="2023-03-14T21:33:00Z"/>
                <w:rFonts w:cs="Times New Roman"/>
                <w:szCs w:val="24"/>
              </w:rPr>
            </w:pPr>
          </w:p>
        </w:tc>
        <w:tc>
          <w:tcPr>
            <w:tcW w:w="709" w:type="dxa"/>
          </w:tcPr>
          <w:p w14:paraId="3C10C19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1" w:author="Camilo Andrés Díaz Gómez" w:date="2023-03-14T21:33:00Z"/>
                <w:rFonts w:cs="Times New Roman"/>
                <w:szCs w:val="24"/>
              </w:rPr>
            </w:pPr>
          </w:p>
        </w:tc>
        <w:tc>
          <w:tcPr>
            <w:tcW w:w="708" w:type="dxa"/>
          </w:tcPr>
          <w:p w14:paraId="69DFF49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2" w:author="Camilo Andrés Díaz Gómez" w:date="2023-03-14T21:33:00Z"/>
                <w:rFonts w:cs="Times New Roman"/>
                <w:szCs w:val="24"/>
              </w:rPr>
            </w:pPr>
          </w:p>
        </w:tc>
        <w:tc>
          <w:tcPr>
            <w:tcW w:w="754" w:type="dxa"/>
          </w:tcPr>
          <w:p w14:paraId="4FB7B8F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3" w:author="Camilo Andrés Díaz Gómez" w:date="2023-03-14T21:33:00Z"/>
                <w:rFonts w:cs="Times New Roman"/>
                <w:szCs w:val="24"/>
              </w:rPr>
            </w:pPr>
          </w:p>
        </w:tc>
        <w:tc>
          <w:tcPr>
            <w:tcW w:w="652" w:type="dxa"/>
          </w:tcPr>
          <w:p w14:paraId="563FFA0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4" w:author="Camilo Andrés Díaz Gómez" w:date="2023-03-14T21:33:00Z"/>
                <w:rFonts w:cs="Times New Roman"/>
                <w:szCs w:val="24"/>
              </w:rPr>
            </w:pPr>
          </w:p>
        </w:tc>
        <w:tc>
          <w:tcPr>
            <w:tcW w:w="652" w:type="dxa"/>
          </w:tcPr>
          <w:p w14:paraId="6F68BD8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5" w:author="Camilo Andrés Díaz Gómez" w:date="2023-03-14T21:33:00Z"/>
                <w:rFonts w:cs="Times New Roman"/>
                <w:szCs w:val="24"/>
              </w:rPr>
            </w:pPr>
          </w:p>
        </w:tc>
        <w:tc>
          <w:tcPr>
            <w:tcW w:w="655" w:type="dxa"/>
          </w:tcPr>
          <w:p w14:paraId="203AF69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6" w:author="Camilo Andrés Díaz Gómez" w:date="2023-03-14T21:33:00Z"/>
                <w:rFonts w:cs="Times New Roman"/>
                <w:szCs w:val="24"/>
              </w:rPr>
            </w:pPr>
          </w:p>
        </w:tc>
        <w:tc>
          <w:tcPr>
            <w:tcW w:w="652" w:type="dxa"/>
          </w:tcPr>
          <w:p w14:paraId="111230D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7" w:author="Camilo Andrés Díaz Gómez" w:date="2023-03-14T21:33:00Z"/>
                <w:rFonts w:cs="Times New Roman"/>
                <w:szCs w:val="24"/>
              </w:rPr>
            </w:pPr>
          </w:p>
        </w:tc>
        <w:tc>
          <w:tcPr>
            <w:tcW w:w="652" w:type="dxa"/>
          </w:tcPr>
          <w:p w14:paraId="01E9180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8" w:author="Camilo Andrés Díaz Gómez" w:date="2023-03-14T21:33:00Z"/>
                <w:rFonts w:cs="Times New Roman"/>
                <w:szCs w:val="24"/>
              </w:rPr>
            </w:pPr>
          </w:p>
        </w:tc>
        <w:tc>
          <w:tcPr>
            <w:tcW w:w="652" w:type="dxa"/>
          </w:tcPr>
          <w:p w14:paraId="664B8F8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9" w:author="Camilo Andrés Díaz Gómez" w:date="2023-03-14T21:33:00Z"/>
                <w:rFonts w:cs="Times New Roman"/>
                <w:szCs w:val="24"/>
              </w:rPr>
            </w:pPr>
          </w:p>
        </w:tc>
        <w:tc>
          <w:tcPr>
            <w:tcW w:w="652" w:type="dxa"/>
          </w:tcPr>
          <w:p w14:paraId="7BCEC0E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30" w:author="Camilo Andrés Díaz Gómez" w:date="2023-03-14T21:33:00Z"/>
                <w:rFonts w:cs="Times New Roman"/>
                <w:szCs w:val="24"/>
              </w:rPr>
            </w:pPr>
          </w:p>
        </w:tc>
        <w:tc>
          <w:tcPr>
            <w:tcW w:w="652" w:type="dxa"/>
            <w:shd w:val="clear" w:color="auto" w:fill="C45911" w:themeFill="accent2" w:themeFillShade="BF"/>
          </w:tcPr>
          <w:p w14:paraId="45CA727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31" w:author="Camilo Andrés Díaz Gómez" w:date="2023-03-14T21:33:00Z"/>
                <w:rFonts w:cs="Times New Roman"/>
                <w:szCs w:val="24"/>
              </w:rPr>
            </w:pPr>
            <w:ins w:id="5532" w:author="Camilo Andrés Díaz Gómez" w:date="2023-03-14T21:33:00Z">
              <w:r w:rsidRPr="002B569F">
                <w:rPr>
                  <w:rFonts w:cs="Times New Roman"/>
                  <w:szCs w:val="24"/>
                </w:rPr>
                <w:t>X</w:t>
              </w:r>
            </w:ins>
          </w:p>
        </w:tc>
        <w:tc>
          <w:tcPr>
            <w:tcW w:w="548" w:type="dxa"/>
            <w:shd w:val="clear" w:color="auto" w:fill="C45911" w:themeFill="accent2" w:themeFillShade="BF"/>
          </w:tcPr>
          <w:p w14:paraId="029653D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33" w:author="Camilo Andrés Díaz Gómez" w:date="2023-03-14T21:33:00Z"/>
                <w:rFonts w:cs="Times New Roman"/>
                <w:szCs w:val="24"/>
              </w:rPr>
            </w:pPr>
            <w:ins w:id="5534" w:author="Camilo Andrés Díaz Gómez" w:date="2023-03-14T21:33:00Z">
              <w:r w:rsidRPr="002B569F">
                <w:rPr>
                  <w:rFonts w:cs="Times New Roman"/>
                  <w:szCs w:val="24"/>
                </w:rPr>
                <w:t>X</w:t>
              </w:r>
            </w:ins>
          </w:p>
        </w:tc>
      </w:tr>
    </w:tbl>
    <w:p w14:paraId="7D162AE2" w14:textId="77777777" w:rsidR="005A4444" w:rsidRPr="002B569F" w:rsidRDefault="005A4444" w:rsidP="002B569F">
      <w:pPr>
        <w:pStyle w:val="PrrAPA"/>
        <w:rPr>
          <w:ins w:id="5535" w:author="Steff Guzmán" w:date="2023-03-13T19:17:00Z"/>
          <w:rPrChange w:id="5536" w:author="Camilo Andrés Díaz Gómez" w:date="2023-03-28T17:42:00Z">
            <w:rPr>
              <w:ins w:id="5537" w:author="Steff Guzmán" w:date="2023-03-13T19:17:00Z"/>
              <w:color w:val="000000" w:themeColor="text1"/>
            </w:rPr>
          </w:rPrChange>
        </w:rPr>
      </w:pPr>
    </w:p>
    <w:p w14:paraId="30E871CD" w14:textId="727ED1D2" w:rsidR="00323D57" w:rsidRPr="002B569F" w:rsidDel="00AE3134" w:rsidRDefault="005A4444">
      <w:pPr>
        <w:pStyle w:val="Descripcin"/>
        <w:spacing w:line="360" w:lineRule="auto"/>
        <w:ind w:left="3540" w:hanging="3540"/>
        <w:rPr>
          <w:ins w:id="5538" w:author="Steff Guzmán" w:date="2023-03-13T19:17:00Z"/>
          <w:moveFrom w:id="5539" w:author="Camilo Andrés Díaz Gómez" w:date="2023-03-14T21:33:00Z"/>
          <w:rPrChange w:id="5540" w:author="Camilo Andrés Díaz Gómez" w:date="2023-03-28T17:42:00Z">
            <w:rPr>
              <w:ins w:id="5541" w:author="Steff Guzmán" w:date="2023-03-13T19:17:00Z"/>
              <w:moveFrom w:id="5542" w:author="Camilo Andrés Díaz Gómez" w:date="2023-03-14T21:33:00Z"/>
              <w:color w:val="000000" w:themeColor="text1"/>
            </w:rPr>
          </w:rPrChange>
        </w:rPr>
        <w:pPrChange w:id="5543" w:author="Camilo Andrés Díaz Gómez" w:date="2023-03-28T17:43:00Z">
          <w:pPr>
            <w:pStyle w:val="PrrAPA"/>
          </w:pPr>
        </w:pPrChange>
      </w:pPr>
      <w:moveFromRangeStart w:id="5544" w:author="Camilo Andrés Díaz Gómez" w:date="2023-03-14T21:33:00Z" w:name="move129722007"/>
      <w:moveFrom w:id="5545" w:author="Camilo Andrés Díaz Gómez" w:date="2023-03-14T21:33:00Z">
        <w:ins w:id="5546" w:author="Steff Guzmán" w:date="2023-03-13T19:23:00Z">
          <w:r w:rsidRPr="002B569F" w:rsidDel="00AE3134">
            <w:rPr>
              <w:rFonts w:cs="Times New Roman"/>
              <w:szCs w:val="24"/>
            </w:rPr>
            <w:t xml:space="preserve">Tabla </w:t>
          </w:r>
          <w:r w:rsidRPr="002B569F" w:rsidDel="00AE3134">
            <w:rPr>
              <w:rFonts w:cs="Times New Roman"/>
              <w:b w:val="0"/>
              <w:iCs w:val="0"/>
              <w:szCs w:val="24"/>
            </w:rPr>
            <w:fldChar w:fldCharType="begin"/>
          </w:r>
          <w:r w:rsidRPr="002B569F" w:rsidDel="00AE3134">
            <w:rPr>
              <w:rFonts w:cs="Times New Roman"/>
              <w:szCs w:val="24"/>
            </w:rPr>
            <w:instrText xml:space="preserve"> SEQ Tabla \* ARABIC </w:instrText>
          </w:r>
        </w:ins>
        <w:r w:rsidRPr="002B569F" w:rsidDel="00AE3134">
          <w:rPr>
            <w:rFonts w:cs="Times New Roman"/>
            <w:b w:val="0"/>
            <w:iCs w:val="0"/>
            <w:szCs w:val="24"/>
          </w:rPr>
          <w:fldChar w:fldCharType="separate"/>
        </w:r>
        <w:ins w:id="5547" w:author="Steff Guzmán" w:date="2023-03-13T19:26:00Z">
          <w:r w:rsidRPr="002B569F" w:rsidDel="00AE3134">
            <w:rPr>
              <w:rFonts w:cs="Times New Roman"/>
              <w:noProof/>
              <w:szCs w:val="24"/>
            </w:rPr>
            <w:t>2</w:t>
          </w:r>
        </w:ins>
        <w:ins w:id="5548" w:author="Steff Guzmán" w:date="2023-03-13T19:23:00Z">
          <w:r w:rsidRPr="002B569F" w:rsidDel="00AE3134">
            <w:rPr>
              <w:rFonts w:cs="Times New Roman"/>
              <w:b w:val="0"/>
              <w:iCs w:val="0"/>
              <w:szCs w:val="24"/>
            </w:rPr>
            <w:fldChar w:fldCharType="end"/>
          </w:r>
        </w:ins>
      </w:moveFrom>
    </w:p>
    <w:p w14:paraId="0EB09F10" w14:textId="06445C0E" w:rsidR="00323D57" w:rsidRPr="002B569F" w:rsidDel="00AE3134" w:rsidRDefault="00323D57">
      <w:pPr>
        <w:pStyle w:val="PrrAPA"/>
        <w:rPr>
          <w:moveFrom w:id="5549" w:author="Camilo Andrés Díaz Gómez" w:date="2023-03-14T21:33:00Z"/>
          <w:rPrChange w:id="5550" w:author="Camilo Andrés Díaz Gómez" w:date="2023-03-28T17:42:00Z">
            <w:rPr>
              <w:moveFrom w:id="5551" w:author="Camilo Andrés Díaz Gómez" w:date="2023-03-14T21:33:00Z"/>
              <w:color w:val="000000" w:themeColor="text1"/>
            </w:rPr>
          </w:rPrChange>
        </w:rPr>
      </w:pPr>
    </w:p>
    <w:p w14:paraId="17AC9B55" w14:textId="58EFFD21" w:rsidR="00A17136" w:rsidRPr="002B569F" w:rsidRDefault="005A4444" w:rsidP="002B569F">
      <w:pPr>
        <w:spacing w:after="160"/>
        <w:jc w:val="left"/>
        <w:rPr>
          <w:ins w:id="5552" w:author="Steff Guzmán" w:date="2023-03-24T16:10:00Z"/>
          <w:rFonts w:cs="Times New Roman"/>
          <w:szCs w:val="24"/>
        </w:rPr>
      </w:pPr>
      <w:moveFrom w:id="5553" w:author="Camilo Andrés Díaz Gómez" w:date="2023-03-14T21:33:00Z">
        <w:ins w:id="5554" w:author="Steff Guzmán" w:date="2023-03-13T19:23:00Z">
          <w:r w:rsidRPr="002B569F" w:rsidDel="00AE3134">
            <w:rPr>
              <w:rFonts w:cs="Times New Roman"/>
              <w:szCs w:val="24"/>
              <w:rPrChange w:id="5555" w:author="Camilo Andrés Díaz Gómez" w:date="2023-03-28T17:42:00Z">
                <w:rPr>
                  <w:rFonts w:cs="Times New Roman"/>
                  <w:color w:val="000000"/>
                  <w:szCs w:val="24"/>
                </w:rPr>
              </w:rPrChange>
            </w:rPr>
            <w:t xml:space="preserve"> </w:t>
          </w:r>
          <w:r w:rsidRPr="002B569F" w:rsidDel="00AE3134">
            <w:rPr>
              <w:rFonts w:cs="Times New Roman"/>
              <w:i/>
              <w:iCs/>
              <w:szCs w:val="24"/>
              <w:rPrChange w:id="5556" w:author="Camilo Andrés Díaz Gómez" w:date="2023-03-28T17:42:00Z">
                <w:rPr>
                  <w:rFonts w:cs="Times New Roman"/>
                  <w:i/>
                  <w:iCs/>
                  <w:color w:val="000000"/>
                  <w:szCs w:val="24"/>
                </w:rPr>
              </w:rPrChange>
            </w:rPr>
            <w:t>Cronograma de actividades generales.</w:t>
          </w:r>
        </w:ins>
      </w:moveFrom>
      <w:moveFromRangeEnd w:id="5544"/>
    </w:p>
    <w:p w14:paraId="2581FABF" w14:textId="77777777" w:rsidR="006E680E" w:rsidRPr="002B569F" w:rsidRDefault="006E680E">
      <w:pPr>
        <w:rPr>
          <w:ins w:id="5557" w:author="Steff Guzmán" w:date="2023-03-24T16:10:00Z"/>
          <w:rFonts w:cs="Times New Roman"/>
          <w:szCs w:val="24"/>
        </w:rPr>
        <w:pPrChange w:id="5558" w:author="Camilo Andrés Díaz Gómez" w:date="2023-03-28T17:43:00Z">
          <w:pPr>
            <w:spacing w:after="160"/>
            <w:jc w:val="left"/>
          </w:pPr>
        </w:pPrChange>
      </w:pPr>
    </w:p>
    <w:p w14:paraId="0B943199" w14:textId="77777777" w:rsidR="006E680E" w:rsidRPr="002B569F" w:rsidRDefault="006E680E">
      <w:pPr>
        <w:rPr>
          <w:ins w:id="5559" w:author="Steff Guzmán" w:date="2023-03-24T16:10:00Z"/>
          <w:rFonts w:cs="Times New Roman"/>
          <w:szCs w:val="24"/>
        </w:rPr>
        <w:pPrChange w:id="5560" w:author="Camilo Andrés Díaz Gómez" w:date="2023-03-28T17:43:00Z">
          <w:pPr>
            <w:spacing w:after="160"/>
            <w:jc w:val="left"/>
          </w:pPr>
        </w:pPrChange>
      </w:pPr>
    </w:p>
    <w:p w14:paraId="4DE718B5" w14:textId="77777777" w:rsidR="006E680E" w:rsidRPr="002B569F" w:rsidRDefault="006E680E">
      <w:pPr>
        <w:rPr>
          <w:ins w:id="5561" w:author="Steff Guzmán" w:date="2023-03-24T16:10:00Z"/>
          <w:rFonts w:cs="Times New Roman"/>
          <w:szCs w:val="24"/>
        </w:rPr>
        <w:pPrChange w:id="5562" w:author="Camilo Andrés Díaz Gómez" w:date="2023-03-28T17:43:00Z">
          <w:pPr>
            <w:spacing w:after="160"/>
            <w:jc w:val="left"/>
          </w:pPr>
        </w:pPrChange>
      </w:pPr>
    </w:p>
    <w:p w14:paraId="1A387E52" w14:textId="77777777" w:rsidR="006E680E" w:rsidRPr="002B569F" w:rsidRDefault="006E680E">
      <w:pPr>
        <w:rPr>
          <w:ins w:id="5563" w:author="Steff Guzmán" w:date="2023-03-24T16:10:00Z"/>
          <w:rFonts w:cs="Times New Roman"/>
          <w:szCs w:val="24"/>
        </w:rPr>
        <w:pPrChange w:id="5564" w:author="Camilo Andrés Díaz Gómez" w:date="2023-03-28T17:43:00Z">
          <w:pPr>
            <w:spacing w:after="160"/>
            <w:jc w:val="left"/>
          </w:pPr>
        </w:pPrChange>
      </w:pPr>
    </w:p>
    <w:p w14:paraId="76C6519D" w14:textId="77777777" w:rsidR="006E680E" w:rsidRPr="002B569F" w:rsidRDefault="006E680E">
      <w:pPr>
        <w:rPr>
          <w:ins w:id="5565" w:author="Steff Guzmán" w:date="2023-03-24T16:10:00Z"/>
          <w:rFonts w:cs="Times New Roman"/>
          <w:szCs w:val="24"/>
        </w:rPr>
        <w:pPrChange w:id="5566" w:author="Camilo Andrés Díaz Gómez" w:date="2023-03-28T17:43:00Z">
          <w:pPr>
            <w:spacing w:after="160"/>
            <w:jc w:val="left"/>
          </w:pPr>
        </w:pPrChange>
      </w:pPr>
    </w:p>
    <w:p w14:paraId="7B46F82A" w14:textId="77777777" w:rsidR="006E680E" w:rsidRPr="002B569F" w:rsidRDefault="006E680E">
      <w:pPr>
        <w:rPr>
          <w:ins w:id="5567" w:author="Steff Guzmán" w:date="2023-03-24T16:10:00Z"/>
          <w:rFonts w:cs="Times New Roman"/>
          <w:szCs w:val="24"/>
        </w:rPr>
        <w:pPrChange w:id="5568" w:author="Camilo Andrés Díaz Gómez" w:date="2023-03-28T17:43:00Z">
          <w:pPr>
            <w:spacing w:after="160"/>
            <w:jc w:val="left"/>
          </w:pPr>
        </w:pPrChange>
      </w:pPr>
    </w:p>
    <w:p w14:paraId="07D6C33D" w14:textId="77777777" w:rsidR="006E680E" w:rsidRPr="002B569F" w:rsidRDefault="006E680E">
      <w:pPr>
        <w:rPr>
          <w:ins w:id="5569" w:author="Steff Guzmán" w:date="2023-03-24T16:10:00Z"/>
          <w:rFonts w:cs="Times New Roman"/>
          <w:szCs w:val="24"/>
        </w:rPr>
        <w:pPrChange w:id="5570" w:author="Camilo Andrés Díaz Gómez" w:date="2023-03-28T17:43:00Z">
          <w:pPr>
            <w:spacing w:after="160"/>
            <w:jc w:val="left"/>
          </w:pPr>
        </w:pPrChange>
      </w:pPr>
    </w:p>
    <w:p w14:paraId="634C6C9C" w14:textId="77777777" w:rsidR="006E680E" w:rsidRPr="002B569F" w:rsidRDefault="006E680E">
      <w:pPr>
        <w:rPr>
          <w:ins w:id="5571" w:author="Steff Guzmán" w:date="2023-03-24T16:10:00Z"/>
          <w:rFonts w:cs="Times New Roman"/>
          <w:szCs w:val="24"/>
        </w:rPr>
        <w:pPrChange w:id="5572" w:author="Camilo Andrés Díaz Gómez" w:date="2023-03-28T17:43:00Z">
          <w:pPr>
            <w:spacing w:after="160"/>
            <w:jc w:val="left"/>
          </w:pPr>
        </w:pPrChange>
      </w:pPr>
    </w:p>
    <w:p w14:paraId="4F4909C3" w14:textId="77777777" w:rsidR="006E680E" w:rsidRPr="002B569F" w:rsidRDefault="006E680E">
      <w:pPr>
        <w:rPr>
          <w:ins w:id="5573" w:author="Steff Guzmán" w:date="2023-03-24T16:10:00Z"/>
          <w:rFonts w:cs="Times New Roman"/>
          <w:szCs w:val="24"/>
        </w:rPr>
        <w:pPrChange w:id="5574" w:author="Camilo Andrés Díaz Gómez" w:date="2023-03-28T17:43:00Z">
          <w:pPr>
            <w:spacing w:after="160"/>
            <w:jc w:val="left"/>
          </w:pPr>
        </w:pPrChange>
      </w:pPr>
    </w:p>
    <w:p w14:paraId="19B40FEC" w14:textId="77777777" w:rsidR="006E680E" w:rsidRPr="002B569F" w:rsidRDefault="006E680E">
      <w:pPr>
        <w:rPr>
          <w:ins w:id="5575" w:author="Steff Guzmán" w:date="2023-03-24T16:10:00Z"/>
          <w:rFonts w:cs="Times New Roman"/>
          <w:szCs w:val="24"/>
        </w:rPr>
        <w:pPrChange w:id="5576" w:author="Camilo Andrés Díaz Gómez" w:date="2023-03-28T17:43:00Z">
          <w:pPr>
            <w:spacing w:after="160"/>
            <w:jc w:val="left"/>
          </w:pPr>
        </w:pPrChange>
      </w:pPr>
    </w:p>
    <w:p w14:paraId="6E4A08DA" w14:textId="77777777" w:rsidR="006E680E" w:rsidRPr="002B569F" w:rsidRDefault="006E680E">
      <w:pPr>
        <w:rPr>
          <w:ins w:id="5577" w:author="Steff Guzmán" w:date="2023-03-24T16:10:00Z"/>
          <w:rFonts w:cs="Times New Roman"/>
          <w:szCs w:val="24"/>
        </w:rPr>
        <w:pPrChange w:id="5578" w:author="Camilo Andrés Díaz Gómez" w:date="2023-03-28T17:43:00Z">
          <w:pPr>
            <w:spacing w:after="160"/>
            <w:jc w:val="left"/>
          </w:pPr>
        </w:pPrChange>
      </w:pPr>
    </w:p>
    <w:p w14:paraId="7A3480C3" w14:textId="77777777" w:rsidR="006E680E" w:rsidRPr="002B569F" w:rsidRDefault="006E680E">
      <w:pPr>
        <w:rPr>
          <w:ins w:id="5579" w:author="Steff Guzmán" w:date="2023-03-24T16:10:00Z"/>
          <w:rFonts w:cs="Times New Roman"/>
          <w:szCs w:val="24"/>
        </w:rPr>
        <w:pPrChange w:id="5580" w:author="Camilo Andrés Díaz Gómez" w:date="2023-03-28T17:43:00Z">
          <w:pPr>
            <w:spacing w:after="160"/>
            <w:jc w:val="left"/>
          </w:pPr>
        </w:pPrChange>
      </w:pPr>
    </w:p>
    <w:p w14:paraId="755CB841" w14:textId="77777777" w:rsidR="006E680E" w:rsidRPr="002B569F" w:rsidRDefault="006E680E">
      <w:pPr>
        <w:rPr>
          <w:ins w:id="5581" w:author="Steff Guzmán" w:date="2023-03-24T16:10:00Z"/>
          <w:rFonts w:cs="Times New Roman"/>
          <w:szCs w:val="24"/>
        </w:rPr>
        <w:pPrChange w:id="5582" w:author="Camilo Andrés Díaz Gómez" w:date="2023-03-28T17:43:00Z">
          <w:pPr>
            <w:spacing w:after="160"/>
            <w:jc w:val="left"/>
          </w:pPr>
        </w:pPrChange>
      </w:pPr>
    </w:p>
    <w:p w14:paraId="2FF114FD" w14:textId="77777777" w:rsidR="006E680E" w:rsidRPr="002B569F" w:rsidRDefault="006E680E">
      <w:pPr>
        <w:rPr>
          <w:ins w:id="5583" w:author="Steff Guzmán" w:date="2023-03-24T16:10:00Z"/>
          <w:rFonts w:cs="Times New Roman"/>
          <w:szCs w:val="24"/>
        </w:rPr>
        <w:pPrChange w:id="5584" w:author="Camilo Andrés Díaz Gómez" w:date="2023-03-28T17:43:00Z">
          <w:pPr>
            <w:spacing w:after="160"/>
            <w:jc w:val="left"/>
          </w:pPr>
        </w:pPrChange>
      </w:pPr>
    </w:p>
    <w:p w14:paraId="0E437456" w14:textId="77777777" w:rsidR="006E680E" w:rsidRPr="002B569F" w:rsidRDefault="006E680E">
      <w:pPr>
        <w:rPr>
          <w:ins w:id="5585" w:author="Steff Guzmán" w:date="2023-03-24T16:10:00Z"/>
          <w:rFonts w:cs="Times New Roman"/>
          <w:szCs w:val="24"/>
        </w:rPr>
        <w:pPrChange w:id="5586" w:author="Camilo Andrés Díaz Gómez" w:date="2023-03-28T17:43:00Z">
          <w:pPr>
            <w:spacing w:after="160"/>
            <w:jc w:val="left"/>
          </w:pPr>
        </w:pPrChange>
      </w:pPr>
    </w:p>
    <w:p w14:paraId="4CE74448" w14:textId="77777777" w:rsidR="006E680E" w:rsidRPr="002B569F" w:rsidRDefault="006E680E">
      <w:pPr>
        <w:rPr>
          <w:ins w:id="5587" w:author="Steff Guzmán" w:date="2023-03-24T16:10:00Z"/>
          <w:rFonts w:cs="Times New Roman"/>
          <w:szCs w:val="24"/>
        </w:rPr>
        <w:pPrChange w:id="5588" w:author="Camilo Andrés Díaz Gómez" w:date="2023-03-28T17:43:00Z">
          <w:pPr>
            <w:spacing w:after="160"/>
            <w:jc w:val="left"/>
          </w:pPr>
        </w:pPrChange>
      </w:pPr>
    </w:p>
    <w:p w14:paraId="4EDACDC9" w14:textId="77777777" w:rsidR="006E680E" w:rsidRPr="002B569F" w:rsidRDefault="006E680E" w:rsidP="002B569F">
      <w:pPr>
        <w:rPr>
          <w:ins w:id="5589" w:author="Steff Guzmán" w:date="2023-03-24T16:10:00Z"/>
          <w:rFonts w:cs="Times New Roman"/>
          <w:szCs w:val="24"/>
        </w:rPr>
      </w:pPr>
    </w:p>
    <w:p w14:paraId="165CBF37" w14:textId="58996546" w:rsidR="007B4083" w:rsidRPr="007B4083" w:rsidRDefault="007B4083" w:rsidP="007B4083">
      <w:pPr>
        <w:tabs>
          <w:tab w:val="center" w:pos="6219"/>
        </w:tabs>
        <w:rPr>
          <w:del w:id="5590" w:author="Steff Guzmán" w:date="2023-03-24T16:10:00Z"/>
          <w:rFonts w:cs="Times New Roman"/>
          <w:szCs w:val="24"/>
          <w:rPrChange w:id="5591" w:author="Camilo Andrés Díaz Gómez" w:date="2023-03-28T17:42:00Z">
            <w:rPr>
              <w:del w:id="5592" w:author="Steff Guzmán" w:date="2023-03-24T16:10:00Z"/>
              <w:rFonts w:cs="Times New Roman"/>
              <w:color w:val="000000" w:themeColor="text1"/>
              <w:szCs w:val="24"/>
            </w:rPr>
          </w:rPrChange>
        </w:rPr>
        <w:sectPr w:rsidR="007B4083" w:rsidRPr="007B4083" w:rsidSect="007B4083">
          <w:pgSz w:w="15840" w:h="12240" w:orient="landscape"/>
          <w:pgMar w:top="1701" w:right="1701" w:bottom="1701" w:left="1701" w:header="708" w:footer="708" w:gutter="0"/>
          <w:cols w:space="708"/>
          <w:docGrid w:linePitch="360"/>
          <w:sectPrChange w:id="5593" w:author="Steff Guzmán" w:date="2023-03-24T16:08:00Z">
            <w:sectPr w:rsidR="007B4083" w:rsidRPr="007B4083" w:rsidSect="007B4083">
              <w:pgSz w:w="12240" w:h="15840" w:orient="portrait"/>
              <w:pgMar w:top="1417" w:right="1701" w:bottom="1417" w:left="1701" w:header="708" w:footer="708" w:gutter="0"/>
            </w:sectPr>
          </w:sectPrChange>
        </w:sectPr>
        <w:pPrChange w:id="5594" w:author="Camilo Andrés Díaz Gómez" w:date="2023-03-28T17:43:00Z">
          <w:pPr>
            <w:spacing w:after="160"/>
            <w:ind w:firstLine="720"/>
            <w:jc w:val="left"/>
          </w:pPr>
        </w:pPrChange>
      </w:pPr>
    </w:p>
    <w:tbl>
      <w:tblPr>
        <w:tblStyle w:val="Tablaconcuadrcula5oscura"/>
        <w:tblpPr w:leftFromText="141" w:rightFromText="141" w:vertAnchor="page" w:horzAnchor="page" w:tblpX="936" w:tblpY="1224"/>
        <w:tblW w:w="12186" w:type="dxa"/>
        <w:tblLayout w:type="fixed"/>
        <w:tblLook w:val="04A0" w:firstRow="1" w:lastRow="0" w:firstColumn="1" w:lastColumn="0" w:noHBand="0" w:noVBand="1"/>
      </w:tblPr>
      <w:tblGrid>
        <w:gridCol w:w="1129"/>
        <w:gridCol w:w="993"/>
        <w:gridCol w:w="708"/>
        <w:gridCol w:w="709"/>
        <w:gridCol w:w="709"/>
        <w:gridCol w:w="709"/>
        <w:gridCol w:w="708"/>
        <w:gridCol w:w="754"/>
        <w:gridCol w:w="652"/>
        <w:gridCol w:w="652"/>
        <w:gridCol w:w="655"/>
        <w:gridCol w:w="652"/>
        <w:gridCol w:w="652"/>
        <w:gridCol w:w="652"/>
        <w:gridCol w:w="652"/>
        <w:gridCol w:w="652"/>
        <w:gridCol w:w="548"/>
      </w:tblGrid>
      <w:tr w:rsidR="002B569F" w:rsidRPr="002B569F" w:rsidDel="00AC7859" w14:paraId="38D10F71" w14:textId="77777777" w:rsidTr="005A4444">
        <w:trPr>
          <w:del w:id="5595" w:author="Steff Guzmán" w:date="2023-03-13T19:56:00Z"/>
        </w:trPr>
        <w:tc>
          <w:tcPr>
            <w:tcW w:w="0" w:type="dxa"/>
          </w:tcPr>
          <w:p w14:paraId="6E9EBF5D" w14:textId="3B899D26" w:rsidR="00A17136" w:rsidRPr="002B569F" w:rsidDel="00AC7859" w:rsidRDefault="00A17136">
            <w:pPr>
              <w:jc w:val="center"/>
              <w:cnfStyle w:val="101000000000" w:firstRow="1" w:lastRow="0" w:firstColumn="1" w:lastColumn="0" w:oddVBand="0" w:evenVBand="0" w:oddHBand="0" w:evenHBand="0" w:firstRowFirstColumn="0" w:firstRowLastColumn="0" w:lastRowFirstColumn="0" w:lastRowLastColumn="0"/>
              <w:rPr>
                <w:del w:id="5596" w:author="Steff Guzmán" w:date="2023-03-13T19:56:00Z"/>
                <w:rFonts w:cs="Times New Roman"/>
                <w:color w:val="auto"/>
                <w:szCs w:val="24"/>
              </w:rPr>
            </w:pPr>
          </w:p>
        </w:tc>
        <w:tc>
          <w:tcPr>
            <w:tcW w:w="0" w:type="dxa"/>
            <w:gridSpan w:val="5"/>
          </w:tcPr>
          <w:p w14:paraId="5B203610" w14:textId="2E117D40" w:rsidR="00A17136" w:rsidRPr="002B569F" w:rsidDel="00AC7859" w:rsidRDefault="00A17136">
            <w:pPr>
              <w:jc w:val="center"/>
              <w:cnfStyle w:val="100000000000" w:firstRow="1" w:lastRow="0" w:firstColumn="0" w:lastColumn="0" w:oddVBand="0" w:evenVBand="0" w:oddHBand="0" w:evenHBand="0" w:firstRowFirstColumn="0" w:firstRowLastColumn="0" w:lastRowFirstColumn="0" w:lastRowLastColumn="0"/>
              <w:rPr>
                <w:del w:id="5597" w:author="Steff Guzmán" w:date="2023-03-13T19:56:00Z"/>
                <w:rFonts w:cs="Times New Roman"/>
                <w:color w:val="auto"/>
                <w:szCs w:val="24"/>
              </w:rPr>
            </w:pPr>
            <w:del w:id="5598" w:author="Steff Guzmán" w:date="2023-03-13T19:56:00Z">
              <w:r w:rsidRPr="002B569F" w:rsidDel="00AC7859">
                <w:rPr>
                  <w:rFonts w:cs="Times New Roman"/>
                  <w:color w:val="auto"/>
                  <w:szCs w:val="24"/>
                </w:rPr>
                <w:delText>Ago.</w:delText>
              </w:r>
            </w:del>
          </w:p>
        </w:tc>
        <w:tc>
          <w:tcPr>
            <w:tcW w:w="0" w:type="dxa"/>
            <w:gridSpan w:val="4"/>
          </w:tcPr>
          <w:p w14:paraId="7DC6F793" w14:textId="1D7A879E" w:rsidR="00A17136" w:rsidRPr="002B569F" w:rsidDel="00AC7859" w:rsidRDefault="00A17136">
            <w:pPr>
              <w:cnfStyle w:val="100000000000" w:firstRow="1" w:lastRow="0" w:firstColumn="0" w:lastColumn="0" w:oddVBand="0" w:evenVBand="0" w:oddHBand="0" w:evenHBand="0" w:firstRowFirstColumn="0" w:firstRowLastColumn="0" w:lastRowFirstColumn="0" w:lastRowLastColumn="0"/>
              <w:rPr>
                <w:del w:id="5599" w:author="Steff Guzmán" w:date="2023-03-13T19:56:00Z"/>
                <w:rFonts w:cs="Times New Roman"/>
                <w:color w:val="auto"/>
                <w:szCs w:val="24"/>
              </w:rPr>
            </w:pPr>
            <w:del w:id="5600" w:author="Steff Guzmán" w:date="2023-03-13T19:56:00Z">
              <w:r w:rsidRPr="002B569F" w:rsidDel="00AC7859">
                <w:rPr>
                  <w:rFonts w:cs="Times New Roman"/>
                  <w:color w:val="auto"/>
                  <w:szCs w:val="24"/>
                </w:rPr>
                <w:delText>Sept</w:delText>
              </w:r>
            </w:del>
          </w:p>
        </w:tc>
        <w:tc>
          <w:tcPr>
            <w:tcW w:w="0" w:type="dxa"/>
            <w:gridSpan w:val="4"/>
          </w:tcPr>
          <w:p w14:paraId="5514B498" w14:textId="34F99A37" w:rsidR="00A17136" w:rsidRPr="002B569F" w:rsidDel="00AC7859" w:rsidRDefault="00A17136">
            <w:pPr>
              <w:cnfStyle w:val="100000000000" w:firstRow="1" w:lastRow="0" w:firstColumn="0" w:lastColumn="0" w:oddVBand="0" w:evenVBand="0" w:oddHBand="0" w:evenHBand="0" w:firstRowFirstColumn="0" w:firstRowLastColumn="0" w:lastRowFirstColumn="0" w:lastRowLastColumn="0"/>
              <w:rPr>
                <w:del w:id="5601" w:author="Steff Guzmán" w:date="2023-03-13T19:56:00Z"/>
                <w:rFonts w:cs="Times New Roman"/>
                <w:color w:val="auto"/>
                <w:szCs w:val="24"/>
              </w:rPr>
            </w:pPr>
            <w:del w:id="5602" w:author="Steff Guzmán" w:date="2023-03-13T19:56:00Z">
              <w:r w:rsidRPr="002B569F" w:rsidDel="00AC7859">
                <w:rPr>
                  <w:rFonts w:cs="Times New Roman"/>
                  <w:color w:val="auto"/>
                  <w:szCs w:val="24"/>
                </w:rPr>
                <w:delText>Oct</w:delText>
              </w:r>
            </w:del>
          </w:p>
        </w:tc>
        <w:tc>
          <w:tcPr>
            <w:tcW w:w="0" w:type="dxa"/>
            <w:gridSpan w:val="3"/>
          </w:tcPr>
          <w:p w14:paraId="1660FE2B" w14:textId="575BE0ED" w:rsidR="00A17136" w:rsidRPr="002B569F" w:rsidDel="00AC7859" w:rsidRDefault="00A17136">
            <w:pPr>
              <w:cnfStyle w:val="100000000000" w:firstRow="1" w:lastRow="0" w:firstColumn="0" w:lastColumn="0" w:oddVBand="0" w:evenVBand="0" w:oddHBand="0" w:evenHBand="0" w:firstRowFirstColumn="0" w:firstRowLastColumn="0" w:lastRowFirstColumn="0" w:lastRowLastColumn="0"/>
              <w:rPr>
                <w:del w:id="5603" w:author="Steff Guzmán" w:date="2023-03-13T19:56:00Z"/>
                <w:rFonts w:cs="Times New Roman"/>
                <w:color w:val="auto"/>
                <w:szCs w:val="24"/>
              </w:rPr>
            </w:pPr>
            <w:del w:id="5604" w:author="Steff Guzmán" w:date="2023-03-13T19:56:00Z">
              <w:r w:rsidRPr="002B569F" w:rsidDel="00AC7859">
                <w:rPr>
                  <w:rFonts w:cs="Times New Roman"/>
                  <w:color w:val="auto"/>
                  <w:szCs w:val="24"/>
                </w:rPr>
                <w:delText>Nov</w:delText>
              </w:r>
            </w:del>
          </w:p>
        </w:tc>
      </w:tr>
      <w:tr w:rsidR="002B569F" w:rsidRPr="002B569F" w:rsidDel="00AC7859" w14:paraId="474A2FD4" w14:textId="77777777" w:rsidTr="005A4444">
        <w:trPr>
          <w:del w:id="5605" w:author="Steff Guzmán" w:date="2023-03-13T19:56:00Z"/>
        </w:trPr>
        <w:tc>
          <w:tcPr>
            <w:tcW w:w="0" w:type="dxa"/>
          </w:tcPr>
          <w:p w14:paraId="78A08AB5" w14:textId="0842A2F4"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606" w:author="Steff Guzmán" w:date="2023-03-13T19:56:00Z"/>
                <w:rFonts w:cs="Times New Roman"/>
                <w:color w:val="auto"/>
                <w:szCs w:val="24"/>
              </w:rPr>
            </w:pPr>
            <w:del w:id="5607" w:author="Steff Guzmán" w:date="2023-03-13T19:56:00Z">
              <w:r w:rsidRPr="002B569F" w:rsidDel="00AC7859">
                <w:rPr>
                  <w:rFonts w:cs="Times New Roman"/>
                  <w:color w:val="auto"/>
                  <w:szCs w:val="24"/>
                </w:rPr>
                <w:delText>Actividades</w:delText>
              </w:r>
            </w:del>
          </w:p>
        </w:tc>
        <w:tc>
          <w:tcPr>
            <w:tcW w:w="0" w:type="dxa"/>
          </w:tcPr>
          <w:p w14:paraId="41F63A3D" w14:textId="55903260"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08" w:author="Steff Guzmán" w:date="2023-03-13T19:56:00Z"/>
                <w:rFonts w:cs="Times New Roman"/>
                <w:szCs w:val="24"/>
              </w:rPr>
            </w:pPr>
            <w:del w:id="5609" w:author="Steff Guzmán" w:date="2023-03-13T19:56:00Z">
              <w:r w:rsidRPr="002B569F" w:rsidDel="00AC7859">
                <w:rPr>
                  <w:rFonts w:cs="Times New Roman"/>
                  <w:szCs w:val="24"/>
                </w:rPr>
                <w:delText>S. 1</w:delText>
              </w:r>
            </w:del>
          </w:p>
        </w:tc>
        <w:tc>
          <w:tcPr>
            <w:tcW w:w="0" w:type="dxa"/>
          </w:tcPr>
          <w:p w14:paraId="1E251300" w14:textId="7094C676"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10" w:author="Steff Guzmán" w:date="2023-03-13T19:56:00Z"/>
                <w:rFonts w:cs="Times New Roman"/>
                <w:szCs w:val="24"/>
              </w:rPr>
            </w:pPr>
            <w:del w:id="5611" w:author="Steff Guzmán" w:date="2023-03-13T19:56:00Z">
              <w:r w:rsidRPr="002B569F" w:rsidDel="00AC7859">
                <w:rPr>
                  <w:rFonts w:cs="Times New Roman"/>
                  <w:szCs w:val="24"/>
                </w:rPr>
                <w:delText>S. 2</w:delText>
              </w:r>
            </w:del>
          </w:p>
        </w:tc>
        <w:tc>
          <w:tcPr>
            <w:tcW w:w="0" w:type="dxa"/>
          </w:tcPr>
          <w:p w14:paraId="0F569C81" w14:textId="73EDFE2B"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12" w:author="Steff Guzmán" w:date="2023-03-13T19:56:00Z"/>
                <w:rFonts w:cs="Times New Roman"/>
                <w:szCs w:val="24"/>
              </w:rPr>
            </w:pPr>
            <w:del w:id="5613" w:author="Steff Guzmán" w:date="2023-03-13T19:56:00Z">
              <w:r w:rsidRPr="002B569F" w:rsidDel="00AC7859">
                <w:rPr>
                  <w:rFonts w:cs="Times New Roman"/>
                  <w:szCs w:val="24"/>
                </w:rPr>
                <w:delText>S. 3</w:delText>
              </w:r>
            </w:del>
          </w:p>
        </w:tc>
        <w:tc>
          <w:tcPr>
            <w:tcW w:w="0" w:type="dxa"/>
          </w:tcPr>
          <w:p w14:paraId="08BEA881" w14:textId="0F1A5A33"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14" w:author="Steff Guzmán" w:date="2023-03-13T19:56:00Z"/>
                <w:rFonts w:cs="Times New Roman"/>
                <w:szCs w:val="24"/>
              </w:rPr>
            </w:pPr>
            <w:del w:id="5615" w:author="Steff Guzmán" w:date="2023-03-13T19:56:00Z">
              <w:r w:rsidRPr="002B569F" w:rsidDel="00AC7859">
                <w:rPr>
                  <w:rFonts w:cs="Times New Roman"/>
                  <w:szCs w:val="24"/>
                </w:rPr>
                <w:delText>S. 4</w:delText>
              </w:r>
            </w:del>
          </w:p>
        </w:tc>
        <w:tc>
          <w:tcPr>
            <w:tcW w:w="0" w:type="dxa"/>
          </w:tcPr>
          <w:p w14:paraId="155313B7" w14:textId="6E9AA367"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16" w:author="Steff Guzmán" w:date="2023-03-13T19:56:00Z"/>
                <w:rFonts w:cs="Times New Roman"/>
                <w:szCs w:val="24"/>
              </w:rPr>
            </w:pPr>
            <w:del w:id="5617" w:author="Steff Guzmán" w:date="2023-03-13T19:56:00Z">
              <w:r w:rsidRPr="002B569F" w:rsidDel="00AC7859">
                <w:rPr>
                  <w:rFonts w:cs="Times New Roman"/>
                  <w:szCs w:val="24"/>
                </w:rPr>
                <w:delText>S. 5</w:delText>
              </w:r>
            </w:del>
          </w:p>
        </w:tc>
        <w:tc>
          <w:tcPr>
            <w:tcW w:w="0" w:type="dxa"/>
          </w:tcPr>
          <w:p w14:paraId="2F280576" w14:textId="470B14A5"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18" w:author="Steff Guzmán" w:date="2023-03-13T19:56:00Z"/>
                <w:rFonts w:cs="Times New Roman"/>
                <w:szCs w:val="24"/>
              </w:rPr>
            </w:pPr>
            <w:del w:id="5619" w:author="Steff Guzmán" w:date="2023-03-13T19:56:00Z">
              <w:r w:rsidRPr="002B569F" w:rsidDel="00AC7859">
                <w:rPr>
                  <w:rFonts w:cs="Times New Roman"/>
                  <w:szCs w:val="24"/>
                </w:rPr>
                <w:delText>S. 6</w:delText>
              </w:r>
            </w:del>
          </w:p>
        </w:tc>
        <w:tc>
          <w:tcPr>
            <w:tcW w:w="0" w:type="dxa"/>
          </w:tcPr>
          <w:p w14:paraId="2D663944" w14:textId="6A7663B8"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20" w:author="Steff Guzmán" w:date="2023-03-13T19:56:00Z"/>
                <w:rFonts w:cs="Times New Roman"/>
                <w:szCs w:val="24"/>
              </w:rPr>
            </w:pPr>
            <w:del w:id="5621" w:author="Steff Guzmán" w:date="2023-03-13T19:56:00Z">
              <w:r w:rsidRPr="002B569F" w:rsidDel="00AC7859">
                <w:rPr>
                  <w:rFonts w:cs="Times New Roman"/>
                  <w:szCs w:val="24"/>
                </w:rPr>
                <w:delText>S. 7</w:delText>
              </w:r>
            </w:del>
          </w:p>
        </w:tc>
        <w:tc>
          <w:tcPr>
            <w:tcW w:w="0" w:type="dxa"/>
          </w:tcPr>
          <w:p w14:paraId="45AF9E6C" w14:textId="553F12DB"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22" w:author="Steff Guzmán" w:date="2023-03-13T19:56:00Z"/>
                <w:rFonts w:cs="Times New Roman"/>
                <w:szCs w:val="24"/>
              </w:rPr>
            </w:pPr>
            <w:del w:id="5623" w:author="Steff Guzmán" w:date="2023-03-13T19:56:00Z">
              <w:r w:rsidRPr="002B569F" w:rsidDel="00AC7859">
                <w:rPr>
                  <w:rFonts w:cs="Times New Roman"/>
                  <w:szCs w:val="24"/>
                </w:rPr>
                <w:delText>S. 8</w:delText>
              </w:r>
            </w:del>
          </w:p>
        </w:tc>
        <w:tc>
          <w:tcPr>
            <w:tcW w:w="0" w:type="dxa"/>
          </w:tcPr>
          <w:p w14:paraId="7D5D8254" w14:textId="30122E26"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24" w:author="Steff Guzmán" w:date="2023-03-13T19:56:00Z"/>
                <w:rFonts w:cs="Times New Roman"/>
                <w:szCs w:val="24"/>
              </w:rPr>
            </w:pPr>
            <w:del w:id="5625" w:author="Steff Guzmán" w:date="2023-03-13T19:56:00Z">
              <w:r w:rsidRPr="002B569F" w:rsidDel="00AC7859">
                <w:rPr>
                  <w:rFonts w:cs="Times New Roman"/>
                  <w:szCs w:val="24"/>
                </w:rPr>
                <w:delText>S. 9</w:delText>
              </w:r>
            </w:del>
          </w:p>
        </w:tc>
        <w:tc>
          <w:tcPr>
            <w:tcW w:w="0" w:type="dxa"/>
          </w:tcPr>
          <w:p w14:paraId="075DBC57" w14:textId="2C16BBC1"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26" w:author="Steff Guzmán" w:date="2023-03-13T19:56:00Z"/>
                <w:rFonts w:cs="Times New Roman"/>
                <w:szCs w:val="24"/>
              </w:rPr>
            </w:pPr>
            <w:del w:id="5627" w:author="Steff Guzmán" w:date="2023-03-13T19:56:00Z">
              <w:r w:rsidRPr="002B569F" w:rsidDel="00AC7859">
                <w:rPr>
                  <w:rFonts w:cs="Times New Roman"/>
                  <w:szCs w:val="24"/>
                </w:rPr>
                <w:delText>S. 10</w:delText>
              </w:r>
            </w:del>
          </w:p>
        </w:tc>
        <w:tc>
          <w:tcPr>
            <w:tcW w:w="0" w:type="dxa"/>
          </w:tcPr>
          <w:p w14:paraId="320F17C5" w14:textId="16DD0DD1"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28" w:author="Steff Guzmán" w:date="2023-03-13T19:56:00Z"/>
                <w:rFonts w:cs="Times New Roman"/>
                <w:szCs w:val="24"/>
              </w:rPr>
            </w:pPr>
            <w:del w:id="5629" w:author="Steff Guzmán" w:date="2023-03-13T19:56:00Z">
              <w:r w:rsidRPr="002B569F" w:rsidDel="00AC7859">
                <w:rPr>
                  <w:rFonts w:cs="Times New Roman"/>
                  <w:szCs w:val="24"/>
                </w:rPr>
                <w:delText>S. 11</w:delText>
              </w:r>
            </w:del>
          </w:p>
        </w:tc>
        <w:tc>
          <w:tcPr>
            <w:tcW w:w="0" w:type="dxa"/>
          </w:tcPr>
          <w:p w14:paraId="080FA2F5" w14:textId="5D42389B"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30" w:author="Steff Guzmán" w:date="2023-03-13T19:56:00Z"/>
                <w:rFonts w:cs="Times New Roman"/>
                <w:szCs w:val="24"/>
              </w:rPr>
            </w:pPr>
            <w:del w:id="5631" w:author="Steff Guzmán" w:date="2023-03-13T19:56:00Z">
              <w:r w:rsidRPr="002B569F" w:rsidDel="00AC7859">
                <w:rPr>
                  <w:rFonts w:cs="Times New Roman"/>
                  <w:szCs w:val="24"/>
                </w:rPr>
                <w:delText>S. 12</w:delText>
              </w:r>
            </w:del>
          </w:p>
        </w:tc>
        <w:tc>
          <w:tcPr>
            <w:tcW w:w="0" w:type="dxa"/>
          </w:tcPr>
          <w:p w14:paraId="5AEB41EE" w14:textId="363C8253"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32" w:author="Steff Guzmán" w:date="2023-03-13T19:56:00Z"/>
                <w:rFonts w:cs="Times New Roman"/>
                <w:szCs w:val="24"/>
              </w:rPr>
            </w:pPr>
            <w:del w:id="5633" w:author="Steff Guzmán" w:date="2023-03-13T19:56:00Z">
              <w:r w:rsidRPr="002B569F" w:rsidDel="00AC7859">
                <w:rPr>
                  <w:rFonts w:cs="Times New Roman"/>
                  <w:szCs w:val="24"/>
                </w:rPr>
                <w:delText>S. 13</w:delText>
              </w:r>
            </w:del>
          </w:p>
        </w:tc>
        <w:tc>
          <w:tcPr>
            <w:tcW w:w="0" w:type="dxa"/>
          </w:tcPr>
          <w:p w14:paraId="0E4D38C2" w14:textId="6FFA23E1"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34" w:author="Steff Guzmán" w:date="2023-03-13T19:56:00Z"/>
                <w:rFonts w:cs="Times New Roman"/>
                <w:szCs w:val="24"/>
              </w:rPr>
            </w:pPr>
            <w:del w:id="5635" w:author="Steff Guzmán" w:date="2023-03-13T19:56:00Z">
              <w:r w:rsidRPr="002B569F" w:rsidDel="00AC7859">
                <w:rPr>
                  <w:rFonts w:cs="Times New Roman"/>
                  <w:szCs w:val="24"/>
                </w:rPr>
                <w:delText>S. 14</w:delText>
              </w:r>
            </w:del>
          </w:p>
        </w:tc>
        <w:tc>
          <w:tcPr>
            <w:tcW w:w="0" w:type="dxa"/>
          </w:tcPr>
          <w:p w14:paraId="4387102A" w14:textId="1C903C52"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36" w:author="Steff Guzmán" w:date="2023-03-13T19:56:00Z"/>
                <w:rFonts w:cs="Times New Roman"/>
                <w:szCs w:val="24"/>
              </w:rPr>
            </w:pPr>
            <w:del w:id="5637" w:author="Steff Guzmán" w:date="2023-03-13T19:56:00Z">
              <w:r w:rsidRPr="002B569F" w:rsidDel="00AC7859">
                <w:rPr>
                  <w:rFonts w:cs="Times New Roman"/>
                  <w:szCs w:val="24"/>
                </w:rPr>
                <w:delText>S. 15</w:delText>
              </w:r>
            </w:del>
          </w:p>
        </w:tc>
        <w:tc>
          <w:tcPr>
            <w:tcW w:w="0" w:type="dxa"/>
          </w:tcPr>
          <w:p w14:paraId="2F84031C" w14:textId="57F0541B"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38" w:author="Steff Guzmán" w:date="2023-03-13T19:56:00Z"/>
                <w:rFonts w:cs="Times New Roman"/>
                <w:szCs w:val="24"/>
              </w:rPr>
            </w:pPr>
            <w:del w:id="5639" w:author="Steff Guzmán" w:date="2023-03-13T19:56:00Z">
              <w:r w:rsidRPr="002B569F" w:rsidDel="00AC7859">
                <w:rPr>
                  <w:rFonts w:cs="Times New Roman"/>
                  <w:szCs w:val="24"/>
                </w:rPr>
                <w:delText>S. 16</w:delText>
              </w:r>
            </w:del>
          </w:p>
        </w:tc>
      </w:tr>
      <w:tr w:rsidR="002B569F" w:rsidRPr="002B569F" w:rsidDel="00AC7859" w14:paraId="0419A053" w14:textId="77777777" w:rsidTr="005A4444">
        <w:trPr>
          <w:del w:id="5640" w:author="Steff Guzmán" w:date="2023-03-13T19:56:00Z"/>
        </w:trPr>
        <w:tc>
          <w:tcPr>
            <w:tcW w:w="0" w:type="dxa"/>
          </w:tcPr>
          <w:p w14:paraId="7879CC0E" w14:textId="79565531"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641" w:author="Steff Guzmán" w:date="2023-03-13T19:56:00Z"/>
                <w:rFonts w:cs="Times New Roman"/>
                <w:color w:val="auto"/>
                <w:szCs w:val="24"/>
              </w:rPr>
            </w:pPr>
            <w:del w:id="5642" w:author="Steff Guzmán" w:date="2023-03-13T19:56:00Z">
              <w:r w:rsidRPr="002B569F" w:rsidDel="00AC7859">
                <w:rPr>
                  <w:rFonts w:cs="Times New Roman"/>
                  <w:color w:val="auto"/>
                  <w:szCs w:val="24"/>
                </w:rPr>
                <w:delText>Act. #1</w:delText>
              </w:r>
            </w:del>
          </w:p>
        </w:tc>
        <w:tc>
          <w:tcPr>
            <w:tcW w:w="0" w:type="dxa"/>
            <w:shd w:val="clear" w:color="auto" w:fill="D9E2F3" w:themeFill="accent1" w:themeFillTint="33"/>
          </w:tcPr>
          <w:p w14:paraId="73962301" w14:textId="60CBC6F9" w:rsidR="00A17136" w:rsidRPr="002B569F" w:rsidDel="00AC7859" w:rsidRDefault="00A17136">
            <w:pPr>
              <w:rPr>
                <w:del w:id="5643" w:author="Steff Guzmán" w:date="2023-03-13T19:56:00Z"/>
                <w:rFonts w:cs="Times New Roman"/>
                <w:szCs w:val="24"/>
              </w:rPr>
            </w:pPr>
            <w:del w:id="5644"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61C9C92F" w14:textId="1D7CEF99" w:rsidR="00A17136" w:rsidRPr="002B569F" w:rsidDel="00AC7859" w:rsidRDefault="00A17136">
            <w:pPr>
              <w:rPr>
                <w:del w:id="5645" w:author="Steff Guzmán" w:date="2023-03-13T19:56:00Z"/>
                <w:rFonts w:cs="Times New Roman"/>
                <w:szCs w:val="24"/>
              </w:rPr>
            </w:pPr>
            <w:del w:id="5646" w:author="Steff Guzmán" w:date="2023-03-13T19:56:00Z">
              <w:r w:rsidRPr="002B569F" w:rsidDel="00AC7859">
                <w:rPr>
                  <w:rFonts w:cs="Times New Roman"/>
                  <w:szCs w:val="24"/>
                </w:rPr>
                <w:delText>X</w:delText>
              </w:r>
            </w:del>
          </w:p>
        </w:tc>
        <w:tc>
          <w:tcPr>
            <w:tcW w:w="0" w:type="dxa"/>
          </w:tcPr>
          <w:p w14:paraId="1537F89A" w14:textId="5D007661" w:rsidR="00A17136" w:rsidRPr="002B569F" w:rsidDel="00AC7859" w:rsidRDefault="00A17136">
            <w:pPr>
              <w:rPr>
                <w:del w:id="5647" w:author="Steff Guzmán" w:date="2023-03-13T19:56:00Z"/>
                <w:rFonts w:cs="Times New Roman"/>
                <w:szCs w:val="24"/>
              </w:rPr>
            </w:pPr>
          </w:p>
        </w:tc>
        <w:tc>
          <w:tcPr>
            <w:tcW w:w="0" w:type="dxa"/>
          </w:tcPr>
          <w:p w14:paraId="1F48EE56" w14:textId="75CA511C" w:rsidR="00A17136" w:rsidRPr="002B569F" w:rsidDel="00AC7859" w:rsidRDefault="00A17136">
            <w:pPr>
              <w:rPr>
                <w:del w:id="5648" w:author="Steff Guzmán" w:date="2023-03-13T19:56:00Z"/>
                <w:rFonts w:cs="Times New Roman"/>
                <w:szCs w:val="24"/>
              </w:rPr>
            </w:pPr>
          </w:p>
        </w:tc>
        <w:tc>
          <w:tcPr>
            <w:tcW w:w="0" w:type="dxa"/>
          </w:tcPr>
          <w:p w14:paraId="4BEC0A2C" w14:textId="6D969242" w:rsidR="00A17136" w:rsidRPr="002B569F" w:rsidDel="00AC7859" w:rsidRDefault="00A17136">
            <w:pPr>
              <w:rPr>
                <w:del w:id="5649" w:author="Steff Guzmán" w:date="2023-03-13T19:56:00Z"/>
                <w:rFonts w:cs="Times New Roman"/>
                <w:szCs w:val="24"/>
              </w:rPr>
            </w:pPr>
          </w:p>
        </w:tc>
        <w:tc>
          <w:tcPr>
            <w:tcW w:w="0" w:type="dxa"/>
          </w:tcPr>
          <w:p w14:paraId="394F04EA" w14:textId="4475EE2E" w:rsidR="00A17136" w:rsidRPr="002B569F" w:rsidDel="00AC7859" w:rsidRDefault="00A17136">
            <w:pPr>
              <w:rPr>
                <w:del w:id="5650" w:author="Steff Guzmán" w:date="2023-03-13T19:56:00Z"/>
                <w:rFonts w:cs="Times New Roman"/>
                <w:szCs w:val="24"/>
              </w:rPr>
            </w:pPr>
          </w:p>
        </w:tc>
        <w:tc>
          <w:tcPr>
            <w:tcW w:w="0" w:type="dxa"/>
          </w:tcPr>
          <w:p w14:paraId="277C5110" w14:textId="7B3F2C74" w:rsidR="00A17136" w:rsidRPr="002B569F" w:rsidDel="00AC7859" w:rsidRDefault="00A17136">
            <w:pPr>
              <w:rPr>
                <w:del w:id="5651" w:author="Steff Guzmán" w:date="2023-03-13T19:56:00Z"/>
                <w:rFonts w:cs="Times New Roman"/>
                <w:szCs w:val="24"/>
              </w:rPr>
            </w:pPr>
          </w:p>
        </w:tc>
        <w:tc>
          <w:tcPr>
            <w:tcW w:w="0" w:type="dxa"/>
          </w:tcPr>
          <w:p w14:paraId="673E944C" w14:textId="419964DD" w:rsidR="00A17136" w:rsidRPr="002B569F" w:rsidDel="00AC7859" w:rsidRDefault="00A17136">
            <w:pPr>
              <w:rPr>
                <w:del w:id="5652" w:author="Steff Guzmán" w:date="2023-03-13T19:56:00Z"/>
                <w:rFonts w:cs="Times New Roman"/>
                <w:szCs w:val="24"/>
              </w:rPr>
            </w:pPr>
          </w:p>
        </w:tc>
        <w:tc>
          <w:tcPr>
            <w:tcW w:w="0" w:type="dxa"/>
          </w:tcPr>
          <w:p w14:paraId="66CC1E5E" w14:textId="34BF3C8A" w:rsidR="00A17136" w:rsidRPr="002B569F" w:rsidDel="00AC7859" w:rsidRDefault="00A17136">
            <w:pPr>
              <w:rPr>
                <w:del w:id="5653" w:author="Steff Guzmán" w:date="2023-03-13T19:56:00Z"/>
                <w:rFonts w:cs="Times New Roman"/>
                <w:szCs w:val="24"/>
              </w:rPr>
            </w:pPr>
          </w:p>
        </w:tc>
        <w:tc>
          <w:tcPr>
            <w:tcW w:w="0" w:type="dxa"/>
          </w:tcPr>
          <w:p w14:paraId="3FB5F888" w14:textId="27825433" w:rsidR="00A17136" w:rsidRPr="002B569F" w:rsidDel="00AC7859" w:rsidRDefault="00A17136">
            <w:pPr>
              <w:rPr>
                <w:del w:id="5654" w:author="Steff Guzmán" w:date="2023-03-13T19:56:00Z"/>
                <w:rFonts w:cs="Times New Roman"/>
                <w:szCs w:val="24"/>
              </w:rPr>
            </w:pPr>
          </w:p>
        </w:tc>
        <w:tc>
          <w:tcPr>
            <w:tcW w:w="0" w:type="dxa"/>
          </w:tcPr>
          <w:p w14:paraId="430C40F7" w14:textId="4DE4E8BE" w:rsidR="00A17136" w:rsidRPr="002B569F" w:rsidDel="00AC7859" w:rsidRDefault="00A17136">
            <w:pPr>
              <w:rPr>
                <w:del w:id="5655" w:author="Steff Guzmán" w:date="2023-03-13T19:56:00Z"/>
                <w:rFonts w:cs="Times New Roman"/>
                <w:szCs w:val="24"/>
              </w:rPr>
            </w:pPr>
          </w:p>
        </w:tc>
        <w:tc>
          <w:tcPr>
            <w:tcW w:w="0" w:type="dxa"/>
          </w:tcPr>
          <w:p w14:paraId="4825091D" w14:textId="61C18E0C" w:rsidR="00A17136" w:rsidRPr="002B569F" w:rsidDel="00AC7859" w:rsidRDefault="00A17136">
            <w:pPr>
              <w:rPr>
                <w:del w:id="5656" w:author="Steff Guzmán" w:date="2023-03-13T19:56:00Z"/>
                <w:rFonts w:cs="Times New Roman"/>
                <w:szCs w:val="24"/>
              </w:rPr>
            </w:pPr>
          </w:p>
        </w:tc>
        <w:tc>
          <w:tcPr>
            <w:tcW w:w="0" w:type="dxa"/>
          </w:tcPr>
          <w:p w14:paraId="4FDB7F04" w14:textId="59735812" w:rsidR="00A17136" w:rsidRPr="002B569F" w:rsidDel="00AC7859" w:rsidRDefault="00A17136">
            <w:pPr>
              <w:rPr>
                <w:del w:id="5657" w:author="Steff Guzmán" w:date="2023-03-13T19:56:00Z"/>
                <w:rFonts w:cs="Times New Roman"/>
                <w:szCs w:val="24"/>
              </w:rPr>
            </w:pPr>
          </w:p>
        </w:tc>
        <w:tc>
          <w:tcPr>
            <w:tcW w:w="0" w:type="dxa"/>
          </w:tcPr>
          <w:p w14:paraId="32A4A25B" w14:textId="39069217" w:rsidR="00A17136" w:rsidRPr="002B569F" w:rsidDel="00AC7859" w:rsidRDefault="00A17136">
            <w:pPr>
              <w:rPr>
                <w:del w:id="5658" w:author="Steff Guzmán" w:date="2023-03-13T19:56:00Z"/>
                <w:rFonts w:cs="Times New Roman"/>
                <w:szCs w:val="24"/>
              </w:rPr>
            </w:pPr>
          </w:p>
        </w:tc>
        <w:tc>
          <w:tcPr>
            <w:tcW w:w="0" w:type="dxa"/>
          </w:tcPr>
          <w:p w14:paraId="70F55818" w14:textId="4C1F573E" w:rsidR="00A17136" w:rsidRPr="002B569F" w:rsidDel="00AC7859" w:rsidRDefault="00A17136">
            <w:pPr>
              <w:rPr>
                <w:del w:id="5659" w:author="Steff Guzmán" w:date="2023-03-13T19:56:00Z"/>
                <w:rFonts w:cs="Times New Roman"/>
                <w:szCs w:val="24"/>
              </w:rPr>
            </w:pPr>
          </w:p>
        </w:tc>
        <w:tc>
          <w:tcPr>
            <w:tcW w:w="0" w:type="dxa"/>
          </w:tcPr>
          <w:p w14:paraId="0F418529" w14:textId="6962CC06" w:rsidR="00A17136" w:rsidRPr="002B569F" w:rsidDel="00AC7859" w:rsidRDefault="00A17136">
            <w:pPr>
              <w:rPr>
                <w:del w:id="5660" w:author="Steff Guzmán" w:date="2023-03-13T19:56:00Z"/>
                <w:rFonts w:cs="Times New Roman"/>
                <w:szCs w:val="24"/>
              </w:rPr>
            </w:pPr>
          </w:p>
        </w:tc>
      </w:tr>
      <w:tr w:rsidR="002B569F" w:rsidRPr="002B569F" w:rsidDel="00AC7859" w14:paraId="66284E7E" w14:textId="77777777" w:rsidTr="005A4444">
        <w:trPr>
          <w:del w:id="5661" w:author="Steff Guzmán" w:date="2023-03-13T19:56:00Z"/>
        </w:trPr>
        <w:tc>
          <w:tcPr>
            <w:tcW w:w="0" w:type="dxa"/>
          </w:tcPr>
          <w:p w14:paraId="53386114" w14:textId="4DA392AF"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662" w:author="Steff Guzmán" w:date="2023-03-13T19:56:00Z"/>
                <w:rFonts w:cs="Times New Roman"/>
                <w:color w:val="auto"/>
                <w:szCs w:val="24"/>
              </w:rPr>
            </w:pPr>
            <w:del w:id="5663" w:author="Steff Guzmán" w:date="2023-03-13T19:56:00Z">
              <w:r w:rsidRPr="002B569F" w:rsidDel="00AC7859">
                <w:rPr>
                  <w:rFonts w:cs="Times New Roman"/>
                  <w:color w:val="auto"/>
                  <w:szCs w:val="24"/>
                </w:rPr>
                <w:delText>Act. #2</w:delText>
              </w:r>
            </w:del>
          </w:p>
        </w:tc>
        <w:tc>
          <w:tcPr>
            <w:tcW w:w="0" w:type="dxa"/>
            <w:shd w:val="clear" w:color="auto" w:fill="D9E2F3" w:themeFill="accent1" w:themeFillTint="33"/>
          </w:tcPr>
          <w:p w14:paraId="34F11428" w14:textId="6C07954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64" w:author="Steff Guzmán" w:date="2023-03-13T19:56:00Z"/>
                <w:rFonts w:cs="Times New Roman"/>
                <w:szCs w:val="24"/>
              </w:rPr>
            </w:pPr>
            <w:del w:id="5665"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1F9F1ED8" w14:textId="18F0BB3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66" w:author="Steff Guzmán" w:date="2023-03-13T19:56:00Z"/>
                <w:rFonts w:cs="Times New Roman"/>
                <w:szCs w:val="24"/>
              </w:rPr>
            </w:pPr>
            <w:del w:id="5667" w:author="Steff Guzmán" w:date="2023-03-13T19:56:00Z">
              <w:r w:rsidRPr="002B569F" w:rsidDel="00AC7859">
                <w:rPr>
                  <w:rFonts w:cs="Times New Roman"/>
                  <w:szCs w:val="24"/>
                </w:rPr>
                <w:delText>X</w:delText>
              </w:r>
            </w:del>
          </w:p>
        </w:tc>
        <w:tc>
          <w:tcPr>
            <w:tcW w:w="0" w:type="dxa"/>
          </w:tcPr>
          <w:p w14:paraId="366F15EB" w14:textId="664A098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68" w:author="Steff Guzmán" w:date="2023-03-13T19:56:00Z"/>
                <w:rFonts w:cs="Times New Roman"/>
                <w:szCs w:val="24"/>
              </w:rPr>
            </w:pPr>
          </w:p>
        </w:tc>
        <w:tc>
          <w:tcPr>
            <w:tcW w:w="0" w:type="dxa"/>
          </w:tcPr>
          <w:p w14:paraId="5EA89CDB" w14:textId="415DAD1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69" w:author="Steff Guzmán" w:date="2023-03-13T19:56:00Z"/>
                <w:rFonts w:cs="Times New Roman"/>
                <w:szCs w:val="24"/>
              </w:rPr>
            </w:pPr>
          </w:p>
        </w:tc>
        <w:tc>
          <w:tcPr>
            <w:tcW w:w="0" w:type="dxa"/>
          </w:tcPr>
          <w:p w14:paraId="05965827" w14:textId="41C5DB5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0" w:author="Steff Guzmán" w:date="2023-03-13T19:56:00Z"/>
                <w:rFonts w:cs="Times New Roman"/>
                <w:szCs w:val="24"/>
              </w:rPr>
            </w:pPr>
          </w:p>
        </w:tc>
        <w:tc>
          <w:tcPr>
            <w:tcW w:w="0" w:type="dxa"/>
          </w:tcPr>
          <w:p w14:paraId="73C0746E" w14:textId="5E7B805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1" w:author="Steff Guzmán" w:date="2023-03-13T19:56:00Z"/>
                <w:rFonts w:cs="Times New Roman"/>
                <w:szCs w:val="24"/>
              </w:rPr>
            </w:pPr>
          </w:p>
        </w:tc>
        <w:tc>
          <w:tcPr>
            <w:tcW w:w="0" w:type="dxa"/>
          </w:tcPr>
          <w:p w14:paraId="393F9CDE" w14:textId="42F7D2F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2" w:author="Steff Guzmán" w:date="2023-03-13T19:56:00Z"/>
                <w:rFonts w:cs="Times New Roman"/>
                <w:szCs w:val="24"/>
              </w:rPr>
            </w:pPr>
          </w:p>
        </w:tc>
        <w:tc>
          <w:tcPr>
            <w:tcW w:w="0" w:type="dxa"/>
          </w:tcPr>
          <w:p w14:paraId="5871C2B2" w14:textId="38641DA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3" w:author="Steff Guzmán" w:date="2023-03-13T19:56:00Z"/>
                <w:rFonts w:cs="Times New Roman"/>
                <w:szCs w:val="24"/>
              </w:rPr>
            </w:pPr>
          </w:p>
        </w:tc>
        <w:tc>
          <w:tcPr>
            <w:tcW w:w="0" w:type="dxa"/>
          </w:tcPr>
          <w:p w14:paraId="1F46FC89" w14:textId="73D248B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4" w:author="Steff Guzmán" w:date="2023-03-13T19:56:00Z"/>
                <w:rFonts w:cs="Times New Roman"/>
                <w:szCs w:val="24"/>
              </w:rPr>
            </w:pPr>
          </w:p>
        </w:tc>
        <w:tc>
          <w:tcPr>
            <w:tcW w:w="0" w:type="dxa"/>
          </w:tcPr>
          <w:p w14:paraId="0152CD65" w14:textId="653B6A8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5" w:author="Steff Guzmán" w:date="2023-03-13T19:56:00Z"/>
                <w:rFonts w:cs="Times New Roman"/>
                <w:szCs w:val="24"/>
              </w:rPr>
            </w:pPr>
          </w:p>
        </w:tc>
        <w:tc>
          <w:tcPr>
            <w:tcW w:w="0" w:type="dxa"/>
          </w:tcPr>
          <w:p w14:paraId="609E42F4" w14:textId="337331D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6" w:author="Steff Guzmán" w:date="2023-03-13T19:56:00Z"/>
                <w:rFonts w:cs="Times New Roman"/>
                <w:szCs w:val="24"/>
              </w:rPr>
            </w:pPr>
          </w:p>
        </w:tc>
        <w:tc>
          <w:tcPr>
            <w:tcW w:w="0" w:type="dxa"/>
          </w:tcPr>
          <w:p w14:paraId="327B6B60" w14:textId="654BA25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7" w:author="Steff Guzmán" w:date="2023-03-13T19:56:00Z"/>
                <w:rFonts w:cs="Times New Roman"/>
                <w:szCs w:val="24"/>
              </w:rPr>
            </w:pPr>
          </w:p>
        </w:tc>
        <w:tc>
          <w:tcPr>
            <w:tcW w:w="0" w:type="dxa"/>
          </w:tcPr>
          <w:p w14:paraId="43D313EC" w14:textId="219F443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8" w:author="Steff Guzmán" w:date="2023-03-13T19:56:00Z"/>
                <w:rFonts w:cs="Times New Roman"/>
                <w:szCs w:val="24"/>
              </w:rPr>
            </w:pPr>
          </w:p>
        </w:tc>
        <w:tc>
          <w:tcPr>
            <w:tcW w:w="0" w:type="dxa"/>
          </w:tcPr>
          <w:p w14:paraId="13B01A9B" w14:textId="7608A15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9" w:author="Steff Guzmán" w:date="2023-03-13T19:56:00Z"/>
                <w:rFonts w:cs="Times New Roman"/>
                <w:szCs w:val="24"/>
              </w:rPr>
            </w:pPr>
          </w:p>
        </w:tc>
        <w:tc>
          <w:tcPr>
            <w:tcW w:w="0" w:type="dxa"/>
          </w:tcPr>
          <w:p w14:paraId="65F965ED" w14:textId="4422324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80" w:author="Steff Guzmán" w:date="2023-03-13T19:56:00Z"/>
                <w:rFonts w:cs="Times New Roman"/>
                <w:szCs w:val="24"/>
              </w:rPr>
            </w:pPr>
          </w:p>
        </w:tc>
        <w:tc>
          <w:tcPr>
            <w:tcW w:w="0" w:type="dxa"/>
          </w:tcPr>
          <w:p w14:paraId="2BC82917" w14:textId="6EF016D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81" w:author="Steff Guzmán" w:date="2023-03-13T19:56:00Z"/>
                <w:rFonts w:cs="Times New Roman"/>
                <w:szCs w:val="24"/>
              </w:rPr>
            </w:pPr>
          </w:p>
        </w:tc>
      </w:tr>
      <w:tr w:rsidR="002B569F" w:rsidRPr="002B569F" w:rsidDel="00AC7859" w14:paraId="33581669" w14:textId="77777777" w:rsidTr="005A4444">
        <w:trPr>
          <w:del w:id="5682" w:author="Steff Guzmán" w:date="2023-03-13T19:56:00Z"/>
        </w:trPr>
        <w:tc>
          <w:tcPr>
            <w:tcW w:w="0" w:type="dxa"/>
          </w:tcPr>
          <w:p w14:paraId="13FDD328" w14:textId="1CBEBE6A"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683" w:author="Steff Guzmán" w:date="2023-03-13T19:56:00Z"/>
                <w:rFonts w:cs="Times New Roman"/>
                <w:color w:val="auto"/>
                <w:szCs w:val="24"/>
              </w:rPr>
            </w:pPr>
            <w:del w:id="5684" w:author="Steff Guzmán" w:date="2023-03-13T19:56:00Z">
              <w:r w:rsidRPr="002B569F" w:rsidDel="00AC7859">
                <w:rPr>
                  <w:rFonts w:cs="Times New Roman"/>
                  <w:color w:val="auto"/>
                  <w:szCs w:val="24"/>
                </w:rPr>
                <w:delText>Act. #3</w:delText>
              </w:r>
            </w:del>
          </w:p>
        </w:tc>
        <w:tc>
          <w:tcPr>
            <w:tcW w:w="0" w:type="dxa"/>
          </w:tcPr>
          <w:p w14:paraId="0B9A5D0F" w14:textId="5C9BA353" w:rsidR="00A17136" w:rsidRPr="002B569F" w:rsidDel="00AC7859" w:rsidRDefault="00A17136">
            <w:pPr>
              <w:rPr>
                <w:del w:id="5685" w:author="Steff Guzmán" w:date="2023-03-13T19:56:00Z"/>
                <w:rFonts w:cs="Times New Roman"/>
                <w:szCs w:val="24"/>
              </w:rPr>
            </w:pPr>
          </w:p>
        </w:tc>
        <w:tc>
          <w:tcPr>
            <w:tcW w:w="0" w:type="dxa"/>
            <w:shd w:val="clear" w:color="auto" w:fill="D9E2F3" w:themeFill="accent1" w:themeFillTint="33"/>
          </w:tcPr>
          <w:p w14:paraId="3BF0AC6A" w14:textId="72239B04" w:rsidR="00A17136" w:rsidRPr="002B569F" w:rsidDel="00AC7859" w:rsidRDefault="00A17136">
            <w:pPr>
              <w:rPr>
                <w:del w:id="5686" w:author="Steff Guzmán" w:date="2023-03-13T19:56:00Z"/>
                <w:rFonts w:cs="Times New Roman"/>
                <w:szCs w:val="24"/>
              </w:rPr>
            </w:pPr>
            <w:del w:id="5687" w:author="Steff Guzmán" w:date="2023-03-13T19:56:00Z">
              <w:r w:rsidRPr="002B569F" w:rsidDel="00AC7859">
                <w:rPr>
                  <w:rFonts w:cs="Times New Roman"/>
                  <w:szCs w:val="24"/>
                </w:rPr>
                <w:delText>X</w:delText>
              </w:r>
            </w:del>
          </w:p>
        </w:tc>
        <w:tc>
          <w:tcPr>
            <w:tcW w:w="0" w:type="dxa"/>
          </w:tcPr>
          <w:p w14:paraId="1B133F8B" w14:textId="5AFEDB64" w:rsidR="00A17136" w:rsidRPr="002B569F" w:rsidDel="00AC7859" w:rsidRDefault="00A17136">
            <w:pPr>
              <w:rPr>
                <w:del w:id="5688" w:author="Steff Guzmán" w:date="2023-03-13T19:56:00Z"/>
                <w:rFonts w:cs="Times New Roman"/>
                <w:szCs w:val="24"/>
              </w:rPr>
            </w:pPr>
          </w:p>
        </w:tc>
        <w:tc>
          <w:tcPr>
            <w:tcW w:w="0" w:type="dxa"/>
          </w:tcPr>
          <w:p w14:paraId="4C797397" w14:textId="7E337DBD" w:rsidR="00A17136" w:rsidRPr="002B569F" w:rsidDel="00AC7859" w:rsidRDefault="00A17136">
            <w:pPr>
              <w:rPr>
                <w:del w:id="5689" w:author="Steff Guzmán" w:date="2023-03-13T19:56:00Z"/>
                <w:rFonts w:cs="Times New Roman"/>
                <w:szCs w:val="24"/>
              </w:rPr>
            </w:pPr>
          </w:p>
        </w:tc>
        <w:tc>
          <w:tcPr>
            <w:tcW w:w="0" w:type="dxa"/>
          </w:tcPr>
          <w:p w14:paraId="6A543541" w14:textId="186BC9E0" w:rsidR="00A17136" w:rsidRPr="002B569F" w:rsidDel="00AC7859" w:rsidRDefault="00A17136">
            <w:pPr>
              <w:rPr>
                <w:del w:id="5690" w:author="Steff Guzmán" w:date="2023-03-13T19:56:00Z"/>
                <w:rFonts w:cs="Times New Roman"/>
                <w:szCs w:val="24"/>
              </w:rPr>
            </w:pPr>
          </w:p>
        </w:tc>
        <w:tc>
          <w:tcPr>
            <w:tcW w:w="0" w:type="dxa"/>
          </w:tcPr>
          <w:p w14:paraId="3B8BF0CE" w14:textId="7A2C66EB" w:rsidR="00A17136" w:rsidRPr="002B569F" w:rsidDel="00AC7859" w:rsidRDefault="00A17136">
            <w:pPr>
              <w:rPr>
                <w:del w:id="5691" w:author="Steff Guzmán" w:date="2023-03-13T19:56:00Z"/>
                <w:rFonts w:cs="Times New Roman"/>
                <w:szCs w:val="24"/>
              </w:rPr>
            </w:pPr>
          </w:p>
        </w:tc>
        <w:tc>
          <w:tcPr>
            <w:tcW w:w="0" w:type="dxa"/>
          </w:tcPr>
          <w:p w14:paraId="02A1E1C9" w14:textId="14754FB1" w:rsidR="00A17136" w:rsidRPr="002B569F" w:rsidDel="00AC7859" w:rsidRDefault="00A17136">
            <w:pPr>
              <w:rPr>
                <w:del w:id="5692" w:author="Steff Guzmán" w:date="2023-03-13T19:56:00Z"/>
                <w:rFonts w:cs="Times New Roman"/>
                <w:szCs w:val="24"/>
              </w:rPr>
            </w:pPr>
          </w:p>
        </w:tc>
        <w:tc>
          <w:tcPr>
            <w:tcW w:w="0" w:type="dxa"/>
          </w:tcPr>
          <w:p w14:paraId="175F926C" w14:textId="737EF8C3" w:rsidR="00A17136" w:rsidRPr="002B569F" w:rsidDel="00AC7859" w:rsidRDefault="00A17136">
            <w:pPr>
              <w:rPr>
                <w:del w:id="5693" w:author="Steff Guzmán" w:date="2023-03-13T19:56:00Z"/>
                <w:rFonts w:cs="Times New Roman"/>
                <w:szCs w:val="24"/>
              </w:rPr>
            </w:pPr>
          </w:p>
        </w:tc>
        <w:tc>
          <w:tcPr>
            <w:tcW w:w="0" w:type="dxa"/>
          </w:tcPr>
          <w:p w14:paraId="4880E7C4" w14:textId="691A4B45" w:rsidR="00A17136" w:rsidRPr="002B569F" w:rsidDel="00AC7859" w:rsidRDefault="00A17136">
            <w:pPr>
              <w:rPr>
                <w:del w:id="5694" w:author="Steff Guzmán" w:date="2023-03-13T19:56:00Z"/>
                <w:rFonts w:cs="Times New Roman"/>
                <w:szCs w:val="24"/>
              </w:rPr>
            </w:pPr>
          </w:p>
        </w:tc>
        <w:tc>
          <w:tcPr>
            <w:tcW w:w="0" w:type="dxa"/>
          </w:tcPr>
          <w:p w14:paraId="14483355" w14:textId="30C68EC7" w:rsidR="00A17136" w:rsidRPr="002B569F" w:rsidDel="00AC7859" w:rsidRDefault="00A17136">
            <w:pPr>
              <w:rPr>
                <w:del w:id="5695" w:author="Steff Guzmán" w:date="2023-03-13T19:56:00Z"/>
                <w:rFonts w:cs="Times New Roman"/>
                <w:szCs w:val="24"/>
              </w:rPr>
            </w:pPr>
          </w:p>
        </w:tc>
        <w:tc>
          <w:tcPr>
            <w:tcW w:w="0" w:type="dxa"/>
          </w:tcPr>
          <w:p w14:paraId="30E5F149" w14:textId="4C6033AC" w:rsidR="00A17136" w:rsidRPr="002B569F" w:rsidDel="00AC7859" w:rsidRDefault="00A17136">
            <w:pPr>
              <w:rPr>
                <w:del w:id="5696" w:author="Steff Guzmán" w:date="2023-03-13T19:56:00Z"/>
                <w:rFonts w:cs="Times New Roman"/>
                <w:szCs w:val="24"/>
              </w:rPr>
            </w:pPr>
          </w:p>
        </w:tc>
        <w:tc>
          <w:tcPr>
            <w:tcW w:w="0" w:type="dxa"/>
          </w:tcPr>
          <w:p w14:paraId="00665A36" w14:textId="21AB1CFC" w:rsidR="00A17136" w:rsidRPr="002B569F" w:rsidDel="00AC7859" w:rsidRDefault="00A17136">
            <w:pPr>
              <w:rPr>
                <w:del w:id="5697" w:author="Steff Guzmán" w:date="2023-03-13T19:56:00Z"/>
                <w:rFonts w:cs="Times New Roman"/>
                <w:szCs w:val="24"/>
              </w:rPr>
            </w:pPr>
          </w:p>
        </w:tc>
        <w:tc>
          <w:tcPr>
            <w:tcW w:w="0" w:type="dxa"/>
          </w:tcPr>
          <w:p w14:paraId="719F712D" w14:textId="3C83BEAC" w:rsidR="00A17136" w:rsidRPr="002B569F" w:rsidDel="00AC7859" w:rsidRDefault="00A17136">
            <w:pPr>
              <w:rPr>
                <w:del w:id="5698" w:author="Steff Guzmán" w:date="2023-03-13T19:56:00Z"/>
                <w:rFonts w:cs="Times New Roman"/>
                <w:szCs w:val="24"/>
              </w:rPr>
            </w:pPr>
          </w:p>
        </w:tc>
        <w:tc>
          <w:tcPr>
            <w:tcW w:w="0" w:type="dxa"/>
          </w:tcPr>
          <w:p w14:paraId="0CC5C7F5" w14:textId="25369F22" w:rsidR="00A17136" w:rsidRPr="002B569F" w:rsidDel="00AC7859" w:rsidRDefault="00A17136">
            <w:pPr>
              <w:rPr>
                <w:del w:id="5699" w:author="Steff Guzmán" w:date="2023-03-13T19:56:00Z"/>
                <w:rFonts w:cs="Times New Roman"/>
                <w:szCs w:val="24"/>
              </w:rPr>
            </w:pPr>
          </w:p>
        </w:tc>
        <w:tc>
          <w:tcPr>
            <w:tcW w:w="0" w:type="dxa"/>
          </w:tcPr>
          <w:p w14:paraId="1A94C691" w14:textId="3B839C3D" w:rsidR="00A17136" w:rsidRPr="002B569F" w:rsidDel="00AC7859" w:rsidRDefault="00A17136">
            <w:pPr>
              <w:rPr>
                <w:del w:id="5700" w:author="Steff Guzmán" w:date="2023-03-13T19:56:00Z"/>
                <w:rFonts w:cs="Times New Roman"/>
                <w:szCs w:val="24"/>
              </w:rPr>
            </w:pPr>
          </w:p>
        </w:tc>
        <w:tc>
          <w:tcPr>
            <w:tcW w:w="0" w:type="dxa"/>
          </w:tcPr>
          <w:p w14:paraId="589263DE" w14:textId="430DB58A" w:rsidR="00A17136" w:rsidRPr="002B569F" w:rsidDel="00AC7859" w:rsidRDefault="00A17136">
            <w:pPr>
              <w:rPr>
                <w:del w:id="5701" w:author="Steff Guzmán" w:date="2023-03-13T19:56:00Z"/>
                <w:rFonts w:cs="Times New Roman"/>
                <w:szCs w:val="24"/>
              </w:rPr>
            </w:pPr>
          </w:p>
        </w:tc>
      </w:tr>
      <w:tr w:rsidR="002B569F" w:rsidRPr="002B569F" w:rsidDel="00AC7859" w14:paraId="55607D6E" w14:textId="77777777" w:rsidTr="005A4444">
        <w:trPr>
          <w:del w:id="5702" w:author="Steff Guzmán" w:date="2023-03-13T19:56:00Z"/>
        </w:trPr>
        <w:tc>
          <w:tcPr>
            <w:tcW w:w="0" w:type="dxa"/>
          </w:tcPr>
          <w:p w14:paraId="51354D3C" w14:textId="6C29CCE6"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703" w:author="Steff Guzmán" w:date="2023-03-13T19:56:00Z"/>
                <w:rFonts w:cs="Times New Roman"/>
                <w:color w:val="auto"/>
                <w:szCs w:val="24"/>
              </w:rPr>
            </w:pPr>
            <w:del w:id="5704" w:author="Steff Guzmán" w:date="2023-03-13T19:56:00Z">
              <w:r w:rsidRPr="002B569F" w:rsidDel="00AC7859">
                <w:rPr>
                  <w:rFonts w:cs="Times New Roman"/>
                  <w:color w:val="auto"/>
                  <w:szCs w:val="24"/>
                </w:rPr>
                <w:delText>Act. #4</w:delText>
              </w:r>
            </w:del>
          </w:p>
        </w:tc>
        <w:tc>
          <w:tcPr>
            <w:tcW w:w="0" w:type="dxa"/>
          </w:tcPr>
          <w:p w14:paraId="04E0C541" w14:textId="1AA6876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05" w:author="Steff Guzmán" w:date="2023-03-13T19:56:00Z"/>
                <w:rFonts w:cs="Times New Roman"/>
                <w:szCs w:val="24"/>
              </w:rPr>
            </w:pPr>
          </w:p>
        </w:tc>
        <w:tc>
          <w:tcPr>
            <w:tcW w:w="0" w:type="dxa"/>
            <w:shd w:val="clear" w:color="auto" w:fill="D9E2F3" w:themeFill="accent1" w:themeFillTint="33"/>
          </w:tcPr>
          <w:p w14:paraId="3DFBF98C" w14:textId="321649F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06" w:author="Steff Guzmán" w:date="2023-03-13T19:56:00Z"/>
                <w:rFonts w:cs="Times New Roman"/>
                <w:szCs w:val="24"/>
              </w:rPr>
            </w:pPr>
            <w:del w:id="5707"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06A14CC6" w14:textId="31F3DA1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08" w:author="Steff Guzmán" w:date="2023-03-13T19:56:00Z"/>
                <w:rFonts w:cs="Times New Roman"/>
                <w:szCs w:val="24"/>
              </w:rPr>
            </w:pPr>
            <w:del w:id="5709"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750B0465" w14:textId="559440B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0" w:author="Steff Guzmán" w:date="2023-03-13T19:56:00Z"/>
                <w:rFonts w:cs="Times New Roman"/>
                <w:szCs w:val="24"/>
              </w:rPr>
            </w:pPr>
            <w:del w:id="5711" w:author="Steff Guzmán" w:date="2023-03-13T19:56:00Z">
              <w:r w:rsidRPr="002B569F" w:rsidDel="00AC7859">
                <w:rPr>
                  <w:rFonts w:cs="Times New Roman"/>
                  <w:szCs w:val="24"/>
                </w:rPr>
                <w:delText>X</w:delText>
              </w:r>
            </w:del>
          </w:p>
        </w:tc>
        <w:tc>
          <w:tcPr>
            <w:tcW w:w="0" w:type="dxa"/>
          </w:tcPr>
          <w:p w14:paraId="42B486EF" w14:textId="33844D7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2" w:author="Steff Guzmán" w:date="2023-03-13T19:56:00Z"/>
                <w:rFonts w:cs="Times New Roman"/>
                <w:szCs w:val="24"/>
              </w:rPr>
            </w:pPr>
          </w:p>
        </w:tc>
        <w:tc>
          <w:tcPr>
            <w:tcW w:w="0" w:type="dxa"/>
          </w:tcPr>
          <w:p w14:paraId="22A95C90" w14:textId="759D31B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3" w:author="Steff Guzmán" w:date="2023-03-13T19:56:00Z"/>
                <w:rFonts w:cs="Times New Roman"/>
                <w:szCs w:val="24"/>
              </w:rPr>
            </w:pPr>
          </w:p>
        </w:tc>
        <w:tc>
          <w:tcPr>
            <w:tcW w:w="0" w:type="dxa"/>
          </w:tcPr>
          <w:p w14:paraId="5650BCB4" w14:textId="2A88FEA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4" w:author="Steff Guzmán" w:date="2023-03-13T19:56:00Z"/>
                <w:rFonts w:cs="Times New Roman"/>
                <w:szCs w:val="24"/>
              </w:rPr>
            </w:pPr>
          </w:p>
        </w:tc>
        <w:tc>
          <w:tcPr>
            <w:tcW w:w="0" w:type="dxa"/>
          </w:tcPr>
          <w:p w14:paraId="72642EAA" w14:textId="649DA63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5" w:author="Steff Guzmán" w:date="2023-03-13T19:56:00Z"/>
                <w:rFonts w:cs="Times New Roman"/>
                <w:szCs w:val="24"/>
              </w:rPr>
            </w:pPr>
          </w:p>
        </w:tc>
        <w:tc>
          <w:tcPr>
            <w:tcW w:w="0" w:type="dxa"/>
          </w:tcPr>
          <w:p w14:paraId="085F1178" w14:textId="0EFEF84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6" w:author="Steff Guzmán" w:date="2023-03-13T19:56:00Z"/>
                <w:rFonts w:cs="Times New Roman"/>
                <w:szCs w:val="24"/>
              </w:rPr>
            </w:pPr>
          </w:p>
        </w:tc>
        <w:tc>
          <w:tcPr>
            <w:tcW w:w="0" w:type="dxa"/>
          </w:tcPr>
          <w:p w14:paraId="422DD6AD" w14:textId="66889E2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7" w:author="Steff Guzmán" w:date="2023-03-13T19:56:00Z"/>
                <w:rFonts w:cs="Times New Roman"/>
                <w:szCs w:val="24"/>
              </w:rPr>
            </w:pPr>
          </w:p>
        </w:tc>
        <w:tc>
          <w:tcPr>
            <w:tcW w:w="0" w:type="dxa"/>
          </w:tcPr>
          <w:p w14:paraId="73917985" w14:textId="2227310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8" w:author="Steff Guzmán" w:date="2023-03-13T19:56:00Z"/>
                <w:rFonts w:cs="Times New Roman"/>
                <w:szCs w:val="24"/>
              </w:rPr>
            </w:pPr>
          </w:p>
        </w:tc>
        <w:tc>
          <w:tcPr>
            <w:tcW w:w="0" w:type="dxa"/>
          </w:tcPr>
          <w:p w14:paraId="2EEFD8E1" w14:textId="548FC51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9" w:author="Steff Guzmán" w:date="2023-03-13T19:56:00Z"/>
                <w:rFonts w:cs="Times New Roman"/>
                <w:szCs w:val="24"/>
              </w:rPr>
            </w:pPr>
          </w:p>
        </w:tc>
        <w:tc>
          <w:tcPr>
            <w:tcW w:w="0" w:type="dxa"/>
          </w:tcPr>
          <w:p w14:paraId="4260096D" w14:textId="2A89A38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0" w:author="Steff Guzmán" w:date="2023-03-13T19:56:00Z"/>
                <w:rFonts w:cs="Times New Roman"/>
                <w:szCs w:val="24"/>
              </w:rPr>
            </w:pPr>
          </w:p>
        </w:tc>
        <w:tc>
          <w:tcPr>
            <w:tcW w:w="0" w:type="dxa"/>
          </w:tcPr>
          <w:p w14:paraId="795684B1" w14:textId="7D53628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1" w:author="Steff Guzmán" w:date="2023-03-13T19:56:00Z"/>
                <w:rFonts w:cs="Times New Roman"/>
                <w:szCs w:val="24"/>
              </w:rPr>
            </w:pPr>
          </w:p>
        </w:tc>
        <w:tc>
          <w:tcPr>
            <w:tcW w:w="0" w:type="dxa"/>
          </w:tcPr>
          <w:p w14:paraId="072D824D" w14:textId="02F707B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2" w:author="Steff Guzmán" w:date="2023-03-13T19:56:00Z"/>
                <w:rFonts w:cs="Times New Roman"/>
                <w:szCs w:val="24"/>
              </w:rPr>
            </w:pPr>
          </w:p>
        </w:tc>
        <w:tc>
          <w:tcPr>
            <w:tcW w:w="0" w:type="dxa"/>
          </w:tcPr>
          <w:p w14:paraId="77EC6B28" w14:textId="59EFE64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3" w:author="Steff Guzmán" w:date="2023-03-13T19:56:00Z"/>
                <w:rFonts w:cs="Times New Roman"/>
                <w:szCs w:val="24"/>
              </w:rPr>
            </w:pPr>
          </w:p>
        </w:tc>
      </w:tr>
      <w:tr w:rsidR="002B569F" w:rsidRPr="002B569F" w:rsidDel="00AC7859" w14:paraId="71B8C325" w14:textId="77777777" w:rsidTr="005A4444">
        <w:trPr>
          <w:del w:id="5724" w:author="Steff Guzmán" w:date="2023-03-13T19:56:00Z"/>
        </w:trPr>
        <w:tc>
          <w:tcPr>
            <w:tcW w:w="0" w:type="dxa"/>
          </w:tcPr>
          <w:p w14:paraId="4B5F673F" w14:textId="70E49345"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725" w:author="Steff Guzmán" w:date="2023-03-13T19:56:00Z"/>
                <w:rFonts w:cs="Times New Roman"/>
                <w:color w:val="auto"/>
                <w:szCs w:val="24"/>
              </w:rPr>
            </w:pPr>
            <w:del w:id="5726" w:author="Steff Guzmán" w:date="2023-03-13T19:56:00Z">
              <w:r w:rsidRPr="002B569F" w:rsidDel="00AC7859">
                <w:rPr>
                  <w:rFonts w:cs="Times New Roman"/>
                  <w:color w:val="auto"/>
                  <w:szCs w:val="24"/>
                </w:rPr>
                <w:delText>Act. #5</w:delText>
              </w:r>
            </w:del>
          </w:p>
        </w:tc>
        <w:tc>
          <w:tcPr>
            <w:tcW w:w="0" w:type="dxa"/>
          </w:tcPr>
          <w:p w14:paraId="2608C756" w14:textId="0BF2BC66" w:rsidR="00A17136" w:rsidRPr="002B569F" w:rsidDel="00AC7859" w:rsidRDefault="00A17136">
            <w:pPr>
              <w:rPr>
                <w:del w:id="5727" w:author="Steff Guzmán" w:date="2023-03-13T19:56:00Z"/>
                <w:rFonts w:cs="Times New Roman"/>
                <w:szCs w:val="24"/>
              </w:rPr>
            </w:pPr>
          </w:p>
        </w:tc>
        <w:tc>
          <w:tcPr>
            <w:tcW w:w="0" w:type="dxa"/>
          </w:tcPr>
          <w:p w14:paraId="39D3F3DA" w14:textId="7A32521E" w:rsidR="00A17136" w:rsidRPr="002B569F" w:rsidDel="00AC7859" w:rsidRDefault="00A17136">
            <w:pPr>
              <w:rPr>
                <w:del w:id="5728" w:author="Steff Guzmán" w:date="2023-03-13T19:56:00Z"/>
                <w:rFonts w:cs="Times New Roman"/>
                <w:szCs w:val="24"/>
              </w:rPr>
            </w:pPr>
          </w:p>
        </w:tc>
        <w:tc>
          <w:tcPr>
            <w:tcW w:w="0" w:type="dxa"/>
            <w:shd w:val="clear" w:color="auto" w:fill="D9E2F3" w:themeFill="accent1" w:themeFillTint="33"/>
          </w:tcPr>
          <w:p w14:paraId="133EC239" w14:textId="4F88D9CF" w:rsidR="00A17136" w:rsidRPr="002B569F" w:rsidDel="00AC7859" w:rsidRDefault="00A17136">
            <w:pPr>
              <w:rPr>
                <w:del w:id="5729" w:author="Steff Guzmán" w:date="2023-03-13T19:56:00Z"/>
                <w:rFonts w:cs="Times New Roman"/>
                <w:szCs w:val="24"/>
              </w:rPr>
            </w:pPr>
            <w:del w:id="5730"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69ADB7E1" w14:textId="608BA09C" w:rsidR="00A17136" w:rsidRPr="002B569F" w:rsidDel="00AC7859" w:rsidRDefault="00A17136">
            <w:pPr>
              <w:rPr>
                <w:del w:id="5731" w:author="Steff Guzmán" w:date="2023-03-13T19:56:00Z"/>
                <w:rFonts w:cs="Times New Roman"/>
                <w:szCs w:val="24"/>
              </w:rPr>
            </w:pPr>
            <w:del w:id="5732" w:author="Steff Guzmán" w:date="2023-03-13T19:56:00Z">
              <w:r w:rsidRPr="002B569F" w:rsidDel="00AC7859">
                <w:rPr>
                  <w:rFonts w:cs="Times New Roman"/>
                  <w:szCs w:val="24"/>
                </w:rPr>
                <w:delText>X</w:delText>
              </w:r>
            </w:del>
          </w:p>
        </w:tc>
        <w:tc>
          <w:tcPr>
            <w:tcW w:w="0" w:type="dxa"/>
          </w:tcPr>
          <w:p w14:paraId="48743543" w14:textId="679D793B" w:rsidR="00A17136" w:rsidRPr="002B569F" w:rsidDel="00AC7859" w:rsidRDefault="00A17136">
            <w:pPr>
              <w:rPr>
                <w:del w:id="5733" w:author="Steff Guzmán" w:date="2023-03-13T19:56:00Z"/>
                <w:rFonts w:cs="Times New Roman"/>
                <w:szCs w:val="24"/>
              </w:rPr>
            </w:pPr>
          </w:p>
        </w:tc>
        <w:tc>
          <w:tcPr>
            <w:tcW w:w="0" w:type="dxa"/>
          </w:tcPr>
          <w:p w14:paraId="2D2C3537" w14:textId="1F40B03E" w:rsidR="00A17136" w:rsidRPr="002B569F" w:rsidDel="00AC7859" w:rsidRDefault="00A17136">
            <w:pPr>
              <w:rPr>
                <w:del w:id="5734" w:author="Steff Guzmán" w:date="2023-03-13T19:56:00Z"/>
                <w:rFonts w:cs="Times New Roman"/>
                <w:szCs w:val="24"/>
              </w:rPr>
            </w:pPr>
          </w:p>
        </w:tc>
        <w:tc>
          <w:tcPr>
            <w:tcW w:w="0" w:type="dxa"/>
          </w:tcPr>
          <w:p w14:paraId="14024BB6" w14:textId="0FB5EBE8" w:rsidR="00A17136" w:rsidRPr="002B569F" w:rsidDel="00AC7859" w:rsidRDefault="00A17136">
            <w:pPr>
              <w:rPr>
                <w:del w:id="5735" w:author="Steff Guzmán" w:date="2023-03-13T19:56:00Z"/>
                <w:rFonts w:cs="Times New Roman"/>
                <w:szCs w:val="24"/>
              </w:rPr>
            </w:pPr>
          </w:p>
        </w:tc>
        <w:tc>
          <w:tcPr>
            <w:tcW w:w="0" w:type="dxa"/>
          </w:tcPr>
          <w:p w14:paraId="371F3898" w14:textId="5127CB4B" w:rsidR="00A17136" w:rsidRPr="002B569F" w:rsidDel="00AC7859" w:rsidRDefault="00A17136">
            <w:pPr>
              <w:rPr>
                <w:del w:id="5736" w:author="Steff Guzmán" w:date="2023-03-13T19:56:00Z"/>
                <w:rFonts w:cs="Times New Roman"/>
                <w:szCs w:val="24"/>
              </w:rPr>
            </w:pPr>
          </w:p>
        </w:tc>
        <w:tc>
          <w:tcPr>
            <w:tcW w:w="0" w:type="dxa"/>
          </w:tcPr>
          <w:p w14:paraId="43CAF0E4" w14:textId="7EAED5EF" w:rsidR="00A17136" w:rsidRPr="002B569F" w:rsidDel="00AC7859" w:rsidRDefault="00A17136">
            <w:pPr>
              <w:rPr>
                <w:del w:id="5737" w:author="Steff Guzmán" w:date="2023-03-13T19:56:00Z"/>
                <w:rFonts w:cs="Times New Roman"/>
                <w:szCs w:val="24"/>
              </w:rPr>
            </w:pPr>
          </w:p>
        </w:tc>
        <w:tc>
          <w:tcPr>
            <w:tcW w:w="0" w:type="dxa"/>
          </w:tcPr>
          <w:p w14:paraId="5B883437" w14:textId="14521BED" w:rsidR="00A17136" w:rsidRPr="002B569F" w:rsidDel="00AC7859" w:rsidRDefault="00A17136">
            <w:pPr>
              <w:rPr>
                <w:del w:id="5738" w:author="Steff Guzmán" w:date="2023-03-13T19:56:00Z"/>
                <w:rFonts w:cs="Times New Roman"/>
                <w:szCs w:val="24"/>
              </w:rPr>
            </w:pPr>
          </w:p>
        </w:tc>
        <w:tc>
          <w:tcPr>
            <w:tcW w:w="0" w:type="dxa"/>
          </w:tcPr>
          <w:p w14:paraId="13481692" w14:textId="2D060E5E" w:rsidR="00A17136" w:rsidRPr="002B569F" w:rsidDel="00AC7859" w:rsidRDefault="00A17136">
            <w:pPr>
              <w:rPr>
                <w:del w:id="5739" w:author="Steff Guzmán" w:date="2023-03-13T19:56:00Z"/>
                <w:rFonts w:cs="Times New Roman"/>
                <w:szCs w:val="24"/>
              </w:rPr>
            </w:pPr>
          </w:p>
        </w:tc>
        <w:tc>
          <w:tcPr>
            <w:tcW w:w="0" w:type="dxa"/>
          </w:tcPr>
          <w:p w14:paraId="4F96AACA" w14:textId="5C61F99F" w:rsidR="00A17136" w:rsidRPr="002B569F" w:rsidDel="00AC7859" w:rsidRDefault="00A17136">
            <w:pPr>
              <w:rPr>
                <w:del w:id="5740" w:author="Steff Guzmán" w:date="2023-03-13T19:56:00Z"/>
                <w:rFonts w:cs="Times New Roman"/>
                <w:szCs w:val="24"/>
              </w:rPr>
            </w:pPr>
          </w:p>
        </w:tc>
        <w:tc>
          <w:tcPr>
            <w:tcW w:w="0" w:type="dxa"/>
          </w:tcPr>
          <w:p w14:paraId="6222F9B9" w14:textId="35B241EC" w:rsidR="00A17136" w:rsidRPr="002B569F" w:rsidDel="00AC7859" w:rsidRDefault="00A17136">
            <w:pPr>
              <w:rPr>
                <w:del w:id="5741" w:author="Steff Guzmán" w:date="2023-03-13T19:56:00Z"/>
                <w:rFonts w:cs="Times New Roman"/>
                <w:szCs w:val="24"/>
              </w:rPr>
            </w:pPr>
          </w:p>
        </w:tc>
        <w:tc>
          <w:tcPr>
            <w:tcW w:w="0" w:type="dxa"/>
          </w:tcPr>
          <w:p w14:paraId="72D30F16" w14:textId="1297C990" w:rsidR="00A17136" w:rsidRPr="002B569F" w:rsidDel="00AC7859" w:rsidRDefault="00A17136">
            <w:pPr>
              <w:rPr>
                <w:del w:id="5742" w:author="Steff Guzmán" w:date="2023-03-13T19:56:00Z"/>
                <w:rFonts w:cs="Times New Roman"/>
                <w:szCs w:val="24"/>
              </w:rPr>
            </w:pPr>
          </w:p>
        </w:tc>
        <w:tc>
          <w:tcPr>
            <w:tcW w:w="0" w:type="dxa"/>
          </w:tcPr>
          <w:p w14:paraId="25F6B9E0" w14:textId="641C5015" w:rsidR="00A17136" w:rsidRPr="002B569F" w:rsidDel="00AC7859" w:rsidRDefault="00A17136">
            <w:pPr>
              <w:rPr>
                <w:del w:id="5743" w:author="Steff Guzmán" w:date="2023-03-13T19:56:00Z"/>
                <w:rFonts w:cs="Times New Roman"/>
                <w:szCs w:val="24"/>
              </w:rPr>
            </w:pPr>
          </w:p>
        </w:tc>
        <w:tc>
          <w:tcPr>
            <w:tcW w:w="0" w:type="dxa"/>
          </w:tcPr>
          <w:p w14:paraId="05459C06" w14:textId="2D392D5E" w:rsidR="00A17136" w:rsidRPr="002B569F" w:rsidDel="00AC7859" w:rsidRDefault="00A17136">
            <w:pPr>
              <w:rPr>
                <w:del w:id="5744" w:author="Steff Guzmán" w:date="2023-03-13T19:56:00Z"/>
                <w:rFonts w:cs="Times New Roman"/>
                <w:szCs w:val="24"/>
              </w:rPr>
            </w:pPr>
          </w:p>
        </w:tc>
      </w:tr>
      <w:tr w:rsidR="002B569F" w:rsidRPr="002B569F" w:rsidDel="00AC7859" w14:paraId="582348A4" w14:textId="77777777" w:rsidTr="005A4444">
        <w:trPr>
          <w:del w:id="5745" w:author="Steff Guzmán" w:date="2023-03-13T19:56:00Z"/>
        </w:trPr>
        <w:tc>
          <w:tcPr>
            <w:tcW w:w="0" w:type="dxa"/>
          </w:tcPr>
          <w:p w14:paraId="5D69C92E" w14:textId="503949D9"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746" w:author="Steff Guzmán" w:date="2023-03-13T19:56:00Z"/>
                <w:rFonts w:cs="Times New Roman"/>
                <w:color w:val="auto"/>
                <w:szCs w:val="24"/>
              </w:rPr>
            </w:pPr>
            <w:del w:id="5747" w:author="Steff Guzmán" w:date="2023-03-13T19:56:00Z">
              <w:r w:rsidRPr="002B569F" w:rsidDel="00AC7859">
                <w:rPr>
                  <w:rFonts w:cs="Times New Roman"/>
                  <w:color w:val="auto"/>
                  <w:szCs w:val="24"/>
                </w:rPr>
                <w:delText>Act. #6</w:delText>
              </w:r>
            </w:del>
          </w:p>
        </w:tc>
        <w:tc>
          <w:tcPr>
            <w:tcW w:w="0" w:type="dxa"/>
          </w:tcPr>
          <w:p w14:paraId="3E57C952" w14:textId="40D2E3E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48" w:author="Steff Guzmán" w:date="2023-03-13T19:56:00Z"/>
                <w:rFonts w:cs="Times New Roman"/>
                <w:szCs w:val="24"/>
              </w:rPr>
            </w:pPr>
          </w:p>
        </w:tc>
        <w:tc>
          <w:tcPr>
            <w:tcW w:w="0" w:type="dxa"/>
          </w:tcPr>
          <w:p w14:paraId="48D31FF0" w14:textId="757DAEC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49" w:author="Steff Guzmán" w:date="2023-03-13T19:56:00Z"/>
                <w:rFonts w:cs="Times New Roman"/>
                <w:szCs w:val="24"/>
              </w:rPr>
            </w:pPr>
          </w:p>
        </w:tc>
        <w:tc>
          <w:tcPr>
            <w:tcW w:w="0" w:type="dxa"/>
          </w:tcPr>
          <w:p w14:paraId="667D0929" w14:textId="71A6889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0" w:author="Steff Guzmán" w:date="2023-03-13T19:56:00Z"/>
                <w:rFonts w:cs="Times New Roman"/>
                <w:szCs w:val="24"/>
              </w:rPr>
            </w:pPr>
          </w:p>
        </w:tc>
        <w:tc>
          <w:tcPr>
            <w:tcW w:w="0" w:type="dxa"/>
            <w:shd w:val="clear" w:color="auto" w:fill="D9E2F3" w:themeFill="accent1" w:themeFillTint="33"/>
          </w:tcPr>
          <w:p w14:paraId="65D554F7" w14:textId="657CE84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1" w:author="Steff Guzmán" w:date="2023-03-13T19:56:00Z"/>
                <w:rFonts w:cs="Times New Roman"/>
                <w:szCs w:val="24"/>
              </w:rPr>
            </w:pPr>
            <w:del w:id="5752" w:author="Steff Guzmán" w:date="2023-03-13T19:56:00Z">
              <w:r w:rsidRPr="002B569F" w:rsidDel="00AC7859">
                <w:rPr>
                  <w:rFonts w:cs="Times New Roman"/>
                  <w:szCs w:val="24"/>
                </w:rPr>
                <w:delText>X</w:delText>
              </w:r>
            </w:del>
          </w:p>
        </w:tc>
        <w:tc>
          <w:tcPr>
            <w:tcW w:w="0" w:type="dxa"/>
          </w:tcPr>
          <w:p w14:paraId="44297739" w14:textId="03E8B3D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3" w:author="Steff Guzmán" w:date="2023-03-13T19:56:00Z"/>
                <w:rFonts w:cs="Times New Roman"/>
                <w:szCs w:val="24"/>
              </w:rPr>
            </w:pPr>
          </w:p>
        </w:tc>
        <w:tc>
          <w:tcPr>
            <w:tcW w:w="0" w:type="dxa"/>
          </w:tcPr>
          <w:p w14:paraId="05CFAA57" w14:textId="1147AE6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4" w:author="Steff Guzmán" w:date="2023-03-13T19:56:00Z"/>
                <w:rFonts w:cs="Times New Roman"/>
                <w:szCs w:val="24"/>
              </w:rPr>
            </w:pPr>
          </w:p>
        </w:tc>
        <w:tc>
          <w:tcPr>
            <w:tcW w:w="0" w:type="dxa"/>
          </w:tcPr>
          <w:p w14:paraId="0AC67CE9" w14:textId="05FA457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5" w:author="Steff Guzmán" w:date="2023-03-13T19:56:00Z"/>
                <w:rFonts w:cs="Times New Roman"/>
                <w:szCs w:val="24"/>
              </w:rPr>
            </w:pPr>
          </w:p>
        </w:tc>
        <w:tc>
          <w:tcPr>
            <w:tcW w:w="0" w:type="dxa"/>
          </w:tcPr>
          <w:p w14:paraId="7BB2BE0C" w14:textId="6D489C5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6" w:author="Steff Guzmán" w:date="2023-03-13T19:56:00Z"/>
                <w:rFonts w:cs="Times New Roman"/>
                <w:szCs w:val="24"/>
              </w:rPr>
            </w:pPr>
          </w:p>
        </w:tc>
        <w:tc>
          <w:tcPr>
            <w:tcW w:w="0" w:type="dxa"/>
          </w:tcPr>
          <w:p w14:paraId="1331D689" w14:textId="15A347F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7" w:author="Steff Guzmán" w:date="2023-03-13T19:56:00Z"/>
                <w:rFonts w:cs="Times New Roman"/>
                <w:szCs w:val="24"/>
              </w:rPr>
            </w:pPr>
          </w:p>
        </w:tc>
        <w:tc>
          <w:tcPr>
            <w:tcW w:w="0" w:type="dxa"/>
          </w:tcPr>
          <w:p w14:paraId="7A000920" w14:textId="340DBBB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8" w:author="Steff Guzmán" w:date="2023-03-13T19:56:00Z"/>
                <w:rFonts w:cs="Times New Roman"/>
                <w:szCs w:val="24"/>
              </w:rPr>
            </w:pPr>
          </w:p>
        </w:tc>
        <w:tc>
          <w:tcPr>
            <w:tcW w:w="0" w:type="dxa"/>
          </w:tcPr>
          <w:p w14:paraId="6E6B1C24" w14:textId="0DE6DFD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9" w:author="Steff Guzmán" w:date="2023-03-13T19:56:00Z"/>
                <w:rFonts w:cs="Times New Roman"/>
                <w:szCs w:val="24"/>
              </w:rPr>
            </w:pPr>
          </w:p>
        </w:tc>
        <w:tc>
          <w:tcPr>
            <w:tcW w:w="0" w:type="dxa"/>
          </w:tcPr>
          <w:p w14:paraId="1E237350" w14:textId="6D25900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0" w:author="Steff Guzmán" w:date="2023-03-13T19:56:00Z"/>
                <w:rFonts w:cs="Times New Roman"/>
                <w:szCs w:val="24"/>
              </w:rPr>
            </w:pPr>
          </w:p>
        </w:tc>
        <w:tc>
          <w:tcPr>
            <w:tcW w:w="0" w:type="dxa"/>
          </w:tcPr>
          <w:p w14:paraId="510B7CA2" w14:textId="5512FF0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1" w:author="Steff Guzmán" w:date="2023-03-13T19:56:00Z"/>
                <w:rFonts w:cs="Times New Roman"/>
                <w:szCs w:val="24"/>
              </w:rPr>
            </w:pPr>
          </w:p>
        </w:tc>
        <w:tc>
          <w:tcPr>
            <w:tcW w:w="0" w:type="dxa"/>
          </w:tcPr>
          <w:p w14:paraId="40B93203" w14:textId="54CDDED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2" w:author="Steff Guzmán" w:date="2023-03-13T19:56:00Z"/>
                <w:rFonts w:cs="Times New Roman"/>
                <w:szCs w:val="24"/>
              </w:rPr>
            </w:pPr>
          </w:p>
        </w:tc>
        <w:tc>
          <w:tcPr>
            <w:tcW w:w="0" w:type="dxa"/>
          </w:tcPr>
          <w:p w14:paraId="1BC06ACB" w14:textId="78EAEC9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3" w:author="Steff Guzmán" w:date="2023-03-13T19:56:00Z"/>
                <w:rFonts w:cs="Times New Roman"/>
                <w:szCs w:val="24"/>
              </w:rPr>
            </w:pPr>
          </w:p>
        </w:tc>
        <w:tc>
          <w:tcPr>
            <w:tcW w:w="0" w:type="dxa"/>
          </w:tcPr>
          <w:p w14:paraId="3FCDAF15" w14:textId="678455A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4" w:author="Steff Guzmán" w:date="2023-03-13T19:56:00Z"/>
                <w:rFonts w:cs="Times New Roman"/>
                <w:szCs w:val="24"/>
              </w:rPr>
            </w:pPr>
          </w:p>
        </w:tc>
      </w:tr>
      <w:tr w:rsidR="002B569F" w:rsidRPr="002B569F" w:rsidDel="00AC7859" w14:paraId="5CA6B27D" w14:textId="77777777" w:rsidTr="005A4444">
        <w:trPr>
          <w:del w:id="5765" w:author="Steff Guzmán" w:date="2023-03-13T19:56:00Z"/>
        </w:trPr>
        <w:tc>
          <w:tcPr>
            <w:tcW w:w="0" w:type="dxa"/>
          </w:tcPr>
          <w:p w14:paraId="55B8BD66" w14:textId="112CAF91"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766" w:author="Steff Guzmán" w:date="2023-03-13T19:56:00Z"/>
                <w:rFonts w:cs="Times New Roman"/>
                <w:color w:val="auto"/>
                <w:szCs w:val="24"/>
              </w:rPr>
            </w:pPr>
            <w:del w:id="5767" w:author="Steff Guzmán" w:date="2023-03-13T19:56:00Z">
              <w:r w:rsidRPr="002B569F" w:rsidDel="00AC7859">
                <w:rPr>
                  <w:rFonts w:cs="Times New Roman"/>
                  <w:color w:val="auto"/>
                  <w:szCs w:val="24"/>
                </w:rPr>
                <w:delText>Act. #7</w:delText>
              </w:r>
            </w:del>
          </w:p>
        </w:tc>
        <w:tc>
          <w:tcPr>
            <w:tcW w:w="0" w:type="dxa"/>
          </w:tcPr>
          <w:p w14:paraId="2B46DF3A" w14:textId="7A580379" w:rsidR="00A17136" w:rsidRPr="002B569F" w:rsidDel="00AC7859" w:rsidRDefault="00A17136">
            <w:pPr>
              <w:rPr>
                <w:del w:id="5768" w:author="Steff Guzmán" w:date="2023-03-13T19:56:00Z"/>
                <w:rFonts w:cs="Times New Roman"/>
                <w:szCs w:val="24"/>
              </w:rPr>
            </w:pPr>
          </w:p>
        </w:tc>
        <w:tc>
          <w:tcPr>
            <w:tcW w:w="0" w:type="dxa"/>
          </w:tcPr>
          <w:p w14:paraId="58EE807F" w14:textId="1D8A22D5" w:rsidR="00A17136" w:rsidRPr="002B569F" w:rsidDel="00AC7859" w:rsidRDefault="00A17136">
            <w:pPr>
              <w:rPr>
                <w:del w:id="5769" w:author="Steff Guzmán" w:date="2023-03-13T19:56:00Z"/>
                <w:rFonts w:cs="Times New Roman"/>
                <w:szCs w:val="24"/>
              </w:rPr>
            </w:pPr>
          </w:p>
        </w:tc>
        <w:tc>
          <w:tcPr>
            <w:tcW w:w="0" w:type="dxa"/>
          </w:tcPr>
          <w:p w14:paraId="50C46C77" w14:textId="5767122E" w:rsidR="00A17136" w:rsidRPr="002B569F" w:rsidDel="00AC7859" w:rsidRDefault="00A17136">
            <w:pPr>
              <w:rPr>
                <w:del w:id="5770" w:author="Steff Guzmán" w:date="2023-03-13T19:56:00Z"/>
                <w:rFonts w:cs="Times New Roman"/>
                <w:szCs w:val="24"/>
              </w:rPr>
            </w:pPr>
          </w:p>
        </w:tc>
        <w:tc>
          <w:tcPr>
            <w:tcW w:w="0" w:type="dxa"/>
            <w:shd w:val="clear" w:color="auto" w:fill="D9E2F3" w:themeFill="accent1" w:themeFillTint="33"/>
          </w:tcPr>
          <w:p w14:paraId="1A81F364" w14:textId="06C46EDF" w:rsidR="00A17136" w:rsidRPr="002B569F" w:rsidDel="00AC7859" w:rsidRDefault="00A17136">
            <w:pPr>
              <w:rPr>
                <w:del w:id="5771" w:author="Steff Guzmán" w:date="2023-03-13T19:56:00Z"/>
                <w:rFonts w:cs="Times New Roman"/>
                <w:szCs w:val="24"/>
              </w:rPr>
            </w:pPr>
            <w:del w:id="5772" w:author="Steff Guzmán" w:date="2023-03-13T19:56:00Z">
              <w:r w:rsidRPr="002B569F" w:rsidDel="00AC7859">
                <w:rPr>
                  <w:rFonts w:cs="Times New Roman"/>
                  <w:szCs w:val="24"/>
                </w:rPr>
                <w:delText>X</w:delText>
              </w:r>
            </w:del>
          </w:p>
        </w:tc>
        <w:tc>
          <w:tcPr>
            <w:tcW w:w="0" w:type="dxa"/>
          </w:tcPr>
          <w:p w14:paraId="0662F4DC" w14:textId="38DE146A" w:rsidR="00A17136" w:rsidRPr="002B569F" w:rsidDel="00AC7859" w:rsidRDefault="00A17136">
            <w:pPr>
              <w:rPr>
                <w:del w:id="5773" w:author="Steff Guzmán" w:date="2023-03-13T19:56:00Z"/>
                <w:rFonts w:cs="Times New Roman"/>
                <w:szCs w:val="24"/>
              </w:rPr>
            </w:pPr>
          </w:p>
        </w:tc>
        <w:tc>
          <w:tcPr>
            <w:tcW w:w="0" w:type="dxa"/>
          </w:tcPr>
          <w:p w14:paraId="1D5851DF" w14:textId="3AC1F136" w:rsidR="00A17136" w:rsidRPr="002B569F" w:rsidDel="00AC7859" w:rsidRDefault="00A17136">
            <w:pPr>
              <w:rPr>
                <w:del w:id="5774" w:author="Steff Guzmán" w:date="2023-03-13T19:56:00Z"/>
                <w:rFonts w:cs="Times New Roman"/>
                <w:szCs w:val="24"/>
              </w:rPr>
            </w:pPr>
          </w:p>
        </w:tc>
        <w:tc>
          <w:tcPr>
            <w:tcW w:w="0" w:type="dxa"/>
          </w:tcPr>
          <w:p w14:paraId="6049A975" w14:textId="3D4F8221" w:rsidR="00A17136" w:rsidRPr="002B569F" w:rsidDel="00AC7859" w:rsidRDefault="00A17136">
            <w:pPr>
              <w:rPr>
                <w:del w:id="5775" w:author="Steff Guzmán" w:date="2023-03-13T19:56:00Z"/>
                <w:rFonts w:cs="Times New Roman"/>
                <w:szCs w:val="24"/>
              </w:rPr>
            </w:pPr>
          </w:p>
        </w:tc>
        <w:tc>
          <w:tcPr>
            <w:tcW w:w="0" w:type="dxa"/>
          </w:tcPr>
          <w:p w14:paraId="04F6D85B" w14:textId="2E3FF9D7" w:rsidR="00A17136" w:rsidRPr="002B569F" w:rsidDel="00AC7859" w:rsidRDefault="00A17136">
            <w:pPr>
              <w:rPr>
                <w:del w:id="5776" w:author="Steff Guzmán" w:date="2023-03-13T19:56:00Z"/>
                <w:rFonts w:cs="Times New Roman"/>
                <w:szCs w:val="24"/>
              </w:rPr>
            </w:pPr>
          </w:p>
        </w:tc>
        <w:tc>
          <w:tcPr>
            <w:tcW w:w="0" w:type="dxa"/>
          </w:tcPr>
          <w:p w14:paraId="0CD6CF49" w14:textId="67607C61" w:rsidR="00A17136" w:rsidRPr="002B569F" w:rsidDel="00AC7859" w:rsidRDefault="00A17136">
            <w:pPr>
              <w:rPr>
                <w:del w:id="5777" w:author="Steff Guzmán" w:date="2023-03-13T19:56:00Z"/>
                <w:rFonts w:cs="Times New Roman"/>
                <w:szCs w:val="24"/>
              </w:rPr>
            </w:pPr>
          </w:p>
        </w:tc>
        <w:tc>
          <w:tcPr>
            <w:tcW w:w="0" w:type="dxa"/>
          </w:tcPr>
          <w:p w14:paraId="27DAEE26" w14:textId="7B9075D1" w:rsidR="00A17136" w:rsidRPr="002B569F" w:rsidDel="00AC7859" w:rsidRDefault="00A17136">
            <w:pPr>
              <w:rPr>
                <w:del w:id="5778" w:author="Steff Guzmán" w:date="2023-03-13T19:56:00Z"/>
                <w:rFonts w:cs="Times New Roman"/>
                <w:szCs w:val="24"/>
              </w:rPr>
            </w:pPr>
          </w:p>
        </w:tc>
        <w:tc>
          <w:tcPr>
            <w:tcW w:w="0" w:type="dxa"/>
          </w:tcPr>
          <w:p w14:paraId="14EEFE5A" w14:textId="7004D84C" w:rsidR="00A17136" w:rsidRPr="002B569F" w:rsidDel="00AC7859" w:rsidRDefault="00A17136">
            <w:pPr>
              <w:rPr>
                <w:del w:id="5779" w:author="Steff Guzmán" w:date="2023-03-13T19:56:00Z"/>
                <w:rFonts w:cs="Times New Roman"/>
                <w:szCs w:val="24"/>
              </w:rPr>
            </w:pPr>
          </w:p>
        </w:tc>
        <w:tc>
          <w:tcPr>
            <w:tcW w:w="0" w:type="dxa"/>
          </w:tcPr>
          <w:p w14:paraId="2FA06E4E" w14:textId="04EAC1BE" w:rsidR="00A17136" w:rsidRPr="002B569F" w:rsidDel="00AC7859" w:rsidRDefault="00A17136">
            <w:pPr>
              <w:rPr>
                <w:del w:id="5780" w:author="Steff Guzmán" w:date="2023-03-13T19:56:00Z"/>
                <w:rFonts w:cs="Times New Roman"/>
                <w:szCs w:val="24"/>
              </w:rPr>
            </w:pPr>
          </w:p>
        </w:tc>
        <w:tc>
          <w:tcPr>
            <w:tcW w:w="0" w:type="dxa"/>
          </w:tcPr>
          <w:p w14:paraId="38B4753C" w14:textId="3D173951" w:rsidR="00A17136" w:rsidRPr="002B569F" w:rsidDel="00AC7859" w:rsidRDefault="00A17136">
            <w:pPr>
              <w:rPr>
                <w:del w:id="5781" w:author="Steff Guzmán" w:date="2023-03-13T19:56:00Z"/>
                <w:rFonts w:cs="Times New Roman"/>
                <w:szCs w:val="24"/>
              </w:rPr>
            </w:pPr>
          </w:p>
        </w:tc>
        <w:tc>
          <w:tcPr>
            <w:tcW w:w="0" w:type="dxa"/>
          </w:tcPr>
          <w:p w14:paraId="7E0262E6" w14:textId="3EFEA11B" w:rsidR="00A17136" w:rsidRPr="002B569F" w:rsidDel="00AC7859" w:rsidRDefault="00A17136">
            <w:pPr>
              <w:rPr>
                <w:del w:id="5782" w:author="Steff Guzmán" w:date="2023-03-13T19:56:00Z"/>
                <w:rFonts w:cs="Times New Roman"/>
                <w:szCs w:val="24"/>
              </w:rPr>
            </w:pPr>
          </w:p>
        </w:tc>
        <w:tc>
          <w:tcPr>
            <w:tcW w:w="0" w:type="dxa"/>
          </w:tcPr>
          <w:p w14:paraId="3C99052B" w14:textId="497769FE" w:rsidR="00A17136" w:rsidRPr="002B569F" w:rsidDel="00AC7859" w:rsidRDefault="00A17136">
            <w:pPr>
              <w:rPr>
                <w:del w:id="5783" w:author="Steff Guzmán" w:date="2023-03-13T19:56:00Z"/>
                <w:rFonts w:cs="Times New Roman"/>
                <w:szCs w:val="24"/>
              </w:rPr>
            </w:pPr>
          </w:p>
        </w:tc>
        <w:tc>
          <w:tcPr>
            <w:tcW w:w="0" w:type="dxa"/>
          </w:tcPr>
          <w:p w14:paraId="556826F3" w14:textId="0529FF4E" w:rsidR="00A17136" w:rsidRPr="002B569F" w:rsidDel="00AC7859" w:rsidRDefault="00A17136">
            <w:pPr>
              <w:rPr>
                <w:del w:id="5784" w:author="Steff Guzmán" w:date="2023-03-13T19:56:00Z"/>
                <w:rFonts w:cs="Times New Roman"/>
                <w:szCs w:val="24"/>
              </w:rPr>
            </w:pPr>
          </w:p>
        </w:tc>
      </w:tr>
      <w:tr w:rsidR="002B569F" w:rsidRPr="002B569F" w:rsidDel="00AC7859" w14:paraId="021A495E" w14:textId="77777777" w:rsidTr="005A4444">
        <w:trPr>
          <w:del w:id="5785" w:author="Steff Guzmán" w:date="2023-03-13T19:56:00Z"/>
        </w:trPr>
        <w:tc>
          <w:tcPr>
            <w:tcW w:w="1129" w:type="dxa"/>
          </w:tcPr>
          <w:p w14:paraId="1A21EC38" w14:textId="64CF1462"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786" w:author="Steff Guzmán" w:date="2023-03-13T19:56:00Z"/>
                <w:rFonts w:cs="Times New Roman"/>
                <w:color w:val="auto"/>
                <w:szCs w:val="24"/>
              </w:rPr>
            </w:pPr>
            <w:del w:id="5787" w:author="Steff Guzmán" w:date="2023-03-13T19:56:00Z">
              <w:r w:rsidRPr="002B569F" w:rsidDel="00AC7859">
                <w:rPr>
                  <w:rFonts w:cs="Times New Roman"/>
                  <w:color w:val="auto"/>
                  <w:szCs w:val="24"/>
                </w:rPr>
                <w:delText>Act. #8</w:delText>
              </w:r>
            </w:del>
          </w:p>
        </w:tc>
        <w:tc>
          <w:tcPr>
            <w:tcW w:w="993" w:type="dxa"/>
          </w:tcPr>
          <w:p w14:paraId="226FD64B" w14:textId="774DCD8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88" w:author="Steff Guzmán" w:date="2023-03-13T19:56:00Z"/>
                <w:rFonts w:cs="Times New Roman"/>
                <w:szCs w:val="24"/>
              </w:rPr>
            </w:pPr>
          </w:p>
        </w:tc>
        <w:tc>
          <w:tcPr>
            <w:tcW w:w="708" w:type="dxa"/>
          </w:tcPr>
          <w:p w14:paraId="377CCCB2" w14:textId="7ED2199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89" w:author="Steff Guzmán" w:date="2023-03-13T19:56:00Z"/>
                <w:rFonts w:cs="Times New Roman"/>
                <w:szCs w:val="24"/>
              </w:rPr>
            </w:pPr>
          </w:p>
        </w:tc>
        <w:tc>
          <w:tcPr>
            <w:tcW w:w="709" w:type="dxa"/>
          </w:tcPr>
          <w:p w14:paraId="49C58D26" w14:textId="5D2CB19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90" w:author="Steff Guzmán" w:date="2023-03-13T19:56:00Z"/>
                <w:rFonts w:cs="Times New Roman"/>
                <w:szCs w:val="24"/>
              </w:rPr>
            </w:pPr>
          </w:p>
        </w:tc>
        <w:tc>
          <w:tcPr>
            <w:tcW w:w="709" w:type="dxa"/>
            <w:shd w:val="clear" w:color="auto" w:fill="D9E2F3" w:themeFill="accent1" w:themeFillTint="33"/>
          </w:tcPr>
          <w:p w14:paraId="3AC4C565" w14:textId="480BA01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91" w:author="Steff Guzmán" w:date="2023-03-13T19:56:00Z"/>
                <w:rFonts w:cs="Times New Roman"/>
                <w:szCs w:val="24"/>
              </w:rPr>
            </w:pPr>
            <w:del w:id="5792" w:author="Steff Guzmán" w:date="2023-03-13T19:56:00Z">
              <w:r w:rsidRPr="002B569F" w:rsidDel="00AC7859">
                <w:rPr>
                  <w:rFonts w:cs="Times New Roman"/>
                  <w:szCs w:val="24"/>
                </w:rPr>
                <w:delText>X</w:delText>
              </w:r>
            </w:del>
          </w:p>
        </w:tc>
        <w:tc>
          <w:tcPr>
            <w:tcW w:w="709" w:type="dxa"/>
            <w:shd w:val="clear" w:color="auto" w:fill="D9E2F3" w:themeFill="accent1" w:themeFillTint="33"/>
          </w:tcPr>
          <w:p w14:paraId="29D57E52" w14:textId="560ED00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93" w:author="Steff Guzmán" w:date="2023-03-13T19:56:00Z"/>
                <w:rFonts w:cs="Times New Roman"/>
                <w:szCs w:val="24"/>
              </w:rPr>
            </w:pPr>
            <w:del w:id="5794" w:author="Steff Guzmán" w:date="2023-03-13T19:56:00Z">
              <w:r w:rsidRPr="002B569F" w:rsidDel="00AC7859">
                <w:rPr>
                  <w:rFonts w:cs="Times New Roman"/>
                  <w:szCs w:val="24"/>
                </w:rPr>
                <w:delText>X</w:delText>
              </w:r>
            </w:del>
          </w:p>
        </w:tc>
        <w:tc>
          <w:tcPr>
            <w:tcW w:w="708" w:type="dxa"/>
          </w:tcPr>
          <w:p w14:paraId="7E5BE654" w14:textId="114EADE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95" w:author="Steff Guzmán" w:date="2023-03-13T19:56:00Z"/>
                <w:rFonts w:cs="Times New Roman"/>
                <w:szCs w:val="24"/>
              </w:rPr>
            </w:pPr>
          </w:p>
        </w:tc>
        <w:tc>
          <w:tcPr>
            <w:tcW w:w="754" w:type="dxa"/>
          </w:tcPr>
          <w:p w14:paraId="26A01CDA" w14:textId="127144D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96" w:author="Steff Guzmán" w:date="2023-03-13T19:56:00Z"/>
                <w:rFonts w:cs="Times New Roman"/>
                <w:szCs w:val="24"/>
              </w:rPr>
            </w:pPr>
          </w:p>
        </w:tc>
        <w:tc>
          <w:tcPr>
            <w:tcW w:w="652" w:type="dxa"/>
          </w:tcPr>
          <w:p w14:paraId="677FA63E" w14:textId="1E69C29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97" w:author="Steff Guzmán" w:date="2023-03-13T19:56:00Z"/>
                <w:rFonts w:cs="Times New Roman"/>
                <w:szCs w:val="24"/>
              </w:rPr>
            </w:pPr>
          </w:p>
        </w:tc>
        <w:tc>
          <w:tcPr>
            <w:tcW w:w="652" w:type="dxa"/>
          </w:tcPr>
          <w:p w14:paraId="27198A91" w14:textId="5A5C062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98" w:author="Steff Guzmán" w:date="2023-03-13T19:56:00Z"/>
                <w:rFonts w:cs="Times New Roman"/>
                <w:szCs w:val="24"/>
              </w:rPr>
            </w:pPr>
          </w:p>
        </w:tc>
        <w:tc>
          <w:tcPr>
            <w:tcW w:w="655" w:type="dxa"/>
          </w:tcPr>
          <w:p w14:paraId="19E5A1B0" w14:textId="17660A4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99" w:author="Steff Guzmán" w:date="2023-03-13T19:56:00Z"/>
                <w:rFonts w:cs="Times New Roman"/>
                <w:szCs w:val="24"/>
              </w:rPr>
            </w:pPr>
          </w:p>
        </w:tc>
        <w:tc>
          <w:tcPr>
            <w:tcW w:w="652" w:type="dxa"/>
          </w:tcPr>
          <w:p w14:paraId="19789B95" w14:textId="40A5DB8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0" w:author="Steff Guzmán" w:date="2023-03-13T19:56:00Z"/>
                <w:rFonts w:cs="Times New Roman"/>
                <w:szCs w:val="24"/>
              </w:rPr>
            </w:pPr>
          </w:p>
        </w:tc>
        <w:tc>
          <w:tcPr>
            <w:tcW w:w="652" w:type="dxa"/>
          </w:tcPr>
          <w:p w14:paraId="42F550E9" w14:textId="35E4972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1" w:author="Steff Guzmán" w:date="2023-03-13T19:56:00Z"/>
                <w:rFonts w:cs="Times New Roman"/>
                <w:szCs w:val="24"/>
              </w:rPr>
            </w:pPr>
          </w:p>
        </w:tc>
        <w:tc>
          <w:tcPr>
            <w:tcW w:w="652" w:type="dxa"/>
          </w:tcPr>
          <w:p w14:paraId="582DD3CF" w14:textId="1D8862D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2" w:author="Steff Guzmán" w:date="2023-03-13T19:56:00Z"/>
                <w:rFonts w:cs="Times New Roman"/>
                <w:szCs w:val="24"/>
              </w:rPr>
            </w:pPr>
          </w:p>
        </w:tc>
        <w:tc>
          <w:tcPr>
            <w:tcW w:w="652" w:type="dxa"/>
          </w:tcPr>
          <w:p w14:paraId="71238BE1" w14:textId="1445264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3" w:author="Steff Guzmán" w:date="2023-03-13T19:56:00Z"/>
                <w:rFonts w:cs="Times New Roman"/>
                <w:szCs w:val="24"/>
              </w:rPr>
            </w:pPr>
          </w:p>
        </w:tc>
        <w:tc>
          <w:tcPr>
            <w:tcW w:w="652" w:type="dxa"/>
          </w:tcPr>
          <w:p w14:paraId="7BBA3537" w14:textId="3BDB416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4" w:author="Steff Guzmán" w:date="2023-03-13T19:56:00Z"/>
                <w:rFonts w:cs="Times New Roman"/>
                <w:szCs w:val="24"/>
              </w:rPr>
            </w:pPr>
          </w:p>
        </w:tc>
        <w:tc>
          <w:tcPr>
            <w:tcW w:w="548" w:type="dxa"/>
          </w:tcPr>
          <w:p w14:paraId="31987033" w14:textId="6568AF5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5" w:author="Steff Guzmán" w:date="2023-03-13T19:56:00Z"/>
                <w:rFonts w:cs="Times New Roman"/>
                <w:szCs w:val="24"/>
              </w:rPr>
            </w:pPr>
          </w:p>
        </w:tc>
      </w:tr>
      <w:tr w:rsidR="002B569F" w:rsidRPr="002B569F" w:rsidDel="00AC7859" w14:paraId="457D5A76" w14:textId="77777777" w:rsidTr="005A4444">
        <w:trPr>
          <w:del w:id="5806" w:author="Steff Guzmán" w:date="2023-03-13T19:56:00Z"/>
        </w:trPr>
        <w:tc>
          <w:tcPr>
            <w:tcW w:w="1129" w:type="dxa"/>
          </w:tcPr>
          <w:p w14:paraId="04874185" w14:textId="3401A643"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807" w:author="Steff Guzmán" w:date="2023-03-13T19:56:00Z"/>
                <w:rFonts w:cs="Times New Roman"/>
                <w:color w:val="auto"/>
                <w:szCs w:val="24"/>
              </w:rPr>
            </w:pPr>
            <w:del w:id="5808" w:author="Steff Guzmán" w:date="2023-03-13T19:56:00Z">
              <w:r w:rsidRPr="002B569F" w:rsidDel="00AC7859">
                <w:rPr>
                  <w:rFonts w:cs="Times New Roman"/>
                  <w:color w:val="auto"/>
                  <w:szCs w:val="24"/>
                </w:rPr>
                <w:delText>Act. #9</w:delText>
              </w:r>
            </w:del>
          </w:p>
        </w:tc>
        <w:tc>
          <w:tcPr>
            <w:tcW w:w="993" w:type="dxa"/>
          </w:tcPr>
          <w:p w14:paraId="53E930DB" w14:textId="3E542F1B" w:rsidR="00A17136" w:rsidRPr="002B569F" w:rsidDel="00AC7859" w:rsidRDefault="00A17136">
            <w:pPr>
              <w:rPr>
                <w:del w:id="5809" w:author="Steff Guzmán" w:date="2023-03-13T19:56:00Z"/>
                <w:rFonts w:cs="Times New Roman"/>
                <w:szCs w:val="24"/>
              </w:rPr>
            </w:pPr>
          </w:p>
        </w:tc>
        <w:tc>
          <w:tcPr>
            <w:tcW w:w="708" w:type="dxa"/>
          </w:tcPr>
          <w:p w14:paraId="34041B79" w14:textId="3EA005AF" w:rsidR="00A17136" w:rsidRPr="002B569F" w:rsidDel="00AC7859" w:rsidRDefault="00A17136">
            <w:pPr>
              <w:rPr>
                <w:del w:id="5810" w:author="Steff Guzmán" w:date="2023-03-13T19:56:00Z"/>
                <w:rFonts w:cs="Times New Roman"/>
                <w:szCs w:val="24"/>
              </w:rPr>
            </w:pPr>
          </w:p>
        </w:tc>
        <w:tc>
          <w:tcPr>
            <w:tcW w:w="709" w:type="dxa"/>
          </w:tcPr>
          <w:p w14:paraId="1C9EC99A" w14:textId="1C06F37A" w:rsidR="00A17136" w:rsidRPr="002B569F" w:rsidDel="00AC7859" w:rsidRDefault="00A17136">
            <w:pPr>
              <w:rPr>
                <w:del w:id="5811" w:author="Steff Guzmán" w:date="2023-03-13T19:56:00Z"/>
                <w:rFonts w:cs="Times New Roman"/>
                <w:szCs w:val="24"/>
              </w:rPr>
            </w:pPr>
          </w:p>
        </w:tc>
        <w:tc>
          <w:tcPr>
            <w:tcW w:w="709" w:type="dxa"/>
          </w:tcPr>
          <w:p w14:paraId="12A8C7DB" w14:textId="51B74E2F" w:rsidR="00A17136" w:rsidRPr="002B569F" w:rsidDel="00AC7859" w:rsidRDefault="00A17136">
            <w:pPr>
              <w:rPr>
                <w:del w:id="5812" w:author="Steff Guzmán" w:date="2023-03-13T19:56:00Z"/>
                <w:rFonts w:cs="Times New Roman"/>
                <w:szCs w:val="24"/>
              </w:rPr>
            </w:pPr>
          </w:p>
        </w:tc>
        <w:tc>
          <w:tcPr>
            <w:tcW w:w="709" w:type="dxa"/>
            <w:shd w:val="clear" w:color="auto" w:fill="FBE4D5" w:themeFill="accent2" w:themeFillTint="33"/>
          </w:tcPr>
          <w:p w14:paraId="7007C4CB" w14:textId="170B7A6E" w:rsidR="00A17136" w:rsidRPr="002B569F" w:rsidDel="00AC7859" w:rsidRDefault="00A17136">
            <w:pPr>
              <w:rPr>
                <w:del w:id="5813" w:author="Steff Guzmán" w:date="2023-03-13T19:56:00Z"/>
                <w:rFonts w:cs="Times New Roman"/>
                <w:szCs w:val="24"/>
              </w:rPr>
            </w:pPr>
            <w:del w:id="5814" w:author="Steff Guzmán" w:date="2023-03-13T19:56:00Z">
              <w:r w:rsidRPr="002B569F" w:rsidDel="00AC7859">
                <w:rPr>
                  <w:rFonts w:cs="Times New Roman"/>
                  <w:szCs w:val="24"/>
                </w:rPr>
                <w:delText>X</w:delText>
              </w:r>
            </w:del>
          </w:p>
        </w:tc>
        <w:tc>
          <w:tcPr>
            <w:tcW w:w="708" w:type="dxa"/>
          </w:tcPr>
          <w:p w14:paraId="75158E56" w14:textId="2E648868" w:rsidR="00A17136" w:rsidRPr="002B569F" w:rsidDel="00AC7859" w:rsidRDefault="00A17136">
            <w:pPr>
              <w:rPr>
                <w:del w:id="5815" w:author="Steff Guzmán" w:date="2023-03-13T19:56:00Z"/>
                <w:rFonts w:cs="Times New Roman"/>
                <w:szCs w:val="24"/>
              </w:rPr>
            </w:pPr>
          </w:p>
        </w:tc>
        <w:tc>
          <w:tcPr>
            <w:tcW w:w="754" w:type="dxa"/>
          </w:tcPr>
          <w:p w14:paraId="57027D57" w14:textId="61D1D9B3" w:rsidR="00A17136" w:rsidRPr="002B569F" w:rsidDel="00AC7859" w:rsidRDefault="00A17136">
            <w:pPr>
              <w:rPr>
                <w:del w:id="5816" w:author="Steff Guzmán" w:date="2023-03-13T19:56:00Z"/>
                <w:rFonts w:cs="Times New Roman"/>
                <w:szCs w:val="24"/>
              </w:rPr>
            </w:pPr>
          </w:p>
        </w:tc>
        <w:tc>
          <w:tcPr>
            <w:tcW w:w="652" w:type="dxa"/>
          </w:tcPr>
          <w:p w14:paraId="158F5570" w14:textId="4A9984DD" w:rsidR="00A17136" w:rsidRPr="002B569F" w:rsidDel="00AC7859" w:rsidRDefault="00A17136">
            <w:pPr>
              <w:rPr>
                <w:del w:id="5817" w:author="Steff Guzmán" w:date="2023-03-13T19:56:00Z"/>
                <w:rFonts w:cs="Times New Roman"/>
                <w:szCs w:val="24"/>
              </w:rPr>
            </w:pPr>
          </w:p>
        </w:tc>
        <w:tc>
          <w:tcPr>
            <w:tcW w:w="652" w:type="dxa"/>
          </w:tcPr>
          <w:p w14:paraId="36CD7391" w14:textId="7E8AEE25" w:rsidR="00A17136" w:rsidRPr="002B569F" w:rsidDel="00AC7859" w:rsidRDefault="00A17136">
            <w:pPr>
              <w:rPr>
                <w:del w:id="5818" w:author="Steff Guzmán" w:date="2023-03-13T19:56:00Z"/>
                <w:rFonts w:cs="Times New Roman"/>
                <w:szCs w:val="24"/>
              </w:rPr>
            </w:pPr>
          </w:p>
        </w:tc>
        <w:tc>
          <w:tcPr>
            <w:tcW w:w="655" w:type="dxa"/>
          </w:tcPr>
          <w:p w14:paraId="02D75F44" w14:textId="32DEF5CE" w:rsidR="00A17136" w:rsidRPr="002B569F" w:rsidDel="00AC7859" w:rsidRDefault="00A17136">
            <w:pPr>
              <w:rPr>
                <w:del w:id="5819" w:author="Steff Guzmán" w:date="2023-03-13T19:56:00Z"/>
                <w:rFonts w:cs="Times New Roman"/>
                <w:szCs w:val="24"/>
              </w:rPr>
            </w:pPr>
          </w:p>
        </w:tc>
        <w:tc>
          <w:tcPr>
            <w:tcW w:w="652" w:type="dxa"/>
          </w:tcPr>
          <w:p w14:paraId="1B6E6229" w14:textId="2E88BD20" w:rsidR="00A17136" w:rsidRPr="002B569F" w:rsidDel="00AC7859" w:rsidRDefault="00A17136">
            <w:pPr>
              <w:rPr>
                <w:del w:id="5820" w:author="Steff Guzmán" w:date="2023-03-13T19:56:00Z"/>
                <w:rFonts w:cs="Times New Roman"/>
                <w:szCs w:val="24"/>
              </w:rPr>
            </w:pPr>
          </w:p>
        </w:tc>
        <w:tc>
          <w:tcPr>
            <w:tcW w:w="652" w:type="dxa"/>
          </w:tcPr>
          <w:p w14:paraId="74B88A0C" w14:textId="4ECC2D92" w:rsidR="00A17136" w:rsidRPr="002B569F" w:rsidDel="00AC7859" w:rsidRDefault="00A17136">
            <w:pPr>
              <w:rPr>
                <w:del w:id="5821" w:author="Steff Guzmán" w:date="2023-03-13T19:56:00Z"/>
                <w:rFonts w:cs="Times New Roman"/>
                <w:szCs w:val="24"/>
              </w:rPr>
            </w:pPr>
          </w:p>
        </w:tc>
        <w:tc>
          <w:tcPr>
            <w:tcW w:w="652" w:type="dxa"/>
          </w:tcPr>
          <w:p w14:paraId="6694E651" w14:textId="09FD15AE" w:rsidR="00A17136" w:rsidRPr="002B569F" w:rsidDel="00AC7859" w:rsidRDefault="00A17136">
            <w:pPr>
              <w:rPr>
                <w:del w:id="5822" w:author="Steff Guzmán" w:date="2023-03-13T19:56:00Z"/>
                <w:rFonts w:cs="Times New Roman"/>
                <w:szCs w:val="24"/>
              </w:rPr>
            </w:pPr>
          </w:p>
        </w:tc>
        <w:tc>
          <w:tcPr>
            <w:tcW w:w="652" w:type="dxa"/>
          </w:tcPr>
          <w:p w14:paraId="7954AA48" w14:textId="4D356D4E" w:rsidR="00A17136" w:rsidRPr="002B569F" w:rsidDel="00AC7859" w:rsidRDefault="00A17136">
            <w:pPr>
              <w:rPr>
                <w:del w:id="5823" w:author="Steff Guzmán" w:date="2023-03-13T19:56:00Z"/>
                <w:rFonts w:cs="Times New Roman"/>
                <w:szCs w:val="24"/>
              </w:rPr>
            </w:pPr>
          </w:p>
        </w:tc>
        <w:tc>
          <w:tcPr>
            <w:tcW w:w="652" w:type="dxa"/>
          </w:tcPr>
          <w:p w14:paraId="40158BD6" w14:textId="15AF32EA" w:rsidR="00A17136" w:rsidRPr="002B569F" w:rsidDel="00AC7859" w:rsidRDefault="00A17136">
            <w:pPr>
              <w:rPr>
                <w:del w:id="5824" w:author="Steff Guzmán" w:date="2023-03-13T19:56:00Z"/>
                <w:rFonts w:cs="Times New Roman"/>
                <w:szCs w:val="24"/>
              </w:rPr>
            </w:pPr>
          </w:p>
        </w:tc>
        <w:tc>
          <w:tcPr>
            <w:tcW w:w="548" w:type="dxa"/>
          </w:tcPr>
          <w:p w14:paraId="15A25800" w14:textId="7D40EBDC" w:rsidR="00A17136" w:rsidRPr="002B569F" w:rsidDel="00AC7859" w:rsidRDefault="00A17136">
            <w:pPr>
              <w:rPr>
                <w:del w:id="5825" w:author="Steff Guzmán" w:date="2023-03-13T19:56:00Z"/>
                <w:rFonts w:cs="Times New Roman"/>
                <w:szCs w:val="24"/>
              </w:rPr>
            </w:pPr>
          </w:p>
        </w:tc>
      </w:tr>
      <w:tr w:rsidR="002B569F" w:rsidRPr="002B569F" w:rsidDel="00AC7859" w14:paraId="75044D5D" w14:textId="77777777" w:rsidTr="005A4444">
        <w:trPr>
          <w:del w:id="5826" w:author="Steff Guzmán" w:date="2023-03-13T19:56:00Z"/>
        </w:trPr>
        <w:tc>
          <w:tcPr>
            <w:tcW w:w="1129" w:type="dxa"/>
          </w:tcPr>
          <w:p w14:paraId="54FEA7FA" w14:textId="6F8AACCB"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827" w:author="Steff Guzmán" w:date="2023-03-13T19:56:00Z"/>
                <w:rFonts w:cs="Times New Roman"/>
                <w:color w:val="auto"/>
                <w:szCs w:val="24"/>
              </w:rPr>
            </w:pPr>
            <w:del w:id="5828" w:author="Steff Guzmán" w:date="2023-03-13T19:56:00Z">
              <w:r w:rsidRPr="002B569F" w:rsidDel="00AC7859">
                <w:rPr>
                  <w:rFonts w:cs="Times New Roman"/>
                  <w:color w:val="auto"/>
                  <w:szCs w:val="24"/>
                </w:rPr>
                <w:delText>Act. #10</w:delText>
              </w:r>
            </w:del>
          </w:p>
        </w:tc>
        <w:tc>
          <w:tcPr>
            <w:tcW w:w="993" w:type="dxa"/>
          </w:tcPr>
          <w:p w14:paraId="487F0639" w14:textId="3613DDE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29" w:author="Steff Guzmán" w:date="2023-03-13T19:56:00Z"/>
                <w:rFonts w:cs="Times New Roman"/>
                <w:szCs w:val="24"/>
              </w:rPr>
            </w:pPr>
          </w:p>
        </w:tc>
        <w:tc>
          <w:tcPr>
            <w:tcW w:w="708" w:type="dxa"/>
          </w:tcPr>
          <w:p w14:paraId="4C1EA1D5" w14:textId="3334F85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30" w:author="Steff Guzmán" w:date="2023-03-13T19:56:00Z"/>
                <w:rFonts w:cs="Times New Roman"/>
                <w:szCs w:val="24"/>
              </w:rPr>
            </w:pPr>
          </w:p>
        </w:tc>
        <w:tc>
          <w:tcPr>
            <w:tcW w:w="709" w:type="dxa"/>
          </w:tcPr>
          <w:p w14:paraId="4E333C26" w14:textId="1228843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31" w:author="Steff Guzmán" w:date="2023-03-13T19:56:00Z"/>
                <w:rFonts w:cs="Times New Roman"/>
                <w:szCs w:val="24"/>
              </w:rPr>
            </w:pPr>
          </w:p>
        </w:tc>
        <w:tc>
          <w:tcPr>
            <w:tcW w:w="709" w:type="dxa"/>
          </w:tcPr>
          <w:p w14:paraId="1E975A7E" w14:textId="37640A1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32" w:author="Steff Guzmán" w:date="2023-03-13T19:56:00Z"/>
                <w:rFonts w:cs="Times New Roman"/>
                <w:szCs w:val="24"/>
              </w:rPr>
            </w:pPr>
          </w:p>
        </w:tc>
        <w:tc>
          <w:tcPr>
            <w:tcW w:w="709" w:type="dxa"/>
            <w:shd w:val="clear" w:color="auto" w:fill="FBE4D5" w:themeFill="accent2" w:themeFillTint="33"/>
          </w:tcPr>
          <w:p w14:paraId="2F7761B3" w14:textId="0763F6E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33" w:author="Steff Guzmán" w:date="2023-03-13T19:56:00Z"/>
                <w:rFonts w:cs="Times New Roman"/>
                <w:szCs w:val="24"/>
              </w:rPr>
            </w:pPr>
            <w:del w:id="5834" w:author="Steff Guzmán" w:date="2023-03-13T19:56:00Z">
              <w:r w:rsidRPr="002B569F" w:rsidDel="00AC7859">
                <w:rPr>
                  <w:rFonts w:cs="Times New Roman"/>
                  <w:szCs w:val="24"/>
                </w:rPr>
                <w:delText>X</w:delText>
              </w:r>
            </w:del>
          </w:p>
        </w:tc>
        <w:tc>
          <w:tcPr>
            <w:tcW w:w="708" w:type="dxa"/>
            <w:shd w:val="clear" w:color="auto" w:fill="FBE4D5" w:themeFill="accent2" w:themeFillTint="33"/>
          </w:tcPr>
          <w:p w14:paraId="11EBE646" w14:textId="03866DC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35" w:author="Steff Guzmán" w:date="2023-03-13T19:56:00Z"/>
                <w:rFonts w:cs="Times New Roman"/>
                <w:szCs w:val="24"/>
              </w:rPr>
            </w:pPr>
            <w:del w:id="5836" w:author="Steff Guzmán" w:date="2023-03-13T19:56:00Z">
              <w:r w:rsidRPr="002B569F" w:rsidDel="00AC7859">
                <w:rPr>
                  <w:rFonts w:cs="Times New Roman"/>
                  <w:szCs w:val="24"/>
                </w:rPr>
                <w:delText>X</w:delText>
              </w:r>
            </w:del>
          </w:p>
        </w:tc>
        <w:tc>
          <w:tcPr>
            <w:tcW w:w="754" w:type="dxa"/>
          </w:tcPr>
          <w:p w14:paraId="21EDC188" w14:textId="572F104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37" w:author="Steff Guzmán" w:date="2023-03-13T19:56:00Z"/>
                <w:rFonts w:cs="Times New Roman"/>
                <w:szCs w:val="24"/>
              </w:rPr>
            </w:pPr>
          </w:p>
        </w:tc>
        <w:tc>
          <w:tcPr>
            <w:tcW w:w="652" w:type="dxa"/>
          </w:tcPr>
          <w:p w14:paraId="3926376D" w14:textId="438FBC6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38" w:author="Steff Guzmán" w:date="2023-03-13T19:56:00Z"/>
                <w:rFonts w:cs="Times New Roman"/>
                <w:szCs w:val="24"/>
              </w:rPr>
            </w:pPr>
          </w:p>
        </w:tc>
        <w:tc>
          <w:tcPr>
            <w:tcW w:w="652" w:type="dxa"/>
          </w:tcPr>
          <w:p w14:paraId="0A293335" w14:textId="7C3C4C2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39" w:author="Steff Guzmán" w:date="2023-03-13T19:56:00Z"/>
                <w:rFonts w:cs="Times New Roman"/>
                <w:szCs w:val="24"/>
              </w:rPr>
            </w:pPr>
          </w:p>
        </w:tc>
        <w:tc>
          <w:tcPr>
            <w:tcW w:w="655" w:type="dxa"/>
          </w:tcPr>
          <w:p w14:paraId="699E2D3A" w14:textId="30427AF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0" w:author="Steff Guzmán" w:date="2023-03-13T19:56:00Z"/>
                <w:rFonts w:cs="Times New Roman"/>
                <w:szCs w:val="24"/>
              </w:rPr>
            </w:pPr>
          </w:p>
        </w:tc>
        <w:tc>
          <w:tcPr>
            <w:tcW w:w="652" w:type="dxa"/>
          </w:tcPr>
          <w:p w14:paraId="7439F404" w14:textId="017426E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1" w:author="Steff Guzmán" w:date="2023-03-13T19:56:00Z"/>
                <w:rFonts w:cs="Times New Roman"/>
                <w:szCs w:val="24"/>
              </w:rPr>
            </w:pPr>
          </w:p>
        </w:tc>
        <w:tc>
          <w:tcPr>
            <w:tcW w:w="652" w:type="dxa"/>
          </w:tcPr>
          <w:p w14:paraId="6E533782" w14:textId="600454B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2" w:author="Steff Guzmán" w:date="2023-03-13T19:56:00Z"/>
                <w:rFonts w:cs="Times New Roman"/>
                <w:szCs w:val="24"/>
              </w:rPr>
            </w:pPr>
          </w:p>
        </w:tc>
        <w:tc>
          <w:tcPr>
            <w:tcW w:w="652" w:type="dxa"/>
          </w:tcPr>
          <w:p w14:paraId="09857263" w14:textId="2132B53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3" w:author="Steff Guzmán" w:date="2023-03-13T19:56:00Z"/>
                <w:rFonts w:cs="Times New Roman"/>
                <w:szCs w:val="24"/>
              </w:rPr>
            </w:pPr>
          </w:p>
        </w:tc>
        <w:tc>
          <w:tcPr>
            <w:tcW w:w="652" w:type="dxa"/>
          </w:tcPr>
          <w:p w14:paraId="5F81F2B1" w14:textId="315DED6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4" w:author="Steff Guzmán" w:date="2023-03-13T19:56:00Z"/>
                <w:rFonts w:cs="Times New Roman"/>
                <w:szCs w:val="24"/>
              </w:rPr>
            </w:pPr>
          </w:p>
        </w:tc>
        <w:tc>
          <w:tcPr>
            <w:tcW w:w="652" w:type="dxa"/>
          </w:tcPr>
          <w:p w14:paraId="17484905" w14:textId="7B69184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5" w:author="Steff Guzmán" w:date="2023-03-13T19:56:00Z"/>
                <w:rFonts w:cs="Times New Roman"/>
                <w:szCs w:val="24"/>
              </w:rPr>
            </w:pPr>
          </w:p>
        </w:tc>
        <w:tc>
          <w:tcPr>
            <w:tcW w:w="548" w:type="dxa"/>
          </w:tcPr>
          <w:p w14:paraId="4B25FAB1" w14:textId="09D62F4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6" w:author="Steff Guzmán" w:date="2023-03-13T19:56:00Z"/>
                <w:rFonts w:cs="Times New Roman"/>
                <w:szCs w:val="24"/>
              </w:rPr>
            </w:pPr>
          </w:p>
        </w:tc>
      </w:tr>
      <w:tr w:rsidR="002B569F" w:rsidRPr="002B569F" w:rsidDel="00AC7859" w14:paraId="4118DA3A" w14:textId="77777777" w:rsidTr="005A4444">
        <w:trPr>
          <w:del w:id="5847" w:author="Steff Guzmán" w:date="2023-03-13T19:56:00Z"/>
        </w:trPr>
        <w:tc>
          <w:tcPr>
            <w:tcW w:w="1129" w:type="dxa"/>
          </w:tcPr>
          <w:p w14:paraId="5EB61B43" w14:textId="414E256C"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848" w:author="Steff Guzmán" w:date="2023-03-13T19:56:00Z"/>
                <w:rFonts w:cs="Times New Roman"/>
                <w:color w:val="auto"/>
                <w:szCs w:val="24"/>
              </w:rPr>
            </w:pPr>
            <w:del w:id="5849" w:author="Steff Guzmán" w:date="2023-03-13T19:56:00Z">
              <w:r w:rsidRPr="002B569F" w:rsidDel="00AC7859">
                <w:rPr>
                  <w:rFonts w:cs="Times New Roman"/>
                  <w:color w:val="auto"/>
                  <w:szCs w:val="24"/>
                </w:rPr>
                <w:delText>Act. #11</w:delText>
              </w:r>
            </w:del>
          </w:p>
        </w:tc>
        <w:tc>
          <w:tcPr>
            <w:tcW w:w="993" w:type="dxa"/>
          </w:tcPr>
          <w:p w14:paraId="0B40B38F" w14:textId="6DFE7F77" w:rsidR="00A17136" w:rsidRPr="002B569F" w:rsidDel="00AC7859" w:rsidRDefault="00A17136">
            <w:pPr>
              <w:rPr>
                <w:del w:id="5850" w:author="Steff Guzmán" w:date="2023-03-13T19:56:00Z"/>
                <w:rFonts w:cs="Times New Roman"/>
                <w:szCs w:val="24"/>
              </w:rPr>
            </w:pPr>
          </w:p>
        </w:tc>
        <w:tc>
          <w:tcPr>
            <w:tcW w:w="708" w:type="dxa"/>
          </w:tcPr>
          <w:p w14:paraId="4C351CBC" w14:textId="576CF343" w:rsidR="00A17136" w:rsidRPr="002B569F" w:rsidDel="00AC7859" w:rsidRDefault="00A17136">
            <w:pPr>
              <w:rPr>
                <w:del w:id="5851" w:author="Steff Guzmán" w:date="2023-03-13T19:56:00Z"/>
                <w:rFonts w:cs="Times New Roman"/>
                <w:szCs w:val="24"/>
              </w:rPr>
            </w:pPr>
          </w:p>
        </w:tc>
        <w:tc>
          <w:tcPr>
            <w:tcW w:w="709" w:type="dxa"/>
          </w:tcPr>
          <w:p w14:paraId="2C9C4372" w14:textId="09BD3513" w:rsidR="00A17136" w:rsidRPr="002B569F" w:rsidDel="00AC7859" w:rsidRDefault="00A17136">
            <w:pPr>
              <w:rPr>
                <w:del w:id="5852" w:author="Steff Guzmán" w:date="2023-03-13T19:56:00Z"/>
                <w:rFonts w:cs="Times New Roman"/>
                <w:szCs w:val="24"/>
              </w:rPr>
            </w:pPr>
          </w:p>
        </w:tc>
        <w:tc>
          <w:tcPr>
            <w:tcW w:w="709" w:type="dxa"/>
          </w:tcPr>
          <w:p w14:paraId="01D43C84" w14:textId="3AA9C450" w:rsidR="00A17136" w:rsidRPr="002B569F" w:rsidDel="00AC7859" w:rsidRDefault="00A17136">
            <w:pPr>
              <w:rPr>
                <w:del w:id="5853" w:author="Steff Guzmán" w:date="2023-03-13T19:56:00Z"/>
                <w:rFonts w:cs="Times New Roman"/>
                <w:szCs w:val="24"/>
              </w:rPr>
            </w:pPr>
          </w:p>
        </w:tc>
        <w:tc>
          <w:tcPr>
            <w:tcW w:w="709" w:type="dxa"/>
            <w:shd w:val="clear" w:color="auto" w:fill="FFE599" w:themeFill="accent4" w:themeFillTint="66"/>
          </w:tcPr>
          <w:p w14:paraId="46224E19" w14:textId="42DE5E44" w:rsidR="00A17136" w:rsidRPr="002B569F" w:rsidDel="00AC7859" w:rsidRDefault="00A17136">
            <w:pPr>
              <w:rPr>
                <w:del w:id="5854" w:author="Steff Guzmán" w:date="2023-03-13T19:56:00Z"/>
                <w:rFonts w:cs="Times New Roman"/>
                <w:szCs w:val="24"/>
              </w:rPr>
            </w:pPr>
            <w:del w:id="5855" w:author="Steff Guzmán" w:date="2023-03-13T19:56:00Z">
              <w:r w:rsidRPr="002B569F" w:rsidDel="00AC7859">
                <w:rPr>
                  <w:rFonts w:cs="Times New Roman"/>
                  <w:szCs w:val="24"/>
                </w:rPr>
                <w:delText>X</w:delText>
              </w:r>
            </w:del>
          </w:p>
        </w:tc>
        <w:tc>
          <w:tcPr>
            <w:tcW w:w="708" w:type="dxa"/>
            <w:shd w:val="clear" w:color="auto" w:fill="FFE599" w:themeFill="accent4" w:themeFillTint="66"/>
          </w:tcPr>
          <w:p w14:paraId="2D1AED20" w14:textId="2931363E" w:rsidR="00A17136" w:rsidRPr="002B569F" w:rsidDel="00AC7859" w:rsidRDefault="00A17136">
            <w:pPr>
              <w:rPr>
                <w:del w:id="5856" w:author="Steff Guzmán" w:date="2023-03-13T19:56:00Z"/>
                <w:rFonts w:cs="Times New Roman"/>
                <w:szCs w:val="24"/>
              </w:rPr>
            </w:pPr>
            <w:del w:id="5857" w:author="Steff Guzmán" w:date="2023-03-13T19:56:00Z">
              <w:r w:rsidRPr="002B569F" w:rsidDel="00AC7859">
                <w:rPr>
                  <w:rFonts w:cs="Times New Roman"/>
                  <w:szCs w:val="24"/>
                </w:rPr>
                <w:delText>X</w:delText>
              </w:r>
            </w:del>
          </w:p>
        </w:tc>
        <w:tc>
          <w:tcPr>
            <w:tcW w:w="754" w:type="dxa"/>
          </w:tcPr>
          <w:p w14:paraId="7D07BF82" w14:textId="5FFAB420" w:rsidR="00A17136" w:rsidRPr="002B569F" w:rsidDel="00AC7859" w:rsidRDefault="00A17136">
            <w:pPr>
              <w:rPr>
                <w:del w:id="5858" w:author="Steff Guzmán" w:date="2023-03-13T19:56:00Z"/>
                <w:rFonts w:cs="Times New Roman"/>
                <w:szCs w:val="24"/>
              </w:rPr>
            </w:pPr>
          </w:p>
        </w:tc>
        <w:tc>
          <w:tcPr>
            <w:tcW w:w="652" w:type="dxa"/>
          </w:tcPr>
          <w:p w14:paraId="2D4AEB18" w14:textId="2FDD1408" w:rsidR="00A17136" w:rsidRPr="002B569F" w:rsidDel="00AC7859" w:rsidRDefault="00A17136">
            <w:pPr>
              <w:rPr>
                <w:del w:id="5859" w:author="Steff Guzmán" w:date="2023-03-13T19:56:00Z"/>
                <w:rFonts w:cs="Times New Roman"/>
                <w:szCs w:val="24"/>
              </w:rPr>
            </w:pPr>
          </w:p>
        </w:tc>
        <w:tc>
          <w:tcPr>
            <w:tcW w:w="652" w:type="dxa"/>
          </w:tcPr>
          <w:p w14:paraId="2E29BDC7" w14:textId="4F5639AB" w:rsidR="00A17136" w:rsidRPr="002B569F" w:rsidDel="00AC7859" w:rsidRDefault="00A17136">
            <w:pPr>
              <w:rPr>
                <w:del w:id="5860" w:author="Steff Guzmán" w:date="2023-03-13T19:56:00Z"/>
                <w:rFonts w:cs="Times New Roman"/>
                <w:szCs w:val="24"/>
              </w:rPr>
            </w:pPr>
          </w:p>
        </w:tc>
        <w:tc>
          <w:tcPr>
            <w:tcW w:w="655" w:type="dxa"/>
          </w:tcPr>
          <w:p w14:paraId="12624EC4" w14:textId="39EF28E4" w:rsidR="00A17136" w:rsidRPr="002B569F" w:rsidDel="00AC7859" w:rsidRDefault="00A17136">
            <w:pPr>
              <w:rPr>
                <w:del w:id="5861" w:author="Steff Guzmán" w:date="2023-03-13T19:56:00Z"/>
                <w:rFonts w:cs="Times New Roman"/>
                <w:szCs w:val="24"/>
              </w:rPr>
            </w:pPr>
          </w:p>
        </w:tc>
        <w:tc>
          <w:tcPr>
            <w:tcW w:w="652" w:type="dxa"/>
          </w:tcPr>
          <w:p w14:paraId="60747604" w14:textId="27008F84" w:rsidR="00A17136" w:rsidRPr="002B569F" w:rsidDel="00AC7859" w:rsidRDefault="00A17136">
            <w:pPr>
              <w:rPr>
                <w:del w:id="5862" w:author="Steff Guzmán" w:date="2023-03-13T19:56:00Z"/>
                <w:rFonts w:cs="Times New Roman"/>
                <w:szCs w:val="24"/>
              </w:rPr>
            </w:pPr>
          </w:p>
        </w:tc>
        <w:tc>
          <w:tcPr>
            <w:tcW w:w="652" w:type="dxa"/>
          </w:tcPr>
          <w:p w14:paraId="6EE055DC" w14:textId="5B8E88E1" w:rsidR="00A17136" w:rsidRPr="002B569F" w:rsidDel="00AC7859" w:rsidRDefault="00A17136">
            <w:pPr>
              <w:rPr>
                <w:del w:id="5863" w:author="Steff Guzmán" w:date="2023-03-13T19:56:00Z"/>
                <w:rFonts w:cs="Times New Roman"/>
                <w:szCs w:val="24"/>
              </w:rPr>
            </w:pPr>
          </w:p>
        </w:tc>
        <w:tc>
          <w:tcPr>
            <w:tcW w:w="652" w:type="dxa"/>
          </w:tcPr>
          <w:p w14:paraId="2F4AD408" w14:textId="0625F5FC" w:rsidR="00A17136" w:rsidRPr="002B569F" w:rsidDel="00AC7859" w:rsidRDefault="00A17136">
            <w:pPr>
              <w:rPr>
                <w:del w:id="5864" w:author="Steff Guzmán" w:date="2023-03-13T19:56:00Z"/>
                <w:rFonts w:cs="Times New Roman"/>
                <w:szCs w:val="24"/>
              </w:rPr>
            </w:pPr>
          </w:p>
        </w:tc>
        <w:tc>
          <w:tcPr>
            <w:tcW w:w="652" w:type="dxa"/>
          </w:tcPr>
          <w:p w14:paraId="64B4FB2A" w14:textId="795A7AA4" w:rsidR="00A17136" w:rsidRPr="002B569F" w:rsidDel="00AC7859" w:rsidRDefault="00A17136">
            <w:pPr>
              <w:rPr>
                <w:del w:id="5865" w:author="Steff Guzmán" w:date="2023-03-13T19:56:00Z"/>
                <w:rFonts w:cs="Times New Roman"/>
                <w:szCs w:val="24"/>
              </w:rPr>
            </w:pPr>
          </w:p>
        </w:tc>
        <w:tc>
          <w:tcPr>
            <w:tcW w:w="652" w:type="dxa"/>
          </w:tcPr>
          <w:p w14:paraId="0E14664F" w14:textId="1F1FEB54" w:rsidR="00A17136" w:rsidRPr="002B569F" w:rsidDel="00AC7859" w:rsidRDefault="00A17136">
            <w:pPr>
              <w:rPr>
                <w:del w:id="5866" w:author="Steff Guzmán" w:date="2023-03-13T19:56:00Z"/>
                <w:rFonts w:cs="Times New Roman"/>
                <w:szCs w:val="24"/>
              </w:rPr>
            </w:pPr>
          </w:p>
        </w:tc>
        <w:tc>
          <w:tcPr>
            <w:tcW w:w="548" w:type="dxa"/>
          </w:tcPr>
          <w:p w14:paraId="3FA59554" w14:textId="2693B1D6" w:rsidR="00A17136" w:rsidRPr="002B569F" w:rsidDel="00AC7859" w:rsidRDefault="00A17136">
            <w:pPr>
              <w:rPr>
                <w:del w:id="5867" w:author="Steff Guzmán" w:date="2023-03-13T19:56:00Z"/>
                <w:rFonts w:cs="Times New Roman"/>
                <w:szCs w:val="24"/>
              </w:rPr>
            </w:pPr>
          </w:p>
        </w:tc>
      </w:tr>
      <w:tr w:rsidR="002B569F" w:rsidRPr="002B569F" w:rsidDel="00AC7859" w14:paraId="7178BD35" w14:textId="77777777" w:rsidTr="005A4444">
        <w:trPr>
          <w:del w:id="5868" w:author="Steff Guzmán" w:date="2023-03-13T19:56:00Z"/>
        </w:trPr>
        <w:tc>
          <w:tcPr>
            <w:tcW w:w="1129" w:type="dxa"/>
          </w:tcPr>
          <w:p w14:paraId="1C51895D" w14:textId="299CF07D"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869" w:author="Steff Guzmán" w:date="2023-03-13T19:56:00Z"/>
                <w:rFonts w:cs="Times New Roman"/>
                <w:color w:val="auto"/>
                <w:szCs w:val="24"/>
              </w:rPr>
            </w:pPr>
            <w:del w:id="5870" w:author="Steff Guzmán" w:date="2023-03-13T19:56:00Z">
              <w:r w:rsidRPr="002B569F" w:rsidDel="00AC7859">
                <w:rPr>
                  <w:rFonts w:cs="Times New Roman"/>
                  <w:color w:val="auto"/>
                  <w:szCs w:val="24"/>
                </w:rPr>
                <w:delText>Act. #12</w:delText>
              </w:r>
            </w:del>
          </w:p>
        </w:tc>
        <w:tc>
          <w:tcPr>
            <w:tcW w:w="993" w:type="dxa"/>
          </w:tcPr>
          <w:p w14:paraId="7F0F74C5" w14:textId="04C2BD9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71" w:author="Steff Guzmán" w:date="2023-03-13T19:56:00Z"/>
                <w:rFonts w:cs="Times New Roman"/>
                <w:szCs w:val="24"/>
              </w:rPr>
            </w:pPr>
          </w:p>
        </w:tc>
        <w:tc>
          <w:tcPr>
            <w:tcW w:w="708" w:type="dxa"/>
          </w:tcPr>
          <w:p w14:paraId="0EFFAE6B" w14:textId="3DF0C71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72" w:author="Steff Guzmán" w:date="2023-03-13T19:56:00Z"/>
                <w:rFonts w:cs="Times New Roman"/>
                <w:szCs w:val="24"/>
              </w:rPr>
            </w:pPr>
          </w:p>
        </w:tc>
        <w:tc>
          <w:tcPr>
            <w:tcW w:w="709" w:type="dxa"/>
          </w:tcPr>
          <w:p w14:paraId="01D2F44D" w14:textId="59137B4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73" w:author="Steff Guzmán" w:date="2023-03-13T19:56:00Z"/>
                <w:rFonts w:cs="Times New Roman"/>
                <w:szCs w:val="24"/>
              </w:rPr>
            </w:pPr>
          </w:p>
        </w:tc>
        <w:tc>
          <w:tcPr>
            <w:tcW w:w="709" w:type="dxa"/>
          </w:tcPr>
          <w:p w14:paraId="14F2CEA5" w14:textId="5B6D212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74" w:author="Steff Guzmán" w:date="2023-03-13T19:56:00Z"/>
                <w:rFonts w:cs="Times New Roman"/>
                <w:szCs w:val="24"/>
              </w:rPr>
            </w:pPr>
          </w:p>
        </w:tc>
        <w:tc>
          <w:tcPr>
            <w:tcW w:w="709" w:type="dxa"/>
          </w:tcPr>
          <w:p w14:paraId="41EE4AEA" w14:textId="049E485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75" w:author="Steff Guzmán" w:date="2023-03-13T19:56:00Z"/>
                <w:rFonts w:cs="Times New Roman"/>
                <w:szCs w:val="24"/>
              </w:rPr>
            </w:pPr>
          </w:p>
        </w:tc>
        <w:tc>
          <w:tcPr>
            <w:tcW w:w="708" w:type="dxa"/>
            <w:shd w:val="clear" w:color="auto" w:fill="FFE599" w:themeFill="accent4" w:themeFillTint="66"/>
          </w:tcPr>
          <w:p w14:paraId="6DBCBB9C" w14:textId="5317BBB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76" w:author="Steff Guzmán" w:date="2023-03-13T19:56:00Z"/>
                <w:rFonts w:cs="Times New Roman"/>
                <w:szCs w:val="24"/>
              </w:rPr>
            </w:pPr>
            <w:del w:id="5877" w:author="Steff Guzmán" w:date="2023-03-13T19:56:00Z">
              <w:r w:rsidRPr="002B569F" w:rsidDel="00AC7859">
                <w:rPr>
                  <w:rFonts w:cs="Times New Roman"/>
                  <w:szCs w:val="24"/>
                </w:rPr>
                <w:delText>X</w:delText>
              </w:r>
            </w:del>
          </w:p>
        </w:tc>
        <w:tc>
          <w:tcPr>
            <w:tcW w:w="754" w:type="dxa"/>
          </w:tcPr>
          <w:p w14:paraId="7C76503F" w14:textId="508A358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78" w:author="Steff Guzmán" w:date="2023-03-13T19:56:00Z"/>
                <w:rFonts w:cs="Times New Roman"/>
                <w:szCs w:val="24"/>
              </w:rPr>
            </w:pPr>
          </w:p>
        </w:tc>
        <w:tc>
          <w:tcPr>
            <w:tcW w:w="652" w:type="dxa"/>
          </w:tcPr>
          <w:p w14:paraId="61F17566" w14:textId="6133424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79" w:author="Steff Guzmán" w:date="2023-03-13T19:56:00Z"/>
                <w:rFonts w:cs="Times New Roman"/>
                <w:szCs w:val="24"/>
              </w:rPr>
            </w:pPr>
          </w:p>
        </w:tc>
        <w:tc>
          <w:tcPr>
            <w:tcW w:w="652" w:type="dxa"/>
          </w:tcPr>
          <w:p w14:paraId="0731B548" w14:textId="06832C7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0" w:author="Steff Guzmán" w:date="2023-03-13T19:56:00Z"/>
                <w:rFonts w:cs="Times New Roman"/>
                <w:szCs w:val="24"/>
              </w:rPr>
            </w:pPr>
          </w:p>
        </w:tc>
        <w:tc>
          <w:tcPr>
            <w:tcW w:w="655" w:type="dxa"/>
          </w:tcPr>
          <w:p w14:paraId="19043BDD" w14:textId="714C7B7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1" w:author="Steff Guzmán" w:date="2023-03-13T19:56:00Z"/>
                <w:rFonts w:cs="Times New Roman"/>
                <w:szCs w:val="24"/>
              </w:rPr>
            </w:pPr>
          </w:p>
        </w:tc>
        <w:tc>
          <w:tcPr>
            <w:tcW w:w="652" w:type="dxa"/>
          </w:tcPr>
          <w:p w14:paraId="5279434F" w14:textId="1E292F3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2" w:author="Steff Guzmán" w:date="2023-03-13T19:56:00Z"/>
                <w:rFonts w:cs="Times New Roman"/>
                <w:szCs w:val="24"/>
              </w:rPr>
            </w:pPr>
          </w:p>
        </w:tc>
        <w:tc>
          <w:tcPr>
            <w:tcW w:w="652" w:type="dxa"/>
          </w:tcPr>
          <w:p w14:paraId="1118061E" w14:textId="2D061B3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3" w:author="Steff Guzmán" w:date="2023-03-13T19:56:00Z"/>
                <w:rFonts w:cs="Times New Roman"/>
                <w:szCs w:val="24"/>
              </w:rPr>
            </w:pPr>
          </w:p>
        </w:tc>
        <w:tc>
          <w:tcPr>
            <w:tcW w:w="652" w:type="dxa"/>
          </w:tcPr>
          <w:p w14:paraId="61AF6D43" w14:textId="5E4DED1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4" w:author="Steff Guzmán" w:date="2023-03-13T19:56:00Z"/>
                <w:rFonts w:cs="Times New Roman"/>
                <w:szCs w:val="24"/>
              </w:rPr>
            </w:pPr>
          </w:p>
        </w:tc>
        <w:tc>
          <w:tcPr>
            <w:tcW w:w="652" w:type="dxa"/>
          </w:tcPr>
          <w:p w14:paraId="21FF7E4E" w14:textId="6E8D270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5" w:author="Steff Guzmán" w:date="2023-03-13T19:56:00Z"/>
                <w:rFonts w:cs="Times New Roman"/>
                <w:szCs w:val="24"/>
              </w:rPr>
            </w:pPr>
          </w:p>
        </w:tc>
        <w:tc>
          <w:tcPr>
            <w:tcW w:w="652" w:type="dxa"/>
          </w:tcPr>
          <w:p w14:paraId="619D3D71" w14:textId="381E2C2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6" w:author="Steff Guzmán" w:date="2023-03-13T19:56:00Z"/>
                <w:rFonts w:cs="Times New Roman"/>
                <w:szCs w:val="24"/>
              </w:rPr>
            </w:pPr>
          </w:p>
        </w:tc>
        <w:tc>
          <w:tcPr>
            <w:tcW w:w="548" w:type="dxa"/>
          </w:tcPr>
          <w:p w14:paraId="684B0059" w14:textId="789199E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7" w:author="Steff Guzmán" w:date="2023-03-13T19:56:00Z"/>
                <w:rFonts w:cs="Times New Roman"/>
                <w:szCs w:val="24"/>
              </w:rPr>
            </w:pPr>
          </w:p>
        </w:tc>
      </w:tr>
      <w:tr w:rsidR="002B569F" w:rsidRPr="002B569F" w:rsidDel="00AC7859" w14:paraId="3FFF87CD" w14:textId="77777777" w:rsidTr="005A4444">
        <w:trPr>
          <w:del w:id="5888" w:author="Steff Guzmán" w:date="2023-03-13T19:56:00Z"/>
        </w:trPr>
        <w:tc>
          <w:tcPr>
            <w:tcW w:w="1129" w:type="dxa"/>
          </w:tcPr>
          <w:p w14:paraId="1D73A1CA" w14:textId="4B082FB0"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889" w:author="Steff Guzmán" w:date="2023-03-13T19:56:00Z"/>
                <w:rFonts w:cs="Times New Roman"/>
                <w:color w:val="auto"/>
                <w:szCs w:val="24"/>
              </w:rPr>
            </w:pPr>
            <w:del w:id="5890" w:author="Steff Guzmán" w:date="2023-03-13T19:56:00Z">
              <w:r w:rsidRPr="002B569F" w:rsidDel="00AC7859">
                <w:rPr>
                  <w:rFonts w:cs="Times New Roman"/>
                  <w:color w:val="auto"/>
                  <w:szCs w:val="24"/>
                </w:rPr>
                <w:delText>Act. #13</w:delText>
              </w:r>
            </w:del>
          </w:p>
        </w:tc>
        <w:tc>
          <w:tcPr>
            <w:tcW w:w="993" w:type="dxa"/>
          </w:tcPr>
          <w:p w14:paraId="78128C2F" w14:textId="141A5DB7" w:rsidR="00A17136" w:rsidRPr="002B569F" w:rsidDel="00AC7859" w:rsidRDefault="00A17136">
            <w:pPr>
              <w:rPr>
                <w:del w:id="5891" w:author="Steff Guzmán" w:date="2023-03-13T19:56:00Z"/>
                <w:rFonts w:cs="Times New Roman"/>
                <w:szCs w:val="24"/>
              </w:rPr>
            </w:pPr>
          </w:p>
        </w:tc>
        <w:tc>
          <w:tcPr>
            <w:tcW w:w="708" w:type="dxa"/>
          </w:tcPr>
          <w:p w14:paraId="7A98E40D" w14:textId="5289E2BD" w:rsidR="00A17136" w:rsidRPr="002B569F" w:rsidDel="00AC7859" w:rsidRDefault="00A17136">
            <w:pPr>
              <w:rPr>
                <w:del w:id="5892" w:author="Steff Guzmán" w:date="2023-03-13T19:56:00Z"/>
                <w:rFonts w:cs="Times New Roman"/>
                <w:szCs w:val="24"/>
              </w:rPr>
            </w:pPr>
          </w:p>
        </w:tc>
        <w:tc>
          <w:tcPr>
            <w:tcW w:w="709" w:type="dxa"/>
          </w:tcPr>
          <w:p w14:paraId="5671C606" w14:textId="0ECC3B6A" w:rsidR="00A17136" w:rsidRPr="002B569F" w:rsidDel="00AC7859" w:rsidRDefault="00A17136">
            <w:pPr>
              <w:rPr>
                <w:del w:id="5893" w:author="Steff Guzmán" w:date="2023-03-13T19:56:00Z"/>
                <w:rFonts w:cs="Times New Roman"/>
                <w:szCs w:val="24"/>
              </w:rPr>
            </w:pPr>
          </w:p>
        </w:tc>
        <w:tc>
          <w:tcPr>
            <w:tcW w:w="709" w:type="dxa"/>
          </w:tcPr>
          <w:p w14:paraId="65C6C565" w14:textId="4C100150" w:rsidR="00A17136" w:rsidRPr="002B569F" w:rsidDel="00AC7859" w:rsidRDefault="00A17136">
            <w:pPr>
              <w:rPr>
                <w:del w:id="5894" w:author="Steff Guzmán" w:date="2023-03-13T19:56:00Z"/>
                <w:rFonts w:cs="Times New Roman"/>
                <w:szCs w:val="24"/>
              </w:rPr>
            </w:pPr>
          </w:p>
        </w:tc>
        <w:tc>
          <w:tcPr>
            <w:tcW w:w="709" w:type="dxa"/>
          </w:tcPr>
          <w:p w14:paraId="158F9F24" w14:textId="1D0F2F8F" w:rsidR="00A17136" w:rsidRPr="002B569F" w:rsidDel="00AC7859" w:rsidRDefault="00A17136">
            <w:pPr>
              <w:rPr>
                <w:del w:id="5895" w:author="Steff Guzmán" w:date="2023-03-13T19:56:00Z"/>
                <w:rFonts w:cs="Times New Roman"/>
                <w:szCs w:val="24"/>
              </w:rPr>
            </w:pPr>
          </w:p>
        </w:tc>
        <w:tc>
          <w:tcPr>
            <w:tcW w:w="708" w:type="dxa"/>
          </w:tcPr>
          <w:p w14:paraId="41D8EDB0" w14:textId="6AA03E17" w:rsidR="00A17136" w:rsidRPr="002B569F" w:rsidDel="00AC7859" w:rsidRDefault="00A17136">
            <w:pPr>
              <w:rPr>
                <w:del w:id="5896" w:author="Steff Guzmán" w:date="2023-03-13T19:56:00Z"/>
                <w:rFonts w:cs="Times New Roman"/>
                <w:szCs w:val="24"/>
              </w:rPr>
            </w:pPr>
          </w:p>
        </w:tc>
        <w:tc>
          <w:tcPr>
            <w:tcW w:w="754" w:type="dxa"/>
            <w:shd w:val="clear" w:color="auto" w:fill="FFE599" w:themeFill="accent4" w:themeFillTint="66"/>
          </w:tcPr>
          <w:p w14:paraId="3A2348F6" w14:textId="24208B5A" w:rsidR="00A17136" w:rsidRPr="002B569F" w:rsidDel="00AC7859" w:rsidRDefault="00A17136">
            <w:pPr>
              <w:rPr>
                <w:del w:id="5897" w:author="Steff Guzmán" w:date="2023-03-13T19:56:00Z"/>
                <w:rFonts w:cs="Times New Roman"/>
                <w:szCs w:val="24"/>
              </w:rPr>
            </w:pPr>
            <w:del w:id="5898" w:author="Steff Guzmán" w:date="2023-03-13T19:56:00Z">
              <w:r w:rsidRPr="002B569F" w:rsidDel="00AC7859">
                <w:rPr>
                  <w:rFonts w:cs="Times New Roman"/>
                  <w:szCs w:val="24"/>
                </w:rPr>
                <w:delText>X</w:delText>
              </w:r>
            </w:del>
          </w:p>
        </w:tc>
        <w:tc>
          <w:tcPr>
            <w:tcW w:w="652" w:type="dxa"/>
          </w:tcPr>
          <w:p w14:paraId="76B2DEE7" w14:textId="0F8ED3E4" w:rsidR="00A17136" w:rsidRPr="002B569F" w:rsidDel="00AC7859" w:rsidRDefault="00A17136">
            <w:pPr>
              <w:rPr>
                <w:del w:id="5899" w:author="Steff Guzmán" w:date="2023-03-13T19:56:00Z"/>
                <w:rFonts w:cs="Times New Roman"/>
                <w:szCs w:val="24"/>
              </w:rPr>
            </w:pPr>
          </w:p>
        </w:tc>
        <w:tc>
          <w:tcPr>
            <w:tcW w:w="652" w:type="dxa"/>
          </w:tcPr>
          <w:p w14:paraId="471E4671" w14:textId="75637D49" w:rsidR="00A17136" w:rsidRPr="002B569F" w:rsidDel="00AC7859" w:rsidRDefault="00A17136">
            <w:pPr>
              <w:rPr>
                <w:del w:id="5900" w:author="Steff Guzmán" w:date="2023-03-13T19:56:00Z"/>
                <w:rFonts w:cs="Times New Roman"/>
                <w:szCs w:val="24"/>
              </w:rPr>
            </w:pPr>
          </w:p>
        </w:tc>
        <w:tc>
          <w:tcPr>
            <w:tcW w:w="655" w:type="dxa"/>
          </w:tcPr>
          <w:p w14:paraId="6F814712" w14:textId="04CA40D9" w:rsidR="00A17136" w:rsidRPr="002B569F" w:rsidDel="00AC7859" w:rsidRDefault="00A17136">
            <w:pPr>
              <w:rPr>
                <w:del w:id="5901" w:author="Steff Guzmán" w:date="2023-03-13T19:56:00Z"/>
                <w:rFonts w:cs="Times New Roman"/>
                <w:szCs w:val="24"/>
              </w:rPr>
            </w:pPr>
          </w:p>
        </w:tc>
        <w:tc>
          <w:tcPr>
            <w:tcW w:w="652" w:type="dxa"/>
          </w:tcPr>
          <w:p w14:paraId="4D907E91" w14:textId="5E268AE3" w:rsidR="00A17136" w:rsidRPr="002B569F" w:rsidDel="00AC7859" w:rsidRDefault="00A17136">
            <w:pPr>
              <w:rPr>
                <w:del w:id="5902" w:author="Steff Guzmán" w:date="2023-03-13T19:56:00Z"/>
                <w:rFonts w:cs="Times New Roman"/>
                <w:szCs w:val="24"/>
              </w:rPr>
            </w:pPr>
          </w:p>
        </w:tc>
        <w:tc>
          <w:tcPr>
            <w:tcW w:w="652" w:type="dxa"/>
          </w:tcPr>
          <w:p w14:paraId="3B54526C" w14:textId="07AB204D" w:rsidR="00A17136" w:rsidRPr="002B569F" w:rsidDel="00AC7859" w:rsidRDefault="00A17136">
            <w:pPr>
              <w:rPr>
                <w:del w:id="5903" w:author="Steff Guzmán" w:date="2023-03-13T19:56:00Z"/>
                <w:rFonts w:cs="Times New Roman"/>
                <w:szCs w:val="24"/>
              </w:rPr>
            </w:pPr>
          </w:p>
        </w:tc>
        <w:tc>
          <w:tcPr>
            <w:tcW w:w="652" w:type="dxa"/>
          </w:tcPr>
          <w:p w14:paraId="2CEAD998" w14:textId="4B02EAC9" w:rsidR="00A17136" w:rsidRPr="002B569F" w:rsidDel="00AC7859" w:rsidRDefault="00A17136">
            <w:pPr>
              <w:rPr>
                <w:del w:id="5904" w:author="Steff Guzmán" w:date="2023-03-13T19:56:00Z"/>
                <w:rFonts w:cs="Times New Roman"/>
                <w:szCs w:val="24"/>
              </w:rPr>
            </w:pPr>
          </w:p>
        </w:tc>
        <w:tc>
          <w:tcPr>
            <w:tcW w:w="652" w:type="dxa"/>
          </w:tcPr>
          <w:p w14:paraId="48AA6653" w14:textId="49F5FF6E" w:rsidR="00A17136" w:rsidRPr="002B569F" w:rsidDel="00AC7859" w:rsidRDefault="00A17136">
            <w:pPr>
              <w:rPr>
                <w:del w:id="5905" w:author="Steff Guzmán" w:date="2023-03-13T19:56:00Z"/>
                <w:rFonts w:cs="Times New Roman"/>
                <w:szCs w:val="24"/>
              </w:rPr>
            </w:pPr>
          </w:p>
        </w:tc>
        <w:tc>
          <w:tcPr>
            <w:tcW w:w="652" w:type="dxa"/>
          </w:tcPr>
          <w:p w14:paraId="4C244A47" w14:textId="7D54F3B4" w:rsidR="00A17136" w:rsidRPr="002B569F" w:rsidDel="00AC7859" w:rsidRDefault="00A17136">
            <w:pPr>
              <w:rPr>
                <w:del w:id="5906" w:author="Steff Guzmán" w:date="2023-03-13T19:56:00Z"/>
                <w:rFonts w:cs="Times New Roman"/>
                <w:szCs w:val="24"/>
              </w:rPr>
            </w:pPr>
          </w:p>
        </w:tc>
        <w:tc>
          <w:tcPr>
            <w:tcW w:w="548" w:type="dxa"/>
          </w:tcPr>
          <w:p w14:paraId="2742749D" w14:textId="3F162AF0" w:rsidR="00A17136" w:rsidRPr="002B569F" w:rsidDel="00AC7859" w:rsidRDefault="00A17136">
            <w:pPr>
              <w:rPr>
                <w:del w:id="5907" w:author="Steff Guzmán" w:date="2023-03-13T19:56:00Z"/>
                <w:rFonts w:cs="Times New Roman"/>
                <w:szCs w:val="24"/>
              </w:rPr>
            </w:pPr>
          </w:p>
        </w:tc>
      </w:tr>
      <w:tr w:rsidR="002B569F" w:rsidRPr="002B569F" w:rsidDel="00AC7859" w14:paraId="49098C87" w14:textId="77777777" w:rsidTr="005A4444">
        <w:trPr>
          <w:del w:id="5908" w:author="Steff Guzmán" w:date="2023-03-13T19:56:00Z"/>
        </w:trPr>
        <w:tc>
          <w:tcPr>
            <w:tcW w:w="1129" w:type="dxa"/>
          </w:tcPr>
          <w:p w14:paraId="4A6E0E74" w14:textId="74C187BF"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909" w:author="Steff Guzmán" w:date="2023-03-13T19:56:00Z"/>
                <w:rFonts w:cs="Times New Roman"/>
                <w:color w:val="auto"/>
                <w:szCs w:val="24"/>
              </w:rPr>
            </w:pPr>
            <w:del w:id="5910" w:author="Steff Guzmán" w:date="2023-03-13T19:56:00Z">
              <w:r w:rsidRPr="002B569F" w:rsidDel="00AC7859">
                <w:rPr>
                  <w:rFonts w:cs="Times New Roman"/>
                  <w:color w:val="auto"/>
                  <w:szCs w:val="24"/>
                </w:rPr>
                <w:delText>Act. #14</w:delText>
              </w:r>
            </w:del>
          </w:p>
        </w:tc>
        <w:tc>
          <w:tcPr>
            <w:tcW w:w="993" w:type="dxa"/>
          </w:tcPr>
          <w:p w14:paraId="7B2D6289" w14:textId="3F81B1A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11" w:author="Steff Guzmán" w:date="2023-03-13T19:56:00Z"/>
                <w:rFonts w:cs="Times New Roman"/>
                <w:szCs w:val="24"/>
              </w:rPr>
            </w:pPr>
          </w:p>
        </w:tc>
        <w:tc>
          <w:tcPr>
            <w:tcW w:w="708" w:type="dxa"/>
          </w:tcPr>
          <w:p w14:paraId="172A1F47" w14:textId="6D88687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12" w:author="Steff Guzmán" w:date="2023-03-13T19:56:00Z"/>
                <w:rFonts w:cs="Times New Roman"/>
                <w:szCs w:val="24"/>
              </w:rPr>
            </w:pPr>
          </w:p>
        </w:tc>
        <w:tc>
          <w:tcPr>
            <w:tcW w:w="709" w:type="dxa"/>
          </w:tcPr>
          <w:p w14:paraId="45FEA3DC" w14:textId="251BBA0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13" w:author="Steff Guzmán" w:date="2023-03-13T19:56:00Z"/>
                <w:rFonts w:cs="Times New Roman"/>
                <w:szCs w:val="24"/>
              </w:rPr>
            </w:pPr>
          </w:p>
        </w:tc>
        <w:tc>
          <w:tcPr>
            <w:tcW w:w="709" w:type="dxa"/>
          </w:tcPr>
          <w:p w14:paraId="54E10A2F" w14:textId="33BC658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14" w:author="Steff Guzmán" w:date="2023-03-13T19:56:00Z"/>
                <w:rFonts w:cs="Times New Roman"/>
                <w:szCs w:val="24"/>
              </w:rPr>
            </w:pPr>
          </w:p>
        </w:tc>
        <w:tc>
          <w:tcPr>
            <w:tcW w:w="709" w:type="dxa"/>
          </w:tcPr>
          <w:p w14:paraId="5850900E" w14:textId="5D8EB9D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15" w:author="Steff Guzmán" w:date="2023-03-13T19:56:00Z"/>
                <w:rFonts w:cs="Times New Roman"/>
                <w:szCs w:val="24"/>
              </w:rPr>
            </w:pPr>
          </w:p>
        </w:tc>
        <w:tc>
          <w:tcPr>
            <w:tcW w:w="708" w:type="dxa"/>
          </w:tcPr>
          <w:p w14:paraId="25B340E7" w14:textId="477D2F5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16" w:author="Steff Guzmán" w:date="2023-03-13T19:56:00Z"/>
                <w:rFonts w:cs="Times New Roman"/>
                <w:szCs w:val="24"/>
              </w:rPr>
            </w:pPr>
          </w:p>
        </w:tc>
        <w:tc>
          <w:tcPr>
            <w:tcW w:w="754" w:type="dxa"/>
            <w:shd w:val="clear" w:color="auto" w:fill="FFE599" w:themeFill="accent4" w:themeFillTint="66"/>
          </w:tcPr>
          <w:p w14:paraId="68CDB342" w14:textId="188E03B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17" w:author="Steff Guzmán" w:date="2023-03-13T19:56:00Z"/>
                <w:rFonts w:cs="Times New Roman"/>
                <w:szCs w:val="24"/>
              </w:rPr>
            </w:pPr>
            <w:del w:id="5918" w:author="Steff Guzmán" w:date="2023-03-13T19:56:00Z">
              <w:r w:rsidRPr="002B569F" w:rsidDel="00AC7859">
                <w:rPr>
                  <w:rFonts w:cs="Times New Roman"/>
                  <w:szCs w:val="24"/>
                </w:rPr>
                <w:delText>X</w:delText>
              </w:r>
            </w:del>
          </w:p>
        </w:tc>
        <w:tc>
          <w:tcPr>
            <w:tcW w:w="652" w:type="dxa"/>
            <w:shd w:val="clear" w:color="auto" w:fill="FFE599" w:themeFill="accent4" w:themeFillTint="66"/>
          </w:tcPr>
          <w:p w14:paraId="3662E6E9" w14:textId="558742E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19" w:author="Steff Guzmán" w:date="2023-03-13T19:56:00Z"/>
                <w:rFonts w:cs="Times New Roman"/>
                <w:szCs w:val="24"/>
              </w:rPr>
            </w:pPr>
            <w:del w:id="5920" w:author="Steff Guzmán" w:date="2023-03-13T19:56:00Z">
              <w:r w:rsidRPr="002B569F" w:rsidDel="00AC7859">
                <w:rPr>
                  <w:rFonts w:cs="Times New Roman"/>
                  <w:szCs w:val="24"/>
                </w:rPr>
                <w:delText>X</w:delText>
              </w:r>
            </w:del>
          </w:p>
        </w:tc>
        <w:tc>
          <w:tcPr>
            <w:tcW w:w="652" w:type="dxa"/>
          </w:tcPr>
          <w:p w14:paraId="0B413CC2" w14:textId="411E12D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1" w:author="Steff Guzmán" w:date="2023-03-13T19:56:00Z"/>
                <w:rFonts w:cs="Times New Roman"/>
                <w:szCs w:val="24"/>
              </w:rPr>
            </w:pPr>
          </w:p>
        </w:tc>
        <w:tc>
          <w:tcPr>
            <w:tcW w:w="655" w:type="dxa"/>
          </w:tcPr>
          <w:p w14:paraId="60C49639" w14:textId="39C4F50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2" w:author="Steff Guzmán" w:date="2023-03-13T19:56:00Z"/>
                <w:rFonts w:cs="Times New Roman"/>
                <w:szCs w:val="24"/>
              </w:rPr>
            </w:pPr>
          </w:p>
        </w:tc>
        <w:tc>
          <w:tcPr>
            <w:tcW w:w="652" w:type="dxa"/>
          </w:tcPr>
          <w:p w14:paraId="70C3E7F0" w14:textId="53F804B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3" w:author="Steff Guzmán" w:date="2023-03-13T19:56:00Z"/>
                <w:rFonts w:cs="Times New Roman"/>
                <w:szCs w:val="24"/>
              </w:rPr>
            </w:pPr>
          </w:p>
        </w:tc>
        <w:tc>
          <w:tcPr>
            <w:tcW w:w="652" w:type="dxa"/>
          </w:tcPr>
          <w:p w14:paraId="26A5DD39" w14:textId="6CDA137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4" w:author="Steff Guzmán" w:date="2023-03-13T19:56:00Z"/>
                <w:rFonts w:cs="Times New Roman"/>
                <w:szCs w:val="24"/>
              </w:rPr>
            </w:pPr>
          </w:p>
        </w:tc>
        <w:tc>
          <w:tcPr>
            <w:tcW w:w="652" w:type="dxa"/>
          </w:tcPr>
          <w:p w14:paraId="44249113" w14:textId="052A539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5" w:author="Steff Guzmán" w:date="2023-03-13T19:56:00Z"/>
                <w:rFonts w:cs="Times New Roman"/>
                <w:szCs w:val="24"/>
              </w:rPr>
            </w:pPr>
          </w:p>
        </w:tc>
        <w:tc>
          <w:tcPr>
            <w:tcW w:w="652" w:type="dxa"/>
          </w:tcPr>
          <w:p w14:paraId="49DE56AD" w14:textId="43D49B2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6" w:author="Steff Guzmán" w:date="2023-03-13T19:56:00Z"/>
                <w:rFonts w:cs="Times New Roman"/>
                <w:szCs w:val="24"/>
              </w:rPr>
            </w:pPr>
          </w:p>
        </w:tc>
        <w:tc>
          <w:tcPr>
            <w:tcW w:w="652" w:type="dxa"/>
          </w:tcPr>
          <w:p w14:paraId="71AFFD57" w14:textId="4E50C07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7" w:author="Steff Guzmán" w:date="2023-03-13T19:56:00Z"/>
                <w:rFonts w:cs="Times New Roman"/>
                <w:szCs w:val="24"/>
              </w:rPr>
            </w:pPr>
          </w:p>
        </w:tc>
        <w:tc>
          <w:tcPr>
            <w:tcW w:w="548" w:type="dxa"/>
          </w:tcPr>
          <w:p w14:paraId="0796F249" w14:textId="0AF58AC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8" w:author="Steff Guzmán" w:date="2023-03-13T19:56:00Z"/>
                <w:rFonts w:cs="Times New Roman"/>
                <w:szCs w:val="24"/>
              </w:rPr>
            </w:pPr>
          </w:p>
        </w:tc>
      </w:tr>
      <w:tr w:rsidR="002B569F" w:rsidRPr="002B569F" w:rsidDel="00AC7859" w14:paraId="0E60F4B5" w14:textId="77777777" w:rsidTr="005A4444">
        <w:trPr>
          <w:del w:id="5929" w:author="Steff Guzmán" w:date="2023-03-13T19:56:00Z"/>
        </w:trPr>
        <w:tc>
          <w:tcPr>
            <w:tcW w:w="1129" w:type="dxa"/>
          </w:tcPr>
          <w:p w14:paraId="6C201F2A" w14:textId="2E2996A0"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930" w:author="Steff Guzmán" w:date="2023-03-13T19:56:00Z"/>
                <w:rFonts w:cs="Times New Roman"/>
                <w:color w:val="auto"/>
                <w:szCs w:val="24"/>
              </w:rPr>
            </w:pPr>
            <w:del w:id="5931" w:author="Steff Guzmán" w:date="2023-03-13T19:56:00Z">
              <w:r w:rsidRPr="002B569F" w:rsidDel="00AC7859">
                <w:rPr>
                  <w:rFonts w:cs="Times New Roman"/>
                  <w:color w:val="auto"/>
                  <w:szCs w:val="24"/>
                </w:rPr>
                <w:delText>Act. #15</w:delText>
              </w:r>
            </w:del>
          </w:p>
        </w:tc>
        <w:tc>
          <w:tcPr>
            <w:tcW w:w="993" w:type="dxa"/>
          </w:tcPr>
          <w:p w14:paraId="2758803A" w14:textId="0C845590" w:rsidR="00A17136" w:rsidRPr="002B569F" w:rsidDel="00AC7859" w:rsidRDefault="00A17136">
            <w:pPr>
              <w:rPr>
                <w:del w:id="5932" w:author="Steff Guzmán" w:date="2023-03-13T19:56:00Z"/>
                <w:rFonts w:cs="Times New Roman"/>
                <w:szCs w:val="24"/>
              </w:rPr>
            </w:pPr>
          </w:p>
        </w:tc>
        <w:tc>
          <w:tcPr>
            <w:tcW w:w="708" w:type="dxa"/>
          </w:tcPr>
          <w:p w14:paraId="093BEF31" w14:textId="4BD33C32" w:rsidR="00A17136" w:rsidRPr="002B569F" w:rsidDel="00AC7859" w:rsidRDefault="00A17136">
            <w:pPr>
              <w:rPr>
                <w:del w:id="5933" w:author="Steff Guzmán" w:date="2023-03-13T19:56:00Z"/>
                <w:rFonts w:cs="Times New Roman"/>
                <w:szCs w:val="24"/>
              </w:rPr>
            </w:pPr>
          </w:p>
        </w:tc>
        <w:tc>
          <w:tcPr>
            <w:tcW w:w="709" w:type="dxa"/>
          </w:tcPr>
          <w:p w14:paraId="5B53CE2A" w14:textId="01B91D90" w:rsidR="00A17136" w:rsidRPr="002B569F" w:rsidDel="00AC7859" w:rsidRDefault="00A17136">
            <w:pPr>
              <w:rPr>
                <w:del w:id="5934" w:author="Steff Guzmán" w:date="2023-03-13T19:56:00Z"/>
                <w:rFonts w:cs="Times New Roman"/>
                <w:szCs w:val="24"/>
              </w:rPr>
            </w:pPr>
          </w:p>
        </w:tc>
        <w:tc>
          <w:tcPr>
            <w:tcW w:w="709" w:type="dxa"/>
          </w:tcPr>
          <w:p w14:paraId="39191745" w14:textId="35AFD728" w:rsidR="00A17136" w:rsidRPr="002B569F" w:rsidDel="00AC7859" w:rsidRDefault="00A17136">
            <w:pPr>
              <w:rPr>
                <w:del w:id="5935" w:author="Steff Guzmán" w:date="2023-03-13T19:56:00Z"/>
                <w:rFonts w:cs="Times New Roman"/>
                <w:szCs w:val="24"/>
              </w:rPr>
            </w:pPr>
          </w:p>
        </w:tc>
        <w:tc>
          <w:tcPr>
            <w:tcW w:w="709" w:type="dxa"/>
          </w:tcPr>
          <w:p w14:paraId="129E8F21" w14:textId="35DDFC11" w:rsidR="00A17136" w:rsidRPr="002B569F" w:rsidDel="00AC7859" w:rsidRDefault="00A17136">
            <w:pPr>
              <w:rPr>
                <w:del w:id="5936" w:author="Steff Guzmán" w:date="2023-03-13T19:56:00Z"/>
                <w:rFonts w:cs="Times New Roman"/>
                <w:szCs w:val="24"/>
              </w:rPr>
            </w:pPr>
          </w:p>
        </w:tc>
        <w:tc>
          <w:tcPr>
            <w:tcW w:w="708" w:type="dxa"/>
          </w:tcPr>
          <w:p w14:paraId="67E5AF64" w14:textId="201BDD30" w:rsidR="00A17136" w:rsidRPr="002B569F" w:rsidDel="00AC7859" w:rsidRDefault="00A17136">
            <w:pPr>
              <w:rPr>
                <w:del w:id="5937" w:author="Steff Guzmán" w:date="2023-03-13T19:56:00Z"/>
                <w:rFonts w:cs="Times New Roman"/>
                <w:szCs w:val="24"/>
              </w:rPr>
            </w:pPr>
          </w:p>
        </w:tc>
        <w:tc>
          <w:tcPr>
            <w:tcW w:w="754" w:type="dxa"/>
          </w:tcPr>
          <w:p w14:paraId="71867753" w14:textId="68013913" w:rsidR="00A17136" w:rsidRPr="002B569F" w:rsidDel="00AC7859" w:rsidRDefault="00A17136">
            <w:pPr>
              <w:rPr>
                <w:del w:id="5938" w:author="Steff Guzmán" w:date="2023-03-13T19:56:00Z"/>
                <w:rFonts w:cs="Times New Roman"/>
                <w:szCs w:val="24"/>
              </w:rPr>
            </w:pPr>
          </w:p>
        </w:tc>
        <w:tc>
          <w:tcPr>
            <w:tcW w:w="652" w:type="dxa"/>
            <w:shd w:val="clear" w:color="auto" w:fill="FFE599" w:themeFill="accent4" w:themeFillTint="66"/>
          </w:tcPr>
          <w:p w14:paraId="4E9CAFDA" w14:textId="6038FD4F" w:rsidR="00A17136" w:rsidRPr="002B569F" w:rsidDel="00AC7859" w:rsidRDefault="00A17136">
            <w:pPr>
              <w:rPr>
                <w:del w:id="5939" w:author="Steff Guzmán" w:date="2023-03-13T19:56:00Z"/>
                <w:rFonts w:cs="Times New Roman"/>
                <w:szCs w:val="24"/>
              </w:rPr>
            </w:pPr>
            <w:del w:id="5940" w:author="Steff Guzmán" w:date="2023-03-13T19:56:00Z">
              <w:r w:rsidRPr="002B569F" w:rsidDel="00AC7859">
                <w:rPr>
                  <w:rFonts w:cs="Times New Roman"/>
                  <w:szCs w:val="24"/>
                </w:rPr>
                <w:delText>X</w:delText>
              </w:r>
            </w:del>
          </w:p>
        </w:tc>
        <w:tc>
          <w:tcPr>
            <w:tcW w:w="652" w:type="dxa"/>
            <w:shd w:val="clear" w:color="auto" w:fill="FFE599" w:themeFill="accent4" w:themeFillTint="66"/>
          </w:tcPr>
          <w:p w14:paraId="6C130C0B" w14:textId="00A14AB9" w:rsidR="00A17136" w:rsidRPr="002B569F" w:rsidDel="00AC7859" w:rsidRDefault="00A17136">
            <w:pPr>
              <w:rPr>
                <w:del w:id="5941" w:author="Steff Guzmán" w:date="2023-03-13T19:56:00Z"/>
                <w:rFonts w:cs="Times New Roman"/>
                <w:szCs w:val="24"/>
              </w:rPr>
            </w:pPr>
            <w:del w:id="5942" w:author="Steff Guzmán" w:date="2023-03-13T19:56:00Z">
              <w:r w:rsidRPr="002B569F" w:rsidDel="00AC7859">
                <w:rPr>
                  <w:rFonts w:cs="Times New Roman"/>
                  <w:szCs w:val="24"/>
                </w:rPr>
                <w:delText>X</w:delText>
              </w:r>
            </w:del>
          </w:p>
        </w:tc>
        <w:tc>
          <w:tcPr>
            <w:tcW w:w="655" w:type="dxa"/>
          </w:tcPr>
          <w:p w14:paraId="31C1F7A2" w14:textId="46BC3FB2" w:rsidR="00A17136" w:rsidRPr="002B569F" w:rsidDel="00AC7859" w:rsidRDefault="00A17136">
            <w:pPr>
              <w:rPr>
                <w:del w:id="5943" w:author="Steff Guzmán" w:date="2023-03-13T19:56:00Z"/>
                <w:rFonts w:cs="Times New Roman"/>
                <w:szCs w:val="24"/>
              </w:rPr>
            </w:pPr>
          </w:p>
        </w:tc>
        <w:tc>
          <w:tcPr>
            <w:tcW w:w="652" w:type="dxa"/>
          </w:tcPr>
          <w:p w14:paraId="7945E295" w14:textId="3EE47B1D" w:rsidR="00A17136" w:rsidRPr="002B569F" w:rsidDel="00AC7859" w:rsidRDefault="00A17136">
            <w:pPr>
              <w:rPr>
                <w:del w:id="5944" w:author="Steff Guzmán" w:date="2023-03-13T19:56:00Z"/>
                <w:rFonts w:cs="Times New Roman"/>
                <w:szCs w:val="24"/>
              </w:rPr>
            </w:pPr>
          </w:p>
        </w:tc>
        <w:tc>
          <w:tcPr>
            <w:tcW w:w="652" w:type="dxa"/>
          </w:tcPr>
          <w:p w14:paraId="09125B14" w14:textId="5E53D89B" w:rsidR="00A17136" w:rsidRPr="002B569F" w:rsidDel="00AC7859" w:rsidRDefault="00A17136">
            <w:pPr>
              <w:rPr>
                <w:del w:id="5945" w:author="Steff Guzmán" w:date="2023-03-13T19:56:00Z"/>
                <w:rFonts w:cs="Times New Roman"/>
                <w:szCs w:val="24"/>
              </w:rPr>
            </w:pPr>
          </w:p>
        </w:tc>
        <w:tc>
          <w:tcPr>
            <w:tcW w:w="652" w:type="dxa"/>
          </w:tcPr>
          <w:p w14:paraId="203CC5F1" w14:textId="51A9A0AD" w:rsidR="00A17136" w:rsidRPr="002B569F" w:rsidDel="00AC7859" w:rsidRDefault="00A17136">
            <w:pPr>
              <w:rPr>
                <w:del w:id="5946" w:author="Steff Guzmán" w:date="2023-03-13T19:56:00Z"/>
                <w:rFonts w:cs="Times New Roman"/>
                <w:szCs w:val="24"/>
              </w:rPr>
            </w:pPr>
          </w:p>
        </w:tc>
        <w:tc>
          <w:tcPr>
            <w:tcW w:w="652" w:type="dxa"/>
          </w:tcPr>
          <w:p w14:paraId="56826074" w14:textId="7385FC0A" w:rsidR="00A17136" w:rsidRPr="002B569F" w:rsidDel="00AC7859" w:rsidRDefault="00A17136">
            <w:pPr>
              <w:rPr>
                <w:del w:id="5947" w:author="Steff Guzmán" w:date="2023-03-13T19:56:00Z"/>
                <w:rFonts w:cs="Times New Roman"/>
                <w:szCs w:val="24"/>
              </w:rPr>
            </w:pPr>
          </w:p>
        </w:tc>
        <w:tc>
          <w:tcPr>
            <w:tcW w:w="652" w:type="dxa"/>
          </w:tcPr>
          <w:p w14:paraId="62BB1AEE" w14:textId="7622FAC0" w:rsidR="00A17136" w:rsidRPr="002B569F" w:rsidDel="00AC7859" w:rsidRDefault="00A17136">
            <w:pPr>
              <w:rPr>
                <w:del w:id="5948" w:author="Steff Guzmán" w:date="2023-03-13T19:56:00Z"/>
                <w:rFonts w:cs="Times New Roman"/>
                <w:szCs w:val="24"/>
              </w:rPr>
            </w:pPr>
          </w:p>
        </w:tc>
        <w:tc>
          <w:tcPr>
            <w:tcW w:w="548" w:type="dxa"/>
          </w:tcPr>
          <w:p w14:paraId="3F04FFAB" w14:textId="36FA7FFA" w:rsidR="00A17136" w:rsidRPr="002B569F" w:rsidDel="00AC7859" w:rsidRDefault="00A17136">
            <w:pPr>
              <w:rPr>
                <w:del w:id="5949" w:author="Steff Guzmán" w:date="2023-03-13T19:56:00Z"/>
                <w:rFonts w:cs="Times New Roman"/>
                <w:szCs w:val="24"/>
              </w:rPr>
            </w:pPr>
          </w:p>
        </w:tc>
      </w:tr>
      <w:tr w:rsidR="002B569F" w:rsidRPr="002B569F" w:rsidDel="00AC7859" w14:paraId="3898792E" w14:textId="77777777" w:rsidTr="005A4444">
        <w:trPr>
          <w:del w:id="5950" w:author="Steff Guzmán" w:date="2023-03-13T19:56:00Z"/>
        </w:trPr>
        <w:tc>
          <w:tcPr>
            <w:tcW w:w="1129" w:type="dxa"/>
          </w:tcPr>
          <w:p w14:paraId="17657CAB" w14:textId="2CC6FC5F"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951" w:author="Steff Guzmán" w:date="2023-03-13T19:56:00Z"/>
                <w:rFonts w:cs="Times New Roman"/>
                <w:color w:val="auto"/>
                <w:szCs w:val="24"/>
              </w:rPr>
            </w:pPr>
            <w:del w:id="5952" w:author="Steff Guzmán" w:date="2023-03-13T19:56:00Z">
              <w:r w:rsidRPr="002B569F" w:rsidDel="00AC7859">
                <w:rPr>
                  <w:rFonts w:cs="Times New Roman"/>
                  <w:color w:val="auto"/>
                  <w:szCs w:val="24"/>
                </w:rPr>
                <w:delText>Act. #16</w:delText>
              </w:r>
            </w:del>
          </w:p>
        </w:tc>
        <w:tc>
          <w:tcPr>
            <w:tcW w:w="993" w:type="dxa"/>
          </w:tcPr>
          <w:p w14:paraId="2B6C5C74" w14:textId="68CCA30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53" w:author="Steff Guzmán" w:date="2023-03-13T19:56:00Z"/>
                <w:rFonts w:cs="Times New Roman"/>
                <w:szCs w:val="24"/>
              </w:rPr>
            </w:pPr>
          </w:p>
        </w:tc>
        <w:tc>
          <w:tcPr>
            <w:tcW w:w="708" w:type="dxa"/>
          </w:tcPr>
          <w:p w14:paraId="772387AF" w14:textId="0D97073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54" w:author="Steff Guzmán" w:date="2023-03-13T19:56:00Z"/>
                <w:rFonts w:cs="Times New Roman"/>
                <w:szCs w:val="24"/>
              </w:rPr>
            </w:pPr>
          </w:p>
        </w:tc>
        <w:tc>
          <w:tcPr>
            <w:tcW w:w="709" w:type="dxa"/>
          </w:tcPr>
          <w:p w14:paraId="29193199" w14:textId="75FC308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55" w:author="Steff Guzmán" w:date="2023-03-13T19:56:00Z"/>
                <w:rFonts w:cs="Times New Roman"/>
                <w:szCs w:val="24"/>
              </w:rPr>
            </w:pPr>
          </w:p>
        </w:tc>
        <w:tc>
          <w:tcPr>
            <w:tcW w:w="709" w:type="dxa"/>
          </w:tcPr>
          <w:p w14:paraId="46907926" w14:textId="66DF892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56" w:author="Steff Guzmán" w:date="2023-03-13T19:56:00Z"/>
                <w:rFonts w:cs="Times New Roman"/>
                <w:szCs w:val="24"/>
              </w:rPr>
            </w:pPr>
          </w:p>
        </w:tc>
        <w:tc>
          <w:tcPr>
            <w:tcW w:w="709" w:type="dxa"/>
          </w:tcPr>
          <w:p w14:paraId="2F8473FB" w14:textId="289EA29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57" w:author="Steff Guzmán" w:date="2023-03-13T19:56:00Z"/>
                <w:rFonts w:cs="Times New Roman"/>
                <w:szCs w:val="24"/>
              </w:rPr>
            </w:pPr>
          </w:p>
        </w:tc>
        <w:tc>
          <w:tcPr>
            <w:tcW w:w="708" w:type="dxa"/>
          </w:tcPr>
          <w:p w14:paraId="07624179" w14:textId="68CF945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58" w:author="Steff Guzmán" w:date="2023-03-13T19:56:00Z"/>
                <w:rFonts w:cs="Times New Roman"/>
                <w:szCs w:val="24"/>
              </w:rPr>
            </w:pPr>
          </w:p>
        </w:tc>
        <w:tc>
          <w:tcPr>
            <w:tcW w:w="754" w:type="dxa"/>
          </w:tcPr>
          <w:p w14:paraId="5F7677E7" w14:textId="7E7B2E5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59" w:author="Steff Guzmán" w:date="2023-03-13T19:56:00Z"/>
                <w:rFonts w:cs="Times New Roman"/>
                <w:szCs w:val="24"/>
              </w:rPr>
            </w:pPr>
          </w:p>
        </w:tc>
        <w:tc>
          <w:tcPr>
            <w:tcW w:w="652" w:type="dxa"/>
          </w:tcPr>
          <w:p w14:paraId="5EE2B48E" w14:textId="56ACA94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0" w:author="Steff Guzmán" w:date="2023-03-13T19:56:00Z"/>
                <w:rFonts w:cs="Times New Roman"/>
                <w:szCs w:val="24"/>
              </w:rPr>
            </w:pPr>
          </w:p>
        </w:tc>
        <w:tc>
          <w:tcPr>
            <w:tcW w:w="652" w:type="dxa"/>
            <w:shd w:val="clear" w:color="auto" w:fill="FFE599" w:themeFill="accent4" w:themeFillTint="66"/>
          </w:tcPr>
          <w:p w14:paraId="3A358B0C" w14:textId="2CF33D8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1" w:author="Steff Guzmán" w:date="2023-03-13T19:56:00Z"/>
                <w:rFonts w:cs="Times New Roman"/>
                <w:szCs w:val="24"/>
              </w:rPr>
            </w:pPr>
            <w:del w:id="5962" w:author="Steff Guzmán" w:date="2023-03-13T19:56:00Z">
              <w:r w:rsidRPr="002B569F" w:rsidDel="00AC7859">
                <w:rPr>
                  <w:rFonts w:cs="Times New Roman"/>
                  <w:szCs w:val="24"/>
                </w:rPr>
                <w:delText>X</w:delText>
              </w:r>
            </w:del>
          </w:p>
        </w:tc>
        <w:tc>
          <w:tcPr>
            <w:tcW w:w="655" w:type="dxa"/>
          </w:tcPr>
          <w:p w14:paraId="33240E92" w14:textId="0A8D04B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3" w:author="Steff Guzmán" w:date="2023-03-13T19:56:00Z"/>
                <w:rFonts w:cs="Times New Roman"/>
                <w:szCs w:val="24"/>
              </w:rPr>
            </w:pPr>
          </w:p>
        </w:tc>
        <w:tc>
          <w:tcPr>
            <w:tcW w:w="652" w:type="dxa"/>
          </w:tcPr>
          <w:p w14:paraId="094FCE42" w14:textId="5EFBC18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4" w:author="Steff Guzmán" w:date="2023-03-13T19:56:00Z"/>
                <w:rFonts w:cs="Times New Roman"/>
                <w:szCs w:val="24"/>
              </w:rPr>
            </w:pPr>
          </w:p>
        </w:tc>
        <w:tc>
          <w:tcPr>
            <w:tcW w:w="652" w:type="dxa"/>
          </w:tcPr>
          <w:p w14:paraId="55A87DEF" w14:textId="7B3CC72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5" w:author="Steff Guzmán" w:date="2023-03-13T19:56:00Z"/>
                <w:rFonts w:cs="Times New Roman"/>
                <w:szCs w:val="24"/>
              </w:rPr>
            </w:pPr>
          </w:p>
        </w:tc>
        <w:tc>
          <w:tcPr>
            <w:tcW w:w="652" w:type="dxa"/>
          </w:tcPr>
          <w:p w14:paraId="3BF4305D" w14:textId="65B07B2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6" w:author="Steff Guzmán" w:date="2023-03-13T19:56:00Z"/>
                <w:rFonts w:cs="Times New Roman"/>
                <w:szCs w:val="24"/>
              </w:rPr>
            </w:pPr>
          </w:p>
        </w:tc>
        <w:tc>
          <w:tcPr>
            <w:tcW w:w="652" w:type="dxa"/>
          </w:tcPr>
          <w:p w14:paraId="21F020E6" w14:textId="3E7187A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7" w:author="Steff Guzmán" w:date="2023-03-13T19:56:00Z"/>
                <w:rFonts w:cs="Times New Roman"/>
                <w:szCs w:val="24"/>
              </w:rPr>
            </w:pPr>
          </w:p>
        </w:tc>
        <w:tc>
          <w:tcPr>
            <w:tcW w:w="652" w:type="dxa"/>
          </w:tcPr>
          <w:p w14:paraId="142AEB7A" w14:textId="246E98A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8" w:author="Steff Guzmán" w:date="2023-03-13T19:56:00Z"/>
                <w:rFonts w:cs="Times New Roman"/>
                <w:szCs w:val="24"/>
              </w:rPr>
            </w:pPr>
          </w:p>
        </w:tc>
        <w:tc>
          <w:tcPr>
            <w:tcW w:w="548" w:type="dxa"/>
          </w:tcPr>
          <w:p w14:paraId="4D986B94" w14:textId="41E3A10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9" w:author="Steff Guzmán" w:date="2023-03-13T19:56:00Z"/>
                <w:rFonts w:cs="Times New Roman"/>
                <w:szCs w:val="24"/>
              </w:rPr>
            </w:pPr>
          </w:p>
        </w:tc>
      </w:tr>
      <w:tr w:rsidR="002B569F" w:rsidRPr="002B569F" w:rsidDel="00AC7859" w14:paraId="4C6DA0BE" w14:textId="77777777" w:rsidTr="005A4444">
        <w:trPr>
          <w:del w:id="5970" w:author="Steff Guzmán" w:date="2023-03-13T19:56:00Z"/>
        </w:trPr>
        <w:tc>
          <w:tcPr>
            <w:tcW w:w="1129" w:type="dxa"/>
          </w:tcPr>
          <w:p w14:paraId="754D1A8D" w14:textId="4F0B1794"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971" w:author="Steff Guzmán" w:date="2023-03-13T19:56:00Z"/>
                <w:rFonts w:cs="Times New Roman"/>
                <w:color w:val="auto"/>
                <w:szCs w:val="24"/>
              </w:rPr>
            </w:pPr>
            <w:del w:id="5972" w:author="Steff Guzmán" w:date="2023-03-13T19:56:00Z">
              <w:r w:rsidRPr="002B569F" w:rsidDel="00AC7859">
                <w:rPr>
                  <w:rFonts w:cs="Times New Roman"/>
                  <w:color w:val="auto"/>
                  <w:szCs w:val="24"/>
                </w:rPr>
                <w:delText>Act. #17</w:delText>
              </w:r>
            </w:del>
          </w:p>
        </w:tc>
        <w:tc>
          <w:tcPr>
            <w:tcW w:w="993" w:type="dxa"/>
          </w:tcPr>
          <w:p w14:paraId="2A008F15" w14:textId="77947123" w:rsidR="00A17136" w:rsidRPr="002B569F" w:rsidDel="00AC7859" w:rsidRDefault="00A17136">
            <w:pPr>
              <w:rPr>
                <w:del w:id="5973" w:author="Steff Guzmán" w:date="2023-03-13T19:56:00Z"/>
                <w:rFonts w:cs="Times New Roman"/>
                <w:szCs w:val="24"/>
              </w:rPr>
            </w:pPr>
          </w:p>
        </w:tc>
        <w:tc>
          <w:tcPr>
            <w:tcW w:w="708" w:type="dxa"/>
          </w:tcPr>
          <w:p w14:paraId="727DD5D8" w14:textId="14C54CE5" w:rsidR="00A17136" w:rsidRPr="002B569F" w:rsidDel="00AC7859" w:rsidRDefault="00A17136">
            <w:pPr>
              <w:rPr>
                <w:del w:id="5974" w:author="Steff Guzmán" w:date="2023-03-13T19:56:00Z"/>
                <w:rFonts w:cs="Times New Roman"/>
                <w:szCs w:val="24"/>
              </w:rPr>
            </w:pPr>
          </w:p>
        </w:tc>
        <w:tc>
          <w:tcPr>
            <w:tcW w:w="709" w:type="dxa"/>
          </w:tcPr>
          <w:p w14:paraId="6081A8AB" w14:textId="7023A65C" w:rsidR="00A17136" w:rsidRPr="002B569F" w:rsidDel="00AC7859" w:rsidRDefault="00A17136">
            <w:pPr>
              <w:rPr>
                <w:del w:id="5975" w:author="Steff Guzmán" w:date="2023-03-13T19:56:00Z"/>
                <w:rFonts w:cs="Times New Roman"/>
                <w:szCs w:val="24"/>
              </w:rPr>
            </w:pPr>
          </w:p>
        </w:tc>
        <w:tc>
          <w:tcPr>
            <w:tcW w:w="709" w:type="dxa"/>
          </w:tcPr>
          <w:p w14:paraId="693082DB" w14:textId="22B207F7" w:rsidR="00A17136" w:rsidRPr="002B569F" w:rsidDel="00AC7859" w:rsidRDefault="00A17136">
            <w:pPr>
              <w:rPr>
                <w:del w:id="5976" w:author="Steff Guzmán" w:date="2023-03-13T19:56:00Z"/>
                <w:rFonts w:cs="Times New Roman"/>
                <w:szCs w:val="24"/>
              </w:rPr>
            </w:pPr>
          </w:p>
        </w:tc>
        <w:tc>
          <w:tcPr>
            <w:tcW w:w="709" w:type="dxa"/>
          </w:tcPr>
          <w:p w14:paraId="05190A7E" w14:textId="22E861FA" w:rsidR="00A17136" w:rsidRPr="002B569F" w:rsidDel="00AC7859" w:rsidRDefault="00A17136">
            <w:pPr>
              <w:rPr>
                <w:del w:id="5977" w:author="Steff Guzmán" w:date="2023-03-13T19:56:00Z"/>
                <w:rFonts w:cs="Times New Roman"/>
                <w:szCs w:val="24"/>
              </w:rPr>
            </w:pPr>
          </w:p>
        </w:tc>
        <w:tc>
          <w:tcPr>
            <w:tcW w:w="708" w:type="dxa"/>
          </w:tcPr>
          <w:p w14:paraId="2CB42BB6" w14:textId="48038617" w:rsidR="00A17136" w:rsidRPr="002B569F" w:rsidDel="00AC7859" w:rsidRDefault="00A17136">
            <w:pPr>
              <w:rPr>
                <w:del w:id="5978" w:author="Steff Guzmán" w:date="2023-03-13T19:56:00Z"/>
                <w:rFonts w:cs="Times New Roman"/>
                <w:szCs w:val="24"/>
              </w:rPr>
            </w:pPr>
          </w:p>
        </w:tc>
        <w:tc>
          <w:tcPr>
            <w:tcW w:w="754" w:type="dxa"/>
          </w:tcPr>
          <w:p w14:paraId="16FDB7D7" w14:textId="4A3C0B21" w:rsidR="00A17136" w:rsidRPr="002B569F" w:rsidDel="00AC7859" w:rsidRDefault="00A17136">
            <w:pPr>
              <w:rPr>
                <w:del w:id="5979" w:author="Steff Guzmán" w:date="2023-03-13T19:56:00Z"/>
                <w:rFonts w:cs="Times New Roman"/>
                <w:szCs w:val="24"/>
              </w:rPr>
            </w:pPr>
          </w:p>
        </w:tc>
        <w:tc>
          <w:tcPr>
            <w:tcW w:w="652" w:type="dxa"/>
          </w:tcPr>
          <w:p w14:paraId="1E827AF7" w14:textId="7C83C49B" w:rsidR="00A17136" w:rsidRPr="002B569F" w:rsidDel="00AC7859" w:rsidRDefault="00A17136">
            <w:pPr>
              <w:rPr>
                <w:del w:id="5980" w:author="Steff Guzmán" w:date="2023-03-13T19:56:00Z"/>
                <w:rFonts w:cs="Times New Roman"/>
                <w:szCs w:val="24"/>
              </w:rPr>
            </w:pPr>
          </w:p>
        </w:tc>
        <w:tc>
          <w:tcPr>
            <w:tcW w:w="652" w:type="dxa"/>
            <w:shd w:val="clear" w:color="auto" w:fill="C5E0B3" w:themeFill="accent6" w:themeFillTint="66"/>
          </w:tcPr>
          <w:p w14:paraId="0EB410A1" w14:textId="1D64FC7B" w:rsidR="00A17136" w:rsidRPr="002B569F" w:rsidDel="00AC7859" w:rsidRDefault="00A17136">
            <w:pPr>
              <w:rPr>
                <w:del w:id="5981" w:author="Steff Guzmán" w:date="2023-03-13T19:56:00Z"/>
                <w:rFonts w:cs="Times New Roman"/>
                <w:szCs w:val="24"/>
              </w:rPr>
            </w:pPr>
            <w:del w:id="5982" w:author="Steff Guzmán" w:date="2023-03-13T19:56:00Z">
              <w:r w:rsidRPr="002B569F" w:rsidDel="00AC7859">
                <w:rPr>
                  <w:rFonts w:cs="Times New Roman"/>
                  <w:szCs w:val="24"/>
                </w:rPr>
                <w:delText>X</w:delText>
              </w:r>
            </w:del>
          </w:p>
        </w:tc>
        <w:tc>
          <w:tcPr>
            <w:tcW w:w="655" w:type="dxa"/>
            <w:shd w:val="clear" w:color="auto" w:fill="C5E0B3" w:themeFill="accent6" w:themeFillTint="66"/>
          </w:tcPr>
          <w:p w14:paraId="2CEE9B20" w14:textId="3B28C80A" w:rsidR="00A17136" w:rsidRPr="002B569F" w:rsidDel="00AC7859" w:rsidRDefault="00A17136">
            <w:pPr>
              <w:rPr>
                <w:del w:id="5983" w:author="Steff Guzmán" w:date="2023-03-13T19:56:00Z"/>
                <w:rFonts w:cs="Times New Roman"/>
                <w:szCs w:val="24"/>
              </w:rPr>
            </w:pPr>
            <w:del w:id="5984" w:author="Steff Guzmán" w:date="2023-03-13T19:56:00Z">
              <w:r w:rsidRPr="002B569F" w:rsidDel="00AC7859">
                <w:rPr>
                  <w:rFonts w:cs="Times New Roman"/>
                  <w:szCs w:val="24"/>
                </w:rPr>
                <w:delText>X</w:delText>
              </w:r>
            </w:del>
          </w:p>
        </w:tc>
        <w:tc>
          <w:tcPr>
            <w:tcW w:w="652" w:type="dxa"/>
          </w:tcPr>
          <w:p w14:paraId="58C1DBA9" w14:textId="268F0A3E" w:rsidR="00A17136" w:rsidRPr="002B569F" w:rsidDel="00AC7859" w:rsidRDefault="00A17136">
            <w:pPr>
              <w:rPr>
                <w:del w:id="5985" w:author="Steff Guzmán" w:date="2023-03-13T19:56:00Z"/>
                <w:rFonts w:cs="Times New Roman"/>
                <w:szCs w:val="24"/>
              </w:rPr>
            </w:pPr>
          </w:p>
        </w:tc>
        <w:tc>
          <w:tcPr>
            <w:tcW w:w="652" w:type="dxa"/>
          </w:tcPr>
          <w:p w14:paraId="2014D5B6" w14:textId="5888A17F" w:rsidR="00A17136" w:rsidRPr="002B569F" w:rsidDel="00AC7859" w:rsidRDefault="00A17136">
            <w:pPr>
              <w:rPr>
                <w:del w:id="5986" w:author="Steff Guzmán" w:date="2023-03-13T19:56:00Z"/>
                <w:rFonts w:cs="Times New Roman"/>
                <w:szCs w:val="24"/>
              </w:rPr>
            </w:pPr>
          </w:p>
        </w:tc>
        <w:tc>
          <w:tcPr>
            <w:tcW w:w="652" w:type="dxa"/>
          </w:tcPr>
          <w:p w14:paraId="5A576F7F" w14:textId="0CA86F17" w:rsidR="00A17136" w:rsidRPr="002B569F" w:rsidDel="00AC7859" w:rsidRDefault="00A17136">
            <w:pPr>
              <w:rPr>
                <w:del w:id="5987" w:author="Steff Guzmán" w:date="2023-03-13T19:56:00Z"/>
                <w:rFonts w:cs="Times New Roman"/>
                <w:szCs w:val="24"/>
              </w:rPr>
            </w:pPr>
          </w:p>
        </w:tc>
        <w:tc>
          <w:tcPr>
            <w:tcW w:w="652" w:type="dxa"/>
          </w:tcPr>
          <w:p w14:paraId="675D46CE" w14:textId="34BA72B0" w:rsidR="00A17136" w:rsidRPr="002B569F" w:rsidDel="00AC7859" w:rsidRDefault="00A17136">
            <w:pPr>
              <w:rPr>
                <w:del w:id="5988" w:author="Steff Guzmán" w:date="2023-03-13T19:56:00Z"/>
                <w:rFonts w:cs="Times New Roman"/>
                <w:szCs w:val="24"/>
              </w:rPr>
            </w:pPr>
          </w:p>
        </w:tc>
        <w:tc>
          <w:tcPr>
            <w:tcW w:w="652" w:type="dxa"/>
          </w:tcPr>
          <w:p w14:paraId="00724DB8" w14:textId="6FCE9FA7" w:rsidR="00A17136" w:rsidRPr="002B569F" w:rsidDel="00AC7859" w:rsidRDefault="00A17136">
            <w:pPr>
              <w:rPr>
                <w:del w:id="5989" w:author="Steff Guzmán" w:date="2023-03-13T19:56:00Z"/>
                <w:rFonts w:cs="Times New Roman"/>
                <w:szCs w:val="24"/>
              </w:rPr>
            </w:pPr>
          </w:p>
        </w:tc>
        <w:tc>
          <w:tcPr>
            <w:tcW w:w="548" w:type="dxa"/>
          </w:tcPr>
          <w:p w14:paraId="3C1C2924" w14:textId="64CFC213" w:rsidR="00A17136" w:rsidRPr="002B569F" w:rsidDel="00AC7859" w:rsidRDefault="00A17136">
            <w:pPr>
              <w:rPr>
                <w:del w:id="5990" w:author="Steff Guzmán" w:date="2023-03-13T19:56:00Z"/>
                <w:rFonts w:cs="Times New Roman"/>
                <w:szCs w:val="24"/>
              </w:rPr>
            </w:pPr>
          </w:p>
        </w:tc>
      </w:tr>
      <w:tr w:rsidR="002B569F" w:rsidRPr="002B569F" w:rsidDel="00AC7859" w14:paraId="24BC7A5B" w14:textId="77777777" w:rsidTr="005A4444">
        <w:trPr>
          <w:del w:id="5991" w:author="Steff Guzmán" w:date="2023-03-13T19:56:00Z"/>
        </w:trPr>
        <w:tc>
          <w:tcPr>
            <w:tcW w:w="1129" w:type="dxa"/>
          </w:tcPr>
          <w:p w14:paraId="39856A16" w14:textId="120539C3"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992" w:author="Steff Guzmán" w:date="2023-03-13T19:56:00Z"/>
                <w:rFonts w:cs="Times New Roman"/>
                <w:color w:val="auto"/>
                <w:szCs w:val="24"/>
              </w:rPr>
            </w:pPr>
            <w:del w:id="5993" w:author="Steff Guzmán" w:date="2023-03-13T19:56:00Z">
              <w:r w:rsidRPr="002B569F" w:rsidDel="00AC7859">
                <w:rPr>
                  <w:rFonts w:cs="Times New Roman"/>
                  <w:color w:val="auto"/>
                  <w:szCs w:val="24"/>
                </w:rPr>
                <w:delText>Act. #18</w:delText>
              </w:r>
            </w:del>
          </w:p>
        </w:tc>
        <w:tc>
          <w:tcPr>
            <w:tcW w:w="993" w:type="dxa"/>
          </w:tcPr>
          <w:p w14:paraId="4E439865" w14:textId="6D85A89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94" w:author="Steff Guzmán" w:date="2023-03-13T19:56:00Z"/>
                <w:rFonts w:cs="Times New Roman"/>
                <w:szCs w:val="24"/>
              </w:rPr>
            </w:pPr>
          </w:p>
        </w:tc>
        <w:tc>
          <w:tcPr>
            <w:tcW w:w="708" w:type="dxa"/>
          </w:tcPr>
          <w:p w14:paraId="123A42B2" w14:textId="3BA1458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95" w:author="Steff Guzmán" w:date="2023-03-13T19:56:00Z"/>
                <w:rFonts w:cs="Times New Roman"/>
                <w:szCs w:val="24"/>
              </w:rPr>
            </w:pPr>
          </w:p>
        </w:tc>
        <w:tc>
          <w:tcPr>
            <w:tcW w:w="709" w:type="dxa"/>
          </w:tcPr>
          <w:p w14:paraId="601D5EA2" w14:textId="34F621F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96" w:author="Steff Guzmán" w:date="2023-03-13T19:56:00Z"/>
                <w:rFonts w:cs="Times New Roman"/>
                <w:szCs w:val="24"/>
              </w:rPr>
            </w:pPr>
          </w:p>
        </w:tc>
        <w:tc>
          <w:tcPr>
            <w:tcW w:w="709" w:type="dxa"/>
          </w:tcPr>
          <w:p w14:paraId="61C460FD" w14:textId="6180EDB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97" w:author="Steff Guzmán" w:date="2023-03-13T19:56:00Z"/>
                <w:rFonts w:cs="Times New Roman"/>
                <w:szCs w:val="24"/>
              </w:rPr>
            </w:pPr>
          </w:p>
        </w:tc>
        <w:tc>
          <w:tcPr>
            <w:tcW w:w="709" w:type="dxa"/>
          </w:tcPr>
          <w:p w14:paraId="45C9B894" w14:textId="2A2C9D8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98" w:author="Steff Guzmán" w:date="2023-03-13T19:56:00Z"/>
                <w:rFonts w:cs="Times New Roman"/>
                <w:szCs w:val="24"/>
              </w:rPr>
            </w:pPr>
          </w:p>
        </w:tc>
        <w:tc>
          <w:tcPr>
            <w:tcW w:w="708" w:type="dxa"/>
          </w:tcPr>
          <w:p w14:paraId="66BAEA78" w14:textId="0CA3732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99" w:author="Steff Guzmán" w:date="2023-03-13T19:56:00Z"/>
                <w:rFonts w:cs="Times New Roman"/>
                <w:szCs w:val="24"/>
              </w:rPr>
            </w:pPr>
          </w:p>
        </w:tc>
        <w:tc>
          <w:tcPr>
            <w:tcW w:w="754" w:type="dxa"/>
          </w:tcPr>
          <w:p w14:paraId="2BC1DC3B" w14:textId="75843F8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00" w:author="Steff Guzmán" w:date="2023-03-13T19:56:00Z"/>
                <w:rFonts w:cs="Times New Roman"/>
                <w:szCs w:val="24"/>
              </w:rPr>
            </w:pPr>
          </w:p>
        </w:tc>
        <w:tc>
          <w:tcPr>
            <w:tcW w:w="652" w:type="dxa"/>
          </w:tcPr>
          <w:p w14:paraId="472A86B8" w14:textId="6D85307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01" w:author="Steff Guzmán" w:date="2023-03-13T19:56:00Z"/>
                <w:rFonts w:cs="Times New Roman"/>
                <w:szCs w:val="24"/>
              </w:rPr>
            </w:pPr>
          </w:p>
        </w:tc>
        <w:tc>
          <w:tcPr>
            <w:tcW w:w="652" w:type="dxa"/>
          </w:tcPr>
          <w:p w14:paraId="457F1F07" w14:textId="29A2631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02" w:author="Steff Guzmán" w:date="2023-03-13T19:56:00Z"/>
                <w:rFonts w:cs="Times New Roman"/>
                <w:szCs w:val="24"/>
              </w:rPr>
            </w:pPr>
          </w:p>
        </w:tc>
        <w:tc>
          <w:tcPr>
            <w:tcW w:w="655" w:type="dxa"/>
            <w:shd w:val="clear" w:color="auto" w:fill="C5E0B3" w:themeFill="accent6" w:themeFillTint="66"/>
          </w:tcPr>
          <w:p w14:paraId="38D635BF" w14:textId="1F0BAB1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03" w:author="Steff Guzmán" w:date="2023-03-13T19:56:00Z"/>
                <w:rFonts w:cs="Times New Roman"/>
                <w:szCs w:val="24"/>
              </w:rPr>
            </w:pPr>
            <w:del w:id="6004" w:author="Steff Guzmán" w:date="2023-03-13T19:56:00Z">
              <w:r w:rsidRPr="002B569F" w:rsidDel="00AC7859">
                <w:rPr>
                  <w:rFonts w:cs="Times New Roman"/>
                  <w:szCs w:val="24"/>
                </w:rPr>
                <w:delText>X</w:delText>
              </w:r>
            </w:del>
          </w:p>
        </w:tc>
        <w:tc>
          <w:tcPr>
            <w:tcW w:w="652" w:type="dxa"/>
            <w:shd w:val="clear" w:color="auto" w:fill="C5E0B3" w:themeFill="accent6" w:themeFillTint="66"/>
          </w:tcPr>
          <w:p w14:paraId="0CD8B0F0" w14:textId="03A0F22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05" w:author="Steff Guzmán" w:date="2023-03-13T19:56:00Z"/>
                <w:rFonts w:cs="Times New Roman"/>
                <w:szCs w:val="24"/>
              </w:rPr>
            </w:pPr>
            <w:del w:id="6006" w:author="Steff Guzmán" w:date="2023-03-13T19:56:00Z">
              <w:r w:rsidRPr="002B569F" w:rsidDel="00AC7859">
                <w:rPr>
                  <w:rFonts w:cs="Times New Roman"/>
                  <w:szCs w:val="24"/>
                </w:rPr>
                <w:delText>X</w:delText>
              </w:r>
            </w:del>
          </w:p>
        </w:tc>
        <w:tc>
          <w:tcPr>
            <w:tcW w:w="652" w:type="dxa"/>
          </w:tcPr>
          <w:p w14:paraId="7008A4C7" w14:textId="5075DF7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07" w:author="Steff Guzmán" w:date="2023-03-13T19:56:00Z"/>
                <w:rFonts w:cs="Times New Roman"/>
                <w:szCs w:val="24"/>
              </w:rPr>
            </w:pPr>
          </w:p>
        </w:tc>
        <w:tc>
          <w:tcPr>
            <w:tcW w:w="652" w:type="dxa"/>
          </w:tcPr>
          <w:p w14:paraId="16A64BF9" w14:textId="550B8FC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08" w:author="Steff Guzmán" w:date="2023-03-13T19:56:00Z"/>
                <w:rFonts w:cs="Times New Roman"/>
                <w:szCs w:val="24"/>
              </w:rPr>
            </w:pPr>
          </w:p>
        </w:tc>
        <w:tc>
          <w:tcPr>
            <w:tcW w:w="652" w:type="dxa"/>
          </w:tcPr>
          <w:p w14:paraId="04BD55AB" w14:textId="3797CF8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09" w:author="Steff Guzmán" w:date="2023-03-13T19:56:00Z"/>
                <w:rFonts w:cs="Times New Roman"/>
                <w:szCs w:val="24"/>
              </w:rPr>
            </w:pPr>
          </w:p>
        </w:tc>
        <w:tc>
          <w:tcPr>
            <w:tcW w:w="652" w:type="dxa"/>
          </w:tcPr>
          <w:p w14:paraId="6E8C3C29" w14:textId="5601997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0" w:author="Steff Guzmán" w:date="2023-03-13T19:56:00Z"/>
                <w:rFonts w:cs="Times New Roman"/>
                <w:szCs w:val="24"/>
              </w:rPr>
            </w:pPr>
          </w:p>
        </w:tc>
        <w:tc>
          <w:tcPr>
            <w:tcW w:w="548" w:type="dxa"/>
          </w:tcPr>
          <w:p w14:paraId="14ECF632" w14:textId="1669CDF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1" w:author="Steff Guzmán" w:date="2023-03-13T19:56:00Z"/>
                <w:rFonts w:cs="Times New Roman"/>
                <w:szCs w:val="24"/>
              </w:rPr>
            </w:pPr>
          </w:p>
        </w:tc>
      </w:tr>
      <w:tr w:rsidR="002B569F" w:rsidRPr="002B569F" w:rsidDel="00AC7859" w14:paraId="6DAECD06" w14:textId="77777777" w:rsidTr="005A4444">
        <w:trPr>
          <w:del w:id="6012" w:author="Steff Guzmán" w:date="2023-03-13T19:56:00Z"/>
        </w:trPr>
        <w:tc>
          <w:tcPr>
            <w:tcW w:w="1129" w:type="dxa"/>
          </w:tcPr>
          <w:p w14:paraId="5B3B4EF0" w14:textId="2AC0151E"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6013" w:author="Steff Guzmán" w:date="2023-03-13T19:56:00Z"/>
                <w:rFonts w:cs="Times New Roman"/>
                <w:color w:val="auto"/>
                <w:szCs w:val="24"/>
              </w:rPr>
            </w:pPr>
            <w:del w:id="6014" w:author="Steff Guzmán" w:date="2023-03-13T19:56:00Z">
              <w:r w:rsidRPr="002B569F" w:rsidDel="00AC7859">
                <w:rPr>
                  <w:rFonts w:cs="Times New Roman"/>
                  <w:color w:val="auto"/>
                  <w:szCs w:val="24"/>
                </w:rPr>
                <w:delText>Act. #19</w:delText>
              </w:r>
            </w:del>
          </w:p>
        </w:tc>
        <w:tc>
          <w:tcPr>
            <w:tcW w:w="993" w:type="dxa"/>
          </w:tcPr>
          <w:p w14:paraId="0D5030C5" w14:textId="25F6F638" w:rsidR="00A17136" w:rsidRPr="002B569F" w:rsidDel="00AC7859" w:rsidRDefault="00A17136">
            <w:pPr>
              <w:rPr>
                <w:del w:id="6015" w:author="Steff Guzmán" w:date="2023-03-13T19:56:00Z"/>
                <w:rFonts w:cs="Times New Roman"/>
                <w:szCs w:val="24"/>
              </w:rPr>
            </w:pPr>
          </w:p>
        </w:tc>
        <w:tc>
          <w:tcPr>
            <w:tcW w:w="708" w:type="dxa"/>
          </w:tcPr>
          <w:p w14:paraId="586BB867" w14:textId="0E507F6A" w:rsidR="00A17136" w:rsidRPr="002B569F" w:rsidDel="00AC7859" w:rsidRDefault="00A17136">
            <w:pPr>
              <w:rPr>
                <w:del w:id="6016" w:author="Steff Guzmán" w:date="2023-03-13T19:56:00Z"/>
                <w:rFonts w:cs="Times New Roman"/>
                <w:szCs w:val="24"/>
              </w:rPr>
            </w:pPr>
          </w:p>
        </w:tc>
        <w:tc>
          <w:tcPr>
            <w:tcW w:w="709" w:type="dxa"/>
          </w:tcPr>
          <w:p w14:paraId="378E2228" w14:textId="4134BA68" w:rsidR="00A17136" w:rsidRPr="002B569F" w:rsidDel="00AC7859" w:rsidRDefault="00A17136">
            <w:pPr>
              <w:rPr>
                <w:del w:id="6017" w:author="Steff Guzmán" w:date="2023-03-13T19:56:00Z"/>
                <w:rFonts w:cs="Times New Roman"/>
                <w:szCs w:val="24"/>
              </w:rPr>
            </w:pPr>
          </w:p>
        </w:tc>
        <w:tc>
          <w:tcPr>
            <w:tcW w:w="709" w:type="dxa"/>
          </w:tcPr>
          <w:p w14:paraId="62C13118" w14:textId="1EE00AC4" w:rsidR="00A17136" w:rsidRPr="002B569F" w:rsidDel="00AC7859" w:rsidRDefault="00A17136">
            <w:pPr>
              <w:rPr>
                <w:del w:id="6018" w:author="Steff Guzmán" w:date="2023-03-13T19:56:00Z"/>
                <w:rFonts w:cs="Times New Roman"/>
                <w:szCs w:val="24"/>
              </w:rPr>
            </w:pPr>
          </w:p>
        </w:tc>
        <w:tc>
          <w:tcPr>
            <w:tcW w:w="709" w:type="dxa"/>
          </w:tcPr>
          <w:p w14:paraId="28855A62" w14:textId="1409B2A9" w:rsidR="00A17136" w:rsidRPr="002B569F" w:rsidDel="00AC7859" w:rsidRDefault="00A17136">
            <w:pPr>
              <w:rPr>
                <w:del w:id="6019" w:author="Steff Guzmán" w:date="2023-03-13T19:56:00Z"/>
                <w:rFonts w:cs="Times New Roman"/>
                <w:szCs w:val="24"/>
              </w:rPr>
            </w:pPr>
          </w:p>
        </w:tc>
        <w:tc>
          <w:tcPr>
            <w:tcW w:w="708" w:type="dxa"/>
          </w:tcPr>
          <w:p w14:paraId="1EE93453" w14:textId="5317AC60" w:rsidR="00A17136" w:rsidRPr="002B569F" w:rsidDel="00AC7859" w:rsidRDefault="00A17136">
            <w:pPr>
              <w:rPr>
                <w:del w:id="6020" w:author="Steff Guzmán" w:date="2023-03-13T19:56:00Z"/>
                <w:rFonts w:cs="Times New Roman"/>
                <w:szCs w:val="24"/>
              </w:rPr>
            </w:pPr>
          </w:p>
        </w:tc>
        <w:tc>
          <w:tcPr>
            <w:tcW w:w="754" w:type="dxa"/>
          </w:tcPr>
          <w:p w14:paraId="73891C01" w14:textId="4E3CB471" w:rsidR="00A17136" w:rsidRPr="002B569F" w:rsidDel="00AC7859" w:rsidRDefault="00A17136">
            <w:pPr>
              <w:rPr>
                <w:del w:id="6021" w:author="Steff Guzmán" w:date="2023-03-13T19:56:00Z"/>
                <w:rFonts w:cs="Times New Roman"/>
                <w:szCs w:val="24"/>
              </w:rPr>
            </w:pPr>
          </w:p>
        </w:tc>
        <w:tc>
          <w:tcPr>
            <w:tcW w:w="652" w:type="dxa"/>
          </w:tcPr>
          <w:p w14:paraId="6E0459FB" w14:textId="09E33D87" w:rsidR="00A17136" w:rsidRPr="002B569F" w:rsidDel="00AC7859" w:rsidRDefault="00A17136">
            <w:pPr>
              <w:rPr>
                <w:del w:id="6022" w:author="Steff Guzmán" w:date="2023-03-13T19:56:00Z"/>
                <w:rFonts w:cs="Times New Roman"/>
                <w:szCs w:val="24"/>
              </w:rPr>
            </w:pPr>
          </w:p>
        </w:tc>
        <w:tc>
          <w:tcPr>
            <w:tcW w:w="652" w:type="dxa"/>
          </w:tcPr>
          <w:p w14:paraId="37FCE9B2" w14:textId="6DBC1BCA" w:rsidR="00A17136" w:rsidRPr="002B569F" w:rsidDel="00AC7859" w:rsidRDefault="00A17136">
            <w:pPr>
              <w:rPr>
                <w:del w:id="6023" w:author="Steff Guzmán" w:date="2023-03-13T19:56:00Z"/>
                <w:rFonts w:cs="Times New Roman"/>
                <w:szCs w:val="24"/>
              </w:rPr>
            </w:pPr>
          </w:p>
        </w:tc>
        <w:tc>
          <w:tcPr>
            <w:tcW w:w="655" w:type="dxa"/>
          </w:tcPr>
          <w:p w14:paraId="7C9E20B6" w14:textId="6482F39D" w:rsidR="00A17136" w:rsidRPr="002B569F" w:rsidDel="00AC7859" w:rsidRDefault="00A17136">
            <w:pPr>
              <w:rPr>
                <w:del w:id="6024" w:author="Steff Guzmán" w:date="2023-03-13T19:56:00Z"/>
                <w:rFonts w:cs="Times New Roman"/>
                <w:szCs w:val="24"/>
              </w:rPr>
            </w:pPr>
          </w:p>
        </w:tc>
        <w:tc>
          <w:tcPr>
            <w:tcW w:w="652" w:type="dxa"/>
            <w:shd w:val="clear" w:color="auto" w:fill="C5E0B3" w:themeFill="accent6" w:themeFillTint="66"/>
          </w:tcPr>
          <w:p w14:paraId="5959D828" w14:textId="47D954A0" w:rsidR="00A17136" w:rsidRPr="002B569F" w:rsidDel="00AC7859" w:rsidRDefault="00A17136">
            <w:pPr>
              <w:rPr>
                <w:del w:id="6025" w:author="Steff Guzmán" w:date="2023-03-13T19:56:00Z"/>
                <w:rFonts w:cs="Times New Roman"/>
                <w:szCs w:val="24"/>
              </w:rPr>
            </w:pPr>
            <w:del w:id="6026" w:author="Steff Guzmán" w:date="2023-03-13T19:56:00Z">
              <w:r w:rsidRPr="002B569F" w:rsidDel="00AC7859">
                <w:rPr>
                  <w:rFonts w:cs="Times New Roman"/>
                  <w:szCs w:val="24"/>
                </w:rPr>
                <w:delText>X</w:delText>
              </w:r>
            </w:del>
          </w:p>
        </w:tc>
        <w:tc>
          <w:tcPr>
            <w:tcW w:w="652" w:type="dxa"/>
            <w:shd w:val="clear" w:color="auto" w:fill="C5E0B3" w:themeFill="accent6" w:themeFillTint="66"/>
          </w:tcPr>
          <w:p w14:paraId="66C6620D" w14:textId="793A9D00" w:rsidR="00A17136" w:rsidRPr="002B569F" w:rsidDel="00AC7859" w:rsidRDefault="00A17136">
            <w:pPr>
              <w:rPr>
                <w:del w:id="6027" w:author="Steff Guzmán" w:date="2023-03-13T19:56:00Z"/>
                <w:rFonts w:cs="Times New Roman"/>
                <w:szCs w:val="24"/>
              </w:rPr>
            </w:pPr>
            <w:del w:id="6028" w:author="Steff Guzmán" w:date="2023-03-13T19:56:00Z">
              <w:r w:rsidRPr="002B569F" w:rsidDel="00AC7859">
                <w:rPr>
                  <w:rFonts w:cs="Times New Roman"/>
                  <w:szCs w:val="24"/>
                </w:rPr>
                <w:delText>X</w:delText>
              </w:r>
            </w:del>
          </w:p>
        </w:tc>
        <w:tc>
          <w:tcPr>
            <w:tcW w:w="652" w:type="dxa"/>
            <w:shd w:val="clear" w:color="auto" w:fill="C5E0B3" w:themeFill="accent6" w:themeFillTint="66"/>
          </w:tcPr>
          <w:p w14:paraId="63AC7FA9" w14:textId="7403E9E9" w:rsidR="00A17136" w:rsidRPr="002B569F" w:rsidDel="00AC7859" w:rsidRDefault="00A17136">
            <w:pPr>
              <w:rPr>
                <w:del w:id="6029" w:author="Steff Guzmán" w:date="2023-03-13T19:56:00Z"/>
                <w:rFonts w:cs="Times New Roman"/>
                <w:szCs w:val="24"/>
              </w:rPr>
            </w:pPr>
            <w:del w:id="6030" w:author="Steff Guzmán" w:date="2023-03-13T19:56:00Z">
              <w:r w:rsidRPr="002B569F" w:rsidDel="00AC7859">
                <w:rPr>
                  <w:rFonts w:cs="Times New Roman"/>
                  <w:szCs w:val="24"/>
                </w:rPr>
                <w:delText>X</w:delText>
              </w:r>
            </w:del>
          </w:p>
        </w:tc>
        <w:tc>
          <w:tcPr>
            <w:tcW w:w="652" w:type="dxa"/>
          </w:tcPr>
          <w:p w14:paraId="6BAA68A8" w14:textId="55319192" w:rsidR="00A17136" w:rsidRPr="002B569F" w:rsidDel="00AC7859" w:rsidRDefault="00A17136">
            <w:pPr>
              <w:rPr>
                <w:del w:id="6031" w:author="Steff Guzmán" w:date="2023-03-13T19:56:00Z"/>
                <w:rFonts w:cs="Times New Roman"/>
                <w:szCs w:val="24"/>
              </w:rPr>
            </w:pPr>
          </w:p>
        </w:tc>
        <w:tc>
          <w:tcPr>
            <w:tcW w:w="652" w:type="dxa"/>
          </w:tcPr>
          <w:p w14:paraId="037DF550" w14:textId="69AA66AD" w:rsidR="00A17136" w:rsidRPr="002B569F" w:rsidDel="00AC7859" w:rsidRDefault="00A17136">
            <w:pPr>
              <w:rPr>
                <w:del w:id="6032" w:author="Steff Guzmán" w:date="2023-03-13T19:56:00Z"/>
                <w:rFonts w:cs="Times New Roman"/>
                <w:szCs w:val="24"/>
              </w:rPr>
            </w:pPr>
          </w:p>
        </w:tc>
        <w:tc>
          <w:tcPr>
            <w:tcW w:w="548" w:type="dxa"/>
          </w:tcPr>
          <w:p w14:paraId="1238B058" w14:textId="4931F67B" w:rsidR="00A17136" w:rsidRPr="002B569F" w:rsidDel="00AC7859" w:rsidRDefault="00A17136">
            <w:pPr>
              <w:rPr>
                <w:del w:id="6033" w:author="Steff Guzmán" w:date="2023-03-13T19:56:00Z"/>
                <w:rFonts w:cs="Times New Roman"/>
                <w:szCs w:val="24"/>
              </w:rPr>
            </w:pPr>
          </w:p>
        </w:tc>
      </w:tr>
      <w:tr w:rsidR="002B569F" w:rsidRPr="002B569F" w:rsidDel="00AC7859" w14:paraId="65FC4275" w14:textId="77777777" w:rsidTr="005A4444">
        <w:trPr>
          <w:del w:id="6034" w:author="Steff Guzmán" w:date="2023-03-13T19:56:00Z"/>
        </w:trPr>
        <w:tc>
          <w:tcPr>
            <w:tcW w:w="1129" w:type="dxa"/>
          </w:tcPr>
          <w:p w14:paraId="42FA35FA" w14:textId="0ED12E7D"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035" w:author="Steff Guzmán" w:date="2023-03-13T19:56:00Z"/>
                <w:rFonts w:cs="Times New Roman"/>
                <w:color w:val="auto"/>
                <w:szCs w:val="24"/>
              </w:rPr>
            </w:pPr>
            <w:del w:id="6036" w:author="Steff Guzmán" w:date="2023-03-13T19:56:00Z">
              <w:r w:rsidRPr="002B569F" w:rsidDel="00AC7859">
                <w:rPr>
                  <w:rFonts w:cs="Times New Roman"/>
                  <w:color w:val="auto"/>
                  <w:szCs w:val="24"/>
                </w:rPr>
                <w:delText>Act. #20</w:delText>
              </w:r>
            </w:del>
          </w:p>
        </w:tc>
        <w:tc>
          <w:tcPr>
            <w:tcW w:w="993" w:type="dxa"/>
          </w:tcPr>
          <w:p w14:paraId="13F5800E" w14:textId="09F12DE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37" w:author="Steff Guzmán" w:date="2023-03-13T19:56:00Z"/>
                <w:rFonts w:cs="Times New Roman"/>
                <w:szCs w:val="24"/>
              </w:rPr>
            </w:pPr>
          </w:p>
        </w:tc>
        <w:tc>
          <w:tcPr>
            <w:tcW w:w="708" w:type="dxa"/>
          </w:tcPr>
          <w:p w14:paraId="4C3E5075" w14:textId="0479DA9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38" w:author="Steff Guzmán" w:date="2023-03-13T19:56:00Z"/>
                <w:rFonts w:cs="Times New Roman"/>
                <w:szCs w:val="24"/>
              </w:rPr>
            </w:pPr>
          </w:p>
        </w:tc>
        <w:tc>
          <w:tcPr>
            <w:tcW w:w="709" w:type="dxa"/>
          </w:tcPr>
          <w:p w14:paraId="0DA17B43" w14:textId="51C4BCF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39" w:author="Steff Guzmán" w:date="2023-03-13T19:56:00Z"/>
                <w:rFonts w:cs="Times New Roman"/>
                <w:szCs w:val="24"/>
              </w:rPr>
            </w:pPr>
          </w:p>
        </w:tc>
        <w:tc>
          <w:tcPr>
            <w:tcW w:w="709" w:type="dxa"/>
          </w:tcPr>
          <w:p w14:paraId="07027C41" w14:textId="0392E45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40" w:author="Steff Guzmán" w:date="2023-03-13T19:56:00Z"/>
                <w:rFonts w:cs="Times New Roman"/>
                <w:szCs w:val="24"/>
              </w:rPr>
            </w:pPr>
          </w:p>
        </w:tc>
        <w:tc>
          <w:tcPr>
            <w:tcW w:w="709" w:type="dxa"/>
          </w:tcPr>
          <w:p w14:paraId="056584F6" w14:textId="354FB54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41" w:author="Steff Guzmán" w:date="2023-03-13T19:56:00Z"/>
                <w:rFonts w:cs="Times New Roman"/>
                <w:szCs w:val="24"/>
              </w:rPr>
            </w:pPr>
          </w:p>
        </w:tc>
        <w:tc>
          <w:tcPr>
            <w:tcW w:w="708" w:type="dxa"/>
          </w:tcPr>
          <w:p w14:paraId="22AA7F73" w14:textId="4DEB2BE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42" w:author="Steff Guzmán" w:date="2023-03-13T19:56:00Z"/>
                <w:rFonts w:cs="Times New Roman"/>
                <w:szCs w:val="24"/>
              </w:rPr>
            </w:pPr>
          </w:p>
        </w:tc>
        <w:tc>
          <w:tcPr>
            <w:tcW w:w="754" w:type="dxa"/>
          </w:tcPr>
          <w:p w14:paraId="01E82D75" w14:textId="520124F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43" w:author="Steff Guzmán" w:date="2023-03-13T19:56:00Z"/>
                <w:rFonts w:cs="Times New Roman"/>
                <w:szCs w:val="24"/>
              </w:rPr>
            </w:pPr>
          </w:p>
        </w:tc>
        <w:tc>
          <w:tcPr>
            <w:tcW w:w="652" w:type="dxa"/>
          </w:tcPr>
          <w:p w14:paraId="43248A57" w14:textId="10F34FC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44" w:author="Steff Guzmán" w:date="2023-03-13T19:56:00Z"/>
                <w:rFonts w:cs="Times New Roman"/>
                <w:szCs w:val="24"/>
              </w:rPr>
            </w:pPr>
          </w:p>
        </w:tc>
        <w:tc>
          <w:tcPr>
            <w:tcW w:w="652" w:type="dxa"/>
          </w:tcPr>
          <w:p w14:paraId="6BDC0538" w14:textId="614936E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45" w:author="Steff Guzmán" w:date="2023-03-13T19:56:00Z"/>
                <w:rFonts w:cs="Times New Roman"/>
                <w:szCs w:val="24"/>
              </w:rPr>
            </w:pPr>
          </w:p>
        </w:tc>
        <w:tc>
          <w:tcPr>
            <w:tcW w:w="655" w:type="dxa"/>
          </w:tcPr>
          <w:p w14:paraId="72C12F79" w14:textId="50CCF89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46" w:author="Steff Guzmán" w:date="2023-03-13T19:56:00Z"/>
                <w:rFonts w:cs="Times New Roman"/>
                <w:szCs w:val="24"/>
              </w:rPr>
            </w:pPr>
          </w:p>
        </w:tc>
        <w:tc>
          <w:tcPr>
            <w:tcW w:w="652" w:type="dxa"/>
          </w:tcPr>
          <w:p w14:paraId="78473827" w14:textId="62689DA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47" w:author="Steff Guzmán" w:date="2023-03-13T19:56:00Z"/>
                <w:rFonts w:cs="Times New Roman"/>
                <w:szCs w:val="24"/>
              </w:rPr>
            </w:pPr>
          </w:p>
        </w:tc>
        <w:tc>
          <w:tcPr>
            <w:tcW w:w="652" w:type="dxa"/>
          </w:tcPr>
          <w:p w14:paraId="5F423277" w14:textId="6275EF3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48" w:author="Steff Guzmán" w:date="2023-03-13T19:56:00Z"/>
                <w:rFonts w:cs="Times New Roman"/>
                <w:szCs w:val="24"/>
              </w:rPr>
            </w:pPr>
          </w:p>
        </w:tc>
        <w:tc>
          <w:tcPr>
            <w:tcW w:w="652" w:type="dxa"/>
            <w:shd w:val="clear" w:color="auto" w:fill="2F5496" w:themeFill="accent1" w:themeFillShade="BF"/>
          </w:tcPr>
          <w:p w14:paraId="0996FAA4" w14:textId="5CC5B20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49" w:author="Steff Guzmán" w:date="2023-03-13T19:56:00Z"/>
                <w:rFonts w:cs="Times New Roman"/>
                <w:szCs w:val="24"/>
              </w:rPr>
            </w:pPr>
            <w:del w:id="6050" w:author="Steff Guzmán" w:date="2023-03-13T19:56:00Z">
              <w:r w:rsidRPr="002B569F" w:rsidDel="00AC7859">
                <w:rPr>
                  <w:rFonts w:cs="Times New Roman"/>
                  <w:szCs w:val="24"/>
                </w:rPr>
                <w:delText>X</w:delText>
              </w:r>
            </w:del>
          </w:p>
        </w:tc>
        <w:tc>
          <w:tcPr>
            <w:tcW w:w="652" w:type="dxa"/>
          </w:tcPr>
          <w:p w14:paraId="001A1F47" w14:textId="274BAF6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51" w:author="Steff Guzmán" w:date="2023-03-13T19:56:00Z"/>
                <w:rFonts w:cs="Times New Roman"/>
                <w:szCs w:val="24"/>
              </w:rPr>
            </w:pPr>
          </w:p>
        </w:tc>
        <w:tc>
          <w:tcPr>
            <w:tcW w:w="652" w:type="dxa"/>
          </w:tcPr>
          <w:p w14:paraId="052E9507" w14:textId="1D94DBB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52" w:author="Steff Guzmán" w:date="2023-03-13T19:56:00Z"/>
                <w:rFonts w:cs="Times New Roman"/>
                <w:szCs w:val="24"/>
              </w:rPr>
            </w:pPr>
          </w:p>
        </w:tc>
        <w:tc>
          <w:tcPr>
            <w:tcW w:w="548" w:type="dxa"/>
          </w:tcPr>
          <w:p w14:paraId="6717E3CA" w14:textId="72BE828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53" w:author="Steff Guzmán" w:date="2023-03-13T19:56:00Z"/>
                <w:rFonts w:cs="Times New Roman"/>
                <w:szCs w:val="24"/>
              </w:rPr>
            </w:pPr>
          </w:p>
        </w:tc>
      </w:tr>
      <w:tr w:rsidR="002B569F" w:rsidRPr="002B569F" w:rsidDel="00AC7859" w14:paraId="198E7645" w14:textId="77777777" w:rsidTr="005A4444">
        <w:trPr>
          <w:del w:id="6054" w:author="Steff Guzmán" w:date="2023-03-13T19:56:00Z"/>
        </w:trPr>
        <w:tc>
          <w:tcPr>
            <w:tcW w:w="1129" w:type="dxa"/>
          </w:tcPr>
          <w:p w14:paraId="56C495FB" w14:textId="565A8ABD"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6055" w:author="Steff Guzmán" w:date="2023-03-13T19:56:00Z"/>
                <w:rFonts w:cs="Times New Roman"/>
                <w:color w:val="auto"/>
                <w:szCs w:val="24"/>
              </w:rPr>
            </w:pPr>
            <w:del w:id="6056" w:author="Steff Guzmán" w:date="2023-03-13T19:56:00Z">
              <w:r w:rsidRPr="002B569F" w:rsidDel="00AC7859">
                <w:rPr>
                  <w:rFonts w:cs="Times New Roman"/>
                  <w:color w:val="auto"/>
                  <w:szCs w:val="24"/>
                </w:rPr>
                <w:delText>Act. #21</w:delText>
              </w:r>
            </w:del>
          </w:p>
        </w:tc>
        <w:tc>
          <w:tcPr>
            <w:tcW w:w="993" w:type="dxa"/>
          </w:tcPr>
          <w:p w14:paraId="4EBA994C" w14:textId="6A89558A" w:rsidR="00A17136" w:rsidRPr="002B569F" w:rsidDel="00AC7859" w:rsidRDefault="00A17136">
            <w:pPr>
              <w:rPr>
                <w:del w:id="6057" w:author="Steff Guzmán" w:date="2023-03-13T19:56:00Z"/>
                <w:rFonts w:cs="Times New Roman"/>
                <w:szCs w:val="24"/>
              </w:rPr>
            </w:pPr>
          </w:p>
        </w:tc>
        <w:tc>
          <w:tcPr>
            <w:tcW w:w="708" w:type="dxa"/>
          </w:tcPr>
          <w:p w14:paraId="6797CDA7" w14:textId="31A38A04" w:rsidR="00A17136" w:rsidRPr="002B569F" w:rsidDel="00AC7859" w:rsidRDefault="00A17136">
            <w:pPr>
              <w:rPr>
                <w:del w:id="6058" w:author="Steff Guzmán" w:date="2023-03-13T19:56:00Z"/>
                <w:rFonts w:cs="Times New Roman"/>
                <w:szCs w:val="24"/>
              </w:rPr>
            </w:pPr>
          </w:p>
        </w:tc>
        <w:tc>
          <w:tcPr>
            <w:tcW w:w="709" w:type="dxa"/>
          </w:tcPr>
          <w:p w14:paraId="45B95FBA" w14:textId="69F29118" w:rsidR="00A17136" w:rsidRPr="002B569F" w:rsidDel="00AC7859" w:rsidRDefault="00A17136">
            <w:pPr>
              <w:rPr>
                <w:del w:id="6059" w:author="Steff Guzmán" w:date="2023-03-13T19:56:00Z"/>
                <w:rFonts w:cs="Times New Roman"/>
                <w:szCs w:val="24"/>
              </w:rPr>
            </w:pPr>
          </w:p>
        </w:tc>
        <w:tc>
          <w:tcPr>
            <w:tcW w:w="709" w:type="dxa"/>
          </w:tcPr>
          <w:p w14:paraId="739A3729" w14:textId="19B5372A" w:rsidR="00A17136" w:rsidRPr="002B569F" w:rsidDel="00AC7859" w:rsidRDefault="00A17136">
            <w:pPr>
              <w:rPr>
                <w:del w:id="6060" w:author="Steff Guzmán" w:date="2023-03-13T19:56:00Z"/>
                <w:rFonts w:cs="Times New Roman"/>
                <w:szCs w:val="24"/>
              </w:rPr>
            </w:pPr>
          </w:p>
        </w:tc>
        <w:tc>
          <w:tcPr>
            <w:tcW w:w="709" w:type="dxa"/>
          </w:tcPr>
          <w:p w14:paraId="7E4322DE" w14:textId="5811F9E2" w:rsidR="00A17136" w:rsidRPr="002B569F" w:rsidDel="00AC7859" w:rsidRDefault="00A17136">
            <w:pPr>
              <w:rPr>
                <w:del w:id="6061" w:author="Steff Guzmán" w:date="2023-03-13T19:56:00Z"/>
                <w:rFonts w:cs="Times New Roman"/>
                <w:szCs w:val="24"/>
              </w:rPr>
            </w:pPr>
          </w:p>
        </w:tc>
        <w:tc>
          <w:tcPr>
            <w:tcW w:w="708" w:type="dxa"/>
          </w:tcPr>
          <w:p w14:paraId="709D8BF7" w14:textId="44AC32B6" w:rsidR="00A17136" w:rsidRPr="002B569F" w:rsidDel="00AC7859" w:rsidRDefault="00A17136">
            <w:pPr>
              <w:rPr>
                <w:del w:id="6062" w:author="Steff Guzmán" w:date="2023-03-13T19:56:00Z"/>
                <w:rFonts w:cs="Times New Roman"/>
                <w:szCs w:val="24"/>
              </w:rPr>
            </w:pPr>
          </w:p>
        </w:tc>
        <w:tc>
          <w:tcPr>
            <w:tcW w:w="754" w:type="dxa"/>
          </w:tcPr>
          <w:p w14:paraId="670F8388" w14:textId="1D224144" w:rsidR="00A17136" w:rsidRPr="002B569F" w:rsidDel="00AC7859" w:rsidRDefault="00A17136">
            <w:pPr>
              <w:rPr>
                <w:del w:id="6063" w:author="Steff Guzmán" w:date="2023-03-13T19:56:00Z"/>
                <w:rFonts w:cs="Times New Roman"/>
                <w:szCs w:val="24"/>
              </w:rPr>
            </w:pPr>
          </w:p>
        </w:tc>
        <w:tc>
          <w:tcPr>
            <w:tcW w:w="652" w:type="dxa"/>
          </w:tcPr>
          <w:p w14:paraId="5935DB89" w14:textId="462E9CAD" w:rsidR="00A17136" w:rsidRPr="002B569F" w:rsidDel="00AC7859" w:rsidRDefault="00A17136">
            <w:pPr>
              <w:rPr>
                <w:del w:id="6064" w:author="Steff Guzmán" w:date="2023-03-13T19:56:00Z"/>
                <w:rFonts w:cs="Times New Roman"/>
                <w:szCs w:val="24"/>
              </w:rPr>
            </w:pPr>
          </w:p>
        </w:tc>
        <w:tc>
          <w:tcPr>
            <w:tcW w:w="652" w:type="dxa"/>
          </w:tcPr>
          <w:p w14:paraId="0233FC87" w14:textId="053D83ED" w:rsidR="00A17136" w:rsidRPr="002B569F" w:rsidDel="00AC7859" w:rsidRDefault="00A17136">
            <w:pPr>
              <w:rPr>
                <w:del w:id="6065" w:author="Steff Guzmán" w:date="2023-03-13T19:56:00Z"/>
                <w:rFonts w:cs="Times New Roman"/>
                <w:szCs w:val="24"/>
              </w:rPr>
            </w:pPr>
          </w:p>
        </w:tc>
        <w:tc>
          <w:tcPr>
            <w:tcW w:w="655" w:type="dxa"/>
          </w:tcPr>
          <w:p w14:paraId="1F6B6DC9" w14:textId="23FABDDE" w:rsidR="00A17136" w:rsidRPr="002B569F" w:rsidDel="00AC7859" w:rsidRDefault="00A17136">
            <w:pPr>
              <w:rPr>
                <w:del w:id="6066" w:author="Steff Guzmán" w:date="2023-03-13T19:56:00Z"/>
                <w:rFonts w:cs="Times New Roman"/>
                <w:szCs w:val="24"/>
              </w:rPr>
            </w:pPr>
          </w:p>
        </w:tc>
        <w:tc>
          <w:tcPr>
            <w:tcW w:w="652" w:type="dxa"/>
          </w:tcPr>
          <w:p w14:paraId="775F67F9" w14:textId="6552ABE9" w:rsidR="00A17136" w:rsidRPr="002B569F" w:rsidDel="00AC7859" w:rsidRDefault="00A17136">
            <w:pPr>
              <w:rPr>
                <w:del w:id="6067" w:author="Steff Guzmán" w:date="2023-03-13T19:56:00Z"/>
                <w:rFonts w:cs="Times New Roman"/>
                <w:szCs w:val="24"/>
              </w:rPr>
            </w:pPr>
          </w:p>
        </w:tc>
        <w:tc>
          <w:tcPr>
            <w:tcW w:w="652" w:type="dxa"/>
          </w:tcPr>
          <w:p w14:paraId="2224B5E4" w14:textId="2F9A07AD" w:rsidR="00A17136" w:rsidRPr="002B569F" w:rsidDel="00AC7859" w:rsidRDefault="00A17136">
            <w:pPr>
              <w:rPr>
                <w:del w:id="6068" w:author="Steff Guzmán" w:date="2023-03-13T19:56:00Z"/>
                <w:rFonts w:cs="Times New Roman"/>
                <w:szCs w:val="24"/>
              </w:rPr>
            </w:pPr>
          </w:p>
        </w:tc>
        <w:tc>
          <w:tcPr>
            <w:tcW w:w="652" w:type="dxa"/>
            <w:shd w:val="clear" w:color="auto" w:fill="2F5496" w:themeFill="accent1" w:themeFillShade="BF"/>
          </w:tcPr>
          <w:p w14:paraId="7562BE2C" w14:textId="06F87E6D" w:rsidR="00A17136" w:rsidRPr="002B569F" w:rsidDel="00AC7859" w:rsidRDefault="00A17136">
            <w:pPr>
              <w:rPr>
                <w:del w:id="6069" w:author="Steff Guzmán" w:date="2023-03-13T19:56:00Z"/>
                <w:rFonts w:cs="Times New Roman"/>
                <w:szCs w:val="24"/>
              </w:rPr>
            </w:pPr>
            <w:del w:id="6070" w:author="Steff Guzmán" w:date="2023-03-13T19:56:00Z">
              <w:r w:rsidRPr="002B569F" w:rsidDel="00AC7859">
                <w:rPr>
                  <w:rFonts w:cs="Times New Roman"/>
                  <w:szCs w:val="24"/>
                </w:rPr>
                <w:delText>X</w:delText>
              </w:r>
            </w:del>
          </w:p>
        </w:tc>
        <w:tc>
          <w:tcPr>
            <w:tcW w:w="652" w:type="dxa"/>
            <w:shd w:val="clear" w:color="auto" w:fill="2F5496" w:themeFill="accent1" w:themeFillShade="BF"/>
          </w:tcPr>
          <w:p w14:paraId="68268FB9" w14:textId="36744228" w:rsidR="00A17136" w:rsidRPr="002B569F" w:rsidDel="00AC7859" w:rsidRDefault="00A17136">
            <w:pPr>
              <w:rPr>
                <w:del w:id="6071" w:author="Steff Guzmán" w:date="2023-03-13T19:56:00Z"/>
                <w:rFonts w:cs="Times New Roman"/>
                <w:szCs w:val="24"/>
              </w:rPr>
            </w:pPr>
            <w:del w:id="6072" w:author="Steff Guzmán" w:date="2023-03-13T19:56:00Z">
              <w:r w:rsidRPr="002B569F" w:rsidDel="00AC7859">
                <w:rPr>
                  <w:rFonts w:cs="Times New Roman"/>
                  <w:szCs w:val="24"/>
                </w:rPr>
                <w:delText>X</w:delText>
              </w:r>
            </w:del>
          </w:p>
        </w:tc>
        <w:tc>
          <w:tcPr>
            <w:tcW w:w="652" w:type="dxa"/>
            <w:shd w:val="clear" w:color="auto" w:fill="2F5496" w:themeFill="accent1" w:themeFillShade="BF"/>
          </w:tcPr>
          <w:p w14:paraId="2A64A239" w14:textId="124189F6" w:rsidR="00A17136" w:rsidRPr="002B569F" w:rsidDel="00AC7859" w:rsidRDefault="00A17136">
            <w:pPr>
              <w:rPr>
                <w:del w:id="6073" w:author="Steff Guzmán" w:date="2023-03-13T19:56:00Z"/>
                <w:rFonts w:cs="Times New Roman"/>
                <w:szCs w:val="24"/>
              </w:rPr>
            </w:pPr>
            <w:del w:id="6074" w:author="Steff Guzmán" w:date="2023-03-13T19:56:00Z">
              <w:r w:rsidRPr="002B569F" w:rsidDel="00AC7859">
                <w:rPr>
                  <w:rFonts w:cs="Times New Roman"/>
                  <w:szCs w:val="24"/>
                </w:rPr>
                <w:delText>X</w:delText>
              </w:r>
            </w:del>
          </w:p>
        </w:tc>
        <w:tc>
          <w:tcPr>
            <w:tcW w:w="548" w:type="dxa"/>
          </w:tcPr>
          <w:p w14:paraId="71B01B67" w14:textId="77565C6F" w:rsidR="00A17136" w:rsidRPr="002B569F" w:rsidDel="00AC7859" w:rsidRDefault="00A17136">
            <w:pPr>
              <w:rPr>
                <w:del w:id="6075" w:author="Steff Guzmán" w:date="2023-03-13T19:56:00Z"/>
                <w:rFonts w:cs="Times New Roman"/>
                <w:szCs w:val="24"/>
              </w:rPr>
            </w:pPr>
          </w:p>
        </w:tc>
      </w:tr>
      <w:tr w:rsidR="002B569F" w:rsidRPr="002B569F" w:rsidDel="00AC7859" w14:paraId="095C00E6" w14:textId="77777777" w:rsidTr="005A4444">
        <w:trPr>
          <w:del w:id="6076" w:author="Steff Guzmán" w:date="2023-03-13T19:56:00Z"/>
        </w:trPr>
        <w:tc>
          <w:tcPr>
            <w:tcW w:w="0" w:type="dxa"/>
          </w:tcPr>
          <w:p w14:paraId="16D70627" w14:textId="2136FA68"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077" w:author="Steff Guzmán" w:date="2023-03-13T19:56:00Z"/>
                <w:rFonts w:cs="Times New Roman"/>
                <w:color w:val="auto"/>
                <w:szCs w:val="24"/>
              </w:rPr>
            </w:pPr>
            <w:del w:id="6078" w:author="Steff Guzmán" w:date="2023-03-13T19:56:00Z">
              <w:r w:rsidRPr="002B569F" w:rsidDel="00AC7859">
                <w:rPr>
                  <w:rFonts w:cs="Times New Roman"/>
                  <w:color w:val="auto"/>
                  <w:szCs w:val="24"/>
                </w:rPr>
                <w:delText>Act. #22</w:delText>
              </w:r>
            </w:del>
          </w:p>
        </w:tc>
        <w:tc>
          <w:tcPr>
            <w:tcW w:w="0" w:type="dxa"/>
          </w:tcPr>
          <w:p w14:paraId="5213C51B" w14:textId="5531287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79" w:author="Steff Guzmán" w:date="2023-03-13T19:56:00Z"/>
                <w:rFonts w:cs="Times New Roman"/>
                <w:szCs w:val="24"/>
              </w:rPr>
            </w:pPr>
          </w:p>
        </w:tc>
        <w:tc>
          <w:tcPr>
            <w:tcW w:w="0" w:type="dxa"/>
          </w:tcPr>
          <w:p w14:paraId="5B7D8CD3" w14:textId="59E96DE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80" w:author="Steff Guzmán" w:date="2023-03-13T19:56:00Z"/>
                <w:rFonts w:cs="Times New Roman"/>
                <w:szCs w:val="24"/>
              </w:rPr>
            </w:pPr>
          </w:p>
        </w:tc>
        <w:tc>
          <w:tcPr>
            <w:tcW w:w="0" w:type="dxa"/>
          </w:tcPr>
          <w:p w14:paraId="7A9069B1" w14:textId="6B297A7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81" w:author="Steff Guzmán" w:date="2023-03-13T19:56:00Z"/>
                <w:rFonts w:cs="Times New Roman"/>
                <w:szCs w:val="24"/>
              </w:rPr>
            </w:pPr>
          </w:p>
        </w:tc>
        <w:tc>
          <w:tcPr>
            <w:tcW w:w="0" w:type="dxa"/>
          </w:tcPr>
          <w:p w14:paraId="1133B2D9" w14:textId="314B779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82" w:author="Steff Guzmán" w:date="2023-03-13T19:56:00Z"/>
                <w:rFonts w:cs="Times New Roman"/>
                <w:szCs w:val="24"/>
              </w:rPr>
            </w:pPr>
          </w:p>
        </w:tc>
        <w:tc>
          <w:tcPr>
            <w:tcW w:w="0" w:type="dxa"/>
          </w:tcPr>
          <w:p w14:paraId="0760F8F1" w14:textId="37372E8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83" w:author="Steff Guzmán" w:date="2023-03-13T19:56:00Z"/>
                <w:rFonts w:cs="Times New Roman"/>
                <w:szCs w:val="24"/>
              </w:rPr>
            </w:pPr>
          </w:p>
        </w:tc>
        <w:tc>
          <w:tcPr>
            <w:tcW w:w="0" w:type="dxa"/>
          </w:tcPr>
          <w:p w14:paraId="2E3ADB51" w14:textId="5B00A8A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84" w:author="Steff Guzmán" w:date="2023-03-13T19:56:00Z"/>
                <w:rFonts w:cs="Times New Roman"/>
                <w:szCs w:val="24"/>
              </w:rPr>
            </w:pPr>
          </w:p>
        </w:tc>
        <w:tc>
          <w:tcPr>
            <w:tcW w:w="0" w:type="dxa"/>
          </w:tcPr>
          <w:p w14:paraId="22FC7AE2" w14:textId="43526CE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85" w:author="Steff Guzmán" w:date="2023-03-13T19:56:00Z"/>
                <w:rFonts w:cs="Times New Roman"/>
                <w:szCs w:val="24"/>
              </w:rPr>
            </w:pPr>
          </w:p>
        </w:tc>
        <w:tc>
          <w:tcPr>
            <w:tcW w:w="0" w:type="dxa"/>
          </w:tcPr>
          <w:p w14:paraId="4B02FC61" w14:textId="4C27AA4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86" w:author="Steff Guzmán" w:date="2023-03-13T19:56:00Z"/>
                <w:rFonts w:cs="Times New Roman"/>
                <w:szCs w:val="24"/>
              </w:rPr>
            </w:pPr>
          </w:p>
        </w:tc>
        <w:tc>
          <w:tcPr>
            <w:tcW w:w="0" w:type="dxa"/>
          </w:tcPr>
          <w:p w14:paraId="4C98EBA1" w14:textId="28BC955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87" w:author="Steff Guzmán" w:date="2023-03-13T19:56:00Z"/>
                <w:rFonts w:cs="Times New Roman"/>
                <w:szCs w:val="24"/>
              </w:rPr>
            </w:pPr>
          </w:p>
        </w:tc>
        <w:tc>
          <w:tcPr>
            <w:tcW w:w="0" w:type="dxa"/>
          </w:tcPr>
          <w:p w14:paraId="219469E3" w14:textId="65BA679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88" w:author="Steff Guzmán" w:date="2023-03-13T19:56:00Z"/>
                <w:rFonts w:cs="Times New Roman"/>
                <w:szCs w:val="24"/>
              </w:rPr>
            </w:pPr>
          </w:p>
        </w:tc>
        <w:tc>
          <w:tcPr>
            <w:tcW w:w="0" w:type="dxa"/>
          </w:tcPr>
          <w:p w14:paraId="55AF009B" w14:textId="3B244FF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89" w:author="Steff Guzmán" w:date="2023-03-13T19:56:00Z"/>
                <w:rFonts w:cs="Times New Roman"/>
                <w:szCs w:val="24"/>
              </w:rPr>
            </w:pPr>
          </w:p>
        </w:tc>
        <w:tc>
          <w:tcPr>
            <w:tcW w:w="0" w:type="dxa"/>
          </w:tcPr>
          <w:p w14:paraId="35B71DAA" w14:textId="7B1D71B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90" w:author="Steff Guzmán" w:date="2023-03-13T19:56:00Z"/>
                <w:rFonts w:cs="Times New Roman"/>
                <w:szCs w:val="24"/>
              </w:rPr>
            </w:pPr>
          </w:p>
        </w:tc>
        <w:tc>
          <w:tcPr>
            <w:tcW w:w="0" w:type="dxa"/>
          </w:tcPr>
          <w:p w14:paraId="4CF9D70D" w14:textId="33A0DE1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91" w:author="Steff Guzmán" w:date="2023-03-13T19:56:00Z"/>
                <w:rFonts w:cs="Times New Roman"/>
                <w:szCs w:val="24"/>
              </w:rPr>
            </w:pPr>
          </w:p>
        </w:tc>
        <w:tc>
          <w:tcPr>
            <w:tcW w:w="0" w:type="dxa"/>
          </w:tcPr>
          <w:p w14:paraId="27BBF4D3" w14:textId="3D74D30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92" w:author="Steff Guzmán" w:date="2023-03-13T19:56:00Z"/>
                <w:rFonts w:cs="Times New Roman"/>
                <w:szCs w:val="24"/>
              </w:rPr>
            </w:pPr>
          </w:p>
        </w:tc>
        <w:tc>
          <w:tcPr>
            <w:tcW w:w="0" w:type="dxa"/>
            <w:shd w:val="clear" w:color="auto" w:fill="C45911" w:themeFill="accent2" w:themeFillShade="BF"/>
          </w:tcPr>
          <w:p w14:paraId="70AC1A17" w14:textId="68578D9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93" w:author="Steff Guzmán" w:date="2023-03-13T19:56:00Z"/>
                <w:rFonts w:cs="Times New Roman"/>
                <w:szCs w:val="24"/>
              </w:rPr>
            </w:pPr>
            <w:del w:id="6094" w:author="Steff Guzmán" w:date="2023-03-13T19:56:00Z">
              <w:r w:rsidRPr="002B569F" w:rsidDel="00AC7859">
                <w:rPr>
                  <w:rFonts w:cs="Times New Roman"/>
                  <w:szCs w:val="24"/>
                </w:rPr>
                <w:delText>X</w:delText>
              </w:r>
            </w:del>
          </w:p>
        </w:tc>
        <w:tc>
          <w:tcPr>
            <w:tcW w:w="0" w:type="dxa"/>
            <w:shd w:val="clear" w:color="auto" w:fill="C45911" w:themeFill="accent2" w:themeFillShade="BF"/>
          </w:tcPr>
          <w:p w14:paraId="1571E396" w14:textId="24222E0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95" w:author="Steff Guzmán" w:date="2023-03-13T19:56:00Z"/>
                <w:rFonts w:cs="Times New Roman"/>
                <w:szCs w:val="24"/>
              </w:rPr>
            </w:pPr>
            <w:del w:id="6096" w:author="Steff Guzmán" w:date="2023-03-13T19:56:00Z">
              <w:r w:rsidRPr="002B569F" w:rsidDel="00AC7859">
                <w:rPr>
                  <w:rFonts w:cs="Times New Roman"/>
                  <w:szCs w:val="24"/>
                </w:rPr>
                <w:delText>X</w:delText>
              </w:r>
            </w:del>
          </w:p>
        </w:tc>
      </w:tr>
    </w:tbl>
    <w:p w14:paraId="2033AE1C" w14:textId="77777777" w:rsidR="006E680E" w:rsidRPr="002B569F" w:rsidRDefault="006E680E" w:rsidP="002B569F">
      <w:pPr>
        <w:pStyle w:val="Ttulo2"/>
        <w:jc w:val="center"/>
        <w:rPr>
          <w:ins w:id="6097" w:author="Steff Guzmán" w:date="2023-03-24T16:10:00Z"/>
          <w:rFonts w:cs="Times New Roman"/>
          <w:szCs w:val="24"/>
          <w:rPrChange w:id="6098" w:author="Camilo Andrés Díaz Gómez" w:date="2023-03-28T17:42:00Z">
            <w:rPr>
              <w:ins w:id="6099" w:author="Steff Guzmán" w:date="2023-03-24T16:10:00Z"/>
              <w:rFonts w:cs="Times New Roman"/>
              <w:color w:val="000000" w:themeColor="text1"/>
              <w:szCs w:val="24"/>
            </w:rPr>
          </w:rPrChange>
        </w:rPr>
        <w:sectPr w:rsidR="006E680E" w:rsidRPr="002B569F" w:rsidSect="006E680E">
          <w:pgSz w:w="15840" w:h="12240" w:orient="landscape"/>
          <w:pgMar w:top="1701" w:right="1701" w:bottom="1701" w:left="1701" w:header="709" w:footer="709" w:gutter="0"/>
          <w:cols w:space="708"/>
          <w:docGrid w:linePitch="360"/>
        </w:sectPr>
      </w:pPr>
    </w:p>
    <w:p w14:paraId="41BF17D8" w14:textId="77777777" w:rsidR="003E2519" w:rsidRPr="002B569F" w:rsidDel="00AE3134" w:rsidRDefault="003E2519">
      <w:pPr>
        <w:pStyle w:val="PrrAPA"/>
        <w:ind w:firstLine="0"/>
        <w:rPr>
          <w:del w:id="6100" w:author="Camilo Andrés Díaz Gómez" w:date="2023-03-14T21:31:00Z"/>
          <w:rPrChange w:id="6101" w:author="Camilo Andrés Díaz Gómez" w:date="2023-03-28T17:42:00Z">
            <w:rPr>
              <w:del w:id="6102" w:author="Camilo Andrés Díaz Gómez" w:date="2023-03-14T21:31:00Z"/>
              <w:color w:val="000000" w:themeColor="text1"/>
            </w:rPr>
          </w:rPrChange>
        </w:rPr>
      </w:pPr>
    </w:p>
    <w:p w14:paraId="69560B32" w14:textId="77669A83" w:rsidR="003E2519" w:rsidRPr="002B569F" w:rsidDel="00AE3134" w:rsidRDefault="003E2519">
      <w:pPr>
        <w:pStyle w:val="PrrAPA"/>
        <w:ind w:firstLine="0"/>
        <w:rPr>
          <w:del w:id="6103" w:author="Camilo Andrés Díaz Gómez" w:date="2023-03-14T21:31:00Z"/>
          <w:rPrChange w:id="6104" w:author="Camilo Andrés Díaz Gómez" w:date="2023-03-28T17:42:00Z">
            <w:rPr>
              <w:del w:id="6105" w:author="Camilo Andrés Díaz Gómez" w:date="2023-03-14T21:31:00Z"/>
              <w:color w:val="000000" w:themeColor="text1"/>
            </w:rPr>
          </w:rPrChange>
        </w:rPr>
        <w:pPrChange w:id="6106" w:author="Camilo Andrés Díaz Gómez" w:date="2023-03-28T17:43:00Z">
          <w:pPr>
            <w:pStyle w:val="PrrAPA"/>
          </w:pPr>
        </w:pPrChange>
      </w:pPr>
    </w:p>
    <w:p w14:paraId="364286D5" w14:textId="17B6DB39" w:rsidR="00A17136" w:rsidRPr="002B569F" w:rsidDel="00AE3134" w:rsidRDefault="00A17136">
      <w:pPr>
        <w:pStyle w:val="PrrAPA"/>
        <w:ind w:firstLine="0"/>
        <w:rPr>
          <w:del w:id="6107" w:author="Camilo Andrés Díaz Gómez" w:date="2023-03-14T21:31:00Z"/>
          <w:rPrChange w:id="6108" w:author="Camilo Andrés Díaz Gómez" w:date="2023-03-28T17:42:00Z">
            <w:rPr>
              <w:del w:id="6109" w:author="Camilo Andrés Díaz Gómez" w:date="2023-03-14T21:31:00Z"/>
              <w:color w:val="000000" w:themeColor="text1"/>
            </w:rPr>
          </w:rPrChange>
        </w:rPr>
        <w:pPrChange w:id="6110" w:author="Camilo Andrés Díaz Gómez" w:date="2023-03-28T17:43:00Z">
          <w:pPr>
            <w:pStyle w:val="PrrAPA"/>
          </w:pPr>
        </w:pPrChange>
      </w:pPr>
    </w:p>
    <w:p w14:paraId="508C3F58" w14:textId="5D04E396" w:rsidR="00A17136" w:rsidRPr="002B569F" w:rsidDel="00AE3134" w:rsidRDefault="00A17136">
      <w:pPr>
        <w:pStyle w:val="PrrAPA"/>
        <w:ind w:firstLine="0"/>
        <w:rPr>
          <w:del w:id="6111" w:author="Camilo Andrés Díaz Gómez" w:date="2023-03-14T21:31:00Z"/>
          <w:rPrChange w:id="6112" w:author="Camilo Andrés Díaz Gómez" w:date="2023-03-28T17:42:00Z">
            <w:rPr>
              <w:del w:id="6113" w:author="Camilo Andrés Díaz Gómez" w:date="2023-03-14T21:31:00Z"/>
              <w:color w:val="000000" w:themeColor="text1"/>
            </w:rPr>
          </w:rPrChange>
        </w:rPr>
        <w:pPrChange w:id="6114" w:author="Camilo Andrés Díaz Gómez" w:date="2023-03-28T17:43:00Z">
          <w:pPr>
            <w:pStyle w:val="PrrAPA"/>
          </w:pPr>
        </w:pPrChange>
      </w:pPr>
    </w:p>
    <w:p w14:paraId="1A24980C" w14:textId="1F9BCF14" w:rsidR="00A17136" w:rsidRPr="002B569F" w:rsidDel="00AE3134" w:rsidRDefault="00A17136">
      <w:pPr>
        <w:pStyle w:val="PrrAPA"/>
        <w:ind w:firstLine="0"/>
        <w:rPr>
          <w:del w:id="6115" w:author="Camilo Andrés Díaz Gómez" w:date="2023-03-14T21:31:00Z"/>
          <w:rPrChange w:id="6116" w:author="Camilo Andrés Díaz Gómez" w:date="2023-03-28T17:42:00Z">
            <w:rPr>
              <w:del w:id="6117" w:author="Camilo Andrés Díaz Gómez" w:date="2023-03-14T21:31:00Z"/>
              <w:color w:val="000000" w:themeColor="text1"/>
            </w:rPr>
          </w:rPrChange>
        </w:rPr>
        <w:pPrChange w:id="6118" w:author="Camilo Andrés Díaz Gómez" w:date="2023-03-28T17:43:00Z">
          <w:pPr>
            <w:pStyle w:val="PrrAPA"/>
          </w:pPr>
        </w:pPrChange>
      </w:pPr>
    </w:p>
    <w:p w14:paraId="0AE20B89" w14:textId="37640716" w:rsidR="00A17136" w:rsidRPr="002B569F" w:rsidDel="00AE3134" w:rsidRDefault="00A17136">
      <w:pPr>
        <w:pStyle w:val="PrrAPA"/>
        <w:ind w:firstLine="0"/>
        <w:rPr>
          <w:del w:id="6119" w:author="Camilo Andrés Díaz Gómez" w:date="2023-03-14T21:31:00Z"/>
          <w:rPrChange w:id="6120" w:author="Camilo Andrés Díaz Gómez" w:date="2023-03-28T17:42:00Z">
            <w:rPr>
              <w:del w:id="6121" w:author="Camilo Andrés Díaz Gómez" w:date="2023-03-14T21:31:00Z"/>
              <w:color w:val="000000" w:themeColor="text1"/>
            </w:rPr>
          </w:rPrChange>
        </w:rPr>
        <w:pPrChange w:id="6122" w:author="Camilo Andrés Díaz Gómez" w:date="2023-03-28T17:43:00Z">
          <w:pPr>
            <w:pStyle w:val="PrrAPA"/>
          </w:pPr>
        </w:pPrChange>
      </w:pPr>
    </w:p>
    <w:p w14:paraId="0944C063" w14:textId="1370A226" w:rsidR="00A17136" w:rsidRPr="002B569F" w:rsidDel="00AE3134" w:rsidRDefault="00A17136">
      <w:pPr>
        <w:pStyle w:val="PrrAPA"/>
        <w:ind w:firstLine="0"/>
        <w:rPr>
          <w:del w:id="6123" w:author="Camilo Andrés Díaz Gómez" w:date="2023-03-14T21:31:00Z"/>
          <w:rPrChange w:id="6124" w:author="Camilo Andrés Díaz Gómez" w:date="2023-03-28T17:42:00Z">
            <w:rPr>
              <w:del w:id="6125" w:author="Camilo Andrés Díaz Gómez" w:date="2023-03-14T21:31:00Z"/>
              <w:color w:val="000000" w:themeColor="text1"/>
            </w:rPr>
          </w:rPrChange>
        </w:rPr>
        <w:pPrChange w:id="6126" w:author="Camilo Andrés Díaz Gómez" w:date="2023-03-28T17:43:00Z">
          <w:pPr>
            <w:pStyle w:val="PrrAPA"/>
          </w:pPr>
        </w:pPrChange>
      </w:pPr>
    </w:p>
    <w:p w14:paraId="54827676" w14:textId="63094666" w:rsidR="00A17136" w:rsidRPr="002B569F" w:rsidDel="00AE3134" w:rsidRDefault="00A17136">
      <w:pPr>
        <w:pStyle w:val="PrrAPA"/>
        <w:ind w:firstLine="0"/>
        <w:rPr>
          <w:del w:id="6127" w:author="Camilo Andrés Díaz Gómez" w:date="2023-03-14T21:31:00Z"/>
          <w:rPrChange w:id="6128" w:author="Camilo Andrés Díaz Gómez" w:date="2023-03-28T17:42:00Z">
            <w:rPr>
              <w:del w:id="6129" w:author="Camilo Andrés Díaz Gómez" w:date="2023-03-14T21:31:00Z"/>
              <w:color w:val="000000" w:themeColor="text1"/>
            </w:rPr>
          </w:rPrChange>
        </w:rPr>
        <w:pPrChange w:id="6130" w:author="Camilo Andrés Díaz Gómez" w:date="2023-03-28T17:43:00Z">
          <w:pPr>
            <w:pStyle w:val="PrrAPA"/>
          </w:pPr>
        </w:pPrChange>
      </w:pPr>
    </w:p>
    <w:p w14:paraId="34C7EABC" w14:textId="75DE928A" w:rsidR="00A17136" w:rsidRPr="002B569F" w:rsidDel="00AE3134" w:rsidRDefault="00A17136">
      <w:pPr>
        <w:pStyle w:val="PrrAPA"/>
        <w:ind w:firstLine="0"/>
        <w:rPr>
          <w:del w:id="6131" w:author="Camilo Andrés Díaz Gómez" w:date="2023-03-14T21:31:00Z"/>
          <w:rPrChange w:id="6132" w:author="Camilo Andrés Díaz Gómez" w:date="2023-03-28T17:42:00Z">
            <w:rPr>
              <w:del w:id="6133" w:author="Camilo Andrés Díaz Gómez" w:date="2023-03-14T21:31:00Z"/>
              <w:color w:val="000000" w:themeColor="text1"/>
            </w:rPr>
          </w:rPrChange>
        </w:rPr>
        <w:pPrChange w:id="6134" w:author="Camilo Andrés Díaz Gómez" w:date="2023-03-28T17:43:00Z">
          <w:pPr>
            <w:pStyle w:val="PrrAPA"/>
          </w:pPr>
        </w:pPrChange>
      </w:pPr>
    </w:p>
    <w:p w14:paraId="2D70C594" w14:textId="76298DDD" w:rsidR="00A17136" w:rsidRPr="002B569F" w:rsidDel="00AE3134" w:rsidRDefault="00A17136">
      <w:pPr>
        <w:pStyle w:val="PrrAPA"/>
        <w:ind w:firstLine="0"/>
        <w:rPr>
          <w:del w:id="6135" w:author="Camilo Andrés Díaz Gómez" w:date="2023-03-14T21:32:00Z"/>
          <w:rPrChange w:id="6136" w:author="Camilo Andrés Díaz Gómez" w:date="2023-03-28T17:42:00Z">
            <w:rPr>
              <w:del w:id="6137" w:author="Camilo Andrés Díaz Gómez" w:date="2023-03-14T21:32:00Z"/>
              <w:color w:val="000000" w:themeColor="text1"/>
            </w:rPr>
          </w:rPrChange>
        </w:rPr>
        <w:pPrChange w:id="6138" w:author="Camilo Andrés Díaz Gómez" w:date="2023-03-28T17:43:00Z">
          <w:pPr>
            <w:pStyle w:val="PrrAPA"/>
          </w:pPr>
        </w:pPrChange>
      </w:pPr>
    </w:p>
    <w:p w14:paraId="1392C79B" w14:textId="3334401C" w:rsidR="00A17136" w:rsidRPr="002B569F" w:rsidDel="00AE3134" w:rsidRDefault="00A17136">
      <w:pPr>
        <w:pStyle w:val="PrrAPA"/>
        <w:ind w:firstLine="0"/>
        <w:rPr>
          <w:del w:id="6139" w:author="Camilo Andrés Díaz Gómez" w:date="2023-03-14T21:32:00Z"/>
          <w:rPrChange w:id="6140" w:author="Camilo Andrés Díaz Gómez" w:date="2023-03-28T17:42:00Z">
            <w:rPr>
              <w:del w:id="6141" w:author="Camilo Andrés Díaz Gómez" w:date="2023-03-14T21:32:00Z"/>
              <w:color w:val="000000" w:themeColor="text1"/>
            </w:rPr>
          </w:rPrChange>
        </w:rPr>
        <w:pPrChange w:id="6142" w:author="Camilo Andrés Díaz Gómez" w:date="2023-03-28T17:43:00Z">
          <w:pPr>
            <w:pStyle w:val="PrrAPA"/>
          </w:pPr>
        </w:pPrChange>
      </w:pPr>
    </w:p>
    <w:p w14:paraId="008988F4" w14:textId="768C5081" w:rsidR="00A17136" w:rsidRPr="002B569F" w:rsidDel="00AE3134" w:rsidRDefault="00A17136">
      <w:pPr>
        <w:pStyle w:val="PrrAPA"/>
        <w:ind w:firstLine="0"/>
        <w:rPr>
          <w:del w:id="6143" w:author="Camilo Andrés Díaz Gómez" w:date="2023-03-14T21:32:00Z"/>
          <w:rPrChange w:id="6144" w:author="Camilo Andrés Díaz Gómez" w:date="2023-03-28T17:42:00Z">
            <w:rPr>
              <w:del w:id="6145" w:author="Camilo Andrés Díaz Gómez" w:date="2023-03-14T21:32:00Z"/>
              <w:color w:val="000000" w:themeColor="text1"/>
            </w:rPr>
          </w:rPrChange>
        </w:rPr>
        <w:pPrChange w:id="6146" w:author="Camilo Andrés Díaz Gómez" w:date="2023-03-28T17:43:00Z">
          <w:pPr>
            <w:pStyle w:val="PrrAPA"/>
          </w:pPr>
        </w:pPrChange>
      </w:pPr>
    </w:p>
    <w:p w14:paraId="3A9DCA9F" w14:textId="7FF95900" w:rsidR="00A17136" w:rsidRPr="002B569F" w:rsidDel="00AE3134" w:rsidRDefault="00A17136">
      <w:pPr>
        <w:pStyle w:val="PrrAPA"/>
        <w:ind w:firstLine="0"/>
        <w:rPr>
          <w:del w:id="6147" w:author="Camilo Andrés Díaz Gómez" w:date="2023-03-14T21:32:00Z"/>
          <w:rPrChange w:id="6148" w:author="Camilo Andrés Díaz Gómez" w:date="2023-03-28T17:42:00Z">
            <w:rPr>
              <w:del w:id="6149" w:author="Camilo Andrés Díaz Gómez" w:date="2023-03-14T21:32:00Z"/>
              <w:color w:val="000000" w:themeColor="text1"/>
            </w:rPr>
          </w:rPrChange>
        </w:rPr>
        <w:pPrChange w:id="6150" w:author="Camilo Andrés Díaz Gómez" w:date="2023-03-28T17:43:00Z">
          <w:pPr>
            <w:pStyle w:val="PrrAPA"/>
          </w:pPr>
        </w:pPrChange>
      </w:pPr>
    </w:p>
    <w:p w14:paraId="20DD1322" w14:textId="1BD843D2" w:rsidR="00A17136" w:rsidRPr="002B569F" w:rsidDel="00AE3134" w:rsidRDefault="00A17136">
      <w:pPr>
        <w:pStyle w:val="PrrAPA"/>
        <w:ind w:firstLine="0"/>
        <w:rPr>
          <w:del w:id="6151" w:author="Camilo Andrés Díaz Gómez" w:date="2023-03-14T21:32:00Z"/>
          <w:rPrChange w:id="6152" w:author="Camilo Andrés Díaz Gómez" w:date="2023-03-28T17:42:00Z">
            <w:rPr>
              <w:del w:id="6153" w:author="Camilo Andrés Díaz Gómez" w:date="2023-03-14T21:32:00Z"/>
              <w:color w:val="000000" w:themeColor="text1"/>
            </w:rPr>
          </w:rPrChange>
        </w:rPr>
        <w:pPrChange w:id="6154" w:author="Camilo Andrés Díaz Gómez" w:date="2023-03-28T17:43:00Z">
          <w:pPr>
            <w:pStyle w:val="PrrAPA"/>
          </w:pPr>
        </w:pPrChange>
      </w:pPr>
    </w:p>
    <w:p w14:paraId="466EA00A" w14:textId="52AE9BA4" w:rsidR="00A17136" w:rsidRPr="002B569F" w:rsidDel="00AE3134" w:rsidRDefault="00A17136">
      <w:pPr>
        <w:pStyle w:val="PrrAPA"/>
        <w:ind w:firstLine="0"/>
        <w:rPr>
          <w:del w:id="6155" w:author="Camilo Andrés Díaz Gómez" w:date="2023-03-14T21:32:00Z"/>
          <w:rPrChange w:id="6156" w:author="Camilo Andrés Díaz Gómez" w:date="2023-03-28T17:42:00Z">
            <w:rPr>
              <w:del w:id="6157" w:author="Camilo Andrés Díaz Gómez" w:date="2023-03-14T21:32:00Z"/>
              <w:color w:val="000000" w:themeColor="text1"/>
            </w:rPr>
          </w:rPrChange>
        </w:rPr>
        <w:pPrChange w:id="6158" w:author="Camilo Andrés Díaz Gómez" w:date="2023-03-28T17:43:00Z">
          <w:pPr>
            <w:pStyle w:val="PrrAPA"/>
          </w:pPr>
        </w:pPrChange>
      </w:pPr>
    </w:p>
    <w:p w14:paraId="6C1EEAC1" w14:textId="0F95BFF1" w:rsidR="00A17136" w:rsidRPr="002B569F" w:rsidDel="00AE3134" w:rsidRDefault="00A17136">
      <w:pPr>
        <w:pStyle w:val="PrrAPA"/>
        <w:ind w:firstLine="0"/>
        <w:rPr>
          <w:del w:id="6159" w:author="Camilo Andrés Díaz Gómez" w:date="2023-03-14T21:32:00Z"/>
          <w:rPrChange w:id="6160" w:author="Camilo Andrés Díaz Gómez" w:date="2023-03-28T17:42:00Z">
            <w:rPr>
              <w:del w:id="6161" w:author="Camilo Andrés Díaz Gómez" w:date="2023-03-14T21:32:00Z"/>
              <w:color w:val="000000" w:themeColor="text1"/>
            </w:rPr>
          </w:rPrChange>
        </w:rPr>
        <w:pPrChange w:id="6162" w:author="Camilo Andrés Díaz Gómez" w:date="2023-03-28T17:43:00Z">
          <w:pPr>
            <w:pStyle w:val="PrrAPA"/>
          </w:pPr>
        </w:pPrChange>
      </w:pPr>
    </w:p>
    <w:p w14:paraId="6DB77FCB" w14:textId="7617BE59" w:rsidR="007B4083" w:rsidRPr="007B4083" w:rsidRDefault="007B4083" w:rsidP="007B4083">
      <w:pPr>
        <w:pStyle w:val="PrrAPA"/>
        <w:ind w:firstLine="0"/>
        <w:rPr>
          <w:del w:id="6163" w:author="Camilo Andrés Díaz Gómez" w:date="2023-03-15T19:31:00Z"/>
          <w:rPrChange w:id="6164" w:author="Camilo Andrés Díaz Gómez" w:date="2023-03-28T17:42:00Z">
            <w:rPr>
              <w:del w:id="6165" w:author="Camilo Andrés Díaz Gómez" w:date="2023-03-15T19:31:00Z"/>
              <w:color w:val="000000" w:themeColor="text1"/>
            </w:rPr>
          </w:rPrChange>
        </w:rPr>
        <w:sectPr w:rsidR="007B4083" w:rsidRPr="007B4083" w:rsidSect="007B4083">
          <w:pgSz w:w="12240" w:h="15840" w:orient="portrait"/>
          <w:pgMar w:top="1701" w:right="1701" w:bottom="1701" w:left="1701" w:header="709" w:footer="709" w:gutter="0"/>
          <w:cols w:space="708"/>
          <w:docGrid w:linePitch="360"/>
          <w:sectPrChange w:id="6166" w:author="Steff Guzmán" w:date="2023-03-24T16:10:00Z">
            <w:sectPr w:rsidR="007B4083" w:rsidRPr="007B4083" w:rsidSect="007B4083">
              <w:pgSz w:w="15840" w:h="12240" w:orient="landscape"/>
              <w:pgMar w:top="1701" w:right="1418" w:bottom="1701" w:left="1418" w:header="709" w:footer="709" w:gutter="0"/>
            </w:sectPr>
          </w:sectPrChange>
        </w:sectPr>
        <w:pPrChange w:id="6167" w:author="Camilo Andrés Díaz Gómez" w:date="2023-03-28T17:43:00Z">
          <w:pPr>
            <w:pStyle w:val="PrrAPA"/>
          </w:pPr>
        </w:pPrChange>
      </w:pPr>
    </w:p>
    <w:p w14:paraId="24FD5B90" w14:textId="72501120" w:rsidR="00A17136" w:rsidRPr="002B569F" w:rsidDel="00352D18" w:rsidRDefault="00A17136">
      <w:pPr>
        <w:pStyle w:val="Ttulo2"/>
        <w:jc w:val="center"/>
        <w:rPr>
          <w:del w:id="6168" w:author="Camilo Andrés Díaz Gómez" w:date="2023-03-21T20:44:00Z"/>
          <w:rFonts w:cs="Times New Roman"/>
          <w:szCs w:val="24"/>
        </w:rPr>
        <w:pPrChange w:id="6169" w:author="Camilo Andrés Díaz Gómez" w:date="2023-03-28T17:43:00Z">
          <w:pPr>
            <w:jc w:val="center"/>
          </w:pPr>
        </w:pPrChange>
      </w:pPr>
      <w:bookmarkStart w:id="6170" w:name="_Toc440985140"/>
      <w:bookmarkStart w:id="6171" w:name="_Toc129623654"/>
      <w:bookmarkStart w:id="6172" w:name="_Toc130919823"/>
      <w:r w:rsidRPr="002B569F">
        <w:rPr>
          <w:rFonts w:cs="Times New Roman"/>
          <w:szCs w:val="24"/>
        </w:rPr>
        <w:t>Resultados</w:t>
      </w:r>
      <w:bookmarkEnd w:id="6170"/>
      <w:bookmarkEnd w:id="6171"/>
      <w:bookmarkEnd w:id="6172"/>
    </w:p>
    <w:p w14:paraId="26D671CF" w14:textId="77777777" w:rsidR="00352D18" w:rsidRPr="002B569F" w:rsidRDefault="00352D18">
      <w:pPr>
        <w:pStyle w:val="Ttulo2"/>
        <w:jc w:val="center"/>
        <w:rPr>
          <w:ins w:id="6173" w:author="Camilo Andrés Díaz Gómez" w:date="2023-03-21T20:43:00Z"/>
          <w:rFonts w:cs="Times New Roman"/>
          <w:szCs w:val="24"/>
        </w:rPr>
        <w:pPrChange w:id="6174" w:author="Camilo Andrés Díaz Gómez" w:date="2023-03-28T17:43:00Z">
          <w:pPr>
            <w:ind w:firstLine="708"/>
          </w:pPr>
        </w:pPrChange>
      </w:pPr>
      <w:bookmarkStart w:id="6175" w:name="_Hlk129904855"/>
    </w:p>
    <w:p w14:paraId="40AB9F49" w14:textId="77777777" w:rsidR="00352D18" w:rsidRPr="002B569F" w:rsidRDefault="00352D18">
      <w:pPr>
        <w:pStyle w:val="PrrAPA"/>
        <w:rPr>
          <w:ins w:id="6176" w:author="Camilo Andrés Díaz Gómez" w:date="2023-03-21T20:44:00Z"/>
        </w:rPr>
        <w:pPrChange w:id="6177" w:author="Camilo Andrés Díaz Gómez" w:date="2023-03-28T17:43:00Z">
          <w:pPr>
            <w:ind w:firstLine="708"/>
          </w:pPr>
        </w:pPrChange>
      </w:pPr>
    </w:p>
    <w:p w14:paraId="7A4C0123" w14:textId="3E86B2A8" w:rsidR="00352D18" w:rsidRPr="002B569F" w:rsidRDefault="00BC48D4">
      <w:pPr>
        <w:pStyle w:val="PrrAPA"/>
        <w:rPr>
          <w:ins w:id="6178" w:author="Camilo Andrés Díaz Gómez" w:date="2023-03-21T20:46:00Z"/>
        </w:rPr>
        <w:pPrChange w:id="6179" w:author="Camilo Andrés Díaz Gómez" w:date="2023-03-28T17:43:00Z">
          <w:pPr>
            <w:ind w:firstLine="708"/>
          </w:pPr>
        </w:pPrChange>
      </w:pPr>
      <w:ins w:id="6180" w:author="Steff Guzmán" w:date="2023-03-23T18:55:00Z">
        <w:r w:rsidRPr="002B569F">
          <w:t xml:space="preserve">Para dar </w:t>
        </w:r>
      </w:ins>
      <w:ins w:id="6181" w:author="Steff Guzmán" w:date="2023-03-23T18:56:00Z">
        <w:r w:rsidR="0029481E" w:rsidRPr="002B569F">
          <w:t>respuesta</w:t>
        </w:r>
      </w:ins>
      <w:ins w:id="6182" w:author="Steff Guzmán" w:date="2023-03-23T18:55:00Z">
        <w:r w:rsidRPr="002B569F">
          <w:t xml:space="preserve"> a los objetivos planteados en la actual </w:t>
        </w:r>
      </w:ins>
      <w:ins w:id="6183" w:author="Steff Guzmán" w:date="2023-03-23T18:56:00Z">
        <w:r w:rsidR="0029481E" w:rsidRPr="002B569F">
          <w:t>investigación</w:t>
        </w:r>
      </w:ins>
      <w:ins w:id="6184" w:author="Camilo Andrés Díaz Gómez" w:date="2023-03-21T20:43:00Z">
        <w:del w:id="6185" w:author="Steff Guzmán" w:date="2023-03-23T18:55:00Z">
          <w:r w:rsidR="00352D18" w:rsidRPr="002B569F" w:rsidDel="00BC48D4">
            <w:delText>Los resultados</w:delText>
          </w:r>
        </w:del>
        <w:del w:id="6186" w:author="Steff Guzmán" w:date="2023-03-23T18:56:00Z">
          <w:r w:rsidR="00352D18" w:rsidRPr="002B569F" w:rsidDel="0029481E">
            <w:delText xml:space="preserve"> obtenidos se dividirán en </w:delText>
          </w:r>
        </w:del>
      </w:ins>
      <w:ins w:id="6187" w:author="Steff Guzmán" w:date="2023-03-23T18:56:00Z">
        <w:r w:rsidR="0029481E" w:rsidRPr="002B569F">
          <w:t>, se</w:t>
        </w:r>
      </w:ins>
      <w:ins w:id="6188" w:author="Steff Guzmán" w:date="2023-03-23T18:57:00Z">
        <w:r w:rsidR="0029481E" w:rsidRPr="002B569F">
          <w:t xml:space="preserve"> clasifican</w:t>
        </w:r>
      </w:ins>
      <w:ins w:id="6189" w:author="Steff Guzmán" w:date="2023-03-23T18:56:00Z">
        <w:r w:rsidR="0029481E" w:rsidRPr="002B569F">
          <w:t xml:space="preserve"> los resultados </w:t>
        </w:r>
      </w:ins>
      <w:ins w:id="6190" w:author="Steff Guzmán" w:date="2023-03-23T18:58:00Z">
        <w:r w:rsidR="0029481E" w:rsidRPr="002B569F">
          <w:t>presentándolos en</w:t>
        </w:r>
      </w:ins>
      <w:ins w:id="6191" w:author="Steff Guzmán" w:date="2023-03-23T18:57:00Z">
        <w:r w:rsidR="0029481E" w:rsidRPr="002B569F">
          <w:t xml:space="preserve"> </w:t>
        </w:r>
      </w:ins>
      <w:ins w:id="6192" w:author="Camilo Andrés Díaz Gómez" w:date="2023-03-21T20:43:00Z">
        <w:r w:rsidR="00352D18" w:rsidRPr="002B569F">
          <w:t>dos grandes grupos. El primero incluirá la explicación del tratamiento y el entendimiento de los datos, así como el entrenamiento y las pruebas de los modelos</w:t>
        </w:r>
      </w:ins>
      <w:ins w:id="6193" w:author="Camilo Andrés Díaz Gómez" w:date="2023-03-21T20:45:00Z">
        <w:r w:rsidR="00352D18" w:rsidRPr="002B569F">
          <w:t>; el</w:t>
        </w:r>
      </w:ins>
      <w:ins w:id="6194" w:author="Camilo Andrés Díaz Gómez" w:date="2023-03-21T20:43:00Z">
        <w:r w:rsidR="00352D18" w:rsidRPr="002B569F">
          <w:t xml:space="preserve"> segundo grupo presentará los resultados obtenidos mediante las pruebas de los modelos.</w:t>
        </w:r>
      </w:ins>
    </w:p>
    <w:p w14:paraId="0A1BE669" w14:textId="77777777" w:rsidR="00E4143F" w:rsidRPr="002B569F" w:rsidRDefault="00E4143F">
      <w:pPr>
        <w:rPr>
          <w:ins w:id="6195" w:author="Camilo Andrés Díaz Gómez" w:date="2023-03-21T20:43:00Z"/>
          <w:rFonts w:cs="Times New Roman"/>
          <w:szCs w:val="24"/>
        </w:rPr>
        <w:pPrChange w:id="6196" w:author="Camilo Andrés Díaz Gómez" w:date="2023-03-28T17:43:00Z">
          <w:pPr>
            <w:ind w:firstLine="708"/>
          </w:pPr>
        </w:pPrChange>
      </w:pPr>
    </w:p>
    <w:p w14:paraId="26A42ECD" w14:textId="5B37EE69" w:rsidR="00E4143F" w:rsidRPr="002B569F" w:rsidRDefault="00E4143F">
      <w:pPr>
        <w:pStyle w:val="Ttulo3"/>
        <w:ind w:left="708" w:hanging="708"/>
        <w:rPr>
          <w:ins w:id="6197" w:author="Camilo Andrés Díaz Gómez" w:date="2023-03-21T20:52:00Z"/>
          <w:rFonts w:ascii="Times New Roman" w:hAnsi="Times New Roman" w:cs="Times New Roman"/>
          <w:b/>
          <w:bCs/>
          <w:color w:val="auto"/>
        </w:rPr>
        <w:pPrChange w:id="6198" w:author="Camilo Andrés Díaz Gómez" w:date="2023-03-28T17:43:00Z">
          <w:pPr>
            <w:pStyle w:val="Ttulo3"/>
          </w:pPr>
        </w:pPrChange>
      </w:pPr>
      <w:bookmarkStart w:id="6199" w:name="_Toc130919824"/>
      <w:ins w:id="6200" w:author="Camilo Andrés Díaz Gómez" w:date="2023-03-21T20:49:00Z">
        <w:r w:rsidRPr="002B569F">
          <w:rPr>
            <w:rFonts w:ascii="Times New Roman" w:hAnsi="Times New Roman" w:cs="Times New Roman"/>
            <w:b/>
            <w:bCs/>
            <w:color w:val="auto"/>
            <w:rPrChange w:id="6201" w:author="Camilo Andrés Díaz Gómez" w:date="2023-03-28T17:42:00Z">
              <w:rPr/>
            </w:rPrChange>
          </w:rPr>
          <w:t>Análisis</w:t>
        </w:r>
      </w:ins>
      <w:ins w:id="6202" w:author="Camilo Andrés Díaz Gómez" w:date="2023-03-21T20:48:00Z">
        <w:r w:rsidRPr="002B569F">
          <w:rPr>
            <w:rFonts w:ascii="Times New Roman" w:hAnsi="Times New Roman" w:cs="Times New Roman"/>
            <w:b/>
            <w:bCs/>
            <w:color w:val="auto"/>
            <w:rPrChange w:id="6203" w:author="Camilo Andrés Díaz Gómez" w:date="2023-03-28T17:42:00Z">
              <w:rPr/>
            </w:rPrChange>
          </w:rPr>
          <w:t xml:space="preserve"> exploratorio y </w:t>
        </w:r>
      </w:ins>
      <w:ins w:id="6204" w:author="Camilo Andrés Díaz Gómez" w:date="2023-03-21T20:47:00Z">
        <w:r w:rsidRPr="002B569F">
          <w:rPr>
            <w:rFonts w:ascii="Times New Roman" w:hAnsi="Times New Roman" w:cs="Times New Roman"/>
            <w:b/>
            <w:bCs/>
            <w:color w:val="auto"/>
            <w:rPrChange w:id="6205" w:author="Camilo Andrés Díaz Gómez" w:date="2023-03-28T17:42:00Z">
              <w:rPr/>
            </w:rPrChange>
          </w:rPr>
          <w:t>desarrollo de los modelos</w:t>
        </w:r>
      </w:ins>
      <w:ins w:id="6206" w:author="Camilo Andrés Díaz Gómez" w:date="2023-03-21T20:49:00Z">
        <w:r w:rsidRPr="002B569F">
          <w:rPr>
            <w:rFonts w:ascii="Times New Roman" w:hAnsi="Times New Roman" w:cs="Times New Roman"/>
            <w:b/>
            <w:bCs/>
            <w:color w:val="auto"/>
            <w:rPrChange w:id="6207" w:author="Camilo Andrés Díaz Gómez" w:date="2023-03-28T17:42:00Z">
              <w:rPr/>
            </w:rPrChange>
          </w:rPr>
          <w:t xml:space="preserve"> de </w:t>
        </w:r>
      </w:ins>
      <w:r w:rsidR="00D56345">
        <w:rPr>
          <w:rFonts w:ascii="Times New Roman" w:hAnsi="Times New Roman" w:cs="Times New Roman"/>
          <w:b/>
          <w:bCs/>
          <w:color w:val="auto"/>
        </w:rPr>
        <w:t>Machine Learning</w:t>
      </w:r>
      <w:bookmarkEnd w:id="6199"/>
    </w:p>
    <w:p w14:paraId="0FEC5C77" w14:textId="77777777" w:rsidR="00E4143F" w:rsidRPr="002B569F" w:rsidRDefault="00E4143F">
      <w:pPr>
        <w:rPr>
          <w:ins w:id="6208" w:author="Camilo Andrés Díaz Gómez" w:date="2023-03-21T20:36:00Z"/>
          <w:rFonts w:cs="Times New Roman"/>
          <w:szCs w:val="24"/>
        </w:rPr>
        <w:pPrChange w:id="6209" w:author="Camilo Andrés Díaz Gómez" w:date="2023-03-28T17:43:00Z">
          <w:pPr>
            <w:ind w:left="708"/>
          </w:pPr>
        </w:pPrChange>
      </w:pPr>
    </w:p>
    <w:p w14:paraId="68F793EE" w14:textId="04585481" w:rsidR="00352D18" w:rsidRPr="002B569F" w:rsidRDefault="00352D18">
      <w:pPr>
        <w:pStyle w:val="Ttulo4"/>
        <w:ind w:left="1" w:firstLine="708"/>
        <w:rPr>
          <w:ins w:id="6210" w:author="Camilo Andrés Díaz Gómez" w:date="2023-03-21T20:37:00Z"/>
          <w:rFonts w:ascii="Times New Roman" w:hAnsi="Times New Roman" w:cs="Times New Roman"/>
          <w:b/>
          <w:bCs/>
          <w:color w:val="auto"/>
          <w:rPrChange w:id="6211" w:author="Camilo Andrés Díaz Gómez" w:date="2023-03-28T17:42:00Z">
            <w:rPr>
              <w:ins w:id="6212" w:author="Camilo Andrés Díaz Gómez" w:date="2023-03-21T20:37:00Z"/>
            </w:rPr>
          </w:rPrChange>
        </w:rPr>
        <w:pPrChange w:id="6213" w:author="Camilo Andrés Díaz Gómez" w:date="2023-03-28T17:43:00Z">
          <w:pPr>
            <w:pStyle w:val="Ttulo3"/>
          </w:pPr>
        </w:pPrChange>
      </w:pPr>
      <w:ins w:id="6214" w:author="Camilo Andrés Díaz Gómez" w:date="2023-03-21T20:36:00Z">
        <w:r w:rsidRPr="002B569F">
          <w:rPr>
            <w:rFonts w:ascii="Times New Roman" w:hAnsi="Times New Roman" w:cs="Times New Roman"/>
            <w:b/>
            <w:bCs/>
            <w:color w:val="auto"/>
            <w:szCs w:val="24"/>
            <w:rPrChange w:id="6215" w:author="Camilo Andrés Díaz Gómez" w:date="2023-03-28T17:42:00Z">
              <w:rPr>
                <w:i/>
                <w:iCs/>
              </w:rPr>
            </w:rPrChange>
          </w:rPr>
          <w:t>Extracción y generación de datos</w:t>
        </w:r>
      </w:ins>
      <w:ins w:id="6216" w:author="Camilo Andrés Díaz Gómez" w:date="2023-03-21T20:37:00Z">
        <w:r w:rsidRPr="002B569F">
          <w:rPr>
            <w:rFonts w:ascii="Times New Roman" w:hAnsi="Times New Roman" w:cs="Times New Roman"/>
            <w:b/>
            <w:bCs/>
            <w:color w:val="auto"/>
            <w:szCs w:val="24"/>
            <w:rPrChange w:id="6217" w:author="Camilo Andrés Díaz Gómez" w:date="2023-03-28T17:42:00Z">
              <w:rPr>
                <w:i/>
                <w:iCs/>
              </w:rPr>
            </w:rPrChange>
          </w:rPr>
          <w:t xml:space="preserve"> para los entrenamientos de modelos</w:t>
        </w:r>
      </w:ins>
    </w:p>
    <w:p w14:paraId="4BAE8B11" w14:textId="77777777" w:rsidR="00352D18" w:rsidRPr="002B569F" w:rsidRDefault="00352D18">
      <w:pPr>
        <w:pStyle w:val="PrrAPA"/>
        <w:rPr>
          <w:ins w:id="6218" w:author="Camilo Andrés Díaz Gómez" w:date="2023-03-21T19:44:00Z"/>
        </w:rPr>
        <w:pPrChange w:id="6219" w:author="Camilo Andrés Díaz Gómez" w:date="2023-03-28T17:43:00Z">
          <w:pPr>
            <w:ind w:firstLine="708"/>
          </w:pPr>
        </w:pPrChange>
      </w:pPr>
    </w:p>
    <w:p w14:paraId="3DB60489" w14:textId="41BD4D93" w:rsidR="00E4143F" w:rsidRPr="002B569F" w:rsidRDefault="00E4143F">
      <w:pPr>
        <w:pStyle w:val="PrrAPA"/>
        <w:ind w:left="708"/>
        <w:rPr>
          <w:ins w:id="6220" w:author="Camilo Andrés Díaz Gómez" w:date="2023-03-21T20:46:00Z"/>
        </w:rPr>
        <w:pPrChange w:id="6221" w:author="Camilo Andrés Díaz Gómez" w:date="2023-03-28T17:53:00Z">
          <w:pPr>
            <w:ind w:firstLine="708"/>
          </w:pPr>
        </w:pPrChange>
      </w:pPr>
      <w:ins w:id="6222" w:author="Camilo Andrés Díaz Gómez" w:date="2023-03-21T20:46:00Z">
        <w:r w:rsidRPr="002B569F">
          <w:t>En primer lugar, se extrajeron los datos de la base de datos oficial del gobierno colombiano, Datos Abiertos Colombia, en formato csv</w:t>
        </w:r>
      </w:ins>
      <w:ins w:id="6223" w:author="Camilo Andrés Díaz Gómez" w:date="2023-03-22T11:09:00Z">
        <w:r w:rsidR="00C04ECF" w:rsidRPr="002B569F">
          <w:t xml:space="preserve">. </w:t>
        </w:r>
      </w:ins>
      <w:ins w:id="6224" w:author="Camilo Andrés Díaz Gómez" w:date="2023-03-21T20:46:00Z">
        <w:r w:rsidRPr="002B569F">
          <w:t xml:space="preserve">Luego, se convirtieron a </w:t>
        </w:r>
      </w:ins>
      <w:ins w:id="6225" w:author="Steff Guzmán" w:date="2023-03-23T18:37:00Z">
        <w:r w:rsidR="00716C25" w:rsidRPr="002B569F">
          <w:t xml:space="preserve">formato </w:t>
        </w:r>
      </w:ins>
      <w:ins w:id="6226" w:author="Camilo Andrés Díaz Gómez" w:date="2023-03-21T20:46:00Z">
        <w:r w:rsidRPr="002B569F">
          <w:t>xlsx para poder desglosar la columna de fecha de observación en nuevas columnas con l</w:t>
        </w:r>
      </w:ins>
      <w:ins w:id="6227" w:author="Camilo Andrés Díaz Gómez" w:date="2023-03-22T11:09:00Z">
        <w:r w:rsidR="00C04ECF" w:rsidRPr="002B569F">
          <w:t xml:space="preserve">os datos separas de las </w:t>
        </w:r>
      </w:ins>
      <w:ins w:id="6228" w:author="Camilo Andrés Díaz Gómez" w:date="2023-03-21T20:46:00Z">
        <w:r w:rsidRPr="002B569F">
          <w:t>fecha</w:t>
        </w:r>
      </w:ins>
      <w:ins w:id="6229" w:author="Camilo Andrés Díaz Gómez" w:date="2023-03-22T11:09:00Z">
        <w:r w:rsidR="00C04ECF" w:rsidRPr="002B569F">
          <w:t>s</w:t>
        </w:r>
      </w:ins>
      <w:ins w:id="6230" w:author="Camilo Andrés Díaz Gómez" w:date="2023-03-21T20:46:00Z">
        <w:r w:rsidRPr="002B569F">
          <w:t>.</w:t>
        </w:r>
      </w:ins>
    </w:p>
    <w:p w14:paraId="0AD8CC8C" w14:textId="0F5C5618" w:rsidR="00E4143F" w:rsidRPr="002B569F" w:rsidDel="00716C25" w:rsidRDefault="00E4143F">
      <w:pPr>
        <w:pStyle w:val="PrrAPA"/>
        <w:rPr>
          <w:ins w:id="6231" w:author="Camilo Andrés Díaz Gómez" w:date="2023-03-21T20:46:00Z"/>
          <w:del w:id="6232" w:author="Steff Guzmán" w:date="2023-03-23T18:42:00Z"/>
        </w:rPr>
        <w:pPrChange w:id="6233" w:author="Camilo Andrés Díaz Gómez" w:date="2023-03-28T17:43:00Z">
          <w:pPr>
            <w:ind w:firstLine="708"/>
          </w:pPr>
        </w:pPrChange>
      </w:pPr>
    </w:p>
    <w:p w14:paraId="31C385AC" w14:textId="77777777" w:rsidR="00716C25" w:rsidRPr="002B569F" w:rsidRDefault="00716C25" w:rsidP="002B569F">
      <w:pPr>
        <w:pStyle w:val="PrrAPA"/>
        <w:rPr>
          <w:ins w:id="6234" w:author="Steff Guzmán" w:date="2023-03-23T18:42:00Z"/>
        </w:rPr>
      </w:pPr>
    </w:p>
    <w:p w14:paraId="3A2BC2FE" w14:textId="34148B07" w:rsidR="00E4143F" w:rsidRPr="002B569F" w:rsidRDefault="00E4143F">
      <w:pPr>
        <w:pStyle w:val="PrrAPA"/>
        <w:ind w:left="708"/>
        <w:rPr>
          <w:ins w:id="6235" w:author="Camilo Andrés Díaz Gómez" w:date="2023-03-21T20:46:00Z"/>
        </w:rPr>
        <w:pPrChange w:id="6236" w:author="Camilo Andrés Díaz Gómez" w:date="2023-03-28T17:53:00Z">
          <w:pPr>
            <w:ind w:firstLine="708"/>
          </w:pPr>
        </w:pPrChange>
      </w:pPr>
      <w:ins w:id="6237" w:author="Camilo Andrés Díaz Gómez" w:date="2023-03-21T20:46:00Z">
        <w:r w:rsidRPr="002B569F">
          <w:t>Una vez obtenidas las columnas necesarias, se cargó el archivo csv resultante del proceso anterior en Google Col</w:t>
        </w:r>
      </w:ins>
      <w:ins w:id="6238" w:author="Camilo Andrés Díaz Gómez" w:date="2023-03-22T10:58:00Z">
        <w:r w:rsidR="00F66BD8" w:rsidRPr="002B569F">
          <w:t>l</w:t>
        </w:r>
      </w:ins>
      <w:ins w:id="6239" w:author="Camilo Andrés Díaz Gómez" w:date="2023-03-21T20:46:00Z">
        <w:r w:rsidRPr="002B569F">
          <w:t>ab, el ambiente en el que se desarrollaron los modelos.</w:t>
        </w:r>
      </w:ins>
    </w:p>
    <w:p w14:paraId="3BE46397" w14:textId="77777777" w:rsidR="00E4143F" w:rsidRPr="002B569F" w:rsidRDefault="00E4143F">
      <w:pPr>
        <w:pStyle w:val="PrrAPA"/>
        <w:rPr>
          <w:ins w:id="6240" w:author="Camilo Andrés Díaz Gómez" w:date="2023-03-21T20:46:00Z"/>
        </w:rPr>
        <w:pPrChange w:id="6241" w:author="Camilo Andrés Díaz Gómez" w:date="2023-03-28T17:43:00Z">
          <w:pPr>
            <w:ind w:firstLine="708"/>
          </w:pPr>
        </w:pPrChange>
      </w:pPr>
    </w:p>
    <w:p w14:paraId="43CD5F1D" w14:textId="32ADE20B" w:rsidR="00E4143F" w:rsidRPr="002B569F" w:rsidRDefault="00E4143F">
      <w:pPr>
        <w:pStyle w:val="PrrAPA"/>
        <w:ind w:left="708"/>
        <w:rPr>
          <w:ins w:id="6242" w:author="Camilo Andrés Díaz Gómez" w:date="2023-03-21T20:46:00Z"/>
        </w:rPr>
        <w:pPrChange w:id="6243" w:author="Camilo Andrés Díaz Gómez" w:date="2023-03-28T17:54:00Z">
          <w:pPr>
            <w:ind w:firstLine="708"/>
          </w:pPr>
        </w:pPrChange>
      </w:pPr>
      <w:ins w:id="6244" w:author="Camilo Andrés Díaz Gómez" w:date="2023-03-21T20:46:00Z">
        <w:r w:rsidRPr="002B569F">
          <w:t>Para manipular los datos y trabajar con los modelos, se necesitaron varias librerías</w:t>
        </w:r>
      </w:ins>
      <w:ins w:id="6245" w:author="Camilo Andrés Díaz Gómez" w:date="2023-03-22T11:10:00Z">
        <w:r w:rsidR="00C04ECF" w:rsidRPr="002B569F">
          <w:t xml:space="preserve"> </w:t>
        </w:r>
      </w:ins>
      <w:ins w:id="6246" w:author="Camilo Andrés Díaz Gómez" w:date="2023-03-21T20:46:00Z">
        <w:r w:rsidRPr="002B569F">
          <w:t>que se importaron al inicio</w:t>
        </w:r>
      </w:ins>
      <w:ins w:id="6247" w:author="Camilo Andrés Díaz Gómez" w:date="2023-03-22T11:10:00Z">
        <w:r w:rsidR="00C04ECF" w:rsidRPr="002B569F">
          <w:t xml:space="preserve"> del código</w:t>
        </w:r>
      </w:ins>
      <w:ins w:id="6248" w:author="Camilo Andrés Díaz Gómez" w:date="2023-03-21T20:46:00Z">
        <w:r w:rsidRPr="002B569F">
          <w:t xml:space="preserve">. Algunas de las librerías generales que se utilizaron fueron Pandas para la manipulación de los DataFrames, Matplotlib para la visualización de los datos, y Scikit-learn para el desarrollo de los modelos de </w:t>
        </w:r>
      </w:ins>
      <w:r w:rsidR="00D56345">
        <w:t>Machine Learning</w:t>
      </w:r>
      <w:ins w:id="6249" w:author="Camilo Andrés Díaz Gómez" w:date="2023-03-21T20:46:00Z">
        <w:r w:rsidRPr="002B569F">
          <w:t>. Si desea obtener más detalles sobre las librerías empleadas</w:t>
        </w:r>
      </w:ins>
      <w:ins w:id="6250" w:author="Steff Guzmán" w:date="2023-03-23T18:44:00Z">
        <w:r w:rsidR="00716C25" w:rsidRPr="002B569F">
          <w:t xml:space="preserve"> </w:t>
        </w:r>
      </w:ins>
      <w:ins w:id="6251" w:author="Camilo Andrés Díaz Gómez" w:date="2023-03-21T20:46:00Z">
        <w:del w:id="6252" w:author="Steff Guzmán" w:date="2023-03-23T18:44:00Z">
          <w:r w:rsidRPr="002B569F" w:rsidDel="00716C25">
            <w:delText xml:space="preserve">, puede encontrarlos en el </w:delText>
          </w:r>
        </w:del>
      </w:ins>
      <w:ins w:id="6253" w:author="Steff Guzmán" w:date="2023-03-23T18:44:00Z">
        <w:r w:rsidR="00716C25" w:rsidRPr="002B569F">
          <w:t>(</w:t>
        </w:r>
        <w:del w:id="6254" w:author="Camilo Andrés Díaz Gómez" w:date="2023-03-28T15:10:00Z">
          <w:r w:rsidR="00716C25" w:rsidRPr="002B569F" w:rsidDel="00D3228C">
            <w:delText xml:space="preserve"> </w:delText>
          </w:r>
        </w:del>
        <w:r w:rsidR="00716C25" w:rsidRPr="002B569F">
          <w:t xml:space="preserve">ver </w:t>
        </w:r>
      </w:ins>
      <w:ins w:id="6255" w:author="Camilo Andrés Díaz Gómez" w:date="2023-03-21T20:46:00Z">
        <w:r w:rsidRPr="002B569F">
          <w:t>Anexo</w:t>
        </w:r>
      </w:ins>
      <w:ins w:id="6256" w:author="Steff Guzmán" w:date="2023-03-23T18:44:00Z">
        <w:r w:rsidR="00716C25" w:rsidRPr="002B569F">
          <w:t xml:space="preserve"> </w:t>
        </w:r>
      </w:ins>
      <w:ins w:id="6257" w:author="Camilo Andrés Díaz Gómez" w:date="2023-03-21T20:46:00Z">
        <w:del w:id="6258" w:author="Steff Guzmán" w:date="2023-03-23T18:44:00Z">
          <w:r w:rsidRPr="002B569F" w:rsidDel="00716C25">
            <w:delText xml:space="preserve"> No. </w:delText>
          </w:r>
        </w:del>
      </w:ins>
      <w:ins w:id="6259" w:author="Camilo Andrés Díaz Gómez" w:date="2023-03-22T13:43:00Z">
        <w:r w:rsidR="00935104" w:rsidRPr="002B569F">
          <w:t>1</w:t>
        </w:r>
      </w:ins>
      <w:ins w:id="6260" w:author="Steff Guzmán" w:date="2023-03-23T18:44:00Z">
        <w:r w:rsidR="00716C25" w:rsidRPr="002B569F">
          <w:t>)</w:t>
        </w:r>
      </w:ins>
      <w:ins w:id="6261" w:author="Steff Guzmán" w:date="2023-03-23T19:05:00Z">
        <w:r w:rsidR="0029481E" w:rsidRPr="002B569F">
          <w:t>.</w:t>
        </w:r>
      </w:ins>
      <w:ins w:id="6262" w:author="Camilo Andrés Díaz Gómez" w:date="2023-03-21T20:46:00Z">
        <w:del w:id="6263" w:author="Steff Guzmán" w:date="2023-03-23T18:44:00Z">
          <w:r w:rsidRPr="002B569F" w:rsidDel="00716C25">
            <w:delText>.</w:delText>
          </w:r>
        </w:del>
      </w:ins>
    </w:p>
    <w:p w14:paraId="38C6AB69" w14:textId="77777777" w:rsidR="00E4143F" w:rsidRPr="002B569F" w:rsidRDefault="00E4143F">
      <w:pPr>
        <w:pStyle w:val="PrrAPA"/>
        <w:rPr>
          <w:ins w:id="6264" w:author="Camilo Andrés Díaz Gómez" w:date="2023-03-21T20:46:00Z"/>
        </w:rPr>
        <w:pPrChange w:id="6265" w:author="Camilo Andrés Díaz Gómez" w:date="2023-03-28T17:43:00Z">
          <w:pPr>
            <w:ind w:firstLine="708"/>
          </w:pPr>
        </w:pPrChange>
      </w:pPr>
    </w:p>
    <w:p w14:paraId="5E8CFED6" w14:textId="0892EF81" w:rsidR="00352D18" w:rsidRPr="002B569F" w:rsidRDefault="00E4143F">
      <w:pPr>
        <w:pStyle w:val="PrrAPA"/>
        <w:ind w:left="708"/>
        <w:rPr>
          <w:ins w:id="6266" w:author="Camilo Andrés Díaz Gómez" w:date="2023-03-21T20:46:00Z"/>
        </w:rPr>
        <w:pPrChange w:id="6267" w:author="Camilo Andrés Díaz Gómez" w:date="2023-03-28T17:54:00Z">
          <w:pPr>
            <w:ind w:firstLine="708"/>
          </w:pPr>
        </w:pPrChange>
      </w:pPr>
      <w:ins w:id="6268" w:author="Camilo Andrés Díaz Gómez" w:date="2023-03-21T20:46:00Z">
        <w:r w:rsidRPr="002B569F">
          <w:lastRenderedPageBreak/>
          <w:t>Dentro de la manipulación de los datos</w:t>
        </w:r>
      </w:ins>
      <w:ins w:id="6269" w:author="Camilo Andrés Díaz Gómez" w:date="2023-03-22T11:11:00Z">
        <w:r w:rsidR="00C04ECF" w:rsidRPr="002B569F">
          <w:t xml:space="preserve"> (</w:t>
        </w:r>
      </w:ins>
      <w:ins w:id="6270" w:author="Camilo Andrés Díaz Gómez" w:date="2023-03-22T13:43:00Z">
        <w:r w:rsidR="00935104" w:rsidRPr="002B569F">
          <w:t xml:space="preserve">ver </w:t>
        </w:r>
      </w:ins>
      <w:ins w:id="6271" w:author="Camilo Andrés Díaz Gómez" w:date="2023-03-22T11:11:00Z">
        <w:r w:rsidR="00C04ECF" w:rsidRPr="002B569F">
          <w:t xml:space="preserve">Anexo </w:t>
        </w:r>
        <w:del w:id="6272" w:author="Steff Guzmán" w:date="2023-03-23T18:44:00Z">
          <w:r w:rsidR="00C04ECF" w:rsidRPr="002B569F" w:rsidDel="00716C25">
            <w:delText>No.</w:delText>
          </w:r>
        </w:del>
      </w:ins>
      <w:ins w:id="6273" w:author="Camilo Andrés Díaz Gómez" w:date="2023-03-22T13:43:00Z">
        <w:r w:rsidR="00935104" w:rsidRPr="002B569F">
          <w:t>2</w:t>
        </w:r>
      </w:ins>
      <w:ins w:id="6274" w:author="Camilo Andrés Díaz Gómez" w:date="2023-03-22T11:11:00Z">
        <w:r w:rsidR="00C04ECF" w:rsidRPr="002B569F">
          <w:t>)</w:t>
        </w:r>
      </w:ins>
      <w:ins w:id="6275" w:author="Camilo Andrés Díaz Gómez" w:date="2023-03-21T20:46:00Z">
        <w:r w:rsidRPr="002B569F">
          <w:t>, se tuvo que adaptar las clases de cada columna del DataFrame para evitar errores en el desarrollo de los modelos. Por ejemplo, la columna que contiene la fecha se convirtió a la clase Datetime.</w:t>
        </w:r>
      </w:ins>
    </w:p>
    <w:p w14:paraId="4D28F96F" w14:textId="77777777" w:rsidR="00E4143F" w:rsidRPr="002B569F" w:rsidRDefault="00E4143F" w:rsidP="002B569F">
      <w:pPr>
        <w:ind w:firstLine="708"/>
        <w:rPr>
          <w:ins w:id="6276" w:author="Camilo Andrés Díaz Gómez" w:date="2023-03-21T19:48:00Z"/>
          <w:rFonts w:cs="Times New Roman"/>
          <w:szCs w:val="24"/>
        </w:rPr>
      </w:pPr>
    </w:p>
    <w:p w14:paraId="55A794D4" w14:textId="6DD8D121" w:rsidR="00BE50D1" w:rsidRPr="002B569F" w:rsidRDefault="00BE50D1">
      <w:pPr>
        <w:pStyle w:val="Ttulo4"/>
        <w:ind w:firstLine="708"/>
        <w:rPr>
          <w:ins w:id="6277" w:author="Camilo Andrés Díaz Gómez" w:date="2023-03-16T23:37:00Z"/>
          <w:rFonts w:ascii="Times New Roman" w:hAnsi="Times New Roman" w:cs="Times New Roman"/>
          <w:b/>
          <w:bCs/>
          <w:color w:val="auto"/>
          <w:rPrChange w:id="6278" w:author="Camilo Andrés Díaz Gómez" w:date="2023-03-28T17:42:00Z">
            <w:rPr>
              <w:ins w:id="6279" w:author="Camilo Andrés Díaz Gómez" w:date="2023-03-16T23:37:00Z"/>
            </w:rPr>
          </w:rPrChange>
        </w:rPr>
        <w:pPrChange w:id="6280" w:author="Camilo Andrés Díaz Gómez" w:date="2023-03-28T17:43:00Z">
          <w:pPr>
            <w:pStyle w:val="Ttulo3"/>
            <w:ind w:firstLine="708"/>
          </w:pPr>
        </w:pPrChange>
      </w:pPr>
      <w:ins w:id="6281" w:author="Camilo Andrés Díaz Gómez" w:date="2023-03-16T23:37:00Z">
        <w:r w:rsidRPr="002B569F">
          <w:rPr>
            <w:rFonts w:ascii="Times New Roman" w:hAnsi="Times New Roman" w:cs="Times New Roman"/>
            <w:b/>
            <w:bCs/>
            <w:color w:val="auto"/>
            <w:szCs w:val="24"/>
            <w:rPrChange w:id="6282" w:author="Camilo Andrés Díaz Gómez" w:date="2023-03-28T17:42:00Z">
              <w:rPr>
                <w:i/>
                <w:iCs/>
              </w:rPr>
            </w:rPrChange>
          </w:rPr>
          <w:t xml:space="preserve">Entendimiento de los datos previamente cargados </w:t>
        </w:r>
      </w:ins>
    </w:p>
    <w:p w14:paraId="77A358DE" w14:textId="4EE7B7A2" w:rsidR="00BE50D1" w:rsidRPr="002B569F" w:rsidDel="0009606A" w:rsidRDefault="00BE50D1">
      <w:pPr>
        <w:ind w:firstLine="708"/>
        <w:rPr>
          <w:del w:id="6283" w:author="Steff Guzmán" w:date="2023-03-23T19:13:00Z"/>
          <w:rFonts w:cs="Times New Roman"/>
          <w:szCs w:val="24"/>
        </w:rPr>
      </w:pPr>
    </w:p>
    <w:p w14:paraId="2A7CB3AB" w14:textId="77777777" w:rsidR="0009606A" w:rsidRPr="002B569F" w:rsidRDefault="0009606A" w:rsidP="002B569F">
      <w:pPr>
        <w:ind w:firstLine="708"/>
        <w:rPr>
          <w:ins w:id="6284" w:author="Steff Guzmán" w:date="2023-03-23T19:13:00Z"/>
          <w:rFonts w:cs="Times New Roman"/>
          <w:szCs w:val="24"/>
        </w:rPr>
      </w:pPr>
    </w:p>
    <w:p w14:paraId="2EEC434B" w14:textId="4DCF5A63" w:rsidR="00124BF5" w:rsidRPr="002B569F" w:rsidDel="0009606A" w:rsidRDefault="000D1684">
      <w:pPr>
        <w:ind w:firstLine="708"/>
        <w:jc w:val="center"/>
        <w:rPr>
          <w:ins w:id="6285" w:author="Camilo Andrés Díaz Gómez" w:date="2023-03-16T22:39:00Z"/>
          <w:del w:id="6286" w:author="Steff Guzmán" w:date="2023-03-23T19:13:00Z"/>
          <w:rFonts w:cs="Times New Roman"/>
          <w:szCs w:val="24"/>
        </w:rPr>
        <w:pPrChange w:id="6287" w:author="Camilo Andrés Díaz Gómez" w:date="2023-03-28T17:43:00Z">
          <w:pPr>
            <w:ind w:firstLine="708"/>
          </w:pPr>
        </w:pPrChange>
      </w:pPr>
      <w:ins w:id="6288" w:author="Camilo Andrés Díaz Gómez" w:date="2023-03-28T17:56:00Z">
        <w:r>
          <w:rPr>
            <w:rFonts w:cs="Times New Roman"/>
            <w:szCs w:val="24"/>
          </w:rPr>
          <w:tab/>
        </w:r>
      </w:ins>
      <w:moveFromRangeStart w:id="6289" w:author="Steff Guzmán" w:date="2023-03-23T19:13:00Z" w:name="move130491221"/>
      <w:moveFrom w:id="6290" w:author="Steff Guzmán" w:date="2023-03-23T19:13:00Z">
        <w:ins w:id="6291" w:author="Camilo Andrés Díaz Gómez" w:date="2023-03-16T22:42:00Z">
          <w:del w:id="6292" w:author="Steff Guzmán" w:date="2023-03-23T19:13:00Z">
            <w:r w:rsidR="00124BF5" w:rsidRPr="002B569F" w:rsidDel="0009606A">
              <w:rPr>
                <w:rFonts w:cs="Times New Roman"/>
                <w:noProof/>
                <w:szCs w:val="24"/>
              </w:rPr>
              <w:drawing>
                <wp:inline distT="0" distB="0" distL="0" distR="0" wp14:anchorId="7DF90991" wp14:editId="4913148F">
                  <wp:extent cx="2783495" cy="40184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536"/>
                          <a:stretch/>
                        </pic:blipFill>
                        <pic:spPr bwMode="auto">
                          <a:xfrm>
                            <a:off x="0" y="0"/>
                            <a:ext cx="2887384" cy="416841"/>
                          </a:xfrm>
                          <a:prstGeom prst="rect">
                            <a:avLst/>
                          </a:prstGeom>
                          <a:ln>
                            <a:noFill/>
                          </a:ln>
                          <a:extLst>
                            <a:ext uri="{53640926-AAD7-44D8-BBD7-CCE9431645EC}">
                              <a14:shadowObscured xmlns:a14="http://schemas.microsoft.com/office/drawing/2010/main"/>
                            </a:ext>
                          </a:extLst>
                        </pic:spPr>
                      </pic:pic>
                    </a:graphicData>
                  </a:graphic>
                </wp:inline>
              </w:drawing>
            </w:r>
          </w:del>
        </w:ins>
      </w:moveFrom>
      <w:moveFromRangeEnd w:id="6289"/>
    </w:p>
    <w:p w14:paraId="6CEC1F2A" w14:textId="0C05FFF3" w:rsidR="00124BF5" w:rsidRPr="002B569F" w:rsidDel="0009606A" w:rsidRDefault="00124BF5">
      <w:pPr>
        <w:ind w:firstLine="708"/>
        <w:jc w:val="center"/>
        <w:rPr>
          <w:ins w:id="6293" w:author="Camilo Andrés Díaz Gómez" w:date="2023-03-16T22:39:00Z"/>
          <w:del w:id="6294" w:author="Steff Guzmán" w:date="2023-03-23T19:13:00Z"/>
          <w:rFonts w:cs="Times New Roman"/>
          <w:szCs w:val="24"/>
        </w:rPr>
        <w:pPrChange w:id="6295" w:author="Camilo Andrés Díaz Gómez" w:date="2023-03-28T17:43:00Z">
          <w:pPr>
            <w:ind w:firstLine="708"/>
          </w:pPr>
        </w:pPrChange>
      </w:pPr>
    </w:p>
    <w:p w14:paraId="72447293" w14:textId="21FDDE94" w:rsidR="00124BF5" w:rsidRPr="002B569F" w:rsidRDefault="00124BF5" w:rsidP="002B569F">
      <w:pPr>
        <w:ind w:firstLine="708"/>
        <w:rPr>
          <w:ins w:id="6296" w:author="Steff Guzmán" w:date="2023-03-24T16:41:00Z"/>
          <w:rFonts w:cs="Times New Roman"/>
          <w:szCs w:val="24"/>
        </w:rPr>
      </w:pPr>
      <w:ins w:id="6297" w:author="Camilo Andrés Díaz Gómez" w:date="2023-03-16T22:43:00Z">
        <w:r w:rsidRPr="002B569F">
          <w:rPr>
            <w:rFonts w:cs="Times New Roman"/>
            <w:szCs w:val="24"/>
          </w:rPr>
          <w:t xml:space="preserve">La línea de código </w:t>
        </w:r>
      </w:ins>
      <w:ins w:id="6298" w:author="Steff Guzmán" w:date="2023-03-23T19:14:00Z">
        <w:r w:rsidR="0009606A" w:rsidRPr="002B569F">
          <w:rPr>
            <w:rFonts w:cs="Times New Roman"/>
            <w:szCs w:val="24"/>
          </w:rPr>
          <w:t>(Ver Figura</w:t>
        </w:r>
      </w:ins>
      <w:ins w:id="6299" w:author="Steff Guzmán" w:date="2023-03-24T16:10:00Z">
        <w:r w:rsidR="006E680E" w:rsidRPr="002B569F">
          <w:rPr>
            <w:rFonts w:cs="Times New Roman"/>
            <w:szCs w:val="24"/>
          </w:rPr>
          <w:t xml:space="preserve"> 6</w:t>
        </w:r>
      </w:ins>
      <w:ins w:id="6300" w:author="Steff Guzmán" w:date="2023-03-23T19:14:00Z">
        <w:r w:rsidR="0009606A" w:rsidRPr="002B569F">
          <w:rPr>
            <w:rFonts w:cs="Times New Roman"/>
            <w:szCs w:val="24"/>
          </w:rPr>
          <w:t>)</w:t>
        </w:r>
      </w:ins>
      <w:ins w:id="6301" w:author="Steff Guzmán" w:date="2023-03-24T16:10:00Z">
        <w:r w:rsidR="006E680E" w:rsidRPr="002B569F">
          <w:rPr>
            <w:rFonts w:cs="Times New Roman"/>
            <w:szCs w:val="24"/>
          </w:rPr>
          <w:t xml:space="preserve"> </w:t>
        </w:r>
      </w:ins>
      <w:ins w:id="6302" w:author="Camilo Andrés Díaz Gómez" w:date="2023-03-16T22:43:00Z">
        <w:r w:rsidRPr="002B569F">
          <w:rPr>
            <w:rFonts w:cs="Times New Roman"/>
            <w:szCs w:val="24"/>
          </w:rPr>
          <w:t>df.describe() genera un conjunto de estadísticas descriptivas que resumen la tendencia central, la dispersión y la forma de la distribución de</w:t>
        </w:r>
      </w:ins>
      <w:ins w:id="6303" w:author="Camilo Andrés Díaz Gómez" w:date="2023-03-22T11:12:00Z">
        <w:r w:rsidR="00C04ECF" w:rsidRPr="002B569F">
          <w:rPr>
            <w:rFonts w:cs="Times New Roman"/>
            <w:szCs w:val="24"/>
          </w:rPr>
          <w:t>l</w:t>
        </w:r>
      </w:ins>
      <w:ins w:id="6304" w:author="Camilo Andrés Díaz Gómez" w:date="2023-03-16T22:43:00Z">
        <w:r w:rsidRPr="002B569F">
          <w:rPr>
            <w:rFonts w:cs="Times New Roman"/>
            <w:szCs w:val="24"/>
          </w:rPr>
          <w:t xml:space="preserve"> conjunto de datos. Estas estadísticas incluyen el recuento de observaciones, la media, la desviación estándar, el valor mínimo, los percentiles (25%, 50% y 75%) y el valor máximo de cada columna numérica en el DataFrame df.</w:t>
        </w:r>
      </w:ins>
    </w:p>
    <w:p w14:paraId="2350A1FE" w14:textId="77777777" w:rsidR="00FA2335" w:rsidRPr="002B569F" w:rsidRDefault="00FA2335" w:rsidP="002B569F">
      <w:pPr>
        <w:ind w:firstLine="708"/>
        <w:rPr>
          <w:ins w:id="6305" w:author="Steff Guzmán" w:date="2023-03-23T19:13:00Z"/>
          <w:rFonts w:cs="Times New Roman"/>
          <w:szCs w:val="24"/>
        </w:rPr>
      </w:pPr>
    </w:p>
    <w:p w14:paraId="29BDC06A" w14:textId="394E8916" w:rsidR="00842F9D" w:rsidRPr="002B569F" w:rsidRDefault="00842F9D">
      <w:pPr>
        <w:pStyle w:val="Descripcin"/>
        <w:spacing w:line="360" w:lineRule="auto"/>
        <w:rPr>
          <w:ins w:id="6306" w:author="Steff Guzmán" w:date="2023-03-24T15:04:00Z"/>
          <w:rFonts w:cs="Times New Roman"/>
          <w:i/>
          <w:szCs w:val="24"/>
          <w:rPrChange w:id="6307" w:author="Camilo Andrés Díaz Gómez" w:date="2023-03-28T17:42:00Z">
            <w:rPr>
              <w:ins w:id="6308" w:author="Steff Guzmán" w:date="2023-03-24T15:04:00Z"/>
              <w:rFonts w:cs="Times New Roman"/>
              <w:i/>
              <w:color w:val="000000" w:themeColor="text1"/>
              <w:szCs w:val="24"/>
            </w:rPr>
          </w:rPrChange>
        </w:rPr>
        <w:pPrChange w:id="6309" w:author="Camilo Andrés Díaz Gómez" w:date="2023-03-28T17:43:00Z">
          <w:pPr>
            <w:jc w:val="left"/>
          </w:pPr>
        </w:pPrChange>
      </w:pPr>
      <w:bookmarkStart w:id="6310" w:name="_Toc130919842"/>
      <w:ins w:id="6311"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6312" w:author="Steff Guzmán" w:date="2023-03-24T15:14:00Z">
        <w:r w:rsidRPr="002B569F">
          <w:rPr>
            <w:rFonts w:cs="Times New Roman"/>
            <w:noProof/>
            <w:szCs w:val="24"/>
          </w:rPr>
          <w:t>6</w:t>
        </w:r>
      </w:ins>
      <w:ins w:id="6313" w:author="Steff Guzmán" w:date="2023-03-24T15:10:00Z">
        <w:r w:rsidRPr="002B569F">
          <w:rPr>
            <w:rFonts w:cs="Times New Roman"/>
            <w:szCs w:val="24"/>
          </w:rPr>
          <w:fldChar w:fldCharType="end"/>
        </w:r>
      </w:ins>
      <w:ins w:id="6314" w:author="Steff Guzmán" w:date="2023-03-24T15:04:00Z">
        <w:r w:rsidRPr="002B569F">
          <w:rPr>
            <w:rFonts w:cs="Times New Roman"/>
            <w:bCs/>
            <w:szCs w:val="24"/>
          </w:rPr>
          <w:t xml:space="preserve"> </w:t>
        </w:r>
        <w:r w:rsidRPr="002B569F">
          <w:rPr>
            <w:rFonts w:cs="Times New Roman"/>
            <w:i/>
            <w:szCs w:val="24"/>
            <w:rPrChange w:id="6315" w:author="Camilo Andrés Díaz Gómez" w:date="2023-03-28T17:42:00Z">
              <w:rPr>
                <w:rFonts w:cs="Times New Roman"/>
                <w:i/>
                <w:color w:val="000000" w:themeColor="text1"/>
                <w:szCs w:val="24"/>
              </w:rPr>
            </w:rPrChange>
          </w:rPr>
          <w:t xml:space="preserve"> </w:t>
        </w:r>
        <w:del w:id="6316" w:author="JHONATAN MAURICIO VILLARREAL CORREDOR" w:date="2023-03-24T17:36:00Z">
          <w:r w:rsidRPr="002B569F" w:rsidDel="009514A2">
            <w:rPr>
              <w:rFonts w:cs="Times New Roman"/>
              <w:b w:val="0"/>
              <w:bCs/>
              <w:i/>
              <w:szCs w:val="24"/>
              <w:rPrChange w:id="6317" w:author="Camilo Andrés Díaz Gómez" w:date="2023-03-28T17:42:00Z">
                <w:rPr>
                  <w:rFonts w:cs="Times New Roman"/>
                  <w:i/>
                  <w:iCs/>
                  <w:color w:val="000000" w:themeColor="text1"/>
                </w:rPr>
              </w:rPrChange>
            </w:rPr>
            <w:delText>Estructura de la metodología CRISP-DM</w:delText>
          </w:r>
        </w:del>
      </w:ins>
      <w:ins w:id="6318" w:author="JHONATAN MAURICIO VILLARREAL CORREDOR" w:date="2023-03-24T17:36:00Z">
        <w:r w:rsidR="009514A2" w:rsidRPr="002B569F">
          <w:rPr>
            <w:rFonts w:cs="Times New Roman"/>
            <w:b w:val="0"/>
            <w:bCs/>
            <w:i/>
            <w:szCs w:val="24"/>
            <w:rPrChange w:id="6319" w:author="Camilo Andrés Díaz Gómez" w:date="2023-03-28T17:42:00Z">
              <w:rPr>
                <w:rFonts w:cs="Times New Roman"/>
                <w:bCs/>
                <w:i/>
                <w:color w:val="000000" w:themeColor="text1"/>
                <w:szCs w:val="24"/>
              </w:rPr>
            </w:rPrChange>
          </w:rPr>
          <w:t>Estadísticas del dataset</w:t>
        </w:r>
      </w:ins>
      <w:bookmarkEnd w:id="6310"/>
    </w:p>
    <w:p w14:paraId="27F8C423" w14:textId="77777777" w:rsidR="0009606A" w:rsidRPr="002B569F" w:rsidRDefault="0009606A" w:rsidP="002B569F">
      <w:pPr>
        <w:ind w:firstLine="708"/>
        <w:rPr>
          <w:ins w:id="6320" w:author="Steff Guzmán" w:date="2023-03-23T19:13:00Z"/>
          <w:rFonts w:cs="Times New Roman"/>
          <w:szCs w:val="24"/>
        </w:rPr>
      </w:pPr>
    </w:p>
    <w:p w14:paraId="51EA4108" w14:textId="7BD49E61" w:rsidR="0009606A" w:rsidRPr="002B569F" w:rsidRDefault="0009606A">
      <w:pPr>
        <w:ind w:firstLine="708"/>
        <w:jc w:val="center"/>
        <w:rPr>
          <w:ins w:id="6321" w:author="Steff Guzmán" w:date="2023-03-23T19:13:00Z"/>
          <w:rFonts w:cs="Times New Roman"/>
          <w:szCs w:val="24"/>
        </w:rPr>
        <w:pPrChange w:id="6322" w:author="Camilo Andrés Díaz Gómez" w:date="2023-03-28T17:43:00Z">
          <w:pPr>
            <w:ind w:firstLine="708"/>
          </w:pPr>
        </w:pPrChange>
      </w:pPr>
      <w:moveToRangeStart w:id="6323" w:author="Steff Guzmán" w:date="2023-03-23T19:13:00Z" w:name="move130491221"/>
      <w:moveTo w:id="6324" w:author="Steff Guzmán" w:date="2023-03-23T19:13:00Z">
        <w:r w:rsidRPr="002B569F">
          <w:rPr>
            <w:rFonts w:cs="Times New Roman"/>
            <w:noProof/>
            <w:szCs w:val="24"/>
          </w:rPr>
          <w:drawing>
            <wp:inline distT="0" distB="0" distL="0" distR="0" wp14:anchorId="26CCF5A9" wp14:editId="7285194D">
              <wp:extent cx="3008593" cy="434340"/>
              <wp:effectExtent l="0" t="0" r="1905"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536"/>
                      <a:stretch/>
                    </pic:blipFill>
                    <pic:spPr bwMode="auto">
                      <a:xfrm>
                        <a:off x="0" y="0"/>
                        <a:ext cx="3133331" cy="452348"/>
                      </a:xfrm>
                      <a:prstGeom prst="rect">
                        <a:avLst/>
                      </a:prstGeom>
                      <a:ln>
                        <a:noFill/>
                      </a:ln>
                      <a:extLst>
                        <a:ext uri="{53640926-AAD7-44D8-BBD7-CCE9431645EC}">
                          <a14:shadowObscured xmlns:a14="http://schemas.microsoft.com/office/drawing/2010/main"/>
                        </a:ext>
                      </a:extLst>
                    </pic:spPr>
                  </pic:pic>
                </a:graphicData>
              </a:graphic>
            </wp:inline>
          </w:drawing>
        </w:r>
      </w:moveTo>
      <w:moveToRangeEnd w:id="6323"/>
    </w:p>
    <w:p w14:paraId="7CFC4369" w14:textId="77777777" w:rsidR="00C038A4" w:rsidRPr="002B569F" w:rsidRDefault="00C038A4" w:rsidP="002B569F">
      <w:pPr>
        <w:jc w:val="left"/>
        <w:rPr>
          <w:ins w:id="6325" w:author="Camilo Andrés Díaz Gómez" w:date="2023-03-28T15:19:00Z"/>
          <w:rFonts w:cs="Times New Roman"/>
          <w:i/>
          <w:iCs/>
          <w:szCs w:val="24"/>
        </w:rPr>
      </w:pPr>
    </w:p>
    <w:p w14:paraId="244BCE04" w14:textId="3B49101F" w:rsidR="00C038A4" w:rsidRPr="002B569F" w:rsidRDefault="00C038A4" w:rsidP="002B569F">
      <w:pPr>
        <w:jc w:val="left"/>
        <w:rPr>
          <w:ins w:id="6326" w:author="Camilo Andrés Díaz Gómez" w:date="2023-03-28T15:16:00Z"/>
          <w:rFonts w:cs="Times New Roman"/>
          <w:i/>
          <w:iCs/>
          <w:szCs w:val="24"/>
        </w:rPr>
      </w:pPr>
      <w:ins w:id="6327" w:author="Camilo Andrés Díaz Gómez" w:date="2023-03-28T15:16:00Z">
        <w:r w:rsidRPr="002B569F">
          <w:rPr>
            <w:rFonts w:cs="Times New Roman"/>
            <w:i/>
            <w:iCs/>
            <w:szCs w:val="24"/>
          </w:rPr>
          <w:t>Fuente: Elaboración propia.</w:t>
        </w:r>
      </w:ins>
    </w:p>
    <w:p w14:paraId="12196B28" w14:textId="5B1A52FF" w:rsidR="0009606A" w:rsidRPr="002B569F" w:rsidDel="0009606A" w:rsidRDefault="0009606A">
      <w:pPr>
        <w:ind w:firstLine="708"/>
        <w:rPr>
          <w:ins w:id="6328" w:author="Camilo Andrés Díaz Gómez" w:date="2023-03-16T22:44:00Z"/>
          <w:del w:id="6329" w:author="Steff Guzmán" w:date="2023-03-23T19:14:00Z"/>
          <w:rFonts w:cs="Times New Roman"/>
          <w:szCs w:val="24"/>
        </w:rPr>
      </w:pPr>
    </w:p>
    <w:p w14:paraId="6782E4AC" w14:textId="2B25AE25" w:rsidR="00124BF5" w:rsidRPr="002B569F" w:rsidDel="0009606A" w:rsidRDefault="00124BF5">
      <w:pPr>
        <w:rPr>
          <w:ins w:id="6330" w:author="Camilo Andrés Díaz Gómez" w:date="2023-03-16T22:44:00Z"/>
          <w:del w:id="6331" w:author="Steff Guzmán" w:date="2023-03-23T19:14:00Z"/>
          <w:rFonts w:cs="Times New Roman"/>
          <w:szCs w:val="24"/>
        </w:rPr>
        <w:pPrChange w:id="6332" w:author="Camilo Andrés Díaz Gómez" w:date="2023-03-28T17:43:00Z">
          <w:pPr>
            <w:ind w:firstLine="708"/>
          </w:pPr>
        </w:pPrChange>
      </w:pPr>
    </w:p>
    <w:p w14:paraId="75560F95" w14:textId="5F967EE2" w:rsidR="00124BF5" w:rsidRPr="002B569F" w:rsidDel="0009606A" w:rsidRDefault="00124BF5">
      <w:pPr>
        <w:rPr>
          <w:ins w:id="6333" w:author="Camilo Andrés Díaz Gómez" w:date="2023-03-16T22:39:00Z"/>
          <w:del w:id="6334" w:author="Steff Guzmán" w:date="2023-03-23T19:14:00Z"/>
          <w:rFonts w:cs="Times New Roman"/>
          <w:szCs w:val="24"/>
        </w:rPr>
        <w:pPrChange w:id="6335" w:author="Camilo Andrés Díaz Gómez" w:date="2023-03-28T17:43:00Z">
          <w:pPr>
            <w:ind w:firstLine="708"/>
          </w:pPr>
        </w:pPrChange>
      </w:pPr>
      <w:ins w:id="6336" w:author="Camilo Andrés Díaz Gómez" w:date="2023-03-16T22:45:00Z">
        <w:del w:id="6337" w:author="Steff Guzmán" w:date="2023-03-23T19:14:00Z">
          <w:r w:rsidRPr="002B569F" w:rsidDel="0009606A">
            <w:rPr>
              <w:rFonts w:cs="Times New Roman"/>
              <w:noProof/>
              <w:szCs w:val="24"/>
            </w:rPr>
            <w:drawing>
              <wp:inline distT="0" distB="0" distL="0" distR="0" wp14:anchorId="2939F29E" wp14:editId="6F290692">
                <wp:extent cx="2883877" cy="870754"/>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3234" cy="882637"/>
                        </a:xfrm>
                        <a:prstGeom prst="rect">
                          <a:avLst/>
                        </a:prstGeom>
                      </pic:spPr>
                    </pic:pic>
                  </a:graphicData>
                </a:graphic>
              </wp:inline>
            </w:drawing>
          </w:r>
        </w:del>
      </w:ins>
    </w:p>
    <w:p w14:paraId="4F5F32FD" w14:textId="27E12532" w:rsidR="00124BF5" w:rsidRPr="002B569F" w:rsidRDefault="00124BF5">
      <w:pPr>
        <w:rPr>
          <w:ins w:id="6338" w:author="Camilo Andrés Díaz Gómez" w:date="2023-03-16T22:45:00Z"/>
          <w:rFonts w:cs="Times New Roman"/>
          <w:szCs w:val="24"/>
        </w:rPr>
        <w:pPrChange w:id="6339" w:author="Camilo Andrés Díaz Gómez" w:date="2023-03-28T17:43:00Z">
          <w:pPr>
            <w:ind w:firstLine="708"/>
          </w:pPr>
        </w:pPrChange>
      </w:pPr>
    </w:p>
    <w:p w14:paraId="035CC3B0" w14:textId="53E6A8EA" w:rsidR="00124BF5" w:rsidRPr="002B569F" w:rsidRDefault="00124BF5">
      <w:pPr>
        <w:ind w:left="708" w:firstLine="708"/>
        <w:rPr>
          <w:ins w:id="6340" w:author="Steff Guzmán" w:date="2023-03-24T16:42:00Z"/>
          <w:rFonts w:cs="Times New Roman"/>
          <w:szCs w:val="24"/>
        </w:rPr>
        <w:pPrChange w:id="6341" w:author="Camilo Andrés Díaz Gómez" w:date="2023-03-28T17:54:00Z">
          <w:pPr>
            <w:ind w:firstLine="708"/>
          </w:pPr>
        </w:pPrChange>
      </w:pPr>
      <w:ins w:id="6342" w:author="Camilo Andrés Díaz Gómez" w:date="2023-03-16T22:45:00Z">
        <w:r w:rsidRPr="002B569F">
          <w:rPr>
            <w:rFonts w:cs="Times New Roman"/>
            <w:szCs w:val="24"/>
          </w:rPr>
          <w:t>Este código muestra los códigos únicos de las estaciones en el DataFrame df</w:t>
        </w:r>
      </w:ins>
      <w:ins w:id="6343" w:author="Steff Guzmán" w:date="2023-03-23T19:15:00Z">
        <w:r w:rsidR="0009606A" w:rsidRPr="002B569F">
          <w:rPr>
            <w:rFonts w:cs="Times New Roman"/>
            <w:szCs w:val="24"/>
          </w:rPr>
          <w:t xml:space="preserve"> </w:t>
        </w:r>
        <w:r w:rsidR="0009606A" w:rsidRPr="002B569F">
          <w:rPr>
            <w:rFonts w:cs="Times New Roman"/>
            <w:szCs w:val="24"/>
            <w:rPrChange w:id="6344" w:author="Camilo Andrés Díaz Gómez" w:date="2023-03-28T17:42:00Z">
              <w:rPr>
                <w:rFonts w:cs="Times New Roman"/>
                <w:szCs w:val="24"/>
                <w:highlight w:val="yellow"/>
              </w:rPr>
            </w:rPrChange>
          </w:rPr>
          <w:t>(Ver Figur</w:t>
        </w:r>
      </w:ins>
      <w:ins w:id="6345" w:author="Steff Guzmán" w:date="2023-03-24T15:20:00Z">
        <w:r w:rsidR="00173BDD" w:rsidRPr="002B569F">
          <w:rPr>
            <w:rFonts w:cs="Times New Roman"/>
            <w:szCs w:val="24"/>
          </w:rPr>
          <w:t>a 7</w:t>
        </w:r>
      </w:ins>
      <w:ins w:id="6346" w:author="Steff Guzmán" w:date="2023-03-23T19:15:00Z">
        <w:del w:id="6347" w:author="Camilo Andrés Díaz Gómez" w:date="2023-03-28T17:56:00Z">
          <w:r w:rsidR="0009606A" w:rsidRPr="002B569F" w:rsidDel="000D1684">
            <w:rPr>
              <w:rFonts w:cs="Times New Roman"/>
              <w:szCs w:val="24"/>
              <w:rPrChange w:id="6348" w:author="Camilo Andrés Díaz Gómez" w:date="2023-03-28T17:42:00Z">
                <w:rPr>
                  <w:rFonts w:cs="Times New Roman"/>
                  <w:szCs w:val="24"/>
                  <w:highlight w:val="yellow"/>
                </w:rPr>
              </w:rPrChange>
            </w:rPr>
            <w:delText xml:space="preserve"> </w:delText>
          </w:r>
        </w:del>
        <w:r w:rsidR="0009606A" w:rsidRPr="002B569F">
          <w:rPr>
            <w:rFonts w:cs="Times New Roman"/>
            <w:szCs w:val="24"/>
            <w:rPrChange w:id="6349" w:author="Camilo Andrés Díaz Gómez" w:date="2023-03-28T17:42:00Z">
              <w:rPr>
                <w:rFonts w:cs="Times New Roman"/>
                <w:szCs w:val="24"/>
                <w:highlight w:val="yellow"/>
              </w:rPr>
            </w:rPrChange>
          </w:rPr>
          <w:t>)</w:t>
        </w:r>
      </w:ins>
      <w:ins w:id="6350" w:author="Camilo Andrés Díaz Gómez" w:date="2023-03-16T22:45:00Z">
        <w:r w:rsidRPr="002B569F">
          <w:rPr>
            <w:rFonts w:cs="Times New Roman"/>
            <w:szCs w:val="24"/>
          </w:rPr>
          <w:t>. La variable estaciones almacena un arreglo con los códigos de estación únicos. Luego, se imprime el arreglo con la función print().</w:t>
        </w:r>
      </w:ins>
    </w:p>
    <w:p w14:paraId="52EB0487" w14:textId="77777777" w:rsidR="00FA2335" w:rsidRPr="002B569F" w:rsidRDefault="00FA2335" w:rsidP="002B569F">
      <w:pPr>
        <w:ind w:firstLine="708"/>
        <w:rPr>
          <w:ins w:id="6351" w:author="Steff Guzmán" w:date="2023-03-23T19:14:00Z"/>
          <w:rFonts w:cs="Times New Roman"/>
          <w:szCs w:val="24"/>
        </w:rPr>
      </w:pPr>
    </w:p>
    <w:p w14:paraId="1DF0DD42" w14:textId="6DC1EC03" w:rsidR="0009606A" w:rsidRPr="002B569F" w:rsidDel="009514A2" w:rsidRDefault="00842F9D">
      <w:pPr>
        <w:pStyle w:val="Descripcin"/>
        <w:spacing w:line="360" w:lineRule="auto"/>
        <w:rPr>
          <w:ins w:id="6352" w:author="Steff Guzmán" w:date="2023-03-23T19:14:00Z"/>
          <w:del w:id="6353" w:author="JHONATAN MAURICIO VILLARREAL CORREDOR" w:date="2023-03-24T17:33:00Z"/>
          <w:rFonts w:cs="Times New Roman"/>
          <w:szCs w:val="24"/>
        </w:rPr>
        <w:pPrChange w:id="6354" w:author="Camilo Andrés Díaz Gómez" w:date="2023-03-28T17:43:00Z">
          <w:pPr>
            <w:ind w:firstLine="708"/>
          </w:pPr>
        </w:pPrChange>
      </w:pPr>
      <w:bookmarkStart w:id="6355" w:name="_Hlk130571575"/>
      <w:ins w:id="6356" w:author="Steff Guzmán" w:date="2023-03-24T15:10:00Z">
        <w:del w:id="6357" w:author="JHONATAN MAURICIO VILLARREAL CORREDOR" w:date="2023-03-24T17:33:00Z">
          <w:r w:rsidRPr="002B569F" w:rsidDel="009514A2">
            <w:rPr>
              <w:rFonts w:cs="Times New Roman"/>
              <w:szCs w:val="24"/>
            </w:rPr>
            <w:delText xml:space="preserve">Figura </w:delText>
          </w:r>
          <w:r w:rsidRPr="002B569F" w:rsidDel="009514A2">
            <w:rPr>
              <w:rFonts w:cs="Times New Roman"/>
              <w:b w:val="0"/>
              <w:iCs w:val="0"/>
              <w:szCs w:val="24"/>
            </w:rPr>
            <w:fldChar w:fldCharType="begin"/>
          </w:r>
          <w:r w:rsidRPr="002B569F" w:rsidDel="009514A2">
            <w:rPr>
              <w:rFonts w:cs="Times New Roman"/>
              <w:szCs w:val="24"/>
            </w:rPr>
            <w:delInstrText xml:space="preserve"> SEQ Figura \* ARABIC </w:delInstrText>
          </w:r>
        </w:del>
      </w:ins>
      <w:del w:id="6358" w:author="JHONATAN MAURICIO VILLARREAL CORREDOR" w:date="2023-03-24T17:33:00Z">
        <w:r w:rsidRPr="002B569F" w:rsidDel="009514A2">
          <w:rPr>
            <w:rFonts w:cs="Times New Roman"/>
            <w:b w:val="0"/>
            <w:iCs w:val="0"/>
            <w:szCs w:val="24"/>
          </w:rPr>
          <w:fldChar w:fldCharType="separate"/>
        </w:r>
      </w:del>
      <w:ins w:id="6359" w:author="Steff Guzmán" w:date="2023-03-24T15:14:00Z">
        <w:del w:id="6360" w:author="JHONATAN MAURICIO VILLARREAL CORREDOR" w:date="2023-03-24T17:33:00Z">
          <w:r w:rsidRPr="002B569F" w:rsidDel="009514A2">
            <w:rPr>
              <w:rFonts w:cs="Times New Roman"/>
              <w:noProof/>
              <w:szCs w:val="24"/>
            </w:rPr>
            <w:delText>7</w:delText>
          </w:r>
        </w:del>
      </w:ins>
      <w:ins w:id="6361" w:author="Steff Guzmán" w:date="2023-03-24T15:10:00Z">
        <w:del w:id="6362" w:author="JHONATAN MAURICIO VILLARREAL CORREDOR" w:date="2023-03-24T17:33:00Z">
          <w:r w:rsidRPr="002B569F" w:rsidDel="009514A2">
            <w:rPr>
              <w:rFonts w:cs="Times New Roman"/>
              <w:b w:val="0"/>
              <w:iCs w:val="0"/>
              <w:szCs w:val="24"/>
            </w:rPr>
            <w:fldChar w:fldCharType="end"/>
          </w:r>
        </w:del>
      </w:ins>
    </w:p>
    <w:bookmarkEnd w:id="6355"/>
    <w:p w14:paraId="3F5FCE47" w14:textId="41E38368" w:rsidR="009514A2" w:rsidRPr="002B569F" w:rsidRDefault="009514A2">
      <w:pPr>
        <w:pStyle w:val="Descripcin"/>
        <w:spacing w:line="360" w:lineRule="auto"/>
        <w:rPr>
          <w:ins w:id="6363" w:author="JHONATAN MAURICIO VILLARREAL CORREDOR" w:date="2023-03-24T17:32:00Z"/>
          <w:rFonts w:cs="Times New Roman"/>
        </w:rPr>
        <w:pPrChange w:id="6364" w:author="Camilo Andrés Díaz Gómez" w:date="2023-03-28T17:43:00Z">
          <w:pPr>
            <w:pStyle w:val="Descripcin"/>
          </w:pPr>
        </w:pPrChange>
      </w:pPr>
      <w:ins w:id="6365" w:author="JHONATAN MAURICIO VILLARREAL CORREDOR" w:date="2023-03-24T17:32:00Z">
        <w:r w:rsidRPr="002B569F">
          <w:rPr>
            <w:rFonts w:cs="Times New Roman"/>
            <w:noProof/>
          </w:rPr>
          <w:t xml:space="preserve">Figura 7 </w:t>
        </w:r>
        <w:r w:rsidRPr="002B569F">
          <w:rPr>
            <w:rFonts w:cs="Times New Roman"/>
            <w:b w:val="0"/>
            <w:bCs/>
            <w:i/>
            <w:iCs w:val="0"/>
            <w:noProof/>
            <w:rPrChange w:id="6366" w:author="Camilo Andrés Díaz Gómez" w:date="2023-03-28T17:42:00Z">
              <w:rPr>
                <w:noProof/>
              </w:rPr>
            </w:rPrChange>
          </w:rPr>
          <w:t>Códigos de es estaciones</w:t>
        </w:r>
      </w:ins>
    </w:p>
    <w:p w14:paraId="06EDFAB8" w14:textId="77777777" w:rsidR="00C038A4" w:rsidRPr="002B569F" w:rsidRDefault="00C038A4" w:rsidP="002B569F">
      <w:pPr>
        <w:ind w:firstLine="708"/>
        <w:jc w:val="center"/>
        <w:rPr>
          <w:ins w:id="6367" w:author="Camilo Andrés Díaz Gómez" w:date="2023-03-28T15:19:00Z"/>
          <w:rFonts w:cs="Times New Roman"/>
          <w:szCs w:val="24"/>
        </w:rPr>
      </w:pPr>
    </w:p>
    <w:p w14:paraId="51F338D6" w14:textId="36055DD8" w:rsidR="0009606A" w:rsidRPr="002B569F" w:rsidRDefault="0009606A">
      <w:pPr>
        <w:ind w:firstLine="708"/>
        <w:jc w:val="center"/>
        <w:rPr>
          <w:ins w:id="6368" w:author="Camilo Andrés Díaz Gómez" w:date="2023-03-16T22:45:00Z"/>
          <w:rFonts w:cs="Times New Roman"/>
          <w:szCs w:val="24"/>
        </w:rPr>
        <w:pPrChange w:id="6369" w:author="Camilo Andrés Díaz Gómez" w:date="2023-03-28T17:43:00Z">
          <w:pPr>
            <w:ind w:firstLine="708"/>
          </w:pPr>
        </w:pPrChange>
      </w:pPr>
      <w:ins w:id="6370" w:author="Steff Guzmán" w:date="2023-03-23T19:14:00Z">
        <w:r w:rsidRPr="002B569F">
          <w:rPr>
            <w:rFonts w:cs="Times New Roman"/>
            <w:noProof/>
            <w:szCs w:val="24"/>
          </w:rPr>
          <w:lastRenderedPageBreak/>
          <w:drawing>
            <wp:inline distT="0" distB="0" distL="0" distR="0" wp14:anchorId="77A70AE2" wp14:editId="5E5987F2">
              <wp:extent cx="2883877" cy="870754"/>
              <wp:effectExtent l="0" t="0" r="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3234" cy="882637"/>
                      </a:xfrm>
                      <a:prstGeom prst="rect">
                        <a:avLst/>
                      </a:prstGeom>
                    </pic:spPr>
                  </pic:pic>
                </a:graphicData>
              </a:graphic>
            </wp:inline>
          </w:drawing>
        </w:r>
      </w:ins>
    </w:p>
    <w:p w14:paraId="70C8086C" w14:textId="77777777" w:rsidR="00C038A4" w:rsidRPr="002B569F" w:rsidRDefault="00C038A4" w:rsidP="002B569F">
      <w:pPr>
        <w:jc w:val="left"/>
        <w:rPr>
          <w:ins w:id="6371" w:author="Camilo Andrés Díaz Gómez" w:date="2023-03-28T15:19:00Z"/>
          <w:rFonts w:cs="Times New Roman"/>
          <w:i/>
          <w:iCs/>
          <w:szCs w:val="24"/>
        </w:rPr>
      </w:pPr>
    </w:p>
    <w:p w14:paraId="682EE4A4" w14:textId="7A88E50C" w:rsidR="00B1585C" w:rsidRPr="002B569F" w:rsidRDefault="00B1585C" w:rsidP="002B569F">
      <w:pPr>
        <w:jc w:val="left"/>
        <w:rPr>
          <w:ins w:id="6372" w:author="Steff Guzmán" w:date="2023-03-24T15:40:00Z"/>
          <w:rFonts w:cs="Times New Roman"/>
          <w:i/>
          <w:iCs/>
          <w:szCs w:val="24"/>
        </w:rPr>
      </w:pPr>
      <w:ins w:id="6373" w:author="Steff Guzmán" w:date="2023-03-24T15:40:00Z">
        <w:r w:rsidRPr="002B569F">
          <w:rPr>
            <w:rFonts w:cs="Times New Roman"/>
            <w:i/>
            <w:iCs/>
            <w:szCs w:val="24"/>
          </w:rPr>
          <w:t>Fuente: Elaboración propia.</w:t>
        </w:r>
      </w:ins>
    </w:p>
    <w:p w14:paraId="434555EB" w14:textId="5D0BB027" w:rsidR="00124BF5" w:rsidRPr="002B569F" w:rsidRDefault="00124BF5" w:rsidP="002B569F">
      <w:pPr>
        <w:ind w:firstLine="708"/>
        <w:rPr>
          <w:ins w:id="6374" w:author="Camilo Andrés Díaz Gómez" w:date="2023-03-16T22:45:00Z"/>
          <w:rFonts w:cs="Times New Roman"/>
          <w:szCs w:val="24"/>
        </w:rPr>
      </w:pPr>
    </w:p>
    <w:p w14:paraId="4B68F620" w14:textId="577BDE9F" w:rsidR="007F28DA" w:rsidRPr="002B569F" w:rsidRDefault="007F28DA" w:rsidP="002B569F">
      <w:pPr>
        <w:pStyle w:val="Ttulo5"/>
        <w:ind w:left="1416"/>
        <w:rPr>
          <w:ins w:id="6375" w:author="Steff Guzmán" w:date="2023-03-23T19:17:00Z"/>
          <w:rFonts w:ascii="Times New Roman" w:hAnsi="Times New Roman" w:cs="Times New Roman"/>
          <w:b/>
          <w:bCs/>
          <w:color w:val="auto"/>
          <w:szCs w:val="24"/>
        </w:rPr>
      </w:pPr>
      <w:ins w:id="6376" w:author="Camilo Andrés Díaz Gómez" w:date="2023-03-22T11:21:00Z">
        <w:r w:rsidRPr="002B569F">
          <w:rPr>
            <w:rFonts w:ascii="Times New Roman" w:hAnsi="Times New Roman" w:cs="Times New Roman"/>
            <w:b/>
            <w:bCs/>
            <w:color w:val="auto"/>
            <w:szCs w:val="24"/>
            <w:rPrChange w:id="6377" w:author="Camilo Andrés Díaz Gómez" w:date="2023-03-28T17:42:00Z">
              <w:rPr/>
            </w:rPrChange>
          </w:rPr>
          <w:t>Histogramas</w:t>
        </w:r>
      </w:ins>
      <w:ins w:id="6378" w:author="Steff Guzmán" w:date="2023-03-24T16:42:00Z">
        <w:r w:rsidR="00FA2335" w:rsidRPr="002B569F">
          <w:rPr>
            <w:rFonts w:ascii="Times New Roman" w:hAnsi="Times New Roman" w:cs="Times New Roman"/>
            <w:b/>
            <w:bCs/>
            <w:color w:val="auto"/>
            <w:szCs w:val="24"/>
          </w:rPr>
          <w:t>.</w:t>
        </w:r>
      </w:ins>
    </w:p>
    <w:p w14:paraId="7948D3F7" w14:textId="77777777" w:rsidR="008D3D27" w:rsidRPr="002B569F" w:rsidRDefault="008D3D27">
      <w:pPr>
        <w:rPr>
          <w:ins w:id="6379" w:author="Camilo Andrés Díaz Gómez" w:date="2023-03-22T11:22:00Z"/>
          <w:rFonts w:cs="Times New Roman"/>
          <w:szCs w:val="24"/>
          <w:rPrChange w:id="6380" w:author="Camilo Andrés Díaz Gómez" w:date="2023-03-28T17:42:00Z">
            <w:rPr>
              <w:ins w:id="6381" w:author="Camilo Andrés Díaz Gómez" w:date="2023-03-22T11:22:00Z"/>
              <w:rFonts w:ascii="Times New Roman" w:hAnsi="Times New Roman" w:cs="Times New Roman"/>
              <w:b/>
              <w:bCs/>
              <w:color w:val="auto"/>
            </w:rPr>
          </w:rPrChange>
        </w:rPr>
        <w:pPrChange w:id="6382" w:author="Camilo Andrés Díaz Gómez" w:date="2023-03-28T17:43:00Z">
          <w:pPr>
            <w:pStyle w:val="Ttulo5"/>
          </w:pPr>
        </w:pPrChange>
      </w:pPr>
    </w:p>
    <w:p w14:paraId="01BA99E0" w14:textId="168AA744" w:rsidR="007F28DA" w:rsidRPr="002B569F" w:rsidDel="008D3D27" w:rsidRDefault="000D1684">
      <w:pPr>
        <w:rPr>
          <w:ins w:id="6383" w:author="Camilo Andrés Díaz Gómez" w:date="2023-03-22T11:21:00Z"/>
          <w:del w:id="6384" w:author="Steff Guzmán" w:date="2023-03-23T19:17:00Z"/>
          <w:rFonts w:cs="Times New Roman"/>
          <w:szCs w:val="24"/>
        </w:rPr>
        <w:pPrChange w:id="6385" w:author="Camilo Andrés Díaz Gómez" w:date="2023-03-28T17:43:00Z">
          <w:pPr>
            <w:ind w:firstLine="708"/>
            <w:jc w:val="center"/>
          </w:pPr>
        </w:pPrChange>
      </w:pPr>
      <w:ins w:id="6386" w:author="Camilo Andrés Díaz Gómez" w:date="2023-03-28T17:54:00Z">
        <w:r>
          <w:rPr>
            <w:rFonts w:cs="Times New Roman"/>
            <w:szCs w:val="24"/>
          </w:rPr>
          <w:tab/>
        </w:r>
      </w:ins>
    </w:p>
    <w:p w14:paraId="2471AADA" w14:textId="2659A5B9" w:rsidR="00124BF5" w:rsidRPr="002B569F" w:rsidDel="008D3D27" w:rsidRDefault="00124BF5">
      <w:pPr>
        <w:ind w:firstLine="708"/>
        <w:rPr>
          <w:ins w:id="6387" w:author="Camilo Andrés Díaz Gómez" w:date="2023-03-16T22:39:00Z"/>
          <w:del w:id="6388" w:author="Steff Guzmán" w:date="2023-03-23T19:17:00Z"/>
          <w:rFonts w:cs="Times New Roman"/>
          <w:szCs w:val="24"/>
        </w:rPr>
      </w:pPr>
      <w:ins w:id="6389" w:author="Camilo Andrés Díaz Gómez" w:date="2023-03-16T22:46:00Z">
        <w:del w:id="6390" w:author="Steff Guzmán" w:date="2023-03-23T19:16:00Z">
          <w:r w:rsidRPr="002B569F" w:rsidDel="0009606A">
            <w:rPr>
              <w:rFonts w:cs="Times New Roman"/>
              <w:noProof/>
              <w:szCs w:val="24"/>
            </w:rPr>
            <w:drawing>
              <wp:inline distT="0" distB="0" distL="0" distR="0" wp14:anchorId="6CA3DB1A" wp14:editId="58377CC7">
                <wp:extent cx="4577715" cy="231355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7825"/>
                        <a:stretch/>
                      </pic:blipFill>
                      <pic:spPr bwMode="auto">
                        <a:xfrm>
                          <a:off x="0" y="0"/>
                          <a:ext cx="4578107" cy="2313751"/>
                        </a:xfrm>
                        <a:prstGeom prst="rect">
                          <a:avLst/>
                        </a:prstGeom>
                        <a:ln>
                          <a:noFill/>
                        </a:ln>
                        <a:extLst>
                          <a:ext uri="{53640926-AAD7-44D8-BBD7-CCE9431645EC}">
                            <a14:shadowObscured xmlns:a14="http://schemas.microsoft.com/office/drawing/2010/main"/>
                          </a:ext>
                        </a:extLst>
                      </pic:spPr>
                    </pic:pic>
                  </a:graphicData>
                </a:graphic>
              </wp:inline>
            </w:drawing>
          </w:r>
        </w:del>
      </w:ins>
    </w:p>
    <w:p w14:paraId="7D96672F" w14:textId="3D5926C4" w:rsidR="00124BF5" w:rsidRPr="002B569F" w:rsidDel="008D3D27" w:rsidRDefault="00124BF5">
      <w:pPr>
        <w:ind w:firstLine="708"/>
        <w:rPr>
          <w:ins w:id="6391" w:author="Camilo Andrés Díaz Gómez" w:date="2023-03-16T22:39:00Z"/>
          <w:del w:id="6392" w:author="Steff Guzmán" w:date="2023-03-23T19:17:00Z"/>
          <w:rFonts w:cs="Times New Roman"/>
          <w:szCs w:val="24"/>
        </w:rPr>
      </w:pPr>
    </w:p>
    <w:p w14:paraId="3B5CD0C7" w14:textId="67C6829A" w:rsidR="00124BF5" w:rsidRPr="002B569F" w:rsidRDefault="00124BF5" w:rsidP="002B569F">
      <w:pPr>
        <w:ind w:firstLine="708"/>
        <w:rPr>
          <w:ins w:id="6393" w:author="Steff Guzmán" w:date="2023-03-24T15:10:00Z"/>
          <w:rFonts w:cs="Times New Roman"/>
          <w:szCs w:val="24"/>
        </w:rPr>
      </w:pPr>
      <w:ins w:id="6394" w:author="Camilo Andrés Díaz Gómez" w:date="2023-03-16T22:46:00Z">
        <w:r w:rsidRPr="002B569F">
          <w:rPr>
            <w:rFonts w:cs="Times New Roman"/>
            <w:szCs w:val="24"/>
          </w:rPr>
          <w:t>Este código genera un histograma de las columnas</w:t>
        </w:r>
      </w:ins>
      <w:ins w:id="6395" w:author="Camilo Andrés Díaz Gómez" w:date="2023-03-16T22:47:00Z">
        <w:r w:rsidRPr="002B569F">
          <w:rPr>
            <w:rFonts w:cs="Times New Roman"/>
            <w:szCs w:val="24"/>
          </w:rPr>
          <w:t xml:space="preserve">, en este caso como ejemplo, temperaturas, </w:t>
        </w:r>
      </w:ins>
      <w:ins w:id="6396" w:author="Camilo Andrés Díaz Gómez" w:date="2023-03-16T22:46:00Z">
        <w:r w:rsidRPr="002B569F">
          <w:rPr>
            <w:rFonts w:cs="Times New Roman"/>
            <w:szCs w:val="24"/>
          </w:rPr>
          <w:t>del DataFrame 'df'</w:t>
        </w:r>
      </w:ins>
      <w:ins w:id="6397" w:author="Steff Guzmán" w:date="2023-03-23T19:17:00Z">
        <w:r w:rsidR="008D3D27" w:rsidRPr="002B569F">
          <w:rPr>
            <w:rFonts w:cs="Times New Roman"/>
            <w:szCs w:val="24"/>
          </w:rPr>
          <w:t xml:space="preserve"> </w:t>
        </w:r>
        <w:r w:rsidR="008D3D27" w:rsidRPr="002B569F">
          <w:rPr>
            <w:rFonts w:cs="Times New Roman"/>
            <w:szCs w:val="24"/>
            <w:rPrChange w:id="6398" w:author="Camilo Andrés Díaz Gómez" w:date="2023-03-28T17:42:00Z">
              <w:rPr>
                <w:rFonts w:cs="Times New Roman"/>
                <w:szCs w:val="24"/>
                <w:highlight w:val="yellow"/>
              </w:rPr>
            </w:rPrChange>
          </w:rPr>
          <w:t>(Ver Figur</w:t>
        </w:r>
      </w:ins>
      <w:ins w:id="6399" w:author="Steff Guzmán" w:date="2023-03-24T15:20:00Z">
        <w:r w:rsidR="00173BDD" w:rsidRPr="002B569F">
          <w:rPr>
            <w:rFonts w:cs="Times New Roman"/>
            <w:szCs w:val="24"/>
          </w:rPr>
          <w:t>a 8</w:t>
        </w:r>
      </w:ins>
      <w:ins w:id="6400" w:author="Steff Guzmán" w:date="2023-03-23T19:17:00Z">
        <w:r w:rsidR="008D3D27" w:rsidRPr="002B569F">
          <w:rPr>
            <w:rFonts w:cs="Times New Roman"/>
            <w:szCs w:val="24"/>
            <w:rPrChange w:id="6401" w:author="Camilo Andrés Díaz Gómez" w:date="2023-03-28T17:42:00Z">
              <w:rPr>
                <w:rFonts w:cs="Times New Roman"/>
                <w:szCs w:val="24"/>
                <w:highlight w:val="yellow"/>
              </w:rPr>
            </w:rPrChange>
          </w:rPr>
          <w:t>)</w:t>
        </w:r>
      </w:ins>
      <w:ins w:id="6402" w:author="Camilo Andrés Díaz Gómez" w:date="2023-03-28T15:10:00Z">
        <w:r w:rsidR="00C038A4" w:rsidRPr="002B569F">
          <w:rPr>
            <w:rFonts w:cs="Times New Roman"/>
            <w:szCs w:val="24"/>
          </w:rPr>
          <w:t>.</w:t>
        </w:r>
      </w:ins>
      <w:ins w:id="6403" w:author="Camilo Andrés Díaz Gómez" w:date="2023-03-16T22:46:00Z">
        <w:del w:id="6404" w:author="Steff Guzmán" w:date="2023-03-24T15:20:00Z">
          <w:r w:rsidRPr="002B569F" w:rsidDel="00173BDD">
            <w:rPr>
              <w:rFonts w:cs="Times New Roman"/>
              <w:szCs w:val="24"/>
            </w:rPr>
            <w:delText>.</w:delText>
          </w:r>
        </w:del>
        <w:r w:rsidRPr="002B569F">
          <w:rPr>
            <w:rFonts w:cs="Times New Roman"/>
            <w:szCs w:val="24"/>
          </w:rPr>
          <w:t xml:space="preserve"> Primero, se convierte la columna 'Temperatura' en una serie de números enteros y se especifican los intervalos del histograma como un rango de números enteros. Luego se crea el histograma utilizando la biblioteca matplotlib.pyplot. Se establece el título y las etiquetas del eje, y se muestran las marcas del eje x utilizando los intervalos especificados. Finalmente, se muestra el histograma utilizando la función show() de matplotlib.pyplot.</w:t>
        </w:r>
      </w:ins>
    </w:p>
    <w:p w14:paraId="6A4EE549" w14:textId="05B42691" w:rsidR="00842F9D" w:rsidRPr="002B569F" w:rsidRDefault="00842F9D" w:rsidP="002B569F">
      <w:pPr>
        <w:ind w:firstLine="708"/>
        <w:rPr>
          <w:ins w:id="6405" w:author="Steff Guzmán" w:date="2023-03-24T15:10:00Z"/>
          <w:rFonts w:cs="Times New Roman"/>
          <w:szCs w:val="24"/>
        </w:rPr>
      </w:pPr>
    </w:p>
    <w:p w14:paraId="6B3843F1" w14:textId="20FE394B" w:rsidR="00842F9D" w:rsidRPr="002B569F" w:rsidRDefault="00842F9D">
      <w:pPr>
        <w:pStyle w:val="Descripcin"/>
        <w:spacing w:line="360" w:lineRule="auto"/>
        <w:rPr>
          <w:ins w:id="6406" w:author="Steff Guzmán" w:date="2023-03-23T19:16:00Z"/>
          <w:rFonts w:cs="Times New Roman"/>
          <w:szCs w:val="24"/>
        </w:rPr>
        <w:pPrChange w:id="6407" w:author="Camilo Andrés Díaz Gómez" w:date="2023-03-28T17:43:00Z">
          <w:pPr>
            <w:ind w:firstLine="708"/>
          </w:pPr>
        </w:pPrChange>
      </w:pPr>
      <w:bookmarkStart w:id="6408" w:name="_Toc130919843"/>
      <w:ins w:id="6409"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6410" w:author="Steff Guzmán" w:date="2023-03-24T15:14:00Z">
        <w:r w:rsidRPr="002B569F">
          <w:rPr>
            <w:rFonts w:cs="Times New Roman"/>
            <w:noProof/>
            <w:szCs w:val="24"/>
          </w:rPr>
          <w:t>8</w:t>
        </w:r>
      </w:ins>
      <w:ins w:id="6411" w:author="Steff Guzmán" w:date="2023-03-24T15:10:00Z">
        <w:r w:rsidRPr="002B569F">
          <w:rPr>
            <w:rFonts w:cs="Times New Roman"/>
            <w:szCs w:val="24"/>
          </w:rPr>
          <w:fldChar w:fldCharType="end"/>
        </w:r>
      </w:ins>
      <w:ins w:id="6412" w:author="JHONATAN MAURICIO VILLARREAL CORREDOR" w:date="2023-03-24T17:36:00Z">
        <w:r w:rsidR="009514A2" w:rsidRPr="002B569F">
          <w:rPr>
            <w:rFonts w:cs="Times New Roman"/>
            <w:szCs w:val="24"/>
          </w:rPr>
          <w:t xml:space="preserve"> </w:t>
        </w:r>
      </w:ins>
      <w:ins w:id="6413" w:author="JHONATAN MAURICIO VILLARREAL CORREDOR" w:date="2023-03-24T17:37:00Z">
        <w:r w:rsidR="009514A2" w:rsidRPr="002B569F">
          <w:rPr>
            <w:rFonts w:cs="Times New Roman"/>
            <w:b w:val="0"/>
            <w:bCs/>
            <w:i/>
            <w:iCs w:val="0"/>
            <w:szCs w:val="24"/>
            <w:rPrChange w:id="6414" w:author="Camilo Andrés Díaz Gómez" w:date="2023-03-28T17:42:00Z">
              <w:rPr>
                <w:rFonts w:cs="Times New Roman"/>
                <w:b/>
                <w:iCs/>
                <w:szCs w:val="24"/>
              </w:rPr>
            </w:rPrChange>
          </w:rPr>
          <w:t>Generador de histogramas</w:t>
        </w:r>
        <w:bookmarkEnd w:id="6408"/>
        <w:r w:rsidR="009514A2" w:rsidRPr="002B569F">
          <w:rPr>
            <w:rFonts w:cs="Times New Roman"/>
            <w:szCs w:val="24"/>
          </w:rPr>
          <w:t xml:space="preserve"> </w:t>
        </w:r>
      </w:ins>
    </w:p>
    <w:p w14:paraId="0643E2CE" w14:textId="77777777" w:rsidR="00C038A4" w:rsidRPr="002B569F" w:rsidRDefault="00C038A4" w:rsidP="002B569F">
      <w:pPr>
        <w:ind w:firstLine="708"/>
        <w:jc w:val="center"/>
        <w:rPr>
          <w:ins w:id="6415" w:author="Camilo Andrés Díaz Gómez" w:date="2023-03-28T15:19:00Z"/>
          <w:rFonts w:cs="Times New Roman"/>
          <w:szCs w:val="24"/>
        </w:rPr>
      </w:pPr>
    </w:p>
    <w:p w14:paraId="1C67E26E" w14:textId="4EB80FD3" w:rsidR="0009606A" w:rsidRPr="002B569F" w:rsidRDefault="0009606A">
      <w:pPr>
        <w:ind w:firstLine="708"/>
        <w:jc w:val="center"/>
        <w:rPr>
          <w:ins w:id="6416" w:author="JHONATAN MAURICIO VILLARREAL CORREDOR" w:date="2023-03-22T21:58:00Z"/>
          <w:rFonts w:cs="Times New Roman"/>
          <w:szCs w:val="24"/>
        </w:rPr>
        <w:pPrChange w:id="6417" w:author="Camilo Andrés Díaz Gómez" w:date="2023-03-28T17:43:00Z">
          <w:pPr>
            <w:ind w:firstLine="708"/>
          </w:pPr>
        </w:pPrChange>
      </w:pPr>
      <w:ins w:id="6418" w:author="Steff Guzmán" w:date="2023-03-23T19:16:00Z">
        <w:r w:rsidRPr="002B569F">
          <w:rPr>
            <w:rFonts w:cs="Times New Roman"/>
            <w:noProof/>
            <w:szCs w:val="24"/>
          </w:rPr>
          <w:drawing>
            <wp:inline distT="0" distB="0" distL="0" distR="0" wp14:anchorId="1490340B" wp14:editId="7B294C9B">
              <wp:extent cx="4577715" cy="2313553"/>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7825"/>
                      <a:stretch/>
                    </pic:blipFill>
                    <pic:spPr bwMode="auto">
                      <a:xfrm>
                        <a:off x="0" y="0"/>
                        <a:ext cx="4578107" cy="2313751"/>
                      </a:xfrm>
                      <a:prstGeom prst="rect">
                        <a:avLst/>
                      </a:prstGeom>
                      <a:ln>
                        <a:noFill/>
                      </a:ln>
                      <a:extLst>
                        <a:ext uri="{53640926-AAD7-44D8-BBD7-CCE9431645EC}">
                          <a14:shadowObscured xmlns:a14="http://schemas.microsoft.com/office/drawing/2010/main"/>
                        </a:ext>
                      </a:extLst>
                    </pic:spPr>
                  </pic:pic>
                </a:graphicData>
              </a:graphic>
            </wp:inline>
          </w:drawing>
        </w:r>
      </w:ins>
    </w:p>
    <w:p w14:paraId="75193CAD" w14:textId="77777777" w:rsidR="00C038A4" w:rsidRPr="002B569F" w:rsidRDefault="00C038A4" w:rsidP="002B569F">
      <w:pPr>
        <w:jc w:val="left"/>
        <w:rPr>
          <w:ins w:id="6419" w:author="Camilo Andrés Díaz Gómez" w:date="2023-03-28T15:19:00Z"/>
          <w:rFonts w:cs="Times New Roman"/>
          <w:i/>
          <w:iCs/>
          <w:szCs w:val="24"/>
        </w:rPr>
      </w:pPr>
    </w:p>
    <w:p w14:paraId="23C79098" w14:textId="219BE7D3" w:rsidR="00B1585C" w:rsidRPr="002B569F" w:rsidRDefault="00B1585C" w:rsidP="002B569F">
      <w:pPr>
        <w:jc w:val="left"/>
        <w:rPr>
          <w:ins w:id="6420" w:author="Steff Guzmán" w:date="2023-03-24T15:41:00Z"/>
          <w:rFonts w:cs="Times New Roman"/>
          <w:i/>
          <w:iCs/>
          <w:szCs w:val="24"/>
        </w:rPr>
      </w:pPr>
      <w:ins w:id="6421" w:author="Steff Guzmán" w:date="2023-03-24T15:41:00Z">
        <w:r w:rsidRPr="002B569F">
          <w:rPr>
            <w:rFonts w:cs="Times New Roman"/>
            <w:i/>
            <w:iCs/>
            <w:szCs w:val="24"/>
          </w:rPr>
          <w:t>Fuente: Elaboración propia.</w:t>
        </w:r>
      </w:ins>
    </w:p>
    <w:p w14:paraId="366D4E01" w14:textId="77777777" w:rsidR="008D3D27" w:rsidRPr="002B569F" w:rsidRDefault="008D3D27" w:rsidP="002B569F">
      <w:pPr>
        <w:rPr>
          <w:ins w:id="6422" w:author="Steff Guzmán" w:date="2023-03-23T19:24:00Z"/>
          <w:rFonts w:cs="Times New Roman"/>
          <w:szCs w:val="24"/>
        </w:rPr>
      </w:pPr>
    </w:p>
    <w:p w14:paraId="3B19A928" w14:textId="03F35CC5" w:rsidR="00563D8E" w:rsidRPr="002B569F" w:rsidRDefault="008D3D27">
      <w:pPr>
        <w:ind w:left="1416"/>
        <w:rPr>
          <w:ins w:id="6423" w:author="Steff Guzmán" w:date="2023-03-23T19:32:00Z"/>
          <w:rFonts w:cs="Times New Roman"/>
          <w:szCs w:val="24"/>
        </w:rPr>
        <w:pPrChange w:id="6424" w:author="Camilo Andrés Díaz Gómez" w:date="2023-03-28T17:58:00Z">
          <w:pPr>
            <w:ind w:firstLine="708"/>
          </w:pPr>
        </w:pPrChange>
      </w:pPr>
      <w:ins w:id="6425" w:author="Steff Guzmán" w:date="2023-03-23T19:25:00Z">
        <w:r w:rsidRPr="002B569F">
          <w:rPr>
            <w:rFonts w:cs="Times New Roman"/>
            <w:szCs w:val="24"/>
          </w:rPr>
          <w:t>En el Anexo 4 se de</w:t>
        </w:r>
      </w:ins>
      <w:ins w:id="6426" w:author="Steff Guzmán" w:date="2023-03-23T19:26:00Z">
        <w:r w:rsidRPr="002B569F">
          <w:rPr>
            <w:rFonts w:cs="Times New Roman"/>
            <w:szCs w:val="24"/>
          </w:rPr>
          <w:t xml:space="preserve">muestra a mejor </w:t>
        </w:r>
      </w:ins>
      <w:ins w:id="6427" w:author="Steff Guzmán" w:date="2023-03-23T19:23:00Z">
        <w:r w:rsidRPr="002B569F">
          <w:rPr>
            <w:rFonts w:cs="Times New Roman"/>
            <w:szCs w:val="24"/>
          </w:rPr>
          <w:t xml:space="preserve">profundidad el histograma </w:t>
        </w:r>
      </w:ins>
      <w:ins w:id="6428" w:author="Steff Guzmán" w:date="2023-03-23T19:24:00Z">
        <w:r w:rsidRPr="002B569F">
          <w:rPr>
            <w:rFonts w:cs="Times New Roman"/>
            <w:szCs w:val="24"/>
          </w:rPr>
          <w:t xml:space="preserve">generado de la figura </w:t>
        </w:r>
      </w:ins>
      <w:ins w:id="6429" w:author="Steff Guzmán" w:date="2023-03-23T19:25:00Z">
        <w:r w:rsidRPr="002B569F">
          <w:rPr>
            <w:rFonts w:cs="Times New Roman"/>
            <w:szCs w:val="24"/>
          </w:rPr>
          <w:t xml:space="preserve">anterior </w:t>
        </w:r>
      </w:ins>
      <w:ins w:id="6430" w:author="Steff Guzmán" w:date="2023-03-23T19:32:00Z">
        <w:r w:rsidR="0052426F" w:rsidRPr="002B569F">
          <w:rPr>
            <w:rFonts w:cs="Times New Roman"/>
            <w:szCs w:val="24"/>
          </w:rPr>
          <w:t>mostrando</w:t>
        </w:r>
      </w:ins>
      <w:ins w:id="6431" w:author="Steff Guzmán" w:date="2023-03-23T19:31:00Z">
        <w:r w:rsidR="0052426F" w:rsidRPr="002B569F">
          <w:rPr>
            <w:rFonts w:cs="Times New Roman"/>
            <w:szCs w:val="24"/>
          </w:rPr>
          <w:t xml:space="preserve"> el comportamiento de la temp</w:t>
        </w:r>
      </w:ins>
      <w:ins w:id="6432" w:author="Steff Guzmán" w:date="2023-03-23T19:32:00Z">
        <w:r w:rsidR="0052426F" w:rsidRPr="002B569F">
          <w:rPr>
            <w:rFonts w:cs="Times New Roman"/>
            <w:szCs w:val="24"/>
          </w:rPr>
          <w:t xml:space="preserve">eratura con respecto a la hora del día. </w:t>
        </w:r>
      </w:ins>
    </w:p>
    <w:p w14:paraId="65719D9A" w14:textId="77777777" w:rsidR="0052426F" w:rsidRPr="002B569F" w:rsidRDefault="0052426F" w:rsidP="002B569F">
      <w:pPr>
        <w:ind w:firstLine="708"/>
        <w:rPr>
          <w:ins w:id="6433" w:author="JHONATAN MAURICIO VILLARREAL CORREDOR" w:date="2023-03-22T21:58:00Z"/>
          <w:rFonts w:cs="Times New Roman"/>
          <w:szCs w:val="24"/>
        </w:rPr>
      </w:pPr>
    </w:p>
    <w:p w14:paraId="0982969B" w14:textId="3DA8829E" w:rsidR="00563D8E" w:rsidRPr="002B569F" w:rsidDel="0052426F" w:rsidRDefault="00563D8E">
      <w:pPr>
        <w:rPr>
          <w:ins w:id="6434" w:author="Camilo Andrés Díaz Gómez" w:date="2023-03-22T11:22:00Z"/>
          <w:del w:id="6435" w:author="Steff Guzmán" w:date="2023-03-23T19:32:00Z"/>
          <w:rFonts w:cs="Times New Roman"/>
          <w:szCs w:val="24"/>
        </w:rPr>
        <w:pPrChange w:id="6436" w:author="Camilo Andrés Díaz Gómez" w:date="2023-03-28T17:43:00Z">
          <w:pPr>
            <w:ind w:firstLine="708"/>
          </w:pPr>
        </w:pPrChange>
      </w:pPr>
      <w:ins w:id="6437" w:author="JHONATAN MAURICIO VILLARREAL CORREDOR" w:date="2023-03-22T21:58:00Z">
        <w:del w:id="6438" w:author="Steff Guzmán" w:date="2023-03-23T19:32:00Z">
          <w:r w:rsidRPr="002B569F" w:rsidDel="0052426F">
            <w:rPr>
              <w:rFonts w:cs="Times New Roman"/>
              <w:szCs w:val="24"/>
            </w:rPr>
            <w:delText xml:space="preserve">Si desea obtener un </w:delText>
          </w:r>
        </w:del>
      </w:ins>
      <w:ins w:id="6439" w:author="JHONATAN MAURICIO VILLARREAL CORREDOR" w:date="2023-03-22T21:59:00Z">
        <w:del w:id="6440" w:author="Steff Guzmán" w:date="2023-03-23T19:32:00Z">
          <w:r w:rsidRPr="002B569F" w:rsidDel="0052426F">
            <w:rPr>
              <w:rFonts w:cs="Times New Roman"/>
              <w:szCs w:val="24"/>
            </w:rPr>
            <w:delText>histograma</w:delText>
          </w:r>
        </w:del>
      </w:ins>
      <w:ins w:id="6441" w:author="JHONATAN MAURICIO VILLARREAL CORREDOR" w:date="2023-03-22T21:58:00Z">
        <w:del w:id="6442" w:author="Steff Guzmán" w:date="2023-03-23T19:32:00Z">
          <w:r w:rsidRPr="002B569F" w:rsidDel="0052426F">
            <w:rPr>
              <w:rFonts w:cs="Times New Roman"/>
              <w:szCs w:val="24"/>
            </w:rPr>
            <w:delText xml:space="preserve"> de </w:delText>
          </w:r>
        </w:del>
      </w:ins>
      <w:ins w:id="6443" w:author="JHONATAN MAURICIO VILLARREAL CORREDOR" w:date="2023-03-22T21:59:00Z">
        <w:del w:id="6444" w:author="Steff Guzmán" w:date="2023-03-23T19:32:00Z">
          <w:r w:rsidRPr="002B569F" w:rsidDel="0052426F">
            <w:rPr>
              <w:rFonts w:cs="Times New Roman"/>
              <w:szCs w:val="24"/>
            </w:rPr>
            <w:delText xml:space="preserve">ejemplo generado en el procedimiento lo podrá encontrar en </w:delText>
          </w:r>
        </w:del>
      </w:ins>
      <w:ins w:id="6445" w:author="JHONATAN MAURICIO VILLARREAL CORREDOR" w:date="2023-03-22T22:01:00Z">
        <w:del w:id="6446" w:author="Steff Guzmán" w:date="2023-03-23T19:32:00Z">
          <w:r w:rsidRPr="002B569F" w:rsidDel="0052426F">
            <w:rPr>
              <w:rFonts w:cs="Times New Roman"/>
              <w:szCs w:val="24"/>
            </w:rPr>
            <w:delText>el Anexo</w:delText>
          </w:r>
        </w:del>
      </w:ins>
      <w:ins w:id="6447" w:author="JHONATAN MAURICIO VILLARREAL CORREDOR" w:date="2023-03-22T22:00:00Z">
        <w:del w:id="6448" w:author="Steff Guzmán" w:date="2023-03-23T19:32:00Z">
          <w:r w:rsidRPr="002B569F" w:rsidDel="0052426F">
            <w:rPr>
              <w:rFonts w:cs="Times New Roman"/>
              <w:szCs w:val="24"/>
            </w:rPr>
            <w:delText xml:space="preserve"> </w:delText>
          </w:r>
        </w:del>
      </w:ins>
      <w:ins w:id="6449" w:author="JHONATAN MAURICIO VILLARREAL CORREDOR" w:date="2023-03-22T22:07:00Z">
        <w:del w:id="6450" w:author="Steff Guzmán" w:date="2023-03-23T19:32:00Z">
          <w:r w:rsidRPr="002B569F" w:rsidDel="0052426F">
            <w:rPr>
              <w:rFonts w:cs="Times New Roman"/>
              <w:szCs w:val="24"/>
              <w:rPrChange w:id="6451" w:author="Camilo Andrés Díaz Gómez" w:date="2023-03-28T17:42:00Z">
                <w:rPr>
                  <w:rFonts w:cs="Times New Roman"/>
                  <w:color w:val="FF0000"/>
                  <w:szCs w:val="24"/>
                </w:rPr>
              </w:rPrChange>
            </w:rPr>
            <w:delText>4</w:delText>
          </w:r>
        </w:del>
      </w:ins>
      <w:ins w:id="6452" w:author="JHONATAN MAURICIO VILLARREAL CORREDOR" w:date="2023-03-22T22:01:00Z">
        <w:del w:id="6453" w:author="Steff Guzmán" w:date="2023-03-23T19:32:00Z">
          <w:r w:rsidRPr="002B569F" w:rsidDel="0052426F">
            <w:rPr>
              <w:rFonts w:cs="Times New Roman"/>
              <w:szCs w:val="24"/>
            </w:rPr>
            <w:delText>(colocar</w:delText>
          </w:r>
        </w:del>
      </w:ins>
      <w:ins w:id="6454" w:author="JHONATAN MAURICIO VILLARREAL CORREDOR" w:date="2023-03-22T22:02:00Z">
        <w:del w:id="6455" w:author="Steff Guzmán" w:date="2023-03-23T19:32:00Z">
          <w:r w:rsidRPr="002B569F" w:rsidDel="0052426F">
            <w:rPr>
              <w:rFonts w:cs="Times New Roman"/>
              <w:szCs w:val="24"/>
            </w:rPr>
            <w:delText xml:space="preserve"> un poc omas de </w:delText>
          </w:r>
          <w:r w:rsidRPr="002B569F" w:rsidDel="0052426F">
            <w:rPr>
              <w:rFonts w:cs="Times New Roman"/>
              <w:szCs w:val="24"/>
              <w:rPrChange w:id="6456" w:author="Camilo Andrés Díaz Gómez" w:date="2023-03-28T17:42:00Z">
                <w:rPr>
                  <w:rFonts w:cs="Times New Roman"/>
                  <w:color w:val="FF0000"/>
                  <w:szCs w:val="24"/>
                </w:rPr>
              </w:rPrChange>
            </w:rPr>
            <w:delText>parla)</w:delText>
          </w:r>
        </w:del>
      </w:ins>
      <w:ins w:id="6457" w:author="JHONATAN MAURICIO VILLARREAL CORREDOR" w:date="2023-03-22T22:00:00Z">
        <w:del w:id="6458" w:author="Steff Guzmán" w:date="2023-03-23T19:32:00Z">
          <w:r w:rsidRPr="002B569F" w:rsidDel="0052426F">
            <w:rPr>
              <w:rFonts w:cs="Times New Roman"/>
              <w:szCs w:val="24"/>
            </w:rPr>
            <w:delText>.</w:delText>
          </w:r>
        </w:del>
      </w:ins>
    </w:p>
    <w:p w14:paraId="1B295D8A" w14:textId="50EF0E31" w:rsidR="007F28DA" w:rsidRPr="002B569F" w:rsidDel="0052426F" w:rsidRDefault="007F28DA">
      <w:pPr>
        <w:rPr>
          <w:ins w:id="6459" w:author="Camilo Andrés Díaz Gómez" w:date="2023-03-16T22:39:00Z"/>
          <w:del w:id="6460" w:author="Steff Guzmán" w:date="2023-03-23T19:32:00Z"/>
          <w:rFonts w:cs="Times New Roman"/>
          <w:szCs w:val="24"/>
        </w:rPr>
        <w:pPrChange w:id="6461" w:author="Camilo Andrés Díaz Gómez" w:date="2023-03-28T17:43:00Z">
          <w:pPr>
            <w:ind w:firstLine="708"/>
          </w:pPr>
        </w:pPrChange>
      </w:pPr>
    </w:p>
    <w:p w14:paraId="3C93A283" w14:textId="6CDDA904" w:rsidR="007F28DA" w:rsidRPr="002B569F" w:rsidRDefault="007F28DA" w:rsidP="002B569F">
      <w:pPr>
        <w:pStyle w:val="Ttulo5"/>
        <w:ind w:left="1416"/>
        <w:rPr>
          <w:ins w:id="6462" w:author="Camilo Andrés Díaz Gómez" w:date="2023-03-28T15:16:00Z"/>
          <w:rFonts w:ascii="Times New Roman" w:hAnsi="Times New Roman" w:cs="Times New Roman"/>
          <w:b/>
          <w:bCs/>
          <w:color w:val="auto"/>
          <w:szCs w:val="24"/>
        </w:rPr>
      </w:pPr>
      <w:ins w:id="6463" w:author="Camilo Andrés Díaz Gómez" w:date="2023-03-22T11:22:00Z">
        <w:r w:rsidRPr="002B569F">
          <w:rPr>
            <w:rFonts w:ascii="Times New Roman" w:hAnsi="Times New Roman" w:cs="Times New Roman"/>
            <w:b/>
            <w:bCs/>
            <w:color w:val="auto"/>
            <w:szCs w:val="24"/>
          </w:rPr>
          <w:t>Diagramas de correlación</w:t>
        </w:r>
      </w:ins>
    </w:p>
    <w:p w14:paraId="0EA9E3D6" w14:textId="77777777" w:rsidR="00C038A4" w:rsidRPr="002B569F" w:rsidRDefault="00C038A4">
      <w:pPr>
        <w:rPr>
          <w:ins w:id="6464" w:author="Camilo Andrés Díaz Gómez" w:date="2023-03-22T11:22:00Z"/>
          <w:rFonts w:cs="Times New Roman"/>
          <w:rPrChange w:id="6465" w:author="Camilo Andrés Díaz Gómez" w:date="2023-03-28T17:42:00Z">
            <w:rPr>
              <w:ins w:id="6466" w:author="Camilo Andrés Díaz Gómez" w:date="2023-03-22T11:22:00Z"/>
              <w:rFonts w:ascii="Times New Roman" w:hAnsi="Times New Roman" w:cs="Times New Roman"/>
              <w:b/>
              <w:bCs/>
              <w:color w:val="auto"/>
              <w:szCs w:val="24"/>
            </w:rPr>
          </w:rPrChange>
        </w:rPr>
        <w:pPrChange w:id="6467" w:author="Camilo Andrés Díaz Gómez" w:date="2023-03-28T17:43:00Z">
          <w:pPr>
            <w:pStyle w:val="Ttulo5"/>
          </w:pPr>
        </w:pPrChange>
      </w:pPr>
    </w:p>
    <w:p w14:paraId="1BE8FD79" w14:textId="25CEA070" w:rsidR="00124BF5" w:rsidRPr="002B569F" w:rsidDel="0052426F" w:rsidRDefault="000D1684">
      <w:pPr>
        <w:ind w:firstLine="708"/>
        <w:rPr>
          <w:ins w:id="6468" w:author="Camilo Andrés Díaz Gómez" w:date="2023-03-16T22:39:00Z"/>
          <w:del w:id="6469" w:author="Steff Guzmán" w:date="2023-03-23T19:33:00Z"/>
          <w:rFonts w:cs="Times New Roman"/>
          <w:szCs w:val="24"/>
        </w:rPr>
      </w:pPr>
      <w:ins w:id="6470" w:author="Camilo Andrés Díaz Gómez" w:date="2023-03-28T17:54:00Z">
        <w:r>
          <w:rPr>
            <w:rFonts w:cs="Times New Roman"/>
            <w:szCs w:val="24"/>
          </w:rPr>
          <w:tab/>
        </w:r>
      </w:ins>
    </w:p>
    <w:p w14:paraId="38BA9917" w14:textId="19320138" w:rsidR="00124BF5" w:rsidRPr="002B569F" w:rsidDel="0052426F" w:rsidRDefault="00440B06">
      <w:pPr>
        <w:rPr>
          <w:ins w:id="6471" w:author="Camilo Andrés Díaz Gómez" w:date="2023-03-16T22:39:00Z"/>
          <w:del w:id="6472" w:author="Steff Guzmán" w:date="2023-03-23T19:33:00Z"/>
          <w:rFonts w:cs="Times New Roman"/>
          <w:szCs w:val="24"/>
        </w:rPr>
        <w:pPrChange w:id="6473" w:author="Camilo Andrés Díaz Gómez" w:date="2023-03-28T17:43:00Z">
          <w:pPr>
            <w:ind w:firstLine="708"/>
          </w:pPr>
        </w:pPrChange>
      </w:pPr>
      <w:ins w:id="6474" w:author="Camilo Andrés Díaz Gómez" w:date="2023-03-16T23:04:00Z">
        <w:del w:id="6475" w:author="Steff Guzmán" w:date="2023-03-23T19:32:00Z">
          <w:r w:rsidRPr="002B569F" w:rsidDel="0052426F">
            <w:rPr>
              <w:rFonts w:cs="Times New Roman"/>
              <w:noProof/>
              <w:szCs w:val="24"/>
            </w:rPr>
            <w:drawing>
              <wp:inline distT="0" distB="0" distL="0" distR="0" wp14:anchorId="44E11F26" wp14:editId="3B77257B">
                <wp:extent cx="5612130" cy="1317737"/>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6155"/>
                        <a:stretch/>
                      </pic:blipFill>
                      <pic:spPr bwMode="auto">
                        <a:xfrm>
                          <a:off x="0" y="0"/>
                          <a:ext cx="5612130" cy="1317737"/>
                        </a:xfrm>
                        <a:prstGeom prst="rect">
                          <a:avLst/>
                        </a:prstGeom>
                        <a:ln>
                          <a:noFill/>
                        </a:ln>
                        <a:extLst>
                          <a:ext uri="{53640926-AAD7-44D8-BBD7-CCE9431645EC}">
                            <a14:shadowObscured xmlns:a14="http://schemas.microsoft.com/office/drawing/2010/main"/>
                          </a:ext>
                        </a:extLst>
                      </pic:spPr>
                    </pic:pic>
                  </a:graphicData>
                </a:graphic>
              </wp:inline>
            </w:drawing>
          </w:r>
        </w:del>
      </w:ins>
    </w:p>
    <w:p w14:paraId="39E7E389" w14:textId="391824EF" w:rsidR="00124BF5" w:rsidRPr="002B569F" w:rsidDel="0052426F" w:rsidRDefault="00124BF5">
      <w:pPr>
        <w:ind w:firstLine="708"/>
        <w:rPr>
          <w:ins w:id="6476" w:author="Camilo Andrés Díaz Gómez" w:date="2023-03-16T22:39:00Z"/>
          <w:del w:id="6477" w:author="Steff Guzmán" w:date="2023-03-23T19:33:00Z"/>
          <w:rFonts w:cs="Times New Roman"/>
          <w:szCs w:val="24"/>
        </w:rPr>
      </w:pPr>
    </w:p>
    <w:p w14:paraId="15E5BDAD" w14:textId="481D4BEC" w:rsidR="00440B06" w:rsidRPr="002B569F" w:rsidRDefault="00440B06" w:rsidP="002B569F">
      <w:pPr>
        <w:ind w:firstLine="708"/>
        <w:rPr>
          <w:ins w:id="6478" w:author="JHONATAN MAURICIO VILLARREAL CORREDOR" w:date="2023-03-24T17:37:00Z"/>
          <w:rFonts w:cs="Times New Roman"/>
          <w:szCs w:val="24"/>
        </w:rPr>
      </w:pPr>
      <w:ins w:id="6479" w:author="Camilo Andrés Díaz Gómez" w:date="2023-03-16T23:04:00Z">
        <w:r w:rsidRPr="002B569F">
          <w:rPr>
            <w:rFonts w:cs="Times New Roman"/>
            <w:szCs w:val="24"/>
          </w:rPr>
          <w:t>De igual manera</w:t>
        </w:r>
      </w:ins>
      <w:ins w:id="6480" w:author="Camilo Andrés Díaz Gómez" w:date="2023-03-20T11:53:00Z">
        <w:r w:rsidR="007A2EAF" w:rsidRPr="002B569F">
          <w:rPr>
            <w:rFonts w:cs="Times New Roman"/>
            <w:szCs w:val="24"/>
          </w:rPr>
          <w:t>,</w:t>
        </w:r>
      </w:ins>
      <w:ins w:id="6481" w:author="Camilo Andrés Díaz Gómez" w:date="2023-03-16T23:04:00Z">
        <w:r w:rsidRPr="002B569F">
          <w:rPr>
            <w:rFonts w:cs="Times New Roman"/>
            <w:szCs w:val="24"/>
          </w:rPr>
          <w:t xml:space="preserve"> se obtuvieron los diagramas de </w:t>
        </w:r>
      </w:ins>
      <w:ins w:id="6482" w:author="Camilo Andrés Díaz Gómez" w:date="2023-03-20T11:53:00Z">
        <w:r w:rsidR="007A2EAF" w:rsidRPr="002B569F">
          <w:rPr>
            <w:rFonts w:cs="Times New Roman"/>
            <w:szCs w:val="24"/>
          </w:rPr>
          <w:t>correlación</w:t>
        </w:r>
      </w:ins>
      <w:ins w:id="6483" w:author="Camilo Andrés Díaz Gómez" w:date="2023-03-16T23:04:00Z">
        <w:r w:rsidRPr="002B569F">
          <w:rPr>
            <w:rFonts w:cs="Times New Roman"/>
            <w:szCs w:val="24"/>
          </w:rPr>
          <w:t xml:space="preserve"> entre cada variable</w:t>
        </w:r>
      </w:ins>
      <w:ins w:id="6484" w:author="Steff Guzmán" w:date="2023-03-24T15:21:00Z">
        <w:r w:rsidR="00173BDD" w:rsidRPr="002B569F">
          <w:rPr>
            <w:rFonts w:cs="Times New Roman"/>
            <w:szCs w:val="24"/>
          </w:rPr>
          <w:t xml:space="preserve"> (ver Figura 9)</w:t>
        </w:r>
      </w:ins>
      <w:ins w:id="6485" w:author="Camilo Andrés Díaz Gómez" w:date="2023-03-16T23:04:00Z">
        <w:r w:rsidRPr="002B569F">
          <w:rPr>
            <w:rFonts w:cs="Times New Roman"/>
            <w:szCs w:val="24"/>
          </w:rPr>
          <w:t>, en este caso y nuevamente como ejemplo,</w:t>
        </w:r>
      </w:ins>
      <w:ins w:id="6486" w:author="Steff Guzmán" w:date="2023-03-23T19:33:00Z">
        <w:r w:rsidR="0052426F" w:rsidRPr="002B569F">
          <w:rPr>
            <w:rFonts w:cs="Times New Roman"/>
            <w:szCs w:val="24"/>
          </w:rPr>
          <w:t xml:space="preserve"> la</w:t>
        </w:r>
      </w:ins>
      <w:ins w:id="6487" w:author="Camilo Andrés Díaz Gómez" w:date="2023-03-16T23:04:00Z">
        <w:r w:rsidRPr="002B569F">
          <w:rPr>
            <w:rFonts w:cs="Times New Roman"/>
            <w:szCs w:val="24"/>
          </w:rPr>
          <w:t xml:space="preserve"> temperatura</w:t>
        </w:r>
      </w:ins>
      <w:ins w:id="6488" w:author="Camilo Andrés Díaz Gómez" w:date="2023-03-16T23:05:00Z">
        <w:r w:rsidRPr="002B569F">
          <w:rPr>
            <w:rFonts w:cs="Times New Roman"/>
            <w:szCs w:val="24"/>
          </w:rPr>
          <w:t>. P</w:t>
        </w:r>
      </w:ins>
      <w:ins w:id="6489" w:author="Camilo Andrés Díaz Gómez" w:date="2023-03-16T23:04:00Z">
        <w:r w:rsidRPr="002B569F">
          <w:rPr>
            <w:rFonts w:cs="Times New Roman"/>
            <w:szCs w:val="24"/>
          </w:rPr>
          <w:t>rimero, se crea una figura de Matplotlib y un eje utilizando la función subplots() de Matplotlib, que devuelve una figura y un eje. Luego, se utiliza la función plot() de Pandas para crear un gráfico de dispersión en el eje creado anteriormente, utilizando la columna "Temperatura" como variable en el eje y la columna "Hora" como variable en el eje x.</w:t>
        </w:r>
      </w:ins>
    </w:p>
    <w:p w14:paraId="7F0C52A5" w14:textId="7B84BAC7" w:rsidR="009514A2" w:rsidRPr="002B569F" w:rsidDel="00C038A4" w:rsidRDefault="009514A2">
      <w:pPr>
        <w:ind w:firstLine="708"/>
        <w:rPr>
          <w:ins w:id="6490" w:author="JHONATAN MAURICIO VILLARREAL CORREDOR" w:date="2023-03-24T17:37:00Z"/>
          <w:del w:id="6491" w:author="Camilo Andrés Díaz Gómez" w:date="2023-03-28T15:16:00Z"/>
          <w:rFonts w:cs="Times New Roman"/>
          <w:szCs w:val="24"/>
        </w:rPr>
      </w:pPr>
    </w:p>
    <w:p w14:paraId="2DFE5DD4" w14:textId="69718651" w:rsidR="009514A2" w:rsidRPr="002B569F" w:rsidDel="00C038A4" w:rsidRDefault="009514A2">
      <w:pPr>
        <w:ind w:firstLine="708"/>
        <w:rPr>
          <w:ins w:id="6492" w:author="JHONATAN MAURICIO VILLARREAL CORREDOR" w:date="2023-03-24T17:37:00Z"/>
          <w:del w:id="6493" w:author="Camilo Andrés Díaz Gómez" w:date="2023-03-28T15:16:00Z"/>
          <w:rFonts w:cs="Times New Roman"/>
          <w:szCs w:val="24"/>
        </w:rPr>
      </w:pPr>
    </w:p>
    <w:p w14:paraId="433AB5C1" w14:textId="77777777" w:rsidR="009514A2" w:rsidRPr="002B569F" w:rsidRDefault="009514A2" w:rsidP="002B569F">
      <w:pPr>
        <w:ind w:firstLine="708"/>
        <w:rPr>
          <w:ins w:id="6494" w:author="Steff Guzmán" w:date="2023-03-23T19:33:00Z"/>
          <w:rFonts w:cs="Times New Roman"/>
          <w:szCs w:val="24"/>
        </w:rPr>
      </w:pPr>
    </w:p>
    <w:p w14:paraId="025830FA" w14:textId="4F2D759F" w:rsidR="0052426F" w:rsidRPr="002B569F" w:rsidRDefault="00842F9D">
      <w:pPr>
        <w:pStyle w:val="Descripcin"/>
        <w:spacing w:line="360" w:lineRule="auto"/>
        <w:rPr>
          <w:ins w:id="6495" w:author="Steff Guzmán" w:date="2023-03-23T19:33:00Z"/>
          <w:rFonts w:cs="Times New Roman"/>
          <w:szCs w:val="24"/>
        </w:rPr>
        <w:pPrChange w:id="6496" w:author="Camilo Andrés Díaz Gómez" w:date="2023-03-28T17:43:00Z">
          <w:pPr>
            <w:ind w:firstLine="708"/>
          </w:pPr>
        </w:pPrChange>
      </w:pPr>
      <w:bookmarkStart w:id="6497" w:name="_Toc130919844"/>
      <w:ins w:id="6498"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6499" w:author="Steff Guzmán" w:date="2023-03-24T15:14:00Z">
        <w:r w:rsidRPr="002B569F">
          <w:rPr>
            <w:rFonts w:cs="Times New Roman"/>
            <w:noProof/>
            <w:szCs w:val="24"/>
          </w:rPr>
          <w:t>9</w:t>
        </w:r>
      </w:ins>
      <w:ins w:id="6500" w:author="Steff Guzmán" w:date="2023-03-24T15:10:00Z">
        <w:r w:rsidRPr="002B569F">
          <w:rPr>
            <w:rFonts w:cs="Times New Roman"/>
            <w:szCs w:val="24"/>
          </w:rPr>
          <w:fldChar w:fldCharType="end"/>
        </w:r>
      </w:ins>
      <w:ins w:id="6501" w:author="JHONATAN MAURICIO VILLARREAL CORREDOR" w:date="2023-03-24T17:37:00Z">
        <w:r w:rsidR="009514A2" w:rsidRPr="002B569F">
          <w:rPr>
            <w:rFonts w:cs="Times New Roman"/>
            <w:szCs w:val="24"/>
          </w:rPr>
          <w:t xml:space="preserve"> </w:t>
        </w:r>
      </w:ins>
      <w:ins w:id="6502" w:author="JHONATAN MAURICIO VILLARREAL CORREDOR" w:date="2023-03-24T17:38:00Z">
        <w:r w:rsidR="009514A2" w:rsidRPr="002B569F">
          <w:rPr>
            <w:rFonts w:cs="Times New Roman"/>
            <w:b w:val="0"/>
            <w:bCs/>
            <w:i/>
            <w:iCs w:val="0"/>
            <w:szCs w:val="24"/>
          </w:rPr>
          <w:t>Diagramas de</w:t>
        </w:r>
      </w:ins>
      <w:ins w:id="6503" w:author="JHONATAN MAURICIO VILLARREAL CORREDOR" w:date="2023-03-24T17:37:00Z">
        <w:r w:rsidR="009514A2" w:rsidRPr="002B569F">
          <w:rPr>
            <w:rFonts w:cs="Times New Roman"/>
            <w:b w:val="0"/>
            <w:bCs/>
            <w:i/>
            <w:iCs w:val="0"/>
            <w:szCs w:val="24"/>
            <w:rPrChange w:id="6504" w:author="Camilo Andrés Díaz Gómez" w:date="2023-03-28T17:42:00Z">
              <w:rPr>
                <w:rFonts w:cs="Times New Roman"/>
                <w:b/>
                <w:iCs/>
                <w:szCs w:val="24"/>
              </w:rPr>
            </w:rPrChange>
          </w:rPr>
          <w:t xml:space="preserve"> correlación </w:t>
        </w:r>
      </w:ins>
      <w:ins w:id="6505" w:author="JHONATAN MAURICIO VILLARREAL CORREDOR" w:date="2023-03-24T17:38:00Z">
        <w:r w:rsidR="009514A2" w:rsidRPr="002B569F">
          <w:rPr>
            <w:rFonts w:cs="Times New Roman"/>
            <w:b w:val="0"/>
            <w:bCs/>
            <w:i/>
            <w:iCs w:val="0"/>
            <w:szCs w:val="24"/>
            <w:rPrChange w:id="6506" w:author="Camilo Andrés Díaz Gómez" w:date="2023-03-28T17:42:00Z">
              <w:rPr>
                <w:rFonts w:cs="Times New Roman"/>
                <w:b/>
                <w:iCs/>
                <w:szCs w:val="24"/>
              </w:rPr>
            </w:rPrChange>
          </w:rPr>
          <w:t>por variable</w:t>
        </w:r>
      </w:ins>
      <w:bookmarkEnd w:id="6497"/>
    </w:p>
    <w:p w14:paraId="30E9822F" w14:textId="77777777" w:rsidR="00C038A4" w:rsidRPr="002B569F" w:rsidRDefault="00C038A4" w:rsidP="002B569F">
      <w:pPr>
        <w:ind w:firstLine="708"/>
        <w:jc w:val="center"/>
        <w:rPr>
          <w:ins w:id="6507" w:author="Camilo Andrés Díaz Gómez" w:date="2023-03-28T15:19:00Z"/>
          <w:rFonts w:cs="Times New Roman"/>
          <w:szCs w:val="24"/>
        </w:rPr>
      </w:pPr>
    </w:p>
    <w:p w14:paraId="69E58DCC" w14:textId="58D650E0" w:rsidR="0052426F" w:rsidRPr="002B569F" w:rsidRDefault="0052426F">
      <w:pPr>
        <w:ind w:firstLine="708"/>
        <w:jc w:val="center"/>
        <w:rPr>
          <w:ins w:id="6508" w:author="Camilo Andrés Díaz Gómez" w:date="2023-03-16T23:04:00Z"/>
          <w:rFonts w:cs="Times New Roman"/>
          <w:szCs w:val="24"/>
        </w:rPr>
        <w:pPrChange w:id="6509" w:author="Camilo Andrés Díaz Gómez" w:date="2023-03-28T17:43:00Z">
          <w:pPr>
            <w:ind w:firstLine="708"/>
          </w:pPr>
        </w:pPrChange>
      </w:pPr>
      <w:ins w:id="6510" w:author="Steff Guzmán" w:date="2023-03-23T19:33:00Z">
        <w:r w:rsidRPr="002B569F">
          <w:rPr>
            <w:rFonts w:cs="Times New Roman"/>
            <w:noProof/>
            <w:szCs w:val="24"/>
          </w:rPr>
          <w:drawing>
            <wp:inline distT="0" distB="0" distL="0" distR="0" wp14:anchorId="40DC179C" wp14:editId="3AF814CB">
              <wp:extent cx="5612130" cy="1317625"/>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6155"/>
                      <a:stretch/>
                    </pic:blipFill>
                    <pic:spPr bwMode="auto">
                      <a:xfrm>
                        <a:off x="0" y="0"/>
                        <a:ext cx="5612130" cy="1317625"/>
                      </a:xfrm>
                      <a:prstGeom prst="rect">
                        <a:avLst/>
                      </a:prstGeom>
                      <a:ln>
                        <a:noFill/>
                      </a:ln>
                      <a:extLst>
                        <a:ext uri="{53640926-AAD7-44D8-BBD7-CCE9431645EC}">
                          <a14:shadowObscured xmlns:a14="http://schemas.microsoft.com/office/drawing/2010/main"/>
                        </a:ext>
                      </a:extLst>
                    </pic:spPr>
                  </pic:pic>
                </a:graphicData>
              </a:graphic>
            </wp:inline>
          </w:drawing>
        </w:r>
      </w:ins>
    </w:p>
    <w:p w14:paraId="7DC40EAE" w14:textId="77777777" w:rsidR="00C038A4" w:rsidRPr="002B569F" w:rsidRDefault="00C038A4" w:rsidP="002B569F">
      <w:pPr>
        <w:jc w:val="left"/>
        <w:rPr>
          <w:ins w:id="6511" w:author="Camilo Andrés Díaz Gómez" w:date="2023-03-28T15:19:00Z"/>
          <w:rFonts w:cs="Times New Roman"/>
          <w:i/>
          <w:iCs/>
          <w:szCs w:val="24"/>
        </w:rPr>
      </w:pPr>
    </w:p>
    <w:p w14:paraId="53DACF3B" w14:textId="11F1A142" w:rsidR="00B1585C" w:rsidRPr="002B569F" w:rsidRDefault="00B1585C" w:rsidP="002B569F">
      <w:pPr>
        <w:jc w:val="left"/>
        <w:rPr>
          <w:ins w:id="6512" w:author="Steff Guzmán" w:date="2023-03-24T15:41:00Z"/>
          <w:rFonts w:cs="Times New Roman"/>
          <w:i/>
          <w:iCs/>
          <w:szCs w:val="24"/>
        </w:rPr>
      </w:pPr>
      <w:ins w:id="6513" w:author="Steff Guzmán" w:date="2023-03-24T15:41:00Z">
        <w:r w:rsidRPr="002B569F">
          <w:rPr>
            <w:rFonts w:cs="Times New Roman"/>
            <w:i/>
            <w:iCs/>
            <w:szCs w:val="24"/>
          </w:rPr>
          <w:t>Fuente: Elaboración propia.</w:t>
        </w:r>
      </w:ins>
    </w:p>
    <w:p w14:paraId="29AA4162" w14:textId="77777777" w:rsidR="00440B06" w:rsidRPr="002B569F" w:rsidRDefault="00440B06" w:rsidP="002B569F">
      <w:pPr>
        <w:ind w:firstLine="708"/>
        <w:rPr>
          <w:ins w:id="6514" w:author="Camilo Andrés Díaz Gómez" w:date="2023-03-16T23:04:00Z"/>
          <w:rFonts w:cs="Times New Roman"/>
          <w:szCs w:val="24"/>
        </w:rPr>
      </w:pPr>
    </w:p>
    <w:p w14:paraId="078501DF" w14:textId="3B886315" w:rsidR="00124BF5" w:rsidRPr="002B569F" w:rsidRDefault="00440B06">
      <w:pPr>
        <w:ind w:left="1416"/>
        <w:rPr>
          <w:ins w:id="6515" w:author="JHONATAN MAURICIO VILLARREAL CORREDOR" w:date="2023-03-22T22:04:00Z"/>
          <w:rFonts w:cs="Times New Roman"/>
          <w:szCs w:val="24"/>
        </w:rPr>
        <w:pPrChange w:id="6516" w:author="Camilo Andrés Díaz Gómez" w:date="2023-03-28T17:58:00Z">
          <w:pPr>
            <w:ind w:firstLine="708"/>
          </w:pPr>
        </w:pPrChange>
      </w:pPr>
      <w:ins w:id="6517" w:author="Camilo Andrés Díaz Gómez" w:date="2023-03-16T23:04:00Z">
        <w:r w:rsidRPr="002B569F">
          <w:rPr>
            <w:rFonts w:cs="Times New Roman"/>
            <w:szCs w:val="24"/>
          </w:rPr>
          <w:t>Después, se ajusta el gráfico utilizando funciones de Matplotlib, estableciendo la etiqueta del eje x con set_xlabel(), ajustando el tamaño y la separación de las marcas en los ejes con tick_params(), y estableciendo el título del gráfico con suptitle().</w:t>
        </w:r>
      </w:ins>
      <w:ins w:id="6518" w:author="Steff Guzmán" w:date="2023-03-23T19:34:00Z">
        <w:r w:rsidR="0052426F" w:rsidRPr="002B569F">
          <w:rPr>
            <w:rFonts w:cs="Times New Roman"/>
            <w:szCs w:val="24"/>
          </w:rPr>
          <w:t xml:space="preserve"> Para observar detalladamente el diagrama de correlación obtenido en la figura ante</w:t>
        </w:r>
      </w:ins>
      <w:ins w:id="6519" w:author="Steff Guzmán" w:date="2023-03-23T19:35:00Z">
        <w:r w:rsidR="0052426F" w:rsidRPr="002B569F">
          <w:rPr>
            <w:rFonts w:cs="Times New Roman"/>
            <w:szCs w:val="24"/>
          </w:rPr>
          <w:t>rior ver Anex</w:t>
        </w:r>
      </w:ins>
      <w:ins w:id="6520" w:author="Steff Guzmán" w:date="2023-03-24T16:16:00Z">
        <w:r w:rsidR="006D2CBC" w:rsidRPr="002B569F">
          <w:rPr>
            <w:rFonts w:cs="Times New Roman"/>
            <w:szCs w:val="24"/>
          </w:rPr>
          <w:t>o 5</w:t>
        </w:r>
      </w:ins>
      <w:ins w:id="6521" w:author="Steff Guzmán" w:date="2023-03-24T16:17:00Z">
        <w:r w:rsidR="006D2CBC" w:rsidRPr="002B569F">
          <w:rPr>
            <w:rFonts w:cs="Times New Roman"/>
            <w:szCs w:val="24"/>
          </w:rPr>
          <w:t>.</w:t>
        </w:r>
      </w:ins>
    </w:p>
    <w:p w14:paraId="1FC70BDB" w14:textId="6BE76090" w:rsidR="00563D8E" w:rsidRPr="002B569F" w:rsidRDefault="00563D8E" w:rsidP="002B569F">
      <w:pPr>
        <w:ind w:firstLine="708"/>
        <w:rPr>
          <w:ins w:id="6522" w:author="JHONATAN MAURICIO VILLARREAL CORREDOR" w:date="2023-03-22T22:04:00Z"/>
          <w:rFonts w:cs="Times New Roman"/>
          <w:szCs w:val="24"/>
        </w:rPr>
      </w:pPr>
    </w:p>
    <w:p w14:paraId="2670623C" w14:textId="37192713" w:rsidR="00563D8E" w:rsidRPr="002B569F" w:rsidDel="0052426F" w:rsidRDefault="00563D8E">
      <w:pPr>
        <w:ind w:firstLine="708"/>
        <w:rPr>
          <w:ins w:id="6523" w:author="Camilo Andrés Díaz Gómez" w:date="2023-03-16T22:39:00Z"/>
          <w:del w:id="6524" w:author="Steff Guzmán" w:date="2023-03-23T19:35:00Z"/>
          <w:rFonts w:cs="Times New Roman"/>
          <w:szCs w:val="24"/>
        </w:rPr>
      </w:pPr>
      <w:ins w:id="6525" w:author="JHONATAN MAURICIO VILLARREAL CORREDOR" w:date="2023-03-22T22:04:00Z">
        <w:del w:id="6526" w:author="Steff Guzmán" w:date="2023-03-23T19:35:00Z">
          <w:r w:rsidRPr="002B569F" w:rsidDel="0052426F">
            <w:rPr>
              <w:rFonts w:cs="Times New Roman"/>
              <w:szCs w:val="24"/>
            </w:rPr>
            <w:delText>D</w:delText>
          </w:r>
        </w:del>
      </w:ins>
      <w:ins w:id="6527" w:author="JHONATAN MAURICIO VILLARREAL CORREDOR" w:date="2023-03-22T22:05:00Z">
        <w:del w:id="6528" w:author="Steff Guzmán" w:date="2023-03-23T19:35:00Z">
          <w:r w:rsidRPr="002B569F" w:rsidDel="0052426F">
            <w:rPr>
              <w:rFonts w:cs="Times New Roman"/>
              <w:szCs w:val="24"/>
            </w:rPr>
            <w:delText>e</w:delText>
          </w:r>
        </w:del>
      </w:ins>
      <w:ins w:id="6529" w:author="JHONATAN MAURICIO VILLARREAL CORREDOR" w:date="2023-03-22T22:04:00Z">
        <w:del w:id="6530" w:author="Steff Guzmán" w:date="2023-03-23T19:35:00Z">
          <w:r w:rsidRPr="002B569F" w:rsidDel="0052426F">
            <w:rPr>
              <w:rFonts w:cs="Times New Roman"/>
              <w:szCs w:val="24"/>
            </w:rPr>
            <w:delText xml:space="preserve"> </w:delText>
          </w:r>
        </w:del>
      </w:ins>
      <w:ins w:id="6531" w:author="JHONATAN MAURICIO VILLARREAL CORREDOR" w:date="2023-03-22T22:05:00Z">
        <w:del w:id="6532" w:author="Steff Guzmán" w:date="2023-03-23T19:35:00Z">
          <w:r w:rsidRPr="002B569F" w:rsidDel="0052426F">
            <w:rPr>
              <w:rFonts w:cs="Times New Roman"/>
              <w:szCs w:val="24"/>
            </w:rPr>
            <w:delText xml:space="preserve">igual forma desea obtener un ejemplo del </w:delText>
          </w:r>
        </w:del>
      </w:ins>
      <w:ins w:id="6533" w:author="JHONATAN MAURICIO VILLARREAL CORREDOR" w:date="2023-03-22T22:06:00Z">
        <w:del w:id="6534" w:author="Steff Guzmán" w:date="2023-03-23T19:35:00Z">
          <w:r w:rsidRPr="002B569F" w:rsidDel="0052426F">
            <w:rPr>
              <w:rFonts w:cs="Times New Roman"/>
              <w:szCs w:val="24"/>
            </w:rPr>
            <w:delText>diagrama</w:delText>
          </w:r>
        </w:del>
      </w:ins>
      <w:ins w:id="6535" w:author="JHONATAN MAURICIO VILLARREAL CORREDOR" w:date="2023-03-22T22:05:00Z">
        <w:del w:id="6536" w:author="Steff Guzmán" w:date="2023-03-23T19:35:00Z">
          <w:r w:rsidRPr="002B569F" w:rsidDel="0052426F">
            <w:rPr>
              <w:rFonts w:cs="Times New Roman"/>
              <w:szCs w:val="24"/>
            </w:rPr>
            <w:delText xml:space="preserve"> de </w:delText>
          </w:r>
        </w:del>
      </w:ins>
      <w:ins w:id="6537" w:author="JHONATAN MAURICIO VILLARREAL CORREDOR" w:date="2023-03-22T22:06:00Z">
        <w:del w:id="6538" w:author="Steff Guzmán" w:date="2023-03-23T19:35:00Z">
          <w:r w:rsidRPr="002B569F" w:rsidDel="0052426F">
            <w:rPr>
              <w:rFonts w:cs="Times New Roman"/>
              <w:szCs w:val="24"/>
            </w:rPr>
            <w:delText>correlación</w:delText>
          </w:r>
        </w:del>
      </w:ins>
      <w:ins w:id="6539" w:author="JHONATAN MAURICIO VILLARREAL CORREDOR" w:date="2023-03-22T22:05:00Z">
        <w:del w:id="6540" w:author="Steff Guzmán" w:date="2023-03-23T19:35:00Z">
          <w:r w:rsidRPr="002B569F" w:rsidDel="0052426F">
            <w:rPr>
              <w:rFonts w:cs="Times New Roman"/>
              <w:szCs w:val="24"/>
            </w:rPr>
            <w:delText xml:space="preserve"> para poder </w:delText>
          </w:r>
        </w:del>
      </w:ins>
      <w:ins w:id="6541" w:author="JHONATAN MAURICIO VILLARREAL CORREDOR" w:date="2023-03-22T22:06:00Z">
        <w:del w:id="6542" w:author="Steff Guzmán" w:date="2023-03-23T19:35:00Z">
          <w:r w:rsidRPr="002B569F" w:rsidDel="0052426F">
            <w:rPr>
              <w:rFonts w:cs="Times New Roman"/>
              <w:szCs w:val="24"/>
            </w:rPr>
            <w:delText>observar</w:delText>
          </w:r>
        </w:del>
      </w:ins>
      <w:ins w:id="6543" w:author="JHONATAN MAURICIO VILLARREAL CORREDOR" w:date="2023-03-22T22:05:00Z">
        <w:del w:id="6544" w:author="Steff Guzmán" w:date="2023-03-23T19:35:00Z">
          <w:r w:rsidRPr="002B569F" w:rsidDel="0052426F">
            <w:rPr>
              <w:rFonts w:cs="Times New Roman"/>
              <w:szCs w:val="24"/>
            </w:rPr>
            <w:delText xml:space="preserve"> mejor los elementos utilizados se puede dirigir al Anexo</w:delText>
          </w:r>
        </w:del>
      </w:ins>
      <w:ins w:id="6545" w:author="JHONATAN MAURICIO VILLARREAL CORREDOR" w:date="2023-03-22T22:07:00Z">
        <w:del w:id="6546" w:author="Steff Guzmán" w:date="2023-03-23T19:35:00Z">
          <w:r w:rsidRPr="002B569F" w:rsidDel="0052426F">
            <w:rPr>
              <w:rFonts w:cs="Times New Roman"/>
              <w:szCs w:val="24"/>
              <w:rPrChange w:id="6547" w:author="Camilo Andrés Díaz Gómez" w:date="2023-03-28T17:42:00Z">
                <w:rPr>
                  <w:rFonts w:cs="Times New Roman"/>
                  <w:color w:val="FF0000"/>
                  <w:szCs w:val="24"/>
                </w:rPr>
              </w:rPrChange>
            </w:rPr>
            <w:delText>5</w:delText>
          </w:r>
        </w:del>
      </w:ins>
      <w:ins w:id="6548" w:author="JHONATAN MAURICIO VILLARREAL CORREDOR" w:date="2023-03-22T22:06:00Z">
        <w:del w:id="6549" w:author="Steff Guzmán" w:date="2023-03-23T19:35:00Z">
          <w:r w:rsidRPr="002B569F" w:rsidDel="0052426F">
            <w:rPr>
              <w:rFonts w:cs="Times New Roman"/>
              <w:szCs w:val="24"/>
              <w:rPrChange w:id="6550" w:author="Camilo Andrés Díaz Gómez" w:date="2023-03-28T17:42:00Z">
                <w:rPr>
                  <w:rFonts w:cs="Times New Roman"/>
                  <w:color w:val="FF0000"/>
                  <w:szCs w:val="24"/>
                </w:rPr>
              </w:rPrChange>
            </w:rPr>
            <w:delText>(Mirar redacción y un poco de parla )</w:delText>
          </w:r>
        </w:del>
      </w:ins>
    </w:p>
    <w:p w14:paraId="100E23F6" w14:textId="782367E6" w:rsidR="00124BF5" w:rsidRPr="002B569F" w:rsidDel="0052426F" w:rsidRDefault="00124BF5">
      <w:pPr>
        <w:ind w:firstLine="708"/>
        <w:rPr>
          <w:ins w:id="6551" w:author="Camilo Andrés Díaz Gómez" w:date="2023-03-16T23:05:00Z"/>
          <w:del w:id="6552" w:author="Steff Guzmán" w:date="2023-03-23T19:35:00Z"/>
          <w:rFonts w:cs="Times New Roman"/>
          <w:szCs w:val="24"/>
        </w:rPr>
      </w:pPr>
    </w:p>
    <w:p w14:paraId="16C938A5" w14:textId="3C6426AE" w:rsidR="007F28DA" w:rsidRPr="002B569F" w:rsidRDefault="007F28DA">
      <w:pPr>
        <w:pStyle w:val="Ttulo5"/>
        <w:ind w:left="1416"/>
        <w:rPr>
          <w:ins w:id="6553" w:author="Camilo Andrés Díaz Gómez" w:date="2023-03-22T11:23:00Z"/>
          <w:rFonts w:ascii="Times New Roman" w:hAnsi="Times New Roman" w:cs="Times New Roman"/>
          <w:b/>
          <w:bCs/>
          <w:color w:val="auto"/>
          <w:szCs w:val="24"/>
        </w:rPr>
        <w:pPrChange w:id="6554" w:author="Camilo Andrés Díaz Gómez" w:date="2023-03-28T17:43:00Z">
          <w:pPr>
            <w:pStyle w:val="Ttulo5"/>
          </w:pPr>
        </w:pPrChange>
      </w:pPr>
      <w:ins w:id="6555" w:author="Camilo Andrés Díaz Gómez" w:date="2023-03-22T11:23:00Z">
        <w:r w:rsidRPr="002B569F">
          <w:rPr>
            <w:rFonts w:ascii="Times New Roman" w:hAnsi="Times New Roman" w:cs="Times New Roman"/>
            <w:b/>
            <w:bCs/>
            <w:color w:val="auto"/>
            <w:szCs w:val="24"/>
          </w:rPr>
          <w:t>Diagrama de matriz de correlaciones</w:t>
        </w:r>
      </w:ins>
    </w:p>
    <w:p w14:paraId="692CA52B" w14:textId="77777777" w:rsidR="007F28DA" w:rsidRPr="002B569F" w:rsidRDefault="007F28DA">
      <w:pPr>
        <w:rPr>
          <w:ins w:id="6556" w:author="Camilo Andrés Díaz Gómez" w:date="2023-03-22T11:23:00Z"/>
          <w:rFonts w:cs="Times New Roman"/>
          <w:szCs w:val="24"/>
        </w:rPr>
        <w:pPrChange w:id="6557" w:author="Camilo Andrés Díaz Gómez" w:date="2023-03-28T17:43:00Z">
          <w:pPr>
            <w:ind w:firstLine="708"/>
            <w:jc w:val="center"/>
          </w:pPr>
        </w:pPrChange>
      </w:pPr>
    </w:p>
    <w:p w14:paraId="46034291" w14:textId="1D279607" w:rsidR="00440B06" w:rsidRPr="002B569F" w:rsidDel="0052426F" w:rsidRDefault="0052426F">
      <w:pPr>
        <w:ind w:left="708" w:firstLine="708"/>
        <w:jc w:val="center"/>
        <w:rPr>
          <w:ins w:id="6558" w:author="Camilo Andrés Díaz Gómez" w:date="2023-03-16T23:05:00Z"/>
          <w:del w:id="6559" w:author="Steff Guzmán" w:date="2023-03-23T19:35:00Z"/>
          <w:rFonts w:cs="Times New Roman"/>
          <w:szCs w:val="24"/>
        </w:rPr>
        <w:pPrChange w:id="6560" w:author="Camilo Andrés Díaz Gómez" w:date="2023-03-28T17:58:00Z">
          <w:pPr>
            <w:ind w:firstLine="708"/>
          </w:pPr>
        </w:pPrChange>
      </w:pPr>
      <w:ins w:id="6561" w:author="Steff Guzmán" w:date="2023-03-23T19:35:00Z">
        <w:r w:rsidRPr="002B569F">
          <w:rPr>
            <w:rFonts w:cs="Times New Roman"/>
            <w:szCs w:val="24"/>
          </w:rPr>
          <w:t xml:space="preserve">En las </w:t>
        </w:r>
      </w:ins>
      <w:moveFromRangeStart w:id="6562" w:author="Steff Guzmán" w:date="2023-03-23T19:35:00Z" w:name="move130492546"/>
      <w:moveFrom w:id="6563" w:author="Steff Guzmán" w:date="2023-03-23T19:35:00Z">
        <w:ins w:id="6564" w:author="Camilo Andrés Díaz Gómez" w:date="2023-03-16T23:05:00Z">
          <w:r w:rsidR="00440B06" w:rsidRPr="002B569F" w:rsidDel="0052426F">
            <w:rPr>
              <w:rFonts w:cs="Times New Roman"/>
              <w:noProof/>
              <w:szCs w:val="24"/>
            </w:rPr>
            <w:drawing>
              <wp:inline distT="0" distB="0" distL="0" distR="0" wp14:anchorId="4C6F4089" wp14:editId="7D168BC2">
                <wp:extent cx="4010025" cy="113291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4647"/>
                        <a:stretch/>
                      </pic:blipFill>
                      <pic:spPr bwMode="auto">
                        <a:xfrm>
                          <a:off x="0" y="0"/>
                          <a:ext cx="4010025" cy="1132915"/>
                        </a:xfrm>
                        <a:prstGeom prst="rect">
                          <a:avLst/>
                        </a:prstGeom>
                        <a:ln>
                          <a:noFill/>
                        </a:ln>
                        <a:extLst>
                          <a:ext uri="{53640926-AAD7-44D8-BBD7-CCE9431645EC}">
                            <a14:shadowObscured xmlns:a14="http://schemas.microsoft.com/office/drawing/2010/main"/>
                          </a:ext>
                        </a:extLst>
                      </pic:spPr>
                    </pic:pic>
                  </a:graphicData>
                </a:graphic>
              </wp:inline>
            </w:drawing>
          </w:r>
        </w:ins>
      </w:moveFrom>
      <w:moveFromRangeEnd w:id="6562"/>
    </w:p>
    <w:p w14:paraId="6CEDC9AD" w14:textId="46AEB814" w:rsidR="00440B06" w:rsidRPr="002B569F" w:rsidDel="0052426F" w:rsidRDefault="00440B06">
      <w:pPr>
        <w:ind w:left="708" w:firstLine="708"/>
        <w:jc w:val="center"/>
        <w:rPr>
          <w:ins w:id="6565" w:author="Camilo Andrés Díaz Gómez" w:date="2023-03-16T23:05:00Z"/>
          <w:del w:id="6566" w:author="Steff Guzmán" w:date="2023-03-23T19:35:00Z"/>
          <w:rFonts w:cs="Times New Roman"/>
          <w:szCs w:val="24"/>
        </w:rPr>
        <w:pPrChange w:id="6567" w:author="Camilo Andrés Díaz Gómez" w:date="2023-03-28T17:58:00Z">
          <w:pPr>
            <w:ind w:firstLine="708"/>
          </w:pPr>
        </w:pPrChange>
      </w:pPr>
    </w:p>
    <w:p w14:paraId="00A829E0" w14:textId="3521A49D" w:rsidR="00717998" w:rsidRDefault="00440B06">
      <w:pPr>
        <w:ind w:left="708" w:firstLine="708"/>
        <w:rPr>
          <w:ins w:id="6568" w:author="Camilo Andrés Díaz Gómez" w:date="2023-03-28T17:54:00Z"/>
          <w:rFonts w:cs="Times New Roman"/>
          <w:szCs w:val="24"/>
        </w:rPr>
        <w:pPrChange w:id="6569" w:author="Camilo Andrés Díaz Gómez" w:date="2023-03-28T17:58:00Z">
          <w:pPr>
            <w:ind w:left="1416" w:firstLine="708"/>
          </w:pPr>
        </w:pPrChange>
      </w:pPr>
      <w:ins w:id="6570" w:author="Camilo Andrés Díaz Gómez" w:date="2023-03-16T23:06:00Z">
        <w:del w:id="6571" w:author="Steff Guzmán" w:date="2023-03-23T19:35:00Z">
          <w:r w:rsidRPr="002B569F" w:rsidDel="0052426F">
            <w:rPr>
              <w:rFonts w:cs="Times New Roman"/>
              <w:szCs w:val="24"/>
            </w:rPr>
            <w:delText xml:space="preserve">Estas </w:delText>
          </w:r>
        </w:del>
        <w:r w:rsidRPr="002B569F">
          <w:rPr>
            <w:rFonts w:cs="Times New Roman"/>
            <w:szCs w:val="24"/>
          </w:rPr>
          <w:t>líneas</w:t>
        </w:r>
      </w:ins>
      <w:ins w:id="6572" w:author="Steff Guzmán" w:date="2023-03-23T19:35:00Z">
        <w:r w:rsidR="0052426F" w:rsidRPr="002B569F">
          <w:rPr>
            <w:rFonts w:cs="Times New Roman"/>
            <w:szCs w:val="24"/>
          </w:rPr>
          <w:t xml:space="preserve"> mostradas en la Figura </w:t>
        </w:r>
      </w:ins>
      <w:ins w:id="6573" w:author="Steff Guzmán" w:date="2023-03-24T15:23:00Z">
        <w:r w:rsidR="00173BDD" w:rsidRPr="002B569F">
          <w:rPr>
            <w:rFonts w:cs="Times New Roman"/>
            <w:szCs w:val="24"/>
          </w:rPr>
          <w:t>10</w:t>
        </w:r>
      </w:ins>
      <w:ins w:id="6574" w:author="Camilo Andrés Díaz Gómez" w:date="2023-03-16T23:06:00Z">
        <w:r w:rsidRPr="002B569F">
          <w:rPr>
            <w:rFonts w:cs="Times New Roman"/>
            <w:szCs w:val="24"/>
          </w:rPr>
          <w:t xml:space="preserve"> </w:t>
        </w:r>
      </w:ins>
      <w:ins w:id="6575" w:author="Steff Guzmán" w:date="2023-03-23T19:36:00Z">
        <w:r w:rsidR="0052426F" w:rsidRPr="002B569F">
          <w:rPr>
            <w:rFonts w:cs="Times New Roman"/>
            <w:szCs w:val="24"/>
          </w:rPr>
          <w:t xml:space="preserve">se </w:t>
        </w:r>
      </w:ins>
      <w:ins w:id="6576" w:author="Camilo Andrés Díaz Gómez" w:date="2023-03-16T23:06:00Z">
        <w:del w:id="6577" w:author="Steff Guzmán" w:date="2023-03-23T19:36:00Z">
          <w:r w:rsidRPr="002B569F" w:rsidDel="0052426F">
            <w:rPr>
              <w:rFonts w:cs="Times New Roman"/>
              <w:szCs w:val="24"/>
            </w:rPr>
            <w:delText xml:space="preserve">de código </w:delText>
          </w:r>
        </w:del>
        <w:r w:rsidRPr="002B569F">
          <w:rPr>
            <w:rFonts w:cs="Times New Roman"/>
            <w:szCs w:val="24"/>
          </w:rPr>
          <w:t>calcula</w:t>
        </w:r>
        <w:del w:id="6578" w:author="Steff Guzmán" w:date="2023-03-23T19:36:00Z">
          <w:r w:rsidRPr="002B569F" w:rsidDel="0052426F">
            <w:rPr>
              <w:rFonts w:cs="Times New Roman"/>
              <w:szCs w:val="24"/>
            </w:rPr>
            <w:delText>n</w:delText>
          </w:r>
        </w:del>
        <w:r w:rsidRPr="002B569F">
          <w:rPr>
            <w:rFonts w:cs="Times New Roman"/>
            <w:szCs w:val="24"/>
          </w:rPr>
          <w:t xml:space="preserve"> la matriz de correlación de Spearman entre las diferentes variables en el DataFrame df. La correlación de Spearman es una medida no paramétrica de la correlación entre dos variables. Se utiliza cuando las variables no tienen una distribución normal o cuando los datos son ordinales en lugar de continuos.</w:t>
        </w:r>
      </w:ins>
    </w:p>
    <w:p w14:paraId="66B4EEBA" w14:textId="77777777" w:rsidR="000D1684" w:rsidRPr="002B569F" w:rsidRDefault="000D1684">
      <w:pPr>
        <w:ind w:left="1416" w:firstLine="708"/>
        <w:rPr>
          <w:ins w:id="6579" w:author="Steff Guzmán" w:date="2023-03-24T16:46:00Z"/>
          <w:rFonts w:cs="Times New Roman"/>
          <w:szCs w:val="24"/>
        </w:rPr>
        <w:pPrChange w:id="6580" w:author="Camilo Andrés Díaz Gómez" w:date="2023-03-28T17:54:00Z">
          <w:pPr>
            <w:ind w:left="708" w:firstLine="708"/>
          </w:pPr>
        </w:pPrChange>
      </w:pPr>
    </w:p>
    <w:p w14:paraId="71A650A5" w14:textId="6598785C" w:rsidR="007760E0" w:rsidRPr="002B569F" w:rsidRDefault="007760E0" w:rsidP="000D1684">
      <w:pPr>
        <w:ind w:left="708" w:firstLine="708"/>
        <w:rPr>
          <w:ins w:id="6581" w:author="JHONATAN MAURICIO VILLARREAL CORREDOR" w:date="2023-03-24T17:38:00Z"/>
          <w:rFonts w:cs="Times New Roman"/>
          <w:szCs w:val="24"/>
        </w:rPr>
      </w:pPr>
      <w:ins w:id="6582" w:author="Steff Guzmán" w:date="2023-03-23T19:39:00Z">
        <w:r w:rsidRPr="002B569F">
          <w:rPr>
            <w:rFonts w:cs="Times New Roman"/>
            <w:szCs w:val="24"/>
          </w:rPr>
          <w:t xml:space="preserve">La función corr() </w:t>
        </w:r>
      </w:ins>
      <w:ins w:id="6583" w:author="Steff Guzmán" w:date="2023-03-23T19:40:00Z">
        <w:r w:rsidRPr="002B569F">
          <w:rPr>
            <w:rFonts w:cs="Times New Roman"/>
            <w:szCs w:val="24"/>
          </w:rPr>
          <w:t>(ver Figura</w:t>
        </w:r>
      </w:ins>
      <w:ins w:id="6584" w:author="Steff Guzmán" w:date="2023-03-24T15:23:00Z">
        <w:r w:rsidR="00173BDD" w:rsidRPr="002B569F">
          <w:rPr>
            <w:rFonts w:cs="Times New Roman"/>
            <w:szCs w:val="24"/>
          </w:rPr>
          <w:t xml:space="preserve"> 10</w:t>
        </w:r>
      </w:ins>
      <w:ins w:id="6585" w:author="Steff Guzmán" w:date="2023-03-23T19:40:00Z">
        <w:r w:rsidRPr="002B569F">
          <w:rPr>
            <w:rFonts w:cs="Times New Roman"/>
            <w:szCs w:val="24"/>
          </w:rPr>
          <w:t>)</w:t>
        </w:r>
      </w:ins>
      <w:ins w:id="6586" w:author="Steff Guzmán" w:date="2023-03-24T15:23:00Z">
        <w:r w:rsidR="00173BDD" w:rsidRPr="002B569F">
          <w:rPr>
            <w:rFonts w:cs="Times New Roman"/>
            <w:szCs w:val="24"/>
          </w:rPr>
          <w:t xml:space="preserve"> </w:t>
        </w:r>
      </w:ins>
      <w:ins w:id="6587" w:author="Steff Guzmán" w:date="2023-03-23T19:39:00Z">
        <w:r w:rsidRPr="002B569F">
          <w:rPr>
            <w:rFonts w:cs="Times New Roman"/>
            <w:szCs w:val="24"/>
          </w:rPr>
          <w:t>es utilizada para calcular la matriz de correlación, y el argumento method se establece en 'spearman' para calcular la correlación de Spearman en lugar de la correlación de Pearson predeterminada. La matriz resultante es una tabla que muestra la correlación entre todas las combinaciones de pares de variables en el DataFrame.</w:t>
        </w:r>
      </w:ins>
    </w:p>
    <w:p w14:paraId="254E3D96" w14:textId="7AC82DA3" w:rsidR="009514A2" w:rsidRPr="002B569F" w:rsidDel="00C038A4" w:rsidRDefault="009514A2">
      <w:pPr>
        <w:ind w:left="708" w:firstLine="708"/>
        <w:rPr>
          <w:ins w:id="6588" w:author="JHONATAN MAURICIO VILLARREAL CORREDOR" w:date="2023-03-24T17:38:00Z"/>
          <w:del w:id="6589" w:author="Camilo Andrés Díaz Gómez" w:date="2023-03-28T15:19:00Z"/>
          <w:rFonts w:cs="Times New Roman"/>
          <w:szCs w:val="24"/>
        </w:rPr>
      </w:pPr>
    </w:p>
    <w:p w14:paraId="27A150B0" w14:textId="6C8BB495" w:rsidR="009514A2" w:rsidRPr="002B569F" w:rsidDel="00C038A4" w:rsidRDefault="009514A2">
      <w:pPr>
        <w:ind w:left="708" w:firstLine="708"/>
        <w:rPr>
          <w:ins w:id="6590" w:author="JHONATAN MAURICIO VILLARREAL CORREDOR" w:date="2023-03-24T17:38:00Z"/>
          <w:del w:id="6591" w:author="Camilo Andrés Díaz Gómez" w:date="2023-03-28T15:19:00Z"/>
          <w:rFonts w:cs="Times New Roman"/>
          <w:szCs w:val="24"/>
        </w:rPr>
      </w:pPr>
    </w:p>
    <w:p w14:paraId="4E883E5D" w14:textId="12EEF187" w:rsidR="009514A2" w:rsidRPr="002B569F" w:rsidDel="00C038A4" w:rsidRDefault="009514A2">
      <w:pPr>
        <w:ind w:left="708" w:firstLine="708"/>
        <w:rPr>
          <w:ins w:id="6592" w:author="JHONATAN MAURICIO VILLARREAL CORREDOR" w:date="2023-03-24T17:38:00Z"/>
          <w:del w:id="6593" w:author="Camilo Andrés Díaz Gómez" w:date="2023-03-28T15:19:00Z"/>
          <w:rFonts w:cs="Times New Roman"/>
          <w:szCs w:val="24"/>
        </w:rPr>
      </w:pPr>
    </w:p>
    <w:p w14:paraId="73B49165" w14:textId="77777777" w:rsidR="009514A2" w:rsidRPr="002B569F" w:rsidRDefault="009514A2">
      <w:pPr>
        <w:rPr>
          <w:ins w:id="6594" w:author="Steff Guzmán" w:date="2023-03-23T19:39:00Z"/>
          <w:rFonts w:cs="Times New Roman"/>
          <w:szCs w:val="24"/>
        </w:rPr>
        <w:pPrChange w:id="6595" w:author="Camilo Andrés Díaz Gómez" w:date="2023-03-28T17:43:00Z">
          <w:pPr>
            <w:ind w:left="708" w:firstLine="708"/>
          </w:pPr>
        </w:pPrChange>
      </w:pPr>
    </w:p>
    <w:p w14:paraId="0C80895A" w14:textId="39CF247F" w:rsidR="007760E0" w:rsidRPr="002B569F" w:rsidRDefault="00842F9D">
      <w:pPr>
        <w:pStyle w:val="Descripcin"/>
        <w:spacing w:line="360" w:lineRule="auto"/>
        <w:rPr>
          <w:ins w:id="6596" w:author="Steff Guzmán" w:date="2023-03-23T19:35:00Z"/>
          <w:rFonts w:cs="Times New Roman"/>
          <w:szCs w:val="24"/>
        </w:rPr>
        <w:pPrChange w:id="6597" w:author="Camilo Andrés Díaz Gómez" w:date="2023-03-28T17:43:00Z">
          <w:pPr>
            <w:ind w:left="708" w:firstLine="708"/>
          </w:pPr>
        </w:pPrChange>
      </w:pPr>
      <w:bookmarkStart w:id="6598" w:name="_Toc130919845"/>
      <w:ins w:id="6599"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6600" w:author="Steff Guzmán" w:date="2023-03-24T15:14:00Z">
        <w:r w:rsidRPr="002B569F">
          <w:rPr>
            <w:rFonts w:cs="Times New Roman"/>
            <w:noProof/>
            <w:szCs w:val="24"/>
          </w:rPr>
          <w:t>10</w:t>
        </w:r>
      </w:ins>
      <w:ins w:id="6601" w:author="Steff Guzmán" w:date="2023-03-24T15:10:00Z">
        <w:r w:rsidRPr="002B569F">
          <w:rPr>
            <w:rFonts w:cs="Times New Roman"/>
            <w:szCs w:val="24"/>
          </w:rPr>
          <w:fldChar w:fldCharType="end"/>
        </w:r>
      </w:ins>
      <w:ins w:id="6602" w:author="JHONATAN MAURICIO VILLARREAL CORREDOR" w:date="2023-03-24T17:38:00Z">
        <w:r w:rsidR="009514A2" w:rsidRPr="002B569F">
          <w:rPr>
            <w:rFonts w:cs="Times New Roman"/>
            <w:szCs w:val="24"/>
          </w:rPr>
          <w:t xml:space="preserve"> </w:t>
        </w:r>
        <w:r w:rsidR="009514A2" w:rsidRPr="002B569F">
          <w:rPr>
            <w:rFonts w:cs="Times New Roman"/>
            <w:b w:val="0"/>
            <w:bCs/>
            <w:i/>
            <w:iCs w:val="0"/>
            <w:szCs w:val="24"/>
            <w:rPrChange w:id="6603" w:author="Camilo Andrés Díaz Gómez" w:date="2023-03-28T17:42:00Z">
              <w:rPr>
                <w:rFonts w:cs="Times New Roman"/>
                <w:b/>
                <w:iCs/>
                <w:szCs w:val="24"/>
              </w:rPr>
            </w:rPrChange>
          </w:rPr>
          <w:t>Calcular matriz de correlación</w:t>
        </w:r>
        <w:bookmarkEnd w:id="6598"/>
        <w:r w:rsidR="009514A2" w:rsidRPr="002B569F">
          <w:rPr>
            <w:rFonts w:cs="Times New Roman"/>
            <w:szCs w:val="24"/>
          </w:rPr>
          <w:t xml:space="preserve"> </w:t>
        </w:r>
      </w:ins>
    </w:p>
    <w:p w14:paraId="4F48A8D4" w14:textId="77777777" w:rsidR="00C038A4" w:rsidRPr="002B569F" w:rsidRDefault="00C038A4" w:rsidP="002B569F">
      <w:pPr>
        <w:ind w:left="708" w:firstLine="708"/>
        <w:rPr>
          <w:ins w:id="6604" w:author="Camilo Andrés Díaz Gómez" w:date="2023-03-28T15:19:00Z"/>
          <w:rFonts w:cs="Times New Roman"/>
          <w:szCs w:val="24"/>
        </w:rPr>
      </w:pPr>
    </w:p>
    <w:p w14:paraId="7A0172F3" w14:textId="0C81167E" w:rsidR="0052426F" w:rsidRPr="002B569F" w:rsidRDefault="0052426F">
      <w:pPr>
        <w:ind w:left="708" w:firstLine="708"/>
        <w:rPr>
          <w:ins w:id="6605" w:author="Camilo Andrés Díaz Gómez" w:date="2023-03-16T23:06:00Z"/>
          <w:rFonts w:cs="Times New Roman"/>
          <w:szCs w:val="24"/>
        </w:rPr>
        <w:pPrChange w:id="6606" w:author="Camilo Andrés Díaz Gómez" w:date="2023-03-28T17:43:00Z">
          <w:pPr>
            <w:ind w:firstLine="708"/>
          </w:pPr>
        </w:pPrChange>
      </w:pPr>
      <w:moveToRangeStart w:id="6607" w:author="Steff Guzmán" w:date="2023-03-23T19:35:00Z" w:name="move130492546"/>
      <w:moveTo w:id="6608" w:author="Steff Guzmán" w:date="2023-03-23T19:35:00Z">
        <w:r w:rsidRPr="002B569F">
          <w:rPr>
            <w:rFonts w:cs="Times New Roman"/>
            <w:noProof/>
            <w:szCs w:val="24"/>
          </w:rPr>
          <w:drawing>
            <wp:inline distT="0" distB="0" distL="0" distR="0" wp14:anchorId="6956AAB4" wp14:editId="3CDF9DEC">
              <wp:extent cx="4010025" cy="113291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4647"/>
                      <a:stretch/>
                    </pic:blipFill>
                    <pic:spPr bwMode="auto">
                      <a:xfrm>
                        <a:off x="0" y="0"/>
                        <a:ext cx="4010025" cy="1132915"/>
                      </a:xfrm>
                      <a:prstGeom prst="rect">
                        <a:avLst/>
                      </a:prstGeom>
                      <a:ln>
                        <a:noFill/>
                      </a:ln>
                      <a:extLst>
                        <a:ext uri="{53640926-AAD7-44D8-BBD7-CCE9431645EC}">
                          <a14:shadowObscured xmlns:a14="http://schemas.microsoft.com/office/drawing/2010/main"/>
                        </a:ext>
                      </a:extLst>
                    </pic:spPr>
                  </pic:pic>
                </a:graphicData>
              </a:graphic>
            </wp:inline>
          </w:drawing>
        </w:r>
      </w:moveTo>
      <w:moveToRangeEnd w:id="6607"/>
    </w:p>
    <w:p w14:paraId="3663C7F2" w14:textId="77777777" w:rsidR="00C038A4" w:rsidRPr="002B569F" w:rsidRDefault="00C038A4" w:rsidP="002B569F">
      <w:pPr>
        <w:jc w:val="left"/>
        <w:rPr>
          <w:ins w:id="6609" w:author="Camilo Andrés Díaz Gómez" w:date="2023-03-28T15:19:00Z"/>
          <w:rFonts w:cs="Times New Roman"/>
          <w:i/>
          <w:iCs/>
          <w:szCs w:val="24"/>
        </w:rPr>
      </w:pPr>
    </w:p>
    <w:p w14:paraId="41C3D022" w14:textId="67DD787A" w:rsidR="00B1585C" w:rsidRPr="002B569F" w:rsidRDefault="00B1585C" w:rsidP="002B569F">
      <w:pPr>
        <w:jc w:val="left"/>
        <w:rPr>
          <w:ins w:id="6610" w:author="Steff Guzmán" w:date="2023-03-24T15:41:00Z"/>
          <w:rFonts w:cs="Times New Roman"/>
          <w:i/>
          <w:iCs/>
          <w:szCs w:val="24"/>
        </w:rPr>
      </w:pPr>
      <w:ins w:id="6611" w:author="Steff Guzmán" w:date="2023-03-24T15:41:00Z">
        <w:r w:rsidRPr="002B569F">
          <w:rPr>
            <w:rFonts w:cs="Times New Roman"/>
            <w:i/>
            <w:iCs/>
            <w:szCs w:val="24"/>
          </w:rPr>
          <w:t>Fuente: Elaboración propia.</w:t>
        </w:r>
      </w:ins>
    </w:p>
    <w:p w14:paraId="1D621345" w14:textId="77777777" w:rsidR="00440B06" w:rsidRPr="002B569F" w:rsidRDefault="00440B06" w:rsidP="002B569F">
      <w:pPr>
        <w:ind w:firstLine="708"/>
        <w:rPr>
          <w:ins w:id="6612" w:author="Camilo Andrés Díaz Gómez" w:date="2023-03-16T23:06:00Z"/>
          <w:rFonts w:cs="Times New Roman"/>
          <w:szCs w:val="24"/>
        </w:rPr>
      </w:pPr>
    </w:p>
    <w:p w14:paraId="08609190" w14:textId="51C3BEAB" w:rsidR="00440B06" w:rsidRPr="002B569F" w:rsidDel="007760E0" w:rsidRDefault="007760E0">
      <w:pPr>
        <w:ind w:left="708" w:firstLine="708"/>
        <w:rPr>
          <w:ins w:id="6613" w:author="Camilo Andrés Díaz Gómez" w:date="2023-03-16T23:05:00Z"/>
          <w:del w:id="6614" w:author="Steff Guzmán" w:date="2023-03-23T19:39:00Z"/>
          <w:rFonts w:cs="Times New Roman"/>
          <w:szCs w:val="24"/>
        </w:rPr>
        <w:pPrChange w:id="6615" w:author="Camilo Andrés Díaz Gómez" w:date="2023-03-28T17:58:00Z">
          <w:pPr>
            <w:ind w:firstLine="708"/>
          </w:pPr>
        </w:pPrChange>
      </w:pPr>
      <w:ins w:id="6616" w:author="Steff Guzmán" w:date="2023-03-23T19:42:00Z">
        <w:r w:rsidRPr="002B569F">
          <w:rPr>
            <w:rFonts w:cs="Times New Roman"/>
            <w:szCs w:val="24"/>
          </w:rPr>
          <w:t xml:space="preserve">Para genera un mapa de </w:t>
        </w:r>
      </w:ins>
      <w:ins w:id="6617" w:author="Camilo Andrés Díaz Gómez" w:date="2023-03-16T23:06:00Z">
        <w:del w:id="6618" w:author="Steff Guzmán" w:date="2023-03-23T19:39:00Z">
          <w:r w:rsidR="00440B06" w:rsidRPr="002B569F" w:rsidDel="007760E0">
            <w:rPr>
              <w:rFonts w:cs="Times New Roman"/>
              <w:szCs w:val="24"/>
            </w:rPr>
            <w:delText>La función corr() es utilizada para calcular la matriz de correlación, y el argumento method se establece en 'spearman' para calcular la correlación de Spearman en lugar de la correlación de Pearson predeterminada. La matriz resultante es una tabla que muestra la correlación entre todas las combinaciones de pares de variables en el DataFrame.</w:delText>
          </w:r>
        </w:del>
      </w:ins>
    </w:p>
    <w:p w14:paraId="4AA96914" w14:textId="04F92DE3" w:rsidR="00440B06" w:rsidRPr="002B569F" w:rsidDel="007760E0" w:rsidRDefault="00440B06">
      <w:pPr>
        <w:ind w:left="708" w:firstLine="708"/>
        <w:rPr>
          <w:ins w:id="6619" w:author="Camilo Andrés Díaz Gómez" w:date="2023-03-16T23:07:00Z"/>
          <w:del w:id="6620" w:author="Steff Guzmán" w:date="2023-03-23T19:39:00Z"/>
          <w:rFonts w:cs="Times New Roman"/>
          <w:szCs w:val="24"/>
        </w:rPr>
        <w:pPrChange w:id="6621" w:author="Camilo Andrés Díaz Gómez" w:date="2023-03-28T17:58:00Z">
          <w:pPr>
            <w:ind w:firstLine="708"/>
          </w:pPr>
        </w:pPrChange>
      </w:pPr>
    </w:p>
    <w:p w14:paraId="369A3CE7" w14:textId="787CCEF6" w:rsidR="00440B06" w:rsidRPr="002B569F" w:rsidDel="007760E0" w:rsidRDefault="00440B06">
      <w:pPr>
        <w:ind w:left="708" w:firstLine="708"/>
        <w:jc w:val="center"/>
        <w:rPr>
          <w:ins w:id="6622" w:author="Camilo Andrés Díaz Gómez" w:date="2023-03-16T23:07:00Z"/>
          <w:del w:id="6623" w:author="Steff Guzmán" w:date="2023-03-23T19:39:00Z"/>
          <w:rFonts w:cs="Times New Roman"/>
          <w:szCs w:val="24"/>
        </w:rPr>
        <w:pPrChange w:id="6624" w:author="Camilo Andrés Díaz Gómez" w:date="2023-03-28T17:58:00Z">
          <w:pPr>
            <w:ind w:firstLine="708"/>
          </w:pPr>
        </w:pPrChange>
      </w:pPr>
      <w:moveFromRangeStart w:id="6625" w:author="Steff Guzmán" w:date="2023-03-23T19:39:00Z" w:name="move130492806"/>
      <w:moveFrom w:id="6626" w:author="Steff Guzmán" w:date="2023-03-23T19:39:00Z">
        <w:ins w:id="6627" w:author="Camilo Andrés Díaz Gómez" w:date="2023-03-16T23:07:00Z">
          <w:r w:rsidRPr="002B569F" w:rsidDel="007760E0">
            <w:rPr>
              <w:rFonts w:cs="Times New Roman"/>
              <w:noProof/>
              <w:szCs w:val="24"/>
            </w:rPr>
            <w:drawing>
              <wp:inline distT="0" distB="0" distL="0" distR="0" wp14:anchorId="63173077" wp14:editId="22D15CA2">
                <wp:extent cx="4438650" cy="10858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8650" cy="1085850"/>
                        </a:xfrm>
                        <a:prstGeom prst="rect">
                          <a:avLst/>
                        </a:prstGeom>
                      </pic:spPr>
                    </pic:pic>
                  </a:graphicData>
                </a:graphic>
              </wp:inline>
            </w:drawing>
          </w:r>
        </w:ins>
      </w:moveFrom>
      <w:moveFromRangeEnd w:id="6625"/>
    </w:p>
    <w:p w14:paraId="5F3CDA8F" w14:textId="36EFBF56" w:rsidR="00440B06" w:rsidRPr="002B569F" w:rsidDel="007760E0" w:rsidRDefault="00440B06">
      <w:pPr>
        <w:ind w:left="708" w:firstLine="708"/>
        <w:jc w:val="center"/>
        <w:rPr>
          <w:ins w:id="6628" w:author="Camilo Andrés Díaz Gómez" w:date="2023-03-16T23:07:00Z"/>
          <w:del w:id="6629" w:author="Steff Guzmán" w:date="2023-03-23T19:39:00Z"/>
          <w:rFonts w:cs="Times New Roman"/>
          <w:szCs w:val="24"/>
        </w:rPr>
        <w:pPrChange w:id="6630" w:author="Camilo Andrés Díaz Gómez" w:date="2023-03-28T17:58:00Z">
          <w:pPr>
            <w:ind w:firstLine="708"/>
          </w:pPr>
        </w:pPrChange>
      </w:pPr>
    </w:p>
    <w:p w14:paraId="5918102F" w14:textId="53525035" w:rsidR="00F44EC0" w:rsidRPr="002B569F" w:rsidRDefault="00440B06" w:rsidP="000D1684">
      <w:pPr>
        <w:ind w:left="708" w:firstLine="708"/>
        <w:rPr>
          <w:ins w:id="6631" w:author="Camilo Andrés Díaz Gómez" w:date="2023-03-28T15:19:00Z"/>
          <w:rFonts w:cs="Times New Roman"/>
          <w:szCs w:val="24"/>
        </w:rPr>
      </w:pPr>
      <w:ins w:id="6632" w:author="Camilo Andrés Díaz Gómez" w:date="2023-03-16T23:07:00Z">
        <w:del w:id="6633" w:author="Steff Guzmán" w:date="2023-03-23T19:43:00Z">
          <w:r w:rsidRPr="002B569F" w:rsidDel="007760E0">
            <w:rPr>
              <w:rFonts w:cs="Times New Roman"/>
              <w:szCs w:val="24"/>
            </w:rPr>
            <w:delText xml:space="preserve">Estas líneas de código generan un mapa de </w:delText>
          </w:r>
        </w:del>
        <w:r w:rsidRPr="002B569F">
          <w:rPr>
            <w:rFonts w:cs="Times New Roman"/>
            <w:szCs w:val="24"/>
          </w:rPr>
          <w:t>calor de la matriz de correlación contamina_cor</w:t>
        </w:r>
      </w:ins>
      <w:ins w:id="6634" w:author="Steff Guzmán" w:date="2023-03-24T15:25:00Z">
        <w:r w:rsidR="00173BDD" w:rsidRPr="002B569F">
          <w:rPr>
            <w:rFonts w:cs="Times New Roman"/>
            <w:szCs w:val="24"/>
          </w:rPr>
          <w:t xml:space="preserve"> (ver Figura 11)</w:t>
        </w:r>
      </w:ins>
      <w:ins w:id="6635" w:author="Steff Guzmán" w:date="2023-03-23T19:43:00Z">
        <w:r w:rsidR="007760E0" w:rsidRPr="002B569F">
          <w:rPr>
            <w:rFonts w:cs="Times New Roman"/>
            <w:szCs w:val="24"/>
          </w:rPr>
          <w:t>,</w:t>
        </w:r>
      </w:ins>
      <w:ins w:id="6636" w:author="Camilo Andrés Díaz Gómez" w:date="2023-03-16T23:07:00Z">
        <w:r w:rsidRPr="002B569F">
          <w:rPr>
            <w:rFonts w:cs="Times New Roman"/>
            <w:szCs w:val="24"/>
          </w:rPr>
          <w:t xml:space="preserve"> </w:t>
        </w:r>
      </w:ins>
      <w:ins w:id="6637" w:author="Steff Guzmán" w:date="2023-03-23T19:43:00Z">
        <w:r w:rsidR="007760E0" w:rsidRPr="002B569F">
          <w:rPr>
            <w:rFonts w:cs="Times New Roman"/>
            <w:szCs w:val="24"/>
          </w:rPr>
          <w:t xml:space="preserve">se </w:t>
        </w:r>
      </w:ins>
      <w:ins w:id="6638" w:author="Camilo Andrés Díaz Gómez" w:date="2023-03-16T23:07:00Z">
        <w:r w:rsidRPr="002B569F">
          <w:rPr>
            <w:rFonts w:cs="Times New Roman"/>
            <w:szCs w:val="24"/>
          </w:rPr>
          <w:t>utiliza</w:t>
        </w:r>
        <w:del w:id="6639" w:author="Steff Guzmán" w:date="2023-03-23T19:43:00Z">
          <w:r w:rsidRPr="002B569F" w:rsidDel="007760E0">
            <w:rPr>
              <w:rFonts w:cs="Times New Roman"/>
              <w:szCs w:val="24"/>
            </w:rPr>
            <w:delText>ndo</w:delText>
          </w:r>
        </w:del>
        <w:r w:rsidRPr="002B569F">
          <w:rPr>
            <w:rFonts w:cs="Times New Roman"/>
            <w:szCs w:val="24"/>
          </w:rPr>
          <w:t xml:space="preserve"> la biblioteca seaborn. El mapa de calor muestra la relación entre cada par de variables en el conjunto de datos utilizando un gradiente de color. La intensidad del color indica la fuerza y dirección de la correlación entre las variables</w:t>
        </w:r>
        <w:del w:id="6640" w:author="Steff Guzmán" w:date="2023-03-23T19:46:00Z">
          <w:r w:rsidRPr="002B569F" w:rsidDel="007760E0">
            <w:rPr>
              <w:rFonts w:cs="Times New Roman"/>
              <w:szCs w:val="24"/>
            </w:rPr>
            <w:delText>.</w:delText>
          </w:r>
        </w:del>
      </w:ins>
      <w:ins w:id="6641" w:author="Steff Guzmán" w:date="2023-03-23T19:45:00Z">
        <w:r w:rsidR="007760E0" w:rsidRPr="002B569F">
          <w:rPr>
            <w:rFonts w:cs="Times New Roman"/>
            <w:szCs w:val="24"/>
          </w:rPr>
          <w:t xml:space="preserve"> (Ver Anexo </w:t>
        </w:r>
      </w:ins>
      <w:ins w:id="6642" w:author="Steff Guzmán" w:date="2023-03-23T19:46:00Z">
        <w:r w:rsidR="007760E0" w:rsidRPr="002B569F">
          <w:rPr>
            <w:rFonts w:cs="Times New Roman"/>
            <w:szCs w:val="24"/>
          </w:rPr>
          <w:t>6).</w:t>
        </w:r>
      </w:ins>
      <w:ins w:id="6643" w:author="JHONATAN MAURICIO VILLARREAL CORREDOR" w:date="2023-03-22T22:12:00Z">
        <w:del w:id="6644" w:author="Steff Guzmán" w:date="2023-03-23T19:45:00Z">
          <w:r w:rsidR="00F44EC0" w:rsidRPr="002B569F" w:rsidDel="007760E0">
            <w:rPr>
              <w:rFonts w:cs="Times New Roman"/>
              <w:szCs w:val="24"/>
            </w:rPr>
            <w:delText xml:space="preserve">Si desea obtener el mapa de </w:delText>
          </w:r>
        </w:del>
      </w:ins>
      <w:ins w:id="6645" w:author="JHONATAN MAURICIO VILLARREAL CORREDOR" w:date="2023-03-22T22:13:00Z">
        <w:del w:id="6646" w:author="Steff Guzmán" w:date="2023-03-23T19:45:00Z">
          <w:r w:rsidR="00F44EC0" w:rsidRPr="002B569F" w:rsidDel="007760E0">
            <w:rPr>
              <w:rFonts w:cs="Times New Roman"/>
              <w:szCs w:val="24"/>
            </w:rPr>
            <w:delText>correlación lo podrá encontrar en el Anexo 6</w:delText>
          </w:r>
        </w:del>
      </w:ins>
      <w:ins w:id="6647" w:author="JHONATAN MAURICIO VILLARREAL CORREDOR" w:date="2023-03-22T22:14:00Z">
        <w:del w:id="6648" w:author="Steff Guzmán" w:date="2023-03-23T19:45:00Z">
          <w:r w:rsidR="00F44EC0" w:rsidRPr="002B569F" w:rsidDel="007760E0">
            <w:rPr>
              <w:rFonts w:cs="Times New Roman"/>
              <w:szCs w:val="24"/>
              <w:rPrChange w:id="6649" w:author="Camilo Andrés Díaz Gómez" w:date="2023-03-28T17:42:00Z">
                <w:rPr>
                  <w:rFonts w:cs="Times New Roman"/>
                  <w:color w:val="FF0000"/>
                  <w:szCs w:val="24"/>
                </w:rPr>
              </w:rPrChange>
            </w:rPr>
            <w:delText>un poco mas de parla)</w:delText>
          </w:r>
        </w:del>
      </w:ins>
    </w:p>
    <w:p w14:paraId="17DBE835" w14:textId="77777777" w:rsidR="00C038A4" w:rsidRPr="002B569F" w:rsidRDefault="00C038A4" w:rsidP="002B569F">
      <w:pPr>
        <w:ind w:left="708" w:firstLine="708"/>
        <w:rPr>
          <w:ins w:id="6650" w:author="Steff Guzmán" w:date="2023-03-23T19:47:00Z"/>
          <w:rFonts w:cs="Times New Roman"/>
          <w:szCs w:val="24"/>
        </w:rPr>
      </w:pPr>
    </w:p>
    <w:p w14:paraId="331401A5" w14:textId="03634B9B" w:rsidR="007760E0" w:rsidRPr="002B569F" w:rsidRDefault="007760E0" w:rsidP="000D1684">
      <w:pPr>
        <w:ind w:left="708" w:firstLine="708"/>
        <w:rPr>
          <w:ins w:id="6651" w:author="Steff Guzmán" w:date="2023-03-24T15:10:00Z"/>
          <w:rFonts w:cs="Times New Roman"/>
          <w:szCs w:val="24"/>
        </w:rPr>
      </w:pPr>
      <w:ins w:id="6652" w:author="Steff Guzmán" w:date="2023-03-23T19:47:00Z">
        <w:r w:rsidRPr="002B569F">
          <w:rPr>
            <w:rFonts w:cs="Times New Roman"/>
            <w:szCs w:val="24"/>
          </w:rPr>
          <w:t>El argumento xticklabels especifica las etiquetas para los marcadores en el eje x, y yticklabels especifica las etiquetas para los marcadores en el eje y. El argumento cmap especifica la paleta de colores utilizada para el mapa de calor. En este caso, se utiliza la paleta de colores "coolwarm", que va desde azul frío a rojo cálido.</w:t>
        </w:r>
      </w:ins>
    </w:p>
    <w:p w14:paraId="13582F2F" w14:textId="36E7AC07" w:rsidR="00842F9D" w:rsidRPr="002B569F" w:rsidDel="00C038A4" w:rsidRDefault="00842F9D">
      <w:pPr>
        <w:ind w:left="708" w:firstLine="708"/>
        <w:rPr>
          <w:ins w:id="6653" w:author="Steff Guzmán" w:date="2023-03-24T15:10:00Z"/>
          <w:del w:id="6654" w:author="Camilo Andrés Díaz Gómez" w:date="2023-03-28T15:16:00Z"/>
          <w:rFonts w:cs="Times New Roman"/>
          <w:szCs w:val="24"/>
        </w:rPr>
      </w:pPr>
    </w:p>
    <w:p w14:paraId="70BF4C6D" w14:textId="1FEE283D" w:rsidR="00842F9D" w:rsidRPr="002B569F" w:rsidRDefault="00842F9D" w:rsidP="002B569F">
      <w:pPr>
        <w:ind w:left="708" w:firstLine="708"/>
        <w:rPr>
          <w:ins w:id="6655" w:author="Steff Guzmán" w:date="2023-03-24T15:10:00Z"/>
          <w:rFonts w:cs="Times New Roman"/>
          <w:szCs w:val="24"/>
        </w:rPr>
      </w:pPr>
    </w:p>
    <w:p w14:paraId="623BA81A" w14:textId="2EC6BF88" w:rsidR="007760E0" w:rsidRPr="002B569F" w:rsidRDefault="00842F9D">
      <w:pPr>
        <w:pStyle w:val="Descripcin"/>
        <w:spacing w:line="360" w:lineRule="auto"/>
        <w:rPr>
          <w:ins w:id="6656" w:author="Camilo Andrés Díaz Gómez" w:date="2023-03-16T23:07:00Z"/>
          <w:rFonts w:cs="Times New Roman"/>
          <w:szCs w:val="24"/>
        </w:rPr>
        <w:pPrChange w:id="6657" w:author="Camilo Andrés Díaz Gómez" w:date="2023-03-28T17:43:00Z">
          <w:pPr>
            <w:ind w:firstLine="708"/>
          </w:pPr>
        </w:pPrChange>
      </w:pPr>
      <w:bookmarkStart w:id="6658" w:name="_Toc130919846"/>
      <w:ins w:id="6659"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6660" w:author="Steff Guzmán" w:date="2023-03-24T15:14:00Z">
        <w:r w:rsidRPr="002B569F">
          <w:rPr>
            <w:rFonts w:cs="Times New Roman"/>
            <w:noProof/>
            <w:szCs w:val="24"/>
          </w:rPr>
          <w:t>11</w:t>
        </w:r>
      </w:ins>
      <w:ins w:id="6661" w:author="Steff Guzmán" w:date="2023-03-24T15:10:00Z">
        <w:r w:rsidRPr="002B569F">
          <w:rPr>
            <w:rFonts w:cs="Times New Roman"/>
            <w:szCs w:val="24"/>
          </w:rPr>
          <w:fldChar w:fldCharType="end"/>
        </w:r>
      </w:ins>
      <w:ins w:id="6662" w:author="JHONATAN MAURICIO VILLARREAL CORREDOR" w:date="2023-03-24T17:39:00Z">
        <w:r w:rsidR="009514A2" w:rsidRPr="002B569F">
          <w:rPr>
            <w:rFonts w:cs="Times New Roman"/>
            <w:szCs w:val="24"/>
          </w:rPr>
          <w:t xml:space="preserve"> </w:t>
        </w:r>
        <w:r w:rsidR="009514A2" w:rsidRPr="002B569F">
          <w:rPr>
            <w:rFonts w:cs="Times New Roman"/>
            <w:b w:val="0"/>
            <w:bCs/>
            <w:i/>
            <w:iCs w:val="0"/>
            <w:szCs w:val="24"/>
            <w:rPrChange w:id="6663" w:author="Camilo Andrés Díaz Gómez" w:date="2023-03-28T17:42:00Z">
              <w:rPr>
                <w:rFonts w:cs="Times New Roman"/>
                <w:b/>
                <w:iCs/>
                <w:szCs w:val="24"/>
              </w:rPr>
            </w:rPrChange>
          </w:rPr>
          <w:t>Generado</w:t>
        </w:r>
        <w:r w:rsidR="009514A2" w:rsidRPr="002B569F">
          <w:rPr>
            <w:rFonts w:cs="Times New Roman"/>
            <w:b w:val="0"/>
            <w:bCs/>
            <w:i/>
            <w:iCs w:val="0"/>
            <w:szCs w:val="24"/>
          </w:rPr>
          <w:t>r</w:t>
        </w:r>
        <w:r w:rsidR="009514A2" w:rsidRPr="002B569F">
          <w:rPr>
            <w:rFonts w:cs="Times New Roman"/>
            <w:b w:val="0"/>
            <w:bCs/>
            <w:i/>
            <w:iCs w:val="0"/>
            <w:szCs w:val="24"/>
            <w:rPrChange w:id="6664" w:author="Camilo Andrés Díaz Gómez" w:date="2023-03-28T17:42:00Z">
              <w:rPr>
                <w:rFonts w:cs="Times New Roman"/>
                <w:b/>
                <w:iCs/>
                <w:szCs w:val="24"/>
              </w:rPr>
            </w:rPrChange>
          </w:rPr>
          <w:t xml:space="preserve"> mapa de calor</w:t>
        </w:r>
      </w:ins>
      <w:bookmarkEnd w:id="6658"/>
    </w:p>
    <w:p w14:paraId="3229B980" w14:textId="77777777" w:rsidR="00C038A4" w:rsidRPr="002B569F" w:rsidRDefault="00C038A4" w:rsidP="002B569F">
      <w:pPr>
        <w:ind w:firstLine="708"/>
        <w:jc w:val="center"/>
        <w:rPr>
          <w:ins w:id="6665" w:author="Camilo Andrés Díaz Gómez" w:date="2023-03-28T15:20:00Z"/>
          <w:rFonts w:cs="Times New Roman"/>
          <w:szCs w:val="24"/>
        </w:rPr>
      </w:pPr>
    </w:p>
    <w:p w14:paraId="29DC0B22" w14:textId="675B3C6B" w:rsidR="00440B06" w:rsidRPr="002B569F" w:rsidRDefault="007760E0" w:rsidP="002B569F">
      <w:pPr>
        <w:ind w:firstLine="708"/>
        <w:jc w:val="center"/>
        <w:rPr>
          <w:ins w:id="6666" w:author="Steff Guzmán" w:date="2023-03-23T19:46:00Z"/>
          <w:rFonts w:cs="Times New Roman"/>
          <w:szCs w:val="24"/>
        </w:rPr>
      </w:pPr>
      <w:moveToRangeStart w:id="6667" w:author="Steff Guzmán" w:date="2023-03-23T19:39:00Z" w:name="move130492806"/>
      <w:moveTo w:id="6668" w:author="Steff Guzmán" w:date="2023-03-23T19:39:00Z">
        <w:r w:rsidRPr="002B569F">
          <w:rPr>
            <w:rFonts w:cs="Times New Roman"/>
            <w:noProof/>
            <w:szCs w:val="24"/>
          </w:rPr>
          <w:drawing>
            <wp:inline distT="0" distB="0" distL="0" distR="0" wp14:anchorId="5DF7BEC2" wp14:editId="045E08A6">
              <wp:extent cx="4438650" cy="108585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8650" cy="1085850"/>
                      </a:xfrm>
                      <a:prstGeom prst="rect">
                        <a:avLst/>
                      </a:prstGeom>
                    </pic:spPr>
                  </pic:pic>
                </a:graphicData>
              </a:graphic>
            </wp:inline>
          </w:drawing>
        </w:r>
      </w:moveTo>
      <w:moveToRangeEnd w:id="6667"/>
    </w:p>
    <w:p w14:paraId="5D687346" w14:textId="77777777" w:rsidR="00C038A4" w:rsidRPr="002B569F" w:rsidRDefault="00C038A4" w:rsidP="002B569F">
      <w:pPr>
        <w:jc w:val="left"/>
        <w:rPr>
          <w:ins w:id="6669" w:author="Camilo Andrés Díaz Gómez" w:date="2023-03-28T15:20:00Z"/>
          <w:rFonts w:cs="Times New Roman"/>
          <w:i/>
          <w:iCs/>
          <w:szCs w:val="24"/>
        </w:rPr>
      </w:pPr>
    </w:p>
    <w:p w14:paraId="67307A90" w14:textId="52E95B82" w:rsidR="00B1585C" w:rsidRPr="002B569F" w:rsidRDefault="00B1585C" w:rsidP="002B569F">
      <w:pPr>
        <w:jc w:val="left"/>
        <w:rPr>
          <w:ins w:id="6670" w:author="Camilo Andrés Díaz Gómez" w:date="2023-03-28T15:16:00Z"/>
          <w:rFonts w:cs="Times New Roman"/>
          <w:i/>
          <w:iCs/>
          <w:szCs w:val="24"/>
        </w:rPr>
      </w:pPr>
      <w:ins w:id="6671" w:author="Steff Guzmán" w:date="2023-03-24T15:41:00Z">
        <w:r w:rsidRPr="002B569F">
          <w:rPr>
            <w:rFonts w:cs="Times New Roman"/>
            <w:i/>
            <w:iCs/>
            <w:szCs w:val="24"/>
          </w:rPr>
          <w:t>Fuente: Elaboración propia.</w:t>
        </w:r>
      </w:ins>
    </w:p>
    <w:p w14:paraId="23A6A67A" w14:textId="77777777" w:rsidR="00C038A4" w:rsidRPr="002B569F" w:rsidRDefault="00C038A4" w:rsidP="002B569F">
      <w:pPr>
        <w:jc w:val="left"/>
        <w:rPr>
          <w:ins w:id="6672" w:author="Steff Guzmán" w:date="2023-03-24T15:41:00Z"/>
          <w:rFonts w:cs="Times New Roman"/>
          <w:i/>
          <w:iCs/>
          <w:szCs w:val="24"/>
        </w:rPr>
      </w:pPr>
    </w:p>
    <w:p w14:paraId="423C01DE" w14:textId="050118DB" w:rsidR="007760E0" w:rsidRPr="002B569F" w:rsidDel="00717998" w:rsidRDefault="000D1684">
      <w:pPr>
        <w:ind w:firstLine="708"/>
        <w:jc w:val="center"/>
        <w:rPr>
          <w:ins w:id="6673" w:author="Camilo Andrés Díaz Gómez" w:date="2023-03-16T23:07:00Z"/>
          <w:del w:id="6674" w:author="Steff Guzmán" w:date="2023-03-24T16:47:00Z"/>
          <w:rFonts w:cs="Times New Roman"/>
          <w:szCs w:val="24"/>
        </w:rPr>
        <w:pPrChange w:id="6675" w:author="Camilo Andrés Díaz Gómez" w:date="2023-03-28T17:43:00Z">
          <w:pPr>
            <w:ind w:firstLine="708"/>
          </w:pPr>
        </w:pPrChange>
      </w:pPr>
      <w:ins w:id="6676" w:author="Camilo Andrés Díaz Gómez" w:date="2023-03-28T17:58:00Z">
        <w:r>
          <w:rPr>
            <w:rFonts w:cs="Times New Roman"/>
            <w:szCs w:val="24"/>
          </w:rPr>
          <w:tab/>
        </w:r>
        <w:r>
          <w:rPr>
            <w:rFonts w:cs="Times New Roman"/>
            <w:szCs w:val="24"/>
          </w:rPr>
          <w:tab/>
        </w:r>
      </w:ins>
      <w:ins w:id="6677" w:author="Steff Guzmán" w:date="2023-03-24T16:47:00Z">
        <w:del w:id="6678" w:author="Camilo Andrés Díaz Gómez" w:date="2023-03-28T17:58:00Z">
          <w:r w:rsidR="00717998" w:rsidRPr="002B569F" w:rsidDel="000D1684">
            <w:rPr>
              <w:rFonts w:cs="Times New Roman"/>
              <w:szCs w:val="24"/>
            </w:rPr>
            <w:tab/>
          </w:r>
        </w:del>
      </w:ins>
    </w:p>
    <w:p w14:paraId="7C7D290E" w14:textId="305EF5B9" w:rsidR="00440B06" w:rsidRPr="002B569F" w:rsidDel="007760E0" w:rsidRDefault="00440B06">
      <w:pPr>
        <w:rPr>
          <w:ins w:id="6679" w:author="Camilo Andrés Díaz Gómez" w:date="2023-03-16T23:07:00Z"/>
          <w:del w:id="6680" w:author="Steff Guzmán" w:date="2023-03-23T19:46:00Z"/>
          <w:rFonts w:cs="Times New Roman"/>
          <w:szCs w:val="24"/>
        </w:rPr>
        <w:pPrChange w:id="6681" w:author="Camilo Andrés Díaz Gómez" w:date="2023-03-28T17:43:00Z">
          <w:pPr>
            <w:ind w:firstLine="708"/>
          </w:pPr>
        </w:pPrChange>
      </w:pPr>
      <w:ins w:id="6682" w:author="Camilo Andrés Díaz Gómez" w:date="2023-03-16T23:07:00Z">
        <w:del w:id="6683" w:author="Steff Guzmán" w:date="2023-03-23T19:46:00Z">
          <w:r w:rsidRPr="002B569F" w:rsidDel="007760E0">
            <w:rPr>
              <w:rFonts w:cs="Times New Roman"/>
              <w:szCs w:val="24"/>
            </w:rPr>
            <w:delText>El argumento xticklabels especifica las etiquetas para los marcadores en el eje x, y yticklabels especifica las etiquetas para los marcadores en el eje y. El argumento cmap especifica la paleta de colores utilizada para el mapa de calor. En este caso, se utiliza la paleta de colores "coolwarm", que va desde azul frío a rojo cálido.</w:delText>
          </w:r>
        </w:del>
      </w:ins>
    </w:p>
    <w:p w14:paraId="497DBA8E" w14:textId="7DBA232A" w:rsidR="00440B06" w:rsidRPr="002B569F" w:rsidDel="00E45F01" w:rsidRDefault="00440B06">
      <w:pPr>
        <w:ind w:left="708" w:firstLine="708"/>
        <w:rPr>
          <w:del w:id="6684" w:author="Steff Guzmán" w:date="2023-03-23T19:49:00Z"/>
          <w:rFonts w:cs="Times New Roman"/>
          <w:szCs w:val="24"/>
        </w:rPr>
      </w:pPr>
    </w:p>
    <w:p w14:paraId="405890B6" w14:textId="602D0ECB" w:rsidR="006F513C" w:rsidRPr="002B569F" w:rsidDel="00E45F01" w:rsidRDefault="00440B06">
      <w:pPr>
        <w:ind w:firstLine="708"/>
        <w:jc w:val="center"/>
        <w:rPr>
          <w:ins w:id="6685" w:author="Camilo Andrés Díaz Gómez" w:date="2023-03-16T23:08:00Z"/>
          <w:del w:id="6686" w:author="Steff Guzmán" w:date="2023-03-23T19:49:00Z"/>
          <w:rFonts w:cs="Times New Roman"/>
          <w:szCs w:val="24"/>
        </w:rPr>
        <w:pPrChange w:id="6687" w:author="Camilo Andrés Díaz Gómez" w:date="2023-03-28T17:43:00Z">
          <w:pPr>
            <w:ind w:firstLine="708"/>
          </w:pPr>
        </w:pPrChange>
      </w:pPr>
      <w:ins w:id="6688" w:author="Camilo Andrés Díaz Gómez" w:date="2023-03-16T23:08:00Z">
        <w:del w:id="6689" w:author="Steff Guzmán" w:date="2023-03-23T19:48:00Z">
          <w:r w:rsidRPr="002B569F" w:rsidDel="00E45F01">
            <w:rPr>
              <w:rFonts w:cs="Times New Roman"/>
              <w:noProof/>
              <w:szCs w:val="24"/>
            </w:rPr>
            <w:drawing>
              <wp:inline distT="0" distB="0" distL="0" distR="0" wp14:anchorId="07A0E8E7" wp14:editId="3B9D7536">
                <wp:extent cx="5124450" cy="11334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4450" cy="1133475"/>
                        </a:xfrm>
                        <a:prstGeom prst="rect">
                          <a:avLst/>
                        </a:prstGeom>
                      </pic:spPr>
                    </pic:pic>
                  </a:graphicData>
                </a:graphic>
              </wp:inline>
            </w:drawing>
          </w:r>
        </w:del>
      </w:ins>
    </w:p>
    <w:p w14:paraId="4DD39A16" w14:textId="51B43FF8" w:rsidR="00440B06" w:rsidRPr="002B569F" w:rsidDel="00E45F01" w:rsidRDefault="00440B06">
      <w:pPr>
        <w:ind w:firstLine="708"/>
        <w:jc w:val="center"/>
        <w:rPr>
          <w:ins w:id="6690" w:author="Camilo Andrés Díaz Gómez" w:date="2023-03-16T23:08:00Z"/>
          <w:del w:id="6691" w:author="Steff Guzmán" w:date="2023-03-23T19:49:00Z"/>
          <w:rFonts w:cs="Times New Roman"/>
          <w:szCs w:val="24"/>
        </w:rPr>
        <w:pPrChange w:id="6692" w:author="Camilo Andrés Díaz Gómez" w:date="2023-03-28T17:43:00Z">
          <w:pPr>
            <w:ind w:firstLine="708"/>
          </w:pPr>
        </w:pPrChange>
      </w:pPr>
    </w:p>
    <w:p w14:paraId="4C155EF4" w14:textId="4F0CD67D" w:rsidR="00440B06" w:rsidRPr="002B569F" w:rsidDel="00E45F01" w:rsidRDefault="00440B06">
      <w:pPr>
        <w:ind w:left="708" w:firstLine="708"/>
        <w:rPr>
          <w:ins w:id="6693" w:author="Camilo Andrés Díaz Gómez" w:date="2023-03-16T23:08:00Z"/>
          <w:del w:id="6694" w:author="Steff Guzmán" w:date="2023-03-23T19:49:00Z"/>
          <w:rFonts w:cs="Times New Roman"/>
          <w:szCs w:val="24"/>
        </w:rPr>
        <w:pPrChange w:id="6695" w:author="Camilo Andrés Díaz Gómez" w:date="2023-03-28T17:43:00Z">
          <w:pPr>
            <w:ind w:firstLine="708"/>
          </w:pPr>
        </w:pPrChange>
      </w:pPr>
      <w:ins w:id="6696" w:author="Camilo Andrés Díaz Gómez" w:date="2023-03-16T23:08:00Z">
        <w:r w:rsidRPr="002B569F">
          <w:rPr>
            <w:rFonts w:cs="Times New Roman"/>
            <w:szCs w:val="24"/>
          </w:rPr>
          <w:t>La función corr_pair() se utiliza para calcular la matriz de correlación entre todas las columnas numéricas del DataFrame df. La salida es un nuevo DataFrame res que contiene las correlaciones entre cada par de columnas.</w:t>
        </w:r>
      </w:ins>
    </w:p>
    <w:p w14:paraId="6AE885D6" w14:textId="399808A4" w:rsidR="00440B06" w:rsidRPr="002B569F" w:rsidDel="00E45F01" w:rsidRDefault="00E45F01">
      <w:pPr>
        <w:ind w:left="708" w:firstLine="708"/>
        <w:rPr>
          <w:ins w:id="6697" w:author="Camilo Andrés Díaz Gómez" w:date="2023-03-16T23:08:00Z"/>
          <w:del w:id="6698" w:author="Steff Guzmán" w:date="2023-03-23T19:49:00Z"/>
          <w:rFonts w:cs="Times New Roman"/>
          <w:szCs w:val="24"/>
        </w:rPr>
        <w:pPrChange w:id="6699" w:author="Camilo Andrés Díaz Gómez" w:date="2023-03-28T17:43:00Z">
          <w:pPr>
            <w:ind w:firstLine="708"/>
          </w:pPr>
        </w:pPrChange>
      </w:pPr>
      <w:ins w:id="6700" w:author="Steff Guzmán" w:date="2023-03-23T19:49:00Z">
        <w:r w:rsidRPr="002B569F">
          <w:rPr>
            <w:rFonts w:cs="Times New Roman"/>
            <w:szCs w:val="24"/>
          </w:rPr>
          <w:t xml:space="preserve"> La se</w:t>
        </w:r>
      </w:ins>
    </w:p>
    <w:p w14:paraId="4343F335" w14:textId="5CAF36F5" w:rsidR="00440B06" w:rsidRPr="002B569F" w:rsidRDefault="00440B06" w:rsidP="002B569F">
      <w:pPr>
        <w:rPr>
          <w:ins w:id="6701" w:author="Steff Guzmán" w:date="2023-03-24T16:47:00Z"/>
          <w:rFonts w:cs="Times New Roman"/>
          <w:szCs w:val="24"/>
        </w:rPr>
      </w:pPr>
      <w:ins w:id="6702" w:author="Camilo Andrés Díaz Gómez" w:date="2023-03-16T23:08:00Z">
        <w:del w:id="6703" w:author="Steff Guzmán" w:date="2023-03-23T19:49:00Z">
          <w:r w:rsidRPr="002B569F" w:rsidDel="00E45F01">
            <w:rPr>
              <w:rFonts w:cs="Times New Roman"/>
              <w:szCs w:val="24"/>
            </w:rPr>
            <w:delText>La se</w:delText>
          </w:r>
        </w:del>
        <w:r w:rsidRPr="002B569F">
          <w:rPr>
            <w:rFonts w:cs="Times New Roman"/>
            <w:szCs w:val="24"/>
          </w:rPr>
          <w:t>gunda línea muestra las primeras filas de res, lo que permite visualizar algunas de las correlaciones calculadas</w:t>
        </w:r>
      </w:ins>
      <w:ins w:id="6704" w:author="Steff Guzmán" w:date="2023-03-23T19:49:00Z">
        <w:r w:rsidR="00E45F01" w:rsidRPr="002B569F">
          <w:rPr>
            <w:rFonts w:cs="Times New Roman"/>
            <w:szCs w:val="24"/>
          </w:rPr>
          <w:t xml:space="preserve"> (</w:t>
        </w:r>
      </w:ins>
      <w:ins w:id="6705" w:author="Steff Guzmán" w:date="2023-03-24T15:25:00Z">
        <w:r w:rsidR="00173BDD" w:rsidRPr="002B569F">
          <w:rPr>
            <w:rFonts w:cs="Times New Roman"/>
            <w:szCs w:val="24"/>
          </w:rPr>
          <w:t>v</w:t>
        </w:r>
      </w:ins>
      <w:ins w:id="6706" w:author="Steff Guzmán" w:date="2023-03-23T19:49:00Z">
        <w:r w:rsidR="00E45F01" w:rsidRPr="002B569F">
          <w:rPr>
            <w:rFonts w:cs="Times New Roman"/>
            <w:szCs w:val="24"/>
          </w:rPr>
          <w:t>er Figura</w:t>
        </w:r>
      </w:ins>
      <w:ins w:id="6707" w:author="Steff Guzmán" w:date="2023-03-24T15:25:00Z">
        <w:r w:rsidR="00173BDD" w:rsidRPr="002B569F">
          <w:rPr>
            <w:rFonts w:cs="Times New Roman"/>
            <w:szCs w:val="24"/>
          </w:rPr>
          <w:t xml:space="preserve"> 12</w:t>
        </w:r>
      </w:ins>
      <w:ins w:id="6708" w:author="Steff Guzmán" w:date="2023-03-23T19:50:00Z">
        <w:r w:rsidR="00E45F01" w:rsidRPr="002B569F">
          <w:rPr>
            <w:rFonts w:cs="Times New Roman"/>
            <w:szCs w:val="24"/>
          </w:rPr>
          <w:t>)</w:t>
        </w:r>
      </w:ins>
      <w:ins w:id="6709" w:author="Steff Guzmán" w:date="2023-03-24T16:47:00Z">
        <w:r w:rsidR="00717998" w:rsidRPr="002B569F">
          <w:rPr>
            <w:rFonts w:cs="Times New Roman"/>
            <w:szCs w:val="24"/>
          </w:rPr>
          <w:t xml:space="preserve">. </w:t>
        </w:r>
      </w:ins>
      <w:ins w:id="6710" w:author="Camilo Andrés Díaz Gómez" w:date="2023-03-16T23:08:00Z">
        <w:del w:id="6711" w:author="Steff Guzmán" w:date="2023-03-23T19:49:00Z">
          <w:r w:rsidRPr="002B569F" w:rsidDel="00E45F01">
            <w:rPr>
              <w:rFonts w:cs="Times New Roman"/>
              <w:szCs w:val="24"/>
              <w:highlight w:val="yellow"/>
              <w:rPrChange w:id="6712" w:author="Camilo Andrés Díaz Gómez" w:date="2023-03-28T17:42:00Z">
                <w:rPr>
                  <w:rFonts w:cs="Times New Roman"/>
                  <w:szCs w:val="24"/>
                </w:rPr>
              </w:rPrChange>
            </w:rPr>
            <w:delText>.</w:delText>
          </w:r>
        </w:del>
      </w:ins>
    </w:p>
    <w:p w14:paraId="48DC4F10" w14:textId="77777777" w:rsidR="00717998" w:rsidRPr="002B569F" w:rsidRDefault="00717998" w:rsidP="002B569F">
      <w:pPr>
        <w:rPr>
          <w:ins w:id="6713" w:author="Steff Guzmán" w:date="2023-03-24T15:10:00Z"/>
          <w:rFonts w:cs="Times New Roman"/>
          <w:szCs w:val="24"/>
        </w:rPr>
      </w:pPr>
    </w:p>
    <w:p w14:paraId="09DB9D4E" w14:textId="4A7A31CA" w:rsidR="00842F9D" w:rsidRPr="002B569F" w:rsidRDefault="00842F9D">
      <w:pPr>
        <w:pStyle w:val="Descripcin"/>
        <w:spacing w:line="360" w:lineRule="auto"/>
        <w:rPr>
          <w:ins w:id="6714" w:author="Camilo Andrés Díaz Gómez" w:date="2023-03-28T15:20:00Z"/>
          <w:rFonts w:cs="Times New Roman"/>
          <w:szCs w:val="24"/>
        </w:rPr>
        <w:pPrChange w:id="6715" w:author="Camilo Andrés Díaz Gómez" w:date="2023-03-28T17:43:00Z">
          <w:pPr>
            <w:pStyle w:val="Descripcin"/>
          </w:pPr>
        </w:pPrChange>
      </w:pPr>
      <w:bookmarkStart w:id="6716" w:name="_Toc130919847"/>
      <w:ins w:id="6717"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6718" w:author="Steff Guzmán" w:date="2023-03-24T15:14:00Z">
        <w:r w:rsidRPr="002B569F">
          <w:rPr>
            <w:rFonts w:cs="Times New Roman"/>
            <w:noProof/>
            <w:szCs w:val="24"/>
          </w:rPr>
          <w:t>12</w:t>
        </w:r>
      </w:ins>
      <w:ins w:id="6719" w:author="Steff Guzmán" w:date="2023-03-24T15:10:00Z">
        <w:r w:rsidRPr="002B569F">
          <w:rPr>
            <w:rFonts w:cs="Times New Roman"/>
            <w:szCs w:val="24"/>
          </w:rPr>
          <w:fldChar w:fldCharType="end"/>
        </w:r>
      </w:ins>
      <w:ins w:id="6720" w:author="JHONATAN MAURICIO VILLARREAL CORREDOR" w:date="2023-03-24T17:39:00Z">
        <w:r w:rsidR="009E31D3" w:rsidRPr="002B569F">
          <w:rPr>
            <w:rFonts w:cs="Times New Roman"/>
            <w:szCs w:val="24"/>
          </w:rPr>
          <w:t xml:space="preserve"> </w:t>
        </w:r>
        <w:r w:rsidR="009E31D3" w:rsidRPr="002B569F">
          <w:rPr>
            <w:rFonts w:cs="Times New Roman"/>
            <w:b w:val="0"/>
            <w:bCs/>
            <w:i/>
            <w:iCs w:val="0"/>
            <w:szCs w:val="24"/>
            <w:rPrChange w:id="6721" w:author="Camilo Andrés Díaz Gómez" w:date="2023-03-28T17:42:00Z">
              <w:rPr>
                <w:rFonts w:cs="Times New Roman"/>
                <w:b w:val="0"/>
                <w:iCs w:val="0"/>
                <w:szCs w:val="24"/>
              </w:rPr>
            </w:rPrChange>
          </w:rPr>
          <w:t>Virtualización de correlaciones</w:t>
        </w:r>
        <w:bookmarkEnd w:id="6716"/>
        <w:r w:rsidR="009E31D3" w:rsidRPr="002B569F">
          <w:rPr>
            <w:rFonts w:cs="Times New Roman"/>
            <w:szCs w:val="24"/>
          </w:rPr>
          <w:t xml:space="preserve"> </w:t>
        </w:r>
      </w:ins>
    </w:p>
    <w:p w14:paraId="4CD4E76D" w14:textId="77777777" w:rsidR="00C038A4" w:rsidRPr="002B569F" w:rsidRDefault="00C038A4">
      <w:pPr>
        <w:rPr>
          <w:ins w:id="6722" w:author="Steff Guzmán" w:date="2023-03-23T19:49:00Z"/>
          <w:rFonts w:cs="Times New Roman"/>
        </w:rPr>
        <w:pPrChange w:id="6723" w:author="Camilo Andrés Díaz Gómez" w:date="2023-03-28T17:43:00Z">
          <w:pPr>
            <w:ind w:left="708" w:firstLine="708"/>
          </w:pPr>
        </w:pPrChange>
      </w:pPr>
    </w:p>
    <w:p w14:paraId="1413D233" w14:textId="4000B409" w:rsidR="00E45F01" w:rsidRPr="002B569F" w:rsidRDefault="00E45F01">
      <w:pPr>
        <w:ind w:left="708" w:firstLine="708"/>
        <w:jc w:val="center"/>
        <w:rPr>
          <w:ins w:id="6724" w:author="Camilo Andrés Díaz Gómez" w:date="2023-03-16T23:08:00Z"/>
          <w:rFonts w:cs="Times New Roman"/>
          <w:szCs w:val="24"/>
        </w:rPr>
        <w:pPrChange w:id="6725" w:author="Camilo Andrés Díaz Gómez" w:date="2023-03-28T17:43:00Z">
          <w:pPr>
            <w:ind w:firstLine="708"/>
          </w:pPr>
        </w:pPrChange>
      </w:pPr>
      <w:ins w:id="6726" w:author="Steff Guzmán" w:date="2023-03-23T19:49:00Z">
        <w:r w:rsidRPr="002B569F">
          <w:rPr>
            <w:rFonts w:cs="Times New Roman"/>
            <w:noProof/>
            <w:szCs w:val="24"/>
          </w:rPr>
          <w:drawing>
            <wp:inline distT="0" distB="0" distL="0" distR="0" wp14:anchorId="76079216" wp14:editId="1B7C4783">
              <wp:extent cx="5124450" cy="113347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4450" cy="1133475"/>
                      </a:xfrm>
                      <a:prstGeom prst="rect">
                        <a:avLst/>
                      </a:prstGeom>
                    </pic:spPr>
                  </pic:pic>
                </a:graphicData>
              </a:graphic>
            </wp:inline>
          </w:drawing>
        </w:r>
      </w:ins>
    </w:p>
    <w:p w14:paraId="7C88130A" w14:textId="77777777" w:rsidR="00C038A4" w:rsidRPr="002B569F" w:rsidRDefault="00C038A4" w:rsidP="002B569F">
      <w:pPr>
        <w:jc w:val="left"/>
        <w:rPr>
          <w:ins w:id="6727" w:author="Camilo Andrés Díaz Gómez" w:date="2023-03-28T15:20:00Z"/>
          <w:rFonts w:cs="Times New Roman"/>
          <w:i/>
          <w:iCs/>
          <w:szCs w:val="24"/>
        </w:rPr>
      </w:pPr>
    </w:p>
    <w:p w14:paraId="6A2CF0AE" w14:textId="3A662AE3" w:rsidR="00B1585C" w:rsidRPr="002B569F" w:rsidRDefault="00B1585C" w:rsidP="002B569F">
      <w:pPr>
        <w:jc w:val="left"/>
        <w:rPr>
          <w:ins w:id="6728" w:author="Steff Guzmán" w:date="2023-03-24T15:41:00Z"/>
          <w:rFonts w:cs="Times New Roman"/>
          <w:i/>
          <w:iCs/>
          <w:szCs w:val="24"/>
        </w:rPr>
      </w:pPr>
      <w:ins w:id="6729" w:author="Steff Guzmán" w:date="2023-03-24T15:41:00Z">
        <w:r w:rsidRPr="002B569F">
          <w:rPr>
            <w:rFonts w:cs="Times New Roman"/>
            <w:i/>
            <w:iCs/>
            <w:szCs w:val="24"/>
          </w:rPr>
          <w:t>Fuente: Elaboración propia.</w:t>
        </w:r>
      </w:ins>
    </w:p>
    <w:p w14:paraId="65BDF17D" w14:textId="0B61749E" w:rsidR="00440B06" w:rsidRPr="002B569F" w:rsidDel="00E45F01" w:rsidRDefault="00440B06">
      <w:pPr>
        <w:ind w:firstLine="708"/>
        <w:rPr>
          <w:ins w:id="6730" w:author="Camilo Andrés Díaz Gómez" w:date="2023-03-16T23:08:00Z"/>
          <w:del w:id="6731" w:author="Steff Guzmán" w:date="2023-03-23T19:50:00Z"/>
          <w:rFonts w:cs="Times New Roman"/>
          <w:szCs w:val="24"/>
        </w:rPr>
      </w:pPr>
    </w:p>
    <w:p w14:paraId="670267FB" w14:textId="34C38434" w:rsidR="00440B06" w:rsidRPr="002B569F" w:rsidDel="00E45F01" w:rsidRDefault="00440B06">
      <w:pPr>
        <w:rPr>
          <w:ins w:id="6732" w:author="Camilo Andrés Díaz Gómez" w:date="2023-03-16T23:09:00Z"/>
          <w:del w:id="6733" w:author="Steff Guzmán" w:date="2023-03-23T19:50:00Z"/>
          <w:rFonts w:cs="Times New Roman"/>
          <w:szCs w:val="24"/>
        </w:rPr>
        <w:pPrChange w:id="6734" w:author="Camilo Andrés Díaz Gómez" w:date="2023-03-28T17:43:00Z">
          <w:pPr>
            <w:ind w:firstLine="708"/>
          </w:pPr>
        </w:pPrChange>
      </w:pPr>
      <w:moveFromRangeStart w:id="6735" w:author="Steff Guzmán" w:date="2023-03-23T19:50:00Z" w:name="move130493446"/>
      <w:moveFrom w:id="6736" w:author="Steff Guzmán" w:date="2023-03-23T19:50:00Z">
        <w:ins w:id="6737" w:author="Camilo Andrés Díaz Gómez" w:date="2023-03-16T23:09:00Z">
          <w:r w:rsidRPr="002B569F" w:rsidDel="00E45F01">
            <w:rPr>
              <w:rFonts w:cs="Times New Roman"/>
              <w:noProof/>
              <w:szCs w:val="24"/>
            </w:rPr>
            <w:drawing>
              <wp:inline distT="0" distB="0" distL="0" distR="0" wp14:anchorId="2E48AFE6" wp14:editId="36CEBD2C">
                <wp:extent cx="5612130" cy="601980"/>
                <wp:effectExtent l="0" t="0" r="762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7061"/>
                        <a:stretch/>
                      </pic:blipFill>
                      <pic:spPr bwMode="auto">
                        <a:xfrm>
                          <a:off x="0" y="0"/>
                          <a:ext cx="5612130" cy="601980"/>
                        </a:xfrm>
                        <a:prstGeom prst="rect">
                          <a:avLst/>
                        </a:prstGeom>
                        <a:ln>
                          <a:noFill/>
                        </a:ln>
                        <a:extLst>
                          <a:ext uri="{53640926-AAD7-44D8-BBD7-CCE9431645EC}">
                            <a14:shadowObscured xmlns:a14="http://schemas.microsoft.com/office/drawing/2010/main"/>
                          </a:ext>
                        </a:extLst>
                      </pic:spPr>
                    </pic:pic>
                  </a:graphicData>
                </a:graphic>
              </wp:inline>
            </w:drawing>
          </w:r>
        </w:ins>
      </w:moveFrom>
      <w:moveFromRangeEnd w:id="6735"/>
    </w:p>
    <w:p w14:paraId="3B328AAC" w14:textId="4006517E" w:rsidR="00440B06" w:rsidRPr="002B569F" w:rsidRDefault="00440B06" w:rsidP="002B569F">
      <w:pPr>
        <w:ind w:firstLine="708"/>
        <w:rPr>
          <w:ins w:id="6738" w:author="Camilo Andrés Díaz Gómez" w:date="2023-03-16T23:09:00Z"/>
          <w:rFonts w:cs="Times New Roman"/>
          <w:szCs w:val="24"/>
        </w:rPr>
      </w:pPr>
    </w:p>
    <w:p w14:paraId="7555E225" w14:textId="30F1A790" w:rsidR="00440B06" w:rsidRPr="002B569F" w:rsidDel="00E45F01" w:rsidRDefault="00E45F01">
      <w:pPr>
        <w:ind w:left="708" w:firstLine="708"/>
        <w:rPr>
          <w:ins w:id="6739" w:author="Camilo Andrés Díaz Gómez" w:date="2023-03-16T23:09:00Z"/>
          <w:del w:id="6740" w:author="Steff Guzmán" w:date="2023-03-23T19:50:00Z"/>
          <w:rFonts w:cs="Times New Roman"/>
          <w:szCs w:val="24"/>
        </w:rPr>
        <w:pPrChange w:id="6741" w:author="Camilo Andrés Díaz Gómez" w:date="2023-03-28T17:59:00Z">
          <w:pPr>
            <w:ind w:firstLine="708"/>
          </w:pPr>
        </w:pPrChange>
      </w:pPr>
      <w:ins w:id="6742" w:author="Steff Guzmán" w:date="2023-03-23T19:51:00Z">
        <w:r w:rsidRPr="002B569F">
          <w:rPr>
            <w:rFonts w:cs="Times New Roman"/>
            <w:szCs w:val="24"/>
          </w:rPr>
          <w:t xml:space="preserve">El código de la Figura </w:t>
        </w:r>
      </w:ins>
      <w:ins w:id="6743" w:author="Steff Guzmán" w:date="2023-03-24T15:25:00Z">
        <w:r w:rsidR="00173BDD" w:rsidRPr="002B569F">
          <w:rPr>
            <w:rFonts w:cs="Times New Roman"/>
            <w:szCs w:val="24"/>
          </w:rPr>
          <w:t>13</w:t>
        </w:r>
      </w:ins>
      <w:ins w:id="6744" w:author="Steff Guzmán" w:date="2023-03-23T19:51:00Z">
        <w:r w:rsidRPr="002B569F">
          <w:rPr>
            <w:rFonts w:cs="Times New Roman"/>
            <w:szCs w:val="24"/>
          </w:rPr>
          <w:t xml:space="preserve"> </w:t>
        </w:r>
      </w:ins>
      <w:ins w:id="6745" w:author="Camilo Andrés Díaz Gómez" w:date="2023-03-16T23:09:00Z">
        <w:del w:id="6746" w:author="Steff Guzmán" w:date="2023-03-23T19:51:00Z">
          <w:r w:rsidR="00440B06" w:rsidRPr="002B569F" w:rsidDel="00E45F01">
            <w:rPr>
              <w:rFonts w:cs="Times New Roman"/>
              <w:szCs w:val="24"/>
            </w:rPr>
            <w:delText>Est</w:delText>
          </w:r>
        </w:del>
        <w:del w:id="6747" w:author="Steff Guzmán" w:date="2023-03-23T19:50:00Z">
          <w:r w:rsidR="00440B06" w:rsidRPr="002B569F" w:rsidDel="00E45F01">
            <w:rPr>
              <w:rFonts w:cs="Times New Roman"/>
              <w:szCs w:val="24"/>
            </w:rPr>
            <w:delText xml:space="preserve">e </w:delText>
          </w:r>
        </w:del>
        <w:del w:id="6748" w:author="Steff Guzmán" w:date="2023-03-23T19:51:00Z">
          <w:r w:rsidR="00440B06" w:rsidRPr="002B569F" w:rsidDel="00E45F01">
            <w:rPr>
              <w:rFonts w:cs="Times New Roman"/>
              <w:szCs w:val="24"/>
            </w:rPr>
            <w:delText xml:space="preserve">código </w:delText>
          </w:r>
        </w:del>
        <w:r w:rsidR="00440B06" w:rsidRPr="002B569F">
          <w:rPr>
            <w:rFonts w:cs="Times New Roman"/>
            <w:szCs w:val="24"/>
          </w:rPr>
          <w:t xml:space="preserve">filtra las variables del DataFrame res que tienen alta correlación con la variable objetivo </w:t>
        </w:r>
        <w:del w:id="6749" w:author="Steff Guzmán" w:date="2023-03-24T16:47:00Z">
          <w:r w:rsidR="00440B06" w:rsidRPr="002B569F" w:rsidDel="00717998">
            <w:rPr>
              <w:rFonts w:cs="Times New Roman"/>
              <w:szCs w:val="24"/>
            </w:rPr>
            <w:delText>'</w:delText>
          </w:r>
        </w:del>
      </w:ins>
      <w:ins w:id="6750" w:author="Steff Guzmán" w:date="2023-03-24T16:47:00Z">
        <w:r w:rsidR="00717998" w:rsidRPr="002B569F">
          <w:rPr>
            <w:rFonts w:cs="Times New Roman"/>
            <w:szCs w:val="24"/>
          </w:rPr>
          <w:t>‘</w:t>
        </w:r>
      </w:ins>
      <w:ins w:id="6751" w:author="Camilo Andrés Díaz Gómez" w:date="2023-03-16T23:09:00Z">
        <w:r w:rsidR="00440B06" w:rsidRPr="002B569F">
          <w:rPr>
            <w:rFonts w:cs="Times New Roman"/>
            <w:szCs w:val="24"/>
          </w:rPr>
          <w:t>Temperatura</w:t>
        </w:r>
        <w:del w:id="6752" w:author="Steff Guzmán" w:date="2023-03-24T16:47:00Z">
          <w:r w:rsidR="00440B06" w:rsidRPr="002B569F" w:rsidDel="00717998">
            <w:rPr>
              <w:rFonts w:cs="Times New Roman"/>
              <w:szCs w:val="24"/>
            </w:rPr>
            <w:delText>'</w:delText>
          </w:r>
        </w:del>
      </w:ins>
      <w:ins w:id="6753" w:author="Steff Guzmán" w:date="2023-03-24T16:47:00Z">
        <w:r w:rsidR="00717998" w:rsidRPr="002B569F">
          <w:rPr>
            <w:rFonts w:cs="Times New Roman"/>
            <w:szCs w:val="24"/>
          </w:rPr>
          <w:t>’</w:t>
        </w:r>
      </w:ins>
      <w:ins w:id="6754" w:author="Camilo Andrés Díaz Gómez" w:date="2023-03-16T23:09:00Z">
        <w:r w:rsidR="00440B06" w:rsidRPr="002B569F">
          <w:rPr>
            <w:rFonts w:cs="Times New Roman"/>
            <w:szCs w:val="24"/>
          </w:rPr>
          <w:t>, y las ordena en orden descendente según el valor de correlación.</w:t>
        </w:r>
      </w:ins>
      <w:ins w:id="6755" w:author="Steff Guzmán" w:date="2023-03-23T19:50:00Z">
        <w:r w:rsidRPr="002B569F">
          <w:rPr>
            <w:rFonts w:cs="Times New Roman"/>
            <w:szCs w:val="24"/>
          </w:rPr>
          <w:t xml:space="preserve"> </w:t>
        </w:r>
      </w:ins>
    </w:p>
    <w:p w14:paraId="7AD19B27" w14:textId="77777777" w:rsidR="00440B06" w:rsidRPr="002B569F" w:rsidDel="00E45F01" w:rsidRDefault="00440B06">
      <w:pPr>
        <w:ind w:left="708" w:firstLine="708"/>
        <w:rPr>
          <w:ins w:id="6756" w:author="Camilo Andrés Díaz Gómez" w:date="2023-03-16T23:09:00Z"/>
          <w:del w:id="6757" w:author="Steff Guzmán" w:date="2023-03-23T19:50:00Z"/>
          <w:rFonts w:cs="Times New Roman"/>
          <w:szCs w:val="24"/>
        </w:rPr>
        <w:pPrChange w:id="6758" w:author="Camilo Andrés Díaz Gómez" w:date="2023-03-28T17:59:00Z">
          <w:pPr>
            <w:ind w:firstLine="708"/>
          </w:pPr>
        </w:pPrChange>
      </w:pPr>
    </w:p>
    <w:p w14:paraId="588EA0EB" w14:textId="0327896F" w:rsidR="00E45F01" w:rsidRDefault="00440B06">
      <w:pPr>
        <w:ind w:left="708" w:firstLine="708"/>
        <w:rPr>
          <w:ins w:id="6759" w:author="Camilo Andrés Díaz Gómez" w:date="2023-03-28T17:54:00Z"/>
          <w:rFonts w:cs="Times New Roman"/>
          <w:szCs w:val="24"/>
        </w:rPr>
        <w:pPrChange w:id="6760" w:author="Camilo Andrés Díaz Gómez" w:date="2023-03-28T17:59:00Z">
          <w:pPr>
            <w:ind w:left="1416" w:firstLine="708"/>
          </w:pPr>
        </w:pPrChange>
      </w:pPr>
      <w:ins w:id="6761" w:author="Camilo Andrés Díaz Gómez" w:date="2023-03-16T23:09:00Z">
        <w:r w:rsidRPr="002B569F">
          <w:rPr>
            <w:rFonts w:cs="Times New Roman"/>
            <w:szCs w:val="24"/>
          </w:rPr>
          <w:t>La primera línea de código</w:t>
        </w:r>
      </w:ins>
      <w:ins w:id="6762" w:author="Camilo Andrés Díaz Gómez" w:date="2023-03-16T23:10:00Z">
        <w:r w:rsidRPr="002B569F">
          <w:rPr>
            <w:rFonts w:cs="Times New Roman"/>
            <w:szCs w:val="24"/>
          </w:rPr>
          <w:t xml:space="preserve"> </w:t>
        </w:r>
      </w:ins>
      <w:ins w:id="6763" w:author="Camilo Andrés Díaz Gómez" w:date="2023-03-16T23:09:00Z">
        <w:r w:rsidRPr="002B569F">
          <w:rPr>
            <w:rFonts w:cs="Times New Roman"/>
            <w:szCs w:val="24"/>
          </w:rPr>
          <w:t xml:space="preserve">filtra las filas del DataFrame res que tienen el valor </w:t>
        </w:r>
        <w:del w:id="6764" w:author="Steff Guzmán" w:date="2023-03-24T16:47:00Z">
          <w:r w:rsidRPr="002B569F" w:rsidDel="00717998">
            <w:rPr>
              <w:rFonts w:cs="Times New Roman"/>
              <w:szCs w:val="24"/>
            </w:rPr>
            <w:delText>'</w:delText>
          </w:r>
        </w:del>
      </w:ins>
      <w:ins w:id="6765" w:author="Steff Guzmán" w:date="2023-03-24T16:47:00Z">
        <w:r w:rsidR="00717998" w:rsidRPr="002B569F">
          <w:rPr>
            <w:rFonts w:cs="Times New Roman"/>
            <w:szCs w:val="24"/>
          </w:rPr>
          <w:t>‘</w:t>
        </w:r>
      </w:ins>
      <w:ins w:id="6766" w:author="Camilo Andrés Díaz Gómez" w:date="2023-03-16T23:09:00Z">
        <w:r w:rsidRPr="002B569F">
          <w:rPr>
            <w:rFonts w:cs="Times New Roman"/>
            <w:szCs w:val="24"/>
          </w:rPr>
          <w:t>Temperatura</w:t>
        </w:r>
        <w:del w:id="6767" w:author="Steff Guzmán" w:date="2023-03-24T16:47:00Z">
          <w:r w:rsidRPr="002B569F" w:rsidDel="00717998">
            <w:rPr>
              <w:rFonts w:cs="Times New Roman"/>
              <w:szCs w:val="24"/>
            </w:rPr>
            <w:delText>'</w:delText>
          </w:r>
        </w:del>
      </w:ins>
      <w:ins w:id="6768" w:author="Steff Guzmán" w:date="2023-03-24T16:47:00Z">
        <w:r w:rsidR="00717998" w:rsidRPr="002B569F">
          <w:rPr>
            <w:rFonts w:cs="Times New Roman"/>
            <w:szCs w:val="24"/>
          </w:rPr>
          <w:t>’</w:t>
        </w:r>
      </w:ins>
      <w:ins w:id="6769" w:author="Camilo Andrés Díaz Gómez" w:date="2023-03-16T23:09:00Z">
        <w:r w:rsidRPr="002B569F">
          <w:rPr>
            <w:rFonts w:cs="Times New Roman"/>
            <w:szCs w:val="24"/>
          </w:rPr>
          <w:t xml:space="preserve"> en la columna </w:t>
        </w:r>
        <w:del w:id="6770" w:author="Steff Guzmán" w:date="2023-03-24T16:47:00Z">
          <w:r w:rsidRPr="002B569F" w:rsidDel="00717998">
            <w:rPr>
              <w:rFonts w:cs="Times New Roman"/>
              <w:szCs w:val="24"/>
            </w:rPr>
            <w:delText>'</w:delText>
          </w:r>
        </w:del>
      </w:ins>
      <w:ins w:id="6771" w:author="Steff Guzmán" w:date="2023-03-24T16:47:00Z">
        <w:r w:rsidR="00717998" w:rsidRPr="002B569F">
          <w:rPr>
            <w:rFonts w:cs="Times New Roman"/>
            <w:szCs w:val="24"/>
          </w:rPr>
          <w:t>‘</w:t>
        </w:r>
      </w:ins>
      <w:ins w:id="6772" w:author="Camilo Andrés Díaz Gómez" w:date="2023-03-16T23:09:00Z">
        <w:r w:rsidRPr="002B569F">
          <w:rPr>
            <w:rFonts w:cs="Times New Roman"/>
            <w:szCs w:val="24"/>
          </w:rPr>
          <w:t>v2</w:t>
        </w:r>
        <w:del w:id="6773" w:author="Steff Guzmán" w:date="2023-03-24T16:47:00Z">
          <w:r w:rsidRPr="002B569F" w:rsidDel="00717998">
            <w:rPr>
              <w:rFonts w:cs="Times New Roman"/>
              <w:szCs w:val="24"/>
            </w:rPr>
            <w:delText>'</w:delText>
          </w:r>
        </w:del>
      </w:ins>
      <w:ins w:id="6774" w:author="Steff Guzmán" w:date="2023-03-24T16:47:00Z">
        <w:r w:rsidR="00717998" w:rsidRPr="002B569F">
          <w:rPr>
            <w:rFonts w:cs="Times New Roman"/>
            <w:szCs w:val="24"/>
          </w:rPr>
          <w:t>’</w:t>
        </w:r>
      </w:ins>
      <w:ins w:id="6775" w:author="Camilo Andrés Díaz Gómez" w:date="2023-03-16T23:09:00Z">
        <w:r w:rsidRPr="002B569F">
          <w:rPr>
            <w:rFonts w:cs="Times New Roman"/>
            <w:szCs w:val="24"/>
          </w:rPr>
          <w:t xml:space="preserve">, es decir, filtra las variables que están altamente correlacionadas con la temperatura. Luego, se utiliza el método sort_values() para ordenar el DataFrame resultante en orden descendente según el valor de correlación, que está almacenado en la columna </w:t>
        </w:r>
        <w:del w:id="6776" w:author="Steff Guzmán" w:date="2023-03-24T16:47:00Z">
          <w:r w:rsidRPr="002B569F" w:rsidDel="00717998">
            <w:rPr>
              <w:rFonts w:cs="Times New Roman"/>
              <w:szCs w:val="24"/>
            </w:rPr>
            <w:delText>'</w:delText>
          </w:r>
        </w:del>
      </w:ins>
      <w:ins w:id="6777" w:author="Steff Guzmán" w:date="2023-03-24T16:47:00Z">
        <w:r w:rsidR="00717998" w:rsidRPr="002B569F">
          <w:rPr>
            <w:rFonts w:cs="Times New Roman"/>
            <w:szCs w:val="24"/>
          </w:rPr>
          <w:t>‘</w:t>
        </w:r>
      </w:ins>
      <w:ins w:id="6778" w:author="Camilo Andrés Díaz Gómez" w:date="2023-03-16T23:09:00Z">
        <w:r w:rsidRPr="002B569F">
          <w:rPr>
            <w:rFonts w:cs="Times New Roman"/>
            <w:szCs w:val="24"/>
          </w:rPr>
          <w:t>R2</w:t>
        </w:r>
        <w:del w:id="6779" w:author="Steff Guzmán" w:date="2023-03-24T16:47:00Z">
          <w:r w:rsidRPr="002B569F" w:rsidDel="00717998">
            <w:rPr>
              <w:rFonts w:cs="Times New Roman"/>
              <w:szCs w:val="24"/>
            </w:rPr>
            <w:delText>'</w:delText>
          </w:r>
        </w:del>
      </w:ins>
      <w:ins w:id="6780" w:author="Steff Guzmán" w:date="2023-03-24T16:47:00Z">
        <w:r w:rsidR="00717998" w:rsidRPr="002B569F">
          <w:rPr>
            <w:rFonts w:cs="Times New Roman"/>
            <w:szCs w:val="24"/>
          </w:rPr>
          <w:t>’</w:t>
        </w:r>
      </w:ins>
      <w:ins w:id="6781" w:author="Steff Guzmán" w:date="2023-03-23T19:52:00Z">
        <w:r w:rsidR="00E45F01" w:rsidRPr="002B569F">
          <w:rPr>
            <w:rFonts w:cs="Times New Roman"/>
            <w:szCs w:val="24"/>
          </w:rPr>
          <w:t xml:space="preserve">. </w:t>
        </w:r>
      </w:ins>
      <w:ins w:id="6782" w:author="Camilo Andrés Díaz Gómez" w:date="2023-03-16T23:09:00Z">
        <w:del w:id="6783" w:author="Steff Guzmán" w:date="2023-03-23T19:50:00Z">
          <w:r w:rsidRPr="002B569F" w:rsidDel="00E45F01">
            <w:rPr>
              <w:rFonts w:cs="Times New Roman"/>
              <w:szCs w:val="24"/>
            </w:rPr>
            <w:delText>.</w:delText>
          </w:r>
        </w:del>
      </w:ins>
    </w:p>
    <w:p w14:paraId="1ED00EED" w14:textId="77777777" w:rsidR="000D1684" w:rsidRPr="002B569F" w:rsidRDefault="000D1684">
      <w:pPr>
        <w:ind w:left="1416" w:firstLine="708"/>
        <w:rPr>
          <w:ins w:id="6784" w:author="Steff Guzmán" w:date="2023-03-23T19:52:00Z"/>
          <w:rFonts w:cs="Times New Roman"/>
          <w:szCs w:val="24"/>
        </w:rPr>
        <w:pPrChange w:id="6785" w:author="Camilo Andrés Díaz Gómez" w:date="2023-03-28T17:54:00Z">
          <w:pPr>
            <w:ind w:left="708" w:firstLine="708"/>
          </w:pPr>
        </w:pPrChange>
      </w:pPr>
    </w:p>
    <w:p w14:paraId="40A0ABA0" w14:textId="2980A5C0" w:rsidR="00E45F01" w:rsidRPr="002B569F" w:rsidRDefault="00E45F01" w:rsidP="00507115">
      <w:pPr>
        <w:ind w:left="708" w:firstLine="708"/>
        <w:rPr>
          <w:moveTo w:id="6786" w:author="Steff Guzmán" w:date="2023-03-23T19:52:00Z"/>
          <w:rFonts w:cs="Times New Roman"/>
          <w:szCs w:val="24"/>
        </w:rPr>
      </w:pPr>
      <w:moveToRangeStart w:id="6787" w:author="Steff Guzmán" w:date="2023-03-23T19:52:00Z" w:name="move130493551"/>
      <w:moveTo w:id="6788" w:author="Steff Guzmán" w:date="2023-03-23T19:52:00Z">
        <w:r w:rsidRPr="002B569F">
          <w:rPr>
            <w:rFonts w:cs="Times New Roman"/>
            <w:szCs w:val="24"/>
          </w:rPr>
          <w:t>El resultado es un DataFrame llama</w:t>
        </w:r>
        <w:del w:id="6789" w:author="Steff Guzmán" w:date="2023-03-24T16:47:00Z">
          <w:r w:rsidRPr="002B569F" w:rsidDel="00717998">
            <w:rPr>
              <w:rFonts w:cs="Times New Roman"/>
              <w:szCs w:val="24"/>
            </w:rPr>
            <w:delText>d</w:delText>
          </w:r>
        </w:del>
      </w:moveTo>
      <w:r w:rsidR="00D56345">
        <w:rPr>
          <w:rFonts w:cs="Times New Roman"/>
          <w:szCs w:val="24"/>
        </w:rPr>
        <w:t>d</w:t>
      </w:r>
      <w:moveTo w:id="6790" w:author="Steff Guzmán" w:date="2023-03-23T19:52:00Z">
        <w:r w:rsidRPr="002B569F">
          <w:rPr>
            <w:rFonts w:cs="Times New Roman"/>
            <w:szCs w:val="24"/>
          </w:rPr>
          <w:t xml:space="preserve">o </w:t>
        </w:r>
        <w:del w:id="6791" w:author="Steff Guzmán" w:date="2023-03-24T16:47:00Z">
          <w:r w:rsidRPr="002B569F" w:rsidDel="00717998">
            <w:rPr>
              <w:rFonts w:cs="Times New Roman"/>
              <w:szCs w:val="24"/>
            </w:rPr>
            <w:delText>r</w:delText>
          </w:r>
        </w:del>
      </w:moveTo>
      <w:r w:rsidR="00D56345">
        <w:rPr>
          <w:rFonts w:cs="Times New Roman"/>
          <w:szCs w:val="24"/>
        </w:rPr>
        <w:t>‘r</w:t>
      </w:r>
      <w:moveTo w:id="6792" w:author="Steff Guzmán" w:date="2023-03-23T19:52:00Z">
        <w:r w:rsidRPr="002B569F">
          <w:rPr>
            <w:rFonts w:cs="Times New Roman"/>
            <w:szCs w:val="24"/>
          </w:rPr>
          <w:t>es_target_ordered</w:t>
        </w:r>
      </w:moveTo>
      <w:r w:rsidR="00D56345">
        <w:rPr>
          <w:rFonts w:cs="Times New Roman"/>
          <w:szCs w:val="24"/>
        </w:rPr>
        <w:t>’</w:t>
      </w:r>
      <w:moveTo w:id="6793" w:author="Steff Guzmán" w:date="2023-03-23T19:52:00Z">
        <w:r w:rsidRPr="002B569F">
          <w:rPr>
            <w:rFonts w:cs="Times New Roman"/>
            <w:szCs w:val="24"/>
          </w:rPr>
          <w:t xml:space="preserve"> que contiene información sobre las variables del DataFrame original que tienen alta correlación con la temperatura, ordenadas por el valor de correlación.</w:t>
        </w:r>
      </w:moveTo>
    </w:p>
    <w:moveToRangeEnd w:id="6787"/>
    <w:p w14:paraId="2155A248" w14:textId="5C17B44F" w:rsidR="00E45F01" w:rsidRPr="002B569F" w:rsidRDefault="00E45F01" w:rsidP="002B569F">
      <w:pPr>
        <w:ind w:left="708" w:firstLine="708"/>
        <w:rPr>
          <w:ins w:id="6794" w:author="Steff Guzmán" w:date="2023-03-23T19:50:00Z"/>
          <w:rFonts w:cs="Times New Roman"/>
          <w:szCs w:val="24"/>
        </w:rPr>
      </w:pPr>
    </w:p>
    <w:p w14:paraId="146D2B05" w14:textId="7C887F29" w:rsidR="00E45F01" w:rsidRPr="002B569F" w:rsidDel="00C038A4" w:rsidRDefault="00842F9D">
      <w:pPr>
        <w:pStyle w:val="Descripcin"/>
        <w:spacing w:line="360" w:lineRule="auto"/>
        <w:rPr>
          <w:ins w:id="6795" w:author="Steff Guzmán" w:date="2023-03-24T16:47:00Z"/>
          <w:del w:id="6796" w:author="Camilo Andrés Díaz Gómez" w:date="2023-03-28T15:16:00Z"/>
          <w:rFonts w:cs="Times New Roman"/>
          <w:szCs w:val="24"/>
        </w:rPr>
        <w:pPrChange w:id="6797" w:author="Camilo Andrés Díaz Gómez" w:date="2023-03-28T17:43:00Z">
          <w:pPr>
            <w:pStyle w:val="Descripcin"/>
          </w:pPr>
        </w:pPrChange>
      </w:pPr>
      <w:bookmarkStart w:id="6798" w:name="_Toc130919848"/>
      <w:ins w:id="6799"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6800" w:author="Steff Guzmán" w:date="2023-03-24T15:14:00Z">
        <w:r w:rsidRPr="002B569F">
          <w:rPr>
            <w:rFonts w:cs="Times New Roman"/>
            <w:noProof/>
            <w:szCs w:val="24"/>
          </w:rPr>
          <w:t>13</w:t>
        </w:r>
      </w:ins>
      <w:ins w:id="6801" w:author="Steff Guzmán" w:date="2023-03-24T15:10:00Z">
        <w:r w:rsidRPr="002B569F">
          <w:rPr>
            <w:rFonts w:cs="Times New Roman"/>
            <w:szCs w:val="24"/>
          </w:rPr>
          <w:fldChar w:fldCharType="end"/>
        </w:r>
      </w:ins>
      <w:ins w:id="6802" w:author="JHONATAN MAURICIO VILLARREAL CORREDOR" w:date="2023-03-24T17:42:00Z">
        <w:r w:rsidR="00871796" w:rsidRPr="002B569F">
          <w:rPr>
            <w:rFonts w:cs="Times New Roman"/>
            <w:szCs w:val="24"/>
          </w:rPr>
          <w:t xml:space="preserve"> </w:t>
        </w:r>
        <w:r w:rsidR="00871796" w:rsidRPr="002B569F">
          <w:rPr>
            <w:rFonts w:cs="Times New Roman"/>
            <w:bCs/>
            <w:i/>
            <w:szCs w:val="24"/>
            <w:rPrChange w:id="6803" w:author="Camilo Andrés Díaz Gómez" w:date="2023-03-28T17:42:00Z">
              <w:rPr>
                <w:rFonts w:cs="Times New Roman"/>
                <w:szCs w:val="24"/>
              </w:rPr>
            </w:rPrChange>
          </w:rPr>
          <w:t>Filtración de variables de alta correlación</w:t>
        </w:r>
        <w:bookmarkEnd w:id="6798"/>
        <w:r w:rsidR="00871796" w:rsidRPr="002B569F">
          <w:rPr>
            <w:rFonts w:cs="Times New Roman"/>
            <w:szCs w:val="24"/>
          </w:rPr>
          <w:t xml:space="preserve"> </w:t>
        </w:r>
      </w:ins>
    </w:p>
    <w:p w14:paraId="1EF830C7" w14:textId="77777777" w:rsidR="00717998" w:rsidRPr="002B569F" w:rsidRDefault="00717998">
      <w:pPr>
        <w:pStyle w:val="Descripcin"/>
        <w:spacing w:line="360" w:lineRule="auto"/>
        <w:rPr>
          <w:ins w:id="6804" w:author="Camilo Andrés Díaz Gómez" w:date="2023-03-16T23:09:00Z"/>
          <w:rFonts w:cs="Times New Roman"/>
        </w:rPr>
        <w:pPrChange w:id="6805" w:author="Camilo Andrés Díaz Gómez" w:date="2023-03-28T17:43:00Z">
          <w:pPr>
            <w:ind w:firstLine="708"/>
          </w:pPr>
        </w:pPrChange>
      </w:pPr>
    </w:p>
    <w:p w14:paraId="452A5141" w14:textId="77777777" w:rsidR="00C038A4" w:rsidRPr="002B569F" w:rsidRDefault="00C038A4" w:rsidP="002B569F">
      <w:pPr>
        <w:ind w:firstLine="708"/>
        <w:rPr>
          <w:ins w:id="6806" w:author="Camilo Andrés Díaz Gómez" w:date="2023-03-28T15:20:00Z"/>
          <w:rFonts w:cs="Times New Roman"/>
          <w:szCs w:val="24"/>
        </w:rPr>
      </w:pPr>
    </w:p>
    <w:p w14:paraId="0C5663AE" w14:textId="1BD7E9A0" w:rsidR="00440B06" w:rsidRPr="002B569F" w:rsidRDefault="00E45F01" w:rsidP="002B569F">
      <w:pPr>
        <w:ind w:firstLine="708"/>
        <w:rPr>
          <w:ins w:id="6807" w:author="Camilo Andrés Díaz Gómez" w:date="2023-03-16T23:09:00Z"/>
          <w:rFonts w:cs="Times New Roman"/>
          <w:szCs w:val="24"/>
        </w:rPr>
      </w:pPr>
      <w:moveToRangeStart w:id="6808" w:author="Steff Guzmán" w:date="2023-03-23T19:50:00Z" w:name="move130493446"/>
      <w:moveTo w:id="6809" w:author="Steff Guzmán" w:date="2023-03-23T19:50:00Z">
        <w:r w:rsidRPr="002B569F">
          <w:rPr>
            <w:rFonts w:cs="Times New Roman"/>
            <w:noProof/>
            <w:szCs w:val="24"/>
          </w:rPr>
          <w:drawing>
            <wp:inline distT="0" distB="0" distL="0" distR="0" wp14:anchorId="4B9148FF" wp14:editId="4760EF82">
              <wp:extent cx="5612130" cy="601980"/>
              <wp:effectExtent l="0" t="0" r="7620" b="76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7061"/>
                      <a:stretch/>
                    </pic:blipFill>
                    <pic:spPr bwMode="auto">
                      <a:xfrm>
                        <a:off x="0" y="0"/>
                        <a:ext cx="5612130" cy="601980"/>
                      </a:xfrm>
                      <a:prstGeom prst="rect">
                        <a:avLst/>
                      </a:prstGeom>
                      <a:ln>
                        <a:noFill/>
                      </a:ln>
                      <a:extLst>
                        <a:ext uri="{53640926-AAD7-44D8-BBD7-CCE9431645EC}">
                          <a14:shadowObscured xmlns:a14="http://schemas.microsoft.com/office/drawing/2010/main"/>
                        </a:ext>
                      </a:extLst>
                    </pic:spPr>
                  </pic:pic>
                </a:graphicData>
              </a:graphic>
            </wp:inline>
          </w:drawing>
        </w:r>
      </w:moveTo>
      <w:moveToRangeEnd w:id="6808"/>
    </w:p>
    <w:p w14:paraId="72CFC68E" w14:textId="77777777" w:rsidR="00C038A4" w:rsidRPr="002B569F" w:rsidRDefault="00C038A4" w:rsidP="002B569F">
      <w:pPr>
        <w:jc w:val="left"/>
        <w:rPr>
          <w:ins w:id="6810" w:author="Camilo Andrés Díaz Gómez" w:date="2023-03-28T15:20:00Z"/>
          <w:rFonts w:cs="Times New Roman"/>
          <w:i/>
          <w:iCs/>
          <w:szCs w:val="24"/>
        </w:rPr>
      </w:pPr>
    </w:p>
    <w:p w14:paraId="76260869" w14:textId="592B7261" w:rsidR="00B1585C" w:rsidRPr="002B569F" w:rsidRDefault="00B1585C" w:rsidP="002B569F">
      <w:pPr>
        <w:jc w:val="left"/>
        <w:rPr>
          <w:ins w:id="6811" w:author="Steff Guzmán" w:date="2023-03-24T15:41:00Z"/>
          <w:rFonts w:cs="Times New Roman"/>
          <w:i/>
          <w:iCs/>
          <w:szCs w:val="24"/>
        </w:rPr>
      </w:pPr>
      <w:ins w:id="6812" w:author="Steff Guzmán" w:date="2023-03-24T15:41:00Z">
        <w:r w:rsidRPr="002B569F">
          <w:rPr>
            <w:rFonts w:cs="Times New Roman"/>
            <w:i/>
            <w:iCs/>
            <w:szCs w:val="24"/>
          </w:rPr>
          <w:t>Fuente: Elaboración propia.</w:t>
        </w:r>
      </w:ins>
    </w:p>
    <w:p w14:paraId="4D7113EF" w14:textId="51312FF2" w:rsidR="00440B06" w:rsidRPr="002B569F" w:rsidDel="00E45F01" w:rsidRDefault="00440B06">
      <w:pPr>
        <w:ind w:left="708" w:firstLine="708"/>
        <w:rPr>
          <w:ins w:id="6813" w:author="Camilo Andrés Díaz Gómez" w:date="2023-03-16T23:08:00Z"/>
          <w:moveFrom w:id="6814" w:author="Steff Guzmán" w:date="2023-03-23T19:52:00Z"/>
          <w:rFonts w:cs="Times New Roman"/>
          <w:szCs w:val="24"/>
        </w:rPr>
        <w:pPrChange w:id="6815" w:author="Camilo Andrés Díaz Gómez" w:date="2023-03-28T17:43:00Z">
          <w:pPr>
            <w:ind w:firstLine="708"/>
          </w:pPr>
        </w:pPrChange>
      </w:pPr>
      <w:moveFromRangeStart w:id="6816" w:author="Steff Guzmán" w:date="2023-03-23T19:52:00Z" w:name="move130493551"/>
      <w:moveFrom w:id="6817" w:author="Steff Guzmán" w:date="2023-03-23T19:52:00Z">
        <w:ins w:id="6818" w:author="Camilo Andrés Díaz Gómez" w:date="2023-03-16T23:09:00Z">
          <w:r w:rsidRPr="002B569F" w:rsidDel="00E45F01">
            <w:rPr>
              <w:rFonts w:cs="Times New Roman"/>
              <w:szCs w:val="24"/>
            </w:rPr>
            <w:t>El resultado es un DataFrame llamado res_target_ordered que contiene información sobre las variables del DataFrame original que tienen alta correlación con la temperatura, ordenadas por el valor de correlación.</w:t>
          </w:r>
        </w:ins>
      </w:moveFrom>
    </w:p>
    <w:moveFromRangeEnd w:id="6816"/>
    <w:p w14:paraId="2B437170" w14:textId="3B8FFC1C" w:rsidR="00440B06" w:rsidRPr="002B569F" w:rsidDel="00E45F01" w:rsidRDefault="00440B06">
      <w:pPr>
        <w:ind w:firstLine="708"/>
        <w:rPr>
          <w:ins w:id="6819" w:author="Camilo Andrés Díaz Gómez" w:date="2023-03-16T23:08:00Z"/>
          <w:del w:id="6820" w:author="Steff Guzmán" w:date="2023-03-23T19:55:00Z"/>
          <w:rFonts w:cs="Times New Roman"/>
          <w:szCs w:val="24"/>
        </w:rPr>
      </w:pPr>
    </w:p>
    <w:p w14:paraId="1DC79F95" w14:textId="498B2D2F" w:rsidR="00440B06" w:rsidRPr="002B569F" w:rsidDel="00E45F01" w:rsidRDefault="00440B06">
      <w:pPr>
        <w:rPr>
          <w:ins w:id="6821" w:author="Camilo Andrés Díaz Gómez" w:date="2023-03-16T23:08:00Z"/>
          <w:del w:id="6822" w:author="Steff Guzmán" w:date="2023-03-23T19:55:00Z"/>
          <w:rFonts w:cs="Times New Roman"/>
          <w:szCs w:val="24"/>
        </w:rPr>
        <w:pPrChange w:id="6823" w:author="Camilo Andrés Díaz Gómez" w:date="2023-03-28T17:43:00Z">
          <w:pPr>
            <w:ind w:firstLine="708"/>
          </w:pPr>
        </w:pPrChange>
      </w:pPr>
      <w:ins w:id="6824" w:author="Camilo Andrés Díaz Gómez" w:date="2023-03-16T23:10:00Z">
        <w:del w:id="6825" w:author="Steff Guzmán" w:date="2023-03-23T19:55:00Z">
          <w:r w:rsidRPr="002B569F" w:rsidDel="00E45F01">
            <w:rPr>
              <w:rFonts w:cs="Times New Roman"/>
              <w:noProof/>
              <w:szCs w:val="24"/>
            </w:rPr>
            <w:drawing>
              <wp:inline distT="0" distB="0" distL="0" distR="0" wp14:anchorId="7D36D0E0" wp14:editId="4AA02183">
                <wp:extent cx="3695700" cy="15144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5700" cy="1514475"/>
                        </a:xfrm>
                        <a:prstGeom prst="rect">
                          <a:avLst/>
                        </a:prstGeom>
                      </pic:spPr>
                    </pic:pic>
                  </a:graphicData>
                </a:graphic>
              </wp:inline>
            </w:drawing>
          </w:r>
        </w:del>
      </w:ins>
    </w:p>
    <w:p w14:paraId="297F19C4" w14:textId="6D553FD6" w:rsidR="00440B06" w:rsidRPr="002B569F" w:rsidRDefault="00440B06">
      <w:pPr>
        <w:rPr>
          <w:ins w:id="6826" w:author="Camilo Andrés Díaz Gómez" w:date="2023-03-16T23:08:00Z"/>
          <w:rFonts w:cs="Times New Roman"/>
          <w:szCs w:val="24"/>
        </w:rPr>
        <w:pPrChange w:id="6827" w:author="Camilo Andrés Díaz Gómez" w:date="2023-03-28T17:43:00Z">
          <w:pPr>
            <w:ind w:firstLine="708"/>
          </w:pPr>
        </w:pPrChange>
      </w:pPr>
    </w:p>
    <w:p w14:paraId="183CCADE" w14:textId="6CDFDB38" w:rsidR="00440B06" w:rsidRPr="002B569F" w:rsidRDefault="00440B06" w:rsidP="00507115">
      <w:pPr>
        <w:ind w:left="708" w:firstLine="708"/>
        <w:rPr>
          <w:ins w:id="6828" w:author="Steff Guzmán" w:date="2023-03-24T16:47:00Z"/>
          <w:rFonts w:cs="Times New Roman"/>
          <w:szCs w:val="24"/>
        </w:rPr>
      </w:pPr>
      <w:ins w:id="6829" w:author="Camilo Andrés Díaz Gómez" w:date="2023-03-16T23:11:00Z">
        <w:r w:rsidRPr="002B569F">
          <w:rPr>
            <w:rFonts w:cs="Times New Roman"/>
            <w:szCs w:val="24"/>
          </w:rPr>
          <w:t xml:space="preserve">Estas líneas </w:t>
        </w:r>
      </w:ins>
      <w:ins w:id="6830" w:author="Steff Guzmán" w:date="2023-03-23T19:56:00Z">
        <w:r w:rsidR="00E45F01" w:rsidRPr="002B569F">
          <w:rPr>
            <w:rFonts w:cs="Times New Roman"/>
            <w:szCs w:val="24"/>
          </w:rPr>
          <w:t xml:space="preserve">en el </w:t>
        </w:r>
      </w:ins>
      <w:ins w:id="6831" w:author="Camilo Andrés Díaz Gómez" w:date="2023-03-16T23:11:00Z">
        <w:del w:id="6832" w:author="Steff Guzmán" w:date="2023-03-23T19:56:00Z">
          <w:r w:rsidRPr="002B569F" w:rsidDel="00E45F01">
            <w:rPr>
              <w:rFonts w:cs="Times New Roman"/>
              <w:szCs w:val="24"/>
            </w:rPr>
            <w:delText xml:space="preserve">de </w:delText>
          </w:r>
        </w:del>
        <w:r w:rsidRPr="002B569F">
          <w:rPr>
            <w:rFonts w:cs="Times New Roman"/>
            <w:szCs w:val="24"/>
          </w:rPr>
          <w:t xml:space="preserve">código </w:t>
        </w:r>
      </w:ins>
      <w:ins w:id="6833" w:author="Steff Guzmán" w:date="2023-03-23T19:56:00Z">
        <w:r w:rsidR="00E45F01" w:rsidRPr="002B569F">
          <w:rPr>
            <w:rFonts w:cs="Times New Roman"/>
            <w:szCs w:val="24"/>
          </w:rPr>
          <w:t>de l</w:t>
        </w:r>
      </w:ins>
      <w:ins w:id="6834" w:author="Steff Guzmán" w:date="2023-03-23T19:57:00Z">
        <w:r w:rsidR="00E45F01" w:rsidRPr="002B569F">
          <w:rPr>
            <w:rFonts w:cs="Times New Roman"/>
            <w:szCs w:val="24"/>
          </w:rPr>
          <w:t xml:space="preserve">a </w:t>
        </w:r>
      </w:ins>
      <w:ins w:id="6835" w:author="Camilo Andrés Díaz Gómez" w:date="2023-03-16T23:11:00Z">
        <w:r w:rsidRPr="002B569F">
          <w:rPr>
            <w:rFonts w:cs="Times New Roman"/>
            <w:szCs w:val="24"/>
          </w:rPr>
          <w:t>fi</w:t>
        </w:r>
      </w:ins>
      <w:ins w:id="6836" w:author="Steff Guzmán" w:date="2023-03-23T19:57:00Z">
        <w:r w:rsidR="00E45F01" w:rsidRPr="002B569F">
          <w:rPr>
            <w:rFonts w:cs="Times New Roman"/>
            <w:szCs w:val="24"/>
          </w:rPr>
          <w:t>gura</w:t>
        </w:r>
      </w:ins>
      <w:ins w:id="6837" w:author="Steff Guzmán" w:date="2023-03-24T15:26:00Z">
        <w:r w:rsidR="00173BDD" w:rsidRPr="002B569F">
          <w:rPr>
            <w:rFonts w:cs="Times New Roman"/>
            <w:szCs w:val="24"/>
          </w:rPr>
          <w:t xml:space="preserve"> </w:t>
        </w:r>
      </w:ins>
      <w:r w:rsidR="00D56345" w:rsidRPr="002B569F">
        <w:rPr>
          <w:rFonts w:cs="Times New Roman"/>
          <w:szCs w:val="24"/>
        </w:rPr>
        <w:t>14, filtran</w:t>
      </w:r>
      <w:ins w:id="6838" w:author="Camilo Andrés Díaz Gómez" w:date="2023-03-16T23:11:00Z">
        <w:r w:rsidRPr="002B569F">
          <w:rPr>
            <w:rFonts w:cs="Times New Roman"/>
            <w:szCs w:val="24"/>
          </w:rPr>
          <w:t xml:space="preserve"> las variables del DataFrame res que tienen una alta correlación con la variable objetivo</w:t>
        </w:r>
      </w:ins>
      <w:ins w:id="6839" w:author="Camilo Andrés Díaz Gómez" w:date="2023-03-20T11:56:00Z">
        <w:r w:rsidR="00D66BB6" w:rsidRPr="002B569F">
          <w:rPr>
            <w:rFonts w:cs="Times New Roman"/>
            <w:szCs w:val="24"/>
          </w:rPr>
          <w:t>, en este caso, ‘</w:t>
        </w:r>
      </w:ins>
      <w:ins w:id="6840" w:author="Camilo Andrés Díaz Gómez" w:date="2023-03-16T23:11:00Z">
        <w:r w:rsidRPr="002B569F">
          <w:rPr>
            <w:rFonts w:cs="Times New Roman"/>
            <w:szCs w:val="24"/>
          </w:rPr>
          <w:t>Temperatura</w:t>
        </w:r>
      </w:ins>
      <w:ins w:id="6841" w:author="Camilo Andrés Díaz Gómez" w:date="2023-03-20T11:56:00Z">
        <w:r w:rsidR="00D66BB6" w:rsidRPr="002B569F">
          <w:rPr>
            <w:rFonts w:cs="Times New Roman"/>
            <w:szCs w:val="24"/>
          </w:rPr>
          <w:t>’</w:t>
        </w:r>
      </w:ins>
      <w:ins w:id="6842" w:author="Camilo Andrés Díaz Gómez" w:date="2023-03-16T23:11:00Z">
        <w:r w:rsidRPr="002B569F">
          <w:rPr>
            <w:rFonts w:cs="Times New Roman"/>
            <w:szCs w:val="24"/>
          </w:rPr>
          <w:t>, ordenándolas de mayor a menor correlación, y mostrando las 3 primeras.</w:t>
        </w:r>
      </w:ins>
    </w:p>
    <w:p w14:paraId="2C337E9C" w14:textId="77777777" w:rsidR="00717998" w:rsidRPr="002B569F" w:rsidRDefault="00717998" w:rsidP="002B569F">
      <w:pPr>
        <w:ind w:left="708" w:firstLine="708"/>
        <w:rPr>
          <w:ins w:id="6843" w:author="Steff Guzmán" w:date="2023-03-24T15:11:00Z"/>
          <w:rFonts w:cs="Times New Roman"/>
          <w:szCs w:val="24"/>
        </w:rPr>
      </w:pPr>
    </w:p>
    <w:p w14:paraId="04DE65F9" w14:textId="026D97C7" w:rsidR="00871796" w:rsidRPr="002B569F" w:rsidRDefault="00842F9D">
      <w:pPr>
        <w:pStyle w:val="Descripcin"/>
        <w:spacing w:line="360" w:lineRule="auto"/>
        <w:rPr>
          <w:ins w:id="6844" w:author="Steff Guzmán" w:date="2023-03-24T16:47:00Z"/>
          <w:rFonts w:cs="Times New Roman"/>
          <w:szCs w:val="24"/>
        </w:rPr>
        <w:pPrChange w:id="6845" w:author="Camilo Andrés Díaz Gómez" w:date="2023-03-28T17:43:00Z">
          <w:pPr>
            <w:pStyle w:val="Descripcin"/>
          </w:pPr>
        </w:pPrChange>
      </w:pPr>
      <w:bookmarkStart w:id="6846" w:name="_Toc130919849"/>
      <w:ins w:id="6847"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6848" w:author="Steff Guzmán" w:date="2023-03-24T15:14:00Z">
        <w:r w:rsidRPr="002B569F">
          <w:rPr>
            <w:rFonts w:cs="Times New Roman"/>
            <w:noProof/>
            <w:szCs w:val="24"/>
          </w:rPr>
          <w:t>14</w:t>
        </w:r>
      </w:ins>
      <w:ins w:id="6849" w:author="Steff Guzmán" w:date="2023-03-24T15:11:00Z">
        <w:r w:rsidRPr="002B569F">
          <w:rPr>
            <w:rFonts w:cs="Times New Roman"/>
            <w:szCs w:val="24"/>
          </w:rPr>
          <w:fldChar w:fldCharType="end"/>
        </w:r>
      </w:ins>
      <w:ins w:id="6850" w:author="JHONATAN MAURICIO VILLARREAL CORREDOR" w:date="2023-03-24T17:42:00Z">
        <w:r w:rsidR="00871796" w:rsidRPr="002B569F">
          <w:rPr>
            <w:rFonts w:cs="Times New Roman"/>
            <w:szCs w:val="24"/>
          </w:rPr>
          <w:t xml:space="preserve"> </w:t>
        </w:r>
      </w:ins>
      <w:ins w:id="6851" w:author="JHONATAN MAURICIO VILLARREAL CORREDOR" w:date="2023-03-24T17:43:00Z">
        <w:r w:rsidR="00871796" w:rsidRPr="002B569F">
          <w:rPr>
            <w:rFonts w:cs="Times New Roman"/>
            <w:b w:val="0"/>
            <w:bCs/>
            <w:i/>
            <w:iCs w:val="0"/>
            <w:szCs w:val="24"/>
            <w:rPrChange w:id="6852" w:author="Camilo Andrés Díaz Gómez" w:date="2023-03-28T17:42:00Z">
              <w:rPr>
                <w:rFonts w:cs="Times New Roman"/>
                <w:szCs w:val="24"/>
              </w:rPr>
            </w:rPrChange>
          </w:rPr>
          <w:t>Variables</w:t>
        </w:r>
      </w:ins>
      <w:ins w:id="6853" w:author="JHONATAN MAURICIO VILLARREAL CORREDOR" w:date="2023-03-24T17:42:00Z">
        <w:r w:rsidR="00871796" w:rsidRPr="002B569F">
          <w:rPr>
            <w:rFonts w:cs="Times New Roman"/>
            <w:b w:val="0"/>
            <w:bCs/>
            <w:i/>
            <w:iCs w:val="0"/>
            <w:szCs w:val="24"/>
            <w:rPrChange w:id="6854" w:author="Camilo Andrés Díaz Gómez" w:date="2023-03-28T17:42:00Z">
              <w:rPr>
                <w:rFonts w:cs="Times New Roman"/>
                <w:szCs w:val="24"/>
              </w:rPr>
            </w:rPrChange>
          </w:rPr>
          <w:t xml:space="preserve"> con </w:t>
        </w:r>
      </w:ins>
      <w:ins w:id="6855" w:author="JHONATAN MAURICIO VILLARREAL CORREDOR" w:date="2023-03-24T17:43:00Z">
        <w:r w:rsidR="00871796" w:rsidRPr="002B569F">
          <w:rPr>
            <w:rFonts w:cs="Times New Roman"/>
            <w:b w:val="0"/>
            <w:bCs/>
            <w:i/>
            <w:iCs w:val="0"/>
            <w:szCs w:val="24"/>
            <w:rPrChange w:id="6856" w:author="Camilo Andrés Díaz Gómez" w:date="2023-03-28T17:42:00Z">
              <w:rPr>
                <w:rFonts w:cs="Times New Roman"/>
                <w:szCs w:val="24"/>
              </w:rPr>
            </w:rPrChange>
          </w:rPr>
          <w:t>más</w:t>
        </w:r>
      </w:ins>
      <w:ins w:id="6857" w:author="JHONATAN MAURICIO VILLARREAL CORREDOR" w:date="2023-03-24T17:42:00Z">
        <w:r w:rsidR="00871796" w:rsidRPr="002B569F">
          <w:rPr>
            <w:rFonts w:cs="Times New Roman"/>
            <w:b w:val="0"/>
            <w:bCs/>
            <w:i/>
            <w:iCs w:val="0"/>
            <w:szCs w:val="24"/>
            <w:rPrChange w:id="6858" w:author="Camilo Andrés Díaz Gómez" w:date="2023-03-28T17:42:00Z">
              <w:rPr>
                <w:rFonts w:cs="Times New Roman"/>
                <w:szCs w:val="24"/>
              </w:rPr>
            </w:rPrChange>
          </w:rPr>
          <w:t xml:space="preserve"> relación</w:t>
        </w:r>
        <w:bookmarkEnd w:id="6846"/>
        <w:r w:rsidR="00871796" w:rsidRPr="002B569F">
          <w:rPr>
            <w:rFonts w:cs="Times New Roman"/>
            <w:szCs w:val="24"/>
          </w:rPr>
          <w:t xml:space="preserve"> </w:t>
        </w:r>
      </w:ins>
    </w:p>
    <w:p w14:paraId="3142FB54" w14:textId="77777777" w:rsidR="00717998" w:rsidRPr="002B569F" w:rsidRDefault="00717998">
      <w:pPr>
        <w:rPr>
          <w:ins w:id="6859" w:author="Steff Guzmán" w:date="2023-03-23T19:55:00Z"/>
          <w:rFonts w:cs="Times New Roman"/>
        </w:rPr>
        <w:pPrChange w:id="6860" w:author="Camilo Andrés Díaz Gómez" w:date="2023-03-28T17:43:00Z">
          <w:pPr>
            <w:ind w:left="708" w:firstLine="708"/>
          </w:pPr>
        </w:pPrChange>
      </w:pPr>
    </w:p>
    <w:p w14:paraId="4024779F" w14:textId="657F9099" w:rsidR="00E45F01" w:rsidRPr="002B569F" w:rsidRDefault="00E45F01">
      <w:pPr>
        <w:ind w:left="708" w:firstLine="708"/>
        <w:rPr>
          <w:ins w:id="6861" w:author="Camilo Andrés Díaz Gómez" w:date="2023-03-16T23:11:00Z"/>
          <w:rFonts w:cs="Times New Roman"/>
          <w:szCs w:val="24"/>
        </w:rPr>
        <w:pPrChange w:id="6862" w:author="Camilo Andrés Díaz Gómez" w:date="2023-03-28T17:43:00Z">
          <w:pPr>
            <w:ind w:firstLine="708"/>
          </w:pPr>
        </w:pPrChange>
      </w:pPr>
      <w:ins w:id="6863" w:author="Steff Guzmán" w:date="2023-03-23T19:55:00Z">
        <w:r w:rsidRPr="002B569F">
          <w:rPr>
            <w:rFonts w:cs="Times New Roman"/>
            <w:noProof/>
            <w:szCs w:val="24"/>
          </w:rPr>
          <w:lastRenderedPageBreak/>
          <w:drawing>
            <wp:inline distT="0" distB="0" distL="0" distR="0" wp14:anchorId="69DB32C5" wp14:editId="19378CB4">
              <wp:extent cx="3695700" cy="151447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5700" cy="1514475"/>
                      </a:xfrm>
                      <a:prstGeom prst="rect">
                        <a:avLst/>
                      </a:prstGeom>
                    </pic:spPr>
                  </pic:pic>
                </a:graphicData>
              </a:graphic>
            </wp:inline>
          </w:drawing>
        </w:r>
      </w:ins>
    </w:p>
    <w:p w14:paraId="290C2D59" w14:textId="77777777" w:rsidR="00C038A4" w:rsidRPr="002B569F" w:rsidRDefault="00C038A4" w:rsidP="002B569F">
      <w:pPr>
        <w:jc w:val="left"/>
        <w:rPr>
          <w:ins w:id="6864" w:author="Camilo Andrés Díaz Gómez" w:date="2023-03-28T15:20:00Z"/>
          <w:rFonts w:cs="Times New Roman"/>
          <w:i/>
          <w:iCs/>
          <w:szCs w:val="24"/>
        </w:rPr>
      </w:pPr>
    </w:p>
    <w:p w14:paraId="1606D3C6" w14:textId="0774DB42" w:rsidR="00B1585C" w:rsidRPr="002B569F" w:rsidRDefault="00B1585C" w:rsidP="002B569F">
      <w:pPr>
        <w:jc w:val="left"/>
        <w:rPr>
          <w:ins w:id="6865" w:author="Steff Guzmán" w:date="2023-03-24T15:41:00Z"/>
          <w:rFonts w:cs="Times New Roman"/>
          <w:i/>
          <w:iCs/>
          <w:szCs w:val="24"/>
        </w:rPr>
      </w:pPr>
      <w:ins w:id="6866" w:author="Steff Guzmán" w:date="2023-03-24T15:41:00Z">
        <w:r w:rsidRPr="002B569F">
          <w:rPr>
            <w:rFonts w:cs="Times New Roman"/>
            <w:i/>
            <w:iCs/>
            <w:szCs w:val="24"/>
          </w:rPr>
          <w:t>Fuente: Elaboración propia.</w:t>
        </w:r>
      </w:ins>
    </w:p>
    <w:p w14:paraId="593DAAF7" w14:textId="25CF0D61" w:rsidR="00440B06" w:rsidRPr="002B569F" w:rsidDel="004441E7" w:rsidRDefault="00440B06">
      <w:pPr>
        <w:ind w:firstLine="708"/>
        <w:rPr>
          <w:ins w:id="6867" w:author="Camilo Andrés Díaz Gómez" w:date="2023-03-16T23:11:00Z"/>
          <w:del w:id="6868" w:author="Steff Guzmán" w:date="2023-03-23T19:57:00Z"/>
          <w:rFonts w:cs="Times New Roman"/>
          <w:szCs w:val="24"/>
        </w:rPr>
      </w:pPr>
    </w:p>
    <w:p w14:paraId="38104864" w14:textId="13410707" w:rsidR="00440B06" w:rsidRPr="002B569F" w:rsidDel="004441E7" w:rsidRDefault="00440B06">
      <w:pPr>
        <w:rPr>
          <w:ins w:id="6869" w:author="Camilo Andrés Díaz Gómez" w:date="2023-03-16T23:11:00Z"/>
          <w:del w:id="6870" w:author="Steff Guzmán" w:date="2023-03-23T19:57:00Z"/>
          <w:rFonts w:cs="Times New Roman"/>
          <w:szCs w:val="24"/>
        </w:rPr>
        <w:pPrChange w:id="6871" w:author="Camilo Andrés Díaz Gómez" w:date="2023-03-28T17:43:00Z">
          <w:pPr>
            <w:ind w:firstLine="708"/>
          </w:pPr>
        </w:pPrChange>
      </w:pPr>
      <w:ins w:id="6872" w:author="Camilo Andrés Díaz Gómez" w:date="2023-03-16T23:11:00Z">
        <w:del w:id="6873" w:author="Steff Guzmán" w:date="2023-03-23T19:57:00Z">
          <w:r w:rsidRPr="002B569F" w:rsidDel="004441E7">
            <w:rPr>
              <w:rFonts w:cs="Times New Roman"/>
              <w:noProof/>
              <w:szCs w:val="24"/>
            </w:rPr>
            <w:drawing>
              <wp:inline distT="0" distB="0" distL="0" distR="0" wp14:anchorId="3E911CBF" wp14:editId="1770D5AD">
                <wp:extent cx="5562600" cy="8477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2600" cy="847725"/>
                        </a:xfrm>
                        <a:prstGeom prst="rect">
                          <a:avLst/>
                        </a:prstGeom>
                      </pic:spPr>
                    </pic:pic>
                  </a:graphicData>
                </a:graphic>
              </wp:inline>
            </w:drawing>
          </w:r>
        </w:del>
      </w:ins>
    </w:p>
    <w:p w14:paraId="0A0EE5C5" w14:textId="4D8A85C1" w:rsidR="00440B06" w:rsidRPr="002B569F" w:rsidRDefault="00440B06" w:rsidP="002B569F">
      <w:pPr>
        <w:ind w:firstLine="708"/>
        <w:rPr>
          <w:ins w:id="6874" w:author="Camilo Andrés Díaz Gómez" w:date="2023-03-16T23:11:00Z"/>
          <w:rFonts w:cs="Times New Roman"/>
          <w:szCs w:val="24"/>
        </w:rPr>
      </w:pPr>
    </w:p>
    <w:p w14:paraId="36C0B19F" w14:textId="110109A5" w:rsidR="00352D18" w:rsidRPr="002B569F" w:rsidRDefault="00440B06" w:rsidP="00507115">
      <w:pPr>
        <w:ind w:left="708" w:firstLine="708"/>
        <w:rPr>
          <w:ins w:id="6875" w:author="Steff Guzmán" w:date="2023-03-24T16:47:00Z"/>
          <w:rFonts w:cs="Times New Roman"/>
          <w:szCs w:val="24"/>
        </w:rPr>
      </w:pPr>
      <w:ins w:id="6876" w:author="Camilo Andrés Díaz Gómez" w:date="2023-03-16T23:11:00Z">
        <w:r w:rsidRPr="002B569F">
          <w:rPr>
            <w:rFonts w:cs="Times New Roman"/>
            <w:szCs w:val="24"/>
          </w:rPr>
          <w:t xml:space="preserve">En esta parte del código </w:t>
        </w:r>
      </w:ins>
      <w:ins w:id="6877" w:author="Steff Guzmán" w:date="2023-03-23T19:58:00Z">
        <w:r w:rsidR="004441E7" w:rsidRPr="002B569F">
          <w:rPr>
            <w:rFonts w:cs="Times New Roman"/>
            <w:szCs w:val="24"/>
          </w:rPr>
          <w:t>de la Figura</w:t>
        </w:r>
      </w:ins>
      <w:ins w:id="6878" w:author="Steff Guzmán" w:date="2023-03-24T15:26:00Z">
        <w:r w:rsidR="00173BDD" w:rsidRPr="002B569F">
          <w:rPr>
            <w:rFonts w:cs="Times New Roman"/>
            <w:szCs w:val="24"/>
          </w:rPr>
          <w:t xml:space="preserve"> 15</w:t>
        </w:r>
      </w:ins>
      <w:ins w:id="6879" w:author="Steff Guzmán" w:date="2023-03-23T19:58:00Z">
        <w:r w:rsidR="004441E7" w:rsidRPr="002B569F">
          <w:rPr>
            <w:rFonts w:cs="Times New Roman"/>
            <w:szCs w:val="24"/>
          </w:rPr>
          <w:t xml:space="preserve">, </w:t>
        </w:r>
      </w:ins>
      <w:ins w:id="6880" w:author="Camilo Andrés Díaz Gómez" w:date="2023-03-16T23:11:00Z">
        <w:r w:rsidRPr="002B569F">
          <w:rPr>
            <w:rFonts w:cs="Times New Roman"/>
            <w:szCs w:val="24"/>
          </w:rPr>
          <w:t xml:space="preserve">se filtran las variables que tienen una correlación con la variable objetivo </w:t>
        </w:r>
        <w:del w:id="6881" w:author="Steff Guzmán" w:date="2023-03-24T16:47:00Z">
          <w:r w:rsidRPr="002B569F" w:rsidDel="00717998">
            <w:rPr>
              <w:rFonts w:cs="Times New Roman"/>
              <w:szCs w:val="24"/>
            </w:rPr>
            <w:delText>'</w:delText>
          </w:r>
        </w:del>
      </w:ins>
      <w:ins w:id="6882" w:author="Steff Guzmán" w:date="2023-03-24T16:47:00Z">
        <w:r w:rsidR="00717998" w:rsidRPr="002B569F">
          <w:rPr>
            <w:rFonts w:cs="Times New Roman"/>
            <w:szCs w:val="24"/>
          </w:rPr>
          <w:t>‘</w:t>
        </w:r>
      </w:ins>
      <w:ins w:id="6883" w:author="Camilo Andrés Díaz Gómez" w:date="2023-03-16T23:11:00Z">
        <w:r w:rsidRPr="002B569F">
          <w:rPr>
            <w:rFonts w:cs="Times New Roman"/>
            <w:szCs w:val="24"/>
          </w:rPr>
          <w:t>Temperatura</w:t>
        </w:r>
        <w:del w:id="6884" w:author="Steff Guzmán" w:date="2023-03-24T16:47:00Z">
          <w:r w:rsidRPr="002B569F" w:rsidDel="00717998">
            <w:rPr>
              <w:rFonts w:cs="Times New Roman"/>
              <w:szCs w:val="24"/>
            </w:rPr>
            <w:delText>'</w:delText>
          </w:r>
        </w:del>
      </w:ins>
      <w:ins w:id="6885" w:author="Steff Guzmán" w:date="2023-03-24T16:47:00Z">
        <w:r w:rsidR="00717998" w:rsidRPr="002B569F">
          <w:rPr>
            <w:rFonts w:cs="Times New Roman"/>
            <w:szCs w:val="24"/>
          </w:rPr>
          <w:t>’</w:t>
        </w:r>
      </w:ins>
      <w:ins w:id="6886" w:author="Camilo Andrés Díaz Gómez" w:date="2023-03-16T23:11:00Z">
        <w:r w:rsidRPr="002B569F">
          <w:rPr>
            <w:rFonts w:cs="Times New Roman"/>
            <w:szCs w:val="24"/>
          </w:rPr>
          <w:t xml:space="preserve"> menor al 0.05, es decir, aquellas variables que tienen poca correlación con la variable objetivo. Los resultados se guardan en la variable </w:t>
        </w:r>
        <w:del w:id="6887" w:author="Steff Guzmán" w:date="2023-03-24T16:47:00Z">
          <w:r w:rsidRPr="002B569F" w:rsidDel="00717998">
            <w:rPr>
              <w:rFonts w:cs="Times New Roman"/>
              <w:szCs w:val="24"/>
            </w:rPr>
            <w:delText>'</w:delText>
          </w:r>
        </w:del>
      </w:ins>
      <w:ins w:id="6888" w:author="Steff Guzmán" w:date="2023-03-24T16:47:00Z">
        <w:r w:rsidR="00717998" w:rsidRPr="002B569F">
          <w:rPr>
            <w:rFonts w:cs="Times New Roman"/>
            <w:szCs w:val="24"/>
          </w:rPr>
          <w:t>‘</w:t>
        </w:r>
      </w:ins>
      <w:ins w:id="6889" w:author="Camilo Andrés Díaz Gómez" w:date="2023-03-16T23:11:00Z">
        <w:r w:rsidRPr="002B569F">
          <w:rPr>
            <w:rFonts w:cs="Times New Roman"/>
            <w:szCs w:val="24"/>
          </w:rPr>
          <w:t>less_variables</w:t>
        </w:r>
        <w:del w:id="6890" w:author="Steff Guzmán" w:date="2023-03-24T16:47:00Z">
          <w:r w:rsidRPr="002B569F" w:rsidDel="00717998">
            <w:rPr>
              <w:rFonts w:cs="Times New Roman"/>
              <w:szCs w:val="24"/>
            </w:rPr>
            <w:delText>'</w:delText>
          </w:r>
        </w:del>
      </w:ins>
      <w:ins w:id="6891" w:author="Steff Guzmán" w:date="2023-03-24T16:47:00Z">
        <w:r w:rsidR="00717998" w:rsidRPr="002B569F">
          <w:rPr>
            <w:rFonts w:cs="Times New Roman"/>
            <w:szCs w:val="24"/>
          </w:rPr>
          <w:t>’</w:t>
        </w:r>
      </w:ins>
      <w:ins w:id="6892" w:author="Camilo Andrés Díaz Gómez" w:date="2023-03-16T23:11:00Z">
        <w:r w:rsidRPr="002B569F">
          <w:rPr>
            <w:rFonts w:cs="Times New Roman"/>
            <w:szCs w:val="24"/>
          </w:rPr>
          <w:t>.</w:t>
        </w:r>
      </w:ins>
    </w:p>
    <w:p w14:paraId="1ABBC6A1" w14:textId="77777777" w:rsidR="00717998" w:rsidRPr="002B569F" w:rsidRDefault="00717998" w:rsidP="002B569F">
      <w:pPr>
        <w:ind w:left="708" w:firstLine="708"/>
        <w:rPr>
          <w:ins w:id="6893" w:author="Steff Guzmán" w:date="2023-03-24T15:11:00Z"/>
          <w:rFonts w:cs="Times New Roman"/>
          <w:szCs w:val="24"/>
        </w:rPr>
      </w:pPr>
    </w:p>
    <w:p w14:paraId="0BFE1816" w14:textId="5EA55758" w:rsidR="00842F9D" w:rsidRPr="002B569F" w:rsidDel="00C038A4" w:rsidRDefault="00842F9D">
      <w:pPr>
        <w:pStyle w:val="Descripcin"/>
        <w:spacing w:line="360" w:lineRule="auto"/>
        <w:rPr>
          <w:ins w:id="6894" w:author="Steff Guzmán" w:date="2023-03-24T16:47:00Z"/>
          <w:del w:id="6895" w:author="Camilo Andrés Díaz Gómez" w:date="2023-03-28T15:17:00Z"/>
          <w:rFonts w:cs="Times New Roman"/>
          <w:szCs w:val="24"/>
        </w:rPr>
        <w:pPrChange w:id="6896" w:author="Camilo Andrés Díaz Gómez" w:date="2023-03-28T17:43:00Z">
          <w:pPr>
            <w:pStyle w:val="Descripcin"/>
          </w:pPr>
        </w:pPrChange>
      </w:pPr>
      <w:bookmarkStart w:id="6897" w:name="_Toc130919850"/>
      <w:ins w:id="6898"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6899" w:author="Steff Guzmán" w:date="2023-03-24T15:14:00Z">
        <w:r w:rsidRPr="002B569F">
          <w:rPr>
            <w:rFonts w:cs="Times New Roman"/>
            <w:noProof/>
            <w:szCs w:val="24"/>
          </w:rPr>
          <w:t>15</w:t>
        </w:r>
      </w:ins>
      <w:ins w:id="6900" w:author="Steff Guzmán" w:date="2023-03-24T15:11:00Z">
        <w:r w:rsidRPr="002B569F">
          <w:rPr>
            <w:rFonts w:cs="Times New Roman"/>
            <w:szCs w:val="24"/>
          </w:rPr>
          <w:fldChar w:fldCharType="end"/>
        </w:r>
      </w:ins>
      <w:ins w:id="6901" w:author="JHONATAN MAURICIO VILLARREAL CORREDOR" w:date="2023-03-24T17:43:00Z">
        <w:r w:rsidR="00871796" w:rsidRPr="002B569F">
          <w:rPr>
            <w:rFonts w:cs="Times New Roman"/>
            <w:bCs/>
            <w:i/>
            <w:szCs w:val="24"/>
          </w:rPr>
          <w:t xml:space="preserve"> Variables con menos relación</w:t>
        </w:r>
      </w:ins>
      <w:bookmarkEnd w:id="6897"/>
    </w:p>
    <w:p w14:paraId="685E81A3" w14:textId="77777777" w:rsidR="00717998" w:rsidRPr="002B569F" w:rsidRDefault="00717998">
      <w:pPr>
        <w:pStyle w:val="Descripcin"/>
        <w:spacing w:line="360" w:lineRule="auto"/>
        <w:rPr>
          <w:ins w:id="6902" w:author="Steff Guzmán" w:date="2023-03-23T19:57:00Z"/>
          <w:rFonts w:cs="Times New Roman"/>
        </w:rPr>
        <w:pPrChange w:id="6903" w:author="Camilo Andrés Díaz Gómez" w:date="2023-03-28T17:43:00Z">
          <w:pPr>
            <w:ind w:left="708" w:firstLine="708"/>
          </w:pPr>
        </w:pPrChange>
      </w:pPr>
    </w:p>
    <w:p w14:paraId="041C7566" w14:textId="77777777" w:rsidR="00C038A4" w:rsidRPr="002B569F" w:rsidRDefault="00C038A4" w:rsidP="002B569F">
      <w:pPr>
        <w:ind w:left="708" w:firstLine="708"/>
        <w:jc w:val="center"/>
        <w:rPr>
          <w:ins w:id="6904" w:author="Camilo Andrés Díaz Gómez" w:date="2023-03-28T15:20:00Z"/>
          <w:rFonts w:cs="Times New Roman"/>
        </w:rPr>
      </w:pPr>
    </w:p>
    <w:p w14:paraId="2CB0633F" w14:textId="606E576A" w:rsidR="004441E7" w:rsidRPr="002B569F" w:rsidRDefault="004441E7">
      <w:pPr>
        <w:ind w:left="708" w:firstLine="708"/>
        <w:jc w:val="center"/>
        <w:rPr>
          <w:ins w:id="6905" w:author="Camilo Andrés Díaz Gómez" w:date="2023-03-21T20:38:00Z"/>
          <w:rFonts w:cs="Times New Roman"/>
        </w:rPr>
        <w:pPrChange w:id="6906" w:author="Camilo Andrés Díaz Gómez" w:date="2023-03-28T17:43:00Z">
          <w:pPr>
            <w:pStyle w:val="Ttulo3"/>
          </w:pPr>
        </w:pPrChange>
      </w:pPr>
      <w:ins w:id="6907" w:author="Steff Guzmán" w:date="2023-03-23T19:57:00Z">
        <w:r w:rsidRPr="002B569F">
          <w:rPr>
            <w:rFonts w:cs="Times New Roman"/>
            <w:noProof/>
            <w:szCs w:val="24"/>
          </w:rPr>
          <w:drawing>
            <wp:inline distT="0" distB="0" distL="0" distR="0" wp14:anchorId="49875CE3" wp14:editId="690350BF">
              <wp:extent cx="5562600" cy="847725"/>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2600" cy="847725"/>
                      </a:xfrm>
                      <a:prstGeom prst="rect">
                        <a:avLst/>
                      </a:prstGeom>
                    </pic:spPr>
                  </pic:pic>
                </a:graphicData>
              </a:graphic>
            </wp:inline>
          </w:drawing>
        </w:r>
      </w:ins>
    </w:p>
    <w:p w14:paraId="275540EC" w14:textId="77777777" w:rsidR="00C038A4" w:rsidRPr="002B569F" w:rsidRDefault="00C038A4" w:rsidP="002B569F">
      <w:pPr>
        <w:jc w:val="left"/>
        <w:rPr>
          <w:ins w:id="6908" w:author="Camilo Andrés Díaz Gómez" w:date="2023-03-28T15:20:00Z"/>
          <w:rFonts w:cs="Times New Roman"/>
          <w:i/>
          <w:iCs/>
          <w:szCs w:val="24"/>
        </w:rPr>
      </w:pPr>
    </w:p>
    <w:p w14:paraId="36034ED8" w14:textId="60408C5A" w:rsidR="00B1585C" w:rsidRPr="002B569F" w:rsidRDefault="00B1585C" w:rsidP="002B569F">
      <w:pPr>
        <w:jc w:val="left"/>
        <w:rPr>
          <w:ins w:id="6909" w:author="Steff Guzmán" w:date="2023-03-24T15:41:00Z"/>
          <w:rFonts w:cs="Times New Roman"/>
          <w:i/>
          <w:iCs/>
          <w:szCs w:val="24"/>
        </w:rPr>
      </w:pPr>
      <w:ins w:id="6910" w:author="Steff Guzmán" w:date="2023-03-24T15:41:00Z">
        <w:r w:rsidRPr="002B569F">
          <w:rPr>
            <w:rFonts w:cs="Times New Roman"/>
            <w:i/>
            <w:iCs/>
            <w:szCs w:val="24"/>
          </w:rPr>
          <w:t>Fuente: Elaboración propia.</w:t>
        </w:r>
      </w:ins>
    </w:p>
    <w:p w14:paraId="0133A77A" w14:textId="37F539AF" w:rsidR="00352D18" w:rsidRPr="002B569F" w:rsidRDefault="00352D18" w:rsidP="002B569F">
      <w:pPr>
        <w:rPr>
          <w:ins w:id="6911" w:author="Steff Guzmán" w:date="2023-03-24T16:47:00Z"/>
          <w:rFonts w:cs="Times New Roman"/>
          <w:szCs w:val="24"/>
        </w:rPr>
      </w:pPr>
    </w:p>
    <w:p w14:paraId="55B2CB56" w14:textId="77777777" w:rsidR="00717998" w:rsidRPr="002B569F" w:rsidRDefault="00717998">
      <w:pPr>
        <w:rPr>
          <w:ins w:id="6912" w:author="Camilo Andrés Díaz Gómez" w:date="2023-03-21T20:40:00Z"/>
          <w:rFonts w:cs="Times New Roman"/>
        </w:rPr>
        <w:pPrChange w:id="6913" w:author="Camilo Andrés Díaz Gómez" w:date="2023-03-28T17:43:00Z">
          <w:pPr>
            <w:pStyle w:val="Ttulo3"/>
          </w:pPr>
        </w:pPrChange>
      </w:pPr>
    </w:p>
    <w:p w14:paraId="03EBB53B" w14:textId="5DFAFFC9" w:rsidR="00BE50D1" w:rsidRPr="002B569F" w:rsidRDefault="00BE50D1">
      <w:pPr>
        <w:pStyle w:val="Ttulo4"/>
        <w:ind w:left="708"/>
        <w:rPr>
          <w:ins w:id="6914" w:author="Camilo Andrés Díaz Gómez" w:date="2023-03-16T23:38:00Z"/>
          <w:rFonts w:ascii="Times New Roman" w:hAnsi="Times New Roman" w:cs="Times New Roman"/>
          <w:b/>
          <w:bCs/>
          <w:color w:val="auto"/>
          <w:rPrChange w:id="6915" w:author="Camilo Andrés Díaz Gómez" w:date="2023-03-28T17:42:00Z">
            <w:rPr>
              <w:ins w:id="6916" w:author="Camilo Andrés Díaz Gómez" w:date="2023-03-16T23:38:00Z"/>
            </w:rPr>
          </w:rPrChange>
        </w:rPr>
        <w:pPrChange w:id="6917" w:author="Camilo Andrés Díaz Gómez" w:date="2023-03-28T17:43:00Z">
          <w:pPr>
            <w:pStyle w:val="Ttulo3"/>
            <w:ind w:firstLine="708"/>
          </w:pPr>
        </w:pPrChange>
      </w:pPr>
      <w:ins w:id="6918" w:author="Camilo Andrés Díaz Gómez" w:date="2023-03-16T23:38:00Z">
        <w:r w:rsidRPr="002B569F">
          <w:rPr>
            <w:rFonts w:ascii="Times New Roman" w:hAnsi="Times New Roman" w:cs="Times New Roman"/>
            <w:b/>
            <w:bCs/>
            <w:color w:val="auto"/>
            <w:szCs w:val="24"/>
            <w:rPrChange w:id="6919" w:author="Camilo Andrés Díaz Gómez" w:date="2023-03-28T17:42:00Z">
              <w:rPr>
                <w:i/>
                <w:iCs/>
              </w:rPr>
            </w:rPrChange>
          </w:rPr>
          <w:t>Cargue y entrenamiento de los datos para el entrenamiento de los modelos</w:t>
        </w:r>
      </w:ins>
    </w:p>
    <w:p w14:paraId="40B3B533" w14:textId="48315254" w:rsidR="00BE50D1" w:rsidRPr="002B569F" w:rsidDel="004441E7" w:rsidRDefault="00BE50D1">
      <w:pPr>
        <w:rPr>
          <w:ins w:id="6920" w:author="Camilo Andrés Díaz Gómez" w:date="2023-03-16T23:12:00Z"/>
          <w:del w:id="6921" w:author="Steff Guzmán" w:date="2023-03-23T19:59:00Z"/>
          <w:rFonts w:cs="Times New Roman"/>
          <w:szCs w:val="24"/>
        </w:rPr>
        <w:pPrChange w:id="6922" w:author="Camilo Andrés Díaz Gómez" w:date="2023-03-28T17:43:00Z">
          <w:pPr>
            <w:ind w:firstLine="708"/>
          </w:pPr>
        </w:pPrChange>
      </w:pPr>
    </w:p>
    <w:p w14:paraId="36D13AB0" w14:textId="27304AFE" w:rsidR="00440B06" w:rsidRPr="002B569F" w:rsidDel="004441E7" w:rsidRDefault="00440B06">
      <w:pPr>
        <w:rPr>
          <w:ins w:id="6923" w:author="Camilo Andrés Díaz Gómez" w:date="2023-03-16T23:12:00Z"/>
          <w:del w:id="6924" w:author="Steff Guzmán" w:date="2023-03-23T19:59:00Z"/>
          <w:rFonts w:cs="Times New Roman"/>
          <w:szCs w:val="24"/>
        </w:rPr>
        <w:pPrChange w:id="6925" w:author="Camilo Andrés Díaz Gómez" w:date="2023-03-28T17:43:00Z">
          <w:pPr>
            <w:ind w:firstLine="708"/>
          </w:pPr>
        </w:pPrChange>
      </w:pPr>
      <w:ins w:id="6926" w:author="Camilo Andrés Díaz Gómez" w:date="2023-03-16T23:12:00Z">
        <w:del w:id="6927" w:author="Steff Guzmán" w:date="2023-03-23T19:59:00Z">
          <w:r w:rsidRPr="002B569F" w:rsidDel="004441E7">
            <w:rPr>
              <w:rFonts w:cs="Times New Roman"/>
              <w:noProof/>
              <w:szCs w:val="24"/>
            </w:rPr>
            <w:drawing>
              <wp:inline distT="0" distB="0" distL="0" distR="0" wp14:anchorId="7A6D3AC9" wp14:editId="61A9F17E">
                <wp:extent cx="5612130" cy="141478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414780"/>
                        </a:xfrm>
                        <a:prstGeom prst="rect">
                          <a:avLst/>
                        </a:prstGeom>
                      </pic:spPr>
                    </pic:pic>
                  </a:graphicData>
                </a:graphic>
              </wp:inline>
            </w:drawing>
          </w:r>
        </w:del>
      </w:ins>
    </w:p>
    <w:p w14:paraId="12237FB7" w14:textId="054DF3A2" w:rsidR="00440B06" w:rsidRPr="002B569F" w:rsidRDefault="00440B06" w:rsidP="002B569F">
      <w:pPr>
        <w:ind w:firstLine="708"/>
        <w:rPr>
          <w:ins w:id="6928" w:author="Camilo Andrés Díaz Gómez" w:date="2023-03-16T23:12:00Z"/>
          <w:rFonts w:cs="Times New Roman"/>
          <w:szCs w:val="24"/>
        </w:rPr>
      </w:pPr>
    </w:p>
    <w:p w14:paraId="28307520" w14:textId="62A32A15" w:rsidR="00440B06" w:rsidRPr="002B569F" w:rsidRDefault="00440B06">
      <w:pPr>
        <w:ind w:left="708" w:firstLine="708"/>
        <w:rPr>
          <w:ins w:id="6929" w:author="Camilo Andrés Díaz Gómez" w:date="2023-03-16T23:12:00Z"/>
          <w:rFonts w:cs="Times New Roman"/>
          <w:szCs w:val="24"/>
        </w:rPr>
        <w:pPrChange w:id="6930" w:author="Camilo Andrés Díaz Gómez" w:date="2023-03-28T17:55:00Z">
          <w:pPr>
            <w:ind w:firstLine="708"/>
          </w:pPr>
        </w:pPrChange>
      </w:pPr>
      <w:ins w:id="6931" w:author="Camilo Andrés Díaz Gómez" w:date="2023-03-16T23:12:00Z">
        <w:r w:rsidRPr="002B569F">
          <w:rPr>
            <w:rFonts w:cs="Times New Roman"/>
            <w:szCs w:val="24"/>
          </w:rPr>
          <w:t>Estas líneas de código</w:t>
        </w:r>
      </w:ins>
      <w:ins w:id="6932" w:author="Steff Guzmán" w:date="2023-03-24T15:27:00Z">
        <w:r w:rsidR="00A84241" w:rsidRPr="002B569F">
          <w:rPr>
            <w:rFonts w:cs="Times New Roman"/>
            <w:szCs w:val="24"/>
          </w:rPr>
          <w:t xml:space="preserve"> de </w:t>
        </w:r>
      </w:ins>
      <w:ins w:id="6933" w:author="Steff Guzmán" w:date="2023-03-24T15:28:00Z">
        <w:r w:rsidR="00A84241" w:rsidRPr="002B569F">
          <w:rPr>
            <w:rFonts w:cs="Times New Roman"/>
            <w:szCs w:val="24"/>
          </w:rPr>
          <w:t>la Figura 16</w:t>
        </w:r>
      </w:ins>
      <w:ins w:id="6934" w:author="Camilo Andrés Díaz Gómez" w:date="2023-03-16T23:12:00Z">
        <w:r w:rsidRPr="002B569F">
          <w:rPr>
            <w:rFonts w:cs="Times New Roman"/>
            <w:szCs w:val="24"/>
          </w:rPr>
          <w:t xml:space="preserve"> crean dos subconjuntos de datos a partir del conjunto de datos original df.</w:t>
        </w:r>
      </w:ins>
    </w:p>
    <w:p w14:paraId="660A1AEC" w14:textId="77777777" w:rsidR="00440B06" w:rsidRPr="002B569F" w:rsidRDefault="00440B06" w:rsidP="002B569F">
      <w:pPr>
        <w:ind w:firstLine="708"/>
        <w:rPr>
          <w:ins w:id="6935" w:author="Camilo Andrés Díaz Gómez" w:date="2023-03-16T23:12:00Z"/>
          <w:rFonts w:cs="Times New Roman"/>
          <w:szCs w:val="24"/>
        </w:rPr>
      </w:pPr>
    </w:p>
    <w:p w14:paraId="2CB7C8D2" w14:textId="77777777" w:rsidR="00440B06" w:rsidRPr="002B569F" w:rsidRDefault="00440B06">
      <w:pPr>
        <w:ind w:left="708" w:firstLine="708"/>
        <w:rPr>
          <w:ins w:id="6936" w:author="Camilo Andrés Díaz Gómez" w:date="2023-03-16T23:12:00Z"/>
          <w:rFonts w:cs="Times New Roman"/>
          <w:szCs w:val="24"/>
        </w:rPr>
        <w:pPrChange w:id="6937" w:author="Camilo Andrés Díaz Gómez" w:date="2023-03-28T17:55:00Z">
          <w:pPr>
            <w:ind w:firstLine="708"/>
          </w:pPr>
        </w:pPrChange>
      </w:pPr>
      <w:ins w:id="6938" w:author="Camilo Andrés Díaz Gómez" w:date="2023-03-16T23:12:00Z">
        <w:r w:rsidRPr="002B569F">
          <w:rPr>
            <w:rFonts w:cs="Times New Roman"/>
            <w:szCs w:val="24"/>
          </w:rPr>
          <w:lastRenderedPageBreak/>
          <w:t>dfATrabajar contiene los datos que se utilizarán para entrenar un modelo. En este caso, se han seleccionado todas las observaciones que tienen una fecha anterior o igual al 31 de agosto de 2022.</w:t>
        </w:r>
      </w:ins>
    </w:p>
    <w:p w14:paraId="219FE826" w14:textId="77777777" w:rsidR="00440B06" w:rsidRPr="002B569F" w:rsidRDefault="00440B06" w:rsidP="002B569F">
      <w:pPr>
        <w:ind w:firstLine="708"/>
        <w:rPr>
          <w:ins w:id="6939" w:author="Camilo Andrés Díaz Gómez" w:date="2023-03-16T23:12:00Z"/>
          <w:rFonts w:cs="Times New Roman"/>
          <w:szCs w:val="24"/>
        </w:rPr>
      </w:pPr>
    </w:p>
    <w:p w14:paraId="1A884321" w14:textId="649FF25D" w:rsidR="00440B06" w:rsidRPr="002B569F" w:rsidRDefault="00440B06">
      <w:pPr>
        <w:ind w:left="708" w:firstLine="708"/>
        <w:rPr>
          <w:ins w:id="6940" w:author="Steff Guzmán" w:date="2023-03-24T16:48:00Z"/>
          <w:rFonts w:cs="Times New Roman"/>
          <w:szCs w:val="24"/>
        </w:rPr>
        <w:pPrChange w:id="6941" w:author="Camilo Andrés Díaz Gómez" w:date="2023-03-28T17:55:00Z">
          <w:pPr>
            <w:ind w:firstLine="708"/>
          </w:pPr>
        </w:pPrChange>
      </w:pPr>
      <w:ins w:id="6942" w:author="Camilo Andrés Díaz Gómez" w:date="2023-03-16T23:12:00Z">
        <w:r w:rsidRPr="002B569F">
          <w:rPr>
            <w:rFonts w:cs="Times New Roman"/>
            <w:szCs w:val="24"/>
          </w:rPr>
          <w:t>dfPruebas contiene los datos que se utilizarán para probar el modelo. En este caso, se han seleccionado todas las observaciones que tienen una fecha posterior al 31 de agosto de 2022 y anterior o igual al 30 de septiembre de 2022.</w:t>
        </w:r>
      </w:ins>
    </w:p>
    <w:p w14:paraId="6721CB13" w14:textId="77777777" w:rsidR="00717998" w:rsidRPr="002B569F" w:rsidRDefault="00717998" w:rsidP="002B569F">
      <w:pPr>
        <w:ind w:firstLine="708"/>
        <w:rPr>
          <w:ins w:id="6943" w:author="Steff Guzmán" w:date="2023-03-24T15:11:00Z"/>
          <w:rFonts w:cs="Times New Roman"/>
          <w:szCs w:val="24"/>
        </w:rPr>
      </w:pPr>
    </w:p>
    <w:p w14:paraId="3ED7DCDB" w14:textId="1E6D663F" w:rsidR="00842F9D" w:rsidRPr="002B569F" w:rsidDel="00C038A4" w:rsidRDefault="00842F9D">
      <w:pPr>
        <w:pStyle w:val="Descripcin"/>
        <w:spacing w:line="360" w:lineRule="auto"/>
        <w:rPr>
          <w:ins w:id="6944" w:author="Steff Guzmán" w:date="2023-03-23T19:59:00Z"/>
          <w:del w:id="6945" w:author="Camilo Andrés Díaz Gómez" w:date="2023-03-28T15:17:00Z"/>
          <w:rFonts w:cs="Times New Roman"/>
          <w:szCs w:val="24"/>
        </w:rPr>
        <w:pPrChange w:id="6946" w:author="Camilo Andrés Díaz Gómez" w:date="2023-03-28T17:43:00Z">
          <w:pPr>
            <w:ind w:firstLine="708"/>
          </w:pPr>
        </w:pPrChange>
      </w:pPr>
      <w:bookmarkStart w:id="6947" w:name="_Toc130919851"/>
      <w:ins w:id="6948"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6949" w:author="Steff Guzmán" w:date="2023-03-24T15:14:00Z">
        <w:r w:rsidRPr="002B569F">
          <w:rPr>
            <w:rFonts w:cs="Times New Roman"/>
            <w:noProof/>
            <w:szCs w:val="24"/>
          </w:rPr>
          <w:t>16</w:t>
        </w:r>
      </w:ins>
      <w:ins w:id="6950" w:author="Steff Guzmán" w:date="2023-03-24T15:11:00Z">
        <w:r w:rsidRPr="002B569F">
          <w:rPr>
            <w:rFonts w:cs="Times New Roman"/>
            <w:szCs w:val="24"/>
          </w:rPr>
          <w:fldChar w:fldCharType="end"/>
        </w:r>
      </w:ins>
      <w:ins w:id="6951" w:author="JHONATAN MAURICIO VILLARREAL CORREDOR" w:date="2023-03-24T17:43:00Z">
        <w:r w:rsidR="00871796" w:rsidRPr="002B569F">
          <w:rPr>
            <w:rFonts w:cs="Times New Roman"/>
            <w:szCs w:val="24"/>
          </w:rPr>
          <w:t xml:space="preserve"> </w:t>
        </w:r>
      </w:ins>
      <w:ins w:id="6952" w:author="JHONATAN MAURICIO VILLARREAL CORREDOR" w:date="2023-03-24T17:44:00Z">
        <w:r w:rsidR="00871796" w:rsidRPr="002B569F">
          <w:rPr>
            <w:rFonts w:cs="Times New Roman"/>
            <w:b w:val="0"/>
            <w:bCs/>
            <w:i/>
            <w:iCs w:val="0"/>
            <w:szCs w:val="24"/>
            <w:rPrChange w:id="6953" w:author="Camilo Andrés Díaz Gómez" w:date="2023-03-28T17:42:00Z">
              <w:rPr>
                <w:rFonts w:cs="Times New Roman"/>
                <w:b/>
                <w:iCs/>
                <w:szCs w:val="24"/>
              </w:rPr>
            </w:rPrChange>
          </w:rPr>
          <w:t>Creación</w:t>
        </w:r>
      </w:ins>
      <w:ins w:id="6954" w:author="JHONATAN MAURICIO VILLARREAL CORREDOR" w:date="2023-03-24T17:43:00Z">
        <w:r w:rsidR="00871796" w:rsidRPr="002B569F">
          <w:rPr>
            <w:rFonts w:cs="Times New Roman"/>
            <w:b w:val="0"/>
            <w:bCs/>
            <w:i/>
            <w:iCs w:val="0"/>
            <w:szCs w:val="24"/>
            <w:rPrChange w:id="6955" w:author="Camilo Andrés Díaz Gómez" w:date="2023-03-28T17:42:00Z">
              <w:rPr>
                <w:rFonts w:cs="Times New Roman"/>
                <w:b/>
                <w:iCs/>
                <w:szCs w:val="24"/>
              </w:rPr>
            </w:rPrChange>
          </w:rPr>
          <w:t xml:space="preserve"> de subconjuntos para entrenamient</w:t>
        </w:r>
      </w:ins>
      <w:ins w:id="6956" w:author="JHONATAN MAURICIO VILLARREAL CORREDOR" w:date="2023-03-24T17:44:00Z">
        <w:r w:rsidR="00871796" w:rsidRPr="002B569F">
          <w:rPr>
            <w:rFonts w:cs="Times New Roman"/>
            <w:b w:val="0"/>
            <w:bCs/>
            <w:i/>
            <w:iCs w:val="0"/>
            <w:szCs w:val="24"/>
            <w:rPrChange w:id="6957" w:author="Camilo Andrés Díaz Gómez" w:date="2023-03-28T17:42:00Z">
              <w:rPr>
                <w:rFonts w:cs="Times New Roman"/>
                <w:b/>
                <w:iCs/>
                <w:szCs w:val="24"/>
              </w:rPr>
            </w:rPrChange>
          </w:rPr>
          <w:t>o</w:t>
        </w:r>
        <w:bookmarkEnd w:id="6947"/>
        <w:r w:rsidR="00871796" w:rsidRPr="002B569F">
          <w:rPr>
            <w:rFonts w:cs="Times New Roman"/>
            <w:szCs w:val="24"/>
          </w:rPr>
          <w:t xml:space="preserve"> </w:t>
        </w:r>
      </w:ins>
    </w:p>
    <w:p w14:paraId="35CDA41E" w14:textId="6F1992B1" w:rsidR="004441E7" w:rsidRPr="002B569F" w:rsidRDefault="004441E7">
      <w:pPr>
        <w:pStyle w:val="Descripcin"/>
        <w:spacing w:line="360" w:lineRule="auto"/>
        <w:rPr>
          <w:ins w:id="6958" w:author="Steff Guzmán" w:date="2023-03-23T19:59:00Z"/>
          <w:rFonts w:cs="Times New Roman"/>
        </w:rPr>
        <w:pPrChange w:id="6959" w:author="Camilo Andrés Díaz Gómez" w:date="2023-03-28T17:43:00Z">
          <w:pPr>
            <w:ind w:firstLine="708"/>
          </w:pPr>
        </w:pPrChange>
      </w:pPr>
    </w:p>
    <w:p w14:paraId="69DF13BD" w14:textId="77777777" w:rsidR="00C038A4" w:rsidRPr="002B569F" w:rsidRDefault="00C038A4" w:rsidP="002B569F">
      <w:pPr>
        <w:ind w:firstLine="708"/>
        <w:rPr>
          <w:ins w:id="6960" w:author="Camilo Andrés Díaz Gómez" w:date="2023-03-28T15:20:00Z"/>
          <w:rFonts w:cs="Times New Roman"/>
          <w:szCs w:val="24"/>
        </w:rPr>
      </w:pPr>
    </w:p>
    <w:p w14:paraId="431D8D5B" w14:textId="5A437B53" w:rsidR="004441E7" w:rsidRPr="002B569F" w:rsidRDefault="004441E7" w:rsidP="002B569F">
      <w:pPr>
        <w:ind w:firstLine="708"/>
        <w:rPr>
          <w:ins w:id="6961" w:author="Camilo Andrés Díaz Gómez" w:date="2023-03-16T23:12:00Z"/>
          <w:rFonts w:cs="Times New Roman"/>
          <w:szCs w:val="24"/>
        </w:rPr>
      </w:pPr>
      <w:ins w:id="6962" w:author="Steff Guzmán" w:date="2023-03-23T19:59:00Z">
        <w:r w:rsidRPr="002B569F">
          <w:rPr>
            <w:rFonts w:cs="Times New Roman"/>
            <w:noProof/>
            <w:szCs w:val="24"/>
          </w:rPr>
          <w:drawing>
            <wp:inline distT="0" distB="0" distL="0" distR="0" wp14:anchorId="21535543" wp14:editId="60C6E9FC">
              <wp:extent cx="5612130" cy="1414780"/>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414780"/>
                      </a:xfrm>
                      <a:prstGeom prst="rect">
                        <a:avLst/>
                      </a:prstGeom>
                    </pic:spPr>
                  </pic:pic>
                </a:graphicData>
              </a:graphic>
            </wp:inline>
          </w:drawing>
        </w:r>
      </w:ins>
    </w:p>
    <w:p w14:paraId="4665E520" w14:textId="77777777" w:rsidR="00C038A4" w:rsidRPr="002B569F" w:rsidRDefault="00C038A4" w:rsidP="002B569F">
      <w:pPr>
        <w:jc w:val="left"/>
        <w:rPr>
          <w:ins w:id="6963" w:author="Camilo Andrés Díaz Gómez" w:date="2023-03-28T15:20:00Z"/>
          <w:rFonts w:cs="Times New Roman"/>
          <w:i/>
          <w:iCs/>
          <w:szCs w:val="24"/>
        </w:rPr>
      </w:pPr>
    </w:p>
    <w:p w14:paraId="45F19AAC" w14:textId="004DDEB8" w:rsidR="00B1585C" w:rsidRPr="002B569F" w:rsidRDefault="00B1585C" w:rsidP="002B569F">
      <w:pPr>
        <w:jc w:val="left"/>
        <w:rPr>
          <w:ins w:id="6964" w:author="Steff Guzmán" w:date="2023-03-24T15:41:00Z"/>
          <w:rFonts w:cs="Times New Roman"/>
          <w:i/>
          <w:iCs/>
          <w:szCs w:val="24"/>
        </w:rPr>
      </w:pPr>
      <w:ins w:id="6965" w:author="Steff Guzmán" w:date="2023-03-24T15:41:00Z">
        <w:r w:rsidRPr="002B569F">
          <w:rPr>
            <w:rFonts w:cs="Times New Roman"/>
            <w:i/>
            <w:iCs/>
            <w:szCs w:val="24"/>
          </w:rPr>
          <w:t>Fuente: Elaboración propia.</w:t>
        </w:r>
      </w:ins>
    </w:p>
    <w:p w14:paraId="40150EB1" w14:textId="49DE5DC6" w:rsidR="00440B06" w:rsidRPr="002B569F" w:rsidDel="004441E7" w:rsidRDefault="00440B06">
      <w:pPr>
        <w:ind w:firstLine="708"/>
        <w:rPr>
          <w:ins w:id="6966" w:author="Camilo Andrés Díaz Gómez" w:date="2023-03-16T23:12:00Z"/>
          <w:del w:id="6967" w:author="Steff Guzmán" w:date="2023-03-23T20:00:00Z"/>
          <w:rFonts w:cs="Times New Roman"/>
          <w:szCs w:val="24"/>
        </w:rPr>
      </w:pPr>
    </w:p>
    <w:p w14:paraId="7997ECAD" w14:textId="45C97EBF" w:rsidR="00440B06" w:rsidRPr="002B569F" w:rsidRDefault="00440B06">
      <w:pPr>
        <w:rPr>
          <w:ins w:id="6968" w:author="Camilo Andrés Díaz Gómez" w:date="2023-03-16T23:14:00Z"/>
          <w:rFonts w:cs="Times New Roman"/>
          <w:szCs w:val="24"/>
        </w:rPr>
        <w:pPrChange w:id="6969" w:author="Camilo Andrés Díaz Gómez" w:date="2023-03-28T17:43:00Z">
          <w:pPr>
            <w:ind w:firstLine="708"/>
          </w:pPr>
        </w:pPrChange>
      </w:pPr>
      <w:ins w:id="6970" w:author="Camilo Andrés Díaz Gómez" w:date="2023-03-16T23:13:00Z">
        <w:del w:id="6971" w:author="Steff Guzmán" w:date="2023-03-23T20:00:00Z">
          <w:r w:rsidRPr="002B569F" w:rsidDel="004441E7">
            <w:rPr>
              <w:rFonts w:cs="Times New Roman"/>
              <w:noProof/>
              <w:szCs w:val="24"/>
            </w:rPr>
            <w:drawing>
              <wp:inline distT="0" distB="0" distL="0" distR="0" wp14:anchorId="6223A0B0" wp14:editId="4337019A">
                <wp:extent cx="5612130" cy="190881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908810"/>
                        </a:xfrm>
                        <a:prstGeom prst="rect">
                          <a:avLst/>
                        </a:prstGeom>
                      </pic:spPr>
                    </pic:pic>
                  </a:graphicData>
                </a:graphic>
              </wp:inline>
            </w:drawing>
          </w:r>
        </w:del>
      </w:ins>
    </w:p>
    <w:p w14:paraId="0E6C4067" w14:textId="0689E2DE" w:rsidR="00247E6E" w:rsidRPr="002B569F" w:rsidDel="00C038A4" w:rsidRDefault="004441E7">
      <w:pPr>
        <w:ind w:left="708" w:firstLine="708"/>
        <w:rPr>
          <w:ins w:id="6972" w:author="Steff Guzmán" w:date="2023-03-24T16:48:00Z"/>
          <w:del w:id="6973" w:author="Camilo Andrés Díaz Gómez" w:date="2023-03-28T15:20:00Z"/>
          <w:rFonts w:cs="Times New Roman"/>
          <w:szCs w:val="24"/>
        </w:rPr>
        <w:pPrChange w:id="6974" w:author="Camilo Andrés Díaz Gómez" w:date="2023-03-28T17:55:00Z">
          <w:pPr>
            <w:ind w:firstLine="708"/>
          </w:pPr>
        </w:pPrChange>
      </w:pPr>
      <w:ins w:id="6975" w:author="Steff Guzmán" w:date="2023-03-23T20:01:00Z">
        <w:r w:rsidRPr="002B569F">
          <w:rPr>
            <w:rFonts w:cs="Times New Roman"/>
            <w:szCs w:val="24"/>
          </w:rPr>
          <w:t>En la figura</w:t>
        </w:r>
      </w:ins>
      <w:ins w:id="6976" w:author="Steff Guzmán" w:date="2023-03-24T15:28:00Z">
        <w:r w:rsidR="00A84241" w:rsidRPr="002B569F">
          <w:rPr>
            <w:rFonts w:cs="Times New Roman"/>
            <w:szCs w:val="24"/>
          </w:rPr>
          <w:t xml:space="preserve"> 17</w:t>
        </w:r>
      </w:ins>
      <w:ins w:id="6977" w:author="Steff Guzmán" w:date="2023-03-23T20:01:00Z">
        <w:r w:rsidRPr="002B569F">
          <w:rPr>
            <w:rFonts w:cs="Times New Roman"/>
            <w:szCs w:val="24"/>
          </w:rPr>
          <w:t xml:space="preserve"> l</w:t>
        </w:r>
      </w:ins>
      <w:ins w:id="6978" w:author="Camilo Andrés Díaz Gómez" w:date="2023-03-16T23:14:00Z">
        <w:del w:id="6979" w:author="Steff Guzmán" w:date="2023-03-23T20:01:00Z">
          <w:r w:rsidR="00440B06" w:rsidRPr="002B569F" w:rsidDel="004441E7">
            <w:rPr>
              <w:rFonts w:cs="Times New Roman"/>
              <w:szCs w:val="24"/>
            </w:rPr>
            <w:delText>L</w:delText>
          </w:r>
        </w:del>
        <w:r w:rsidR="00440B06" w:rsidRPr="002B569F">
          <w:rPr>
            <w:rFonts w:cs="Times New Roman"/>
            <w:szCs w:val="24"/>
          </w:rPr>
          <w:t xml:space="preserve">a línea de código selecciona un subconjunto de columnas del DataFrame dfATrabajar para utilizar en el análisis. El nuevo DataFrame se llama dfAAnalisar y contiene las columnas necesarias para entrenar los </w:t>
        </w:r>
      </w:ins>
      <w:ins w:id="6980" w:author="Camilo Andrés Díaz Gómez" w:date="2023-03-16T23:15:00Z">
        <w:r w:rsidR="00440B06" w:rsidRPr="002B569F">
          <w:rPr>
            <w:rFonts w:cs="Times New Roman"/>
            <w:szCs w:val="24"/>
          </w:rPr>
          <w:t>modelos</w:t>
        </w:r>
      </w:ins>
      <w:ins w:id="6981" w:author="Camilo Andrés Díaz Gómez" w:date="2023-03-16T23:14:00Z">
        <w:r w:rsidR="00440B06" w:rsidRPr="002B569F">
          <w:rPr>
            <w:rFonts w:cs="Times New Roman"/>
            <w:szCs w:val="24"/>
          </w:rPr>
          <w:t xml:space="preserve">. Por </w:t>
        </w:r>
      </w:ins>
      <w:ins w:id="6982" w:author="Camilo Andrés Díaz Gómez" w:date="2023-03-16T23:15:00Z">
        <w:r w:rsidR="00440B06" w:rsidRPr="002B569F">
          <w:rPr>
            <w:rFonts w:cs="Times New Roman"/>
            <w:szCs w:val="24"/>
          </w:rPr>
          <w:t>último</w:t>
        </w:r>
      </w:ins>
      <w:ins w:id="6983" w:author="Camilo Andrés Díaz Gómez" w:date="2023-03-16T23:14:00Z">
        <w:r w:rsidR="00440B06" w:rsidRPr="002B569F">
          <w:rPr>
            <w:rFonts w:cs="Times New Roman"/>
            <w:szCs w:val="24"/>
          </w:rPr>
          <w:t>, se imprime el DataFrame para comprobar</w:t>
        </w:r>
      </w:ins>
      <w:ins w:id="6984" w:author="Camilo Andrés Díaz Gómez" w:date="2023-03-16T23:15:00Z">
        <w:r w:rsidR="00440B06" w:rsidRPr="002B569F">
          <w:rPr>
            <w:rFonts w:cs="Times New Roman"/>
            <w:szCs w:val="24"/>
          </w:rPr>
          <w:t>lo.</w:t>
        </w:r>
      </w:ins>
    </w:p>
    <w:p w14:paraId="72D10E3A" w14:textId="377B1E9B" w:rsidR="00717998" w:rsidRPr="002B569F" w:rsidRDefault="00717998">
      <w:pPr>
        <w:ind w:left="708" w:firstLine="708"/>
        <w:rPr>
          <w:ins w:id="6985" w:author="Steff Guzmán" w:date="2023-03-24T16:48:00Z"/>
          <w:rFonts w:cs="Times New Roman"/>
          <w:szCs w:val="24"/>
        </w:rPr>
        <w:pPrChange w:id="6986" w:author="Camilo Andrés Díaz Gómez" w:date="2023-03-28T17:55:00Z">
          <w:pPr>
            <w:ind w:firstLine="708"/>
          </w:pPr>
        </w:pPrChange>
      </w:pPr>
    </w:p>
    <w:p w14:paraId="0951E28D" w14:textId="77777777" w:rsidR="00717998" w:rsidRPr="002B569F" w:rsidRDefault="00717998" w:rsidP="002B569F">
      <w:pPr>
        <w:ind w:firstLine="708"/>
        <w:rPr>
          <w:ins w:id="6987" w:author="Steff Guzmán" w:date="2023-03-24T15:11:00Z"/>
          <w:rFonts w:cs="Times New Roman"/>
          <w:szCs w:val="24"/>
        </w:rPr>
      </w:pPr>
    </w:p>
    <w:p w14:paraId="5E28D5A6" w14:textId="15B58227" w:rsidR="00842F9D" w:rsidRPr="002B569F" w:rsidRDefault="00842F9D">
      <w:pPr>
        <w:pStyle w:val="Descripcin"/>
        <w:spacing w:line="360" w:lineRule="auto"/>
        <w:rPr>
          <w:ins w:id="6988" w:author="Steff Guzmán" w:date="2023-03-24T16:48:00Z"/>
          <w:rFonts w:cs="Times New Roman"/>
          <w:szCs w:val="24"/>
        </w:rPr>
        <w:pPrChange w:id="6989" w:author="Camilo Andrés Díaz Gómez" w:date="2023-03-28T17:43:00Z">
          <w:pPr>
            <w:pStyle w:val="Descripcin"/>
          </w:pPr>
        </w:pPrChange>
      </w:pPr>
      <w:bookmarkStart w:id="6990" w:name="_Toc130919852"/>
      <w:ins w:id="6991"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6992" w:author="Steff Guzmán" w:date="2023-03-24T15:14:00Z">
        <w:r w:rsidRPr="002B569F">
          <w:rPr>
            <w:rFonts w:cs="Times New Roman"/>
            <w:noProof/>
            <w:szCs w:val="24"/>
          </w:rPr>
          <w:t>17</w:t>
        </w:r>
      </w:ins>
      <w:ins w:id="6993" w:author="Steff Guzmán" w:date="2023-03-24T15:11:00Z">
        <w:r w:rsidRPr="002B569F">
          <w:rPr>
            <w:rFonts w:cs="Times New Roman"/>
            <w:szCs w:val="24"/>
          </w:rPr>
          <w:fldChar w:fldCharType="end"/>
        </w:r>
      </w:ins>
      <w:ins w:id="6994" w:author="JHONATAN MAURICIO VILLARREAL CORREDOR" w:date="2023-03-24T17:44:00Z">
        <w:r w:rsidR="00871796" w:rsidRPr="002B569F">
          <w:rPr>
            <w:rFonts w:cs="Times New Roman"/>
            <w:szCs w:val="24"/>
          </w:rPr>
          <w:t xml:space="preserve"> </w:t>
        </w:r>
        <w:r w:rsidR="00871796" w:rsidRPr="002B569F">
          <w:rPr>
            <w:rFonts w:cs="Times New Roman"/>
            <w:b w:val="0"/>
            <w:bCs/>
            <w:i/>
            <w:iCs w:val="0"/>
            <w:szCs w:val="24"/>
            <w:rPrChange w:id="6995" w:author="Camilo Andrés Díaz Gómez" w:date="2023-03-28T17:42:00Z">
              <w:rPr>
                <w:rFonts w:cs="Times New Roman"/>
                <w:szCs w:val="24"/>
              </w:rPr>
            </w:rPrChange>
          </w:rPr>
          <w:t>Preparación del dataframe para entrenamiento</w:t>
        </w:r>
        <w:bookmarkEnd w:id="6990"/>
        <w:r w:rsidR="00871796" w:rsidRPr="002B569F">
          <w:rPr>
            <w:rFonts w:cs="Times New Roman"/>
            <w:szCs w:val="24"/>
          </w:rPr>
          <w:t xml:space="preserve"> </w:t>
        </w:r>
      </w:ins>
    </w:p>
    <w:p w14:paraId="6FA4B230" w14:textId="77777777" w:rsidR="00717998" w:rsidRPr="002B569F" w:rsidRDefault="00717998">
      <w:pPr>
        <w:rPr>
          <w:ins w:id="6996" w:author="Steff Guzmán" w:date="2023-03-23T20:00:00Z"/>
          <w:rFonts w:cs="Times New Roman"/>
        </w:rPr>
        <w:pPrChange w:id="6997" w:author="Camilo Andrés Díaz Gómez" w:date="2023-03-28T17:43:00Z">
          <w:pPr>
            <w:ind w:firstLine="708"/>
          </w:pPr>
        </w:pPrChange>
      </w:pPr>
    </w:p>
    <w:p w14:paraId="36A207BE" w14:textId="0F623084" w:rsidR="004441E7" w:rsidRPr="002B569F" w:rsidRDefault="004441E7" w:rsidP="002B569F">
      <w:pPr>
        <w:ind w:firstLine="708"/>
        <w:rPr>
          <w:ins w:id="6998" w:author="Camilo Andrés Díaz Gómez" w:date="2023-03-21T20:40:00Z"/>
          <w:rFonts w:cs="Times New Roman"/>
          <w:szCs w:val="24"/>
        </w:rPr>
      </w:pPr>
      <w:ins w:id="6999" w:author="Steff Guzmán" w:date="2023-03-23T20:00:00Z">
        <w:r w:rsidRPr="002B569F">
          <w:rPr>
            <w:rFonts w:cs="Times New Roman"/>
            <w:noProof/>
            <w:szCs w:val="24"/>
          </w:rPr>
          <w:lastRenderedPageBreak/>
          <w:drawing>
            <wp:inline distT="0" distB="0" distL="0" distR="0" wp14:anchorId="41A1ABB5" wp14:editId="3341B122">
              <wp:extent cx="5612130" cy="1908810"/>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908810"/>
                      </a:xfrm>
                      <a:prstGeom prst="rect">
                        <a:avLst/>
                      </a:prstGeom>
                    </pic:spPr>
                  </pic:pic>
                </a:graphicData>
              </a:graphic>
            </wp:inline>
          </w:drawing>
        </w:r>
      </w:ins>
    </w:p>
    <w:p w14:paraId="3ECED009" w14:textId="77777777" w:rsidR="00C038A4" w:rsidRPr="002B569F" w:rsidRDefault="00C038A4" w:rsidP="002B569F">
      <w:pPr>
        <w:jc w:val="left"/>
        <w:rPr>
          <w:ins w:id="7000" w:author="Camilo Andrés Díaz Gómez" w:date="2023-03-28T15:20:00Z"/>
          <w:rFonts w:cs="Times New Roman"/>
          <w:i/>
          <w:iCs/>
          <w:szCs w:val="24"/>
        </w:rPr>
      </w:pPr>
    </w:p>
    <w:p w14:paraId="6A05F248" w14:textId="02BD9A23" w:rsidR="00B1585C" w:rsidRPr="002B569F" w:rsidRDefault="00B1585C" w:rsidP="002B569F">
      <w:pPr>
        <w:jc w:val="left"/>
        <w:rPr>
          <w:ins w:id="7001" w:author="Steff Guzmán" w:date="2023-03-24T15:41:00Z"/>
          <w:rFonts w:cs="Times New Roman"/>
          <w:i/>
          <w:iCs/>
          <w:szCs w:val="24"/>
        </w:rPr>
      </w:pPr>
      <w:ins w:id="7002" w:author="Steff Guzmán" w:date="2023-03-24T15:41:00Z">
        <w:r w:rsidRPr="002B569F">
          <w:rPr>
            <w:rFonts w:cs="Times New Roman"/>
            <w:i/>
            <w:iCs/>
            <w:szCs w:val="24"/>
          </w:rPr>
          <w:t>Fuente: Elaboración propia.</w:t>
        </w:r>
      </w:ins>
    </w:p>
    <w:p w14:paraId="458D9FAE" w14:textId="77777777" w:rsidR="00352D18" w:rsidRPr="002B569F" w:rsidRDefault="00352D18" w:rsidP="002B569F">
      <w:pPr>
        <w:ind w:firstLine="708"/>
        <w:rPr>
          <w:ins w:id="7003" w:author="Camilo Andrés Díaz Gómez" w:date="2023-03-16T23:11:00Z"/>
          <w:rFonts w:cs="Times New Roman"/>
          <w:szCs w:val="24"/>
        </w:rPr>
      </w:pPr>
    </w:p>
    <w:p w14:paraId="3DB78A93" w14:textId="5AB1E632" w:rsidR="00440B06" w:rsidRPr="002B569F" w:rsidRDefault="00247E6E">
      <w:pPr>
        <w:pStyle w:val="Ttulo5"/>
        <w:ind w:left="708"/>
        <w:rPr>
          <w:ins w:id="7004" w:author="Camilo Andrés Díaz Gómez" w:date="2023-03-17T23:53:00Z"/>
          <w:rFonts w:cs="Times New Roman"/>
          <w:b/>
          <w:bCs/>
          <w:szCs w:val="24"/>
          <w:rPrChange w:id="7005" w:author="Camilo Andrés Díaz Gómez" w:date="2023-03-28T17:42:00Z">
            <w:rPr>
              <w:ins w:id="7006" w:author="Camilo Andrés Díaz Gómez" w:date="2023-03-17T23:53:00Z"/>
            </w:rPr>
          </w:rPrChange>
        </w:rPr>
        <w:pPrChange w:id="7007" w:author="Camilo Andrés Díaz Gómez" w:date="2023-03-28T17:43:00Z">
          <w:pPr>
            <w:ind w:firstLine="708"/>
          </w:pPr>
        </w:pPrChange>
      </w:pPr>
      <w:ins w:id="7008" w:author="Camilo Andrés Díaz Gómez" w:date="2023-03-17T23:53:00Z">
        <w:r w:rsidRPr="002B569F">
          <w:rPr>
            <w:rFonts w:ascii="Times New Roman" w:hAnsi="Times New Roman" w:cs="Times New Roman"/>
            <w:b/>
            <w:bCs/>
            <w:color w:val="auto"/>
            <w:szCs w:val="24"/>
            <w:rPrChange w:id="7009" w:author="Camilo Andrés Díaz Gómez" w:date="2023-03-28T17:42:00Z">
              <w:rPr/>
            </w:rPrChange>
          </w:rPr>
          <w:t xml:space="preserve">Modelos de </w:t>
        </w:r>
      </w:ins>
      <w:r w:rsidR="00D56345">
        <w:rPr>
          <w:rFonts w:ascii="Times New Roman" w:hAnsi="Times New Roman" w:cs="Times New Roman"/>
          <w:b/>
          <w:bCs/>
          <w:color w:val="auto"/>
          <w:szCs w:val="24"/>
        </w:rPr>
        <w:t>Machine Learning</w:t>
      </w:r>
    </w:p>
    <w:p w14:paraId="18EB2CA3" w14:textId="1849EDDF" w:rsidR="00247E6E" w:rsidRPr="002B569F" w:rsidDel="004441E7" w:rsidRDefault="00247E6E">
      <w:pPr>
        <w:ind w:firstLine="708"/>
        <w:rPr>
          <w:ins w:id="7010" w:author="Camilo Andrés Díaz Gómez" w:date="2023-03-16T23:11:00Z"/>
          <w:del w:id="7011" w:author="Steff Guzmán" w:date="2023-03-23T20:03:00Z"/>
          <w:rFonts w:cs="Times New Roman"/>
          <w:szCs w:val="24"/>
        </w:rPr>
      </w:pPr>
    </w:p>
    <w:p w14:paraId="67CF017E" w14:textId="67373204" w:rsidR="00440B06" w:rsidRPr="002B569F" w:rsidDel="004441E7" w:rsidRDefault="00717F4F">
      <w:pPr>
        <w:rPr>
          <w:ins w:id="7012" w:author="Camilo Andrés Díaz Gómez" w:date="2023-03-16T23:11:00Z"/>
          <w:del w:id="7013" w:author="Steff Guzmán" w:date="2023-03-23T20:03:00Z"/>
          <w:rFonts w:cs="Times New Roman"/>
          <w:szCs w:val="24"/>
        </w:rPr>
        <w:pPrChange w:id="7014" w:author="Camilo Andrés Díaz Gómez" w:date="2023-03-28T17:43:00Z">
          <w:pPr>
            <w:ind w:firstLine="708"/>
          </w:pPr>
        </w:pPrChange>
      </w:pPr>
      <w:ins w:id="7015" w:author="Camilo Andrés Díaz Gómez" w:date="2023-03-16T23:16:00Z">
        <w:del w:id="7016" w:author="Steff Guzmán" w:date="2023-03-23T20:03:00Z">
          <w:r w:rsidRPr="002B569F" w:rsidDel="004441E7">
            <w:rPr>
              <w:rFonts w:cs="Times New Roman"/>
              <w:noProof/>
              <w:szCs w:val="24"/>
            </w:rPr>
            <w:drawing>
              <wp:inline distT="0" distB="0" distL="0" distR="0" wp14:anchorId="2B44057E" wp14:editId="4AE8AB84">
                <wp:extent cx="5612130" cy="2310765"/>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310765"/>
                        </a:xfrm>
                        <a:prstGeom prst="rect">
                          <a:avLst/>
                        </a:prstGeom>
                      </pic:spPr>
                    </pic:pic>
                  </a:graphicData>
                </a:graphic>
              </wp:inline>
            </w:drawing>
          </w:r>
        </w:del>
      </w:ins>
    </w:p>
    <w:p w14:paraId="17EFA9B7" w14:textId="5BE1AEF9" w:rsidR="00440B06" w:rsidRPr="002B569F" w:rsidRDefault="00D66BB6" w:rsidP="002B569F">
      <w:pPr>
        <w:ind w:firstLine="708"/>
        <w:rPr>
          <w:ins w:id="7017" w:author="Camilo Andrés Díaz Gómez" w:date="2023-03-16T23:11:00Z"/>
          <w:rFonts w:cs="Times New Roman"/>
          <w:szCs w:val="24"/>
        </w:rPr>
      </w:pPr>
      <w:ins w:id="7018" w:author="Camilo Andrés Díaz Gómez" w:date="2023-03-20T11:57:00Z">
        <w:del w:id="7019" w:author="Steff Guzmán" w:date="2023-03-23T20:03:00Z">
          <w:r w:rsidRPr="002B569F" w:rsidDel="004441E7">
            <w:rPr>
              <w:rFonts w:cs="Times New Roman"/>
              <w:noProof/>
              <w:szCs w:val="24"/>
            </w:rPr>
            <w:drawing>
              <wp:inline distT="0" distB="0" distL="0" distR="0" wp14:anchorId="0A9B114B" wp14:editId="7C026D68">
                <wp:extent cx="5612130" cy="619125"/>
                <wp:effectExtent l="0" t="0" r="762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84830"/>
                        <a:stretch/>
                      </pic:blipFill>
                      <pic:spPr bwMode="auto">
                        <a:xfrm>
                          <a:off x="0" y="0"/>
                          <a:ext cx="5612130" cy="619125"/>
                        </a:xfrm>
                        <a:prstGeom prst="rect">
                          <a:avLst/>
                        </a:prstGeom>
                        <a:ln>
                          <a:noFill/>
                        </a:ln>
                        <a:extLst>
                          <a:ext uri="{53640926-AAD7-44D8-BBD7-CCE9431645EC}">
                            <a14:shadowObscured xmlns:a14="http://schemas.microsoft.com/office/drawing/2010/main"/>
                          </a:ext>
                        </a:extLst>
                      </pic:spPr>
                    </pic:pic>
                  </a:graphicData>
                </a:graphic>
              </wp:inline>
            </w:drawing>
          </w:r>
        </w:del>
      </w:ins>
    </w:p>
    <w:p w14:paraId="4FA78AB0" w14:textId="4433F367" w:rsidR="00440B06" w:rsidRPr="002B569F" w:rsidRDefault="004441E7">
      <w:pPr>
        <w:ind w:left="708" w:firstLine="708"/>
        <w:rPr>
          <w:ins w:id="7020" w:author="Camilo Andrés Díaz Gómez" w:date="2023-03-20T11:58:00Z"/>
          <w:rFonts w:cs="Times New Roman"/>
          <w:szCs w:val="24"/>
        </w:rPr>
        <w:pPrChange w:id="7021" w:author="Camilo Andrés Díaz Gómez" w:date="2023-03-28T17:55:00Z">
          <w:pPr>
            <w:ind w:firstLine="708"/>
          </w:pPr>
        </w:pPrChange>
      </w:pPr>
      <w:ins w:id="7022" w:author="Steff Guzmán" w:date="2023-03-23T20:03:00Z">
        <w:r w:rsidRPr="002B569F">
          <w:rPr>
            <w:rFonts w:cs="Times New Roman"/>
            <w:szCs w:val="24"/>
          </w:rPr>
          <w:t xml:space="preserve">Las </w:t>
        </w:r>
      </w:ins>
      <w:r w:rsidR="00D56345" w:rsidRPr="002B569F">
        <w:rPr>
          <w:rFonts w:cs="Times New Roman"/>
          <w:szCs w:val="24"/>
        </w:rPr>
        <w:t>líneas</w:t>
      </w:r>
      <w:ins w:id="7023" w:author="Steff Guzmán" w:date="2023-03-23T20:03:00Z">
        <w:r w:rsidRPr="002B569F">
          <w:rPr>
            <w:rFonts w:cs="Times New Roman"/>
            <w:szCs w:val="24"/>
          </w:rPr>
          <w:t xml:space="preserve"> de código de la figura</w:t>
        </w:r>
      </w:ins>
      <w:ins w:id="7024" w:author="Steff Guzmán" w:date="2023-03-24T15:28:00Z">
        <w:r w:rsidR="00A84241" w:rsidRPr="002B569F">
          <w:rPr>
            <w:rFonts w:cs="Times New Roman"/>
            <w:szCs w:val="24"/>
          </w:rPr>
          <w:t xml:space="preserve"> 18</w:t>
        </w:r>
      </w:ins>
      <w:ins w:id="7025" w:author="Steff Guzmán" w:date="2023-03-23T20:04:00Z">
        <w:r w:rsidRPr="002B569F">
          <w:rPr>
            <w:rFonts w:cs="Times New Roman"/>
            <w:szCs w:val="24"/>
          </w:rPr>
          <w:t>,</w:t>
        </w:r>
      </w:ins>
      <w:ins w:id="7026" w:author="Steff Guzmán" w:date="2023-03-23T20:03:00Z">
        <w:r w:rsidRPr="002B569F">
          <w:rPr>
            <w:rFonts w:cs="Times New Roman"/>
            <w:szCs w:val="24"/>
          </w:rPr>
          <w:t xml:space="preserve"> </w:t>
        </w:r>
      </w:ins>
      <w:ins w:id="7027" w:author="Camilo Andrés Díaz Gómez" w:date="2023-03-16T23:17:00Z">
        <w:del w:id="7028" w:author="Steff Guzmán" w:date="2023-03-23T20:03:00Z">
          <w:r w:rsidR="00717F4F" w:rsidRPr="002B569F" w:rsidDel="004441E7">
            <w:rPr>
              <w:rFonts w:cs="Times New Roman"/>
              <w:szCs w:val="24"/>
            </w:rPr>
            <w:delText xml:space="preserve">Estas líneas de código </w:delText>
          </w:r>
        </w:del>
        <w:r w:rsidR="00717F4F" w:rsidRPr="002B569F">
          <w:rPr>
            <w:rFonts w:cs="Times New Roman"/>
            <w:szCs w:val="24"/>
          </w:rPr>
          <w:t>crean variables independientes para cada columna del DataFrame dfAAnalisar. Cada variable almacena una representación de la columna correspondiente en forma de un arreglo de valores numpy. Los nombres de las variables se asignan de acuerdo al nombre de la columna del DataFrame.</w:t>
        </w:r>
      </w:ins>
    </w:p>
    <w:p w14:paraId="37D71134" w14:textId="5916623A" w:rsidR="00D66BB6" w:rsidRPr="002B569F" w:rsidRDefault="00D66BB6" w:rsidP="002B569F">
      <w:pPr>
        <w:ind w:firstLine="708"/>
        <w:rPr>
          <w:ins w:id="7029" w:author="Camilo Andrés Díaz Gómez" w:date="2023-03-20T11:58:00Z"/>
          <w:rFonts w:cs="Times New Roman"/>
          <w:szCs w:val="24"/>
        </w:rPr>
      </w:pPr>
    </w:p>
    <w:p w14:paraId="7E477A94" w14:textId="2B69ECAD" w:rsidR="00D66BB6" w:rsidRPr="002B569F" w:rsidRDefault="00D66BB6">
      <w:pPr>
        <w:ind w:left="708" w:firstLine="708"/>
        <w:rPr>
          <w:ins w:id="7030" w:author="Camilo Andrés Díaz Gómez" w:date="2023-03-20T11:58:00Z"/>
          <w:rFonts w:cs="Times New Roman"/>
          <w:szCs w:val="24"/>
        </w:rPr>
        <w:pPrChange w:id="7031" w:author="Camilo Andrés Díaz Gómez" w:date="2023-03-28T17:55:00Z">
          <w:pPr>
            <w:ind w:firstLine="708"/>
          </w:pPr>
        </w:pPrChange>
      </w:pPr>
      <w:ins w:id="7032" w:author="Camilo Andrés Díaz Gómez" w:date="2023-03-20T11:58:00Z">
        <w:r w:rsidRPr="002B569F">
          <w:rPr>
            <w:rFonts w:cs="Times New Roman"/>
            <w:szCs w:val="24"/>
          </w:rPr>
          <w:t xml:space="preserve">Luego, se crea un DataFrame vacío llamado dfFinalPruebas </w:t>
        </w:r>
      </w:ins>
      <w:ins w:id="7033" w:author="Steff Guzmán" w:date="2023-03-23T20:05:00Z">
        <w:r w:rsidR="004441E7" w:rsidRPr="002B569F">
          <w:rPr>
            <w:rFonts w:cs="Times New Roman"/>
            <w:szCs w:val="24"/>
          </w:rPr>
          <w:t>(</w:t>
        </w:r>
      </w:ins>
      <w:ins w:id="7034" w:author="Steff Guzmán" w:date="2023-03-23T20:04:00Z">
        <w:r w:rsidR="004441E7" w:rsidRPr="002B569F">
          <w:rPr>
            <w:rFonts w:cs="Times New Roman"/>
            <w:szCs w:val="24"/>
          </w:rPr>
          <w:t>Ver figura</w:t>
        </w:r>
      </w:ins>
      <w:ins w:id="7035" w:author="Steff Guzmán" w:date="2023-03-24T15:28:00Z">
        <w:r w:rsidR="00A84241" w:rsidRPr="002B569F">
          <w:rPr>
            <w:rFonts w:cs="Times New Roman"/>
            <w:szCs w:val="24"/>
            <w:rPrChange w:id="7036" w:author="Camilo Andrés Díaz Gómez" w:date="2023-03-28T17:42:00Z">
              <w:rPr>
                <w:rFonts w:cs="Times New Roman"/>
                <w:szCs w:val="24"/>
                <w:highlight w:val="yellow"/>
              </w:rPr>
            </w:rPrChange>
          </w:rPr>
          <w:t xml:space="preserve"> 18</w:t>
        </w:r>
      </w:ins>
      <w:ins w:id="7037" w:author="Steff Guzmán" w:date="2023-03-23T20:04:00Z">
        <w:r w:rsidR="004441E7" w:rsidRPr="002B569F">
          <w:rPr>
            <w:rFonts w:cs="Times New Roman"/>
            <w:szCs w:val="24"/>
          </w:rPr>
          <w:t>)</w:t>
        </w:r>
      </w:ins>
      <w:ins w:id="7038" w:author="Steff Guzmán" w:date="2023-03-23T20:05:00Z">
        <w:r w:rsidR="004441E7" w:rsidRPr="002B569F">
          <w:rPr>
            <w:rFonts w:cs="Times New Roman"/>
            <w:szCs w:val="24"/>
          </w:rPr>
          <w:t>,</w:t>
        </w:r>
      </w:ins>
      <w:ins w:id="7039" w:author="Steff Guzmán" w:date="2023-03-23T20:04:00Z">
        <w:r w:rsidR="004441E7" w:rsidRPr="002B569F">
          <w:rPr>
            <w:rFonts w:cs="Times New Roman"/>
            <w:szCs w:val="24"/>
          </w:rPr>
          <w:t xml:space="preserve"> </w:t>
        </w:r>
      </w:ins>
      <w:ins w:id="7040" w:author="Camilo Andrés Díaz Gómez" w:date="2023-03-20T11:58:00Z">
        <w:r w:rsidRPr="002B569F">
          <w:rPr>
            <w:rFonts w:cs="Times New Roman"/>
            <w:szCs w:val="24"/>
          </w:rPr>
          <w:t>que tendrá columnas para almacenar los resultados de la simulación de temperatura utilizando diferentes modelos de aprendizaje automático. El DataFrame tendrá las siguientes columnas: 'NombreEstacion','CodigoEstacion','FechaCompleta','Fecha','Hora','Temperatura_Simulada_Regression','Temperatura_Simulada_Polynomial_Regression','Temperatura_Simulada_</w:t>
        </w:r>
      </w:ins>
      <w:r w:rsidR="00D56345">
        <w:rPr>
          <w:rFonts w:cs="Times New Roman"/>
          <w:szCs w:val="24"/>
        </w:rPr>
        <w:t>KNN</w:t>
      </w:r>
      <w:ins w:id="7041" w:author="Camilo Andrés Díaz Gómez" w:date="2023-03-20T11:58:00Z">
        <w:r w:rsidRPr="002B569F">
          <w:rPr>
            <w:rFonts w:cs="Times New Roman"/>
            <w:szCs w:val="24"/>
          </w:rPr>
          <w:t>','Temperatura_Simulada_Decision_Trees','Temperatura_Simulada_Random_Forest','Temperatura_Simulada_Red_Neuronal','Temperatura_Prueba','Latitud','Longitud','Altitud'.</w:t>
        </w:r>
      </w:ins>
    </w:p>
    <w:p w14:paraId="215B00B5" w14:textId="77777777" w:rsidR="00717998" w:rsidRPr="002B569F" w:rsidDel="00C038A4" w:rsidRDefault="00717998">
      <w:pPr>
        <w:pStyle w:val="Descripcin"/>
        <w:spacing w:line="360" w:lineRule="auto"/>
        <w:rPr>
          <w:ins w:id="7042" w:author="Steff Guzmán" w:date="2023-03-24T16:48:00Z"/>
          <w:del w:id="7043" w:author="Camilo Andrés Díaz Gómez" w:date="2023-03-28T15:20:00Z"/>
          <w:rFonts w:cs="Times New Roman"/>
          <w:szCs w:val="24"/>
        </w:rPr>
        <w:pPrChange w:id="7044" w:author="Camilo Andrés Díaz Gómez" w:date="2023-03-28T17:43:00Z">
          <w:pPr>
            <w:pStyle w:val="Descripcin"/>
          </w:pPr>
        </w:pPrChange>
      </w:pPr>
    </w:p>
    <w:p w14:paraId="015456E3" w14:textId="77777777" w:rsidR="00717998" w:rsidRPr="002B569F" w:rsidDel="00C038A4" w:rsidRDefault="00717998">
      <w:pPr>
        <w:pStyle w:val="Descripcin"/>
        <w:spacing w:line="360" w:lineRule="auto"/>
        <w:rPr>
          <w:ins w:id="7045" w:author="Steff Guzmán" w:date="2023-03-24T16:48:00Z"/>
          <w:del w:id="7046" w:author="Camilo Andrés Díaz Gómez" w:date="2023-03-28T15:20:00Z"/>
          <w:rFonts w:cs="Times New Roman"/>
          <w:szCs w:val="24"/>
        </w:rPr>
        <w:pPrChange w:id="7047" w:author="Camilo Andrés Díaz Gómez" w:date="2023-03-28T17:43:00Z">
          <w:pPr>
            <w:pStyle w:val="Descripcin"/>
          </w:pPr>
        </w:pPrChange>
      </w:pPr>
    </w:p>
    <w:p w14:paraId="52EDFEBB" w14:textId="3E6D2A28" w:rsidR="00717998" w:rsidRPr="002B569F" w:rsidDel="00C038A4" w:rsidRDefault="00717998">
      <w:pPr>
        <w:pStyle w:val="Descripcin"/>
        <w:spacing w:line="360" w:lineRule="auto"/>
        <w:rPr>
          <w:ins w:id="7048" w:author="Steff Guzmán" w:date="2023-03-24T16:48:00Z"/>
          <w:del w:id="7049" w:author="Camilo Andrés Díaz Gómez" w:date="2023-03-28T15:20:00Z"/>
          <w:rFonts w:cs="Times New Roman"/>
          <w:szCs w:val="24"/>
        </w:rPr>
        <w:pPrChange w:id="7050" w:author="Camilo Andrés Díaz Gómez" w:date="2023-03-28T17:43:00Z">
          <w:pPr>
            <w:pStyle w:val="Descripcin"/>
          </w:pPr>
        </w:pPrChange>
      </w:pPr>
    </w:p>
    <w:p w14:paraId="7CF70E87" w14:textId="77777777" w:rsidR="00717998" w:rsidRPr="002B569F" w:rsidRDefault="00717998">
      <w:pPr>
        <w:rPr>
          <w:ins w:id="7051" w:author="Steff Guzmán" w:date="2023-03-24T16:48:00Z"/>
          <w:rFonts w:cs="Times New Roman"/>
        </w:rPr>
        <w:pPrChange w:id="7052" w:author="Camilo Andrés Díaz Gómez" w:date="2023-03-28T17:43:00Z">
          <w:pPr>
            <w:pStyle w:val="Descripcin"/>
          </w:pPr>
        </w:pPrChange>
      </w:pPr>
    </w:p>
    <w:p w14:paraId="4AC31FD0" w14:textId="54741861" w:rsidR="00D66BB6" w:rsidRPr="002B569F" w:rsidRDefault="00842F9D">
      <w:pPr>
        <w:pStyle w:val="Descripcin"/>
        <w:spacing w:line="360" w:lineRule="auto"/>
        <w:rPr>
          <w:ins w:id="7053" w:author="Steff Guzmán" w:date="2023-03-24T16:48:00Z"/>
          <w:rFonts w:cs="Times New Roman"/>
          <w:szCs w:val="24"/>
        </w:rPr>
        <w:pPrChange w:id="7054" w:author="Camilo Andrés Díaz Gómez" w:date="2023-03-28T17:43:00Z">
          <w:pPr>
            <w:pStyle w:val="Descripcin"/>
          </w:pPr>
        </w:pPrChange>
      </w:pPr>
      <w:bookmarkStart w:id="7055" w:name="_Toc130919853"/>
      <w:ins w:id="7056"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057" w:author="Steff Guzmán" w:date="2023-03-24T15:14:00Z">
        <w:r w:rsidRPr="002B569F">
          <w:rPr>
            <w:rFonts w:cs="Times New Roman"/>
            <w:noProof/>
            <w:szCs w:val="24"/>
          </w:rPr>
          <w:t>18</w:t>
        </w:r>
      </w:ins>
      <w:ins w:id="7058" w:author="Steff Guzmán" w:date="2023-03-24T15:11:00Z">
        <w:r w:rsidRPr="002B569F">
          <w:rPr>
            <w:rFonts w:cs="Times New Roman"/>
            <w:szCs w:val="24"/>
          </w:rPr>
          <w:fldChar w:fldCharType="end"/>
        </w:r>
      </w:ins>
      <w:ins w:id="7059" w:author="JHONATAN MAURICIO VILLARREAL CORREDOR" w:date="2023-03-24T17:44:00Z">
        <w:r w:rsidR="00871796" w:rsidRPr="002B569F">
          <w:rPr>
            <w:rFonts w:cs="Times New Roman"/>
            <w:szCs w:val="24"/>
          </w:rPr>
          <w:t xml:space="preserve"> </w:t>
        </w:r>
      </w:ins>
      <w:ins w:id="7060" w:author="JHONATAN MAURICIO VILLARREAL CORREDOR" w:date="2023-03-24T17:45:00Z">
        <w:r w:rsidR="00871796" w:rsidRPr="002B569F">
          <w:rPr>
            <w:rFonts w:cs="Times New Roman"/>
            <w:b w:val="0"/>
            <w:bCs/>
            <w:i/>
            <w:iCs w:val="0"/>
            <w:szCs w:val="24"/>
            <w:rPrChange w:id="7061" w:author="Camilo Andrés Díaz Gómez" w:date="2023-03-28T17:42:00Z">
              <w:rPr>
                <w:rFonts w:cs="Times New Roman"/>
                <w:szCs w:val="24"/>
              </w:rPr>
            </w:rPrChange>
          </w:rPr>
          <w:t>Creación de variables</w:t>
        </w:r>
        <w:bookmarkEnd w:id="7055"/>
        <w:r w:rsidR="00871796" w:rsidRPr="002B569F">
          <w:rPr>
            <w:rFonts w:cs="Times New Roman"/>
            <w:szCs w:val="24"/>
          </w:rPr>
          <w:t xml:space="preserve"> </w:t>
        </w:r>
      </w:ins>
    </w:p>
    <w:p w14:paraId="477C4E66" w14:textId="77777777" w:rsidR="00717998" w:rsidRPr="002B569F" w:rsidRDefault="00717998">
      <w:pPr>
        <w:rPr>
          <w:ins w:id="7062" w:author="Camilo Andrés Díaz Gómez" w:date="2023-03-16T23:17:00Z"/>
          <w:rFonts w:cs="Times New Roman"/>
        </w:rPr>
        <w:pPrChange w:id="7063" w:author="Camilo Andrés Díaz Gómez" w:date="2023-03-28T17:43:00Z">
          <w:pPr>
            <w:ind w:firstLine="708"/>
          </w:pPr>
        </w:pPrChange>
      </w:pPr>
    </w:p>
    <w:p w14:paraId="388F8134" w14:textId="0C8E8F7B" w:rsidR="00717F4F" w:rsidRPr="002B569F" w:rsidRDefault="004441E7" w:rsidP="002B569F">
      <w:pPr>
        <w:ind w:firstLine="708"/>
        <w:rPr>
          <w:ins w:id="7064" w:author="Steff Guzmán" w:date="2023-03-23T20:03:00Z"/>
          <w:rFonts w:cs="Times New Roman"/>
          <w:szCs w:val="24"/>
        </w:rPr>
      </w:pPr>
      <w:ins w:id="7065" w:author="Steff Guzmán" w:date="2023-03-23T20:03:00Z">
        <w:r w:rsidRPr="002B569F">
          <w:rPr>
            <w:rFonts w:cs="Times New Roman"/>
            <w:noProof/>
            <w:szCs w:val="24"/>
          </w:rPr>
          <w:lastRenderedPageBreak/>
          <w:drawing>
            <wp:inline distT="0" distB="0" distL="0" distR="0" wp14:anchorId="7C20827B" wp14:editId="7CFEE53F">
              <wp:extent cx="5612130" cy="2310765"/>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310765"/>
                      </a:xfrm>
                      <a:prstGeom prst="rect">
                        <a:avLst/>
                      </a:prstGeom>
                    </pic:spPr>
                  </pic:pic>
                </a:graphicData>
              </a:graphic>
            </wp:inline>
          </w:drawing>
        </w:r>
      </w:ins>
    </w:p>
    <w:p w14:paraId="542320FF" w14:textId="1899B5AA" w:rsidR="004441E7" w:rsidRPr="002B569F" w:rsidRDefault="004441E7" w:rsidP="002B569F">
      <w:pPr>
        <w:ind w:firstLine="708"/>
        <w:rPr>
          <w:ins w:id="7066" w:author="Camilo Andrés Díaz Gómez" w:date="2023-03-16T23:17:00Z"/>
          <w:rFonts w:cs="Times New Roman"/>
          <w:szCs w:val="24"/>
        </w:rPr>
      </w:pPr>
      <w:ins w:id="7067" w:author="Steff Guzmán" w:date="2023-03-23T20:03:00Z">
        <w:r w:rsidRPr="002B569F">
          <w:rPr>
            <w:rFonts w:cs="Times New Roman"/>
            <w:noProof/>
            <w:szCs w:val="24"/>
          </w:rPr>
          <w:drawing>
            <wp:inline distT="0" distB="0" distL="0" distR="0" wp14:anchorId="5BDAEB89" wp14:editId="3B8E82D8">
              <wp:extent cx="5612130" cy="619125"/>
              <wp:effectExtent l="0" t="0" r="762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84830"/>
                      <a:stretch/>
                    </pic:blipFill>
                    <pic:spPr bwMode="auto">
                      <a:xfrm>
                        <a:off x="0" y="0"/>
                        <a:ext cx="5612130" cy="619125"/>
                      </a:xfrm>
                      <a:prstGeom prst="rect">
                        <a:avLst/>
                      </a:prstGeom>
                      <a:ln>
                        <a:noFill/>
                      </a:ln>
                      <a:extLst>
                        <a:ext uri="{53640926-AAD7-44D8-BBD7-CCE9431645EC}">
                          <a14:shadowObscured xmlns:a14="http://schemas.microsoft.com/office/drawing/2010/main"/>
                        </a:ext>
                      </a:extLst>
                    </pic:spPr>
                  </pic:pic>
                </a:graphicData>
              </a:graphic>
            </wp:inline>
          </w:drawing>
        </w:r>
      </w:ins>
    </w:p>
    <w:p w14:paraId="0F31133B" w14:textId="77777777" w:rsidR="00C038A4" w:rsidRPr="002B569F" w:rsidRDefault="00C038A4" w:rsidP="002B569F">
      <w:pPr>
        <w:jc w:val="left"/>
        <w:rPr>
          <w:ins w:id="7068" w:author="Camilo Andrés Díaz Gómez" w:date="2023-03-28T15:20:00Z"/>
          <w:rFonts w:cs="Times New Roman"/>
          <w:i/>
          <w:iCs/>
          <w:szCs w:val="24"/>
        </w:rPr>
      </w:pPr>
    </w:p>
    <w:p w14:paraId="0E32E0EA" w14:textId="1F40ACC7" w:rsidR="00B1585C" w:rsidRPr="002B569F" w:rsidRDefault="00B1585C" w:rsidP="002B569F">
      <w:pPr>
        <w:jc w:val="left"/>
        <w:rPr>
          <w:ins w:id="7069" w:author="Steff Guzmán" w:date="2023-03-24T15:42:00Z"/>
          <w:rFonts w:cs="Times New Roman"/>
          <w:i/>
          <w:iCs/>
          <w:szCs w:val="24"/>
        </w:rPr>
      </w:pPr>
      <w:ins w:id="7070" w:author="Steff Guzmán" w:date="2023-03-24T15:42:00Z">
        <w:r w:rsidRPr="002B569F">
          <w:rPr>
            <w:rFonts w:cs="Times New Roman"/>
            <w:i/>
            <w:iCs/>
            <w:szCs w:val="24"/>
          </w:rPr>
          <w:t>Fuente: Elaboración propia.</w:t>
        </w:r>
      </w:ins>
    </w:p>
    <w:p w14:paraId="16878DB4" w14:textId="77777777" w:rsidR="00B1585C" w:rsidRPr="002B569F" w:rsidRDefault="00B1585C" w:rsidP="002B569F">
      <w:pPr>
        <w:pStyle w:val="Ttulo5"/>
        <w:ind w:left="1416"/>
        <w:rPr>
          <w:ins w:id="7071" w:author="Steff Guzmán" w:date="2023-03-24T15:42:00Z"/>
          <w:rFonts w:ascii="Times New Roman" w:hAnsi="Times New Roman" w:cs="Times New Roman"/>
          <w:b/>
          <w:bCs/>
          <w:color w:val="auto"/>
          <w:szCs w:val="24"/>
        </w:rPr>
      </w:pPr>
    </w:p>
    <w:p w14:paraId="4B0F95AB" w14:textId="3E712AE6" w:rsidR="00BE50D1" w:rsidRPr="002B569F" w:rsidDel="004441E7" w:rsidRDefault="00BE50D1">
      <w:pPr>
        <w:pStyle w:val="Ttulo5"/>
        <w:ind w:left="1416"/>
        <w:rPr>
          <w:ins w:id="7072" w:author="Camilo Andrés Díaz Gómez" w:date="2023-03-16T23:38:00Z"/>
          <w:del w:id="7073" w:author="Steff Guzmán" w:date="2023-03-23T20:05:00Z"/>
          <w:rFonts w:ascii="Times New Roman" w:hAnsi="Times New Roman" w:cs="Times New Roman"/>
          <w:b/>
          <w:bCs/>
          <w:color w:val="auto"/>
          <w:rPrChange w:id="7074" w:author="Camilo Andrés Díaz Gómez" w:date="2023-03-28T17:42:00Z">
            <w:rPr>
              <w:ins w:id="7075" w:author="Camilo Andrés Díaz Gómez" w:date="2023-03-16T23:38:00Z"/>
              <w:del w:id="7076" w:author="Steff Guzmán" w:date="2023-03-23T20:05:00Z"/>
            </w:rPr>
          </w:rPrChange>
        </w:rPr>
        <w:pPrChange w:id="7077" w:author="Camilo Andrés Díaz Gómez" w:date="2023-03-28T17:43:00Z">
          <w:pPr>
            <w:pStyle w:val="Ttulo3"/>
            <w:ind w:firstLine="708"/>
          </w:pPr>
        </w:pPrChange>
      </w:pPr>
      <w:ins w:id="7078" w:author="Camilo Andrés Díaz Gómez" w:date="2023-03-16T23:39:00Z">
        <w:r w:rsidRPr="002B569F">
          <w:rPr>
            <w:rFonts w:ascii="Times New Roman" w:hAnsi="Times New Roman" w:cs="Times New Roman"/>
            <w:b/>
            <w:bCs/>
            <w:color w:val="auto"/>
            <w:szCs w:val="24"/>
            <w:rPrChange w:id="7079" w:author="Camilo Andrés Díaz Gómez" w:date="2023-03-28T17:42:00Z">
              <w:rPr/>
            </w:rPrChange>
          </w:rPr>
          <w:t xml:space="preserve">Regresión </w:t>
        </w:r>
      </w:ins>
      <w:ins w:id="7080" w:author="Camilo Andrés Díaz Gómez" w:date="2023-03-17T23:53:00Z">
        <w:r w:rsidR="00247E6E" w:rsidRPr="002B569F">
          <w:rPr>
            <w:rFonts w:ascii="Times New Roman" w:hAnsi="Times New Roman" w:cs="Times New Roman"/>
            <w:b/>
            <w:bCs/>
            <w:color w:val="auto"/>
            <w:szCs w:val="24"/>
            <w:rPrChange w:id="7081" w:author="Camilo Andrés Díaz Gómez" w:date="2023-03-28T17:42:00Z">
              <w:rPr>
                <w:rFonts w:cs="Times New Roman"/>
                <w:b/>
                <w:bCs/>
              </w:rPr>
            </w:rPrChange>
          </w:rPr>
          <w:t>Múltiple</w:t>
        </w:r>
      </w:ins>
    </w:p>
    <w:p w14:paraId="6AEC92DF" w14:textId="12D66900" w:rsidR="00717F4F" w:rsidRPr="00162569" w:rsidRDefault="00717F4F">
      <w:pPr>
        <w:pStyle w:val="Ttulo5"/>
        <w:ind w:left="1416"/>
        <w:rPr>
          <w:ins w:id="7082" w:author="Camilo Andrés Díaz Gómez" w:date="2023-03-16T23:17:00Z"/>
          <w:rFonts w:cs="Times New Roman"/>
          <w:szCs w:val="24"/>
        </w:rPr>
        <w:pPrChange w:id="7083" w:author="Camilo Andrés Díaz Gómez" w:date="2023-03-28T17:43:00Z">
          <w:pPr>
            <w:ind w:firstLine="708"/>
          </w:pPr>
        </w:pPrChange>
      </w:pPr>
    </w:p>
    <w:p w14:paraId="4686E6B7" w14:textId="7A3BCBB8" w:rsidR="00717F4F" w:rsidRPr="002B569F" w:rsidDel="004441E7" w:rsidRDefault="00717F4F">
      <w:pPr>
        <w:rPr>
          <w:ins w:id="7084" w:author="Camilo Andrés Díaz Gómez" w:date="2023-03-16T23:18:00Z"/>
          <w:del w:id="7085" w:author="Steff Guzmán" w:date="2023-03-23T20:05:00Z"/>
          <w:rFonts w:cs="Times New Roman"/>
          <w:szCs w:val="24"/>
        </w:rPr>
        <w:pPrChange w:id="7086" w:author="Camilo Andrés Díaz Gómez" w:date="2023-03-28T17:43:00Z">
          <w:pPr>
            <w:ind w:firstLine="708"/>
          </w:pPr>
        </w:pPrChange>
      </w:pPr>
      <w:ins w:id="7087" w:author="Camilo Andrés Díaz Gómez" w:date="2023-03-16T23:18:00Z">
        <w:del w:id="7088" w:author="Steff Guzmán" w:date="2023-03-23T20:05:00Z">
          <w:r w:rsidRPr="002B569F" w:rsidDel="004441E7">
            <w:rPr>
              <w:rFonts w:cs="Times New Roman"/>
              <w:noProof/>
              <w:szCs w:val="24"/>
            </w:rPr>
            <w:drawing>
              <wp:inline distT="0" distB="0" distL="0" distR="0" wp14:anchorId="6DB2F822" wp14:editId="63033F2A">
                <wp:extent cx="5612130" cy="1569085"/>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569085"/>
                        </a:xfrm>
                        <a:prstGeom prst="rect">
                          <a:avLst/>
                        </a:prstGeom>
                      </pic:spPr>
                    </pic:pic>
                  </a:graphicData>
                </a:graphic>
              </wp:inline>
            </w:drawing>
          </w:r>
        </w:del>
      </w:ins>
    </w:p>
    <w:p w14:paraId="223210D4" w14:textId="175EA2AA" w:rsidR="00717F4F" w:rsidRPr="002B569F" w:rsidRDefault="00717F4F">
      <w:pPr>
        <w:rPr>
          <w:ins w:id="7089" w:author="Camilo Andrés Díaz Gómez" w:date="2023-03-16T23:18:00Z"/>
          <w:rFonts w:cs="Times New Roman"/>
          <w:szCs w:val="24"/>
        </w:rPr>
        <w:pPrChange w:id="7090" w:author="Camilo Andrés Díaz Gómez" w:date="2023-03-28T17:43:00Z">
          <w:pPr>
            <w:ind w:firstLine="708"/>
          </w:pPr>
        </w:pPrChange>
      </w:pPr>
    </w:p>
    <w:p w14:paraId="5E425EAE" w14:textId="3479F7E0" w:rsidR="00717F4F" w:rsidRPr="002B569F" w:rsidRDefault="00717F4F">
      <w:pPr>
        <w:ind w:left="708" w:firstLine="708"/>
        <w:rPr>
          <w:ins w:id="7091" w:author="Steff Guzmán" w:date="2023-03-24T16:48:00Z"/>
          <w:rFonts w:cs="Times New Roman"/>
          <w:szCs w:val="24"/>
        </w:rPr>
        <w:pPrChange w:id="7092" w:author="Camilo Andrés Díaz Gómez" w:date="2023-03-28T17:59:00Z">
          <w:pPr>
            <w:ind w:firstLine="708"/>
          </w:pPr>
        </w:pPrChange>
      </w:pPr>
      <w:ins w:id="7093" w:author="Camilo Andrés Díaz Gómez" w:date="2023-03-16T23:18:00Z">
        <w:r w:rsidRPr="002B569F">
          <w:rPr>
            <w:rFonts w:cs="Times New Roman"/>
            <w:szCs w:val="24"/>
          </w:rPr>
          <w:t>E</w:t>
        </w:r>
        <w:del w:id="7094" w:author="Steff Guzmán" w:date="2023-03-23T20:05:00Z">
          <w:r w:rsidRPr="002B569F" w:rsidDel="004441E7">
            <w:rPr>
              <w:rFonts w:cs="Times New Roman"/>
              <w:szCs w:val="24"/>
            </w:rPr>
            <w:delText xml:space="preserve">stas líneas </w:delText>
          </w:r>
        </w:del>
      </w:ins>
      <w:ins w:id="7095" w:author="Steff Guzmán" w:date="2023-03-23T20:05:00Z">
        <w:r w:rsidR="004441E7" w:rsidRPr="002B569F">
          <w:rPr>
            <w:rFonts w:cs="Times New Roman"/>
            <w:szCs w:val="24"/>
          </w:rPr>
          <w:t>n la Figura</w:t>
        </w:r>
      </w:ins>
      <w:ins w:id="7096" w:author="Steff Guzmán" w:date="2023-03-24T15:28:00Z">
        <w:r w:rsidR="00A84241" w:rsidRPr="002B569F">
          <w:rPr>
            <w:rFonts w:cs="Times New Roman"/>
            <w:szCs w:val="24"/>
          </w:rPr>
          <w:t xml:space="preserve"> 19</w:t>
        </w:r>
      </w:ins>
      <w:ins w:id="7097" w:author="Steff Guzmán" w:date="2023-03-23T20:05:00Z">
        <w:r w:rsidR="004441E7" w:rsidRPr="002B569F">
          <w:rPr>
            <w:rFonts w:cs="Times New Roman"/>
            <w:szCs w:val="24"/>
          </w:rPr>
          <w:t xml:space="preserve"> las </w:t>
        </w:r>
      </w:ins>
      <w:ins w:id="7098" w:author="Steff Guzmán" w:date="2023-03-23T20:06:00Z">
        <w:r w:rsidR="004441E7" w:rsidRPr="002B569F">
          <w:rPr>
            <w:rFonts w:cs="Times New Roman"/>
            <w:szCs w:val="24"/>
          </w:rPr>
          <w:t xml:space="preserve">líneas </w:t>
        </w:r>
      </w:ins>
      <w:ins w:id="7099" w:author="Camilo Andrés Díaz Gómez" w:date="2023-03-16T23:18:00Z">
        <w:r w:rsidRPr="002B569F">
          <w:rPr>
            <w:rFonts w:cs="Times New Roman"/>
            <w:szCs w:val="24"/>
          </w:rPr>
          <w:t>de código se refieren al entrenamiento de un modelo de aprendizaje automático utilizando la regresión lineal como algoritmo de predicción. Las características de entrada del modelo se seleccionan como la humedad y la hora del día, y se utilizan para predecir la temperatura.</w:t>
        </w:r>
      </w:ins>
    </w:p>
    <w:p w14:paraId="46272BE9" w14:textId="77777777" w:rsidR="00717998" w:rsidRPr="002B569F" w:rsidRDefault="00717998" w:rsidP="002B569F">
      <w:pPr>
        <w:ind w:firstLine="708"/>
        <w:rPr>
          <w:ins w:id="7100" w:author="Steff Guzmán" w:date="2023-03-24T15:11:00Z"/>
          <w:rFonts w:cs="Times New Roman"/>
          <w:szCs w:val="24"/>
        </w:rPr>
      </w:pPr>
    </w:p>
    <w:p w14:paraId="05DCCF27" w14:textId="7AEF4CAB" w:rsidR="00842F9D" w:rsidRPr="002B569F" w:rsidRDefault="00842F9D">
      <w:pPr>
        <w:pStyle w:val="Descripcin"/>
        <w:spacing w:line="360" w:lineRule="auto"/>
        <w:rPr>
          <w:ins w:id="7101" w:author="Steff Guzmán" w:date="2023-03-24T16:48:00Z"/>
          <w:rFonts w:cs="Times New Roman"/>
          <w:szCs w:val="24"/>
        </w:rPr>
        <w:pPrChange w:id="7102" w:author="Camilo Andrés Díaz Gómez" w:date="2023-03-28T17:43:00Z">
          <w:pPr>
            <w:pStyle w:val="Descripcin"/>
          </w:pPr>
        </w:pPrChange>
      </w:pPr>
      <w:bookmarkStart w:id="7103" w:name="_Toc130919854"/>
      <w:ins w:id="7104"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105" w:author="Steff Guzmán" w:date="2023-03-24T15:14:00Z">
        <w:r w:rsidRPr="002B569F">
          <w:rPr>
            <w:rFonts w:cs="Times New Roman"/>
            <w:noProof/>
            <w:szCs w:val="24"/>
          </w:rPr>
          <w:t>19</w:t>
        </w:r>
      </w:ins>
      <w:ins w:id="7106" w:author="Steff Guzmán" w:date="2023-03-24T15:11:00Z">
        <w:r w:rsidRPr="002B569F">
          <w:rPr>
            <w:rFonts w:cs="Times New Roman"/>
            <w:szCs w:val="24"/>
          </w:rPr>
          <w:fldChar w:fldCharType="end"/>
        </w:r>
      </w:ins>
      <w:ins w:id="7107" w:author="JHONATAN MAURICIO VILLARREAL CORREDOR" w:date="2023-03-24T17:45:00Z">
        <w:r w:rsidR="00871796" w:rsidRPr="002B569F">
          <w:rPr>
            <w:rFonts w:cs="Times New Roman"/>
            <w:szCs w:val="24"/>
          </w:rPr>
          <w:t xml:space="preserve"> </w:t>
        </w:r>
        <w:r w:rsidR="00871796" w:rsidRPr="002B569F">
          <w:rPr>
            <w:rFonts w:cs="Times New Roman"/>
            <w:b w:val="0"/>
            <w:bCs/>
            <w:i/>
            <w:iCs w:val="0"/>
            <w:szCs w:val="24"/>
            <w:rPrChange w:id="7108" w:author="Camilo Andrés Díaz Gómez" w:date="2023-03-28T17:42:00Z">
              <w:rPr>
                <w:rFonts w:cs="Times New Roman"/>
                <w:szCs w:val="24"/>
              </w:rPr>
            </w:rPrChange>
          </w:rPr>
          <w:t>Entrenami</w:t>
        </w:r>
      </w:ins>
      <w:ins w:id="7109" w:author="JHONATAN MAURICIO VILLARREAL CORREDOR" w:date="2023-03-24T17:46:00Z">
        <w:r w:rsidR="00871796" w:rsidRPr="002B569F">
          <w:rPr>
            <w:rFonts w:cs="Times New Roman"/>
            <w:b w:val="0"/>
            <w:bCs/>
            <w:i/>
            <w:iCs w:val="0"/>
            <w:szCs w:val="24"/>
            <w:rPrChange w:id="7110" w:author="Camilo Andrés Díaz Gómez" w:date="2023-03-28T17:42:00Z">
              <w:rPr>
                <w:rFonts w:cs="Times New Roman"/>
                <w:szCs w:val="24"/>
              </w:rPr>
            </w:rPrChange>
          </w:rPr>
          <w:t>ento del modelo</w:t>
        </w:r>
        <w:bookmarkEnd w:id="7103"/>
        <w:r w:rsidR="00871796" w:rsidRPr="002B569F">
          <w:rPr>
            <w:rFonts w:cs="Times New Roman"/>
            <w:szCs w:val="24"/>
          </w:rPr>
          <w:t xml:space="preserve"> </w:t>
        </w:r>
      </w:ins>
    </w:p>
    <w:p w14:paraId="4C6B5BA0" w14:textId="77777777" w:rsidR="00717998" w:rsidRPr="002B569F" w:rsidRDefault="00717998" w:rsidP="002B569F">
      <w:pPr>
        <w:ind w:firstLine="708"/>
        <w:jc w:val="center"/>
        <w:rPr>
          <w:ins w:id="7111" w:author="Steff Guzmán" w:date="2023-03-24T16:50:00Z"/>
          <w:rFonts w:cs="Times New Roman"/>
          <w:szCs w:val="24"/>
        </w:rPr>
      </w:pPr>
    </w:p>
    <w:p w14:paraId="6136E4DB" w14:textId="274CE7F5" w:rsidR="004441E7" w:rsidRPr="002B569F" w:rsidRDefault="004441E7">
      <w:pPr>
        <w:ind w:firstLine="708"/>
        <w:jc w:val="center"/>
        <w:rPr>
          <w:ins w:id="7112" w:author="Camilo Andrés Díaz Gómez" w:date="2023-03-16T23:18:00Z"/>
          <w:rFonts w:cs="Times New Roman"/>
          <w:szCs w:val="24"/>
        </w:rPr>
        <w:pPrChange w:id="7113" w:author="Camilo Andrés Díaz Gómez" w:date="2023-03-28T17:43:00Z">
          <w:pPr>
            <w:ind w:firstLine="708"/>
          </w:pPr>
        </w:pPrChange>
      </w:pPr>
      <w:ins w:id="7114" w:author="Steff Guzmán" w:date="2023-03-23T20:05:00Z">
        <w:r w:rsidRPr="002B569F">
          <w:rPr>
            <w:rFonts w:cs="Times New Roman"/>
            <w:noProof/>
            <w:szCs w:val="24"/>
          </w:rPr>
          <w:drawing>
            <wp:inline distT="0" distB="0" distL="0" distR="0" wp14:anchorId="1560EE5A" wp14:editId="2B20C403">
              <wp:extent cx="2647950" cy="740335"/>
              <wp:effectExtent l="0" t="0" r="0" b="317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2888" cy="747307"/>
                      </a:xfrm>
                      <a:prstGeom prst="rect">
                        <a:avLst/>
                      </a:prstGeom>
                    </pic:spPr>
                  </pic:pic>
                </a:graphicData>
              </a:graphic>
            </wp:inline>
          </w:drawing>
        </w:r>
      </w:ins>
    </w:p>
    <w:p w14:paraId="0361C25E" w14:textId="77777777" w:rsidR="00C038A4" w:rsidRPr="002B569F" w:rsidRDefault="00C038A4" w:rsidP="002B569F">
      <w:pPr>
        <w:jc w:val="left"/>
        <w:rPr>
          <w:ins w:id="7115" w:author="Camilo Andrés Díaz Gómez" w:date="2023-03-28T15:20:00Z"/>
          <w:rFonts w:cs="Times New Roman"/>
          <w:i/>
          <w:iCs/>
          <w:szCs w:val="24"/>
        </w:rPr>
      </w:pPr>
    </w:p>
    <w:p w14:paraId="30DFFD70" w14:textId="41B2CCA6" w:rsidR="00B1585C" w:rsidRPr="002B569F" w:rsidRDefault="00B1585C" w:rsidP="002B569F">
      <w:pPr>
        <w:jc w:val="left"/>
        <w:rPr>
          <w:ins w:id="7116" w:author="Steff Guzmán" w:date="2023-03-24T15:42:00Z"/>
          <w:rFonts w:cs="Times New Roman"/>
          <w:i/>
          <w:iCs/>
          <w:szCs w:val="24"/>
        </w:rPr>
      </w:pPr>
      <w:ins w:id="7117" w:author="Steff Guzmán" w:date="2023-03-24T15:42:00Z">
        <w:r w:rsidRPr="002B569F">
          <w:rPr>
            <w:rFonts w:cs="Times New Roman"/>
            <w:i/>
            <w:iCs/>
            <w:szCs w:val="24"/>
          </w:rPr>
          <w:t>Fuente: Elaboración propia.</w:t>
        </w:r>
      </w:ins>
    </w:p>
    <w:p w14:paraId="33373465" w14:textId="77777777" w:rsidR="00717F4F" w:rsidRPr="002B569F" w:rsidRDefault="00717F4F" w:rsidP="002B569F">
      <w:pPr>
        <w:ind w:firstLine="708"/>
        <w:rPr>
          <w:ins w:id="7118" w:author="Camilo Andrés Díaz Gómez" w:date="2023-03-16T23:18:00Z"/>
          <w:rFonts w:cs="Times New Roman"/>
          <w:szCs w:val="24"/>
        </w:rPr>
      </w:pPr>
    </w:p>
    <w:p w14:paraId="67E1D1D8" w14:textId="77777777" w:rsidR="00717F4F" w:rsidRPr="002B569F" w:rsidRDefault="00717F4F" w:rsidP="002B569F">
      <w:pPr>
        <w:ind w:firstLine="708"/>
        <w:rPr>
          <w:ins w:id="7119" w:author="Camilo Andrés Díaz Gómez" w:date="2023-03-16T23:18:00Z"/>
          <w:rFonts w:cs="Times New Roman"/>
          <w:szCs w:val="24"/>
        </w:rPr>
      </w:pPr>
      <w:ins w:id="7120" w:author="Camilo Andrés Díaz Gómez" w:date="2023-03-16T23:18:00Z">
        <w:r w:rsidRPr="002B569F">
          <w:rPr>
            <w:rFonts w:cs="Times New Roman"/>
            <w:szCs w:val="24"/>
          </w:rPr>
          <w:t>En particular:</w:t>
        </w:r>
      </w:ins>
    </w:p>
    <w:p w14:paraId="5D3C2C6D" w14:textId="77777777" w:rsidR="00717F4F" w:rsidRPr="002B569F" w:rsidRDefault="00717F4F" w:rsidP="002B569F">
      <w:pPr>
        <w:ind w:firstLine="708"/>
        <w:rPr>
          <w:ins w:id="7121" w:author="Camilo Andrés Díaz Gómez" w:date="2023-03-16T23:18:00Z"/>
          <w:rFonts w:cs="Times New Roman"/>
          <w:szCs w:val="24"/>
        </w:rPr>
      </w:pPr>
    </w:p>
    <w:p w14:paraId="68812D15" w14:textId="77777777" w:rsidR="00717F4F" w:rsidRPr="002B569F" w:rsidRDefault="00717F4F">
      <w:pPr>
        <w:pStyle w:val="Prrafodelista"/>
        <w:numPr>
          <w:ilvl w:val="0"/>
          <w:numId w:val="21"/>
        </w:numPr>
        <w:rPr>
          <w:ins w:id="7122" w:author="Camilo Andrés Díaz Gómez" w:date="2023-03-16T23:18:00Z"/>
          <w:rFonts w:cs="Times New Roman"/>
          <w:szCs w:val="24"/>
        </w:rPr>
        <w:pPrChange w:id="7123" w:author="Camilo Andrés Díaz Gómez" w:date="2023-03-28T17:43:00Z">
          <w:pPr>
            <w:ind w:firstLine="708"/>
          </w:pPr>
        </w:pPrChange>
      </w:pPr>
      <w:ins w:id="7124" w:author="Camilo Andrés Díaz Gómez" w:date="2023-03-16T23:18:00Z">
        <w:r w:rsidRPr="002B569F">
          <w:rPr>
            <w:rFonts w:cs="Times New Roman"/>
            <w:szCs w:val="24"/>
          </w:rPr>
          <w:t>X=np.array([humedad,fechaHora]).T: Se crea una matriz NumPy X que contiene las características de entrada del modelo. Aquí, las características son la humedad y la hora del día. Los valores de la humedad y la hora se extraen de las variables humedad y fechaHora, respectivamente, que se crearon previamente.</w:t>
        </w:r>
      </w:ins>
    </w:p>
    <w:p w14:paraId="3EAB7684" w14:textId="77777777" w:rsidR="00717F4F" w:rsidRPr="002B569F" w:rsidRDefault="00717F4F" w:rsidP="002B569F">
      <w:pPr>
        <w:ind w:firstLine="708"/>
        <w:rPr>
          <w:ins w:id="7125" w:author="Camilo Andrés Díaz Gómez" w:date="2023-03-16T23:18:00Z"/>
          <w:rFonts w:cs="Times New Roman"/>
          <w:szCs w:val="24"/>
        </w:rPr>
      </w:pPr>
    </w:p>
    <w:p w14:paraId="52EE7168" w14:textId="77777777" w:rsidR="00717F4F" w:rsidRPr="002B569F" w:rsidRDefault="00717F4F">
      <w:pPr>
        <w:pStyle w:val="Prrafodelista"/>
        <w:numPr>
          <w:ilvl w:val="0"/>
          <w:numId w:val="21"/>
        </w:numPr>
        <w:rPr>
          <w:ins w:id="7126" w:author="Camilo Andrés Díaz Gómez" w:date="2023-03-16T23:18:00Z"/>
          <w:rFonts w:cs="Times New Roman"/>
          <w:szCs w:val="24"/>
        </w:rPr>
        <w:pPrChange w:id="7127" w:author="Camilo Andrés Díaz Gómez" w:date="2023-03-28T17:43:00Z">
          <w:pPr>
            <w:ind w:firstLine="708"/>
          </w:pPr>
        </w:pPrChange>
      </w:pPr>
      <w:ins w:id="7128" w:author="Camilo Andrés Díaz Gómez" w:date="2023-03-16T23:18:00Z">
        <w:r w:rsidRPr="002B569F">
          <w:rPr>
            <w:rFonts w:cs="Times New Roman"/>
            <w:szCs w:val="24"/>
          </w:rPr>
          <w:t>Y=np.array([temperatura]).T: Se crea una matriz NumPy Y que contiene la variable objetivo a predecir, en este caso la temperatura. Los valores de la temperatura se extraen de la variable temperatura, que también se creó previamente.</w:t>
        </w:r>
      </w:ins>
    </w:p>
    <w:p w14:paraId="20817940" w14:textId="77777777" w:rsidR="00717F4F" w:rsidRPr="002B569F" w:rsidRDefault="00717F4F" w:rsidP="002B569F">
      <w:pPr>
        <w:ind w:firstLine="708"/>
        <w:rPr>
          <w:ins w:id="7129" w:author="Camilo Andrés Díaz Gómez" w:date="2023-03-16T23:18:00Z"/>
          <w:rFonts w:cs="Times New Roman"/>
          <w:szCs w:val="24"/>
        </w:rPr>
      </w:pPr>
    </w:p>
    <w:p w14:paraId="24932056" w14:textId="3FC46E36" w:rsidR="00717F4F" w:rsidRPr="002B569F" w:rsidRDefault="00717F4F">
      <w:pPr>
        <w:ind w:left="708" w:firstLine="708"/>
        <w:rPr>
          <w:ins w:id="7130" w:author="Steff Guzmán" w:date="2023-03-23T20:07:00Z"/>
          <w:rFonts w:cs="Times New Roman"/>
          <w:szCs w:val="24"/>
        </w:rPr>
        <w:pPrChange w:id="7131" w:author="Camilo Andrés Díaz Gómez" w:date="2023-03-28T18:00:00Z">
          <w:pPr>
            <w:ind w:firstLine="708"/>
          </w:pPr>
        </w:pPrChange>
      </w:pPr>
      <w:ins w:id="7132" w:author="Camilo Andrés Díaz Gómez" w:date="2023-03-16T23:18:00Z">
        <w:r w:rsidRPr="002B569F">
          <w:rPr>
            <w:rFonts w:cs="Times New Roman"/>
            <w:szCs w:val="24"/>
          </w:rPr>
          <w:t xml:space="preserve">Estas variables se utilizan como entrada para el modelo de regresión lineal que se entrena </w:t>
        </w:r>
      </w:ins>
      <w:ins w:id="7133" w:author="Steff Guzmán" w:date="2023-03-23T20:06:00Z">
        <w:r w:rsidR="000E36C6" w:rsidRPr="002B569F">
          <w:rPr>
            <w:rFonts w:cs="Times New Roman"/>
            <w:szCs w:val="24"/>
          </w:rPr>
          <w:t>en la figura</w:t>
        </w:r>
      </w:ins>
      <w:ins w:id="7134" w:author="Steff Guzmán" w:date="2023-03-24T15:28:00Z">
        <w:r w:rsidR="00A84241" w:rsidRPr="002B569F">
          <w:rPr>
            <w:rFonts w:cs="Times New Roman"/>
            <w:szCs w:val="24"/>
          </w:rPr>
          <w:t xml:space="preserve"> </w:t>
        </w:r>
      </w:ins>
      <w:ins w:id="7135" w:author="Steff Guzmán" w:date="2023-03-24T15:29:00Z">
        <w:r w:rsidR="00A84241" w:rsidRPr="002B569F">
          <w:rPr>
            <w:rFonts w:cs="Times New Roman"/>
            <w:szCs w:val="24"/>
          </w:rPr>
          <w:t>20</w:t>
        </w:r>
      </w:ins>
      <w:ins w:id="7136" w:author="Camilo Andrés Díaz Gómez" w:date="2023-03-16T23:18:00Z">
        <w:del w:id="7137" w:author="Steff Guzmán" w:date="2023-03-23T20:06:00Z">
          <w:r w:rsidRPr="002B569F" w:rsidDel="000E36C6">
            <w:rPr>
              <w:rFonts w:cs="Times New Roman"/>
              <w:szCs w:val="24"/>
            </w:rPr>
            <w:delText>a continuación</w:delText>
          </w:r>
        </w:del>
      </w:ins>
      <w:ins w:id="7138" w:author="Camilo Andrés Díaz Gómez" w:date="2023-03-16T23:19:00Z">
        <w:del w:id="7139" w:author="Steff Guzmán" w:date="2023-03-23T20:06:00Z">
          <w:r w:rsidRPr="002B569F" w:rsidDel="000E36C6">
            <w:rPr>
              <w:rFonts w:cs="Times New Roman"/>
              <w:szCs w:val="24"/>
            </w:rPr>
            <w:delText>:</w:delText>
          </w:r>
        </w:del>
      </w:ins>
    </w:p>
    <w:p w14:paraId="3EA1602B" w14:textId="77777777" w:rsidR="000E36C6" w:rsidRPr="002B569F" w:rsidRDefault="000E36C6" w:rsidP="002B569F">
      <w:pPr>
        <w:ind w:firstLine="708"/>
        <w:rPr>
          <w:ins w:id="7140" w:author="Steff Guzmán" w:date="2023-03-23T20:07:00Z"/>
          <w:rFonts w:cs="Times New Roman"/>
          <w:szCs w:val="24"/>
        </w:rPr>
      </w:pPr>
    </w:p>
    <w:p w14:paraId="324268D3" w14:textId="1EDA7AAF" w:rsidR="000E36C6" w:rsidRPr="002B569F" w:rsidRDefault="000E36C6">
      <w:pPr>
        <w:ind w:left="708" w:firstLine="708"/>
        <w:rPr>
          <w:ins w:id="7141" w:author="Steff Guzmán" w:date="2023-03-23T20:07:00Z"/>
          <w:rFonts w:cs="Times New Roman"/>
          <w:szCs w:val="24"/>
        </w:rPr>
        <w:pPrChange w:id="7142" w:author="Camilo Andrés Díaz Gómez" w:date="2023-03-28T18:00:00Z">
          <w:pPr>
            <w:ind w:firstLine="708"/>
          </w:pPr>
        </w:pPrChange>
      </w:pPr>
      <w:ins w:id="7143" w:author="Steff Guzmán" w:date="2023-03-23T20:07:00Z">
        <w:r w:rsidRPr="002B569F">
          <w:rPr>
            <w:rFonts w:cs="Times New Roman"/>
            <w:szCs w:val="24"/>
          </w:rPr>
          <w:t>Estas líneas de código corresponden a la implementación del modelo de regresión lineal utilizando la librería scikit-learn. A continuación, se explica cada línea en detalle:</w:t>
        </w:r>
      </w:ins>
    </w:p>
    <w:p w14:paraId="38BC3148" w14:textId="77777777" w:rsidR="000E36C6" w:rsidRPr="002B569F" w:rsidRDefault="000E36C6" w:rsidP="002B569F">
      <w:pPr>
        <w:ind w:firstLine="708"/>
        <w:rPr>
          <w:ins w:id="7144" w:author="Steff Guzmán" w:date="2023-03-23T20:07:00Z"/>
          <w:rFonts w:cs="Times New Roman"/>
          <w:szCs w:val="24"/>
        </w:rPr>
      </w:pPr>
    </w:p>
    <w:p w14:paraId="26BB6DB3" w14:textId="77777777" w:rsidR="000E36C6" w:rsidRPr="002B569F" w:rsidRDefault="000E36C6">
      <w:pPr>
        <w:ind w:left="708" w:firstLine="708"/>
        <w:rPr>
          <w:ins w:id="7145" w:author="Steff Guzmán" w:date="2023-03-23T20:07:00Z"/>
          <w:rFonts w:cs="Times New Roman"/>
          <w:szCs w:val="24"/>
        </w:rPr>
        <w:pPrChange w:id="7146" w:author="Camilo Andrés Díaz Gómez" w:date="2023-03-28T18:00:00Z">
          <w:pPr>
            <w:ind w:firstLine="708"/>
          </w:pPr>
        </w:pPrChange>
      </w:pPr>
      <w:ins w:id="7147" w:author="Steff Guzmán" w:date="2023-03-23T20:07:00Z">
        <w:r w:rsidRPr="002B569F">
          <w:rPr>
            <w:rFonts w:cs="Times New Roman"/>
            <w:szCs w:val="24"/>
          </w:rPr>
          <w:t>La primera línea de código crea un objeto de la clase LinearRegression. Este objeto será utilizado para realizar la regresión lineal.</w:t>
        </w:r>
      </w:ins>
    </w:p>
    <w:p w14:paraId="7F6C3DFF" w14:textId="77777777" w:rsidR="000E36C6" w:rsidRPr="002B569F" w:rsidRDefault="000E36C6" w:rsidP="002B569F">
      <w:pPr>
        <w:ind w:firstLine="708"/>
        <w:rPr>
          <w:ins w:id="7148" w:author="Steff Guzmán" w:date="2023-03-23T20:07:00Z"/>
          <w:rFonts w:cs="Times New Roman"/>
          <w:szCs w:val="24"/>
        </w:rPr>
      </w:pPr>
    </w:p>
    <w:p w14:paraId="769354E6" w14:textId="77777777" w:rsidR="000E36C6" w:rsidRPr="002B569F" w:rsidRDefault="000E36C6">
      <w:pPr>
        <w:ind w:left="708" w:firstLine="708"/>
        <w:rPr>
          <w:ins w:id="7149" w:author="Steff Guzmán" w:date="2023-03-23T20:07:00Z"/>
          <w:rFonts w:cs="Times New Roman"/>
          <w:szCs w:val="24"/>
        </w:rPr>
        <w:pPrChange w:id="7150" w:author="Camilo Andrés Díaz Gómez" w:date="2023-03-28T18:00:00Z">
          <w:pPr>
            <w:ind w:firstLine="708"/>
          </w:pPr>
        </w:pPrChange>
      </w:pPr>
      <w:ins w:id="7151" w:author="Steff Guzmán" w:date="2023-03-23T20:07:00Z">
        <w:r w:rsidRPr="002B569F">
          <w:rPr>
            <w:rFonts w:cs="Times New Roman"/>
            <w:szCs w:val="24"/>
          </w:rPr>
          <w:t>En la segunda línea, se ajusta el modelo a los datos de entrenamiento. Es decir, se "entrena" el modelo con los datos de entrada X y las etiquetas de salida Y.</w:t>
        </w:r>
      </w:ins>
    </w:p>
    <w:p w14:paraId="0D2CDFBD" w14:textId="77777777" w:rsidR="000E36C6" w:rsidRPr="002B569F" w:rsidRDefault="000E36C6" w:rsidP="002B569F">
      <w:pPr>
        <w:ind w:firstLine="708"/>
        <w:rPr>
          <w:ins w:id="7152" w:author="Steff Guzmán" w:date="2023-03-23T20:07:00Z"/>
          <w:rFonts w:cs="Times New Roman"/>
          <w:szCs w:val="24"/>
        </w:rPr>
      </w:pPr>
    </w:p>
    <w:p w14:paraId="0D900398" w14:textId="77777777" w:rsidR="000E36C6" w:rsidRPr="002B569F" w:rsidRDefault="000E36C6">
      <w:pPr>
        <w:ind w:left="708" w:firstLine="708"/>
        <w:rPr>
          <w:ins w:id="7153" w:author="Steff Guzmán" w:date="2023-03-23T20:07:00Z"/>
          <w:rFonts w:cs="Times New Roman"/>
          <w:szCs w:val="24"/>
        </w:rPr>
        <w:pPrChange w:id="7154" w:author="Camilo Andrés Díaz Gómez" w:date="2023-03-28T18:00:00Z">
          <w:pPr>
            <w:ind w:firstLine="708"/>
          </w:pPr>
        </w:pPrChange>
      </w:pPr>
      <w:ins w:id="7155" w:author="Steff Guzmán" w:date="2023-03-23T20:07:00Z">
        <w:r w:rsidRPr="002B569F">
          <w:rPr>
            <w:rFonts w:cs="Times New Roman"/>
            <w:szCs w:val="24"/>
          </w:rPr>
          <w:t>En la tercera línea, se hacen predicciones utilizando el modelo ajustado y los datos de entrada X. Estas predicciones se almacenan en la variable Y_pred.</w:t>
        </w:r>
      </w:ins>
    </w:p>
    <w:p w14:paraId="56181588" w14:textId="0E826578" w:rsidR="00717998" w:rsidRPr="002B569F" w:rsidDel="000D1684" w:rsidRDefault="00717998">
      <w:pPr>
        <w:pStyle w:val="Descripcin"/>
        <w:spacing w:line="360" w:lineRule="auto"/>
        <w:rPr>
          <w:ins w:id="7156" w:author="Steff Guzmán" w:date="2023-03-24T16:50:00Z"/>
          <w:del w:id="7157" w:author="Camilo Andrés Díaz Gómez" w:date="2023-03-28T17:55:00Z"/>
          <w:rFonts w:cs="Times New Roman"/>
          <w:szCs w:val="24"/>
        </w:rPr>
        <w:pPrChange w:id="7158" w:author="Camilo Andrés Díaz Gómez" w:date="2023-03-28T17:43:00Z">
          <w:pPr>
            <w:pStyle w:val="Descripcin"/>
          </w:pPr>
        </w:pPrChange>
      </w:pPr>
    </w:p>
    <w:p w14:paraId="3C00F9E0" w14:textId="77777777" w:rsidR="00717998" w:rsidRPr="002B569F" w:rsidRDefault="00717998">
      <w:pPr>
        <w:pStyle w:val="Descripcin"/>
        <w:spacing w:line="360" w:lineRule="auto"/>
        <w:rPr>
          <w:ins w:id="7159" w:author="Steff Guzmán" w:date="2023-03-24T16:50:00Z"/>
          <w:rFonts w:cs="Times New Roman"/>
          <w:szCs w:val="24"/>
        </w:rPr>
        <w:pPrChange w:id="7160" w:author="Camilo Andrés Díaz Gómez" w:date="2023-03-28T17:43:00Z">
          <w:pPr>
            <w:pStyle w:val="Descripcin"/>
          </w:pPr>
        </w:pPrChange>
      </w:pPr>
    </w:p>
    <w:p w14:paraId="7F781351" w14:textId="118450BB" w:rsidR="00717F4F" w:rsidRPr="002B569F" w:rsidRDefault="00842F9D">
      <w:pPr>
        <w:pStyle w:val="Descripcin"/>
        <w:spacing w:line="360" w:lineRule="auto"/>
        <w:rPr>
          <w:ins w:id="7161" w:author="Steff Guzmán" w:date="2023-03-24T16:50:00Z"/>
          <w:rFonts w:cs="Times New Roman"/>
          <w:szCs w:val="24"/>
        </w:rPr>
        <w:pPrChange w:id="7162" w:author="Camilo Andrés Díaz Gómez" w:date="2023-03-28T17:43:00Z">
          <w:pPr>
            <w:pStyle w:val="Descripcin"/>
          </w:pPr>
        </w:pPrChange>
      </w:pPr>
      <w:bookmarkStart w:id="7163" w:name="_Toc130919855"/>
      <w:ins w:id="7164" w:author="Steff Guzmán" w:date="2023-03-24T15:11:00Z">
        <w:r w:rsidRPr="002B569F">
          <w:rPr>
            <w:rFonts w:cs="Times New Roman"/>
            <w:szCs w:val="24"/>
          </w:rPr>
          <w:lastRenderedPageBreak/>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165" w:author="Steff Guzmán" w:date="2023-03-24T15:14:00Z">
        <w:r w:rsidRPr="002B569F">
          <w:rPr>
            <w:rFonts w:cs="Times New Roman"/>
            <w:noProof/>
            <w:szCs w:val="24"/>
          </w:rPr>
          <w:t>20</w:t>
        </w:r>
      </w:ins>
      <w:ins w:id="7166" w:author="Steff Guzmán" w:date="2023-03-24T15:11:00Z">
        <w:r w:rsidRPr="002B569F">
          <w:rPr>
            <w:rFonts w:cs="Times New Roman"/>
            <w:szCs w:val="24"/>
          </w:rPr>
          <w:fldChar w:fldCharType="end"/>
        </w:r>
      </w:ins>
      <w:ins w:id="7167" w:author="JHONATAN MAURICIO VILLARREAL CORREDOR" w:date="2023-03-24T17:46:00Z">
        <w:r w:rsidR="00BB2A66" w:rsidRPr="002B569F">
          <w:rPr>
            <w:rFonts w:cs="Times New Roman"/>
            <w:szCs w:val="24"/>
          </w:rPr>
          <w:t xml:space="preserve"> </w:t>
        </w:r>
      </w:ins>
      <w:ins w:id="7168" w:author="JHONATAN MAURICIO VILLARREAL CORREDOR" w:date="2023-03-24T17:47:00Z">
        <w:r w:rsidR="00BB2A66" w:rsidRPr="002B569F">
          <w:rPr>
            <w:rFonts w:cs="Times New Roman"/>
            <w:b w:val="0"/>
            <w:bCs/>
            <w:i/>
            <w:iCs w:val="0"/>
            <w:szCs w:val="24"/>
            <w:rPrChange w:id="7169" w:author="Camilo Andrés Díaz Gómez" w:date="2023-03-28T17:42:00Z">
              <w:rPr>
                <w:rFonts w:cs="Times New Roman"/>
                <w:szCs w:val="24"/>
              </w:rPr>
            </w:rPrChange>
          </w:rPr>
          <w:t>Entrenamiento</w:t>
        </w:r>
      </w:ins>
      <w:ins w:id="7170" w:author="JHONATAN MAURICIO VILLARREAL CORREDOR" w:date="2023-03-24T17:46:00Z">
        <w:r w:rsidR="00BB2A66" w:rsidRPr="002B569F">
          <w:rPr>
            <w:rFonts w:cs="Times New Roman"/>
            <w:b w:val="0"/>
            <w:bCs/>
            <w:i/>
            <w:iCs w:val="0"/>
            <w:szCs w:val="24"/>
            <w:rPrChange w:id="7171" w:author="Camilo Andrés Díaz Gómez" w:date="2023-03-28T17:42:00Z">
              <w:rPr>
                <w:rFonts w:cs="Times New Roman"/>
                <w:szCs w:val="24"/>
              </w:rPr>
            </w:rPrChange>
          </w:rPr>
          <w:t xml:space="preserve"> de modelo de regresión lineal</w:t>
        </w:r>
        <w:bookmarkEnd w:id="7163"/>
        <w:r w:rsidR="00BB2A66" w:rsidRPr="002B569F">
          <w:rPr>
            <w:rFonts w:cs="Times New Roman"/>
            <w:szCs w:val="24"/>
          </w:rPr>
          <w:t xml:space="preserve"> </w:t>
        </w:r>
      </w:ins>
    </w:p>
    <w:p w14:paraId="41E50DF3" w14:textId="77777777" w:rsidR="00717998" w:rsidRPr="002B569F" w:rsidRDefault="00717998">
      <w:pPr>
        <w:rPr>
          <w:ins w:id="7172" w:author="Camilo Andrés Díaz Gómez" w:date="2023-03-16T23:18:00Z"/>
          <w:rFonts w:cs="Times New Roman"/>
        </w:rPr>
        <w:pPrChange w:id="7173" w:author="Camilo Andrés Díaz Gómez" w:date="2023-03-28T17:43:00Z">
          <w:pPr>
            <w:ind w:firstLine="708"/>
          </w:pPr>
        </w:pPrChange>
      </w:pPr>
    </w:p>
    <w:p w14:paraId="0FCBF044" w14:textId="1E3452A2" w:rsidR="00717F4F" w:rsidRPr="002B569F" w:rsidRDefault="00717F4F">
      <w:pPr>
        <w:ind w:firstLine="708"/>
        <w:jc w:val="center"/>
        <w:rPr>
          <w:ins w:id="7174" w:author="Camilo Andrés Díaz Gómez" w:date="2023-03-16T23:19:00Z"/>
          <w:rFonts w:cs="Times New Roman"/>
          <w:szCs w:val="24"/>
        </w:rPr>
        <w:pPrChange w:id="7175" w:author="Camilo Andrés Díaz Gómez" w:date="2023-03-28T17:43:00Z">
          <w:pPr>
            <w:ind w:firstLine="708"/>
          </w:pPr>
        </w:pPrChange>
      </w:pPr>
      <w:ins w:id="7176" w:author="Camilo Andrés Díaz Gómez" w:date="2023-03-16T23:19:00Z">
        <w:r w:rsidRPr="002B569F">
          <w:rPr>
            <w:rFonts w:cs="Times New Roman"/>
            <w:noProof/>
            <w:szCs w:val="24"/>
          </w:rPr>
          <w:drawing>
            <wp:inline distT="0" distB="0" distL="0" distR="0" wp14:anchorId="4A0E5C51" wp14:editId="5AEE404F">
              <wp:extent cx="5612130" cy="1710055"/>
              <wp:effectExtent l="0" t="0" r="7620"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1710055"/>
                      </a:xfrm>
                      <a:prstGeom prst="rect">
                        <a:avLst/>
                      </a:prstGeom>
                    </pic:spPr>
                  </pic:pic>
                </a:graphicData>
              </a:graphic>
            </wp:inline>
          </w:drawing>
        </w:r>
      </w:ins>
    </w:p>
    <w:p w14:paraId="38089974" w14:textId="77777777" w:rsidR="00C038A4" w:rsidRPr="002B569F" w:rsidRDefault="00C038A4" w:rsidP="002B569F">
      <w:pPr>
        <w:jc w:val="left"/>
        <w:rPr>
          <w:ins w:id="7177" w:author="Camilo Andrés Díaz Gómez" w:date="2023-03-28T15:20:00Z"/>
          <w:rFonts w:cs="Times New Roman"/>
          <w:i/>
          <w:iCs/>
          <w:szCs w:val="24"/>
        </w:rPr>
      </w:pPr>
    </w:p>
    <w:p w14:paraId="70B1CD8A" w14:textId="4978BD72" w:rsidR="00B1585C" w:rsidRPr="002B569F" w:rsidRDefault="00B1585C" w:rsidP="002B569F">
      <w:pPr>
        <w:jc w:val="left"/>
        <w:rPr>
          <w:ins w:id="7178" w:author="Steff Guzmán" w:date="2023-03-24T15:42:00Z"/>
          <w:rFonts w:cs="Times New Roman"/>
          <w:i/>
          <w:iCs/>
          <w:szCs w:val="24"/>
        </w:rPr>
      </w:pPr>
      <w:ins w:id="7179" w:author="Steff Guzmán" w:date="2023-03-24T15:42:00Z">
        <w:r w:rsidRPr="002B569F">
          <w:rPr>
            <w:rFonts w:cs="Times New Roman"/>
            <w:i/>
            <w:iCs/>
            <w:szCs w:val="24"/>
          </w:rPr>
          <w:t>Fuente: Elaboración propia.</w:t>
        </w:r>
      </w:ins>
    </w:p>
    <w:p w14:paraId="5852D735" w14:textId="6BA206B7" w:rsidR="00717F4F" w:rsidRPr="002B569F" w:rsidDel="000E36C6" w:rsidRDefault="00717F4F">
      <w:pPr>
        <w:ind w:firstLine="708"/>
        <w:rPr>
          <w:ins w:id="7180" w:author="Camilo Andrés Díaz Gómez" w:date="2023-03-16T23:19:00Z"/>
          <w:del w:id="7181" w:author="Steff Guzmán" w:date="2023-03-23T20:07:00Z"/>
          <w:rFonts w:cs="Times New Roman"/>
          <w:szCs w:val="24"/>
        </w:rPr>
      </w:pPr>
    </w:p>
    <w:p w14:paraId="5FF8CC93" w14:textId="5B633898" w:rsidR="00717F4F" w:rsidRPr="002B569F" w:rsidDel="000E36C6" w:rsidRDefault="00717F4F">
      <w:pPr>
        <w:rPr>
          <w:ins w:id="7182" w:author="Camilo Andrés Díaz Gómez" w:date="2023-03-16T23:19:00Z"/>
          <w:del w:id="7183" w:author="Steff Guzmán" w:date="2023-03-23T20:07:00Z"/>
          <w:rFonts w:cs="Times New Roman"/>
          <w:szCs w:val="24"/>
        </w:rPr>
        <w:pPrChange w:id="7184" w:author="Camilo Andrés Díaz Gómez" w:date="2023-03-28T17:43:00Z">
          <w:pPr>
            <w:ind w:firstLine="708"/>
          </w:pPr>
        </w:pPrChange>
      </w:pPr>
      <w:ins w:id="7185" w:author="Camilo Andrés Díaz Gómez" w:date="2023-03-16T23:19:00Z">
        <w:del w:id="7186" w:author="Steff Guzmán" w:date="2023-03-23T20:07:00Z">
          <w:r w:rsidRPr="002B569F" w:rsidDel="000E36C6">
            <w:rPr>
              <w:rFonts w:cs="Times New Roman"/>
              <w:szCs w:val="24"/>
            </w:rPr>
            <w:delText>Estas líneas de código corresponden a la implementación de</w:delText>
          </w:r>
        </w:del>
      </w:ins>
      <w:ins w:id="7187" w:author="Camilo Andrés Díaz Gómez" w:date="2023-03-16T23:20:00Z">
        <w:del w:id="7188" w:author="Steff Guzmán" w:date="2023-03-23T20:07:00Z">
          <w:r w:rsidRPr="002B569F" w:rsidDel="000E36C6">
            <w:rPr>
              <w:rFonts w:cs="Times New Roman"/>
              <w:szCs w:val="24"/>
            </w:rPr>
            <w:delText xml:space="preserve">l </w:delText>
          </w:r>
        </w:del>
      </w:ins>
      <w:ins w:id="7189" w:author="Camilo Andrés Díaz Gómez" w:date="2023-03-16T23:19:00Z">
        <w:del w:id="7190" w:author="Steff Guzmán" w:date="2023-03-23T20:07:00Z">
          <w:r w:rsidRPr="002B569F" w:rsidDel="000E36C6">
            <w:rPr>
              <w:rFonts w:cs="Times New Roman"/>
              <w:szCs w:val="24"/>
            </w:rPr>
            <w:delText>modelo de regresión lineal utilizando la librería scikit-learn. A continuación, se explica cada línea en detalle:</w:delText>
          </w:r>
        </w:del>
      </w:ins>
    </w:p>
    <w:p w14:paraId="66CD0C3A" w14:textId="087EF431" w:rsidR="00717F4F" w:rsidRPr="002B569F" w:rsidDel="000E36C6" w:rsidRDefault="00717F4F">
      <w:pPr>
        <w:rPr>
          <w:ins w:id="7191" w:author="Camilo Andrés Díaz Gómez" w:date="2023-03-16T23:19:00Z"/>
          <w:del w:id="7192" w:author="Steff Guzmán" w:date="2023-03-23T20:07:00Z"/>
          <w:rFonts w:cs="Times New Roman"/>
          <w:szCs w:val="24"/>
        </w:rPr>
        <w:pPrChange w:id="7193" w:author="Camilo Andrés Díaz Gómez" w:date="2023-03-28T17:43:00Z">
          <w:pPr>
            <w:ind w:firstLine="708"/>
          </w:pPr>
        </w:pPrChange>
      </w:pPr>
    </w:p>
    <w:p w14:paraId="635AEB54" w14:textId="5CB649C2" w:rsidR="00717F4F" w:rsidRPr="002B569F" w:rsidDel="000E36C6" w:rsidRDefault="00717F4F">
      <w:pPr>
        <w:rPr>
          <w:ins w:id="7194" w:author="Camilo Andrés Díaz Gómez" w:date="2023-03-16T23:19:00Z"/>
          <w:del w:id="7195" w:author="Steff Guzmán" w:date="2023-03-23T20:07:00Z"/>
          <w:rFonts w:cs="Times New Roman"/>
          <w:szCs w:val="24"/>
        </w:rPr>
        <w:pPrChange w:id="7196" w:author="Camilo Andrés Díaz Gómez" w:date="2023-03-28T17:43:00Z">
          <w:pPr>
            <w:ind w:firstLine="708"/>
          </w:pPr>
        </w:pPrChange>
      </w:pPr>
      <w:ins w:id="7197" w:author="Camilo Andrés Díaz Gómez" w:date="2023-03-16T23:19:00Z">
        <w:del w:id="7198" w:author="Steff Guzmán" w:date="2023-03-23T20:07:00Z">
          <w:r w:rsidRPr="002B569F" w:rsidDel="000E36C6">
            <w:rPr>
              <w:rFonts w:cs="Times New Roman"/>
              <w:szCs w:val="24"/>
            </w:rPr>
            <w:delText>La primera línea de código crea un objeto de la clase LinearRegression. Este objeto será utilizado para realizar la regresión lineal.</w:delText>
          </w:r>
        </w:del>
      </w:ins>
    </w:p>
    <w:p w14:paraId="3202E2B0" w14:textId="583873B6" w:rsidR="00717F4F" w:rsidRPr="002B569F" w:rsidDel="000E36C6" w:rsidRDefault="00717F4F">
      <w:pPr>
        <w:rPr>
          <w:ins w:id="7199" w:author="Camilo Andrés Díaz Gómez" w:date="2023-03-16T23:19:00Z"/>
          <w:del w:id="7200" w:author="Steff Guzmán" w:date="2023-03-23T20:07:00Z"/>
          <w:rFonts w:cs="Times New Roman"/>
          <w:szCs w:val="24"/>
        </w:rPr>
        <w:pPrChange w:id="7201" w:author="Camilo Andrés Díaz Gómez" w:date="2023-03-28T17:43:00Z">
          <w:pPr>
            <w:ind w:firstLine="708"/>
          </w:pPr>
        </w:pPrChange>
      </w:pPr>
    </w:p>
    <w:p w14:paraId="33BF465E" w14:textId="431BC0AC" w:rsidR="00717F4F" w:rsidRPr="002B569F" w:rsidDel="000E36C6" w:rsidRDefault="00717F4F">
      <w:pPr>
        <w:rPr>
          <w:ins w:id="7202" w:author="Camilo Andrés Díaz Gómez" w:date="2023-03-16T23:19:00Z"/>
          <w:del w:id="7203" w:author="Steff Guzmán" w:date="2023-03-23T20:07:00Z"/>
          <w:rFonts w:cs="Times New Roman"/>
          <w:szCs w:val="24"/>
        </w:rPr>
        <w:pPrChange w:id="7204" w:author="Camilo Andrés Díaz Gómez" w:date="2023-03-28T17:43:00Z">
          <w:pPr>
            <w:ind w:firstLine="708"/>
          </w:pPr>
        </w:pPrChange>
      </w:pPr>
      <w:ins w:id="7205" w:author="Camilo Andrés Díaz Gómez" w:date="2023-03-16T23:19:00Z">
        <w:del w:id="7206" w:author="Steff Guzmán" w:date="2023-03-23T20:07:00Z">
          <w:r w:rsidRPr="002B569F" w:rsidDel="000E36C6">
            <w:rPr>
              <w:rFonts w:cs="Times New Roman"/>
              <w:szCs w:val="24"/>
            </w:rPr>
            <w:delText>En la segunda línea, se ajusta el modelo a los datos de entrenamiento. Es decir, se "entrena" el modelo con los datos de entrada X y las etiquetas de salida Y.</w:delText>
          </w:r>
        </w:del>
      </w:ins>
    </w:p>
    <w:p w14:paraId="4BFB421D" w14:textId="1ABB54A3" w:rsidR="00717F4F" w:rsidRPr="002B569F" w:rsidDel="000E36C6" w:rsidRDefault="00717F4F">
      <w:pPr>
        <w:rPr>
          <w:ins w:id="7207" w:author="Camilo Andrés Díaz Gómez" w:date="2023-03-16T23:19:00Z"/>
          <w:del w:id="7208" w:author="Steff Guzmán" w:date="2023-03-23T20:07:00Z"/>
          <w:rFonts w:cs="Times New Roman"/>
          <w:szCs w:val="24"/>
        </w:rPr>
        <w:pPrChange w:id="7209" w:author="Camilo Andrés Díaz Gómez" w:date="2023-03-28T17:43:00Z">
          <w:pPr>
            <w:ind w:firstLine="708"/>
          </w:pPr>
        </w:pPrChange>
      </w:pPr>
    </w:p>
    <w:p w14:paraId="41E8863A" w14:textId="7314EE18" w:rsidR="00717F4F" w:rsidRPr="002B569F" w:rsidDel="000E36C6" w:rsidRDefault="00717F4F">
      <w:pPr>
        <w:rPr>
          <w:ins w:id="7210" w:author="Camilo Andrés Díaz Gómez" w:date="2023-03-16T23:18:00Z"/>
          <w:del w:id="7211" w:author="Steff Guzmán" w:date="2023-03-23T20:07:00Z"/>
          <w:rFonts w:cs="Times New Roman"/>
          <w:szCs w:val="24"/>
        </w:rPr>
        <w:pPrChange w:id="7212" w:author="Camilo Andrés Díaz Gómez" w:date="2023-03-28T17:43:00Z">
          <w:pPr>
            <w:ind w:firstLine="708"/>
          </w:pPr>
        </w:pPrChange>
      </w:pPr>
      <w:ins w:id="7213" w:author="Camilo Andrés Díaz Gómez" w:date="2023-03-16T23:19:00Z">
        <w:del w:id="7214" w:author="Steff Guzmán" w:date="2023-03-23T20:07:00Z">
          <w:r w:rsidRPr="002B569F" w:rsidDel="000E36C6">
            <w:rPr>
              <w:rFonts w:cs="Times New Roman"/>
              <w:szCs w:val="24"/>
            </w:rPr>
            <w:delText>En la tercera línea, se hacen predicciones utilizando el modelo ajustado y los datos de entrada X. Estas predicciones se almacenan en la variable Y_pred.</w:delText>
          </w:r>
        </w:del>
      </w:ins>
    </w:p>
    <w:p w14:paraId="3EACE293" w14:textId="6E799F80" w:rsidR="00717F4F" w:rsidRPr="002B569F" w:rsidDel="00FC60AD" w:rsidRDefault="00717F4F">
      <w:pPr>
        <w:rPr>
          <w:ins w:id="7215" w:author="Camilo Andrés Díaz Gómez" w:date="2023-03-16T23:18:00Z"/>
          <w:del w:id="7216" w:author="Steff Guzmán" w:date="2023-03-23T20:07:00Z"/>
          <w:rFonts w:cs="Times New Roman"/>
          <w:szCs w:val="24"/>
        </w:rPr>
        <w:pPrChange w:id="7217" w:author="Camilo Andrés Díaz Gómez" w:date="2023-03-28T17:43:00Z">
          <w:pPr>
            <w:ind w:firstLine="708"/>
          </w:pPr>
        </w:pPrChange>
      </w:pPr>
    </w:p>
    <w:p w14:paraId="379AB584" w14:textId="4AE8F500" w:rsidR="00717F4F" w:rsidRPr="002B569F" w:rsidDel="00FC60AD" w:rsidRDefault="00717F4F">
      <w:pPr>
        <w:rPr>
          <w:ins w:id="7218" w:author="Camilo Andrés Díaz Gómez" w:date="2023-03-16T23:21:00Z"/>
          <w:del w:id="7219" w:author="Steff Guzmán" w:date="2023-03-23T20:07:00Z"/>
          <w:rFonts w:cs="Times New Roman"/>
          <w:szCs w:val="24"/>
        </w:rPr>
        <w:pPrChange w:id="7220" w:author="Camilo Andrés Díaz Gómez" w:date="2023-03-28T17:43:00Z">
          <w:pPr>
            <w:ind w:firstLine="708"/>
          </w:pPr>
        </w:pPrChange>
      </w:pPr>
      <w:ins w:id="7221" w:author="Camilo Andrés Díaz Gómez" w:date="2023-03-16T23:21:00Z">
        <w:del w:id="7222" w:author="Steff Guzmán" w:date="2023-03-23T20:07:00Z">
          <w:r w:rsidRPr="002B569F" w:rsidDel="00FC60AD">
            <w:rPr>
              <w:rFonts w:cs="Times New Roman"/>
              <w:noProof/>
              <w:szCs w:val="24"/>
            </w:rPr>
            <w:drawing>
              <wp:inline distT="0" distB="0" distL="0" distR="0" wp14:anchorId="614E73D3" wp14:editId="1763A0FA">
                <wp:extent cx="5612130" cy="1999615"/>
                <wp:effectExtent l="0" t="0" r="762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999615"/>
                        </a:xfrm>
                        <a:prstGeom prst="rect">
                          <a:avLst/>
                        </a:prstGeom>
                      </pic:spPr>
                    </pic:pic>
                  </a:graphicData>
                </a:graphic>
              </wp:inline>
            </w:drawing>
          </w:r>
        </w:del>
      </w:ins>
    </w:p>
    <w:p w14:paraId="6FDE7727" w14:textId="00D64863" w:rsidR="00717F4F" w:rsidRPr="002B569F" w:rsidRDefault="00717F4F" w:rsidP="002B569F">
      <w:pPr>
        <w:ind w:firstLine="708"/>
        <w:rPr>
          <w:ins w:id="7223" w:author="Camilo Andrés Díaz Gómez" w:date="2023-03-16T23:21:00Z"/>
          <w:rFonts w:cs="Times New Roman"/>
          <w:szCs w:val="24"/>
        </w:rPr>
      </w:pPr>
    </w:p>
    <w:p w14:paraId="3933281D" w14:textId="65442D3B" w:rsidR="00717F4F" w:rsidRPr="002B569F" w:rsidRDefault="00C159D3">
      <w:pPr>
        <w:ind w:left="708" w:firstLine="708"/>
        <w:rPr>
          <w:ins w:id="7224" w:author="Camilo Andrés Díaz Gómez" w:date="2023-03-16T23:21:00Z"/>
          <w:rFonts w:cs="Times New Roman"/>
          <w:szCs w:val="24"/>
        </w:rPr>
        <w:pPrChange w:id="7225" w:author="Camilo Andrés Díaz Gómez" w:date="2023-03-28T18:00:00Z">
          <w:pPr>
            <w:ind w:firstLine="708"/>
          </w:pPr>
        </w:pPrChange>
      </w:pPr>
      <w:ins w:id="7226" w:author="Steff Guzmán" w:date="2023-03-23T20:08:00Z">
        <w:r w:rsidRPr="002B569F">
          <w:rPr>
            <w:rFonts w:cs="Times New Roman"/>
            <w:szCs w:val="24"/>
          </w:rPr>
          <w:t xml:space="preserve">En la figura </w:t>
        </w:r>
      </w:ins>
      <w:ins w:id="7227" w:author="Steff Guzmán" w:date="2023-03-24T15:29:00Z">
        <w:r w:rsidR="00A84241" w:rsidRPr="002B569F">
          <w:rPr>
            <w:rFonts w:cs="Times New Roman"/>
            <w:szCs w:val="24"/>
          </w:rPr>
          <w:t xml:space="preserve">21 </w:t>
        </w:r>
      </w:ins>
      <w:ins w:id="7228" w:author="Camilo Andrés Díaz Gómez" w:date="2023-03-16T23:21:00Z">
        <w:del w:id="7229" w:author="Steff Guzmán" w:date="2023-03-23T20:08:00Z">
          <w:r w:rsidR="00717F4F" w:rsidRPr="002B569F" w:rsidDel="00C159D3">
            <w:rPr>
              <w:rFonts w:cs="Times New Roman"/>
              <w:szCs w:val="24"/>
            </w:rPr>
            <w:delText>Estas l</w:delText>
          </w:r>
        </w:del>
      </w:ins>
      <w:ins w:id="7230" w:author="Steff Guzmán" w:date="2023-03-23T20:08:00Z">
        <w:r w:rsidRPr="002B569F">
          <w:rPr>
            <w:rFonts w:cs="Times New Roman"/>
            <w:szCs w:val="24"/>
          </w:rPr>
          <w:t>las l</w:t>
        </w:r>
      </w:ins>
      <w:ins w:id="7231" w:author="Camilo Andrés Díaz Gómez" w:date="2023-03-16T23:21:00Z">
        <w:r w:rsidR="00717F4F" w:rsidRPr="002B569F">
          <w:rPr>
            <w:rFonts w:cs="Times New Roman"/>
            <w:szCs w:val="24"/>
          </w:rPr>
          <w:t xml:space="preserve">íneas de código </w:t>
        </w:r>
      </w:ins>
      <w:ins w:id="7232" w:author="Camilo Andrés Díaz Gómez" w:date="2023-03-16T23:23:00Z">
        <w:r w:rsidR="00717F4F" w:rsidRPr="002B569F">
          <w:rPr>
            <w:rFonts w:cs="Times New Roman"/>
            <w:szCs w:val="24"/>
          </w:rPr>
          <w:t xml:space="preserve">se realizan para </w:t>
        </w:r>
      </w:ins>
      <w:ins w:id="7233" w:author="Camilo Andrés Díaz Gómez" w:date="2023-03-16T23:28:00Z">
        <w:r w:rsidR="00614520" w:rsidRPr="002B569F">
          <w:rPr>
            <w:rFonts w:cs="Times New Roman"/>
            <w:szCs w:val="24"/>
          </w:rPr>
          <w:t>cada resultado</w:t>
        </w:r>
      </w:ins>
      <w:ins w:id="7234" w:author="Camilo Andrés Díaz Gómez" w:date="2023-03-16T23:23:00Z">
        <w:r w:rsidR="00717F4F" w:rsidRPr="002B569F">
          <w:rPr>
            <w:rFonts w:cs="Times New Roman"/>
            <w:szCs w:val="24"/>
          </w:rPr>
          <w:t xml:space="preserve"> de los </w:t>
        </w:r>
      </w:ins>
      <w:ins w:id="7235" w:author="Camilo Andrés Díaz Gómez" w:date="2023-03-16T23:24:00Z">
        <w:r w:rsidR="00717F4F" w:rsidRPr="002B569F">
          <w:rPr>
            <w:rFonts w:cs="Times New Roman"/>
            <w:szCs w:val="24"/>
          </w:rPr>
          <w:t>modelos</w:t>
        </w:r>
      </w:ins>
      <w:ins w:id="7236" w:author="Camilo Andrés Díaz Gómez" w:date="2023-03-16T23:23:00Z">
        <w:r w:rsidR="00717F4F" w:rsidRPr="002B569F">
          <w:rPr>
            <w:rFonts w:cs="Times New Roman"/>
            <w:szCs w:val="24"/>
          </w:rPr>
          <w:t xml:space="preserve"> realizados, por esta razón, no se repetirá </w:t>
        </w:r>
      </w:ins>
      <w:ins w:id="7237" w:author="Camilo Andrés Díaz Gómez" w:date="2023-03-16T23:28:00Z">
        <w:r w:rsidR="00614520" w:rsidRPr="002B569F">
          <w:rPr>
            <w:rFonts w:cs="Times New Roman"/>
            <w:szCs w:val="24"/>
          </w:rPr>
          <w:t>más</w:t>
        </w:r>
      </w:ins>
      <w:ins w:id="7238" w:author="Camilo Andrés Díaz Gómez" w:date="2023-03-16T23:29:00Z">
        <w:r w:rsidR="00614520" w:rsidRPr="002B569F">
          <w:rPr>
            <w:rFonts w:cs="Times New Roman"/>
            <w:szCs w:val="24"/>
          </w:rPr>
          <w:t xml:space="preserve"> sus capturas</w:t>
        </w:r>
      </w:ins>
      <w:ins w:id="7239" w:author="Camilo Andrés Díaz Gómez" w:date="2023-03-16T23:28:00Z">
        <w:r w:rsidR="00614520" w:rsidRPr="002B569F">
          <w:rPr>
            <w:rFonts w:cs="Times New Roman"/>
            <w:szCs w:val="24"/>
          </w:rPr>
          <w:t>,</w:t>
        </w:r>
      </w:ins>
      <w:ins w:id="7240" w:author="Camilo Andrés Díaz Gómez" w:date="2023-03-16T23:23:00Z">
        <w:r w:rsidR="00717F4F" w:rsidRPr="002B569F">
          <w:rPr>
            <w:rFonts w:cs="Times New Roman"/>
            <w:szCs w:val="24"/>
          </w:rPr>
          <w:t xml:space="preserve"> pero se quiere recalcar</w:t>
        </w:r>
      </w:ins>
      <w:ins w:id="7241" w:author="Camilo Andrés Díaz Gómez" w:date="2023-03-16T23:24:00Z">
        <w:r w:rsidR="00717F4F" w:rsidRPr="002B569F">
          <w:rPr>
            <w:rFonts w:cs="Times New Roman"/>
            <w:szCs w:val="24"/>
          </w:rPr>
          <w:t xml:space="preserve"> que se usan en todos, las anteriores líneas de código </w:t>
        </w:r>
      </w:ins>
      <w:ins w:id="7242" w:author="Camilo Andrés Díaz Gómez" w:date="2023-03-16T23:21:00Z">
        <w:r w:rsidR="00717F4F" w:rsidRPr="002B569F">
          <w:rPr>
            <w:rFonts w:cs="Times New Roman"/>
            <w:szCs w:val="24"/>
          </w:rPr>
          <w:t>calculan el error cuadrático medio y el coeficiente de determinación del modelo de regresión lineal entrenado previamente.</w:t>
        </w:r>
      </w:ins>
    </w:p>
    <w:p w14:paraId="7A96C5AF" w14:textId="77777777" w:rsidR="00717F4F" w:rsidRPr="002B569F" w:rsidRDefault="00717F4F" w:rsidP="002B569F">
      <w:pPr>
        <w:ind w:firstLine="708"/>
        <w:rPr>
          <w:ins w:id="7243" w:author="Camilo Andrés Díaz Gómez" w:date="2023-03-16T23:21:00Z"/>
          <w:rFonts w:cs="Times New Roman"/>
          <w:szCs w:val="24"/>
        </w:rPr>
      </w:pPr>
    </w:p>
    <w:p w14:paraId="052AD306" w14:textId="1C5B8086" w:rsidR="00717F4F" w:rsidRPr="002B569F" w:rsidRDefault="00717F4F">
      <w:pPr>
        <w:ind w:left="708" w:firstLine="708"/>
        <w:rPr>
          <w:ins w:id="7244" w:author="Camilo Andrés Díaz Gómez" w:date="2023-03-16T23:21:00Z"/>
          <w:rFonts w:cs="Times New Roman"/>
          <w:szCs w:val="24"/>
        </w:rPr>
        <w:pPrChange w:id="7245" w:author="Camilo Andrés Díaz Gómez" w:date="2023-03-28T18:00:00Z">
          <w:pPr>
            <w:ind w:firstLine="708"/>
          </w:pPr>
        </w:pPrChange>
      </w:pPr>
      <w:ins w:id="7246" w:author="Camilo Andrés Díaz Gómez" w:date="2023-03-16T23:21:00Z">
        <w:r w:rsidRPr="002B569F">
          <w:rPr>
            <w:rFonts w:cs="Times New Roman"/>
            <w:szCs w:val="24"/>
          </w:rPr>
          <w:t xml:space="preserve">Error es la raíz del error cuadrático medio (RMSE) entre las verdaderas observaciones de la temperatura </w:t>
        </w:r>
      </w:ins>
      <w:r w:rsidR="00D56345" w:rsidRPr="002B569F">
        <w:rPr>
          <w:rFonts w:cs="Times New Roman"/>
          <w:szCs w:val="24"/>
        </w:rPr>
        <w:t>Y las</w:t>
      </w:r>
      <w:ins w:id="7247" w:author="Camilo Andrés Díaz Gómez" w:date="2023-03-16T23:21:00Z">
        <w:r w:rsidRPr="002B569F">
          <w:rPr>
            <w:rFonts w:cs="Times New Roman"/>
            <w:szCs w:val="24"/>
          </w:rPr>
          <w:t xml:space="preserve"> predicciones Y_pred hechas por el modelo de regresión lineal. El cálculo se realiza utilizando la función mean_squared_error de la librería scikit-learn.</w:t>
        </w:r>
      </w:ins>
    </w:p>
    <w:p w14:paraId="040CDD63" w14:textId="77777777" w:rsidR="00507115" w:rsidRDefault="00507115" w:rsidP="00507115">
      <w:pPr>
        <w:rPr>
          <w:ins w:id="7248" w:author="Camilo Andrés Díaz Gómez" w:date="2023-03-28T18:00:00Z"/>
          <w:rFonts w:cs="Times New Roman"/>
          <w:szCs w:val="24"/>
        </w:rPr>
      </w:pPr>
    </w:p>
    <w:p w14:paraId="0BE00DF8" w14:textId="42099102" w:rsidR="00717F4F" w:rsidRPr="002B569F" w:rsidRDefault="00717F4F">
      <w:pPr>
        <w:ind w:left="708" w:firstLine="708"/>
        <w:rPr>
          <w:ins w:id="7249" w:author="Camilo Andrés Díaz Gómez" w:date="2023-03-16T23:21:00Z"/>
          <w:rFonts w:cs="Times New Roman"/>
          <w:szCs w:val="24"/>
        </w:rPr>
        <w:pPrChange w:id="7250" w:author="Camilo Andrés Díaz Gómez" w:date="2023-03-28T18:00:00Z">
          <w:pPr>
            <w:ind w:firstLine="708"/>
          </w:pPr>
        </w:pPrChange>
      </w:pPr>
      <w:ins w:id="7251" w:author="Camilo Andrés Díaz Gómez" w:date="2023-03-16T23:22:00Z">
        <w:r w:rsidRPr="002B569F">
          <w:rPr>
            <w:rFonts w:cs="Times New Roman"/>
            <w:szCs w:val="24"/>
          </w:rPr>
          <w:t>R2</w:t>
        </w:r>
      </w:ins>
      <w:ins w:id="7252" w:author="Camilo Andrés Díaz Gómez" w:date="2023-03-16T23:21:00Z">
        <w:r w:rsidRPr="002B569F">
          <w:rPr>
            <w:rFonts w:cs="Times New Roman"/>
            <w:szCs w:val="24"/>
          </w:rPr>
          <w:t xml:space="preserve"> es el coeficiente de determinación (R^2), una medida que indica la proporción de la varianza de la variable dependiente explicada por el modelo. Cuanto más cerca de 1 esté este valor, mejor será la capacidad del modelo para explicar la variabilidad de los datos. Se calcula utilizando el método score del objeto reg de la clase LinearRegression.</w:t>
        </w:r>
      </w:ins>
    </w:p>
    <w:p w14:paraId="2D8489AF" w14:textId="77777777" w:rsidR="00717F4F" w:rsidRPr="002B569F" w:rsidRDefault="00717F4F" w:rsidP="002B569F">
      <w:pPr>
        <w:ind w:firstLine="708"/>
        <w:rPr>
          <w:ins w:id="7253" w:author="Camilo Andrés Díaz Gómez" w:date="2023-03-16T23:21:00Z"/>
          <w:rFonts w:cs="Times New Roman"/>
          <w:szCs w:val="24"/>
        </w:rPr>
      </w:pPr>
    </w:p>
    <w:p w14:paraId="37A3C12D" w14:textId="5E17E6C9" w:rsidR="00717F4F" w:rsidRPr="002B569F" w:rsidRDefault="00717F4F">
      <w:pPr>
        <w:ind w:left="708" w:firstLine="708"/>
        <w:rPr>
          <w:ins w:id="7254" w:author="Steff Guzmán" w:date="2023-03-24T15:11:00Z"/>
          <w:rFonts w:cs="Times New Roman"/>
          <w:szCs w:val="24"/>
        </w:rPr>
        <w:pPrChange w:id="7255" w:author="Camilo Andrés Díaz Gómez" w:date="2023-03-28T18:00:00Z">
          <w:pPr>
            <w:ind w:firstLine="708"/>
          </w:pPr>
        </w:pPrChange>
      </w:pPr>
      <w:ins w:id="7256" w:author="Camilo Andrés Díaz Gómez" w:date="2023-03-16T23:21:00Z">
        <w:r w:rsidRPr="002B569F">
          <w:rPr>
            <w:rFonts w:cs="Times New Roman"/>
            <w:szCs w:val="24"/>
          </w:rPr>
          <w:lastRenderedPageBreak/>
          <w:t>Los coeficientes del modelo se imprimen utilizando el atributo coef_ del objeto reg. En este caso, se trata de los coeficientes para las variables humedad y fechaHora, que se utilizaron para predecir la temperatura</w:t>
        </w:r>
      </w:ins>
      <w:ins w:id="7257" w:author="Camilo Andrés Díaz Gómez" w:date="2023-03-16T23:22:00Z">
        <w:r w:rsidRPr="002B569F">
          <w:rPr>
            <w:rFonts w:cs="Times New Roman"/>
            <w:szCs w:val="24"/>
          </w:rPr>
          <w:t xml:space="preserve"> en todos los modelos como se podrá evidenciar </w:t>
        </w:r>
      </w:ins>
      <w:ins w:id="7258" w:author="Camilo Andrés Díaz Gómez" w:date="2023-03-16T23:23:00Z">
        <w:r w:rsidRPr="002B569F">
          <w:rPr>
            <w:rFonts w:cs="Times New Roman"/>
            <w:szCs w:val="24"/>
          </w:rPr>
          <w:t>más adelante en este documento</w:t>
        </w:r>
      </w:ins>
      <w:ins w:id="7259" w:author="Camilo Andrés Díaz Gómez" w:date="2023-03-16T23:21:00Z">
        <w:r w:rsidRPr="002B569F">
          <w:rPr>
            <w:rFonts w:cs="Times New Roman"/>
            <w:szCs w:val="24"/>
          </w:rPr>
          <w:t>.</w:t>
        </w:r>
      </w:ins>
    </w:p>
    <w:p w14:paraId="702502E6" w14:textId="77777777" w:rsidR="00717998" w:rsidRPr="002B569F" w:rsidRDefault="00717998">
      <w:pPr>
        <w:pStyle w:val="Descripcin"/>
        <w:spacing w:line="360" w:lineRule="auto"/>
        <w:rPr>
          <w:ins w:id="7260" w:author="Steff Guzmán" w:date="2023-03-24T16:50:00Z"/>
          <w:rFonts w:cs="Times New Roman"/>
          <w:szCs w:val="24"/>
        </w:rPr>
        <w:pPrChange w:id="7261" w:author="Camilo Andrés Díaz Gómez" w:date="2023-03-28T17:43:00Z">
          <w:pPr>
            <w:pStyle w:val="Descripcin"/>
          </w:pPr>
        </w:pPrChange>
      </w:pPr>
    </w:p>
    <w:p w14:paraId="55FDA73A" w14:textId="1329F1FC" w:rsidR="00842F9D" w:rsidRPr="002B569F" w:rsidRDefault="00842F9D">
      <w:pPr>
        <w:pStyle w:val="Descripcin"/>
        <w:spacing w:line="360" w:lineRule="auto"/>
        <w:rPr>
          <w:ins w:id="7262" w:author="Steff Guzmán" w:date="2023-03-24T16:50:00Z"/>
          <w:rFonts w:cs="Times New Roman"/>
          <w:szCs w:val="24"/>
        </w:rPr>
        <w:pPrChange w:id="7263" w:author="Camilo Andrés Díaz Gómez" w:date="2023-03-28T17:43:00Z">
          <w:pPr>
            <w:pStyle w:val="Descripcin"/>
          </w:pPr>
        </w:pPrChange>
      </w:pPr>
      <w:bookmarkStart w:id="7264" w:name="_Toc130919856"/>
      <w:ins w:id="7265"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266" w:author="Steff Guzmán" w:date="2023-03-24T15:14:00Z">
        <w:r w:rsidRPr="002B569F">
          <w:rPr>
            <w:rFonts w:cs="Times New Roman"/>
            <w:noProof/>
            <w:szCs w:val="24"/>
          </w:rPr>
          <w:t>21</w:t>
        </w:r>
      </w:ins>
      <w:ins w:id="7267" w:author="Steff Guzmán" w:date="2023-03-24T15:11:00Z">
        <w:r w:rsidRPr="002B569F">
          <w:rPr>
            <w:rFonts w:cs="Times New Roman"/>
            <w:szCs w:val="24"/>
          </w:rPr>
          <w:fldChar w:fldCharType="end"/>
        </w:r>
      </w:ins>
      <w:ins w:id="7268" w:author="JHONATAN MAURICIO VILLARREAL CORREDOR" w:date="2023-03-24T17:48:00Z">
        <w:r w:rsidR="00B21BAF" w:rsidRPr="002B569F">
          <w:rPr>
            <w:rFonts w:cs="Times New Roman"/>
            <w:szCs w:val="24"/>
          </w:rPr>
          <w:t xml:space="preserve"> </w:t>
        </w:r>
        <w:r w:rsidR="00B21BAF" w:rsidRPr="002B569F">
          <w:rPr>
            <w:rFonts w:cs="Times New Roman"/>
            <w:b w:val="0"/>
            <w:bCs/>
            <w:i/>
            <w:iCs w:val="0"/>
            <w:szCs w:val="24"/>
            <w:rPrChange w:id="7269" w:author="Camilo Andrés Díaz Gómez" w:date="2023-03-28T17:42:00Z">
              <w:rPr>
                <w:rFonts w:cs="Times New Roman"/>
                <w:szCs w:val="24"/>
              </w:rPr>
            </w:rPrChange>
          </w:rPr>
          <w:t>Evaluación del modelo</w:t>
        </w:r>
        <w:bookmarkEnd w:id="7264"/>
        <w:r w:rsidR="00B21BAF" w:rsidRPr="002B569F">
          <w:rPr>
            <w:rFonts w:cs="Times New Roman"/>
            <w:szCs w:val="24"/>
          </w:rPr>
          <w:t xml:space="preserve"> </w:t>
        </w:r>
      </w:ins>
    </w:p>
    <w:p w14:paraId="528ED0AA" w14:textId="77777777" w:rsidR="00717998" w:rsidRPr="002B569F" w:rsidRDefault="00717998">
      <w:pPr>
        <w:rPr>
          <w:ins w:id="7270" w:author="Steff Guzmán" w:date="2023-03-23T20:08:00Z"/>
          <w:rFonts w:cs="Times New Roman"/>
        </w:rPr>
        <w:pPrChange w:id="7271" w:author="Camilo Andrés Díaz Gómez" w:date="2023-03-28T17:43:00Z">
          <w:pPr>
            <w:ind w:firstLine="708"/>
          </w:pPr>
        </w:pPrChange>
      </w:pPr>
    </w:p>
    <w:p w14:paraId="0B45CF06" w14:textId="4FE320EE" w:rsidR="00C159D3" w:rsidRPr="002B569F" w:rsidRDefault="00C159D3" w:rsidP="002B569F">
      <w:pPr>
        <w:ind w:firstLine="708"/>
        <w:rPr>
          <w:ins w:id="7272" w:author="Camilo Andrés Díaz Gómez" w:date="2023-03-16T23:23:00Z"/>
          <w:rFonts w:cs="Times New Roman"/>
          <w:szCs w:val="24"/>
        </w:rPr>
      </w:pPr>
      <w:ins w:id="7273" w:author="Steff Guzmán" w:date="2023-03-23T20:08:00Z">
        <w:r w:rsidRPr="002B569F">
          <w:rPr>
            <w:rFonts w:cs="Times New Roman"/>
            <w:noProof/>
            <w:szCs w:val="24"/>
          </w:rPr>
          <w:drawing>
            <wp:inline distT="0" distB="0" distL="0" distR="0" wp14:anchorId="5773232D" wp14:editId="4C46B0A1">
              <wp:extent cx="5612130" cy="199961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999615"/>
                      </a:xfrm>
                      <a:prstGeom prst="rect">
                        <a:avLst/>
                      </a:prstGeom>
                    </pic:spPr>
                  </pic:pic>
                </a:graphicData>
              </a:graphic>
            </wp:inline>
          </w:drawing>
        </w:r>
      </w:ins>
    </w:p>
    <w:p w14:paraId="6D864FC6" w14:textId="77777777" w:rsidR="00C038A4" w:rsidRPr="002B569F" w:rsidRDefault="00C038A4" w:rsidP="002B569F">
      <w:pPr>
        <w:jc w:val="left"/>
        <w:rPr>
          <w:ins w:id="7274" w:author="Camilo Andrés Díaz Gómez" w:date="2023-03-28T15:21:00Z"/>
          <w:rFonts w:cs="Times New Roman"/>
          <w:i/>
          <w:iCs/>
          <w:szCs w:val="24"/>
        </w:rPr>
      </w:pPr>
    </w:p>
    <w:p w14:paraId="460C69CB" w14:textId="11726B2D" w:rsidR="00B1585C" w:rsidRPr="002B569F" w:rsidRDefault="00B1585C" w:rsidP="002B569F">
      <w:pPr>
        <w:jc w:val="left"/>
        <w:rPr>
          <w:ins w:id="7275" w:author="Steff Guzmán" w:date="2023-03-24T15:42:00Z"/>
          <w:rFonts w:cs="Times New Roman"/>
          <w:i/>
          <w:iCs/>
          <w:szCs w:val="24"/>
        </w:rPr>
      </w:pPr>
      <w:ins w:id="7276" w:author="Steff Guzmán" w:date="2023-03-24T15:42:00Z">
        <w:r w:rsidRPr="002B569F">
          <w:rPr>
            <w:rFonts w:cs="Times New Roman"/>
            <w:i/>
            <w:iCs/>
            <w:szCs w:val="24"/>
          </w:rPr>
          <w:t>Fuente: Elaboración propia.</w:t>
        </w:r>
      </w:ins>
    </w:p>
    <w:p w14:paraId="1FF443B6" w14:textId="6D720A11" w:rsidR="00717F4F" w:rsidRPr="002B569F" w:rsidDel="00C159D3" w:rsidRDefault="00717F4F">
      <w:pPr>
        <w:ind w:firstLine="708"/>
        <w:rPr>
          <w:ins w:id="7277" w:author="Camilo Andrés Díaz Gómez" w:date="2023-03-16T23:18:00Z"/>
          <w:del w:id="7278" w:author="Steff Guzmán" w:date="2023-03-23T20:09:00Z"/>
          <w:rFonts w:cs="Times New Roman"/>
          <w:szCs w:val="24"/>
        </w:rPr>
      </w:pPr>
    </w:p>
    <w:p w14:paraId="68CC374D" w14:textId="4AF9173A" w:rsidR="00717F4F" w:rsidRPr="002B569F" w:rsidDel="00C159D3" w:rsidRDefault="00614520">
      <w:pPr>
        <w:rPr>
          <w:ins w:id="7279" w:author="Camilo Andrés Díaz Gómez" w:date="2023-03-16T23:27:00Z"/>
          <w:del w:id="7280" w:author="Steff Guzmán" w:date="2023-03-23T20:09:00Z"/>
          <w:rFonts w:cs="Times New Roman"/>
          <w:szCs w:val="24"/>
        </w:rPr>
        <w:pPrChange w:id="7281" w:author="Camilo Andrés Díaz Gómez" w:date="2023-03-28T17:43:00Z">
          <w:pPr>
            <w:ind w:firstLine="708"/>
          </w:pPr>
        </w:pPrChange>
      </w:pPr>
      <w:ins w:id="7282" w:author="Camilo Andrés Díaz Gómez" w:date="2023-03-16T23:26:00Z">
        <w:del w:id="7283" w:author="Steff Guzmán" w:date="2023-03-23T20:09:00Z">
          <w:r w:rsidRPr="002B569F" w:rsidDel="00C159D3">
            <w:rPr>
              <w:rFonts w:cs="Times New Roman"/>
              <w:noProof/>
              <w:szCs w:val="24"/>
            </w:rPr>
            <w:drawing>
              <wp:inline distT="0" distB="0" distL="0" distR="0" wp14:anchorId="113FC41D" wp14:editId="7E5BC6BD">
                <wp:extent cx="5612130" cy="3500120"/>
                <wp:effectExtent l="0" t="0" r="762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237"/>
                        <a:stretch/>
                      </pic:blipFill>
                      <pic:spPr bwMode="auto">
                        <a:xfrm>
                          <a:off x="0" y="0"/>
                          <a:ext cx="5626110" cy="3508839"/>
                        </a:xfrm>
                        <a:prstGeom prst="rect">
                          <a:avLst/>
                        </a:prstGeom>
                        <a:ln>
                          <a:noFill/>
                        </a:ln>
                        <a:extLst>
                          <a:ext uri="{53640926-AAD7-44D8-BBD7-CCE9431645EC}">
                            <a14:shadowObscured xmlns:a14="http://schemas.microsoft.com/office/drawing/2010/main"/>
                          </a:ext>
                        </a:extLst>
                      </pic:spPr>
                    </pic:pic>
                  </a:graphicData>
                </a:graphic>
              </wp:inline>
            </w:drawing>
          </w:r>
        </w:del>
      </w:ins>
    </w:p>
    <w:p w14:paraId="45DC00DA" w14:textId="77777777" w:rsidR="00614520" w:rsidRPr="002B569F" w:rsidRDefault="00614520">
      <w:pPr>
        <w:rPr>
          <w:ins w:id="7284" w:author="Camilo Andrés Díaz Gómez" w:date="2023-03-16T23:27:00Z"/>
          <w:rFonts w:cs="Times New Roman"/>
          <w:szCs w:val="24"/>
        </w:rPr>
        <w:pPrChange w:id="7285" w:author="Camilo Andrés Díaz Gómez" w:date="2023-03-28T17:43:00Z">
          <w:pPr>
            <w:ind w:firstLine="708"/>
          </w:pPr>
        </w:pPrChange>
      </w:pPr>
    </w:p>
    <w:p w14:paraId="2419851C" w14:textId="04DB0E6F" w:rsidR="00614520" w:rsidRPr="002B569F" w:rsidRDefault="00C159D3">
      <w:pPr>
        <w:ind w:left="708" w:firstLine="708"/>
        <w:rPr>
          <w:ins w:id="7286" w:author="Camilo Andrés Díaz Gómez" w:date="2023-03-16T23:27:00Z"/>
          <w:rFonts w:cs="Times New Roman"/>
          <w:szCs w:val="24"/>
        </w:rPr>
        <w:pPrChange w:id="7287" w:author="Camilo Andrés Díaz Gómez" w:date="2023-03-28T18:00:00Z">
          <w:pPr>
            <w:ind w:firstLine="708"/>
          </w:pPr>
        </w:pPrChange>
      </w:pPr>
      <w:ins w:id="7288" w:author="Steff Guzmán" w:date="2023-03-23T20:09:00Z">
        <w:r w:rsidRPr="002B569F">
          <w:rPr>
            <w:rFonts w:cs="Times New Roman"/>
            <w:szCs w:val="24"/>
          </w:rPr>
          <w:t xml:space="preserve">En el </w:t>
        </w:r>
      </w:ins>
      <w:ins w:id="7289" w:author="Camilo Andrés Díaz Gómez" w:date="2023-03-20T11:58:00Z">
        <w:del w:id="7290" w:author="Steff Guzmán" w:date="2023-03-23T20:09:00Z">
          <w:r w:rsidR="00D66BB6" w:rsidRPr="002B569F" w:rsidDel="00C159D3">
            <w:rPr>
              <w:rFonts w:cs="Times New Roman"/>
              <w:szCs w:val="24"/>
            </w:rPr>
            <w:delText xml:space="preserve">En este </w:delText>
          </w:r>
        </w:del>
        <w:r w:rsidR="00D66BB6" w:rsidRPr="002B569F">
          <w:rPr>
            <w:rFonts w:cs="Times New Roman"/>
            <w:szCs w:val="24"/>
          </w:rPr>
          <w:t xml:space="preserve">código </w:t>
        </w:r>
      </w:ins>
      <w:ins w:id="7291" w:author="Steff Guzmán" w:date="2023-03-23T20:09:00Z">
        <w:r w:rsidRPr="002B569F">
          <w:rPr>
            <w:rFonts w:cs="Times New Roman"/>
            <w:szCs w:val="24"/>
          </w:rPr>
          <w:t>de la figura</w:t>
        </w:r>
      </w:ins>
      <w:ins w:id="7292" w:author="Steff Guzmán" w:date="2023-03-24T15:29:00Z">
        <w:r w:rsidR="00A84241" w:rsidRPr="002B569F">
          <w:rPr>
            <w:rFonts w:cs="Times New Roman"/>
            <w:szCs w:val="24"/>
          </w:rPr>
          <w:t xml:space="preserve"> 22</w:t>
        </w:r>
      </w:ins>
      <w:ins w:id="7293" w:author="Steff Guzmán" w:date="2023-03-23T20:09:00Z">
        <w:r w:rsidRPr="002B569F">
          <w:rPr>
            <w:rFonts w:cs="Times New Roman"/>
            <w:szCs w:val="24"/>
          </w:rPr>
          <w:t xml:space="preserve"> </w:t>
        </w:r>
      </w:ins>
      <w:ins w:id="7294" w:author="Camilo Andrés Díaz Gómez" w:date="2023-03-16T23:27:00Z">
        <w:r w:rsidR="00614520" w:rsidRPr="002B569F">
          <w:rPr>
            <w:rFonts w:cs="Times New Roman"/>
            <w:szCs w:val="24"/>
          </w:rPr>
          <w:t>se inicializa un contador i en cero y se itera sobre cada fila del DataFrame de pruebas (dfPruebas). En cada iteración se extraen las variables de interés como el código de la estación, la fecha y hora de la observación, la humedad, la precipitación, la presión atmosférica, la temperatura de prueba, la latitud y la longitud.</w:t>
        </w:r>
      </w:ins>
    </w:p>
    <w:p w14:paraId="02145BD1" w14:textId="77777777" w:rsidR="00614520" w:rsidRPr="002B569F" w:rsidRDefault="00614520" w:rsidP="002B569F">
      <w:pPr>
        <w:ind w:firstLine="708"/>
        <w:rPr>
          <w:ins w:id="7295" w:author="Camilo Andrés Díaz Gómez" w:date="2023-03-16T23:27:00Z"/>
          <w:rFonts w:cs="Times New Roman"/>
          <w:szCs w:val="24"/>
        </w:rPr>
      </w:pPr>
    </w:p>
    <w:p w14:paraId="62130FD4" w14:textId="77777777" w:rsidR="00614520" w:rsidRPr="002B569F" w:rsidRDefault="00614520">
      <w:pPr>
        <w:ind w:left="708" w:firstLine="708"/>
        <w:rPr>
          <w:ins w:id="7296" w:author="Camilo Andrés Díaz Gómez" w:date="2023-03-16T23:27:00Z"/>
          <w:rFonts w:cs="Times New Roman"/>
          <w:szCs w:val="24"/>
        </w:rPr>
        <w:pPrChange w:id="7297" w:author="Camilo Andrés Díaz Gómez" w:date="2023-03-28T18:00:00Z">
          <w:pPr>
            <w:ind w:firstLine="708"/>
          </w:pPr>
        </w:pPrChange>
      </w:pPr>
      <w:ins w:id="7298" w:author="Camilo Andrés Díaz Gómez" w:date="2023-03-16T23:27:00Z">
        <w:r w:rsidRPr="002B569F">
          <w:rPr>
            <w:rFonts w:cs="Times New Roman"/>
            <w:szCs w:val="24"/>
          </w:rPr>
          <w:t>Se utiliza el modelo de regresión previamente entrenado para simular la temperatura y se almacena el resultado en la columna 'Temperatura_Simulada_Regression' del DataFrame dfFinalPruebas. Luego, se verifica a qué estación pertenece el registro actual y se almacena el registro completo en la fila correspondiente en dfFinalPruebas.</w:t>
        </w:r>
      </w:ins>
    </w:p>
    <w:p w14:paraId="10532CFC" w14:textId="77777777" w:rsidR="00614520" w:rsidRPr="002B569F" w:rsidRDefault="00614520" w:rsidP="002B569F">
      <w:pPr>
        <w:ind w:firstLine="708"/>
        <w:rPr>
          <w:ins w:id="7299" w:author="Camilo Andrés Díaz Gómez" w:date="2023-03-16T23:27:00Z"/>
          <w:rFonts w:cs="Times New Roman"/>
          <w:szCs w:val="24"/>
        </w:rPr>
      </w:pPr>
    </w:p>
    <w:p w14:paraId="629FE004" w14:textId="3560FFFA" w:rsidR="00614520" w:rsidRPr="002B569F" w:rsidRDefault="00614520">
      <w:pPr>
        <w:ind w:left="708" w:firstLine="708"/>
        <w:rPr>
          <w:ins w:id="7300" w:author="Steff Guzmán" w:date="2023-03-23T20:09:00Z"/>
          <w:rFonts w:cs="Times New Roman"/>
          <w:szCs w:val="24"/>
        </w:rPr>
        <w:pPrChange w:id="7301" w:author="Camilo Andrés Díaz Gómez" w:date="2023-03-28T18:00:00Z">
          <w:pPr>
            <w:ind w:firstLine="708"/>
          </w:pPr>
        </w:pPrChange>
      </w:pPr>
      <w:ins w:id="7302" w:author="Camilo Andrés Díaz Gómez" w:date="2023-03-16T23:27:00Z">
        <w:r w:rsidRPr="002B569F">
          <w:rPr>
            <w:rFonts w:cs="Times New Roman"/>
            <w:szCs w:val="24"/>
          </w:rPr>
          <w:t>Finalmente, se incrementa el contador del índice del DataFrame dfFinalPruebas y se repite el proceso para el resto de las filas del DataFrame de pruebas.</w:t>
        </w:r>
      </w:ins>
    </w:p>
    <w:p w14:paraId="6548F8C1" w14:textId="741DB4D6" w:rsidR="00C159D3" w:rsidRPr="002B569F" w:rsidDel="00C159D3" w:rsidRDefault="00C159D3">
      <w:pPr>
        <w:ind w:firstLine="708"/>
        <w:rPr>
          <w:ins w:id="7303" w:author="Camilo Andrés Díaz Gómez" w:date="2023-03-16T23:27:00Z"/>
          <w:del w:id="7304" w:author="Steff Guzmán" w:date="2023-03-23T20:09:00Z"/>
          <w:rFonts w:cs="Times New Roman"/>
          <w:szCs w:val="24"/>
        </w:rPr>
      </w:pPr>
    </w:p>
    <w:p w14:paraId="4387C68A" w14:textId="32AF64B6" w:rsidR="00614520" w:rsidRPr="002B569F" w:rsidDel="00C159D3" w:rsidRDefault="00614520">
      <w:pPr>
        <w:ind w:firstLine="708"/>
        <w:rPr>
          <w:ins w:id="7305" w:author="Camilo Andrés Díaz Gómez" w:date="2023-03-16T23:27:00Z"/>
          <w:del w:id="7306" w:author="Steff Guzmán" w:date="2023-03-23T20:09:00Z"/>
          <w:rFonts w:cs="Times New Roman"/>
          <w:szCs w:val="24"/>
        </w:rPr>
      </w:pPr>
    </w:p>
    <w:p w14:paraId="76A77519" w14:textId="014B8C01" w:rsidR="00614520" w:rsidRPr="002B569F" w:rsidDel="00C159D3" w:rsidRDefault="00614520">
      <w:pPr>
        <w:ind w:firstLine="708"/>
        <w:rPr>
          <w:ins w:id="7307" w:author="Camilo Andrés Díaz Gómez" w:date="2023-03-16T23:28:00Z"/>
          <w:del w:id="7308" w:author="Steff Guzmán" w:date="2023-03-23T20:09:00Z"/>
          <w:rFonts w:cs="Times New Roman"/>
          <w:szCs w:val="24"/>
        </w:rPr>
      </w:pPr>
      <w:ins w:id="7309" w:author="Camilo Andrés Díaz Gómez" w:date="2023-03-16T23:28:00Z">
        <w:del w:id="7310" w:author="Steff Guzmán" w:date="2023-03-23T20:09:00Z">
          <w:r w:rsidRPr="002B569F" w:rsidDel="00C159D3">
            <w:rPr>
              <w:rFonts w:cs="Times New Roman"/>
              <w:noProof/>
              <w:szCs w:val="24"/>
            </w:rPr>
            <w:drawing>
              <wp:inline distT="0" distB="0" distL="0" distR="0" wp14:anchorId="74F23455" wp14:editId="6E7D57B6">
                <wp:extent cx="5612130" cy="8445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844550"/>
                        </a:xfrm>
                        <a:prstGeom prst="rect">
                          <a:avLst/>
                        </a:prstGeom>
                      </pic:spPr>
                    </pic:pic>
                  </a:graphicData>
                </a:graphic>
              </wp:inline>
            </w:drawing>
          </w:r>
        </w:del>
      </w:ins>
    </w:p>
    <w:p w14:paraId="05289D24" w14:textId="77777777" w:rsidR="00614520" w:rsidRPr="002B569F" w:rsidRDefault="00614520" w:rsidP="002B569F">
      <w:pPr>
        <w:ind w:firstLine="708"/>
        <w:rPr>
          <w:ins w:id="7311" w:author="Camilo Andrés Díaz Gómez" w:date="2023-03-16T23:28:00Z"/>
          <w:rFonts w:cs="Times New Roman"/>
          <w:szCs w:val="24"/>
        </w:rPr>
      </w:pPr>
    </w:p>
    <w:p w14:paraId="24999807" w14:textId="300ECB14" w:rsidR="00614520" w:rsidRPr="002B569F" w:rsidRDefault="00614520">
      <w:pPr>
        <w:ind w:left="708" w:firstLine="708"/>
        <w:rPr>
          <w:ins w:id="7312" w:author="Steff Guzmán" w:date="2023-03-24T16:51:00Z"/>
          <w:rFonts w:cs="Times New Roman"/>
          <w:szCs w:val="24"/>
        </w:rPr>
        <w:pPrChange w:id="7313" w:author="Camilo Andrés Díaz Gómez" w:date="2023-03-28T18:00:00Z">
          <w:pPr>
            <w:ind w:firstLine="708"/>
          </w:pPr>
        </w:pPrChange>
      </w:pPr>
      <w:ins w:id="7314" w:author="Camilo Andrés Díaz Gómez" w:date="2023-03-16T23:28:00Z">
        <w:r w:rsidRPr="002B569F">
          <w:rPr>
            <w:rFonts w:cs="Times New Roman"/>
            <w:szCs w:val="24"/>
          </w:rPr>
          <w:t xml:space="preserve">Estas líneas de código de igual </w:t>
        </w:r>
      </w:ins>
      <w:ins w:id="7315" w:author="Camilo Andrés Díaz Gómez" w:date="2023-03-16T23:29:00Z">
        <w:r w:rsidRPr="002B569F">
          <w:rPr>
            <w:rFonts w:cs="Times New Roman"/>
            <w:szCs w:val="24"/>
          </w:rPr>
          <w:t xml:space="preserve">manera se realizan para cada resultado de los modelos realizados, también, no se repetirá más las capturas, pero se quiere recalcar que se usan en todos y lo que hacen es </w:t>
        </w:r>
      </w:ins>
      <w:ins w:id="7316" w:author="Camilo Andrés Díaz Gómez" w:date="2023-03-16T23:28:00Z">
        <w:r w:rsidRPr="002B569F">
          <w:rPr>
            <w:rFonts w:cs="Times New Roman"/>
            <w:szCs w:val="24"/>
          </w:rPr>
          <w:t>calcula</w:t>
        </w:r>
      </w:ins>
      <w:ins w:id="7317" w:author="Camilo Andrés Díaz Gómez" w:date="2023-03-16T23:29:00Z">
        <w:r w:rsidRPr="002B569F">
          <w:rPr>
            <w:rFonts w:cs="Times New Roman"/>
            <w:szCs w:val="24"/>
          </w:rPr>
          <w:t>r</w:t>
        </w:r>
      </w:ins>
      <w:ins w:id="7318" w:author="Camilo Andrés Díaz Gómez" w:date="2023-03-16T23:28:00Z">
        <w:r w:rsidRPr="002B569F">
          <w:rPr>
            <w:rFonts w:cs="Times New Roman"/>
            <w:szCs w:val="24"/>
          </w:rPr>
          <w:t xml:space="preserve"> el coeficiente de determinación (R²) entre los valores reales de temperatura (almacenados en la columna "Temperatura_Prueba" del dataframe "dfFinalPruebas") y los valores simulados de temperatura utilizando el modelo de regresión (almacenados en la columna "Temperatura_Simulada_Regression" del mismo dataframe). El resultado se almacena en la variable "r2" y se imprime en pantalla. El coeficiente de determinación es una medida de la calidad del ajuste del modelo, y su valor puede oscilar entre 0 y 1. Un valor de 1 indica un ajuste perfecto, mientras que un valor de 0 indica que el modelo no es mejor que una simple predicción basada en la media de los datos. Por lo tanto, cuanto más cercano a 1 sea el valor de R², mejor será la calidad del modelo.</w:t>
        </w:r>
      </w:ins>
      <w:ins w:id="7319" w:author="Steff Guzmán" w:date="2023-03-23T20:10:00Z">
        <w:r w:rsidR="00C159D3" w:rsidRPr="002B569F">
          <w:rPr>
            <w:rFonts w:cs="Times New Roman"/>
            <w:szCs w:val="24"/>
          </w:rPr>
          <w:t xml:space="preserve"> </w:t>
        </w:r>
      </w:ins>
    </w:p>
    <w:p w14:paraId="429190E9" w14:textId="77777777" w:rsidR="00717998" w:rsidRPr="002B569F" w:rsidRDefault="00717998" w:rsidP="002B569F">
      <w:pPr>
        <w:ind w:firstLine="708"/>
        <w:rPr>
          <w:ins w:id="7320" w:author="Steff Guzmán" w:date="2023-03-24T15:11:00Z"/>
          <w:rFonts w:cs="Times New Roman"/>
          <w:szCs w:val="24"/>
        </w:rPr>
      </w:pPr>
    </w:p>
    <w:p w14:paraId="55D98ED3" w14:textId="2CEB29C7" w:rsidR="00842F9D" w:rsidRPr="002B569F" w:rsidRDefault="00842F9D">
      <w:pPr>
        <w:pStyle w:val="Descripcin"/>
        <w:spacing w:line="360" w:lineRule="auto"/>
        <w:rPr>
          <w:ins w:id="7321" w:author="Steff Guzmán" w:date="2023-03-24T16:51:00Z"/>
          <w:rFonts w:cs="Times New Roman"/>
          <w:szCs w:val="24"/>
        </w:rPr>
        <w:pPrChange w:id="7322" w:author="Camilo Andrés Díaz Gómez" w:date="2023-03-28T17:43:00Z">
          <w:pPr>
            <w:pStyle w:val="Descripcin"/>
          </w:pPr>
        </w:pPrChange>
      </w:pPr>
      <w:bookmarkStart w:id="7323" w:name="_Toc130919857"/>
      <w:ins w:id="7324"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325" w:author="Steff Guzmán" w:date="2023-03-24T15:14:00Z">
        <w:r w:rsidRPr="002B569F">
          <w:rPr>
            <w:rFonts w:cs="Times New Roman"/>
            <w:noProof/>
            <w:szCs w:val="24"/>
          </w:rPr>
          <w:t>22</w:t>
        </w:r>
      </w:ins>
      <w:ins w:id="7326" w:author="Steff Guzmán" w:date="2023-03-24T15:11:00Z">
        <w:r w:rsidRPr="002B569F">
          <w:rPr>
            <w:rFonts w:cs="Times New Roman"/>
            <w:szCs w:val="24"/>
          </w:rPr>
          <w:fldChar w:fldCharType="end"/>
        </w:r>
      </w:ins>
      <w:ins w:id="7327" w:author="JHONATAN MAURICIO VILLARREAL CORREDOR" w:date="2023-03-24T17:49:00Z">
        <w:r w:rsidR="00B21BAF" w:rsidRPr="002B569F">
          <w:rPr>
            <w:rFonts w:cs="Times New Roman"/>
            <w:szCs w:val="24"/>
          </w:rPr>
          <w:t xml:space="preserve"> </w:t>
        </w:r>
        <w:r w:rsidR="00B21BAF" w:rsidRPr="002B569F">
          <w:rPr>
            <w:rFonts w:cs="Times New Roman"/>
            <w:b w:val="0"/>
            <w:bCs/>
            <w:i/>
            <w:iCs w:val="0"/>
            <w:szCs w:val="24"/>
            <w:rPrChange w:id="7328" w:author="Camilo Andrés Díaz Gómez" w:date="2023-03-28T17:42:00Z">
              <w:rPr>
                <w:rFonts w:cs="Times New Roman"/>
                <w:szCs w:val="24"/>
              </w:rPr>
            </w:rPrChange>
          </w:rPr>
          <w:t xml:space="preserve">Inicializador de contador </w:t>
        </w:r>
      </w:ins>
      <w:ins w:id="7329" w:author="JHONATAN MAURICIO VILLARREAL CORREDOR" w:date="2023-03-24T17:50:00Z">
        <w:r w:rsidR="00B21BAF" w:rsidRPr="002B569F">
          <w:rPr>
            <w:rFonts w:cs="Times New Roman"/>
            <w:b w:val="0"/>
            <w:bCs/>
            <w:i/>
            <w:iCs w:val="0"/>
            <w:szCs w:val="24"/>
            <w:rPrChange w:id="7330" w:author="Camilo Andrés Díaz Gómez" w:date="2023-03-28T17:42:00Z">
              <w:rPr>
                <w:rFonts w:cs="Times New Roman"/>
                <w:szCs w:val="24"/>
              </w:rPr>
            </w:rPrChange>
          </w:rPr>
          <w:t>e iteración de filas</w:t>
        </w:r>
        <w:bookmarkEnd w:id="7323"/>
        <w:r w:rsidR="00B21BAF" w:rsidRPr="002B569F">
          <w:rPr>
            <w:rFonts w:cs="Times New Roman"/>
            <w:szCs w:val="24"/>
          </w:rPr>
          <w:t xml:space="preserve"> </w:t>
        </w:r>
      </w:ins>
    </w:p>
    <w:p w14:paraId="3487649A" w14:textId="77777777" w:rsidR="00717998" w:rsidRPr="002B569F" w:rsidRDefault="00717998">
      <w:pPr>
        <w:rPr>
          <w:ins w:id="7331" w:author="Steff Guzmán" w:date="2023-03-23T20:09:00Z"/>
          <w:rFonts w:cs="Times New Roman"/>
        </w:rPr>
        <w:pPrChange w:id="7332" w:author="Camilo Andrés Díaz Gómez" w:date="2023-03-28T17:43:00Z">
          <w:pPr>
            <w:ind w:firstLine="708"/>
          </w:pPr>
        </w:pPrChange>
      </w:pPr>
    </w:p>
    <w:p w14:paraId="22B565B2" w14:textId="77777777" w:rsidR="00C038A4" w:rsidRPr="002B569F" w:rsidRDefault="00C038A4" w:rsidP="002B569F">
      <w:pPr>
        <w:ind w:firstLine="708"/>
        <w:rPr>
          <w:ins w:id="7333" w:author="Camilo Andrés Díaz Gómez" w:date="2023-03-28T15:21:00Z"/>
          <w:rFonts w:cs="Times New Roman"/>
          <w:szCs w:val="24"/>
        </w:rPr>
      </w:pPr>
    </w:p>
    <w:p w14:paraId="7F31FC59" w14:textId="5128BBB1" w:rsidR="00C159D3" w:rsidRPr="002B569F" w:rsidRDefault="00C159D3" w:rsidP="002B569F">
      <w:pPr>
        <w:ind w:firstLine="708"/>
        <w:rPr>
          <w:ins w:id="7334" w:author="Steff Guzmán" w:date="2023-03-23T20:09:00Z"/>
          <w:rFonts w:cs="Times New Roman"/>
          <w:szCs w:val="24"/>
        </w:rPr>
      </w:pPr>
      <w:ins w:id="7335" w:author="Steff Guzmán" w:date="2023-03-23T20:09:00Z">
        <w:r w:rsidRPr="002B569F">
          <w:rPr>
            <w:rFonts w:cs="Times New Roman"/>
            <w:noProof/>
            <w:szCs w:val="24"/>
          </w:rPr>
          <w:lastRenderedPageBreak/>
          <w:drawing>
            <wp:inline distT="0" distB="0" distL="0" distR="0" wp14:anchorId="5A5EB07E" wp14:editId="7DA5C921">
              <wp:extent cx="5612130" cy="3500120"/>
              <wp:effectExtent l="0" t="0" r="7620" b="508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237"/>
                      <a:stretch/>
                    </pic:blipFill>
                    <pic:spPr bwMode="auto">
                      <a:xfrm>
                        <a:off x="0" y="0"/>
                        <a:ext cx="5612130" cy="3500120"/>
                      </a:xfrm>
                      <a:prstGeom prst="rect">
                        <a:avLst/>
                      </a:prstGeom>
                      <a:ln>
                        <a:noFill/>
                      </a:ln>
                      <a:extLst>
                        <a:ext uri="{53640926-AAD7-44D8-BBD7-CCE9431645EC}">
                          <a14:shadowObscured xmlns:a14="http://schemas.microsoft.com/office/drawing/2010/main"/>
                        </a:ext>
                      </a:extLst>
                    </pic:spPr>
                  </pic:pic>
                </a:graphicData>
              </a:graphic>
            </wp:inline>
          </w:drawing>
        </w:r>
      </w:ins>
    </w:p>
    <w:p w14:paraId="3BAADC3E" w14:textId="77777777" w:rsidR="00C159D3" w:rsidRPr="002B569F" w:rsidRDefault="00C159D3" w:rsidP="002B569F">
      <w:pPr>
        <w:ind w:firstLine="708"/>
        <w:rPr>
          <w:ins w:id="7336" w:author="Steff Guzmán" w:date="2023-03-23T20:09:00Z"/>
          <w:rFonts w:cs="Times New Roman"/>
          <w:szCs w:val="24"/>
        </w:rPr>
      </w:pPr>
    </w:p>
    <w:p w14:paraId="24CFFE62" w14:textId="77777777" w:rsidR="00C159D3" w:rsidRPr="002B569F" w:rsidRDefault="00C159D3" w:rsidP="002B569F">
      <w:pPr>
        <w:ind w:firstLine="708"/>
        <w:rPr>
          <w:ins w:id="7337" w:author="Steff Guzmán" w:date="2023-03-23T20:09:00Z"/>
          <w:rFonts w:cs="Times New Roman"/>
          <w:szCs w:val="24"/>
        </w:rPr>
      </w:pPr>
      <w:ins w:id="7338" w:author="Steff Guzmán" w:date="2023-03-23T20:09:00Z">
        <w:r w:rsidRPr="002B569F">
          <w:rPr>
            <w:rFonts w:cs="Times New Roman"/>
            <w:noProof/>
            <w:szCs w:val="24"/>
          </w:rPr>
          <w:drawing>
            <wp:inline distT="0" distB="0" distL="0" distR="0" wp14:anchorId="5C2204C0" wp14:editId="201D2D11">
              <wp:extent cx="5612130" cy="844550"/>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844550"/>
                      </a:xfrm>
                      <a:prstGeom prst="rect">
                        <a:avLst/>
                      </a:prstGeom>
                    </pic:spPr>
                  </pic:pic>
                </a:graphicData>
              </a:graphic>
            </wp:inline>
          </w:drawing>
        </w:r>
      </w:ins>
    </w:p>
    <w:p w14:paraId="2A114801" w14:textId="77777777" w:rsidR="00C038A4" w:rsidRPr="002B569F" w:rsidRDefault="00C038A4" w:rsidP="002B569F">
      <w:pPr>
        <w:jc w:val="left"/>
        <w:rPr>
          <w:ins w:id="7339" w:author="Camilo Andrés Díaz Gómez" w:date="2023-03-28T15:21:00Z"/>
          <w:rFonts w:cs="Times New Roman"/>
          <w:i/>
          <w:iCs/>
          <w:szCs w:val="24"/>
        </w:rPr>
      </w:pPr>
    </w:p>
    <w:p w14:paraId="7F0432C2" w14:textId="12719296" w:rsidR="00B1585C" w:rsidRPr="002B569F" w:rsidRDefault="00B1585C" w:rsidP="002B569F">
      <w:pPr>
        <w:jc w:val="left"/>
        <w:rPr>
          <w:ins w:id="7340" w:author="Steff Guzmán" w:date="2023-03-24T15:42:00Z"/>
          <w:rFonts w:cs="Times New Roman"/>
          <w:i/>
          <w:iCs/>
          <w:szCs w:val="24"/>
        </w:rPr>
      </w:pPr>
      <w:ins w:id="7341" w:author="Steff Guzmán" w:date="2023-03-24T15:42:00Z">
        <w:r w:rsidRPr="002B569F">
          <w:rPr>
            <w:rFonts w:cs="Times New Roman"/>
            <w:i/>
            <w:iCs/>
            <w:szCs w:val="24"/>
          </w:rPr>
          <w:t>Fuente: Elaboración propia.</w:t>
        </w:r>
      </w:ins>
    </w:p>
    <w:p w14:paraId="45F6AF8E" w14:textId="77777777" w:rsidR="00C159D3" w:rsidRPr="002B569F" w:rsidRDefault="00C159D3" w:rsidP="002B569F">
      <w:pPr>
        <w:ind w:firstLine="708"/>
        <w:rPr>
          <w:ins w:id="7342" w:author="Camilo Andrés Díaz Gómez" w:date="2023-03-16T23:28:00Z"/>
          <w:rFonts w:cs="Times New Roman"/>
          <w:szCs w:val="24"/>
        </w:rPr>
      </w:pPr>
    </w:p>
    <w:p w14:paraId="650795B4" w14:textId="3CCD9AB9" w:rsidR="00614520" w:rsidRPr="002B569F" w:rsidRDefault="00614520" w:rsidP="002B569F">
      <w:pPr>
        <w:ind w:firstLine="708"/>
        <w:rPr>
          <w:ins w:id="7343" w:author="Camilo Andrés Díaz Gómez" w:date="2023-03-16T23:39:00Z"/>
          <w:rFonts w:cs="Times New Roman"/>
          <w:szCs w:val="24"/>
        </w:rPr>
      </w:pPr>
    </w:p>
    <w:p w14:paraId="53FFA1CC" w14:textId="0249377F" w:rsidR="00BE50D1" w:rsidRPr="002B569F" w:rsidRDefault="00D56345">
      <w:pPr>
        <w:pStyle w:val="Ttulo5"/>
        <w:ind w:left="1416"/>
        <w:rPr>
          <w:ins w:id="7344" w:author="Camilo Andrés Díaz Gómez" w:date="2023-03-16T23:39:00Z"/>
          <w:rFonts w:ascii="Times New Roman" w:hAnsi="Times New Roman" w:cs="Times New Roman"/>
          <w:b/>
          <w:bCs/>
          <w:color w:val="auto"/>
          <w:szCs w:val="24"/>
          <w:rPrChange w:id="7345" w:author="Camilo Andrés Díaz Gómez" w:date="2023-03-28T17:42:00Z">
            <w:rPr>
              <w:ins w:id="7346" w:author="Camilo Andrés Díaz Gómez" w:date="2023-03-16T23:39:00Z"/>
            </w:rPr>
          </w:rPrChange>
        </w:rPr>
        <w:pPrChange w:id="7347" w:author="Camilo Andrés Díaz Gómez" w:date="2023-03-28T17:43:00Z">
          <w:pPr>
            <w:pStyle w:val="Ttulo4"/>
            <w:ind w:firstLine="708"/>
          </w:pPr>
        </w:pPrChange>
      </w:pPr>
      <w:r>
        <w:rPr>
          <w:rFonts w:ascii="Times New Roman" w:hAnsi="Times New Roman" w:cs="Times New Roman"/>
          <w:b/>
          <w:bCs/>
          <w:color w:val="auto"/>
          <w:szCs w:val="24"/>
        </w:rPr>
        <w:t>Regresión Polinomial</w:t>
      </w:r>
    </w:p>
    <w:p w14:paraId="24EEB62B" w14:textId="0CD87535" w:rsidR="00BE50D1" w:rsidRPr="002B569F" w:rsidDel="00247AA5" w:rsidRDefault="00BE50D1">
      <w:pPr>
        <w:rPr>
          <w:ins w:id="7348" w:author="Camilo Andrés Díaz Gómez" w:date="2023-03-16T23:28:00Z"/>
          <w:del w:id="7349" w:author="JUAN ESTEBAN CONTRERAS DIAZ" w:date="2023-03-24T11:57:00Z"/>
          <w:rFonts w:cs="Times New Roman"/>
          <w:szCs w:val="24"/>
        </w:rPr>
        <w:pPrChange w:id="7350" w:author="Camilo Andrés Díaz Gómez" w:date="2023-03-28T17:43:00Z">
          <w:pPr>
            <w:ind w:firstLine="708"/>
          </w:pPr>
        </w:pPrChange>
      </w:pPr>
    </w:p>
    <w:p w14:paraId="428B9376" w14:textId="67151DC9" w:rsidR="00614520" w:rsidRPr="002B569F" w:rsidDel="00247AA5" w:rsidRDefault="00BE50D1">
      <w:pPr>
        <w:ind w:firstLine="708"/>
        <w:jc w:val="center"/>
        <w:rPr>
          <w:ins w:id="7351" w:author="Camilo Andrés Díaz Gómez" w:date="2023-03-16T23:32:00Z"/>
          <w:del w:id="7352" w:author="JUAN ESTEBAN CONTRERAS DIAZ" w:date="2023-03-24T11:57:00Z"/>
          <w:rFonts w:cs="Times New Roman"/>
          <w:szCs w:val="24"/>
        </w:rPr>
        <w:pPrChange w:id="7353" w:author="Camilo Andrés Díaz Gómez" w:date="2023-03-28T17:43:00Z">
          <w:pPr>
            <w:ind w:firstLine="708"/>
          </w:pPr>
        </w:pPrChange>
      </w:pPr>
      <w:ins w:id="7354" w:author="Camilo Andrés Díaz Gómez" w:date="2023-03-16T23:40:00Z">
        <w:del w:id="7355" w:author="JUAN ESTEBAN CONTRERAS DIAZ" w:date="2023-03-24T11:57:00Z">
          <w:r w:rsidRPr="002B569F" w:rsidDel="00247AA5">
            <w:rPr>
              <w:rFonts w:cs="Times New Roman"/>
              <w:noProof/>
              <w:szCs w:val="24"/>
            </w:rPr>
            <w:drawing>
              <wp:inline distT="0" distB="0" distL="0" distR="0" wp14:anchorId="65D222B0" wp14:editId="1E4F2311">
                <wp:extent cx="5612130" cy="314833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48330"/>
                        </a:xfrm>
                        <a:prstGeom prst="rect">
                          <a:avLst/>
                        </a:prstGeom>
                      </pic:spPr>
                    </pic:pic>
                  </a:graphicData>
                </a:graphic>
              </wp:inline>
            </w:drawing>
          </w:r>
        </w:del>
      </w:ins>
    </w:p>
    <w:p w14:paraId="0CA15F6A" w14:textId="32551F8D" w:rsidR="00614520" w:rsidRPr="002B569F" w:rsidRDefault="00614520" w:rsidP="002B569F">
      <w:pPr>
        <w:ind w:firstLine="708"/>
        <w:rPr>
          <w:ins w:id="7356" w:author="Camilo Andrés Díaz Gómez" w:date="2023-03-16T23:32:00Z"/>
          <w:rFonts w:cs="Times New Roman"/>
          <w:szCs w:val="24"/>
        </w:rPr>
      </w:pPr>
    </w:p>
    <w:p w14:paraId="2B8A2AB8" w14:textId="0DA6F529" w:rsidR="00614520" w:rsidRPr="002B569F" w:rsidRDefault="00247AA5">
      <w:pPr>
        <w:ind w:left="708" w:firstLine="708"/>
        <w:rPr>
          <w:ins w:id="7357" w:author="Camilo Andrés Díaz Gómez" w:date="2023-03-16T23:32:00Z"/>
          <w:rFonts w:cs="Times New Roman"/>
          <w:szCs w:val="24"/>
        </w:rPr>
        <w:pPrChange w:id="7358" w:author="Camilo Andrés Díaz Gómez" w:date="2023-03-28T18:00:00Z">
          <w:pPr>
            <w:ind w:firstLine="708"/>
          </w:pPr>
        </w:pPrChange>
      </w:pPr>
      <w:ins w:id="7359" w:author="JUAN ESTEBAN CONTRERAS DIAZ" w:date="2023-03-24T11:59:00Z">
        <w:r w:rsidRPr="002B569F">
          <w:rPr>
            <w:rFonts w:cs="Times New Roman"/>
            <w:szCs w:val="24"/>
          </w:rPr>
          <w:t>O</w:t>
        </w:r>
      </w:ins>
      <w:ins w:id="7360" w:author="JUAN ESTEBAN CONTRERAS DIAZ" w:date="2023-03-24T12:00:00Z">
        <w:r w:rsidRPr="002B569F">
          <w:rPr>
            <w:rFonts w:cs="Times New Roman"/>
            <w:szCs w:val="24"/>
          </w:rPr>
          <w:t>bservando la figura</w:t>
        </w:r>
      </w:ins>
      <w:ins w:id="7361" w:author="Steff Guzmán" w:date="2023-03-24T15:30:00Z">
        <w:r w:rsidR="00A84241" w:rsidRPr="002B569F">
          <w:rPr>
            <w:rFonts w:cs="Times New Roman"/>
            <w:szCs w:val="24"/>
          </w:rPr>
          <w:t xml:space="preserve"> 23</w:t>
        </w:r>
      </w:ins>
      <w:ins w:id="7362" w:author="JUAN ESTEBAN CONTRERAS DIAZ" w:date="2023-03-24T12:00:00Z">
        <w:r w:rsidRPr="002B569F">
          <w:rPr>
            <w:rFonts w:cs="Times New Roman"/>
            <w:szCs w:val="24"/>
          </w:rPr>
          <w:t xml:space="preserve">, </w:t>
        </w:r>
      </w:ins>
      <w:ins w:id="7363" w:author="Camilo Andrés Díaz Gómez" w:date="2023-03-16T23:32:00Z">
        <w:del w:id="7364" w:author="JUAN ESTEBAN CONTRERAS DIAZ" w:date="2023-03-24T12:00:00Z">
          <w:r w:rsidR="00614520" w:rsidRPr="002B569F" w:rsidDel="00247AA5">
            <w:rPr>
              <w:rFonts w:cs="Times New Roman"/>
              <w:szCs w:val="24"/>
            </w:rPr>
            <w:delText>Estas lín</w:delText>
          </w:r>
        </w:del>
      </w:ins>
      <w:ins w:id="7365" w:author="JUAN ESTEBAN CONTRERAS DIAZ" w:date="2023-03-24T12:00:00Z">
        <w:r w:rsidRPr="002B569F">
          <w:rPr>
            <w:rFonts w:cs="Times New Roman"/>
            <w:szCs w:val="24"/>
          </w:rPr>
          <w:t xml:space="preserve">las </w:t>
        </w:r>
      </w:ins>
      <w:ins w:id="7366" w:author="Camilo Andrés Díaz Gómez" w:date="2023-03-16T23:32:00Z">
        <w:del w:id="7367" w:author="JUAN ESTEBAN CONTRERAS DIAZ" w:date="2023-03-24T12:00:00Z">
          <w:r w:rsidR="00614520" w:rsidRPr="002B569F" w:rsidDel="00247AA5">
            <w:rPr>
              <w:rFonts w:cs="Times New Roman"/>
              <w:szCs w:val="24"/>
            </w:rPr>
            <w:delText>eas</w:delText>
          </w:r>
        </w:del>
      </w:ins>
      <w:ins w:id="7368" w:author="JUAN ESTEBAN CONTRERAS DIAZ" w:date="2023-03-24T12:00:00Z">
        <w:r w:rsidRPr="002B569F">
          <w:rPr>
            <w:rFonts w:cs="Times New Roman"/>
            <w:szCs w:val="24"/>
          </w:rPr>
          <w:t>líneas</w:t>
        </w:r>
      </w:ins>
      <w:ins w:id="7369" w:author="Camilo Andrés Díaz Gómez" w:date="2023-03-16T23:32:00Z">
        <w:r w:rsidR="00614520" w:rsidRPr="002B569F">
          <w:rPr>
            <w:rFonts w:cs="Times New Roman"/>
            <w:szCs w:val="24"/>
          </w:rPr>
          <w:t xml:space="preserve"> de código realizan la implementación del modelo de </w:t>
        </w:r>
      </w:ins>
      <w:r w:rsidR="00D56345">
        <w:rPr>
          <w:rFonts w:cs="Times New Roman"/>
          <w:szCs w:val="24"/>
        </w:rPr>
        <w:t>Regresión Polinomial</w:t>
      </w:r>
      <w:ins w:id="7370" w:author="Camilo Andrés Díaz Gómez" w:date="2023-03-16T23:32:00Z">
        <w:r w:rsidR="00614520" w:rsidRPr="002B569F">
          <w:rPr>
            <w:rFonts w:cs="Times New Roman"/>
            <w:szCs w:val="24"/>
          </w:rPr>
          <w:t xml:space="preserve"> y evalúan su precisión mediante el coeficiente de determinación (R²). A continuación, se detalla cada una de ellas:</w:t>
        </w:r>
      </w:ins>
    </w:p>
    <w:p w14:paraId="6E959E59" w14:textId="77777777" w:rsidR="00614520" w:rsidRPr="002B569F" w:rsidRDefault="00614520" w:rsidP="002B569F">
      <w:pPr>
        <w:ind w:firstLine="708"/>
        <w:rPr>
          <w:ins w:id="7371" w:author="Camilo Andrés Díaz Gómez" w:date="2023-03-16T23:32:00Z"/>
          <w:rFonts w:cs="Times New Roman"/>
          <w:szCs w:val="24"/>
        </w:rPr>
      </w:pPr>
    </w:p>
    <w:p w14:paraId="7CE89D70" w14:textId="77777777" w:rsidR="00614520" w:rsidRPr="002B569F" w:rsidRDefault="00614520">
      <w:pPr>
        <w:ind w:left="708" w:firstLine="708"/>
        <w:rPr>
          <w:ins w:id="7372" w:author="Camilo Andrés Díaz Gómez" w:date="2023-03-16T23:32:00Z"/>
          <w:rFonts w:cs="Times New Roman"/>
          <w:szCs w:val="24"/>
        </w:rPr>
        <w:pPrChange w:id="7373" w:author="Camilo Andrés Díaz Gómez" w:date="2023-03-28T18:00:00Z">
          <w:pPr>
            <w:ind w:firstLine="708"/>
          </w:pPr>
        </w:pPrChange>
      </w:pPr>
      <w:ins w:id="7374" w:author="Camilo Andrés Díaz Gómez" w:date="2023-03-16T23:32:00Z">
        <w:r w:rsidRPr="002B569F">
          <w:rPr>
            <w:rFonts w:cs="Times New Roman"/>
            <w:szCs w:val="24"/>
          </w:rPr>
          <w:lastRenderedPageBreak/>
          <w:t>La primera línea divide los datos en conjuntos de entrenamiento y prueba. Se seleccionan las características (humedad y hora) y la variable objetivo (temperatura) de dfAAnalisar. train_test_split divide los datos aleatoriamente en conjuntos de entrenamiento y prueba en una proporción de 80% y 20%, respectivamente. El parámetro random_state se utiliza para garantizar que la división se realice de la misma manera cada vez que se ejecute el código.</w:t>
        </w:r>
      </w:ins>
    </w:p>
    <w:p w14:paraId="02ECBB1E" w14:textId="77777777" w:rsidR="00614520" w:rsidRPr="002B569F" w:rsidRDefault="00614520" w:rsidP="002B569F">
      <w:pPr>
        <w:ind w:firstLine="708"/>
        <w:rPr>
          <w:ins w:id="7375" w:author="Camilo Andrés Díaz Gómez" w:date="2023-03-16T23:32:00Z"/>
          <w:rFonts w:cs="Times New Roman"/>
          <w:szCs w:val="24"/>
        </w:rPr>
      </w:pPr>
    </w:p>
    <w:p w14:paraId="4ED310E4" w14:textId="04B2AF67" w:rsidR="00614520" w:rsidRPr="002B569F" w:rsidRDefault="00614520">
      <w:pPr>
        <w:ind w:left="708" w:firstLine="708"/>
        <w:rPr>
          <w:ins w:id="7376" w:author="Camilo Andrés Díaz Gómez" w:date="2023-03-16T23:32:00Z"/>
          <w:rFonts w:cs="Times New Roman"/>
          <w:szCs w:val="24"/>
        </w:rPr>
        <w:pPrChange w:id="7377" w:author="Camilo Andrés Díaz Gómez" w:date="2023-03-28T18:01:00Z">
          <w:pPr>
            <w:ind w:firstLine="708"/>
          </w:pPr>
        </w:pPrChange>
      </w:pPr>
      <w:ins w:id="7378" w:author="Camilo Andrés Díaz Gómez" w:date="2023-03-16T23:32:00Z">
        <w:r w:rsidRPr="002B569F">
          <w:rPr>
            <w:rFonts w:cs="Times New Roman"/>
            <w:szCs w:val="24"/>
          </w:rPr>
          <w:t xml:space="preserve">La segunda línea realiza el preprocesamiento de datos para la </w:t>
        </w:r>
      </w:ins>
      <w:r w:rsidR="00D56345">
        <w:rPr>
          <w:rFonts w:cs="Times New Roman"/>
          <w:szCs w:val="24"/>
        </w:rPr>
        <w:t>Regresión Polinomial</w:t>
      </w:r>
      <w:ins w:id="7379" w:author="Camilo Andrés Díaz Gómez" w:date="2023-03-16T23:32:00Z">
        <w:r w:rsidRPr="002B569F">
          <w:rPr>
            <w:rFonts w:cs="Times New Roman"/>
            <w:szCs w:val="24"/>
          </w:rPr>
          <w:t>. Se utiliza la clase PolynomialFeatures para generar características polinomiales de grado 2 a partir de las características originales.</w:t>
        </w:r>
      </w:ins>
    </w:p>
    <w:p w14:paraId="123BCE01" w14:textId="77777777" w:rsidR="00614520" w:rsidRPr="002B569F" w:rsidRDefault="00614520" w:rsidP="002B569F">
      <w:pPr>
        <w:ind w:firstLine="708"/>
        <w:rPr>
          <w:ins w:id="7380" w:author="Camilo Andrés Díaz Gómez" w:date="2023-03-16T23:32:00Z"/>
          <w:rFonts w:cs="Times New Roman"/>
          <w:szCs w:val="24"/>
        </w:rPr>
      </w:pPr>
    </w:p>
    <w:p w14:paraId="1B5AB84F" w14:textId="4B5FA17A" w:rsidR="00614520" w:rsidRPr="002B569F" w:rsidRDefault="00614520">
      <w:pPr>
        <w:ind w:left="708" w:firstLine="708"/>
        <w:rPr>
          <w:ins w:id="7381" w:author="Camilo Andrés Díaz Gómez" w:date="2023-03-16T23:32:00Z"/>
          <w:rFonts w:cs="Times New Roman"/>
          <w:szCs w:val="24"/>
        </w:rPr>
        <w:pPrChange w:id="7382" w:author="Camilo Andrés Díaz Gómez" w:date="2023-03-28T18:01:00Z">
          <w:pPr>
            <w:ind w:firstLine="708"/>
          </w:pPr>
        </w:pPrChange>
      </w:pPr>
      <w:ins w:id="7383" w:author="Camilo Andrés Díaz Gómez" w:date="2023-03-16T23:32:00Z">
        <w:r w:rsidRPr="002B569F">
          <w:rPr>
            <w:rFonts w:cs="Times New Roman"/>
            <w:szCs w:val="24"/>
          </w:rPr>
          <w:t xml:space="preserve">La tercera línea entrena el modelo de </w:t>
        </w:r>
      </w:ins>
      <w:r w:rsidR="00D56345">
        <w:rPr>
          <w:rFonts w:cs="Times New Roman"/>
          <w:szCs w:val="24"/>
        </w:rPr>
        <w:t>Regresión Polinomial</w:t>
      </w:r>
      <w:ins w:id="7384" w:author="Camilo Andrés Díaz Gómez" w:date="2023-03-16T23:32:00Z">
        <w:r w:rsidRPr="002B569F">
          <w:rPr>
            <w:rFonts w:cs="Times New Roman"/>
            <w:szCs w:val="24"/>
          </w:rPr>
          <w:t xml:space="preserve"> utilizando las características polinomiales de grado 2 generadas y la variable objetivo de temperatura.</w:t>
        </w:r>
      </w:ins>
    </w:p>
    <w:p w14:paraId="025D6E2B" w14:textId="77777777" w:rsidR="00614520" w:rsidRPr="002B569F" w:rsidRDefault="00614520" w:rsidP="002B569F">
      <w:pPr>
        <w:ind w:firstLine="708"/>
        <w:rPr>
          <w:ins w:id="7385" w:author="Camilo Andrés Díaz Gómez" w:date="2023-03-16T23:32:00Z"/>
          <w:rFonts w:cs="Times New Roman"/>
          <w:szCs w:val="24"/>
        </w:rPr>
      </w:pPr>
    </w:p>
    <w:p w14:paraId="55581554" w14:textId="7EC1F2A3" w:rsidR="00614520" w:rsidRPr="002B569F" w:rsidRDefault="00614520">
      <w:pPr>
        <w:ind w:left="708" w:firstLine="708"/>
        <w:rPr>
          <w:ins w:id="7386" w:author="Camilo Andrés Díaz Gómez" w:date="2023-03-16T23:32:00Z"/>
          <w:rFonts w:cs="Times New Roman"/>
          <w:szCs w:val="24"/>
        </w:rPr>
        <w:pPrChange w:id="7387" w:author="Camilo Andrés Díaz Gómez" w:date="2023-03-28T18:01:00Z">
          <w:pPr>
            <w:ind w:firstLine="708"/>
          </w:pPr>
        </w:pPrChange>
      </w:pPr>
      <w:ins w:id="7388" w:author="Camilo Andrés Díaz Gómez" w:date="2023-03-16T23:32:00Z">
        <w:r w:rsidRPr="002B569F">
          <w:rPr>
            <w:rFonts w:cs="Times New Roman"/>
            <w:szCs w:val="24"/>
          </w:rPr>
          <w:t xml:space="preserve">La cuarta línea realiza las predicciones sobre los datos de prueba utilizando el modelo de </w:t>
        </w:r>
      </w:ins>
      <w:r w:rsidR="00D56345">
        <w:rPr>
          <w:rFonts w:cs="Times New Roman"/>
          <w:szCs w:val="24"/>
        </w:rPr>
        <w:t>Regresión Polinomial</w:t>
      </w:r>
      <w:ins w:id="7389" w:author="Camilo Andrés Díaz Gómez" w:date="2023-03-16T23:32:00Z">
        <w:r w:rsidRPr="002B569F">
          <w:rPr>
            <w:rFonts w:cs="Times New Roman"/>
            <w:szCs w:val="24"/>
          </w:rPr>
          <w:t xml:space="preserve"> entrenado.</w:t>
        </w:r>
      </w:ins>
    </w:p>
    <w:p w14:paraId="2F3709B7" w14:textId="77777777" w:rsidR="00614520" w:rsidRPr="002B569F" w:rsidRDefault="00614520" w:rsidP="002B569F">
      <w:pPr>
        <w:ind w:firstLine="708"/>
        <w:rPr>
          <w:ins w:id="7390" w:author="Camilo Andrés Díaz Gómez" w:date="2023-03-16T23:32:00Z"/>
          <w:rFonts w:cs="Times New Roman"/>
          <w:szCs w:val="24"/>
        </w:rPr>
      </w:pPr>
    </w:p>
    <w:p w14:paraId="06A8421D" w14:textId="4DE139B3" w:rsidR="00614520" w:rsidRPr="002B569F" w:rsidDel="00507115" w:rsidRDefault="00614520">
      <w:pPr>
        <w:ind w:left="708" w:firstLine="708"/>
        <w:rPr>
          <w:ins w:id="7391" w:author="Steff Guzmán" w:date="2023-03-24T15:12:00Z"/>
          <w:del w:id="7392" w:author="Camilo Andrés Díaz Gómez" w:date="2023-03-28T18:01:00Z"/>
          <w:rFonts w:cs="Times New Roman"/>
          <w:szCs w:val="24"/>
        </w:rPr>
        <w:pPrChange w:id="7393" w:author="Camilo Andrés Díaz Gómez" w:date="2023-03-28T18:01:00Z">
          <w:pPr>
            <w:ind w:firstLine="708"/>
          </w:pPr>
        </w:pPrChange>
      </w:pPr>
      <w:ins w:id="7394" w:author="Camilo Andrés Díaz Gómez" w:date="2023-03-16T23:32:00Z">
        <w:r w:rsidRPr="002B569F">
          <w:rPr>
            <w:rFonts w:cs="Times New Roman"/>
            <w:szCs w:val="24"/>
          </w:rPr>
          <w:t>La quinta línea evalúa la precisión del modelo utilizando el coeficiente de determinación (R²). Se compara la variable objetivo de temperatura real en los datos de prueba con las predicciones generadas por el modelo. Cuanto más cercano a 1 sea el valor de R², mejor será la precisión del modelo en predecir los valores de temperatura.</w:t>
        </w:r>
      </w:ins>
    </w:p>
    <w:p w14:paraId="546F6FE1" w14:textId="23060ED9" w:rsidR="00842F9D" w:rsidRPr="002B569F" w:rsidRDefault="00842F9D">
      <w:pPr>
        <w:ind w:left="708" w:firstLine="708"/>
        <w:rPr>
          <w:ins w:id="7395" w:author="Steff Guzmán" w:date="2023-03-24T15:12:00Z"/>
          <w:rFonts w:cs="Times New Roman"/>
          <w:szCs w:val="24"/>
        </w:rPr>
        <w:pPrChange w:id="7396" w:author="Camilo Andrés Díaz Gómez" w:date="2023-03-28T18:01:00Z">
          <w:pPr>
            <w:ind w:firstLine="708"/>
          </w:pPr>
        </w:pPrChange>
      </w:pPr>
    </w:p>
    <w:p w14:paraId="3A745DD2" w14:textId="4F4A1711" w:rsidR="00842F9D" w:rsidRPr="002B569F" w:rsidDel="00507115" w:rsidRDefault="00842F9D" w:rsidP="002B569F">
      <w:pPr>
        <w:ind w:firstLine="708"/>
        <w:rPr>
          <w:ins w:id="7397" w:author="Steff Guzmán" w:date="2023-03-24T15:12:00Z"/>
          <w:del w:id="7398" w:author="Camilo Andrés Díaz Gómez" w:date="2023-03-28T18:01:00Z"/>
          <w:rFonts w:cs="Times New Roman"/>
          <w:szCs w:val="24"/>
        </w:rPr>
      </w:pPr>
    </w:p>
    <w:p w14:paraId="6863BC38" w14:textId="2339940A" w:rsidR="00842F9D" w:rsidRPr="002B569F" w:rsidRDefault="00842F9D">
      <w:pPr>
        <w:rPr>
          <w:ins w:id="7399" w:author="Steff Guzmán" w:date="2023-03-24T15:12:00Z"/>
          <w:rFonts w:cs="Times New Roman"/>
          <w:szCs w:val="24"/>
        </w:rPr>
        <w:pPrChange w:id="7400" w:author="Camilo Andrés Díaz Gómez" w:date="2023-03-28T18:01:00Z">
          <w:pPr>
            <w:ind w:firstLine="708"/>
          </w:pPr>
        </w:pPrChange>
      </w:pPr>
    </w:p>
    <w:p w14:paraId="72F0F9E1" w14:textId="47D7AC95" w:rsidR="00842F9D" w:rsidRPr="002B569F" w:rsidRDefault="00842F9D">
      <w:pPr>
        <w:pStyle w:val="Descripcin"/>
        <w:spacing w:line="360" w:lineRule="auto"/>
        <w:rPr>
          <w:ins w:id="7401" w:author="Steff Guzmán" w:date="2023-03-24T16:51:00Z"/>
          <w:rFonts w:cs="Times New Roman"/>
          <w:szCs w:val="24"/>
        </w:rPr>
        <w:pPrChange w:id="7402" w:author="Camilo Andrés Díaz Gómez" w:date="2023-03-28T17:43:00Z">
          <w:pPr>
            <w:pStyle w:val="Descripcin"/>
          </w:pPr>
        </w:pPrChange>
      </w:pPr>
      <w:bookmarkStart w:id="7403" w:name="_Toc130919858"/>
      <w:ins w:id="7404"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405" w:author="Steff Guzmán" w:date="2023-03-24T15:14:00Z">
        <w:r w:rsidRPr="002B569F">
          <w:rPr>
            <w:rFonts w:cs="Times New Roman"/>
            <w:noProof/>
            <w:szCs w:val="24"/>
          </w:rPr>
          <w:t>23</w:t>
        </w:r>
      </w:ins>
      <w:ins w:id="7406" w:author="Steff Guzmán" w:date="2023-03-24T15:12:00Z">
        <w:r w:rsidRPr="002B569F">
          <w:rPr>
            <w:rFonts w:cs="Times New Roman"/>
            <w:szCs w:val="24"/>
          </w:rPr>
          <w:fldChar w:fldCharType="end"/>
        </w:r>
      </w:ins>
      <w:ins w:id="7407" w:author="JHONATAN MAURICIO VILLARREAL CORREDOR" w:date="2023-03-24T17:50:00Z">
        <w:r w:rsidR="0035001A" w:rsidRPr="002B569F">
          <w:rPr>
            <w:rFonts w:cs="Times New Roman"/>
            <w:szCs w:val="24"/>
          </w:rPr>
          <w:t xml:space="preserve"> </w:t>
        </w:r>
        <w:r w:rsidR="0035001A" w:rsidRPr="002B569F">
          <w:rPr>
            <w:rFonts w:cs="Times New Roman"/>
            <w:b w:val="0"/>
            <w:bCs/>
            <w:i/>
            <w:iCs w:val="0"/>
            <w:szCs w:val="24"/>
          </w:rPr>
          <w:t>I</w:t>
        </w:r>
        <w:r w:rsidR="0035001A" w:rsidRPr="002B569F">
          <w:rPr>
            <w:rFonts w:cs="Times New Roman"/>
            <w:b w:val="0"/>
            <w:bCs/>
            <w:i/>
            <w:iCs w:val="0"/>
            <w:szCs w:val="24"/>
            <w:rPrChange w:id="7408" w:author="Camilo Andrés Díaz Gómez" w:date="2023-03-28T17:42:00Z">
              <w:rPr>
                <w:rFonts w:cs="Times New Roman"/>
                <w:szCs w:val="24"/>
              </w:rPr>
            </w:rPrChange>
          </w:rPr>
          <w:t xml:space="preserve">mplementación del modelo de </w:t>
        </w:r>
      </w:ins>
      <w:r w:rsidR="00D56345">
        <w:rPr>
          <w:rFonts w:cs="Times New Roman"/>
          <w:b w:val="0"/>
          <w:bCs/>
          <w:i/>
          <w:iCs w:val="0"/>
          <w:szCs w:val="24"/>
        </w:rPr>
        <w:t>Regresión Polinomial</w:t>
      </w:r>
      <w:ins w:id="7409" w:author="JHONATAN MAURICIO VILLARREAL CORREDOR" w:date="2023-03-24T17:50:00Z">
        <w:r w:rsidR="0035001A" w:rsidRPr="002B569F">
          <w:rPr>
            <w:rFonts w:cs="Times New Roman"/>
            <w:b w:val="0"/>
            <w:bCs/>
            <w:i/>
            <w:iCs w:val="0"/>
            <w:szCs w:val="24"/>
            <w:rPrChange w:id="7410" w:author="Camilo Andrés Díaz Gómez" w:date="2023-03-28T17:42:00Z">
              <w:rPr>
                <w:rFonts w:cs="Times New Roman"/>
                <w:szCs w:val="24"/>
              </w:rPr>
            </w:rPrChange>
          </w:rPr>
          <w:t xml:space="preserve"> y evalúan su precisión mediante el coeficiente de determinación</w:t>
        </w:r>
      </w:ins>
      <w:bookmarkEnd w:id="7403"/>
    </w:p>
    <w:p w14:paraId="7DD55486" w14:textId="77777777" w:rsidR="00717998" w:rsidRPr="002B569F" w:rsidRDefault="00717998">
      <w:pPr>
        <w:rPr>
          <w:ins w:id="7411" w:author="JUAN ESTEBAN CONTRERAS DIAZ" w:date="2023-03-24T11:58:00Z"/>
          <w:rFonts w:cs="Times New Roman"/>
        </w:rPr>
        <w:pPrChange w:id="7412" w:author="Camilo Andrés Díaz Gómez" w:date="2023-03-28T17:43:00Z">
          <w:pPr>
            <w:ind w:firstLine="708"/>
          </w:pPr>
        </w:pPrChange>
      </w:pPr>
    </w:p>
    <w:p w14:paraId="1A44F2E8" w14:textId="77777777" w:rsidR="00C038A4" w:rsidRPr="002B569F" w:rsidRDefault="00C038A4" w:rsidP="002B569F">
      <w:pPr>
        <w:ind w:firstLine="708"/>
        <w:rPr>
          <w:ins w:id="7413" w:author="Camilo Andrés Díaz Gómez" w:date="2023-03-28T15:21:00Z"/>
          <w:rFonts w:cs="Times New Roman"/>
          <w:szCs w:val="24"/>
        </w:rPr>
      </w:pPr>
    </w:p>
    <w:p w14:paraId="6623E268" w14:textId="541DE772" w:rsidR="00247AA5" w:rsidRPr="002B569F" w:rsidRDefault="00247AA5" w:rsidP="002B569F">
      <w:pPr>
        <w:ind w:firstLine="708"/>
        <w:rPr>
          <w:ins w:id="7414" w:author="Camilo Andrés Díaz Gómez" w:date="2023-03-16T23:32:00Z"/>
          <w:rFonts w:cs="Times New Roman"/>
          <w:szCs w:val="24"/>
        </w:rPr>
      </w:pPr>
      <w:ins w:id="7415" w:author="JUAN ESTEBAN CONTRERAS DIAZ" w:date="2023-03-24T11:58:00Z">
        <w:r w:rsidRPr="002B569F">
          <w:rPr>
            <w:rFonts w:cs="Times New Roman"/>
            <w:noProof/>
            <w:szCs w:val="24"/>
          </w:rPr>
          <w:lastRenderedPageBreak/>
          <w:drawing>
            <wp:inline distT="0" distB="0" distL="0" distR="0" wp14:anchorId="5F1F5605" wp14:editId="7660F8C4">
              <wp:extent cx="5612130" cy="314833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48330"/>
                      </a:xfrm>
                      <a:prstGeom prst="rect">
                        <a:avLst/>
                      </a:prstGeom>
                    </pic:spPr>
                  </pic:pic>
                </a:graphicData>
              </a:graphic>
            </wp:inline>
          </w:drawing>
        </w:r>
      </w:ins>
    </w:p>
    <w:p w14:paraId="60DF0CE7" w14:textId="77777777" w:rsidR="00C038A4" w:rsidRPr="002B569F" w:rsidRDefault="00C038A4" w:rsidP="002B569F">
      <w:pPr>
        <w:jc w:val="left"/>
        <w:rPr>
          <w:ins w:id="7416" w:author="Camilo Andrés Díaz Gómez" w:date="2023-03-28T15:21:00Z"/>
          <w:rFonts w:cs="Times New Roman"/>
          <w:i/>
          <w:iCs/>
          <w:szCs w:val="24"/>
        </w:rPr>
      </w:pPr>
    </w:p>
    <w:p w14:paraId="32772E7D" w14:textId="115ABBB0" w:rsidR="00B1585C" w:rsidRPr="002B569F" w:rsidRDefault="00B1585C" w:rsidP="002B569F">
      <w:pPr>
        <w:jc w:val="left"/>
        <w:rPr>
          <w:ins w:id="7417" w:author="Steff Guzmán" w:date="2023-03-24T15:42:00Z"/>
          <w:rFonts w:cs="Times New Roman"/>
          <w:i/>
          <w:iCs/>
          <w:szCs w:val="24"/>
        </w:rPr>
      </w:pPr>
      <w:ins w:id="7418" w:author="Steff Guzmán" w:date="2023-03-24T15:42:00Z">
        <w:r w:rsidRPr="002B569F">
          <w:rPr>
            <w:rFonts w:cs="Times New Roman"/>
            <w:i/>
            <w:iCs/>
            <w:szCs w:val="24"/>
          </w:rPr>
          <w:t>Fuente: Elaboración propia.</w:t>
        </w:r>
      </w:ins>
    </w:p>
    <w:p w14:paraId="01EE2FCF" w14:textId="2D8AA625" w:rsidR="00614520" w:rsidRPr="002B569F" w:rsidRDefault="00614520" w:rsidP="002B569F">
      <w:pPr>
        <w:ind w:firstLine="708"/>
        <w:rPr>
          <w:ins w:id="7419" w:author="Camilo Andrés Díaz Gómez" w:date="2023-03-16T23:32:00Z"/>
          <w:rFonts w:cs="Times New Roman"/>
          <w:szCs w:val="24"/>
        </w:rPr>
      </w:pPr>
    </w:p>
    <w:p w14:paraId="3B149695" w14:textId="6A076145" w:rsidR="00614520" w:rsidRPr="002B569F" w:rsidDel="00261A6D" w:rsidRDefault="00BE50D1">
      <w:pPr>
        <w:ind w:firstLine="708"/>
        <w:jc w:val="center"/>
        <w:rPr>
          <w:ins w:id="7420" w:author="Camilo Andrés Díaz Gómez" w:date="2023-03-16T23:32:00Z"/>
          <w:del w:id="7421" w:author="JUAN ESTEBAN CONTRERAS DIAZ" w:date="2023-03-24T12:06:00Z"/>
          <w:rFonts w:cs="Times New Roman"/>
          <w:szCs w:val="24"/>
        </w:rPr>
        <w:pPrChange w:id="7422" w:author="Camilo Andrés Díaz Gómez" w:date="2023-03-28T17:43:00Z">
          <w:pPr>
            <w:ind w:firstLine="708"/>
          </w:pPr>
        </w:pPrChange>
      </w:pPr>
      <w:ins w:id="7423" w:author="Camilo Andrés Díaz Gómez" w:date="2023-03-16T23:43:00Z">
        <w:del w:id="7424" w:author="JUAN ESTEBAN CONTRERAS DIAZ" w:date="2023-03-24T11:58:00Z">
          <w:r w:rsidRPr="002B569F" w:rsidDel="00247AA5">
            <w:rPr>
              <w:rFonts w:cs="Times New Roman"/>
              <w:noProof/>
              <w:szCs w:val="24"/>
            </w:rPr>
            <w:drawing>
              <wp:inline distT="0" distB="0" distL="0" distR="0" wp14:anchorId="7ECEE043" wp14:editId="382B8B21">
                <wp:extent cx="5612130" cy="1106805"/>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106805"/>
                        </a:xfrm>
                        <a:prstGeom prst="rect">
                          <a:avLst/>
                        </a:prstGeom>
                      </pic:spPr>
                    </pic:pic>
                  </a:graphicData>
                </a:graphic>
              </wp:inline>
            </w:drawing>
          </w:r>
        </w:del>
      </w:ins>
    </w:p>
    <w:p w14:paraId="5C9B1B79" w14:textId="77777777" w:rsidR="00614520" w:rsidRPr="002B569F" w:rsidRDefault="00614520">
      <w:pPr>
        <w:ind w:firstLine="708"/>
        <w:jc w:val="center"/>
        <w:rPr>
          <w:ins w:id="7425" w:author="Camilo Andrés Díaz Gómez" w:date="2023-03-16T23:28:00Z"/>
          <w:rFonts w:cs="Times New Roman"/>
          <w:szCs w:val="24"/>
        </w:rPr>
        <w:pPrChange w:id="7426" w:author="Camilo Andrés Díaz Gómez" w:date="2023-03-28T17:43:00Z">
          <w:pPr>
            <w:ind w:firstLine="708"/>
          </w:pPr>
        </w:pPrChange>
      </w:pPr>
    </w:p>
    <w:p w14:paraId="1C33C43F" w14:textId="50289202" w:rsidR="00614520" w:rsidRPr="002B569F" w:rsidRDefault="00BE50D1">
      <w:pPr>
        <w:ind w:left="708" w:firstLine="708"/>
        <w:rPr>
          <w:ins w:id="7427" w:author="Steff Guzmán" w:date="2023-03-24T16:51:00Z"/>
          <w:rFonts w:cs="Times New Roman"/>
          <w:szCs w:val="24"/>
        </w:rPr>
        <w:pPrChange w:id="7428" w:author="Camilo Andrés Díaz Gómez" w:date="2023-03-28T18:01:00Z">
          <w:pPr>
            <w:ind w:firstLine="708"/>
          </w:pPr>
        </w:pPrChange>
      </w:pPr>
      <w:ins w:id="7429" w:author="Camilo Andrés Díaz Gómez" w:date="2023-03-16T23:43:00Z">
        <w:r w:rsidRPr="002B569F">
          <w:rPr>
            <w:rFonts w:cs="Times New Roman"/>
            <w:szCs w:val="24"/>
          </w:rPr>
          <w:t xml:space="preserve">En </w:t>
        </w:r>
      </w:ins>
      <w:ins w:id="7430" w:author="JUAN ESTEBAN CONTRERAS DIAZ" w:date="2023-03-24T12:06:00Z">
        <w:r w:rsidR="00261A6D" w:rsidRPr="002B569F">
          <w:rPr>
            <w:rFonts w:cs="Times New Roman"/>
            <w:szCs w:val="24"/>
          </w:rPr>
          <w:t>el</w:t>
        </w:r>
      </w:ins>
      <w:ins w:id="7431" w:author="Camilo Andrés Díaz Gómez" w:date="2023-03-16T23:43:00Z">
        <w:del w:id="7432" w:author="JUAN ESTEBAN CONTRERAS DIAZ" w:date="2023-03-24T12:06:00Z">
          <w:r w:rsidRPr="002B569F" w:rsidDel="00261A6D">
            <w:rPr>
              <w:rFonts w:cs="Times New Roman"/>
              <w:szCs w:val="24"/>
            </w:rPr>
            <w:delText>este</w:delText>
          </w:r>
        </w:del>
        <w:r w:rsidRPr="002B569F">
          <w:rPr>
            <w:rFonts w:cs="Times New Roman"/>
            <w:szCs w:val="24"/>
          </w:rPr>
          <w:t xml:space="preserve"> código</w:t>
        </w:r>
      </w:ins>
      <w:ins w:id="7433" w:author="JUAN ESTEBAN CONTRERAS DIAZ" w:date="2023-03-24T12:06:00Z">
        <w:r w:rsidR="00261A6D" w:rsidRPr="002B569F">
          <w:rPr>
            <w:rFonts w:cs="Times New Roman"/>
            <w:szCs w:val="24"/>
          </w:rPr>
          <w:t xml:space="preserve"> </w:t>
        </w:r>
      </w:ins>
      <w:ins w:id="7434" w:author="JUAN ESTEBAN CONTRERAS DIAZ" w:date="2023-03-24T12:07:00Z">
        <w:r w:rsidR="00261A6D" w:rsidRPr="002B569F">
          <w:rPr>
            <w:rFonts w:cs="Times New Roman"/>
            <w:szCs w:val="24"/>
          </w:rPr>
          <w:t>mostrado en la figura</w:t>
        </w:r>
      </w:ins>
      <w:ins w:id="7435" w:author="Steff Guzmán" w:date="2023-03-24T15:30:00Z">
        <w:r w:rsidR="00A84241" w:rsidRPr="002B569F">
          <w:rPr>
            <w:rFonts w:cs="Times New Roman"/>
            <w:szCs w:val="24"/>
            <w:rPrChange w:id="7436" w:author="Camilo Andrés Díaz Gómez" w:date="2023-03-28T17:42:00Z">
              <w:rPr>
                <w:rFonts w:cs="Times New Roman"/>
                <w:szCs w:val="24"/>
                <w:highlight w:val="yellow"/>
              </w:rPr>
            </w:rPrChange>
          </w:rPr>
          <w:t xml:space="preserve"> 24</w:t>
        </w:r>
      </w:ins>
      <w:ins w:id="7437" w:author="Camilo Andrés Díaz Gómez" w:date="2023-03-16T23:44:00Z">
        <w:r w:rsidRPr="002B569F">
          <w:rPr>
            <w:rFonts w:cs="Times New Roman"/>
            <w:szCs w:val="24"/>
          </w:rPr>
          <w:t xml:space="preserve">, el cual también se repite en todos los modelos desde </w:t>
        </w:r>
      </w:ins>
      <w:r w:rsidR="00D56345">
        <w:rPr>
          <w:rFonts w:cs="Times New Roman"/>
          <w:szCs w:val="24"/>
        </w:rPr>
        <w:t>Regresión Polinomial</w:t>
      </w:r>
      <w:ins w:id="7438" w:author="Camilo Andrés Díaz Gómez" w:date="2023-03-16T23:44:00Z">
        <w:r w:rsidRPr="002B569F">
          <w:rPr>
            <w:rFonts w:cs="Times New Roman"/>
            <w:szCs w:val="24"/>
          </w:rPr>
          <w:t xml:space="preserve"> en </w:t>
        </w:r>
      </w:ins>
      <w:ins w:id="7439" w:author="Camilo Andrés Díaz Gómez" w:date="2023-03-16T23:45:00Z">
        <w:r w:rsidRPr="002B569F">
          <w:rPr>
            <w:rFonts w:cs="Times New Roman"/>
            <w:szCs w:val="24"/>
          </w:rPr>
          <w:t>adelante, recorre</w:t>
        </w:r>
      </w:ins>
      <w:ins w:id="7440" w:author="Camilo Andrés Díaz Gómez" w:date="2023-03-16T23:43:00Z">
        <w:r w:rsidRPr="002B569F">
          <w:rPr>
            <w:rFonts w:cs="Times New Roman"/>
            <w:szCs w:val="24"/>
          </w:rPr>
          <w:t xml:space="preserve"> el dataframe de pruebas y se realiza la simulación de temperatura utilizando el modelo de </w:t>
        </w:r>
      </w:ins>
      <w:r w:rsidR="00D56345">
        <w:rPr>
          <w:rFonts w:cs="Times New Roman"/>
          <w:szCs w:val="24"/>
        </w:rPr>
        <w:t>Regresión Polinomial</w:t>
      </w:r>
      <w:ins w:id="7441" w:author="Camilo Andrés Díaz Gómez" w:date="2023-03-16T23:43:00Z">
        <w:r w:rsidRPr="002B569F">
          <w:rPr>
            <w:rFonts w:cs="Times New Roman"/>
            <w:szCs w:val="24"/>
          </w:rPr>
          <w:t xml:space="preserve"> que se entrenó previamente. Los valores de temperatura simulados se almacenan en la columna "Temperatura_Simulada_Polynomial_Regression" del dataframe dfFinalPruebas. Para cada registro en el dataframe de pruebas, se accede a la posición correspondiente en la columna de temperatura simulada y se le asigna el valor correspondiente de la predicción del modelo de </w:t>
        </w:r>
      </w:ins>
      <w:r w:rsidR="00D56345">
        <w:rPr>
          <w:rFonts w:cs="Times New Roman"/>
          <w:szCs w:val="24"/>
        </w:rPr>
        <w:t>Regresión Polinomial</w:t>
      </w:r>
      <w:ins w:id="7442" w:author="Camilo Andrés Díaz Gómez" w:date="2023-03-16T23:43:00Z">
        <w:r w:rsidRPr="002B569F">
          <w:rPr>
            <w:rFonts w:cs="Times New Roman"/>
            <w:szCs w:val="24"/>
          </w:rPr>
          <w:t>.</w:t>
        </w:r>
      </w:ins>
    </w:p>
    <w:p w14:paraId="262DC3E5" w14:textId="3605F8D2" w:rsidR="00717998" w:rsidRPr="002B569F" w:rsidDel="00C038A4" w:rsidRDefault="00717998">
      <w:pPr>
        <w:ind w:firstLine="708"/>
        <w:rPr>
          <w:ins w:id="7443" w:author="Steff Guzmán" w:date="2023-03-24T16:51:00Z"/>
          <w:del w:id="7444" w:author="Camilo Andrés Díaz Gómez" w:date="2023-03-28T15:21:00Z"/>
          <w:rFonts w:cs="Times New Roman"/>
          <w:szCs w:val="24"/>
        </w:rPr>
      </w:pPr>
    </w:p>
    <w:p w14:paraId="2F80FD54" w14:textId="1E27626A" w:rsidR="00717998" w:rsidRPr="002B569F" w:rsidDel="00C038A4" w:rsidRDefault="00717998">
      <w:pPr>
        <w:ind w:firstLine="708"/>
        <w:rPr>
          <w:ins w:id="7445" w:author="Steff Guzmán" w:date="2023-03-24T16:51:00Z"/>
          <w:del w:id="7446" w:author="Camilo Andrés Díaz Gómez" w:date="2023-03-28T15:21:00Z"/>
          <w:rFonts w:cs="Times New Roman"/>
          <w:szCs w:val="24"/>
        </w:rPr>
      </w:pPr>
    </w:p>
    <w:p w14:paraId="103F8EA0" w14:textId="67F732FB" w:rsidR="00717998" w:rsidRPr="002B569F" w:rsidDel="00C038A4" w:rsidRDefault="00717998">
      <w:pPr>
        <w:ind w:firstLine="708"/>
        <w:rPr>
          <w:ins w:id="7447" w:author="Steff Guzmán" w:date="2023-03-24T16:51:00Z"/>
          <w:del w:id="7448" w:author="Camilo Andrés Díaz Gómez" w:date="2023-03-28T15:21:00Z"/>
          <w:rFonts w:cs="Times New Roman"/>
          <w:szCs w:val="24"/>
        </w:rPr>
      </w:pPr>
    </w:p>
    <w:p w14:paraId="61F3047A" w14:textId="77777777" w:rsidR="00717998" w:rsidRPr="002B569F" w:rsidRDefault="00717998" w:rsidP="002B569F">
      <w:pPr>
        <w:ind w:firstLine="708"/>
        <w:rPr>
          <w:ins w:id="7449" w:author="Steff Guzmán" w:date="2023-03-24T15:12:00Z"/>
          <w:rFonts w:cs="Times New Roman"/>
          <w:szCs w:val="24"/>
        </w:rPr>
      </w:pPr>
    </w:p>
    <w:p w14:paraId="6484D01F" w14:textId="3953106A" w:rsidR="00842F9D" w:rsidRPr="002B569F" w:rsidRDefault="00842F9D">
      <w:pPr>
        <w:pStyle w:val="Descripcin"/>
        <w:spacing w:line="360" w:lineRule="auto"/>
        <w:rPr>
          <w:ins w:id="7450" w:author="Steff Guzmán" w:date="2023-03-24T16:51:00Z"/>
          <w:rFonts w:cs="Times New Roman"/>
          <w:szCs w:val="24"/>
        </w:rPr>
        <w:pPrChange w:id="7451" w:author="Camilo Andrés Díaz Gómez" w:date="2023-03-28T17:43:00Z">
          <w:pPr>
            <w:pStyle w:val="Descripcin"/>
          </w:pPr>
        </w:pPrChange>
      </w:pPr>
      <w:bookmarkStart w:id="7452" w:name="_Toc130919859"/>
      <w:ins w:id="7453"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454" w:author="Steff Guzmán" w:date="2023-03-24T15:14:00Z">
        <w:r w:rsidRPr="002B569F">
          <w:rPr>
            <w:rFonts w:cs="Times New Roman"/>
            <w:noProof/>
            <w:szCs w:val="24"/>
          </w:rPr>
          <w:t>24</w:t>
        </w:r>
      </w:ins>
      <w:ins w:id="7455" w:author="Steff Guzmán" w:date="2023-03-24T15:12:00Z">
        <w:r w:rsidRPr="002B569F">
          <w:rPr>
            <w:rFonts w:cs="Times New Roman"/>
            <w:szCs w:val="24"/>
          </w:rPr>
          <w:fldChar w:fldCharType="end"/>
        </w:r>
      </w:ins>
      <w:ins w:id="7456" w:author="JHONATAN MAURICIO VILLARREAL CORREDOR" w:date="2023-03-24T17:51:00Z">
        <w:r w:rsidR="0035001A" w:rsidRPr="002B569F">
          <w:rPr>
            <w:rFonts w:cs="Times New Roman"/>
            <w:szCs w:val="24"/>
          </w:rPr>
          <w:t xml:space="preserve"> </w:t>
        </w:r>
        <w:r w:rsidR="0035001A" w:rsidRPr="002B569F">
          <w:rPr>
            <w:rFonts w:cs="Times New Roman"/>
            <w:b w:val="0"/>
            <w:bCs/>
            <w:i/>
            <w:iCs w:val="0"/>
            <w:szCs w:val="24"/>
            <w:rPrChange w:id="7457" w:author="Camilo Andrés Díaz Gómez" w:date="2023-03-28T17:42:00Z">
              <w:rPr>
                <w:rFonts w:cs="Times New Roman"/>
                <w:szCs w:val="24"/>
              </w:rPr>
            </w:rPrChange>
          </w:rPr>
          <w:t>Creación de columnas con nuevos datos</w:t>
        </w:r>
        <w:bookmarkEnd w:id="7452"/>
        <w:r w:rsidR="0035001A" w:rsidRPr="002B569F">
          <w:rPr>
            <w:rFonts w:cs="Times New Roman"/>
            <w:szCs w:val="24"/>
          </w:rPr>
          <w:t xml:space="preserve"> </w:t>
        </w:r>
      </w:ins>
    </w:p>
    <w:p w14:paraId="545AD6F4" w14:textId="77777777" w:rsidR="00717998" w:rsidRPr="002B569F" w:rsidRDefault="00717998">
      <w:pPr>
        <w:rPr>
          <w:ins w:id="7458" w:author="JUAN ESTEBAN CONTRERAS DIAZ" w:date="2023-03-24T11:58:00Z"/>
          <w:rFonts w:cs="Times New Roman"/>
        </w:rPr>
        <w:pPrChange w:id="7459" w:author="Camilo Andrés Díaz Gómez" w:date="2023-03-28T17:43:00Z">
          <w:pPr>
            <w:ind w:firstLine="708"/>
          </w:pPr>
        </w:pPrChange>
      </w:pPr>
    </w:p>
    <w:p w14:paraId="108722CC" w14:textId="77777777" w:rsidR="00C038A4" w:rsidRPr="002B569F" w:rsidRDefault="00C038A4" w:rsidP="002B569F">
      <w:pPr>
        <w:ind w:firstLine="708"/>
        <w:rPr>
          <w:ins w:id="7460" w:author="Camilo Andrés Díaz Gómez" w:date="2023-03-28T15:21:00Z"/>
          <w:rFonts w:cs="Times New Roman"/>
          <w:szCs w:val="24"/>
        </w:rPr>
      </w:pPr>
    </w:p>
    <w:p w14:paraId="4972C7A2" w14:textId="71C79409" w:rsidR="00247AA5" w:rsidRPr="002B569F" w:rsidRDefault="00247AA5" w:rsidP="002B569F">
      <w:pPr>
        <w:ind w:firstLine="708"/>
        <w:rPr>
          <w:ins w:id="7461" w:author="Camilo Andrés Díaz Gómez" w:date="2023-03-16T23:46:00Z"/>
          <w:rFonts w:cs="Times New Roman"/>
          <w:szCs w:val="24"/>
        </w:rPr>
      </w:pPr>
      <w:ins w:id="7462" w:author="JUAN ESTEBAN CONTRERAS DIAZ" w:date="2023-03-24T11:58:00Z">
        <w:r w:rsidRPr="002B569F">
          <w:rPr>
            <w:rFonts w:cs="Times New Roman"/>
            <w:noProof/>
            <w:szCs w:val="24"/>
          </w:rPr>
          <w:lastRenderedPageBreak/>
          <w:drawing>
            <wp:inline distT="0" distB="0" distL="0" distR="0" wp14:anchorId="42F9169F" wp14:editId="3543DE32">
              <wp:extent cx="5612130" cy="1106805"/>
              <wp:effectExtent l="0" t="0" r="7620" b="0"/>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44"/>
                      <a:stretch>
                        <a:fillRect/>
                      </a:stretch>
                    </pic:blipFill>
                    <pic:spPr>
                      <a:xfrm>
                        <a:off x="0" y="0"/>
                        <a:ext cx="5612130" cy="1106805"/>
                      </a:xfrm>
                      <a:prstGeom prst="rect">
                        <a:avLst/>
                      </a:prstGeom>
                    </pic:spPr>
                  </pic:pic>
                </a:graphicData>
              </a:graphic>
            </wp:inline>
          </w:drawing>
        </w:r>
      </w:ins>
    </w:p>
    <w:p w14:paraId="34E66BEE" w14:textId="77777777" w:rsidR="00C038A4" w:rsidRPr="002B569F" w:rsidRDefault="00C038A4" w:rsidP="002B569F">
      <w:pPr>
        <w:jc w:val="left"/>
        <w:rPr>
          <w:ins w:id="7463" w:author="Camilo Andrés Díaz Gómez" w:date="2023-03-28T15:21:00Z"/>
          <w:rFonts w:cs="Times New Roman"/>
          <w:i/>
          <w:iCs/>
          <w:szCs w:val="24"/>
        </w:rPr>
      </w:pPr>
    </w:p>
    <w:p w14:paraId="2737FA2B" w14:textId="5AD4E873" w:rsidR="00B1585C" w:rsidRPr="002B569F" w:rsidRDefault="00B1585C" w:rsidP="002B569F">
      <w:pPr>
        <w:jc w:val="left"/>
        <w:rPr>
          <w:ins w:id="7464" w:author="Steff Guzmán" w:date="2023-03-24T15:42:00Z"/>
          <w:rFonts w:cs="Times New Roman"/>
          <w:i/>
          <w:iCs/>
          <w:szCs w:val="24"/>
        </w:rPr>
      </w:pPr>
      <w:ins w:id="7465" w:author="Steff Guzmán" w:date="2023-03-24T15:42:00Z">
        <w:r w:rsidRPr="002B569F">
          <w:rPr>
            <w:rFonts w:cs="Times New Roman"/>
            <w:i/>
            <w:iCs/>
            <w:szCs w:val="24"/>
          </w:rPr>
          <w:t>Fuente: Elaboración propia.</w:t>
        </w:r>
      </w:ins>
    </w:p>
    <w:p w14:paraId="77E44181" w14:textId="7448FACD" w:rsidR="00CF6FBB" w:rsidRPr="002B569F" w:rsidRDefault="00CF6FBB" w:rsidP="002B569F">
      <w:pPr>
        <w:ind w:firstLine="708"/>
        <w:rPr>
          <w:ins w:id="7466" w:author="Camilo Andrés Díaz Gómez" w:date="2023-03-16T23:46:00Z"/>
          <w:rFonts w:cs="Times New Roman"/>
          <w:szCs w:val="24"/>
        </w:rPr>
      </w:pPr>
    </w:p>
    <w:p w14:paraId="2ECA7240" w14:textId="24A0C0E8" w:rsidR="00CF6FBB" w:rsidRPr="002B569F" w:rsidDel="00717998" w:rsidRDefault="00507115">
      <w:pPr>
        <w:ind w:firstLine="708"/>
        <w:jc w:val="center"/>
        <w:rPr>
          <w:ins w:id="7467" w:author="Camilo Andrés Díaz Gómez" w:date="2023-03-16T23:45:00Z"/>
          <w:del w:id="7468" w:author="Steff Guzmán" w:date="2023-03-24T16:51:00Z"/>
          <w:rFonts w:cs="Times New Roman"/>
          <w:szCs w:val="24"/>
        </w:rPr>
        <w:pPrChange w:id="7469" w:author="Camilo Andrés Díaz Gómez" w:date="2023-03-28T17:43:00Z">
          <w:pPr>
            <w:ind w:firstLine="708"/>
          </w:pPr>
        </w:pPrChange>
      </w:pPr>
      <w:ins w:id="7470" w:author="Camilo Andrés Díaz Gómez" w:date="2023-03-28T18:01:00Z">
        <w:r>
          <w:rPr>
            <w:rFonts w:cs="Times New Roman"/>
            <w:szCs w:val="24"/>
          </w:rPr>
          <w:tab/>
        </w:r>
      </w:ins>
      <w:ins w:id="7471" w:author="Camilo Andrés Díaz Gómez" w:date="2023-03-16T23:46:00Z">
        <w:del w:id="7472" w:author="Steff Guzmán" w:date="2023-03-24T16:51:00Z">
          <w:r w:rsidR="00CF6FBB" w:rsidRPr="002B569F" w:rsidDel="00717998">
            <w:rPr>
              <w:rFonts w:cs="Times New Roman"/>
              <w:noProof/>
              <w:szCs w:val="24"/>
            </w:rPr>
            <w:drawing>
              <wp:inline distT="0" distB="0" distL="0" distR="0" wp14:anchorId="53957946" wp14:editId="1E1C0ADE">
                <wp:extent cx="5612130" cy="117094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pic:nvPicPr>
                      <pic:blipFill>
                        <a:blip r:embed="rId45"/>
                        <a:stretch>
                          <a:fillRect/>
                        </a:stretch>
                      </pic:blipFill>
                      <pic:spPr>
                        <a:xfrm>
                          <a:off x="0" y="0"/>
                          <a:ext cx="5612130" cy="1170940"/>
                        </a:xfrm>
                        <a:prstGeom prst="rect">
                          <a:avLst/>
                        </a:prstGeom>
                      </pic:spPr>
                    </pic:pic>
                  </a:graphicData>
                </a:graphic>
              </wp:inline>
            </w:drawing>
          </w:r>
        </w:del>
      </w:ins>
    </w:p>
    <w:p w14:paraId="2D8774AD" w14:textId="2AFFAD7B" w:rsidR="00BE50D1" w:rsidRPr="002B569F" w:rsidDel="00717998" w:rsidRDefault="00BE50D1">
      <w:pPr>
        <w:ind w:firstLine="708"/>
        <w:rPr>
          <w:ins w:id="7473" w:author="Camilo Andrés Díaz Gómez" w:date="2023-03-16T23:45:00Z"/>
          <w:del w:id="7474" w:author="Steff Guzmán" w:date="2023-03-24T16:51:00Z"/>
          <w:rFonts w:cs="Times New Roman"/>
          <w:szCs w:val="24"/>
        </w:rPr>
      </w:pPr>
    </w:p>
    <w:p w14:paraId="089F9053" w14:textId="6756C3A1" w:rsidR="00CF6FBB" w:rsidRPr="002B569F" w:rsidRDefault="00CF6FBB" w:rsidP="002B569F">
      <w:pPr>
        <w:ind w:firstLine="708"/>
        <w:rPr>
          <w:ins w:id="7475" w:author="Camilo Andrés Díaz Gómez" w:date="2023-03-16T23:46:00Z"/>
          <w:rFonts w:cs="Times New Roman"/>
          <w:szCs w:val="24"/>
        </w:rPr>
      </w:pPr>
      <w:ins w:id="7476" w:author="Camilo Andrés Díaz Gómez" w:date="2023-03-16T23:46:00Z">
        <w:r w:rsidRPr="002B569F">
          <w:rPr>
            <w:rFonts w:cs="Times New Roman"/>
            <w:szCs w:val="24"/>
          </w:rPr>
          <w:t xml:space="preserve">En </w:t>
        </w:r>
      </w:ins>
      <w:ins w:id="7477" w:author="JUAN ESTEBAN CONTRERAS DIAZ" w:date="2023-03-24T12:07:00Z">
        <w:r w:rsidR="00261A6D" w:rsidRPr="002B569F">
          <w:rPr>
            <w:rFonts w:cs="Times New Roman"/>
            <w:szCs w:val="24"/>
          </w:rPr>
          <w:t xml:space="preserve">la figura </w:t>
        </w:r>
      </w:ins>
      <w:ins w:id="7478" w:author="Steff Guzmán" w:date="2023-03-24T15:30:00Z">
        <w:r w:rsidR="00A84241" w:rsidRPr="002B569F">
          <w:rPr>
            <w:rFonts w:cs="Times New Roman"/>
            <w:szCs w:val="24"/>
          </w:rPr>
          <w:t xml:space="preserve">25 </w:t>
        </w:r>
      </w:ins>
      <w:ins w:id="7479" w:author="Camilo Andrés Díaz Gómez" w:date="2023-03-16T23:46:00Z">
        <w:del w:id="7480" w:author="JUAN ESTEBAN CONTRERAS DIAZ" w:date="2023-03-24T12:07:00Z">
          <w:r w:rsidRPr="002B569F" w:rsidDel="00261A6D">
            <w:rPr>
              <w:rFonts w:cs="Times New Roman"/>
              <w:szCs w:val="24"/>
            </w:rPr>
            <w:delText xml:space="preserve">este código </w:delText>
          </w:r>
        </w:del>
      </w:ins>
      <w:ins w:id="7481" w:author="JUAN ESTEBAN CONTRERAS DIAZ" w:date="2023-03-24T12:07:00Z">
        <w:r w:rsidR="00285C66" w:rsidRPr="002B569F">
          <w:rPr>
            <w:rFonts w:cs="Times New Roman"/>
            <w:szCs w:val="24"/>
          </w:rPr>
          <w:t>el código permite seleccionar</w:t>
        </w:r>
      </w:ins>
      <w:ins w:id="7482" w:author="Camilo Andrés Díaz Gómez" w:date="2023-03-16T23:46:00Z">
        <w:del w:id="7483" w:author="JUAN ESTEBAN CONTRERAS DIAZ" w:date="2023-03-24T12:07:00Z">
          <w:r w:rsidRPr="002B569F" w:rsidDel="00285C66">
            <w:rPr>
              <w:rFonts w:cs="Times New Roman"/>
              <w:szCs w:val="24"/>
            </w:rPr>
            <w:delText>se están seleccionando</w:delText>
          </w:r>
        </w:del>
        <w:r w:rsidRPr="002B569F">
          <w:rPr>
            <w:rFonts w:cs="Times New Roman"/>
            <w:szCs w:val="24"/>
          </w:rPr>
          <w:t xml:space="preserve"> las características (variables predictoras) que se utilizarán para predecir la variable de salida (la temperatura). Las variables predictoras seleccionadas son "Humedad" y "Hora".</w:t>
        </w:r>
      </w:ins>
    </w:p>
    <w:p w14:paraId="6C70781F" w14:textId="77777777" w:rsidR="00CF6FBB" w:rsidRPr="002B569F" w:rsidRDefault="00CF6FBB" w:rsidP="002B569F">
      <w:pPr>
        <w:ind w:firstLine="708"/>
        <w:rPr>
          <w:ins w:id="7484" w:author="Camilo Andrés Díaz Gómez" w:date="2023-03-16T23:46:00Z"/>
          <w:rFonts w:cs="Times New Roman"/>
          <w:szCs w:val="24"/>
        </w:rPr>
      </w:pPr>
    </w:p>
    <w:p w14:paraId="59960B28" w14:textId="63B05C73" w:rsidR="00BE50D1" w:rsidRPr="002B569F" w:rsidRDefault="00CF6FBB">
      <w:pPr>
        <w:ind w:left="708" w:firstLine="708"/>
        <w:rPr>
          <w:ins w:id="7485" w:author="Steff Guzmán" w:date="2023-03-24T16:51:00Z"/>
          <w:rFonts w:cs="Times New Roman"/>
          <w:szCs w:val="24"/>
        </w:rPr>
        <w:pPrChange w:id="7486" w:author="Camilo Andrés Díaz Gómez" w:date="2023-03-28T18:01:00Z">
          <w:pPr>
            <w:ind w:firstLine="708"/>
          </w:pPr>
        </w:pPrChange>
      </w:pPr>
      <w:ins w:id="7487" w:author="Camilo Andrés Díaz Gómez" w:date="2023-03-16T23:46:00Z">
        <w:r w:rsidRPr="002B569F">
          <w:rPr>
            <w:rFonts w:cs="Times New Roman"/>
            <w:szCs w:val="24"/>
          </w:rPr>
          <w:t xml:space="preserve">Luego, se </w:t>
        </w:r>
        <w:del w:id="7488" w:author="JUAN ESTEBAN CONTRERAS DIAZ" w:date="2023-03-24T12:08:00Z">
          <w:r w:rsidRPr="002B569F" w:rsidDel="00EC2EEF">
            <w:rPr>
              <w:rFonts w:cs="Times New Roman"/>
              <w:szCs w:val="24"/>
            </w:rPr>
            <w:delText>está asignando</w:delText>
          </w:r>
        </w:del>
      </w:ins>
      <w:ins w:id="7489" w:author="JUAN ESTEBAN CONTRERAS DIAZ" w:date="2023-03-24T12:08:00Z">
        <w:r w:rsidR="00EC2EEF" w:rsidRPr="002B569F">
          <w:rPr>
            <w:rFonts w:cs="Times New Roman"/>
            <w:szCs w:val="24"/>
          </w:rPr>
          <w:t>asigna</w:t>
        </w:r>
      </w:ins>
      <w:ins w:id="7490" w:author="Camilo Andrés Díaz Gómez" w:date="2023-03-16T23:46:00Z">
        <w:r w:rsidRPr="002B569F">
          <w:rPr>
            <w:rFonts w:cs="Times New Roman"/>
            <w:szCs w:val="24"/>
          </w:rPr>
          <w:t xml:space="preserve"> a la variable Y los valores de la columna "Temperatura" del DataFrame "dfAAnalisar". Esta es la variable que se intentará predecir a partir de las variables predictoras seleccionadas.</w:t>
        </w:r>
      </w:ins>
    </w:p>
    <w:p w14:paraId="7FD78A28" w14:textId="77777777" w:rsidR="00717998" w:rsidRPr="002B569F" w:rsidRDefault="00717998" w:rsidP="002B569F">
      <w:pPr>
        <w:ind w:firstLine="708"/>
        <w:rPr>
          <w:ins w:id="7491" w:author="Steff Guzmán" w:date="2023-03-24T15:12:00Z"/>
          <w:rFonts w:cs="Times New Roman"/>
          <w:szCs w:val="24"/>
        </w:rPr>
      </w:pPr>
    </w:p>
    <w:p w14:paraId="427AA24A" w14:textId="145E2A43" w:rsidR="00842F9D" w:rsidRPr="002B569F" w:rsidRDefault="00842F9D">
      <w:pPr>
        <w:pStyle w:val="Descripcin"/>
        <w:spacing w:line="360" w:lineRule="auto"/>
        <w:rPr>
          <w:ins w:id="7492" w:author="Steff Guzmán" w:date="2023-03-24T16:51:00Z"/>
          <w:rFonts w:cs="Times New Roman"/>
          <w:szCs w:val="24"/>
        </w:rPr>
        <w:pPrChange w:id="7493" w:author="Camilo Andrés Díaz Gómez" w:date="2023-03-28T17:43:00Z">
          <w:pPr>
            <w:pStyle w:val="Descripcin"/>
          </w:pPr>
        </w:pPrChange>
      </w:pPr>
      <w:bookmarkStart w:id="7494" w:name="_Toc130919860"/>
      <w:ins w:id="7495"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496" w:author="Steff Guzmán" w:date="2023-03-24T15:14:00Z">
        <w:r w:rsidRPr="002B569F">
          <w:rPr>
            <w:rFonts w:cs="Times New Roman"/>
            <w:noProof/>
            <w:szCs w:val="24"/>
          </w:rPr>
          <w:t>25</w:t>
        </w:r>
      </w:ins>
      <w:ins w:id="7497" w:author="Steff Guzmán" w:date="2023-03-24T15:12:00Z">
        <w:r w:rsidRPr="002B569F">
          <w:rPr>
            <w:rFonts w:cs="Times New Roman"/>
            <w:szCs w:val="24"/>
          </w:rPr>
          <w:fldChar w:fldCharType="end"/>
        </w:r>
      </w:ins>
      <w:ins w:id="7498" w:author="JHONATAN MAURICIO VILLARREAL CORREDOR" w:date="2023-03-24T17:51:00Z">
        <w:r w:rsidR="002B11D4" w:rsidRPr="002B569F">
          <w:rPr>
            <w:rFonts w:cs="Times New Roman"/>
            <w:szCs w:val="24"/>
          </w:rPr>
          <w:t xml:space="preserve">  </w:t>
        </w:r>
      </w:ins>
      <w:ins w:id="7499" w:author="JHONATAN MAURICIO VILLARREAL CORREDOR" w:date="2023-03-24T17:53:00Z">
        <w:r w:rsidR="00D904FD" w:rsidRPr="002B569F">
          <w:rPr>
            <w:rFonts w:cs="Times New Roman"/>
            <w:b w:val="0"/>
            <w:bCs/>
            <w:i/>
            <w:iCs w:val="0"/>
            <w:szCs w:val="24"/>
          </w:rPr>
          <w:t>M</w:t>
        </w:r>
      </w:ins>
      <w:ins w:id="7500" w:author="JHONATAN MAURICIO VILLARREAL CORREDOR" w:date="2023-03-24T17:52:00Z">
        <w:r w:rsidR="002B11D4" w:rsidRPr="002B569F">
          <w:rPr>
            <w:rFonts w:cs="Times New Roman"/>
            <w:b w:val="0"/>
            <w:bCs/>
            <w:i/>
            <w:iCs w:val="0"/>
            <w:szCs w:val="24"/>
            <w:rPrChange w:id="7501" w:author="Camilo Andrés Díaz Gómez" w:date="2023-03-28T17:42:00Z">
              <w:rPr>
                <w:rFonts w:cs="Times New Roman"/>
                <w:szCs w:val="24"/>
              </w:rPr>
            </w:rPrChange>
          </w:rPr>
          <w:t xml:space="preserve">odelo de </w:t>
        </w:r>
      </w:ins>
      <w:r w:rsidR="00D56345">
        <w:rPr>
          <w:rFonts w:cs="Times New Roman"/>
          <w:b w:val="0"/>
          <w:bCs/>
          <w:i/>
          <w:iCs w:val="0"/>
          <w:szCs w:val="24"/>
        </w:rPr>
        <w:t>Machine Learning</w:t>
      </w:r>
      <w:ins w:id="7502" w:author="JHONATAN MAURICIO VILLARREAL CORREDOR" w:date="2023-03-24T17:52:00Z">
        <w:r w:rsidR="002B11D4" w:rsidRPr="002B569F">
          <w:rPr>
            <w:rFonts w:cs="Times New Roman"/>
            <w:b w:val="0"/>
            <w:bCs/>
            <w:i/>
            <w:iCs w:val="0"/>
            <w:szCs w:val="24"/>
            <w:rPrChange w:id="7503" w:author="Camilo Andrés Díaz Gómez" w:date="2023-03-28T17:42:00Z">
              <w:rPr>
                <w:rFonts w:cs="Times New Roman"/>
                <w:szCs w:val="24"/>
              </w:rPr>
            </w:rPrChange>
          </w:rPr>
          <w:t xml:space="preserve"> </w:t>
        </w:r>
      </w:ins>
      <w:r w:rsidR="00D56345">
        <w:rPr>
          <w:rFonts w:cs="Times New Roman"/>
          <w:b w:val="0"/>
          <w:bCs/>
          <w:i/>
          <w:iCs w:val="0"/>
          <w:szCs w:val="24"/>
        </w:rPr>
        <w:t>KNN</w:t>
      </w:r>
      <w:ins w:id="7504" w:author="JHONATAN MAURICIO VILLARREAL CORREDOR" w:date="2023-03-24T17:56:00Z">
        <w:r w:rsidR="00BA5E14" w:rsidRPr="002B569F">
          <w:rPr>
            <w:rFonts w:cs="Times New Roman"/>
            <w:b w:val="0"/>
            <w:bCs/>
            <w:i/>
            <w:iCs w:val="0"/>
            <w:szCs w:val="24"/>
          </w:rPr>
          <w:t xml:space="preserve"> </w:t>
        </w:r>
      </w:ins>
      <w:ins w:id="7505" w:author="JHONATAN MAURICIO VILLARREAL CORREDOR" w:date="2023-03-24T17:52:00Z">
        <w:r w:rsidR="00D904FD" w:rsidRPr="002B569F">
          <w:rPr>
            <w:rFonts w:cs="Times New Roman"/>
            <w:b w:val="0"/>
            <w:bCs/>
            <w:i/>
            <w:iCs w:val="0"/>
            <w:szCs w:val="24"/>
            <w:rPrChange w:id="7506" w:author="Camilo Andrés Díaz Gómez" w:date="2023-03-28T17:42:00Z">
              <w:rPr>
                <w:rFonts w:cs="Times New Roman"/>
                <w:szCs w:val="24"/>
              </w:rPr>
            </w:rPrChange>
          </w:rPr>
          <w:t>con regresión</w:t>
        </w:r>
        <w:bookmarkEnd w:id="7494"/>
        <w:r w:rsidR="00D904FD" w:rsidRPr="002B569F">
          <w:rPr>
            <w:rFonts w:cs="Times New Roman"/>
            <w:szCs w:val="24"/>
          </w:rPr>
          <w:t xml:space="preserve"> </w:t>
        </w:r>
      </w:ins>
    </w:p>
    <w:p w14:paraId="4E21A08B" w14:textId="77777777" w:rsidR="00717998" w:rsidRPr="002B569F" w:rsidRDefault="00717998">
      <w:pPr>
        <w:rPr>
          <w:ins w:id="7507" w:author="JUAN ESTEBAN CONTRERAS DIAZ" w:date="2023-03-24T11:58:00Z"/>
          <w:rFonts w:cs="Times New Roman"/>
        </w:rPr>
        <w:pPrChange w:id="7508" w:author="Camilo Andrés Díaz Gómez" w:date="2023-03-28T17:43:00Z">
          <w:pPr>
            <w:ind w:firstLine="708"/>
          </w:pPr>
        </w:pPrChange>
      </w:pPr>
    </w:p>
    <w:p w14:paraId="10A21367" w14:textId="6EA351C8" w:rsidR="00247AA5" w:rsidRPr="002B569F" w:rsidRDefault="00247AA5" w:rsidP="002B569F">
      <w:pPr>
        <w:ind w:firstLine="708"/>
        <w:rPr>
          <w:ins w:id="7509" w:author="Camilo Andrés Díaz Gómez" w:date="2023-03-16T23:46:00Z"/>
          <w:rFonts w:cs="Times New Roman"/>
          <w:szCs w:val="24"/>
        </w:rPr>
      </w:pPr>
      <w:ins w:id="7510" w:author="JUAN ESTEBAN CONTRERAS DIAZ" w:date="2023-03-24T11:58:00Z">
        <w:r w:rsidRPr="002B569F">
          <w:rPr>
            <w:rFonts w:cs="Times New Roman"/>
            <w:noProof/>
            <w:szCs w:val="24"/>
          </w:rPr>
          <w:drawing>
            <wp:inline distT="0" distB="0" distL="0" distR="0" wp14:anchorId="0A855FDE" wp14:editId="5C15C755">
              <wp:extent cx="5612130" cy="1170940"/>
              <wp:effectExtent l="0" t="0" r="7620" b="0"/>
              <wp:docPr id="98" name="Imagen 9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Texto&#10;&#10;Descripción generada automáticamente"/>
                      <pic:cNvPicPr/>
                    </pic:nvPicPr>
                    <pic:blipFill>
                      <a:blip r:embed="rId45"/>
                      <a:stretch>
                        <a:fillRect/>
                      </a:stretch>
                    </pic:blipFill>
                    <pic:spPr>
                      <a:xfrm>
                        <a:off x="0" y="0"/>
                        <a:ext cx="5612130" cy="1170940"/>
                      </a:xfrm>
                      <a:prstGeom prst="rect">
                        <a:avLst/>
                      </a:prstGeom>
                    </pic:spPr>
                  </pic:pic>
                </a:graphicData>
              </a:graphic>
            </wp:inline>
          </w:drawing>
        </w:r>
      </w:ins>
    </w:p>
    <w:p w14:paraId="312C7F5E" w14:textId="11C4650E" w:rsidR="00CF6FBB" w:rsidRPr="002B569F" w:rsidRDefault="00CF6FBB" w:rsidP="002B569F">
      <w:pPr>
        <w:ind w:firstLine="708"/>
        <w:rPr>
          <w:ins w:id="7511" w:author="Camilo Andrés Díaz Gómez" w:date="2023-03-16T23:46:00Z"/>
          <w:rFonts w:cs="Times New Roman"/>
          <w:szCs w:val="24"/>
        </w:rPr>
      </w:pPr>
    </w:p>
    <w:p w14:paraId="36657AF1" w14:textId="358CFA48" w:rsidR="00CF6FBB" w:rsidRPr="002B569F" w:rsidRDefault="00CF6FBB">
      <w:pPr>
        <w:ind w:firstLine="708"/>
        <w:jc w:val="center"/>
        <w:rPr>
          <w:ins w:id="7512" w:author="Camilo Andrés Díaz Gómez" w:date="2023-03-16T23:27:00Z"/>
          <w:rFonts w:cs="Times New Roman"/>
          <w:szCs w:val="24"/>
        </w:rPr>
        <w:pPrChange w:id="7513" w:author="Camilo Andrés Díaz Gómez" w:date="2023-03-28T17:43:00Z">
          <w:pPr>
            <w:ind w:firstLine="708"/>
          </w:pPr>
        </w:pPrChange>
      </w:pPr>
      <w:ins w:id="7514" w:author="Camilo Andrés Díaz Gómez" w:date="2023-03-16T23:48:00Z">
        <w:r w:rsidRPr="002B569F">
          <w:rPr>
            <w:rFonts w:cs="Times New Roman"/>
            <w:noProof/>
            <w:szCs w:val="24"/>
          </w:rPr>
          <w:drawing>
            <wp:inline distT="0" distB="0" distL="0" distR="0" wp14:anchorId="7C6A6F40" wp14:editId="601E7D58">
              <wp:extent cx="5612130" cy="990600"/>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990600"/>
                      </a:xfrm>
                      <a:prstGeom prst="rect">
                        <a:avLst/>
                      </a:prstGeom>
                    </pic:spPr>
                  </pic:pic>
                </a:graphicData>
              </a:graphic>
            </wp:inline>
          </w:drawing>
        </w:r>
      </w:ins>
    </w:p>
    <w:p w14:paraId="385591FD" w14:textId="77777777" w:rsidR="00C038A4" w:rsidRPr="002B569F" w:rsidRDefault="00C038A4" w:rsidP="002B569F">
      <w:pPr>
        <w:jc w:val="left"/>
        <w:rPr>
          <w:ins w:id="7515" w:author="Camilo Andrés Díaz Gómez" w:date="2023-03-28T15:21:00Z"/>
          <w:rFonts w:cs="Times New Roman"/>
          <w:i/>
          <w:iCs/>
          <w:szCs w:val="24"/>
        </w:rPr>
      </w:pPr>
    </w:p>
    <w:p w14:paraId="0C1DFE87" w14:textId="33E6CD0F" w:rsidR="00B1585C" w:rsidRPr="002B569F" w:rsidRDefault="00B1585C" w:rsidP="002B569F">
      <w:pPr>
        <w:jc w:val="left"/>
        <w:rPr>
          <w:ins w:id="7516" w:author="Steff Guzmán" w:date="2023-03-24T15:42:00Z"/>
          <w:rFonts w:cs="Times New Roman"/>
          <w:i/>
          <w:iCs/>
          <w:szCs w:val="24"/>
        </w:rPr>
      </w:pPr>
      <w:ins w:id="7517" w:author="Steff Guzmán" w:date="2023-03-24T15:42:00Z">
        <w:r w:rsidRPr="002B569F">
          <w:rPr>
            <w:rFonts w:cs="Times New Roman"/>
            <w:i/>
            <w:iCs/>
            <w:szCs w:val="24"/>
          </w:rPr>
          <w:t>Fuente: Elaboración propia.</w:t>
        </w:r>
      </w:ins>
    </w:p>
    <w:p w14:paraId="2928AF8C" w14:textId="07709A89" w:rsidR="00614520" w:rsidRPr="002B569F" w:rsidRDefault="00614520" w:rsidP="002B569F">
      <w:pPr>
        <w:ind w:firstLine="708"/>
        <w:rPr>
          <w:ins w:id="7518" w:author="Camilo Andrés Díaz Gómez" w:date="2023-03-16T23:47:00Z"/>
          <w:rFonts w:cs="Times New Roman"/>
          <w:szCs w:val="24"/>
        </w:rPr>
      </w:pPr>
    </w:p>
    <w:p w14:paraId="454ABBD4" w14:textId="165C2B8F" w:rsidR="00CF6FBB" w:rsidRPr="002B569F" w:rsidRDefault="00CF6FBB">
      <w:pPr>
        <w:ind w:left="708" w:firstLine="708"/>
        <w:rPr>
          <w:ins w:id="7519" w:author="Camilo Andrés Díaz Gómez" w:date="2023-03-16T23:47:00Z"/>
          <w:rFonts w:cs="Times New Roman"/>
          <w:szCs w:val="24"/>
        </w:rPr>
        <w:pPrChange w:id="7520" w:author="Camilo Andrés Díaz Gómez" w:date="2023-03-28T18:01:00Z">
          <w:pPr>
            <w:ind w:firstLine="708"/>
          </w:pPr>
        </w:pPrChange>
      </w:pPr>
      <w:ins w:id="7521" w:author="Camilo Andrés Díaz Gómez" w:date="2023-03-16T23:47:00Z">
        <w:r w:rsidRPr="002B569F">
          <w:rPr>
            <w:rFonts w:cs="Times New Roman"/>
            <w:szCs w:val="24"/>
          </w:rPr>
          <w:t>Este código</w:t>
        </w:r>
      </w:ins>
      <w:ins w:id="7522" w:author="Steff Guzmán" w:date="2023-03-24T15:30:00Z">
        <w:r w:rsidR="00A84241" w:rsidRPr="002B569F">
          <w:rPr>
            <w:rFonts w:cs="Times New Roman"/>
            <w:szCs w:val="24"/>
          </w:rPr>
          <w:t xml:space="preserve"> de la Figura 26</w:t>
        </w:r>
      </w:ins>
      <w:ins w:id="7523" w:author="Camilo Andrés Díaz Gómez" w:date="2023-03-16T23:47:00Z">
        <w:r w:rsidRPr="002B569F">
          <w:rPr>
            <w:rFonts w:cs="Times New Roman"/>
            <w:szCs w:val="24"/>
          </w:rPr>
          <w:t xml:space="preserve"> está dividiendo los datos en conjuntos de entrenamiento y prueba utilizando la función train_test_split de la librería scikit-learn.</w:t>
        </w:r>
      </w:ins>
    </w:p>
    <w:p w14:paraId="5F147E6B" w14:textId="77777777" w:rsidR="00CF6FBB" w:rsidRPr="002B569F" w:rsidRDefault="00CF6FBB" w:rsidP="002B569F">
      <w:pPr>
        <w:ind w:firstLine="708"/>
        <w:rPr>
          <w:ins w:id="7524" w:author="Camilo Andrés Díaz Gómez" w:date="2023-03-16T23:47:00Z"/>
          <w:rFonts w:cs="Times New Roman"/>
          <w:szCs w:val="24"/>
        </w:rPr>
      </w:pPr>
    </w:p>
    <w:p w14:paraId="3042B6DF" w14:textId="77777777" w:rsidR="00CF6FBB" w:rsidRPr="002B569F" w:rsidRDefault="00CF6FBB">
      <w:pPr>
        <w:ind w:left="708" w:firstLine="708"/>
        <w:rPr>
          <w:ins w:id="7525" w:author="Camilo Andrés Díaz Gómez" w:date="2023-03-16T23:47:00Z"/>
          <w:rFonts w:cs="Times New Roman"/>
          <w:szCs w:val="24"/>
        </w:rPr>
        <w:pPrChange w:id="7526" w:author="Camilo Andrés Díaz Gómez" w:date="2023-03-28T18:01:00Z">
          <w:pPr>
            <w:ind w:firstLine="708"/>
          </w:pPr>
        </w:pPrChange>
      </w:pPr>
      <w:ins w:id="7527" w:author="Camilo Andrés Díaz Gómez" w:date="2023-03-16T23:47:00Z">
        <w:r w:rsidRPr="002B569F">
          <w:rPr>
            <w:rFonts w:cs="Times New Roman"/>
            <w:szCs w:val="24"/>
          </w:rPr>
          <w:t>X representa las características que se utilizarán para predecir la variable de salida Y. Y es la variable de salida que se quiere predecir.</w:t>
        </w:r>
      </w:ins>
    </w:p>
    <w:p w14:paraId="0A6E675A" w14:textId="77777777" w:rsidR="00CF6FBB" w:rsidRPr="002B569F" w:rsidRDefault="00CF6FBB" w:rsidP="002B569F">
      <w:pPr>
        <w:ind w:firstLine="708"/>
        <w:rPr>
          <w:ins w:id="7528" w:author="Camilo Andrés Díaz Gómez" w:date="2023-03-16T23:47:00Z"/>
          <w:rFonts w:cs="Times New Roman"/>
          <w:szCs w:val="24"/>
        </w:rPr>
      </w:pPr>
    </w:p>
    <w:p w14:paraId="487F8F1B" w14:textId="09F5B4FE" w:rsidR="00CF6FBB" w:rsidRPr="002B569F" w:rsidRDefault="00CF6FBB">
      <w:pPr>
        <w:ind w:left="708" w:firstLine="708"/>
        <w:rPr>
          <w:ins w:id="7529" w:author="Camilo Andrés Díaz Gómez" w:date="2023-03-16T23:47:00Z"/>
          <w:rFonts w:cs="Times New Roman"/>
          <w:szCs w:val="24"/>
        </w:rPr>
        <w:pPrChange w:id="7530" w:author="Camilo Andrés Díaz Gómez" w:date="2023-03-28T18:01:00Z">
          <w:pPr>
            <w:ind w:firstLine="708"/>
          </w:pPr>
        </w:pPrChange>
      </w:pPr>
      <w:ins w:id="7531" w:author="Camilo Andrés Díaz Gómez" w:date="2023-03-16T23:48:00Z">
        <w:r w:rsidRPr="002B569F">
          <w:rPr>
            <w:rFonts w:cs="Times New Roman"/>
            <w:szCs w:val="24"/>
          </w:rPr>
          <w:t>T</w:t>
        </w:r>
      </w:ins>
      <w:ins w:id="7532" w:author="Camilo Andrés Díaz Gómez" w:date="2023-03-16T23:47:00Z">
        <w:r w:rsidRPr="002B569F">
          <w:rPr>
            <w:rFonts w:cs="Times New Roman"/>
            <w:szCs w:val="24"/>
          </w:rPr>
          <w:t>est_size=</w:t>
        </w:r>
      </w:ins>
      <w:ins w:id="7533" w:author="Camilo Andrés Díaz Gómez" w:date="2023-03-16T23:48:00Z">
        <w:r w:rsidRPr="002B569F">
          <w:rPr>
            <w:rFonts w:cs="Times New Roman"/>
            <w:szCs w:val="24"/>
          </w:rPr>
          <w:t>0.2</w:t>
        </w:r>
      </w:ins>
      <w:ins w:id="7534" w:author="Camilo Andrés Díaz Gómez" w:date="2023-03-16T23:47:00Z">
        <w:r w:rsidRPr="002B569F">
          <w:rPr>
            <w:rFonts w:cs="Times New Roman"/>
            <w:szCs w:val="24"/>
          </w:rPr>
          <w:t xml:space="preserve"> indica que el </w:t>
        </w:r>
      </w:ins>
      <w:ins w:id="7535" w:author="Camilo Andrés Díaz Gómez" w:date="2023-03-16T23:48:00Z">
        <w:r w:rsidRPr="002B569F">
          <w:rPr>
            <w:rFonts w:cs="Times New Roman"/>
            <w:szCs w:val="24"/>
          </w:rPr>
          <w:t>2</w:t>
        </w:r>
      </w:ins>
      <w:ins w:id="7536" w:author="Camilo Andrés Díaz Gómez" w:date="2023-03-16T23:47:00Z">
        <w:r w:rsidRPr="002B569F">
          <w:rPr>
            <w:rFonts w:cs="Times New Roman"/>
            <w:szCs w:val="24"/>
          </w:rPr>
          <w:t>0% de los datos se utilizarán para el conjunto de prueba y el 70% para el conjunto de entrenamiento. random_state=0 se utiliza para que la división se haga de manera determinista, de tal manera que la división siempre sea la misma.</w:t>
        </w:r>
      </w:ins>
    </w:p>
    <w:p w14:paraId="60A1ED7A" w14:textId="77777777" w:rsidR="00CF6FBB" w:rsidRPr="002B569F" w:rsidRDefault="00CF6FBB" w:rsidP="002B569F">
      <w:pPr>
        <w:ind w:firstLine="708"/>
        <w:rPr>
          <w:ins w:id="7537" w:author="Camilo Andrés Díaz Gómez" w:date="2023-03-16T23:47:00Z"/>
          <w:rFonts w:cs="Times New Roman"/>
          <w:szCs w:val="24"/>
        </w:rPr>
      </w:pPr>
    </w:p>
    <w:p w14:paraId="05E53172" w14:textId="619BFCC3" w:rsidR="00CF6FBB" w:rsidRPr="002B569F" w:rsidRDefault="00CF6FBB">
      <w:pPr>
        <w:ind w:left="708" w:firstLine="708"/>
        <w:rPr>
          <w:ins w:id="7538" w:author="Steff Guzmán" w:date="2023-03-24T16:51:00Z"/>
          <w:rFonts w:cs="Times New Roman"/>
          <w:szCs w:val="24"/>
        </w:rPr>
        <w:pPrChange w:id="7539" w:author="Camilo Andrés Díaz Gómez" w:date="2023-03-28T18:01:00Z">
          <w:pPr>
            <w:ind w:firstLine="708"/>
          </w:pPr>
        </w:pPrChange>
      </w:pPr>
      <w:ins w:id="7540" w:author="Camilo Andrés Díaz Gómez" w:date="2023-03-16T23:47:00Z">
        <w:r w:rsidRPr="002B569F">
          <w:rPr>
            <w:rFonts w:cs="Times New Roman"/>
            <w:szCs w:val="24"/>
          </w:rPr>
          <w:t>X_train y Y_train son los conjuntos de características de entrenamiento y variables de salida de entrenamiento, respectivamente. X_test y Y_test son los conjuntos de características de prueba y variables de salida de prueba, respectivamente.</w:t>
        </w:r>
      </w:ins>
    </w:p>
    <w:p w14:paraId="383CBA1A" w14:textId="77777777" w:rsidR="00717998" w:rsidRPr="002B569F" w:rsidRDefault="00717998" w:rsidP="002B569F">
      <w:pPr>
        <w:ind w:firstLine="708"/>
        <w:rPr>
          <w:ins w:id="7541" w:author="Steff Guzmán" w:date="2023-03-24T15:12:00Z"/>
          <w:rFonts w:cs="Times New Roman"/>
          <w:szCs w:val="24"/>
        </w:rPr>
      </w:pPr>
    </w:p>
    <w:p w14:paraId="369BFEB1" w14:textId="6C951D09" w:rsidR="00842F9D" w:rsidRPr="002B569F" w:rsidRDefault="00842F9D">
      <w:pPr>
        <w:pStyle w:val="Descripcin"/>
        <w:spacing w:line="360" w:lineRule="auto"/>
        <w:rPr>
          <w:ins w:id="7542" w:author="Camilo Andrés Díaz Gómez" w:date="2023-03-16T23:27:00Z"/>
          <w:rFonts w:cs="Times New Roman"/>
          <w:szCs w:val="24"/>
        </w:rPr>
        <w:pPrChange w:id="7543" w:author="Camilo Andrés Díaz Gómez" w:date="2023-03-28T17:43:00Z">
          <w:pPr>
            <w:ind w:firstLine="708"/>
          </w:pPr>
        </w:pPrChange>
      </w:pPr>
      <w:bookmarkStart w:id="7544" w:name="_Toc130919861"/>
      <w:ins w:id="7545"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546" w:author="Steff Guzmán" w:date="2023-03-24T15:14:00Z">
        <w:r w:rsidRPr="002B569F">
          <w:rPr>
            <w:rFonts w:cs="Times New Roman"/>
            <w:noProof/>
            <w:szCs w:val="24"/>
          </w:rPr>
          <w:t>26</w:t>
        </w:r>
      </w:ins>
      <w:ins w:id="7547" w:author="Steff Guzmán" w:date="2023-03-24T15:12:00Z">
        <w:r w:rsidRPr="002B569F">
          <w:rPr>
            <w:rFonts w:cs="Times New Roman"/>
            <w:szCs w:val="24"/>
          </w:rPr>
          <w:fldChar w:fldCharType="end"/>
        </w:r>
      </w:ins>
      <w:ins w:id="7548" w:author="JHONATAN MAURICIO VILLARREAL CORREDOR" w:date="2023-03-24T17:52:00Z">
        <w:r w:rsidR="00D904FD" w:rsidRPr="002B569F">
          <w:rPr>
            <w:rFonts w:cs="Times New Roman"/>
            <w:szCs w:val="24"/>
          </w:rPr>
          <w:t xml:space="preserve"> </w:t>
        </w:r>
      </w:ins>
      <w:ins w:id="7549" w:author="JHONATAN MAURICIO VILLARREAL CORREDOR" w:date="2023-03-24T17:53:00Z">
        <w:r w:rsidR="00D904FD" w:rsidRPr="002B569F">
          <w:rPr>
            <w:rFonts w:cs="Times New Roman"/>
            <w:b w:val="0"/>
            <w:bCs/>
            <w:i/>
            <w:iCs w:val="0"/>
            <w:szCs w:val="24"/>
            <w:rPrChange w:id="7550" w:author="Camilo Andrés Díaz Gómez" w:date="2023-03-28T17:42:00Z">
              <w:rPr>
                <w:rFonts w:cs="Times New Roman"/>
                <w:b/>
                <w:iCs/>
                <w:szCs w:val="24"/>
              </w:rPr>
            </w:rPrChange>
          </w:rPr>
          <w:t>Búsqueda</w:t>
        </w:r>
      </w:ins>
      <w:ins w:id="7551" w:author="JHONATAN MAURICIO VILLARREAL CORREDOR" w:date="2023-03-24T17:52:00Z">
        <w:r w:rsidR="00D904FD" w:rsidRPr="002B569F">
          <w:rPr>
            <w:rFonts w:cs="Times New Roman"/>
            <w:b w:val="0"/>
            <w:bCs/>
            <w:i/>
            <w:iCs w:val="0"/>
            <w:szCs w:val="24"/>
            <w:rPrChange w:id="7552" w:author="Camilo Andrés Díaz Gómez" w:date="2023-03-28T17:42:00Z">
              <w:rPr>
                <w:rFonts w:cs="Times New Roman"/>
                <w:b/>
                <w:iCs/>
                <w:szCs w:val="24"/>
              </w:rPr>
            </w:rPrChange>
          </w:rPr>
          <w:t xml:space="preserve"> del mejor k</w:t>
        </w:r>
      </w:ins>
      <w:bookmarkEnd w:id="7544"/>
    </w:p>
    <w:p w14:paraId="57D5CD7B" w14:textId="1B3FE76C" w:rsidR="00614520" w:rsidRPr="002B569F" w:rsidRDefault="00614520" w:rsidP="002B569F">
      <w:pPr>
        <w:ind w:firstLine="708"/>
        <w:rPr>
          <w:ins w:id="7553" w:author="Camilo Andrés Díaz Gómez" w:date="2023-03-16T23:27:00Z"/>
          <w:rFonts w:cs="Times New Roman"/>
          <w:szCs w:val="24"/>
        </w:rPr>
      </w:pPr>
    </w:p>
    <w:p w14:paraId="7D9DE48F" w14:textId="2D74B7B0" w:rsidR="00614520" w:rsidRPr="002B569F" w:rsidRDefault="00CF6FBB">
      <w:pPr>
        <w:ind w:firstLine="708"/>
        <w:jc w:val="center"/>
        <w:rPr>
          <w:ins w:id="7554" w:author="Camilo Andrés Díaz Gómez" w:date="2023-03-16T23:27:00Z"/>
          <w:rFonts w:cs="Times New Roman"/>
          <w:szCs w:val="24"/>
        </w:rPr>
        <w:pPrChange w:id="7555" w:author="Camilo Andrés Díaz Gómez" w:date="2023-03-28T17:43:00Z">
          <w:pPr>
            <w:ind w:firstLine="708"/>
          </w:pPr>
        </w:pPrChange>
      </w:pPr>
      <w:ins w:id="7556" w:author="Camilo Andrés Díaz Gómez" w:date="2023-03-16T23:49:00Z">
        <w:r w:rsidRPr="002B569F">
          <w:rPr>
            <w:rFonts w:cs="Times New Roman"/>
            <w:noProof/>
            <w:szCs w:val="24"/>
          </w:rPr>
          <w:drawing>
            <wp:inline distT="0" distB="0" distL="0" distR="0" wp14:anchorId="71B7B11A" wp14:editId="00D1F2A6">
              <wp:extent cx="5612130" cy="1593850"/>
              <wp:effectExtent l="0" t="0" r="762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593850"/>
                      </a:xfrm>
                      <a:prstGeom prst="rect">
                        <a:avLst/>
                      </a:prstGeom>
                    </pic:spPr>
                  </pic:pic>
                </a:graphicData>
              </a:graphic>
            </wp:inline>
          </w:drawing>
        </w:r>
      </w:ins>
    </w:p>
    <w:p w14:paraId="691D9697" w14:textId="77777777" w:rsidR="00C038A4" w:rsidRPr="002B569F" w:rsidRDefault="00C038A4" w:rsidP="002B569F">
      <w:pPr>
        <w:jc w:val="left"/>
        <w:rPr>
          <w:ins w:id="7557" w:author="Camilo Andrés Díaz Gómez" w:date="2023-03-28T15:21:00Z"/>
          <w:rFonts w:cs="Times New Roman"/>
          <w:i/>
          <w:iCs/>
          <w:szCs w:val="24"/>
        </w:rPr>
      </w:pPr>
    </w:p>
    <w:p w14:paraId="73C74E69" w14:textId="683234B9" w:rsidR="00B1585C" w:rsidRPr="002B569F" w:rsidRDefault="00B1585C" w:rsidP="002B569F">
      <w:pPr>
        <w:jc w:val="left"/>
        <w:rPr>
          <w:ins w:id="7558" w:author="Steff Guzmán" w:date="2023-03-24T15:42:00Z"/>
          <w:rFonts w:cs="Times New Roman"/>
          <w:i/>
          <w:iCs/>
          <w:szCs w:val="24"/>
        </w:rPr>
      </w:pPr>
      <w:ins w:id="7559" w:author="Steff Guzmán" w:date="2023-03-24T15:42:00Z">
        <w:r w:rsidRPr="002B569F">
          <w:rPr>
            <w:rFonts w:cs="Times New Roman"/>
            <w:i/>
            <w:iCs/>
            <w:szCs w:val="24"/>
          </w:rPr>
          <w:t>Fuente: Elaboración propia.</w:t>
        </w:r>
      </w:ins>
    </w:p>
    <w:p w14:paraId="23E33C61" w14:textId="123AF229" w:rsidR="00614520" w:rsidRPr="002B569F" w:rsidRDefault="00614520" w:rsidP="002B569F">
      <w:pPr>
        <w:ind w:firstLine="708"/>
        <w:rPr>
          <w:ins w:id="7560" w:author="Camilo Andrés Díaz Gómez" w:date="2023-03-16T23:27:00Z"/>
          <w:rFonts w:cs="Times New Roman"/>
          <w:szCs w:val="24"/>
        </w:rPr>
      </w:pPr>
    </w:p>
    <w:p w14:paraId="7A68C9EF" w14:textId="183A20FD" w:rsidR="00614520" w:rsidRPr="002B569F" w:rsidRDefault="00CF6FBB">
      <w:pPr>
        <w:ind w:left="708" w:firstLine="708"/>
        <w:rPr>
          <w:ins w:id="7561" w:author="Steff Guzmán" w:date="2023-03-24T16:51:00Z"/>
          <w:rFonts w:cs="Times New Roman"/>
          <w:szCs w:val="24"/>
        </w:rPr>
        <w:pPrChange w:id="7562" w:author="Camilo Andrés Díaz Gómez" w:date="2023-03-28T18:01:00Z">
          <w:pPr>
            <w:ind w:firstLine="708"/>
          </w:pPr>
        </w:pPrChange>
      </w:pPr>
      <w:ins w:id="7563" w:author="Camilo Andrés Díaz Gómez" w:date="2023-03-16T23:49:00Z">
        <w:r w:rsidRPr="002B569F">
          <w:rPr>
            <w:rFonts w:cs="Times New Roman"/>
            <w:szCs w:val="24"/>
          </w:rPr>
          <w:lastRenderedPageBreak/>
          <w:t>Este fragmento de código</w:t>
        </w:r>
      </w:ins>
      <w:ins w:id="7564" w:author="Steff Guzmán" w:date="2023-03-24T15:31:00Z">
        <w:r w:rsidR="00A84241" w:rsidRPr="002B569F">
          <w:rPr>
            <w:rFonts w:cs="Times New Roman"/>
            <w:szCs w:val="24"/>
          </w:rPr>
          <w:t xml:space="preserve"> de la Figura 27</w:t>
        </w:r>
      </w:ins>
      <w:ins w:id="7565" w:author="Camilo Andrés Díaz Gómez" w:date="2023-03-16T23:49:00Z">
        <w:r w:rsidRPr="002B569F">
          <w:rPr>
            <w:rFonts w:cs="Times New Roman"/>
            <w:szCs w:val="24"/>
          </w:rPr>
          <w:t xml:space="preserve"> realiza una búsqueda del mejor valor de k para el modelo K-</w:t>
        </w:r>
        <w:proofErr w:type="spellStart"/>
        <w:r w:rsidRPr="002B569F">
          <w:rPr>
            <w:rFonts w:cs="Times New Roman"/>
            <w:szCs w:val="24"/>
          </w:rPr>
          <w:t>Nearest</w:t>
        </w:r>
        <w:proofErr w:type="spellEnd"/>
        <w:r w:rsidRPr="002B569F">
          <w:rPr>
            <w:rFonts w:cs="Times New Roman"/>
            <w:szCs w:val="24"/>
          </w:rPr>
          <w:t xml:space="preserve"> </w:t>
        </w:r>
        <w:proofErr w:type="spellStart"/>
        <w:r w:rsidRPr="002B569F">
          <w:rPr>
            <w:rFonts w:cs="Times New Roman"/>
            <w:szCs w:val="24"/>
          </w:rPr>
          <w:t>Neighbors</w:t>
        </w:r>
        <w:proofErr w:type="spellEnd"/>
        <w:r w:rsidRPr="002B569F">
          <w:rPr>
            <w:rFonts w:cs="Times New Roman"/>
            <w:szCs w:val="24"/>
          </w:rPr>
          <w:t xml:space="preserve"> (</w:t>
        </w:r>
      </w:ins>
      <w:r w:rsidR="00D56345">
        <w:rPr>
          <w:rFonts w:cs="Times New Roman"/>
          <w:szCs w:val="24"/>
        </w:rPr>
        <w:t>KNN</w:t>
      </w:r>
      <w:ins w:id="7566" w:author="Camilo Andrés Díaz Gómez" w:date="2023-03-16T23:49:00Z">
        <w:r w:rsidRPr="002B569F">
          <w:rPr>
            <w:rFonts w:cs="Times New Roman"/>
            <w:szCs w:val="24"/>
          </w:rPr>
          <w:t xml:space="preserve">) utilizando el método de validación cruzada con una partición 80/20 entre conjuntos de entrenamiento y prueba. Para hacerlo, se entrena un modelo </w:t>
        </w:r>
      </w:ins>
      <w:r w:rsidR="00D56345">
        <w:rPr>
          <w:rFonts w:cs="Times New Roman"/>
          <w:szCs w:val="24"/>
        </w:rPr>
        <w:t>KNN</w:t>
      </w:r>
      <w:ins w:id="7567" w:author="Camilo Andrés Díaz Gómez" w:date="2023-03-16T23:49:00Z">
        <w:r w:rsidRPr="002B569F">
          <w:rPr>
            <w:rFonts w:cs="Times New Roman"/>
            <w:szCs w:val="24"/>
          </w:rPr>
          <w:t xml:space="preserve"> con diferentes valores de k (del 1 al 100) y se evalúa su desempeño en el conjunto de prueba mediante el cálculo del error cuadrático medio (MSE).</w:t>
        </w:r>
      </w:ins>
      <w:ins w:id="7568" w:author="Camilo Andrés Díaz Gómez" w:date="2023-03-16T23:50:00Z">
        <w:r w:rsidRPr="002B569F">
          <w:rPr>
            <w:rFonts w:cs="Times New Roman"/>
            <w:szCs w:val="24"/>
          </w:rPr>
          <w:t xml:space="preserve"> Por último, el</w:t>
        </w:r>
      </w:ins>
      <w:ins w:id="7569" w:author="Camilo Andrés Díaz Gómez" w:date="2023-03-16T23:49:00Z">
        <w:r w:rsidRPr="002B569F">
          <w:rPr>
            <w:rFonts w:cs="Times New Roman"/>
            <w:szCs w:val="24"/>
          </w:rPr>
          <w:t xml:space="preserve"> error cuadrático medio se almacena en una lista llamada error. </w:t>
        </w:r>
      </w:ins>
    </w:p>
    <w:p w14:paraId="4B4C3654" w14:textId="77777777" w:rsidR="00717998" w:rsidRPr="002B569F" w:rsidRDefault="00717998" w:rsidP="002B569F">
      <w:pPr>
        <w:ind w:firstLine="708"/>
        <w:rPr>
          <w:ins w:id="7570" w:author="Steff Guzmán" w:date="2023-03-24T15:12:00Z"/>
          <w:rFonts w:cs="Times New Roman"/>
          <w:szCs w:val="24"/>
        </w:rPr>
      </w:pPr>
    </w:p>
    <w:p w14:paraId="0FF2AE1A" w14:textId="39C89EF0" w:rsidR="00842F9D" w:rsidRPr="002B569F" w:rsidRDefault="00842F9D">
      <w:pPr>
        <w:pStyle w:val="Descripcin"/>
        <w:spacing w:line="360" w:lineRule="auto"/>
        <w:rPr>
          <w:ins w:id="7571" w:author="Camilo Andrés Díaz Gómez" w:date="2023-03-16T23:50:00Z"/>
          <w:rFonts w:cs="Times New Roman"/>
          <w:szCs w:val="24"/>
        </w:rPr>
        <w:pPrChange w:id="7572" w:author="Camilo Andrés Díaz Gómez" w:date="2023-03-28T17:43:00Z">
          <w:pPr>
            <w:ind w:firstLine="708"/>
          </w:pPr>
        </w:pPrChange>
      </w:pPr>
      <w:bookmarkStart w:id="7573" w:name="_Toc130919862"/>
      <w:ins w:id="7574"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575" w:author="Steff Guzmán" w:date="2023-03-24T15:14:00Z">
        <w:r w:rsidRPr="002B569F">
          <w:rPr>
            <w:rFonts w:cs="Times New Roman"/>
            <w:noProof/>
            <w:szCs w:val="24"/>
          </w:rPr>
          <w:t>27</w:t>
        </w:r>
      </w:ins>
      <w:ins w:id="7576" w:author="Steff Guzmán" w:date="2023-03-24T15:12:00Z">
        <w:r w:rsidRPr="002B569F">
          <w:rPr>
            <w:rFonts w:cs="Times New Roman"/>
            <w:szCs w:val="24"/>
          </w:rPr>
          <w:fldChar w:fldCharType="end"/>
        </w:r>
      </w:ins>
      <w:ins w:id="7577" w:author="JHONATAN MAURICIO VILLARREAL CORREDOR" w:date="2023-03-24T17:54:00Z">
        <w:r w:rsidR="00BA5E14" w:rsidRPr="002B569F">
          <w:rPr>
            <w:rFonts w:cs="Times New Roman"/>
            <w:szCs w:val="24"/>
          </w:rPr>
          <w:t xml:space="preserve"> </w:t>
        </w:r>
        <w:r w:rsidR="00BA5E14" w:rsidRPr="002B569F">
          <w:rPr>
            <w:rFonts w:cs="Times New Roman"/>
            <w:b w:val="0"/>
            <w:bCs/>
            <w:i/>
            <w:iCs w:val="0"/>
            <w:szCs w:val="24"/>
            <w:rPrChange w:id="7578" w:author="Camilo Andrés Díaz Gómez" w:date="2023-03-28T17:42:00Z">
              <w:rPr>
                <w:rFonts w:cs="Times New Roman"/>
                <w:b/>
                <w:iCs/>
                <w:szCs w:val="24"/>
              </w:rPr>
            </w:rPrChange>
          </w:rPr>
          <w:t>Obtención del mejor k</w:t>
        </w:r>
      </w:ins>
      <w:bookmarkEnd w:id="7573"/>
    </w:p>
    <w:p w14:paraId="3D1C95FF" w14:textId="77777777" w:rsidR="00CF6FBB" w:rsidRPr="002B569F" w:rsidRDefault="00CF6FBB" w:rsidP="002B569F">
      <w:pPr>
        <w:ind w:firstLine="708"/>
        <w:rPr>
          <w:ins w:id="7579" w:author="Camilo Andrés Díaz Gómez" w:date="2023-03-16T23:27:00Z"/>
          <w:rFonts w:cs="Times New Roman"/>
          <w:szCs w:val="24"/>
        </w:rPr>
      </w:pPr>
    </w:p>
    <w:p w14:paraId="79B273C6" w14:textId="6F6E63F7" w:rsidR="00614520" w:rsidRPr="002B569F" w:rsidRDefault="00CF6FBB">
      <w:pPr>
        <w:ind w:firstLine="708"/>
        <w:jc w:val="center"/>
        <w:rPr>
          <w:ins w:id="7580" w:author="Camilo Andrés Díaz Gómez" w:date="2023-03-16T23:27:00Z"/>
          <w:rFonts w:cs="Times New Roman"/>
          <w:szCs w:val="24"/>
        </w:rPr>
        <w:pPrChange w:id="7581" w:author="Camilo Andrés Díaz Gómez" w:date="2023-03-28T17:43:00Z">
          <w:pPr>
            <w:ind w:firstLine="708"/>
          </w:pPr>
        </w:pPrChange>
      </w:pPr>
      <w:ins w:id="7582" w:author="Camilo Andrés Díaz Gómez" w:date="2023-03-16T23:50:00Z">
        <w:r w:rsidRPr="002B569F">
          <w:rPr>
            <w:rFonts w:cs="Times New Roman"/>
            <w:noProof/>
            <w:szCs w:val="24"/>
          </w:rPr>
          <w:drawing>
            <wp:inline distT="0" distB="0" distL="0" distR="0" wp14:anchorId="78FDDCA9" wp14:editId="3E0728D2">
              <wp:extent cx="4610100" cy="88582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0100" cy="885825"/>
                      </a:xfrm>
                      <a:prstGeom prst="rect">
                        <a:avLst/>
                      </a:prstGeom>
                    </pic:spPr>
                  </pic:pic>
                </a:graphicData>
              </a:graphic>
            </wp:inline>
          </w:drawing>
        </w:r>
      </w:ins>
    </w:p>
    <w:p w14:paraId="15C54E6B" w14:textId="77777777" w:rsidR="00C038A4" w:rsidRPr="002B569F" w:rsidRDefault="00C038A4" w:rsidP="002B569F">
      <w:pPr>
        <w:jc w:val="left"/>
        <w:rPr>
          <w:ins w:id="7583" w:author="Camilo Andrés Díaz Gómez" w:date="2023-03-28T15:21:00Z"/>
          <w:rFonts w:cs="Times New Roman"/>
          <w:i/>
          <w:iCs/>
          <w:szCs w:val="24"/>
        </w:rPr>
      </w:pPr>
    </w:p>
    <w:p w14:paraId="1C7C79D0" w14:textId="33F6952A" w:rsidR="00B1585C" w:rsidRPr="002B569F" w:rsidRDefault="00B1585C" w:rsidP="002B569F">
      <w:pPr>
        <w:jc w:val="left"/>
        <w:rPr>
          <w:ins w:id="7584" w:author="Steff Guzmán" w:date="2023-03-24T15:42:00Z"/>
          <w:rFonts w:cs="Times New Roman"/>
          <w:i/>
          <w:iCs/>
          <w:szCs w:val="24"/>
        </w:rPr>
      </w:pPr>
      <w:ins w:id="7585" w:author="Steff Guzmán" w:date="2023-03-24T15:42:00Z">
        <w:r w:rsidRPr="002B569F">
          <w:rPr>
            <w:rFonts w:cs="Times New Roman"/>
            <w:i/>
            <w:iCs/>
            <w:szCs w:val="24"/>
          </w:rPr>
          <w:t>Fuente: Elaboración propia.</w:t>
        </w:r>
      </w:ins>
    </w:p>
    <w:p w14:paraId="58E81CB1" w14:textId="331CC142" w:rsidR="00614520" w:rsidRPr="002B569F" w:rsidRDefault="00614520" w:rsidP="002B569F">
      <w:pPr>
        <w:ind w:firstLine="708"/>
        <w:rPr>
          <w:ins w:id="7586" w:author="Camilo Andrés Díaz Gómez" w:date="2023-03-16T23:27:00Z"/>
          <w:rFonts w:cs="Times New Roman"/>
          <w:szCs w:val="24"/>
        </w:rPr>
      </w:pPr>
    </w:p>
    <w:p w14:paraId="712EDC9C" w14:textId="4A01F451" w:rsidR="00614520" w:rsidRPr="002B569F" w:rsidRDefault="00CF6FBB">
      <w:pPr>
        <w:ind w:left="708" w:firstLine="708"/>
        <w:rPr>
          <w:ins w:id="7587" w:author="Camilo Andrés Díaz Gómez" w:date="2023-03-16T23:51:00Z"/>
          <w:rFonts w:cs="Times New Roman"/>
          <w:szCs w:val="24"/>
        </w:rPr>
        <w:pPrChange w:id="7588" w:author="Camilo Andrés Díaz Gómez" w:date="2023-03-28T18:01:00Z">
          <w:pPr>
            <w:ind w:firstLine="708"/>
          </w:pPr>
        </w:pPrChange>
      </w:pPr>
      <w:ins w:id="7589" w:author="Camilo Andrés Díaz Gómez" w:date="2023-03-16T23:51:00Z">
        <w:r w:rsidRPr="002B569F">
          <w:rPr>
            <w:rFonts w:cs="Times New Roman"/>
            <w:szCs w:val="24"/>
          </w:rPr>
          <w:t>Este código</w:t>
        </w:r>
      </w:ins>
      <w:ins w:id="7590" w:author="Steff Guzmán" w:date="2023-03-24T15:31:00Z">
        <w:r w:rsidR="00A84241" w:rsidRPr="002B569F">
          <w:rPr>
            <w:rFonts w:cs="Times New Roman"/>
            <w:szCs w:val="24"/>
          </w:rPr>
          <w:t xml:space="preserve"> de la Figura 28</w:t>
        </w:r>
      </w:ins>
      <w:ins w:id="7591" w:author="Camilo Andrés Díaz Gómez" w:date="2023-03-16T23:51:00Z">
        <w:r w:rsidRPr="002B569F">
          <w:rPr>
            <w:rFonts w:cs="Times New Roman"/>
            <w:szCs w:val="24"/>
          </w:rPr>
          <w:t xml:space="preserve"> encuentra el valor de k óptimo para el modelo de regresión k-NN. El error cuadrático medio se calcula para valores de k desde 1 hasta 100 y se almacenan en la lista "error". Luego se busca el valor mínimo de la lista de errores y se determina su índice en la lista. Como los índices en Python comienzan en 0 y no en 1, se agrega 1 al índice para obtener el valor óptimo de k.</w:t>
        </w:r>
      </w:ins>
    </w:p>
    <w:p w14:paraId="60150508" w14:textId="54F49AA4" w:rsidR="00CF6FBB" w:rsidRPr="002B569F" w:rsidRDefault="00CF6FBB" w:rsidP="002B569F">
      <w:pPr>
        <w:ind w:firstLine="708"/>
        <w:rPr>
          <w:ins w:id="7592" w:author="Steff Guzmán" w:date="2023-03-24T15:12:00Z"/>
          <w:rFonts w:cs="Times New Roman"/>
          <w:szCs w:val="24"/>
        </w:rPr>
      </w:pPr>
    </w:p>
    <w:p w14:paraId="46DD5BD2" w14:textId="51F56F45" w:rsidR="00842F9D" w:rsidRPr="002B569F" w:rsidRDefault="00842F9D">
      <w:pPr>
        <w:pStyle w:val="Descripcin"/>
        <w:spacing w:line="360" w:lineRule="auto"/>
        <w:rPr>
          <w:ins w:id="7593" w:author="Steff Guzmán" w:date="2023-03-24T16:51:00Z"/>
          <w:rFonts w:cs="Times New Roman"/>
          <w:szCs w:val="24"/>
        </w:rPr>
        <w:pPrChange w:id="7594" w:author="Camilo Andrés Díaz Gómez" w:date="2023-03-28T17:43:00Z">
          <w:pPr>
            <w:pStyle w:val="Descripcin"/>
          </w:pPr>
        </w:pPrChange>
      </w:pPr>
      <w:bookmarkStart w:id="7595" w:name="_Toc130919863"/>
      <w:ins w:id="7596"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597" w:author="Steff Guzmán" w:date="2023-03-24T15:14:00Z">
        <w:r w:rsidRPr="002B569F">
          <w:rPr>
            <w:rFonts w:cs="Times New Roman"/>
            <w:noProof/>
            <w:szCs w:val="24"/>
          </w:rPr>
          <w:t>28</w:t>
        </w:r>
      </w:ins>
      <w:ins w:id="7598" w:author="Steff Guzmán" w:date="2023-03-24T15:12:00Z">
        <w:r w:rsidRPr="002B569F">
          <w:rPr>
            <w:rFonts w:cs="Times New Roman"/>
            <w:szCs w:val="24"/>
          </w:rPr>
          <w:fldChar w:fldCharType="end"/>
        </w:r>
      </w:ins>
      <w:ins w:id="7599" w:author="JHONATAN MAURICIO VILLARREAL CORREDOR" w:date="2023-03-24T17:55:00Z">
        <w:r w:rsidR="00BA5E14" w:rsidRPr="002B569F">
          <w:rPr>
            <w:rFonts w:cs="Times New Roman"/>
            <w:szCs w:val="24"/>
          </w:rPr>
          <w:t xml:space="preserve"> </w:t>
        </w:r>
        <w:r w:rsidR="00BA5E14" w:rsidRPr="002B569F">
          <w:rPr>
            <w:rFonts w:cs="Times New Roman"/>
            <w:b w:val="0"/>
            <w:bCs/>
            <w:i/>
            <w:iCs w:val="0"/>
            <w:szCs w:val="24"/>
            <w:rPrChange w:id="7600" w:author="Camilo Andrés Díaz Gómez" w:date="2023-03-28T17:42:00Z">
              <w:rPr>
                <w:rFonts w:cs="Times New Roman"/>
                <w:szCs w:val="24"/>
              </w:rPr>
            </w:rPrChange>
          </w:rPr>
          <w:t xml:space="preserve">Entrenamiento del modelo </w:t>
        </w:r>
      </w:ins>
      <w:r w:rsidR="00D56345">
        <w:rPr>
          <w:rFonts w:cs="Times New Roman"/>
          <w:b w:val="0"/>
          <w:bCs/>
          <w:i/>
          <w:iCs w:val="0"/>
          <w:szCs w:val="24"/>
        </w:rPr>
        <w:t>KNN</w:t>
      </w:r>
      <w:ins w:id="7601" w:author="JHONATAN MAURICIO VILLARREAL CORREDOR" w:date="2023-03-24T17:55:00Z">
        <w:r w:rsidR="00BA5E14" w:rsidRPr="002B569F">
          <w:rPr>
            <w:rFonts w:cs="Times New Roman"/>
            <w:b w:val="0"/>
            <w:bCs/>
            <w:i/>
            <w:iCs w:val="0"/>
            <w:szCs w:val="24"/>
            <w:rPrChange w:id="7602" w:author="Camilo Andrés Díaz Gómez" w:date="2023-03-28T17:42:00Z">
              <w:rPr>
                <w:rFonts w:cs="Times New Roman"/>
                <w:szCs w:val="24"/>
              </w:rPr>
            </w:rPrChange>
          </w:rPr>
          <w:t xml:space="preserve"> con regresión</w:t>
        </w:r>
        <w:bookmarkEnd w:id="7595"/>
        <w:r w:rsidR="00BA5E14" w:rsidRPr="002B569F">
          <w:rPr>
            <w:rFonts w:cs="Times New Roman"/>
            <w:szCs w:val="24"/>
          </w:rPr>
          <w:t xml:space="preserve"> </w:t>
        </w:r>
      </w:ins>
    </w:p>
    <w:p w14:paraId="73474A95" w14:textId="77777777" w:rsidR="00717998" w:rsidRPr="002B569F" w:rsidRDefault="00717998">
      <w:pPr>
        <w:rPr>
          <w:ins w:id="7603" w:author="Camilo Andrés Díaz Gómez" w:date="2023-03-16T23:51:00Z"/>
          <w:rFonts w:cs="Times New Roman"/>
        </w:rPr>
        <w:pPrChange w:id="7604" w:author="Camilo Andrés Díaz Gómez" w:date="2023-03-28T17:43:00Z">
          <w:pPr>
            <w:ind w:firstLine="708"/>
          </w:pPr>
        </w:pPrChange>
      </w:pPr>
    </w:p>
    <w:p w14:paraId="6581C02E" w14:textId="3FF7FF41" w:rsidR="00CF6FBB" w:rsidRPr="002B569F" w:rsidRDefault="00CF6FBB">
      <w:pPr>
        <w:ind w:firstLine="708"/>
        <w:jc w:val="center"/>
        <w:rPr>
          <w:ins w:id="7605" w:author="Camilo Andrés Díaz Gómez" w:date="2023-03-16T23:27:00Z"/>
          <w:rFonts w:cs="Times New Roman"/>
          <w:szCs w:val="24"/>
        </w:rPr>
        <w:pPrChange w:id="7606" w:author="Camilo Andrés Díaz Gómez" w:date="2023-03-28T17:43:00Z">
          <w:pPr>
            <w:ind w:firstLine="708"/>
          </w:pPr>
        </w:pPrChange>
      </w:pPr>
      <w:ins w:id="7607" w:author="Camilo Andrés Díaz Gómez" w:date="2023-03-16T23:51:00Z">
        <w:r w:rsidRPr="002B569F">
          <w:rPr>
            <w:rFonts w:cs="Times New Roman"/>
            <w:noProof/>
            <w:szCs w:val="24"/>
          </w:rPr>
          <w:drawing>
            <wp:inline distT="0" distB="0" distL="0" distR="0" wp14:anchorId="28084671" wp14:editId="6083311E">
              <wp:extent cx="4171950" cy="9525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71950" cy="952500"/>
                      </a:xfrm>
                      <a:prstGeom prst="rect">
                        <a:avLst/>
                      </a:prstGeom>
                    </pic:spPr>
                  </pic:pic>
                </a:graphicData>
              </a:graphic>
            </wp:inline>
          </w:drawing>
        </w:r>
      </w:ins>
    </w:p>
    <w:p w14:paraId="5DF0489B" w14:textId="77777777" w:rsidR="00C038A4" w:rsidRPr="002B569F" w:rsidRDefault="00C038A4" w:rsidP="002B569F">
      <w:pPr>
        <w:jc w:val="left"/>
        <w:rPr>
          <w:ins w:id="7608" w:author="Camilo Andrés Díaz Gómez" w:date="2023-03-28T15:21:00Z"/>
          <w:rFonts w:cs="Times New Roman"/>
          <w:i/>
          <w:iCs/>
          <w:szCs w:val="24"/>
        </w:rPr>
      </w:pPr>
    </w:p>
    <w:p w14:paraId="615ACCA0" w14:textId="149CC9A4" w:rsidR="00B1585C" w:rsidRPr="002B569F" w:rsidRDefault="00B1585C" w:rsidP="002B569F">
      <w:pPr>
        <w:jc w:val="left"/>
        <w:rPr>
          <w:ins w:id="7609" w:author="Steff Guzmán" w:date="2023-03-24T15:42:00Z"/>
          <w:rFonts w:cs="Times New Roman"/>
          <w:i/>
          <w:iCs/>
          <w:szCs w:val="24"/>
        </w:rPr>
      </w:pPr>
      <w:ins w:id="7610" w:author="Steff Guzmán" w:date="2023-03-24T15:42:00Z">
        <w:r w:rsidRPr="002B569F">
          <w:rPr>
            <w:rFonts w:cs="Times New Roman"/>
            <w:i/>
            <w:iCs/>
            <w:szCs w:val="24"/>
          </w:rPr>
          <w:lastRenderedPageBreak/>
          <w:t>Fuente: Elaboración propia.</w:t>
        </w:r>
      </w:ins>
    </w:p>
    <w:p w14:paraId="695B119C" w14:textId="65BF78F8" w:rsidR="00614520" w:rsidRPr="002B569F" w:rsidRDefault="00614520" w:rsidP="002B569F">
      <w:pPr>
        <w:ind w:firstLine="708"/>
        <w:rPr>
          <w:ins w:id="7611" w:author="Camilo Andrés Díaz Gómez" w:date="2023-03-16T23:27:00Z"/>
          <w:rFonts w:cs="Times New Roman"/>
          <w:szCs w:val="24"/>
        </w:rPr>
      </w:pPr>
    </w:p>
    <w:p w14:paraId="7D90A020" w14:textId="01D2EB86" w:rsidR="00614520" w:rsidRPr="002B569F" w:rsidRDefault="00CF6FBB">
      <w:pPr>
        <w:ind w:left="708" w:firstLine="708"/>
        <w:rPr>
          <w:ins w:id="7612" w:author="Camilo Andrés Díaz Gómez" w:date="2023-03-16T23:27:00Z"/>
          <w:rFonts w:cs="Times New Roman"/>
          <w:szCs w:val="24"/>
        </w:rPr>
        <w:pPrChange w:id="7613" w:author="Camilo Andrés Díaz Gómez" w:date="2023-03-28T18:01:00Z">
          <w:pPr>
            <w:ind w:firstLine="708"/>
          </w:pPr>
        </w:pPrChange>
      </w:pPr>
      <w:ins w:id="7614" w:author="Camilo Andrés Díaz Gómez" w:date="2023-03-16T23:51:00Z">
        <w:r w:rsidRPr="002B569F">
          <w:rPr>
            <w:rFonts w:cs="Times New Roman"/>
            <w:szCs w:val="24"/>
          </w:rPr>
          <w:t>Este código está realizando el entrenamiento del modelo K-</w:t>
        </w:r>
        <w:proofErr w:type="spellStart"/>
        <w:r w:rsidRPr="002B569F">
          <w:rPr>
            <w:rFonts w:cs="Times New Roman"/>
            <w:szCs w:val="24"/>
          </w:rPr>
          <w:t>Nearest</w:t>
        </w:r>
        <w:proofErr w:type="spellEnd"/>
        <w:r w:rsidRPr="002B569F">
          <w:rPr>
            <w:rFonts w:cs="Times New Roman"/>
            <w:szCs w:val="24"/>
          </w:rPr>
          <w:t xml:space="preserve"> </w:t>
        </w:r>
        <w:proofErr w:type="spellStart"/>
        <w:r w:rsidRPr="002B569F">
          <w:rPr>
            <w:rFonts w:cs="Times New Roman"/>
            <w:szCs w:val="24"/>
          </w:rPr>
          <w:t>Neighbors</w:t>
        </w:r>
        <w:proofErr w:type="spellEnd"/>
        <w:r w:rsidRPr="002B569F">
          <w:rPr>
            <w:rFonts w:cs="Times New Roman"/>
            <w:szCs w:val="24"/>
          </w:rPr>
          <w:t xml:space="preserve"> (</w:t>
        </w:r>
      </w:ins>
      <w:r w:rsidR="00D56345">
        <w:rPr>
          <w:rFonts w:cs="Times New Roman"/>
          <w:szCs w:val="24"/>
        </w:rPr>
        <w:t>KNN</w:t>
      </w:r>
      <w:ins w:id="7615" w:author="Camilo Andrés Díaz Gómez" w:date="2023-03-16T23:51:00Z">
        <w:r w:rsidRPr="002B569F">
          <w:rPr>
            <w:rFonts w:cs="Times New Roman"/>
            <w:szCs w:val="24"/>
          </w:rPr>
          <w:t xml:space="preserve">) con regresión. Primero, se instancia el modelo de regresión </w:t>
        </w:r>
      </w:ins>
      <w:r w:rsidR="00D56345">
        <w:rPr>
          <w:rFonts w:cs="Times New Roman"/>
          <w:szCs w:val="24"/>
        </w:rPr>
        <w:t>KNN</w:t>
      </w:r>
      <w:ins w:id="7616" w:author="Camilo Andrés Díaz Gómez" w:date="2023-03-16T23:51:00Z">
        <w:r w:rsidRPr="002B569F">
          <w:rPr>
            <w:rFonts w:cs="Times New Roman"/>
            <w:szCs w:val="24"/>
          </w:rPr>
          <w:t xml:space="preserve"> con el valor de k obtenido en la búsqueda del mejor k. Luego, se entrena el modelo con los datos de entrenamiento (X_train e Y_train) utilizando el método fit. Finalmente, se realiza la predicción sobre los datos de prueba (X_test) y se almacenan en la variable y_pred.</w:t>
        </w:r>
      </w:ins>
    </w:p>
    <w:p w14:paraId="4726E62E" w14:textId="766DA208" w:rsidR="00614520" w:rsidRPr="002B569F" w:rsidRDefault="00614520" w:rsidP="002B569F">
      <w:pPr>
        <w:ind w:firstLine="708"/>
        <w:rPr>
          <w:ins w:id="7617" w:author="Camilo Andrés Díaz Gómez" w:date="2023-03-16T23:57:00Z"/>
          <w:rFonts w:cs="Times New Roman"/>
          <w:szCs w:val="24"/>
        </w:rPr>
      </w:pPr>
    </w:p>
    <w:p w14:paraId="0E3F2CC6" w14:textId="52F6B00F" w:rsidR="0061091D" w:rsidRPr="002B569F" w:rsidRDefault="0061091D">
      <w:pPr>
        <w:pStyle w:val="Ttulo5"/>
        <w:ind w:left="1416"/>
        <w:rPr>
          <w:ins w:id="7618" w:author="Camilo Andrés Díaz Gómez" w:date="2023-03-16T23:57:00Z"/>
          <w:rFonts w:ascii="Times New Roman" w:hAnsi="Times New Roman" w:cs="Times New Roman"/>
          <w:b/>
          <w:bCs/>
          <w:color w:val="auto"/>
          <w:szCs w:val="24"/>
          <w:rPrChange w:id="7619" w:author="Camilo Andrés Díaz Gómez" w:date="2023-03-28T17:42:00Z">
            <w:rPr>
              <w:ins w:id="7620" w:author="Camilo Andrés Díaz Gómez" w:date="2023-03-16T23:57:00Z"/>
            </w:rPr>
          </w:rPrChange>
        </w:rPr>
        <w:pPrChange w:id="7621" w:author="Camilo Andrés Díaz Gómez" w:date="2023-03-28T17:43:00Z">
          <w:pPr>
            <w:pStyle w:val="Ttulo4"/>
            <w:ind w:firstLine="708"/>
          </w:pPr>
        </w:pPrChange>
      </w:pPr>
      <w:ins w:id="7622" w:author="Camilo Andrés Díaz Gómez" w:date="2023-03-16T23:57:00Z">
        <w:r w:rsidRPr="002B569F">
          <w:rPr>
            <w:rFonts w:ascii="Times New Roman" w:hAnsi="Times New Roman" w:cs="Times New Roman"/>
            <w:b/>
            <w:bCs/>
            <w:color w:val="auto"/>
            <w:szCs w:val="24"/>
            <w:rPrChange w:id="7623" w:author="Camilo Andrés Díaz Gómez" w:date="2023-03-28T17:42:00Z">
              <w:rPr>
                <w:i w:val="0"/>
                <w:iCs w:val="0"/>
              </w:rPr>
            </w:rPrChange>
          </w:rPr>
          <w:t>Arboles de decisión con regresión</w:t>
        </w:r>
      </w:ins>
    </w:p>
    <w:p w14:paraId="66EDFDD2" w14:textId="0F87CE37" w:rsidR="0061091D" w:rsidRPr="002B569F" w:rsidDel="00EC2EEF" w:rsidRDefault="0061091D">
      <w:pPr>
        <w:ind w:firstLine="708"/>
        <w:rPr>
          <w:ins w:id="7624" w:author="Camilo Andrés Díaz Gómez" w:date="2023-03-16T23:27:00Z"/>
          <w:del w:id="7625" w:author="JUAN ESTEBAN CONTRERAS DIAZ" w:date="2023-03-24T12:08:00Z"/>
          <w:rFonts w:cs="Times New Roman"/>
          <w:szCs w:val="24"/>
        </w:rPr>
      </w:pPr>
    </w:p>
    <w:p w14:paraId="278F735E" w14:textId="67FEBE3D" w:rsidR="00614520" w:rsidRPr="002B569F" w:rsidDel="00EC2EEF" w:rsidRDefault="0061091D">
      <w:pPr>
        <w:ind w:firstLine="708"/>
        <w:jc w:val="center"/>
        <w:rPr>
          <w:ins w:id="7626" w:author="Camilo Andrés Díaz Gómez" w:date="2023-03-16T23:27:00Z"/>
          <w:del w:id="7627" w:author="JUAN ESTEBAN CONTRERAS DIAZ" w:date="2023-03-24T12:08:00Z"/>
          <w:rFonts w:cs="Times New Roman"/>
          <w:szCs w:val="24"/>
        </w:rPr>
        <w:pPrChange w:id="7628" w:author="Camilo Andrés Díaz Gómez" w:date="2023-03-28T17:43:00Z">
          <w:pPr>
            <w:ind w:firstLine="708"/>
          </w:pPr>
        </w:pPrChange>
      </w:pPr>
      <w:ins w:id="7629" w:author="Camilo Andrés Díaz Gómez" w:date="2023-03-16T23:57:00Z">
        <w:del w:id="7630" w:author="JUAN ESTEBAN CONTRERAS DIAZ" w:date="2023-03-24T12:08:00Z">
          <w:r w:rsidRPr="002B569F" w:rsidDel="00EC2EEF">
            <w:rPr>
              <w:rFonts w:cs="Times New Roman"/>
              <w:noProof/>
              <w:szCs w:val="24"/>
            </w:rPr>
            <w:drawing>
              <wp:inline distT="0" distB="0" distL="0" distR="0" wp14:anchorId="76F763B5" wp14:editId="5DFCB3D9">
                <wp:extent cx="5612130" cy="2182495"/>
                <wp:effectExtent l="0" t="0" r="762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182495"/>
                        </a:xfrm>
                        <a:prstGeom prst="rect">
                          <a:avLst/>
                        </a:prstGeom>
                      </pic:spPr>
                    </pic:pic>
                  </a:graphicData>
                </a:graphic>
              </wp:inline>
            </w:drawing>
          </w:r>
        </w:del>
      </w:ins>
    </w:p>
    <w:p w14:paraId="130917A4" w14:textId="47B79B2B" w:rsidR="00614520" w:rsidRPr="002B569F" w:rsidRDefault="00614520" w:rsidP="002B569F">
      <w:pPr>
        <w:ind w:firstLine="708"/>
        <w:rPr>
          <w:ins w:id="7631" w:author="Camilo Andrés Díaz Gómez" w:date="2023-03-16T23:59:00Z"/>
          <w:rFonts w:cs="Times New Roman"/>
          <w:szCs w:val="24"/>
        </w:rPr>
      </w:pPr>
    </w:p>
    <w:p w14:paraId="6770970C" w14:textId="146691B3" w:rsidR="0061091D" w:rsidRPr="002B569F" w:rsidRDefault="0061091D" w:rsidP="002B569F">
      <w:pPr>
        <w:ind w:firstLine="708"/>
        <w:rPr>
          <w:ins w:id="7632" w:author="Camilo Andrés Díaz Gómez" w:date="2023-03-16T23:59:00Z"/>
          <w:rFonts w:cs="Times New Roman"/>
          <w:szCs w:val="24"/>
        </w:rPr>
      </w:pPr>
      <w:ins w:id="7633" w:author="Camilo Andrés Díaz Gómez" w:date="2023-03-16T23:59:00Z">
        <w:r w:rsidRPr="002B569F">
          <w:rPr>
            <w:rFonts w:cs="Times New Roman"/>
            <w:szCs w:val="24"/>
          </w:rPr>
          <w:t xml:space="preserve">En </w:t>
        </w:r>
      </w:ins>
      <w:ins w:id="7634" w:author="JUAN ESTEBAN CONTRERAS DIAZ" w:date="2023-03-24T12:09:00Z">
        <w:r w:rsidR="00EC2EEF" w:rsidRPr="002B569F">
          <w:rPr>
            <w:rFonts w:cs="Times New Roman"/>
            <w:szCs w:val="24"/>
          </w:rPr>
          <w:t>el código presentado en la figura</w:t>
        </w:r>
      </w:ins>
      <w:ins w:id="7635" w:author="Steff Guzmán" w:date="2023-03-24T15:31:00Z">
        <w:r w:rsidR="00A84241" w:rsidRPr="002B569F">
          <w:rPr>
            <w:rFonts w:cs="Times New Roman"/>
            <w:szCs w:val="24"/>
          </w:rPr>
          <w:t xml:space="preserve"> 29</w:t>
        </w:r>
      </w:ins>
      <w:ins w:id="7636" w:author="JUAN ESTEBAN CONTRERAS DIAZ" w:date="2023-03-24T12:09:00Z">
        <w:r w:rsidR="00EC2EEF" w:rsidRPr="002B569F">
          <w:rPr>
            <w:rFonts w:cs="Times New Roman"/>
            <w:szCs w:val="24"/>
          </w:rPr>
          <w:t xml:space="preserve"> </w:t>
        </w:r>
      </w:ins>
      <w:ins w:id="7637" w:author="Camilo Andrés Díaz Gómez" w:date="2023-03-16T23:59:00Z">
        <w:del w:id="7638" w:author="JUAN ESTEBAN CONTRERAS DIAZ" w:date="2023-03-24T12:09:00Z">
          <w:r w:rsidRPr="002B569F" w:rsidDel="00EC2EEF">
            <w:rPr>
              <w:rFonts w:cs="Times New Roman"/>
              <w:szCs w:val="24"/>
            </w:rPr>
            <w:delText xml:space="preserve">estas líneas de código se </w:delText>
          </w:r>
        </w:del>
      </w:ins>
      <w:ins w:id="7639" w:author="JUAN ESTEBAN CONTRERAS DIAZ" w:date="2023-03-24T12:09:00Z">
        <w:r w:rsidR="00EC2EEF" w:rsidRPr="002B569F">
          <w:rPr>
            <w:rFonts w:cs="Times New Roman"/>
            <w:szCs w:val="24"/>
          </w:rPr>
          <w:t xml:space="preserve">permite </w:t>
        </w:r>
      </w:ins>
      <w:ins w:id="7640" w:author="JUAN ESTEBAN CONTRERAS DIAZ" w:date="2023-03-24T12:10:00Z">
        <w:r w:rsidR="00EC2EEF" w:rsidRPr="002B569F">
          <w:rPr>
            <w:rFonts w:cs="Times New Roman"/>
            <w:szCs w:val="24"/>
          </w:rPr>
          <w:t>realizar</w:t>
        </w:r>
      </w:ins>
      <w:ins w:id="7641" w:author="Camilo Andrés Díaz Gómez" w:date="2023-03-16T23:59:00Z">
        <w:del w:id="7642" w:author="JUAN ESTEBAN CONTRERAS DIAZ" w:date="2023-03-24T12:09:00Z">
          <w:r w:rsidRPr="002B569F" w:rsidDel="00EC2EEF">
            <w:rPr>
              <w:rFonts w:cs="Times New Roman"/>
              <w:szCs w:val="24"/>
            </w:rPr>
            <w:delText>está realizando lo siguiente</w:delText>
          </w:r>
        </w:del>
        <w:r w:rsidRPr="002B569F">
          <w:rPr>
            <w:rFonts w:cs="Times New Roman"/>
            <w:szCs w:val="24"/>
          </w:rPr>
          <w:t>:</w:t>
        </w:r>
      </w:ins>
    </w:p>
    <w:p w14:paraId="655F926E" w14:textId="77777777" w:rsidR="0061091D" w:rsidRPr="002B569F" w:rsidRDefault="0061091D" w:rsidP="002B569F">
      <w:pPr>
        <w:ind w:firstLine="708"/>
        <w:rPr>
          <w:ins w:id="7643" w:author="Camilo Andrés Díaz Gómez" w:date="2023-03-16T23:59:00Z"/>
          <w:rFonts w:cs="Times New Roman"/>
          <w:szCs w:val="24"/>
        </w:rPr>
      </w:pPr>
    </w:p>
    <w:p w14:paraId="1E817575" w14:textId="49BE1E04" w:rsidR="0061091D" w:rsidRPr="002B569F" w:rsidRDefault="0061091D">
      <w:pPr>
        <w:pStyle w:val="Prrafodelista"/>
        <w:numPr>
          <w:ilvl w:val="0"/>
          <w:numId w:val="22"/>
        </w:numPr>
        <w:rPr>
          <w:ins w:id="7644" w:author="Camilo Andrés Díaz Gómez" w:date="2023-03-16T23:59:00Z"/>
          <w:rFonts w:cs="Times New Roman"/>
          <w:szCs w:val="24"/>
        </w:rPr>
        <w:pPrChange w:id="7645" w:author="Camilo Andrés Díaz Gómez" w:date="2023-03-28T17:43:00Z">
          <w:pPr>
            <w:ind w:firstLine="708"/>
          </w:pPr>
        </w:pPrChange>
      </w:pPr>
      <w:ins w:id="7646" w:author="Camilo Andrés Díaz Gómez" w:date="2023-03-16T23:59:00Z">
        <w:del w:id="7647" w:author="JUAN ESTEBAN CONTRERAS DIAZ" w:date="2023-03-24T12:09:00Z">
          <w:r w:rsidRPr="002B569F" w:rsidDel="00EC2EEF">
            <w:rPr>
              <w:rFonts w:cs="Times New Roman"/>
              <w:szCs w:val="24"/>
            </w:rPr>
            <w:delText>Se seleccionan</w:delText>
          </w:r>
        </w:del>
      </w:ins>
      <w:ins w:id="7648" w:author="JUAN ESTEBAN CONTRERAS DIAZ" w:date="2023-03-24T12:09:00Z">
        <w:r w:rsidR="00EC2EEF" w:rsidRPr="002B569F">
          <w:rPr>
            <w:rFonts w:cs="Times New Roman"/>
            <w:szCs w:val="24"/>
          </w:rPr>
          <w:t>Seleccionar</w:t>
        </w:r>
      </w:ins>
      <w:ins w:id="7649" w:author="Camilo Andrés Díaz Gómez" w:date="2023-03-16T23:59:00Z">
        <w:r w:rsidRPr="002B569F">
          <w:rPr>
            <w:rFonts w:cs="Times New Roman"/>
            <w:szCs w:val="24"/>
          </w:rPr>
          <w:t xml:space="preserve"> las características que se utilizarán para predecir la variable de salida. En este caso, se seleccionan todas las columnas del DataFrame dfAAnalisar excepto Temperatura y FechaObservacion. Estas características se almacenan en la variable X.</w:t>
        </w:r>
      </w:ins>
    </w:p>
    <w:p w14:paraId="00F2DF6B" w14:textId="77777777" w:rsidR="0061091D" w:rsidRPr="002B569F" w:rsidRDefault="0061091D" w:rsidP="002B569F">
      <w:pPr>
        <w:ind w:firstLine="708"/>
        <w:rPr>
          <w:ins w:id="7650" w:author="Camilo Andrés Díaz Gómez" w:date="2023-03-16T23:59:00Z"/>
          <w:rFonts w:cs="Times New Roman"/>
          <w:szCs w:val="24"/>
        </w:rPr>
      </w:pPr>
    </w:p>
    <w:p w14:paraId="6783C7C4" w14:textId="60D20C37" w:rsidR="0061091D" w:rsidRPr="002B569F" w:rsidRDefault="0061091D">
      <w:pPr>
        <w:pStyle w:val="Prrafodelista"/>
        <w:numPr>
          <w:ilvl w:val="0"/>
          <w:numId w:val="22"/>
        </w:numPr>
        <w:rPr>
          <w:ins w:id="7651" w:author="Camilo Andrés Díaz Gómez" w:date="2023-03-16T23:59:00Z"/>
          <w:rFonts w:cs="Times New Roman"/>
          <w:szCs w:val="24"/>
        </w:rPr>
        <w:pPrChange w:id="7652" w:author="Camilo Andrés Díaz Gómez" w:date="2023-03-28T17:43:00Z">
          <w:pPr>
            <w:ind w:firstLine="708"/>
          </w:pPr>
        </w:pPrChange>
      </w:pPr>
      <w:ins w:id="7653" w:author="Camilo Andrés Díaz Gómez" w:date="2023-03-16T23:59:00Z">
        <w:del w:id="7654" w:author="JUAN ESTEBAN CONTRERAS DIAZ" w:date="2023-03-24T12:10:00Z">
          <w:r w:rsidRPr="002B569F" w:rsidDel="00EC2EEF">
            <w:rPr>
              <w:rFonts w:cs="Times New Roman"/>
              <w:szCs w:val="24"/>
            </w:rPr>
            <w:delText>Se define</w:delText>
          </w:r>
        </w:del>
      </w:ins>
      <w:ins w:id="7655" w:author="JUAN ESTEBAN CONTRERAS DIAZ" w:date="2023-03-24T12:10:00Z">
        <w:r w:rsidR="00EC2EEF" w:rsidRPr="002B569F">
          <w:rPr>
            <w:rFonts w:cs="Times New Roman"/>
            <w:szCs w:val="24"/>
          </w:rPr>
          <w:t>Definir</w:t>
        </w:r>
      </w:ins>
      <w:ins w:id="7656" w:author="Camilo Andrés Díaz Gómez" w:date="2023-03-16T23:59:00Z">
        <w:r w:rsidRPr="002B569F">
          <w:rPr>
            <w:rFonts w:cs="Times New Roman"/>
            <w:szCs w:val="24"/>
          </w:rPr>
          <w:t xml:space="preserve"> la variable objetivo, que es la columna Temperatura del DataFrame dfAAnalisar. Esta variable se almacena en la variable y.</w:t>
        </w:r>
      </w:ins>
    </w:p>
    <w:p w14:paraId="4221A44B" w14:textId="77777777" w:rsidR="0061091D" w:rsidRPr="002B569F" w:rsidRDefault="0061091D" w:rsidP="002B569F">
      <w:pPr>
        <w:ind w:firstLine="708"/>
        <w:rPr>
          <w:ins w:id="7657" w:author="Camilo Andrés Díaz Gómez" w:date="2023-03-16T23:59:00Z"/>
          <w:rFonts w:cs="Times New Roman"/>
          <w:szCs w:val="24"/>
        </w:rPr>
      </w:pPr>
    </w:p>
    <w:p w14:paraId="4593A83C" w14:textId="23C15BFA" w:rsidR="0061091D" w:rsidRPr="002B569F" w:rsidRDefault="0061091D">
      <w:pPr>
        <w:pStyle w:val="Prrafodelista"/>
        <w:numPr>
          <w:ilvl w:val="0"/>
          <w:numId w:val="22"/>
        </w:numPr>
        <w:rPr>
          <w:ins w:id="7658" w:author="Camilo Andrés Díaz Gómez" w:date="2023-03-16T23:59:00Z"/>
          <w:rFonts w:cs="Times New Roman"/>
          <w:szCs w:val="24"/>
        </w:rPr>
        <w:pPrChange w:id="7659" w:author="Camilo Andrés Díaz Gómez" w:date="2023-03-28T17:43:00Z">
          <w:pPr>
            <w:ind w:firstLine="708"/>
          </w:pPr>
        </w:pPrChange>
      </w:pPr>
      <w:ins w:id="7660" w:author="Camilo Andrés Díaz Gómez" w:date="2023-03-16T23:59:00Z">
        <w:del w:id="7661" w:author="JUAN ESTEBAN CONTRERAS DIAZ" w:date="2023-03-24T12:10:00Z">
          <w:r w:rsidRPr="002B569F" w:rsidDel="00EC2EEF">
            <w:rPr>
              <w:rFonts w:cs="Times New Roman"/>
              <w:szCs w:val="24"/>
            </w:rPr>
            <w:delText>Se dividen</w:delText>
          </w:r>
        </w:del>
      </w:ins>
      <w:ins w:id="7662" w:author="JUAN ESTEBAN CONTRERAS DIAZ" w:date="2023-03-24T12:10:00Z">
        <w:r w:rsidR="00EC2EEF" w:rsidRPr="002B569F">
          <w:rPr>
            <w:rFonts w:cs="Times New Roman"/>
            <w:szCs w:val="24"/>
          </w:rPr>
          <w:t>Dividir</w:t>
        </w:r>
      </w:ins>
      <w:ins w:id="7663" w:author="Camilo Andrés Díaz Gómez" w:date="2023-03-16T23:59:00Z">
        <w:r w:rsidRPr="002B569F">
          <w:rPr>
            <w:rFonts w:cs="Times New Roman"/>
            <w:szCs w:val="24"/>
          </w:rPr>
          <w:t xml:space="preserve"> los datos en conjuntos de entrenamiento y prueba utilizando la función train_test_split de scikit-learn. El conjunto de características de entrenamiento se almacena en la variable X_train, el conjunto de características de prueba se almacena en la variable X_test, el conjunto de variables de salida de entrenamiento se almacena en la variable y_train y el conjunto de variables de salida de prueba se almacena en la variable Y_test. La división se hace de tal manera que el 20% de los datos se utiliza para el conjunto de prueba y el 80% para el conjunto de entrenamiento. Además, se establece una semilla (random_state=0) para hacer la división de manera determinista.</w:t>
        </w:r>
      </w:ins>
    </w:p>
    <w:p w14:paraId="3B023B63" w14:textId="77777777" w:rsidR="0061091D" w:rsidRPr="002B569F" w:rsidRDefault="0061091D" w:rsidP="002B569F">
      <w:pPr>
        <w:ind w:firstLine="708"/>
        <w:rPr>
          <w:ins w:id="7664" w:author="Camilo Andrés Díaz Gómez" w:date="2023-03-16T23:59:00Z"/>
          <w:rFonts w:cs="Times New Roman"/>
          <w:szCs w:val="24"/>
        </w:rPr>
      </w:pPr>
    </w:p>
    <w:p w14:paraId="4CA9CD34" w14:textId="4CEE2089" w:rsidR="0061091D" w:rsidRPr="002B569F" w:rsidRDefault="0061091D">
      <w:pPr>
        <w:pStyle w:val="Prrafodelista"/>
        <w:numPr>
          <w:ilvl w:val="0"/>
          <w:numId w:val="22"/>
        </w:numPr>
        <w:rPr>
          <w:ins w:id="7665" w:author="Camilo Andrés Díaz Gómez" w:date="2023-03-16T23:59:00Z"/>
          <w:rFonts w:cs="Times New Roman"/>
          <w:szCs w:val="24"/>
        </w:rPr>
        <w:pPrChange w:id="7666" w:author="Camilo Andrés Díaz Gómez" w:date="2023-03-28T17:43:00Z">
          <w:pPr>
            <w:ind w:firstLine="708"/>
          </w:pPr>
        </w:pPrChange>
      </w:pPr>
      <w:ins w:id="7667" w:author="Camilo Andrés Díaz Gómez" w:date="2023-03-16T23:59:00Z">
        <w:del w:id="7668" w:author="JUAN ESTEBAN CONTRERAS DIAZ" w:date="2023-03-24T12:10:00Z">
          <w:r w:rsidRPr="002B569F" w:rsidDel="00EC2EEF">
            <w:rPr>
              <w:rFonts w:cs="Times New Roman"/>
              <w:szCs w:val="24"/>
            </w:rPr>
            <w:delText>Se define</w:delText>
          </w:r>
        </w:del>
      </w:ins>
      <w:ins w:id="7669" w:author="JUAN ESTEBAN CONTRERAS DIAZ" w:date="2023-03-24T12:10:00Z">
        <w:r w:rsidR="00EC2EEF" w:rsidRPr="002B569F">
          <w:rPr>
            <w:rFonts w:cs="Times New Roman"/>
            <w:szCs w:val="24"/>
          </w:rPr>
          <w:t>Definir</w:t>
        </w:r>
      </w:ins>
      <w:ins w:id="7670" w:author="Camilo Andrés Díaz Gómez" w:date="2023-03-16T23:59:00Z">
        <w:del w:id="7671" w:author="JUAN ESTEBAN CONTRERAS DIAZ" w:date="2023-03-24T12:10:00Z">
          <w:r w:rsidRPr="002B569F" w:rsidDel="00EC2EEF">
            <w:rPr>
              <w:rFonts w:cs="Times New Roman"/>
              <w:szCs w:val="24"/>
            </w:rPr>
            <w:delText xml:space="preserve"> </w:delText>
          </w:r>
        </w:del>
      </w:ins>
      <w:ins w:id="7672" w:author="JUAN ESTEBAN CONTRERAS DIAZ" w:date="2023-03-24T12:10:00Z">
        <w:r w:rsidR="00EC2EEF" w:rsidRPr="002B569F">
          <w:rPr>
            <w:rFonts w:cs="Times New Roman"/>
            <w:szCs w:val="24"/>
          </w:rPr>
          <w:t xml:space="preserve"> </w:t>
        </w:r>
      </w:ins>
      <w:ins w:id="7673" w:author="Camilo Andrés Díaz Gómez" w:date="2023-03-16T23:59:00Z">
        <w:r w:rsidRPr="002B569F">
          <w:rPr>
            <w:rFonts w:cs="Times New Roman"/>
            <w:szCs w:val="24"/>
          </w:rPr>
          <w:t>un modelo de árboles de decisión utilizando la clase DecisionTreeRegressor de scikit-learn. Se establece una semilla aleatoria (random_state=3) para que los resultados sean reproducibles.</w:t>
        </w:r>
      </w:ins>
    </w:p>
    <w:p w14:paraId="6ABFCA0C" w14:textId="77777777" w:rsidR="0061091D" w:rsidRPr="002B569F" w:rsidRDefault="0061091D" w:rsidP="002B569F">
      <w:pPr>
        <w:ind w:firstLine="708"/>
        <w:rPr>
          <w:ins w:id="7674" w:author="Camilo Andrés Díaz Gómez" w:date="2023-03-16T23:59:00Z"/>
          <w:rFonts w:cs="Times New Roman"/>
          <w:szCs w:val="24"/>
        </w:rPr>
      </w:pPr>
    </w:p>
    <w:p w14:paraId="293221B4" w14:textId="097990B4" w:rsidR="0061091D" w:rsidRPr="002B569F" w:rsidRDefault="0061091D">
      <w:pPr>
        <w:pStyle w:val="Prrafodelista"/>
        <w:numPr>
          <w:ilvl w:val="0"/>
          <w:numId w:val="22"/>
        </w:numPr>
        <w:rPr>
          <w:ins w:id="7675" w:author="Camilo Andrés Díaz Gómez" w:date="2023-03-16T23:59:00Z"/>
          <w:rFonts w:cs="Times New Roman"/>
          <w:szCs w:val="24"/>
        </w:rPr>
        <w:pPrChange w:id="7676" w:author="Camilo Andrés Díaz Gómez" w:date="2023-03-28T17:43:00Z">
          <w:pPr>
            <w:ind w:firstLine="708"/>
          </w:pPr>
        </w:pPrChange>
      </w:pPr>
      <w:ins w:id="7677" w:author="Camilo Andrés Díaz Gómez" w:date="2023-03-16T23:59:00Z">
        <w:del w:id="7678" w:author="JUAN ESTEBAN CONTRERAS DIAZ" w:date="2023-03-24T12:10:00Z">
          <w:r w:rsidRPr="002B569F" w:rsidDel="00EC2EEF">
            <w:rPr>
              <w:rFonts w:cs="Times New Roman"/>
              <w:szCs w:val="24"/>
            </w:rPr>
            <w:delText>Se entrena</w:delText>
          </w:r>
        </w:del>
      </w:ins>
      <w:ins w:id="7679" w:author="JUAN ESTEBAN CONTRERAS DIAZ" w:date="2023-03-24T12:10:00Z">
        <w:r w:rsidR="00EC2EEF" w:rsidRPr="002B569F">
          <w:rPr>
            <w:rFonts w:cs="Times New Roman"/>
            <w:szCs w:val="24"/>
          </w:rPr>
          <w:t>Entrenar</w:t>
        </w:r>
      </w:ins>
      <w:ins w:id="7680" w:author="Camilo Andrés Díaz Gómez" w:date="2023-03-16T23:59:00Z">
        <w:r w:rsidRPr="002B569F">
          <w:rPr>
            <w:rFonts w:cs="Times New Roman"/>
            <w:szCs w:val="24"/>
          </w:rPr>
          <w:t xml:space="preserve"> el modelo de árboles de decisión con los datos de entrenamiento utilizando el método fit de la clase DecisionTreeRegressor.</w:t>
        </w:r>
      </w:ins>
    </w:p>
    <w:p w14:paraId="5BBD456E" w14:textId="77777777" w:rsidR="0061091D" w:rsidRPr="002B569F" w:rsidRDefault="0061091D" w:rsidP="002B569F">
      <w:pPr>
        <w:ind w:firstLine="708"/>
        <w:rPr>
          <w:ins w:id="7681" w:author="Camilo Andrés Díaz Gómez" w:date="2023-03-16T23:59:00Z"/>
          <w:rFonts w:cs="Times New Roman"/>
          <w:szCs w:val="24"/>
        </w:rPr>
      </w:pPr>
    </w:p>
    <w:p w14:paraId="0343B9C1" w14:textId="0EED4E75" w:rsidR="0061091D" w:rsidRPr="002B569F" w:rsidRDefault="0061091D" w:rsidP="002B569F">
      <w:pPr>
        <w:pStyle w:val="Prrafodelista"/>
        <w:numPr>
          <w:ilvl w:val="0"/>
          <w:numId w:val="22"/>
        </w:numPr>
        <w:rPr>
          <w:ins w:id="7682" w:author="Steff Guzmán" w:date="2023-03-24T16:51:00Z"/>
          <w:rFonts w:cs="Times New Roman"/>
          <w:szCs w:val="24"/>
        </w:rPr>
      </w:pPr>
      <w:ins w:id="7683" w:author="Camilo Andrés Díaz Gómez" w:date="2023-03-16T23:59:00Z">
        <w:del w:id="7684" w:author="JUAN ESTEBAN CONTRERAS DIAZ" w:date="2023-03-24T12:10:00Z">
          <w:r w:rsidRPr="002B569F" w:rsidDel="00EC2EEF">
            <w:rPr>
              <w:rFonts w:cs="Times New Roman"/>
              <w:szCs w:val="24"/>
            </w:rPr>
            <w:delText>Se realizan</w:delText>
          </w:r>
        </w:del>
      </w:ins>
      <w:ins w:id="7685" w:author="JUAN ESTEBAN CONTRERAS DIAZ" w:date="2023-03-24T12:10:00Z">
        <w:r w:rsidR="00EC2EEF" w:rsidRPr="002B569F">
          <w:rPr>
            <w:rFonts w:cs="Times New Roman"/>
            <w:szCs w:val="24"/>
          </w:rPr>
          <w:t>Realizar</w:t>
        </w:r>
      </w:ins>
      <w:ins w:id="7686" w:author="Camilo Andrés Díaz Gómez" w:date="2023-03-16T23:59:00Z">
        <w:r w:rsidRPr="002B569F">
          <w:rPr>
            <w:rFonts w:cs="Times New Roman"/>
            <w:szCs w:val="24"/>
          </w:rPr>
          <w:t xml:space="preserve"> las predicciones sobre los datos de prueba utilizando el método predict del modelo entrenado. Las predicciones se almacenan en la variable Y_pred.</w:t>
        </w:r>
      </w:ins>
    </w:p>
    <w:p w14:paraId="10A9C6E8" w14:textId="77777777" w:rsidR="00717998" w:rsidRPr="002B569F" w:rsidRDefault="00717998">
      <w:pPr>
        <w:pStyle w:val="Prrafodelista"/>
        <w:rPr>
          <w:ins w:id="7687" w:author="Steff Guzmán" w:date="2023-03-24T16:51:00Z"/>
          <w:rFonts w:cs="Times New Roman"/>
          <w:szCs w:val="24"/>
        </w:rPr>
        <w:pPrChange w:id="7688" w:author="Camilo Andrés Díaz Gómez" w:date="2023-03-28T17:43:00Z">
          <w:pPr>
            <w:pStyle w:val="Prrafodelista"/>
            <w:numPr>
              <w:numId w:val="22"/>
            </w:numPr>
            <w:ind w:left="1920" w:hanging="360"/>
          </w:pPr>
        </w:pPrChange>
      </w:pPr>
    </w:p>
    <w:p w14:paraId="40E79E1E" w14:textId="12FFE26A" w:rsidR="00717998" w:rsidRPr="002B569F" w:rsidDel="00717998" w:rsidRDefault="00717998">
      <w:pPr>
        <w:rPr>
          <w:ins w:id="7689" w:author="JUAN ESTEBAN CONTRERAS DIAZ" w:date="2023-03-24T12:08:00Z"/>
          <w:del w:id="7690" w:author="Steff Guzmán" w:date="2023-03-24T16:52:00Z"/>
          <w:rFonts w:cs="Times New Roman"/>
          <w:szCs w:val="24"/>
        </w:rPr>
        <w:pPrChange w:id="7691" w:author="Camilo Andrés Díaz Gómez" w:date="2023-03-28T17:43:00Z">
          <w:pPr>
            <w:pStyle w:val="Prrafodelista"/>
            <w:numPr>
              <w:numId w:val="22"/>
            </w:numPr>
            <w:ind w:left="1920" w:hanging="360"/>
          </w:pPr>
        </w:pPrChange>
      </w:pPr>
    </w:p>
    <w:p w14:paraId="000CF489" w14:textId="5055C2FC" w:rsidR="00EC2EEF" w:rsidRPr="002B569F" w:rsidRDefault="00842F9D">
      <w:pPr>
        <w:pStyle w:val="Descripcin"/>
        <w:spacing w:line="360" w:lineRule="auto"/>
        <w:rPr>
          <w:ins w:id="7692" w:author="Steff Guzmán" w:date="2023-03-24T16:52:00Z"/>
          <w:rFonts w:cs="Times New Roman"/>
          <w:szCs w:val="24"/>
        </w:rPr>
        <w:pPrChange w:id="7693" w:author="Camilo Andrés Díaz Gómez" w:date="2023-03-28T17:43:00Z">
          <w:pPr>
            <w:pStyle w:val="Descripcin"/>
          </w:pPr>
        </w:pPrChange>
      </w:pPr>
      <w:bookmarkStart w:id="7694" w:name="_Toc130919864"/>
      <w:ins w:id="7695"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696" w:author="Steff Guzmán" w:date="2023-03-24T15:14:00Z">
        <w:r w:rsidRPr="002B569F">
          <w:rPr>
            <w:rFonts w:cs="Times New Roman"/>
            <w:noProof/>
            <w:szCs w:val="24"/>
          </w:rPr>
          <w:t>29</w:t>
        </w:r>
      </w:ins>
      <w:ins w:id="7697" w:author="Steff Guzmán" w:date="2023-03-24T15:13:00Z">
        <w:r w:rsidRPr="002B569F">
          <w:rPr>
            <w:rFonts w:cs="Times New Roman"/>
            <w:szCs w:val="24"/>
          </w:rPr>
          <w:fldChar w:fldCharType="end"/>
        </w:r>
      </w:ins>
      <w:ins w:id="7698" w:author="JHONATAN MAURICIO VILLARREAL CORREDOR" w:date="2023-03-24T17:55:00Z">
        <w:r w:rsidR="00BA5E14" w:rsidRPr="002B569F">
          <w:rPr>
            <w:rFonts w:cs="Times New Roman"/>
            <w:szCs w:val="24"/>
          </w:rPr>
          <w:t xml:space="preserve"> </w:t>
        </w:r>
        <w:r w:rsidR="00BA5E14" w:rsidRPr="002B569F">
          <w:rPr>
            <w:rFonts w:cs="Times New Roman"/>
            <w:b w:val="0"/>
            <w:bCs/>
            <w:i/>
            <w:iCs w:val="0"/>
            <w:szCs w:val="24"/>
            <w:rPrChange w:id="7699" w:author="Camilo Andrés Díaz Gómez" w:date="2023-03-28T17:42:00Z">
              <w:rPr>
                <w:rFonts w:cs="Times New Roman"/>
                <w:szCs w:val="24"/>
              </w:rPr>
            </w:rPrChange>
          </w:rPr>
          <w:t xml:space="preserve">Modelo de </w:t>
        </w:r>
      </w:ins>
      <w:r w:rsidR="00D56345">
        <w:rPr>
          <w:rFonts w:cs="Times New Roman"/>
          <w:b w:val="0"/>
          <w:bCs/>
          <w:i/>
          <w:iCs w:val="0"/>
          <w:szCs w:val="24"/>
        </w:rPr>
        <w:t>Machine Learning</w:t>
      </w:r>
      <w:ins w:id="7700" w:author="JHONATAN MAURICIO VILLARREAL CORREDOR" w:date="2023-03-24T17:55:00Z">
        <w:r w:rsidR="00BA5E14" w:rsidRPr="002B569F">
          <w:rPr>
            <w:rFonts w:cs="Times New Roman"/>
            <w:b w:val="0"/>
            <w:bCs/>
            <w:i/>
            <w:iCs w:val="0"/>
            <w:szCs w:val="24"/>
            <w:rPrChange w:id="7701" w:author="Camilo Andrés Díaz Gómez" w:date="2023-03-28T17:42:00Z">
              <w:rPr>
                <w:rFonts w:cs="Times New Roman"/>
                <w:szCs w:val="24"/>
              </w:rPr>
            </w:rPrChange>
          </w:rPr>
          <w:t xml:space="preserve"> </w:t>
        </w:r>
      </w:ins>
      <w:ins w:id="7702" w:author="JHONATAN MAURICIO VILLARREAL CORREDOR" w:date="2023-03-24T17:56:00Z">
        <w:r w:rsidR="00BA5E14" w:rsidRPr="002B569F">
          <w:rPr>
            <w:rFonts w:cs="Times New Roman"/>
            <w:b w:val="0"/>
            <w:bCs/>
            <w:i/>
            <w:iCs w:val="0"/>
            <w:szCs w:val="24"/>
          </w:rPr>
          <w:t>a</w:t>
        </w:r>
      </w:ins>
      <w:ins w:id="7703" w:author="JHONATAN MAURICIO VILLARREAL CORREDOR" w:date="2023-03-24T17:55:00Z">
        <w:r w:rsidR="00BA5E14" w:rsidRPr="002B569F">
          <w:rPr>
            <w:rFonts w:cs="Times New Roman"/>
            <w:b w:val="0"/>
            <w:bCs/>
            <w:i/>
            <w:iCs w:val="0"/>
            <w:szCs w:val="24"/>
            <w:rPrChange w:id="7704" w:author="Camilo Andrés Díaz Gómez" w:date="2023-03-28T17:42:00Z">
              <w:rPr>
                <w:rFonts w:cs="Times New Roman"/>
                <w:szCs w:val="24"/>
              </w:rPr>
            </w:rPrChange>
          </w:rPr>
          <w:t>rbo</w:t>
        </w:r>
      </w:ins>
      <w:ins w:id="7705" w:author="JHONATAN MAURICIO VILLARREAL CORREDOR" w:date="2023-03-24T17:56:00Z">
        <w:r w:rsidR="00BA5E14" w:rsidRPr="002B569F">
          <w:rPr>
            <w:rFonts w:cs="Times New Roman"/>
            <w:b w:val="0"/>
            <w:bCs/>
            <w:i/>
            <w:iCs w:val="0"/>
            <w:szCs w:val="24"/>
            <w:rPrChange w:id="7706" w:author="Camilo Andrés Díaz Gómez" w:date="2023-03-28T17:42:00Z">
              <w:rPr>
                <w:rFonts w:cs="Times New Roman"/>
                <w:szCs w:val="24"/>
              </w:rPr>
            </w:rPrChange>
          </w:rPr>
          <w:t>les de decisión con regresión</w:t>
        </w:r>
        <w:bookmarkEnd w:id="7694"/>
        <w:r w:rsidR="00BA5E14" w:rsidRPr="002B569F">
          <w:rPr>
            <w:rFonts w:cs="Times New Roman"/>
            <w:szCs w:val="24"/>
          </w:rPr>
          <w:t xml:space="preserve"> </w:t>
        </w:r>
      </w:ins>
    </w:p>
    <w:p w14:paraId="1384B9AB" w14:textId="77777777" w:rsidR="00717998" w:rsidRPr="002B569F" w:rsidRDefault="00717998">
      <w:pPr>
        <w:rPr>
          <w:ins w:id="7707" w:author="JUAN ESTEBAN CONTRERAS DIAZ" w:date="2023-03-24T12:08:00Z"/>
          <w:rFonts w:cs="Times New Roman"/>
        </w:rPr>
        <w:pPrChange w:id="7708" w:author="Camilo Andrés Díaz Gómez" w:date="2023-03-28T17:43:00Z">
          <w:pPr>
            <w:pStyle w:val="Prrafodelista"/>
            <w:numPr>
              <w:numId w:val="22"/>
            </w:numPr>
            <w:ind w:left="1920" w:hanging="360"/>
          </w:pPr>
        </w:pPrChange>
      </w:pPr>
    </w:p>
    <w:p w14:paraId="5DAE3AA7" w14:textId="14AE4E5E" w:rsidR="00EC2EEF" w:rsidRPr="002B569F" w:rsidRDefault="00EC2EEF">
      <w:pPr>
        <w:pStyle w:val="Prrafodelista"/>
        <w:ind w:left="1428"/>
        <w:jc w:val="center"/>
        <w:rPr>
          <w:ins w:id="7709" w:author="Camilo Andrés Díaz Gómez" w:date="2023-03-16T23:59:00Z"/>
          <w:rFonts w:cs="Times New Roman"/>
          <w:szCs w:val="24"/>
        </w:rPr>
        <w:pPrChange w:id="7710" w:author="Camilo Andrés Díaz Gómez" w:date="2023-03-28T17:43:00Z">
          <w:pPr>
            <w:ind w:firstLine="708"/>
          </w:pPr>
        </w:pPrChange>
      </w:pPr>
      <w:ins w:id="7711" w:author="JUAN ESTEBAN CONTRERAS DIAZ" w:date="2023-03-24T12:08:00Z">
        <w:r w:rsidRPr="002B569F">
          <w:rPr>
            <w:rFonts w:cs="Times New Roman"/>
            <w:noProof/>
            <w:szCs w:val="24"/>
          </w:rPr>
          <w:drawing>
            <wp:inline distT="0" distB="0" distL="0" distR="0" wp14:anchorId="7E011EDF" wp14:editId="45C26C2B">
              <wp:extent cx="5612130" cy="2182495"/>
              <wp:effectExtent l="0" t="0" r="7620" b="825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182495"/>
                      </a:xfrm>
                      <a:prstGeom prst="rect">
                        <a:avLst/>
                      </a:prstGeom>
                    </pic:spPr>
                  </pic:pic>
                </a:graphicData>
              </a:graphic>
            </wp:inline>
          </w:drawing>
        </w:r>
      </w:ins>
    </w:p>
    <w:p w14:paraId="7792B763" w14:textId="77777777" w:rsidR="00C038A4" w:rsidRPr="002B569F" w:rsidRDefault="00C038A4" w:rsidP="002B569F">
      <w:pPr>
        <w:jc w:val="left"/>
        <w:rPr>
          <w:ins w:id="7712" w:author="Camilo Andrés Díaz Gómez" w:date="2023-03-28T15:21:00Z"/>
          <w:rFonts w:cs="Times New Roman"/>
          <w:i/>
          <w:iCs/>
          <w:szCs w:val="24"/>
        </w:rPr>
      </w:pPr>
    </w:p>
    <w:p w14:paraId="5CC53131" w14:textId="2145386F" w:rsidR="00B1585C" w:rsidRPr="002B569F" w:rsidRDefault="00B1585C" w:rsidP="002B569F">
      <w:pPr>
        <w:jc w:val="left"/>
        <w:rPr>
          <w:ins w:id="7713" w:author="Steff Guzmán" w:date="2023-03-24T15:43:00Z"/>
          <w:rFonts w:cs="Times New Roman"/>
          <w:i/>
          <w:iCs/>
          <w:szCs w:val="24"/>
        </w:rPr>
      </w:pPr>
      <w:ins w:id="7714" w:author="Steff Guzmán" w:date="2023-03-24T15:43:00Z">
        <w:r w:rsidRPr="002B569F">
          <w:rPr>
            <w:rFonts w:cs="Times New Roman"/>
            <w:i/>
            <w:iCs/>
            <w:szCs w:val="24"/>
          </w:rPr>
          <w:t>Fuente: Elaboración propia.</w:t>
        </w:r>
      </w:ins>
    </w:p>
    <w:p w14:paraId="5839DFE7" w14:textId="77777777" w:rsidR="0061091D" w:rsidRPr="002B569F" w:rsidRDefault="0061091D" w:rsidP="002B569F">
      <w:pPr>
        <w:ind w:firstLine="708"/>
        <w:rPr>
          <w:ins w:id="7715" w:author="Camilo Andrés Díaz Gómez" w:date="2023-03-16T23:59:00Z"/>
          <w:rFonts w:cs="Times New Roman"/>
          <w:szCs w:val="24"/>
        </w:rPr>
      </w:pPr>
    </w:p>
    <w:p w14:paraId="3B62FC6E" w14:textId="703A7CD0" w:rsidR="0061091D" w:rsidRPr="002B569F" w:rsidRDefault="007F28DA">
      <w:pPr>
        <w:pStyle w:val="Ttulo5"/>
        <w:ind w:left="1068" w:firstLine="348"/>
        <w:rPr>
          <w:ins w:id="7716" w:author="Camilo Andrés Díaz Gómez" w:date="2023-03-17T00:02:00Z"/>
          <w:rFonts w:ascii="Times New Roman" w:hAnsi="Times New Roman" w:cs="Times New Roman"/>
          <w:b/>
          <w:bCs/>
          <w:color w:val="auto"/>
          <w:szCs w:val="24"/>
          <w:rPrChange w:id="7717" w:author="Camilo Andrés Díaz Gómez" w:date="2023-03-28T17:42:00Z">
            <w:rPr>
              <w:ins w:id="7718" w:author="Camilo Andrés Díaz Gómez" w:date="2023-03-17T00:02:00Z"/>
            </w:rPr>
          </w:rPrChange>
        </w:rPr>
        <w:pPrChange w:id="7719" w:author="Camilo Andrés Díaz Gómez" w:date="2023-03-28T17:43:00Z">
          <w:pPr>
            <w:pStyle w:val="Ttulo4"/>
            <w:ind w:firstLine="708"/>
          </w:pPr>
        </w:pPrChange>
      </w:pPr>
      <w:ins w:id="7720" w:author="Camilo Andrés Díaz Gómez" w:date="2023-03-22T11:24:00Z">
        <w:r w:rsidRPr="002B569F">
          <w:rPr>
            <w:rFonts w:ascii="Times New Roman" w:hAnsi="Times New Roman" w:cs="Times New Roman"/>
            <w:b/>
            <w:bCs/>
            <w:color w:val="auto"/>
            <w:szCs w:val="24"/>
          </w:rPr>
          <w:t>Random Tree</w:t>
        </w:r>
      </w:ins>
      <w:ins w:id="7721" w:author="Camilo Andrés Díaz Gómez" w:date="2023-03-17T00:02:00Z">
        <w:r w:rsidR="0061091D" w:rsidRPr="002B569F">
          <w:rPr>
            <w:rFonts w:ascii="Times New Roman" w:hAnsi="Times New Roman" w:cs="Times New Roman"/>
            <w:b/>
            <w:bCs/>
            <w:color w:val="auto"/>
            <w:szCs w:val="24"/>
            <w:rPrChange w:id="7722" w:author="Camilo Andrés Díaz Gómez" w:date="2023-03-28T17:42:00Z">
              <w:rPr>
                <w:i w:val="0"/>
                <w:iCs w:val="0"/>
              </w:rPr>
            </w:rPrChange>
          </w:rPr>
          <w:t xml:space="preserve"> con regresión</w:t>
        </w:r>
      </w:ins>
    </w:p>
    <w:p w14:paraId="3F4F8300" w14:textId="175DFD0A" w:rsidR="0061091D" w:rsidRPr="002B569F" w:rsidDel="00EC2EEF" w:rsidRDefault="0061091D">
      <w:pPr>
        <w:ind w:firstLine="708"/>
        <w:rPr>
          <w:ins w:id="7723" w:author="Camilo Andrés Díaz Gómez" w:date="2023-03-17T00:04:00Z"/>
          <w:del w:id="7724" w:author="JUAN ESTEBAN CONTRERAS DIAZ" w:date="2023-03-24T12:10:00Z"/>
          <w:rFonts w:cs="Times New Roman"/>
          <w:szCs w:val="24"/>
        </w:rPr>
      </w:pPr>
    </w:p>
    <w:p w14:paraId="725A089E" w14:textId="0BC12567" w:rsidR="0061091D" w:rsidRPr="002B569F" w:rsidDel="00EC2EEF" w:rsidRDefault="0061091D">
      <w:pPr>
        <w:ind w:firstLine="708"/>
        <w:jc w:val="center"/>
        <w:rPr>
          <w:ins w:id="7725" w:author="Camilo Andrés Díaz Gómez" w:date="2023-03-16T23:59:00Z"/>
          <w:del w:id="7726" w:author="JUAN ESTEBAN CONTRERAS DIAZ" w:date="2023-03-24T12:10:00Z"/>
          <w:rFonts w:cs="Times New Roman"/>
          <w:szCs w:val="24"/>
        </w:rPr>
        <w:pPrChange w:id="7727" w:author="Camilo Andrés Díaz Gómez" w:date="2023-03-28T17:43:00Z">
          <w:pPr>
            <w:ind w:firstLine="708"/>
          </w:pPr>
        </w:pPrChange>
      </w:pPr>
      <w:moveFromRangeStart w:id="7728" w:author="JUAN ESTEBAN CONTRERAS DIAZ" w:date="2023-03-24T12:11:00Z" w:name="move130552277"/>
      <w:moveFrom w:id="7729" w:author="JUAN ESTEBAN CONTRERAS DIAZ" w:date="2023-03-24T12:11:00Z">
        <w:ins w:id="7730" w:author="Camilo Andrés Díaz Gómez" w:date="2023-03-17T00:05:00Z">
          <w:r w:rsidRPr="002B569F" w:rsidDel="00EC2EEF">
            <w:rPr>
              <w:rFonts w:cs="Times New Roman"/>
              <w:noProof/>
              <w:szCs w:val="24"/>
            </w:rPr>
            <w:drawing>
              <wp:inline distT="0" distB="0" distL="0" distR="0" wp14:anchorId="38FC1F38" wp14:editId="5B0C967B">
                <wp:extent cx="5612130" cy="1691005"/>
                <wp:effectExtent l="0" t="0" r="762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691005"/>
                        </a:xfrm>
                        <a:prstGeom prst="rect">
                          <a:avLst/>
                        </a:prstGeom>
                      </pic:spPr>
                    </pic:pic>
                  </a:graphicData>
                </a:graphic>
              </wp:inline>
            </w:drawing>
          </w:r>
        </w:ins>
      </w:moveFrom>
      <w:moveFromRangeEnd w:id="7728"/>
    </w:p>
    <w:p w14:paraId="68617EEC" w14:textId="77777777" w:rsidR="0061091D" w:rsidRPr="002B569F" w:rsidRDefault="0061091D" w:rsidP="002B569F">
      <w:pPr>
        <w:ind w:firstLine="708"/>
        <w:rPr>
          <w:ins w:id="7731" w:author="Camilo Andrés Díaz Gómez" w:date="2023-03-16T23:59:00Z"/>
          <w:rFonts w:cs="Times New Roman"/>
          <w:szCs w:val="24"/>
        </w:rPr>
      </w:pPr>
    </w:p>
    <w:p w14:paraId="66DC50C1" w14:textId="35A0C22D" w:rsidR="0061091D" w:rsidRPr="002B569F" w:rsidRDefault="00A84241">
      <w:pPr>
        <w:ind w:left="708" w:firstLine="708"/>
        <w:rPr>
          <w:ins w:id="7732" w:author="Camilo Andrés Díaz Gómez" w:date="2023-03-17T00:05:00Z"/>
          <w:rFonts w:cs="Times New Roman"/>
          <w:szCs w:val="24"/>
        </w:rPr>
        <w:pPrChange w:id="7733" w:author="Camilo Andrés Díaz Gómez" w:date="2023-03-28T18:03:00Z">
          <w:pPr>
            <w:ind w:firstLine="708"/>
          </w:pPr>
        </w:pPrChange>
      </w:pPr>
      <w:ins w:id="7734" w:author="Steff Guzmán" w:date="2023-03-24T15:32:00Z">
        <w:r w:rsidRPr="002B569F">
          <w:rPr>
            <w:rFonts w:cs="Times New Roman"/>
            <w:szCs w:val="24"/>
          </w:rPr>
          <w:t xml:space="preserve">En la Figura 30 se observan </w:t>
        </w:r>
      </w:ins>
      <w:ins w:id="7735" w:author="Steff Guzmán" w:date="2023-03-24T15:33:00Z">
        <w:r w:rsidRPr="002B569F">
          <w:rPr>
            <w:rFonts w:cs="Times New Roman"/>
            <w:szCs w:val="24"/>
          </w:rPr>
          <w:t xml:space="preserve">las </w:t>
        </w:r>
      </w:ins>
      <w:ins w:id="7736" w:author="Camilo Andrés Díaz Gómez" w:date="2023-03-17T00:05:00Z">
        <w:del w:id="7737" w:author="Steff Guzmán" w:date="2023-03-24T15:32:00Z">
          <w:r w:rsidR="0061091D" w:rsidRPr="002B569F" w:rsidDel="00A84241">
            <w:rPr>
              <w:rFonts w:cs="Times New Roman"/>
              <w:szCs w:val="24"/>
            </w:rPr>
            <w:delText xml:space="preserve">Estas </w:delText>
          </w:r>
        </w:del>
        <w:r w:rsidR="0061091D" w:rsidRPr="002B569F">
          <w:rPr>
            <w:rFonts w:cs="Times New Roman"/>
            <w:szCs w:val="24"/>
          </w:rPr>
          <w:t xml:space="preserve">líneas de código </w:t>
        </w:r>
      </w:ins>
      <w:ins w:id="7738" w:author="Steff Guzmán" w:date="2023-03-24T15:33:00Z">
        <w:r w:rsidRPr="002B569F">
          <w:rPr>
            <w:rFonts w:cs="Times New Roman"/>
            <w:szCs w:val="24"/>
          </w:rPr>
          <w:t xml:space="preserve">que </w:t>
        </w:r>
      </w:ins>
      <w:ins w:id="7739" w:author="Camilo Andrés Díaz Gómez" w:date="2023-03-17T00:05:00Z">
        <w:r w:rsidR="0061091D" w:rsidRPr="002B569F">
          <w:rPr>
            <w:rFonts w:cs="Times New Roman"/>
            <w:szCs w:val="24"/>
          </w:rPr>
          <w:t>se utilizan para preparar los datos para un modelo de regresión.</w:t>
        </w:r>
      </w:ins>
    </w:p>
    <w:p w14:paraId="2D12EEAE" w14:textId="77777777" w:rsidR="0061091D" w:rsidRPr="002B569F" w:rsidRDefault="0061091D" w:rsidP="002B569F">
      <w:pPr>
        <w:ind w:firstLine="708"/>
        <w:rPr>
          <w:ins w:id="7740" w:author="Camilo Andrés Díaz Gómez" w:date="2023-03-17T00:05:00Z"/>
          <w:rFonts w:cs="Times New Roman"/>
          <w:szCs w:val="24"/>
        </w:rPr>
      </w:pPr>
    </w:p>
    <w:p w14:paraId="4A5B58A2" w14:textId="250B4AD5" w:rsidR="0061091D" w:rsidRPr="002B569F" w:rsidRDefault="0061091D">
      <w:pPr>
        <w:ind w:left="708" w:firstLine="708"/>
        <w:rPr>
          <w:ins w:id="7741" w:author="Camilo Andrés Díaz Gómez" w:date="2023-03-17T00:05:00Z"/>
          <w:rFonts w:cs="Times New Roman"/>
          <w:szCs w:val="24"/>
        </w:rPr>
        <w:pPrChange w:id="7742" w:author="Camilo Andrés Díaz Gómez" w:date="2023-03-28T18:03:00Z">
          <w:pPr>
            <w:ind w:firstLine="708"/>
          </w:pPr>
        </w:pPrChange>
      </w:pPr>
      <w:ins w:id="7743" w:author="Camilo Andrés Díaz Gómez" w:date="2023-03-17T00:05:00Z">
        <w:r w:rsidRPr="002B569F">
          <w:rPr>
            <w:rFonts w:cs="Times New Roman"/>
            <w:szCs w:val="24"/>
          </w:rPr>
          <w:t>En la primera línea, se crea la variable X, que contendrá todas las columnas del conjunto de datos original excepto "Temperatura" y "FechaObservacion". Esto se hace utilizando el método drop() de pandas para eliminar estas dos columnas del DataFrame original.</w:t>
        </w:r>
      </w:ins>
    </w:p>
    <w:p w14:paraId="2D642D5F" w14:textId="77777777" w:rsidR="0061091D" w:rsidRPr="002B569F" w:rsidRDefault="0061091D" w:rsidP="002B569F">
      <w:pPr>
        <w:ind w:firstLine="708"/>
        <w:rPr>
          <w:ins w:id="7744" w:author="Camilo Andrés Díaz Gómez" w:date="2023-03-17T00:05:00Z"/>
          <w:rFonts w:cs="Times New Roman"/>
          <w:szCs w:val="24"/>
        </w:rPr>
      </w:pPr>
    </w:p>
    <w:p w14:paraId="7F4F2176" w14:textId="67EE8E34" w:rsidR="0061091D" w:rsidRDefault="0061091D" w:rsidP="00507115">
      <w:pPr>
        <w:ind w:left="708" w:firstLine="708"/>
        <w:rPr>
          <w:ins w:id="7745" w:author="Camilo Andrés Díaz Gómez" w:date="2023-03-28T18:13:00Z"/>
          <w:rFonts w:cs="Times New Roman"/>
          <w:szCs w:val="24"/>
        </w:rPr>
      </w:pPr>
      <w:ins w:id="7746" w:author="Camilo Andrés Díaz Gómez" w:date="2023-03-17T00:05:00Z">
        <w:r w:rsidRPr="002B569F">
          <w:rPr>
            <w:rFonts w:cs="Times New Roman"/>
            <w:szCs w:val="24"/>
          </w:rPr>
          <w:t>En la segunda línea, se crea la variable y, que contendrá solamente la columna "Temperatura" del DataFrame original. Esta columna será la variable objetivo que el modelo intentará predecir en función de las demás características del conjunto de datos.</w:t>
        </w:r>
      </w:ins>
    </w:p>
    <w:p w14:paraId="45D250FC" w14:textId="77777777" w:rsidR="008F2E62" w:rsidRPr="002B569F" w:rsidRDefault="008F2E62">
      <w:pPr>
        <w:ind w:left="708" w:firstLine="708"/>
        <w:rPr>
          <w:ins w:id="7747" w:author="Steff Guzmán" w:date="2023-03-24T15:13:00Z"/>
          <w:rFonts w:cs="Times New Roman"/>
          <w:szCs w:val="24"/>
        </w:rPr>
        <w:pPrChange w:id="7748" w:author="Camilo Andrés Díaz Gómez" w:date="2023-03-28T18:03:00Z">
          <w:pPr>
            <w:ind w:firstLine="708"/>
          </w:pPr>
        </w:pPrChange>
      </w:pPr>
    </w:p>
    <w:p w14:paraId="5873D04C" w14:textId="1F8A5797" w:rsidR="00842F9D" w:rsidRPr="002B569F" w:rsidRDefault="00842F9D">
      <w:pPr>
        <w:pStyle w:val="Descripcin"/>
        <w:spacing w:line="360" w:lineRule="auto"/>
        <w:rPr>
          <w:ins w:id="7749" w:author="Steff Guzmán" w:date="2023-03-24T16:52:00Z"/>
          <w:rFonts w:cs="Times New Roman"/>
          <w:szCs w:val="24"/>
        </w:rPr>
        <w:pPrChange w:id="7750" w:author="Camilo Andrés Díaz Gómez" w:date="2023-03-28T17:43:00Z">
          <w:pPr>
            <w:pStyle w:val="Descripcin"/>
          </w:pPr>
        </w:pPrChange>
      </w:pPr>
      <w:bookmarkStart w:id="7751" w:name="_Toc130919865"/>
      <w:ins w:id="7752"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753" w:author="Steff Guzmán" w:date="2023-03-24T15:14:00Z">
        <w:r w:rsidRPr="002B569F">
          <w:rPr>
            <w:rFonts w:cs="Times New Roman"/>
            <w:noProof/>
            <w:szCs w:val="24"/>
          </w:rPr>
          <w:t>30</w:t>
        </w:r>
      </w:ins>
      <w:ins w:id="7754" w:author="Steff Guzmán" w:date="2023-03-24T15:13:00Z">
        <w:r w:rsidRPr="002B569F">
          <w:rPr>
            <w:rFonts w:cs="Times New Roman"/>
            <w:szCs w:val="24"/>
          </w:rPr>
          <w:fldChar w:fldCharType="end"/>
        </w:r>
      </w:ins>
      <w:ins w:id="7755" w:author="JHONATAN MAURICIO VILLARREAL CORREDOR" w:date="2023-03-24T17:56:00Z">
        <w:r w:rsidR="00BA5E14" w:rsidRPr="002B569F">
          <w:rPr>
            <w:rFonts w:cs="Times New Roman"/>
            <w:szCs w:val="24"/>
          </w:rPr>
          <w:t xml:space="preserve"> </w:t>
        </w:r>
      </w:ins>
      <w:ins w:id="7756" w:author="JHONATAN MAURICIO VILLARREAL CORREDOR" w:date="2023-03-24T17:57:00Z">
        <w:r w:rsidR="00BA5E14" w:rsidRPr="002B569F">
          <w:rPr>
            <w:rFonts w:cs="Times New Roman"/>
            <w:b w:val="0"/>
            <w:bCs/>
            <w:i/>
            <w:iCs w:val="0"/>
            <w:szCs w:val="24"/>
          </w:rPr>
          <w:t xml:space="preserve">Modelo de </w:t>
        </w:r>
      </w:ins>
      <w:r w:rsidR="00D56345">
        <w:rPr>
          <w:rFonts w:cs="Times New Roman"/>
          <w:b w:val="0"/>
          <w:bCs/>
          <w:i/>
          <w:iCs w:val="0"/>
          <w:szCs w:val="24"/>
        </w:rPr>
        <w:t>Machine Learning</w:t>
      </w:r>
      <w:ins w:id="7757" w:author="JHONATAN MAURICIO VILLARREAL CORREDOR" w:date="2023-03-24T17:57:00Z">
        <w:r w:rsidR="00BA5E14" w:rsidRPr="002B569F">
          <w:rPr>
            <w:rFonts w:cs="Times New Roman"/>
            <w:b w:val="0"/>
            <w:bCs/>
            <w:i/>
            <w:iCs w:val="0"/>
            <w:szCs w:val="24"/>
          </w:rPr>
          <w:t xml:space="preserve"> </w:t>
        </w:r>
        <w:proofErr w:type="spellStart"/>
        <w:r w:rsidR="00BA5E14" w:rsidRPr="002B569F">
          <w:rPr>
            <w:rFonts w:cs="Times New Roman"/>
            <w:b w:val="0"/>
            <w:bCs/>
            <w:i/>
            <w:iCs w:val="0"/>
            <w:szCs w:val="24"/>
          </w:rPr>
          <w:t>random</w:t>
        </w:r>
        <w:proofErr w:type="spellEnd"/>
        <w:r w:rsidR="00BA5E14" w:rsidRPr="002B569F">
          <w:rPr>
            <w:rFonts w:cs="Times New Roman"/>
            <w:b w:val="0"/>
            <w:bCs/>
            <w:i/>
            <w:iCs w:val="0"/>
            <w:szCs w:val="24"/>
          </w:rPr>
          <w:t xml:space="preserve"> </w:t>
        </w:r>
        <w:proofErr w:type="spellStart"/>
        <w:r w:rsidR="00BA5E14" w:rsidRPr="002B569F">
          <w:rPr>
            <w:rFonts w:cs="Times New Roman"/>
            <w:b w:val="0"/>
            <w:bCs/>
            <w:i/>
            <w:iCs w:val="0"/>
            <w:szCs w:val="24"/>
          </w:rPr>
          <w:t>tree</w:t>
        </w:r>
        <w:proofErr w:type="spellEnd"/>
        <w:r w:rsidR="00BA5E14" w:rsidRPr="002B569F">
          <w:rPr>
            <w:rFonts w:cs="Times New Roman"/>
            <w:b w:val="0"/>
            <w:bCs/>
            <w:i/>
            <w:iCs w:val="0"/>
            <w:szCs w:val="24"/>
          </w:rPr>
          <w:t xml:space="preserve"> con regresión</w:t>
        </w:r>
      </w:ins>
      <w:bookmarkEnd w:id="7751"/>
    </w:p>
    <w:p w14:paraId="0694D261" w14:textId="77777777" w:rsidR="00717998" w:rsidRPr="002B569F" w:rsidRDefault="00717998">
      <w:pPr>
        <w:rPr>
          <w:ins w:id="7758" w:author="JUAN ESTEBAN CONTRERAS DIAZ" w:date="2023-03-24T12:11:00Z"/>
          <w:rFonts w:cs="Times New Roman"/>
        </w:rPr>
        <w:pPrChange w:id="7759" w:author="Camilo Andrés Díaz Gómez" w:date="2023-03-28T17:43:00Z">
          <w:pPr>
            <w:ind w:firstLine="708"/>
          </w:pPr>
        </w:pPrChange>
      </w:pPr>
    </w:p>
    <w:p w14:paraId="473DE135" w14:textId="2F0BD388" w:rsidR="00EC2EEF" w:rsidRPr="002B569F" w:rsidRDefault="00EC2EEF" w:rsidP="002B569F">
      <w:pPr>
        <w:ind w:firstLine="708"/>
        <w:rPr>
          <w:ins w:id="7760" w:author="Camilo Andrés Díaz Gómez" w:date="2023-03-17T00:05:00Z"/>
          <w:rFonts w:cs="Times New Roman"/>
          <w:szCs w:val="24"/>
        </w:rPr>
      </w:pPr>
      <w:moveToRangeStart w:id="7761" w:author="JUAN ESTEBAN CONTRERAS DIAZ" w:date="2023-03-24T12:11:00Z" w:name="move130552277"/>
      <w:moveTo w:id="7762" w:author="JUAN ESTEBAN CONTRERAS DIAZ" w:date="2023-03-24T12:11:00Z">
        <w:r w:rsidRPr="002B569F">
          <w:rPr>
            <w:rFonts w:cs="Times New Roman"/>
            <w:noProof/>
            <w:szCs w:val="24"/>
          </w:rPr>
          <w:drawing>
            <wp:inline distT="0" distB="0" distL="0" distR="0" wp14:anchorId="73BEC59F" wp14:editId="3F23E1C6">
              <wp:extent cx="5612130" cy="1691005"/>
              <wp:effectExtent l="0" t="0" r="7620" b="44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691005"/>
                      </a:xfrm>
                      <a:prstGeom prst="rect">
                        <a:avLst/>
                      </a:prstGeom>
                    </pic:spPr>
                  </pic:pic>
                </a:graphicData>
              </a:graphic>
            </wp:inline>
          </w:drawing>
        </w:r>
      </w:moveTo>
      <w:moveToRangeEnd w:id="7761"/>
    </w:p>
    <w:p w14:paraId="1061CDEB" w14:textId="77777777" w:rsidR="00C038A4" w:rsidRPr="002B569F" w:rsidRDefault="00C038A4" w:rsidP="002B569F">
      <w:pPr>
        <w:jc w:val="left"/>
        <w:rPr>
          <w:ins w:id="7763" w:author="Camilo Andrés Díaz Gómez" w:date="2023-03-28T15:21:00Z"/>
          <w:rFonts w:cs="Times New Roman"/>
          <w:i/>
          <w:iCs/>
          <w:szCs w:val="24"/>
        </w:rPr>
      </w:pPr>
    </w:p>
    <w:p w14:paraId="77AF31D7" w14:textId="67A71872" w:rsidR="00B1585C" w:rsidRPr="002B569F" w:rsidRDefault="00B1585C" w:rsidP="002B569F">
      <w:pPr>
        <w:jc w:val="left"/>
        <w:rPr>
          <w:ins w:id="7764" w:author="Steff Guzmán" w:date="2023-03-24T15:43:00Z"/>
          <w:rFonts w:cs="Times New Roman"/>
          <w:i/>
          <w:iCs/>
          <w:szCs w:val="24"/>
        </w:rPr>
      </w:pPr>
      <w:ins w:id="7765" w:author="Steff Guzmán" w:date="2023-03-24T15:43:00Z">
        <w:r w:rsidRPr="002B569F">
          <w:rPr>
            <w:rFonts w:cs="Times New Roman"/>
            <w:i/>
            <w:iCs/>
            <w:szCs w:val="24"/>
          </w:rPr>
          <w:t>Fuente: Elaboración propia.</w:t>
        </w:r>
      </w:ins>
    </w:p>
    <w:p w14:paraId="22C44A6A" w14:textId="574D9655" w:rsidR="0061091D" w:rsidRPr="002B569F" w:rsidDel="00EC2EEF" w:rsidRDefault="0061091D">
      <w:pPr>
        <w:ind w:firstLine="708"/>
        <w:rPr>
          <w:ins w:id="7766" w:author="Camilo Andrés Díaz Gómez" w:date="2023-03-17T00:05:00Z"/>
          <w:del w:id="7767" w:author="JUAN ESTEBAN CONTRERAS DIAZ" w:date="2023-03-24T12:11:00Z"/>
          <w:rFonts w:cs="Times New Roman"/>
          <w:szCs w:val="24"/>
        </w:rPr>
      </w:pPr>
    </w:p>
    <w:p w14:paraId="502DE382" w14:textId="568D1E62" w:rsidR="0061091D" w:rsidRPr="002B569F" w:rsidDel="00EC2EEF" w:rsidRDefault="00567F5D">
      <w:pPr>
        <w:ind w:firstLine="708"/>
        <w:jc w:val="center"/>
        <w:rPr>
          <w:ins w:id="7768" w:author="Camilo Andrés Díaz Gómez" w:date="2023-03-17T00:06:00Z"/>
          <w:del w:id="7769" w:author="JUAN ESTEBAN CONTRERAS DIAZ" w:date="2023-03-24T12:11:00Z"/>
          <w:rFonts w:cs="Times New Roman"/>
          <w:szCs w:val="24"/>
        </w:rPr>
        <w:pPrChange w:id="7770" w:author="Camilo Andrés Díaz Gómez" w:date="2023-03-28T17:43:00Z">
          <w:pPr>
            <w:ind w:firstLine="708"/>
          </w:pPr>
        </w:pPrChange>
      </w:pPr>
      <w:ins w:id="7771" w:author="Camilo Andrés Díaz Gómez" w:date="2023-03-17T00:06:00Z">
        <w:del w:id="7772" w:author="JUAN ESTEBAN CONTRERAS DIAZ" w:date="2023-03-24T12:11:00Z">
          <w:r w:rsidRPr="002B569F" w:rsidDel="00EC2EEF">
            <w:rPr>
              <w:rFonts w:cs="Times New Roman"/>
              <w:noProof/>
              <w:szCs w:val="24"/>
            </w:rPr>
            <w:drawing>
              <wp:inline distT="0" distB="0" distL="0" distR="0" wp14:anchorId="5477A0F6" wp14:editId="6C263DCF">
                <wp:extent cx="5612130" cy="1215390"/>
                <wp:effectExtent l="0" t="0" r="7620" b="38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1215390"/>
                        </a:xfrm>
                        <a:prstGeom prst="rect">
                          <a:avLst/>
                        </a:prstGeom>
                      </pic:spPr>
                    </pic:pic>
                  </a:graphicData>
                </a:graphic>
              </wp:inline>
            </w:drawing>
          </w:r>
        </w:del>
      </w:ins>
    </w:p>
    <w:p w14:paraId="16A5A5CF" w14:textId="332AD9EE" w:rsidR="00567F5D" w:rsidRPr="002B569F" w:rsidRDefault="00567F5D" w:rsidP="002B569F">
      <w:pPr>
        <w:ind w:firstLine="708"/>
        <w:rPr>
          <w:ins w:id="7773" w:author="Camilo Andrés Díaz Gómez" w:date="2023-03-17T00:06:00Z"/>
          <w:rFonts w:cs="Times New Roman"/>
          <w:szCs w:val="24"/>
        </w:rPr>
      </w:pPr>
    </w:p>
    <w:p w14:paraId="7A20C1AC" w14:textId="267417B9" w:rsidR="00567F5D" w:rsidRPr="002B569F" w:rsidRDefault="00567F5D">
      <w:pPr>
        <w:ind w:left="708" w:firstLine="708"/>
        <w:rPr>
          <w:ins w:id="7774" w:author="Camilo Andrés Díaz Gómez" w:date="2023-03-17T00:07:00Z"/>
          <w:rFonts w:cs="Times New Roman"/>
          <w:szCs w:val="24"/>
        </w:rPr>
        <w:pPrChange w:id="7775" w:author="Camilo Andrés Díaz Gómez" w:date="2023-03-28T18:13:00Z">
          <w:pPr>
            <w:ind w:firstLine="708"/>
          </w:pPr>
        </w:pPrChange>
      </w:pPr>
      <w:ins w:id="7776" w:author="Camilo Andrés Díaz Gómez" w:date="2023-03-17T00:07:00Z">
        <w:r w:rsidRPr="002B569F">
          <w:rPr>
            <w:rFonts w:cs="Times New Roman"/>
            <w:szCs w:val="24"/>
          </w:rPr>
          <w:t xml:space="preserve">Las líneas de código </w:t>
        </w:r>
      </w:ins>
      <w:ins w:id="7777" w:author="Steff Guzmán" w:date="2023-03-24T15:33:00Z">
        <w:r w:rsidR="00A84241" w:rsidRPr="002B569F">
          <w:rPr>
            <w:rFonts w:cs="Times New Roman"/>
            <w:szCs w:val="24"/>
          </w:rPr>
          <w:t xml:space="preserve">de la Figura 31 </w:t>
        </w:r>
      </w:ins>
      <w:ins w:id="7778" w:author="Camilo Andrés Díaz Gómez" w:date="2023-03-17T00:07:00Z">
        <w:r w:rsidRPr="002B569F">
          <w:rPr>
            <w:rFonts w:cs="Times New Roman"/>
            <w:szCs w:val="24"/>
          </w:rPr>
          <w:t>crean un objeto scaler de la clase StandardScaler y lo utilizan para estandarizar el conjunto de datos X. La estandarización de los datos significa que se resta la media de cada característica y se divide por su desviación estándar para que todas las características tengan una media de cero y una desviación estándar de uno. Esto es importante porque muchas técnicas de aprendizaje automático asumen que las características están en la misma escala.</w:t>
        </w:r>
      </w:ins>
    </w:p>
    <w:p w14:paraId="55B2E3B0" w14:textId="77777777" w:rsidR="00567F5D" w:rsidRPr="002B569F" w:rsidRDefault="00567F5D" w:rsidP="002B569F">
      <w:pPr>
        <w:ind w:firstLine="708"/>
        <w:rPr>
          <w:ins w:id="7779" w:author="Camilo Andrés Díaz Gómez" w:date="2023-03-17T00:07:00Z"/>
          <w:rFonts w:cs="Times New Roman"/>
          <w:szCs w:val="24"/>
        </w:rPr>
      </w:pPr>
    </w:p>
    <w:p w14:paraId="0DF75FE6" w14:textId="1CAF12AF" w:rsidR="00567F5D" w:rsidRPr="002B569F" w:rsidRDefault="00567F5D">
      <w:pPr>
        <w:ind w:left="708" w:firstLine="708"/>
        <w:rPr>
          <w:ins w:id="7780" w:author="Steff Guzmán" w:date="2023-03-24T16:52:00Z"/>
          <w:rFonts w:cs="Times New Roman"/>
          <w:szCs w:val="24"/>
        </w:rPr>
        <w:pPrChange w:id="7781" w:author="Camilo Andrés Díaz Gómez" w:date="2023-03-28T18:13:00Z">
          <w:pPr>
            <w:ind w:firstLine="708"/>
          </w:pPr>
        </w:pPrChange>
      </w:pPr>
      <w:ins w:id="7782" w:author="Camilo Andrés Díaz Gómez" w:date="2023-03-17T00:07:00Z">
        <w:r w:rsidRPr="002B569F">
          <w:rPr>
            <w:rFonts w:cs="Times New Roman"/>
            <w:szCs w:val="24"/>
          </w:rPr>
          <w:lastRenderedPageBreak/>
          <w:t>En la segunda línea de código, se llama al método fit_transform del objeto scaler pasando X como argumento. Este método ajusta el scaler a X y luego aplica la transformación de estandarización a X, almacenando el resultado en X_scaled.</w:t>
        </w:r>
      </w:ins>
    </w:p>
    <w:p w14:paraId="036C97B9" w14:textId="77777777" w:rsidR="00717998" w:rsidRPr="002B569F" w:rsidRDefault="00717998" w:rsidP="002B569F">
      <w:pPr>
        <w:ind w:firstLine="708"/>
        <w:rPr>
          <w:ins w:id="7783" w:author="Steff Guzmán" w:date="2023-03-24T15:13:00Z"/>
          <w:rFonts w:cs="Times New Roman"/>
          <w:szCs w:val="24"/>
        </w:rPr>
      </w:pPr>
    </w:p>
    <w:p w14:paraId="17F25383" w14:textId="43CA875B" w:rsidR="00842F9D" w:rsidRPr="002B569F" w:rsidRDefault="00842F9D">
      <w:pPr>
        <w:pStyle w:val="Descripcin"/>
        <w:spacing w:line="360" w:lineRule="auto"/>
        <w:rPr>
          <w:ins w:id="7784" w:author="Steff Guzmán" w:date="2023-03-24T16:52:00Z"/>
          <w:rFonts w:cs="Times New Roman"/>
          <w:szCs w:val="24"/>
        </w:rPr>
        <w:pPrChange w:id="7785" w:author="Camilo Andrés Díaz Gómez" w:date="2023-03-28T17:43:00Z">
          <w:pPr>
            <w:pStyle w:val="Descripcin"/>
          </w:pPr>
        </w:pPrChange>
      </w:pPr>
      <w:bookmarkStart w:id="7786" w:name="_Toc130919866"/>
      <w:ins w:id="7787"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788" w:author="Steff Guzmán" w:date="2023-03-24T15:14:00Z">
        <w:r w:rsidRPr="002B569F">
          <w:rPr>
            <w:rFonts w:cs="Times New Roman"/>
            <w:noProof/>
            <w:szCs w:val="24"/>
          </w:rPr>
          <w:t>31</w:t>
        </w:r>
      </w:ins>
      <w:ins w:id="7789" w:author="Steff Guzmán" w:date="2023-03-24T15:13:00Z">
        <w:r w:rsidRPr="002B569F">
          <w:rPr>
            <w:rFonts w:cs="Times New Roman"/>
            <w:szCs w:val="24"/>
          </w:rPr>
          <w:fldChar w:fldCharType="end"/>
        </w:r>
      </w:ins>
      <w:ins w:id="7790" w:author="JHONATAN MAURICIO VILLARREAL CORREDOR" w:date="2023-03-24T17:58:00Z">
        <w:r w:rsidR="00BA5E14" w:rsidRPr="002B569F">
          <w:rPr>
            <w:rFonts w:cs="Times New Roman"/>
            <w:szCs w:val="24"/>
          </w:rPr>
          <w:t xml:space="preserve"> </w:t>
        </w:r>
      </w:ins>
      <w:ins w:id="7791" w:author="JHONATAN MAURICIO VILLARREAL CORREDOR" w:date="2023-03-24T17:59:00Z">
        <w:r w:rsidR="00BA5E14" w:rsidRPr="002B569F">
          <w:rPr>
            <w:rFonts w:cs="Times New Roman"/>
            <w:szCs w:val="24"/>
          </w:rPr>
          <w:t xml:space="preserve"> </w:t>
        </w:r>
        <w:r w:rsidR="00BA5E14" w:rsidRPr="002B569F">
          <w:rPr>
            <w:rFonts w:cs="Times New Roman"/>
            <w:b w:val="0"/>
            <w:bCs/>
            <w:i/>
            <w:iCs w:val="0"/>
            <w:szCs w:val="24"/>
            <w:rPrChange w:id="7792" w:author="Camilo Andrés Díaz Gómez" w:date="2023-03-28T17:42:00Z">
              <w:rPr>
                <w:rFonts w:cs="Times New Roman"/>
                <w:szCs w:val="24"/>
              </w:rPr>
            </w:rPrChange>
          </w:rPr>
          <w:t>Estandarizar el conjunto de datos</w:t>
        </w:r>
      </w:ins>
      <w:bookmarkEnd w:id="7786"/>
    </w:p>
    <w:p w14:paraId="4E826E4B" w14:textId="77777777" w:rsidR="00717998" w:rsidRPr="002B569F" w:rsidRDefault="00717998">
      <w:pPr>
        <w:rPr>
          <w:ins w:id="7793" w:author="JUAN ESTEBAN CONTRERAS DIAZ" w:date="2023-03-24T12:11:00Z"/>
          <w:rFonts w:cs="Times New Roman"/>
        </w:rPr>
        <w:pPrChange w:id="7794" w:author="Camilo Andrés Díaz Gómez" w:date="2023-03-28T17:43:00Z">
          <w:pPr>
            <w:ind w:firstLine="708"/>
          </w:pPr>
        </w:pPrChange>
      </w:pPr>
    </w:p>
    <w:p w14:paraId="669337F6" w14:textId="02DE21A1" w:rsidR="00EC2EEF" w:rsidRPr="002B569F" w:rsidRDefault="00EC2EEF" w:rsidP="002B569F">
      <w:pPr>
        <w:ind w:firstLine="708"/>
        <w:rPr>
          <w:ins w:id="7795" w:author="Camilo Andrés Díaz Gómez" w:date="2023-03-17T00:07:00Z"/>
          <w:rFonts w:cs="Times New Roman"/>
          <w:szCs w:val="24"/>
        </w:rPr>
      </w:pPr>
      <w:ins w:id="7796" w:author="JUAN ESTEBAN CONTRERAS DIAZ" w:date="2023-03-24T12:11:00Z">
        <w:r w:rsidRPr="002B569F">
          <w:rPr>
            <w:rFonts w:cs="Times New Roman"/>
            <w:noProof/>
            <w:szCs w:val="24"/>
          </w:rPr>
          <w:drawing>
            <wp:inline distT="0" distB="0" distL="0" distR="0" wp14:anchorId="1EBCCC9F" wp14:editId="131AD41D">
              <wp:extent cx="5612130" cy="1215390"/>
              <wp:effectExtent l="0" t="0" r="7620" b="3810"/>
              <wp:docPr id="108" name="Imagen 10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Texto&#10;&#10;Descripción generada automáticamente"/>
                      <pic:cNvPicPr/>
                    </pic:nvPicPr>
                    <pic:blipFill>
                      <a:blip r:embed="rId52"/>
                      <a:stretch>
                        <a:fillRect/>
                      </a:stretch>
                    </pic:blipFill>
                    <pic:spPr>
                      <a:xfrm>
                        <a:off x="0" y="0"/>
                        <a:ext cx="5612130" cy="1215390"/>
                      </a:xfrm>
                      <a:prstGeom prst="rect">
                        <a:avLst/>
                      </a:prstGeom>
                    </pic:spPr>
                  </pic:pic>
                </a:graphicData>
              </a:graphic>
            </wp:inline>
          </w:drawing>
        </w:r>
      </w:ins>
    </w:p>
    <w:p w14:paraId="4C689705" w14:textId="77777777" w:rsidR="00C038A4" w:rsidRPr="002B569F" w:rsidRDefault="00C038A4" w:rsidP="002B569F">
      <w:pPr>
        <w:jc w:val="left"/>
        <w:rPr>
          <w:ins w:id="7797" w:author="Camilo Andrés Díaz Gómez" w:date="2023-03-28T15:21:00Z"/>
          <w:rFonts w:cs="Times New Roman"/>
          <w:i/>
          <w:iCs/>
          <w:szCs w:val="24"/>
        </w:rPr>
      </w:pPr>
    </w:p>
    <w:p w14:paraId="78E10445" w14:textId="0AED4B26" w:rsidR="00B1585C" w:rsidRPr="002B569F" w:rsidRDefault="00B1585C" w:rsidP="002B569F">
      <w:pPr>
        <w:jc w:val="left"/>
        <w:rPr>
          <w:ins w:id="7798" w:author="Steff Guzmán" w:date="2023-03-24T15:43:00Z"/>
          <w:rFonts w:cs="Times New Roman"/>
          <w:i/>
          <w:iCs/>
          <w:szCs w:val="24"/>
        </w:rPr>
      </w:pPr>
      <w:ins w:id="7799" w:author="Steff Guzmán" w:date="2023-03-24T15:43:00Z">
        <w:r w:rsidRPr="002B569F">
          <w:rPr>
            <w:rFonts w:cs="Times New Roman"/>
            <w:i/>
            <w:iCs/>
            <w:szCs w:val="24"/>
          </w:rPr>
          <w:t>Fuente: Elaboración propia.</w:t>
        </w:r>
      </w:ins>
    </w:p>
    <w:p w14:paraId="1DED2923" w14:textId="2804E8D2" w:rsidR="00567F5D" w:rsidRPr="002B569F" w:rsidDel="00EC2EEF" w:rsidRDefault="00567F5D">
      <w:pPr>
        <w:ind w:firstLine="708"/>
        <w:rPr>
          <w:ins w:id="7800" w:author="Camilo Andrés Díaz Gómez" w:date="2023-03-17T00:07:00Z"/>
          <w:del w:id="7801" w:author="JUAN ESTEBAN CONTRERAS DIAZ" w:date="2023-03-24T12:11:00Z"/>
          <w:rFonts w:cs="Times New Roman"/>
          <w:szCs w:val="24"/>
        </w:rPr>
      </w:pPr>
    </w:p>
    <w:p w14:paraId="3F61A518" w14:textId="5F647CAE" w:rsidR="00567F5D" w:rsidRPr="002B569F" w:rsidDel="00EC2EEF" w:rsidRDefault="00567F5D">
      <w:pPr>
        <w:ind w:firstLine="708"/>
        <w:jc w:val="center"/>
        <w:rPr>
          <w:ins w:id="7802" w:author="Camilo Andrés Díaz Gómez" w:date="2023-03-16T23:59:00Z"/>
          <w:del w:id="7803" w:author="JUAN ESTEBAN CONTRERAS DIAZ" w:date="2023-03-24T12:11:00Z"/>
          <w:rFonts w:cs="Times New Roman"/>
          <w:szCs w:val="24"/>
        </w:rPr>
        <w:pPrChange w:id="7804" w:author="Camilo Andrés Díaz Gómez" w:date="2023-03-28T17:43:00Z">
          <w:pPr>
            <w:ind w:firstLine="708"/>
          </w:pPr>
        </w:pPrChange>
      </w:pPr>
      <w:moveFromRangeStart w:id="7805" w:author="JUAN ESTEBAN CONTRERAS DIAZ" w:date="2023-03-24T12:11:00Z" w:name="move130552298"/>
      <w:moveFrom w:id="7806" w:author="JUAN ESTEBAN CONTRERAS DIAZ" w:date="2023-03-24T12:11:00Z">
        <w:ins w:id="7807" w:author="Camilo Andrés Díaz Gómez" w:date="2023-03-17T00:08:00Z">
          <w:r w:rsidRPr="002B569F" w:rsidDel="00EC2EEF">
            <w:rPr>
              <w:rFonts w:cs="Times New Roman"/>
              <w:noProof/>
              <w:szCs w:val="24"/>
            </w:rPr>
            <w:drawing>
              <wp:inline distT="0" distB="0" distL="0" distR="0" wp14:anchorId="0A4EBF1B" wp14:editId="104E8CEB">
                <wp:extent cx="5612130" cy="1198245"/>
                <wp:effectExtent l="0" t="0" r="7620" b="190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198245"/>
                        </a:xfrm>
                        <a:prstGeom prst="rect">
                          <a:avLst/>
                        </a:prstGeom>
                      </pic:spPr>
                    </pic:pic>
                  </a:graphicData>
                </a:graphic>
              </wp:inline>
            </w:drawing>
          </w:r>
        </w:ins>
      </w:moveFrom>
      <w:moveFromRangeEnd w:id="7805"/>
    </w:p>
    <w:p w14:paraId="4CC8B033" w14:textId="77777777" w:rsidR="0061091D" w:rsidRPr="002B569F" w:rsidRDefault="0061091D" w:rsidP="002B569F">
      <w:pPr>
        <w:ind w:firstLine="708"/>
        <w:rPr>
          <w:ins w:id="7808" w:author="Camilo Andrés Díaz Gómez" w:date="2023-03-16T23:27:00Z"/>
          <w:rFonts w:cs="Times New Roman"/>
          <w:szCs w:val="24"/>
        </w:rPr>
      </w:pPr>
    </w:p>
    <w:p w14:paraId="21C06B5E" w14:textId="7D20C5EB" w:rsidR="00614520" w:rsidRPr="002B569F" w:rsidRDefault="00A84241">
      <w:pPr>
        <w:ind w:left="708" w:firstLine="708"/>
        <w:rPr>
          <w:ins w:id="7809" w:author="Steff Guzmán" w:date="2023-03-24T16:52:00Z"/>
          <w:rFonts w:cs="Times New Roman"/>
          <w:szCs w:val="24"/>
        </w:rPr>
        <w:pPrChange w:id="7810" w:author="Camilo Andrés Díaz Gómez" w:date="2023-03-28T18:13:00Z">
          <w:pPr>
            <w:ind w:firstLine="708"/>
          </w:pPr>
        </w:pPrChange>
      </w:pPr>
      <w:ins w:id="7811" w:author="Steff Guzmán" w:date="2023-03-24T15:35:00Z">
        <w:r w:rsidRPr="002B569F">
          <w:rPr>
            <w:rFonts w:cs="Times New Roman"/>
            <w:szCs w:val="24"/>
          </w:rPr>
          <w:t xml:space="preserve">En la Figura 32 se observa </w:t>
        </w:r>
      </w:ins>
      <w:ins w:id="7812" w:author="Camilo Andrés Díaz Gómez" w:date="2023-03-17T00:09:00Z">
        <w:del w:id="7813" w:author="Steff Guzmán" w:date="2023-03-24T15:36:00Z">
          <w:r w:rsidR="00567F5D" w:rsidRPr="002B569F" w:rsidDel="00A84241">
            <w:rPr>
              <w:rFonts w:cs="Times New Roman"/>
              <w:szCs w:val="24"/>
            </w:rPr>
            <w:delText>Estas</w:delText>
          </w:r>
        </w:del>
        <w:r w:rsidR="00567F5D" w:rsidRPr="002B569F">
          <w:rPr>
            <w:rFonts w:cs="Times New Roman"/>
            <w:szCs w:val="24"/>
          </w:rPr>
          <w:t xml:space="preserve"> líneas de código</w:t>
        </w:r>
      </w:ins>
      <w:ins w:id="7814" w:author="Steff Guzmán" w:date="2023-03-24T15:36:00Z">
        <w:r w:rsidRPr="002B569F">
          <w:rPr>
            <w:rFonts w:cs="Times New Roman"/>
            <w:szCs w:val="24"/>
          </w:rPr>
          <w:t xml:space="preserve"> donde</w:t>
        </w:r>
      </w:ins>
      <w:ins w:id="7815" w:author="Camilo Andrés Díaz Gómez" w:date="2023-03-17T00:09:00Z">
        <w:r w:rsidR="00567F5D" w:rsidRPr="002B569F">
          <w:rPr>
            <w:rFonts w:cs="Times New Roman"/>
            <w:szCs w:val="24"/>
          </w:rPr>
          <w:t xml:space="preserve"> utilizan la función train_test_split de sklearn.model_selection para dividir el conjunto de datos estandarizado X_scaled y la variable objetivo Y en conjuntos de entrenamiento y prueba. El argumento test_size=0.20 indica que el 20% del conjunto de datos se reservará para la prueba. El argumento random_state=42 se utiliza para establecer una semilla aleatoria y garantizar que la división de datos sea reproducible. X_scaled se divide en X_train (80%) y X_test (20%), y Y se divide en Y_train (80%) y Y_test (20%). Los conjuntos de entrenamiento se utilizarán para entrenar el modelo y los conjuntos de prueba se utilizarán para evaluar la precisión del modelo.</w:t>
        </w:r>
      </w:ins>
    </w:p>
    <w:p w14:paraId="6D55CDE4" w14:textId="77777777" w:rsidR="00717998" w:rsidRPr="002B569F" w:rsidRDefault="00717998" w:rsidP="002B569F">
      <w:pPr>
        <w:ind w:firstLine="708"/>
        <w:rPr>
          <w:ins w:id="7816" w:author="Steff Guzmán" w:date="2023-03-24T15:13:00Z"/>
          <w:rFonts w:cs="Times New Roman"/>
          <w:szCs w:val="24"/>
        </w:rPr>
      </w:pPr>
    </w:p>
    <w:p w14:paraId="7600D586" w14:textId="1EE4B155" w:rsidR="00842F9D" w:rsidRPr="002B569F" w:rsidRDefault="00842F9D">
      <w:pPr>
        <w:pStyle w:val="Descripcin"/>
        <w:spacing w:line="360" w:lineRule="auto"/>
        <w:rPr>
          <w:ins w:id="7817" w:author="Steff Guzmán" w:date="2023-03-24T16:52:00Z"/>
          <w:rFonts w:cs="Times New Roman"/>
          <w:szCs w:val="24"/>
        </w:rPr>
        <w:pPrChange w:id="7818" w:author="Camilo Andrés Díaz Gómez" w:date="2023-03-28T17:43:00Z">
          <w:pPr>
            <w:pStyle w:val="Descripcin"/>
          </w:pPr>
        </w:pPrChange>
      </w:pPr>
      <w:bookmarkStart w:id="7819" w:name="_Toc130919867"/>
      <w:ins w:id="7820"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821" w:author="Steff Guzmán" w:date="2023-03-24T15:14:00Z">
        <w:r w:rsidRPr="002B569F">
          <w:rPr>
            <w:rFonts w:cs="Times New Roman"/>
            <w:noProof/>
            <w:szCs w:val="24"/>
          </w:rPr>
          <w:t>32</w:t>
        </w:r>
      </w:ins>
      <w:ins w:id="7822" w:author="Steff Guzmán" w:date="2023-03-24T15:13:00Z">
        <w:r w:rsidRPr="002B569F">
          <w:rPr>
            <w:rFonts w:cs="Times New Roman"/>
            <w:szCs w:val="24"/>
          </w:rPr>
          <w:fldChar w:fldCharType="end"/>
        </w:r>
      </w:ins>
      <w:ins w:id="7823" w:author="JHONATAN MAURICIO VILLARREAL CORREDOR" w:date="2023-03-24T17:59:00Z">
        <w:r w:rsidR="00BA5E14" w:rsidRPr="002B569F">
          <w:rPr>
            <w:rFonts w:cs="Times New Roman"/>
            <w:szCs w:val="24"/>
          </w:rPr>
          <w:t xml:space="preserve"> </w:t>
        </w:r>
      </w:ins>
      <w:ins w:id="7824" w:author="JHONATAN MAURICIO VILLARREAL CORREDOR" w:date="2023-03-24T18:00:00Z">
        <w:r w:rsidR="00BA5E14" w:rsidRPr="002B569F">
          <w:rPr>
            <w:rFonts w:cs="Times New Roman"/>
            <w:b w:val="0"/>
            <w:bCs/>
            <w:i/>
            <w:iCs w:val="0"/>
            <w:szCs w:val="24"/>
            <w:rPrChange w:id="7825" w:author="Camilo Andrés Díaz Gómez" w:date="2023-03-28T17:42:00Z">
              <w:rPr>
                <w:rFonts w:cs="Times New Roman"/>
                <w:szCs w:val="24"/>
              </w:rPr>
            </w:rPrChange>
          </w:rPr>
          <w:t>División del conjunto de datos estandarizado</w:t>
        </w:r>
      </w:ins>
      <w:bookmarkEnd w:id="7819"/>
    </w:p>
    <w:p w14:paraId="4A48BEC8" w14:textId="77777777" w:rsidR="00717998" w:rsidRPr="002B569F" w:rsidRDefault="00717998">
      <w:pPr>
        <w:rPr>
          <w:ins w:id="7826" w:author="JUAN ESTEBAN CONTRERAS DIAZ" w:date="2023-03-24T12:11:00Z"/>
          <w:rFonts w:cs="Times New Roman"/>
        </w:rPr>
        <w:pPrChange w:id="7827" w:author="Camilo Andrés Díaz Gómez" w:date="2023-03-28T17:43:00Z">
          <w:pPr>
            <w:ind w:firstLine="708"/>
          </w:pPr>
        </w:pPrChange>
      </w:pPr>
    </w:p>
    <w:p w14:paraId="557A131F" w14:textId="7CAB0476" w:rsidR="00EC2EEF" w:rsidRPr="002B569F" w:rsidRDefault="00EC2EEF" w:rsidP="002B569F">
      <w:pPr>
        <w:ind w:firstLine="708"/>
        <w:rPr>
          <w:ins w:id="7828" w:author="Camilo Andrés Díaz Gómez" w:date="2023-03-17T00:09:00Z"/>
          <w:rFonts w:cs="Times New Roman"/>
          <w:szCs w:val="24"/>
        </w:rPr>
      </w:pPr>
      <w:moveToRangeStart w:id="7829" w:author="JUAN ESTEBAN CONTRERAS DIAZ" w:date="2023-03-24T12:11:00Z" w:name="move130552298"/>
      <w:moveTo w:id="7830" w:author="JUAN ESTEBAN CONTRERAS DIAZ" w:date="2023-03-24T12:11:00Z">
        <w:r w:rsidRPr="002B569F">
          <w:rPr>
            <w:rFonts w:cs="Times New Roman"/>
            <w:noProof/>
            <w:szCs w:val="24"/>
          </w:rPr>
          <w:lastRenderedPageBreak/>
          <w:drawing>
            <wp:inline distT="0" distB="0" distL="0" distR="0" wp14:anchorId="47D70BD7" wp14:editId="383AA0E6">
              <wp:extent cx="5612130" cy="1198245"/>
              <wp:effectExtent l="0" t="0" r="7620" b="1905"/>
              <wp:docPr id="109" name="Imagen 10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Texto&#10;&#10;Descripción generada automáticamente"/>
                      <pic:cNvPicPr/>
                    </pic:nvPicPr>
                    <pic:blipFill>
                      <a:blip r:embed="rId53"/>
                      <a:stretch>
                        <a:fillRect/>
                      </a:stretch>
                    </pic:blipFill>
                    <pic:spPr>
                      <a:xfrm>
                        <a:off x="0" y="0"/>
                        <a:ext cx="5612130" cy="1198245"/>
                      </a:xfrm>
                      <a:prstGeom prst="rect">
                        <a:avLst/>
                      </a:prstGeom>
                    </pic:spPr>
                  </pic:pic>
                </a:graphicData>
              </a:graphic>
            </wp:inline>
          </w:drawing>
        </w:r>
      </w:moveTo>
      <w:moveToRangeEnd w:id="7829"/>
    </w:p>
    <w:p w14:paraId="61ECB37C" w14:textId="77777777" w:rsidR="00C038A4" w:rsidRPr="002B569F" w:rsidRDefault="00C038A4" w:rsidP="002B569F">
      <w:pPr>
        <w:jc w:val="left"/>
        <w:rPr>
          <w:ins w:id="7831" w:author="Camilo Andrés Díaz Gómez" w:date="2023-03-28T15:21:00Z"/>
          <w:rFonts w:cs="Times New Roman"/>
          <w:i/>
          <w:iCs/>
          <w:szCs w:val="24"/>
        </w:rPr>
      </w:pPr>
    </w:p>
    <w:p w14:paraId="165B0628" w14:textId="725FD7F4" w:rsidR="00B1585C" w:rsidRPr="002B569F" w:rsidRDefault="00B1585C" w:rsidP="002B569F">
      <w:pPr>
        <w:jc w:val="left"/>
        <w:rPr>
          <w:ins w:id="7832" w:author="Steff Guzmán" w:date="2023-03-24T15:44:00Z"/>
          <w:rFonts w:cs="Times New Roman"/>
          <w:i/>
          <w:iCs/>
          <w:szCs w:val="24"/>
        </w:rPr>
      </w:pPr>
      <w:ins w:id="7833" w:author="Steff Guzmán" w:date="2023-03-24T15:44:00Z">
        <w:r w:rsidRPr="002B569F">
          <w:rPr>
            <w:rFonts w:cs="Times New Roman"/>
            <w:i/>
            <w:iCs/>
            <w:szCs w:val="24"/>
          </w:rPr>
          <w:t>Fuente: Elaboración propia.</w:t>
        </w:r>
      </w:ins>
    </w:p>
    <w:p w14:paraId="6851FC73" w14:textId="027E7FA4" w:rsidR="00567F5D" w:rsidRPr="002B569F" w:rsidDel="00EC2EEF" w:rsidRDefault="00567F5D">
      <w:pPr>
        <w:ind w:firstLine="708"/>
        <w:rPr>
          <w:ins w:id="7834" w:author="Camilo Andrés Díaz Gómez" w:date="2023-03-17T00:09:00Z"/>
          <w:del w:id="7835" w:author="JUAN ESTEBAN CONTRERAS DIAZ" w:date="2023-03-24T12:11:00Z"/>
          <w:rFonts w:cs="Times New Roman"/>
          <w:szCs w:val="24"/>
        </w:rPr>
      </w:pPr>
    </w:p>
    <w:p w14:paraId="3D681E54" w14:textId="49F35F0A" w:rsidR="00567F5D" w:rsidRPr="002B569F" w:rsidDel="00EC2EEF" w:rsidRDefault="00ED1460">
      <w:pPr>
        <w:ind w:firstLine="708"/>
        <w:jc w:val="center"/>
        <w:rPr>
          <w:ins w:id="7836" w:author="Camilo Andrés Díaz Gómez" w:date="2023-03-17T00:15:00Z"/>
          <w:del w:id="7837" w:author="JUAN ESTEBAN CONTRERAS DIAZ" w:date="2023-03-24T12:11:00Z"/>
          <w:rFonts w:cs="Times New Roman"/>
          <w:szCs w:val="24"/>
        </w:rPr>
        <w:pPrChange w:id="7838" w:author="Camilo Andrés Díaz Gómez" w:date="2023-03-28T17:43:00Z">
          <w:pPr>
            <w:ind w:firstLine="708"/>
          </w:pPr>
        </w:pPrChange>
      </w:pPr>
      <w:ins w:id="7839" w:author="Camilo Andrés Díaz Gómez" w:date="2023-03-17T00:17:00Z">
        <w:del w:id="7840" w:author="JUAN ESTEBAN CONTRERAS DIAZ" w:date="2023-03-24T12:11:00Z">
          <w:r w:rsidRPr="002B569F" w:rsidDel="00EC2EEF">
            <w:rPr>
              <w:rFonts w:cs="Times New Roman"/>
              <w:noProof/>
              <w:szCs w:val="24"/>
            </w:rPr>
            <w:drawing>
              <wp:inline distT="0" distB="0" distL="0" distR="0" wp14:anchorId="767F7CA7" wp14:editId="43E6F660">
                <wp:extent cx="4743450" cy="16383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43450" cy="1638300"/>
                        </a:xfrm>
                        <a:prstGeom prst="rect">
                          <a:avLst/>
                        </a:prstGeom>
                      </pic:spPr>
                    </pic:pic>
                  </a:graphicData>
                </a:graphic>
              </wp:inline>
            </w:drawing>
          </w:r>
        </w:del>
      </w:ins>
    </w:p>
    <w:p w14:paraId="306C6870" w14:textId="6351D873" w:rsidR="00567F5D" w:rsidRPr="002B569F" w:rsidRDefault="00567F5D" w:rsidP="002B569F">
      <w:pPr>
        <w:ind w:firstLine="708"/>
        <w:rPr>
          <w:ins w:id="7841" w:author="Camilo Andrés Díaz Gómez" w:date="2023-03-17T00:15:00Z"/>
          <w:rFonts w:cs="Times New Roman"/>
          <w:szCs w:val="24"/>
        </w:rPr>
      </w:pPr>
    </w:p>
    <w:p w14:paraId="3F0138AC" w14:textId="77777777" w:rsidR="00567F5D" w:rsidRPr="002B569F" w:rsidRDefault="00567F5D">
      <w:pPr>
        <w:ind w:left="708" w:firstLine="708"/>
        <w:rPr>
          <w:ins w:id="7842" w:author="Camilo Andrés Díaz Gómez" w:date="2023-03-17T00:15:00Z"/>
          <w:rFonts w:cs="Times New Roman"/>
          <w:szCs w:val="24"/>
        </w:rPr>
        <w:pPrChange w:id="7843" w:author="Camilo Andrés Díaz Gómez" w:date="2023-03-28T18:13:00Z">
          <w:pPr>
            <w:ind w:firstLine="708"/>
          </w:pPr>
        </w:pPrChange>
      </w:pPr>
      <w:ins w:id="7844" w:author="Camilo Andrés Díaz Gómez" w:date="2023-03-17T00:15:00Z">
        <w:r w:rsidRPr="002B569F">
          <w:rPr>
            <w:rFonts w:cs="Times New Roman"/>
            <w:szCs w:val="24"/>
          </w:rPr>
          <w:t>Estas líneas de código están creando un modelo de regresión aleatoria (Random Forest Regressor) y entrenándolo utilizando el conjunto de datos de entrenamiento (X_train y Y_train).</w:t>
        </w:r>
      </w:ins>
    </w:p>
    <w:p w14:paraId="2CE7EAEA" w14:textId="77777777" w:rsidR="00567F5D" w:rsidRPr="002B569F" w:rsidRDefault="00567F5D" w:rsidP="002B569F">
      <w:pPr>
        <w:ind w:firstLine="708"/>
        <w:rPr>
          <w:ins w:id="7845" w:author="Camilo Andrés Díaz Gómez" w:date="2023-03-17T00:15:00Z"/>
          <w:rFonts w:cs="Times New Roman"/>
          <w:szCs w:val="24"/>
        </w:rPr>
      </w:pPr>
    </w:p>
    <w:p w14:paraId="582BD0F9" w14:textId="77777777" w:rsidR="00567F5D" w:rsidRPr="002B569F" w:rsidRDefault="00567F5D">
      <w:pPr>
        <w:ind w:left="708" w:firstLine="708"/>
        <w:rPr>
          <w:ins w:id="7846" w:author="Camilo Andrés Díaz Gómez" w:date="2023-03-17T00:15:00Z"/>
          <w:rFonts w:cs="Times New Roman"/>
          <w:szCs w:val="24"/>
        </w:rPr>
        <w:pPrChange w:id="7847" w:author="Camilo Andrés Díaz Gómez" w:date="2023-03-28T18:13:00Z">
          <w:pPr>
            <w:ind w:firstLine="708"/>
          </w:pPr>
        </w:pPrChange>
      </w:pPr>
      <w:ins w:id="7848" w:author="Camilo Andrés Díaz Gómez" w:date="2023-03-17T00:15:00Z">
        <w:r w:rsidRPr="002B569F">
          <w:rPr>
            <w:rFonts w:cs="Times New Roman"/>
            <w:szCs w:val="24"/>
          </w:rPr>
          <w:t>En la primera línea, se crea un objeto de la clase RandomForestRegressor y se especifica el número de árboles de decisión que se utilizarán en el modelo (n_estimators=100).</w:t>
        </w:r>
      </w:ins>
    </w:p>
    <w:p w14:paraId="23FCC29D" w14:textId="77777777" w:rsidR="00567F5D" w:rsidRPr="002B569F" w:rsidRDefault="00567F5D" w:rsidP="002B569F">
      <w:pPr>
        <w:ind w:firstLine="708"/>
        <w:rPr>
          <w:ins w:id="7849" w:author="Camilo Andrés Díaz Gómez" w:date="2023-03-17T00:15:00Z"/>
          <w:rFonts w:cs="Times New Roman"/>
          <w:szCs w:val="24"/>
        </w:rPr>
      </w:pPr>
    </w:p>
    <w:p w14:paraId="55E9AE82" w14:textId="1B6DE3AE" w:rsidR="00567F5D" w:rsidRPr="002B569F" w:rsidRDefault="00567F5D">
      <w:pPr>
        <w:ind w:left="708" w:firstLine="708"/>
        <w:rPr>
          <w:ins w:id="7850" w:author="Camilo Andrés Díaz Gómez" w:date="2023-03-17T00:15:00Z"/>
          <w:rFonts w:cs="Times New Roman"/>
          <w:szCs w:val="24"/>
        </w:rPr>
        <w:pPrChange w:id="7851" w:author="Camilo Andrés Díaz Gómez" w:date="2023-03-28T18:13:00Z">
          <w:pPr>
            <w:ind w:firstLine="708"/>
          </w:pPr>
        </w:pPrChange>
      </w:pPr>
      <w:ins w:id="7852" w:author="Camilo Andrés Díaz Gómez" w:date="2023-03-17T00:15:00Z">
        <w:r w:rsidRPr="002B569F">
          <w:rPr>
            <w:rFonts w:cs="Times New Roman"/>
            <w:szCs w:val="24"/>
          </w:rPr>
          <w:t>En la segunda línea, se entrena el modelo utilizando el método fit(), que ajusta el modelo a los datos de entrenamiento (X_train y Y_train). Durante el entrenamiento, el modelo ajusta los parámetros de cada árbol de decisión para minimizar el error en la predicción de la variable objetivo (Y_train) utilizando las características de entrada (X_train).</w:t>
        </w:r>
      </w:ins>
    </w:p>
    <w:p w14:paraId="61C45C41" w14:textId="2870E046" w:rsidR="00567F5D" w:rsidRPr="002B569F" w:rsidRDefault="00567F5D" w:rsidP="002B569F">
      <w:pPr>
        <w:ind w:firstLine="708"/>
        <w:rPr>
          <w:ins w:id="7853" w:author="Camilo Andrés Díaz Gómez" w:date="2023-03-17T00:15:00Z"/>
          <w:rFonts w:cs="Times New Roman"/>
          <w:szCs w:val="24"/>
        </w:rPr>
      </w:pPr>
    </w:p>
    <w:p w14:paraId="191ED83F" w14:textId="38077681" w:rsidR="00567F5D" w:rsidRPr="002B569F" w:rsidRDefault="00567F5D">
      <w:pPr>
        <w:ind w:left="708" w:firstLine="708"/>
        <w:rPr>
          <w:ins w:id="7854" w:author="Steff Guzmán" w:date="2023-03-24T16:53:00Z"/>
          <w:rFonts w:cs="Times New Roman"/>
          <w:szCs w:val="24"/>
        </w:rPr>
        <w:pPrChange w:id="7855" w:author="Camilo Andrés Díaz Gómez" w:date="2023-03-28T18:13:00Z">
          <w:pPr>
            <w:ind w:firstLine="708"/>
          </w:pPr>
        </w:pPrChange>
      </w:pPr>
      <w:ins w:id="7856" w:author="Camilo Andrés Díaz Gómez" w:date="2023-03-17T00:16:00Z">
        <w:r w:rsidRPr="002B569F">
          <w:rPr>
            <w:rFonts w:cs="Times New Roman"/>
            <w:szCs w:val="24"/>
          </w:rPr>
          <w:t>Finalmente, se realiza una predicción en el conjunto de prueba X_test utilizando el método predict() del objeto modelo y se guarda el resultado en y_pred</w:t>
        </w:r>
      </w:ins>
      <w:ins w:id="7857" w:author="Steff Guzmán" w:date="2023-03-24T15:36:00Z">
        <w:r w:rsidR="00B1585C" w:rsidRPr="002B569F">
          <w:rPr>
            <w:rFonts w:cs="Times New Roman"/>
            <w:szCs w:val="24"/>
          </w:rPr>
          <w:t xml:space="preserve"> (ver Figura 33)</w:t>
        </w:r>
      </w:ins>
      <w:ins w:id="7858" w:author="Steff Guzmán" w:date="2023-03-24T16:53:00Z">
        <w:r w:rsidR="00717998" w:rsidRPr="002B569F">
          <w:rPr>
            <w:rFonts w:cs="Times New Roman"/>
            <w:szCs w:val="24"/>
          </w:rPr>
          <w:t>.</w:t>
        </w:r>
      </w:ins>
      <w:ins w:id="7859" w:author="Camilo Andrés Díaz Gómez" w:date="2023-03-17T00:16:00Z">
        <w:del w:id="7860" w:author="Steff Guzmán" w:date="2023-03-24T15:36:00Z">
          <w:r w:rsidRPr="002B569F" w:rsidDel="00B1585C">
            <w:rPr>
              <w:rFonts w:cs="Times New Roman"/>
              <w:szCs w:val="24"/>
            </w:rPr>
            <w:delText>.</w:delText>
          </w:r>
        </w:del>
      </w:ins>
      <w:bookmarkEnd w:id="6175"/>
    </w:p>
    <w:p w14:paraId="47F0AADE" w14:textId="77777777" w:rsidR="00717998" w:rsidRPr="002B569F" w:rsidRDefault="00717998" w:rsidP="002B569F">
      <w:pPr>
        <w:ind w:firstLine="708"/>
        <w:rPr>
          <w:ins w:id="7861" w:author="Steff Guzmán" w:date="2023-03-24T15:13:00Z"/>
          <w:rFonts w:cs="Times New Roman"/>
          <w:szCs w:val="24"/>
        </w:rPr>
      </w:pPr>
    </w:p>
    <w:p w14:paraId="50D9968D" w14:textId="5A346851" w:rsidR="00842F9D" w:rsidRPr="002B569F" w:rsidRDefault="00842F9D">
      <w:pPr>
        <w:pStyle w:val="Descripcin"/>
        <w:spacing w:line="360" w:lineRule="auto"/>
        <w:rPr>
          <w:ins w:id="7862" w:author="Steff Guzmán" w:date="2023-03-24T16:53:00Z"/>
          <w:rFonts w:cs="Times New Roman"/>
          <w:szCs w:val="24"/>
        </w:rPr>
        <w:pPrChange w:id="7863" w:author="Camilo Andrés Díaz Gómez" w:date="2023-03-28T17:43:00Z">
          <w:pPr>
            <w:pStyle w:val="Descripcin"/>
          </w:pPr>
        </w:pPrChange>
      </w:pPr>
      <w:bookmarkStart w:id="7864" w:name="_Toc130919868"/>
      <w:ins w:id="7865"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866" w:author="Steff Guzmán" w:date="2023-03-24T15:14:00Z">
        <w:r w:rsidRPr="002B569F">
          <w:rPr>
            <w:rFonts w:cs="Times New Roman"/>
            <w:noProof/>
            <w:szCs w:val="24"/>
          </w:rPr>
          <w:t>33</w:t>
        </w:r>
      </w:ins>
      <w:ins w:id="7867" w:author="Steff Guzmán" w:date="2023-03-24T15:13:00Z">
        <w:r w:rsidRPr="002B569F">
          <w:rPr>
            <w:rFonts w:cs="Times New Roman"/>
            <w:szCs w:val="24"/>
          </w:rPr>
          <w:fldChar w:fldCharType="end"/>
        </w:r>
      </w:ins>
      <w:ins w:id="7868" w:author="JHONATAN MAURICIO VILLARREAL CORREDOR" w:date="2023-03-24T18:00:00Z">
        <w:r w:rsidR="00BA5E14" w:rsidRPr="002B569F">
          <w:rPr>
            <w:rFonts w:cs="Times New Roman"/>
            <w:szCs w:val="24"/>
          </w:rPr>
          <w:t xml:space="preserve"> </w:t>
        </w:r>
        <w:r w:rsidR="00BA5E14" w:rsidRPr="002B569F">
          <w:rPr>
            <w:rFonts w:cs="Times New Roman"/>
            <w:b w:val="0"/>
            <w:bCs/>
            <w:i/>
            <w:iCs w:val="0"/>
            <w:szCs w:val="24"/>
            <w:rPrChange w:id="7869" w:author="Camilo Andrés Díaz Gómez" w:date="2023-03-28T17:42:00Z">
              <w:rPr>
                <w:rFonts w:cs="Times New Roman"/>
                <w:szCs w:val="24"/>
              </w:rPr>
            </w:rPrChange>
          </w:rPr>
          <w:t>Predicción en el conjunto de prueba</w:t>
        </w:r>
      </w:ins>
      <w:bookmarkEnd w:id="7864"/>
    </w:p>
    <w:p w14:paraId="5648E4CE" w14:textId="77777777" w:rsidR="00717998" w:rsidRPr="002B569F" w:rsidRDefault="00717998">
      <w:pPr>
        <w:rPr>
          <w:ins w:id="7870" w:author="JUAN ESTEBAN CONTRERAS DIAZ" w:date="2023-03-24T12:11:00Z"/>
          <w:rFonts w:cs="Times New Roman"/>
        </w:rPr>
        <w:pPrChange w:id="7871" w:author="Camilo Andrés Díaz Gómez" w:date="2023-03-28T17:43:00Z">
          <w:pPr>
            <w:ind w:firstLine="708"/>
          </w:pPr>
        </w:pPrChange>
      </w:pPr>
    </w:p>
    <w:p w14:paraId="672CC06E" w14:textId="53E90A2D" w:rsidR="00EC2EEF" w:rsidRPr="002B569F" w:rsidRDefault="00EC2EEF" w:rsidP="002B569F">
      <w:pPr>
        <w:ind w:firstLine="708"/>
        <w:rPr>
          <w:ins w:id="7872" w:author="Camilo Andrés Díaz Gómez" w:date="2023-03-21T20:39:00Z"/>
          <w:rFonts w:cs="Times New Roman"/>
          <w:szCs w:val="24"/>
        </w:rPr>
      </w:pPr>
      <w:ins w:id="7873" w:author="JUAN ESTEBAN CONTRERAS DIAZ" w:date="2023-03-24T12:11:00Z">
        <w:r w:rsidRPr="002B569F">
          <w:rPr>
            <w:rFonts w:cs="Times New Roman"/>
            <w:noProof/>
            <w:szCs w:val="24"/>
          </w:rPr>
          <w:lastRenderedPageBreak/>
          <w:drawing>
            <wp:inline distT="0" distB="0" distL="0" distR="0" wp14:anchorId="7338DA7E" wp14:editId="6723134D">
              <wp:extent cx="4743450" cy="1638300"/>
              <wp:effectExtent l="0" t="0" r="0" b="0"/>
              <wp:docPr id="110" name="Imagen 1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Texto&#10;&#10;Descripción generada automáticamente"/>
                      <pic:cNvPicPr/>
                    </pic:nvPicPr>
                    <pic:blipFill>
                      <a:blip r:embed="rId54"/>
                      <a:stretch>
                        <a:fillRect/>
                      </a:stretch>
                    </pic:blipFill>
                    <pic:spPr>
                      <a:xfrm>
                        <a:off x="0" y="0"/>
                        <a:ext cx="4743450" cy="1638300"/>
                      </a:xfrm>
                      <a:prstGeom prst="rect">
                        <a:avLst/>
                      </a:prstGeom>
                    </pic:spPr>
                  </pic:pic>
                </a:graphicData>
              </a:graphic>
            </wp:inline>
          </w:drawing>
        </w:r>
      </w:ins>
    </w:p>
    <w:p w14:paraId="0F62DAD6" w14:textId="77777777" w:rsidR="00C038A4" w:rsidRPr="002B569F" w:rsidRDefault="00C038A4" w:rsidP="002B569F">
      <w:pPr>
        <w:jc w:val="left"/>
        <w:rPr>
          <w:ins w:id="7874" w:author="Camilo Andrés Díaz Gómez" w:date="2023-03-28T15:21:00Z"/>
          <w:rFonts w:cs="Times New Roman"/>
          <w:i/>
          <w:iCs/>
          <w:szCs w:val="24"/>
        </w:rPr>
      </w:pPr>
    </w:p>
    <w:p w14:paraId="13FF0C40" w14:textId="4B8383C4" w:rsidR="00B1585C" w:rsidRPr="002B569F" w:rsidRDefault="00B1585C" w:rsidP="002B569F">
      <w:pPr>
        <w:jc w:val="left"/>
        <w:rPr>
          <w:ins w:id="7875" w:author="Steff Guzmán" w:date="2023-03-24T15:44:00Z"/>
          <w:rFonts w:cs="Times New Roman"/>
          <w:i/>
          <w:iCs/>
          <w:szCs w:val="24"/>
        </w:rPr>
      </w:pPr>
      <w:ins w:id="7876" w:author="Steff Guzmán" w:date="2023-03-24T15:44:00Z">
        <w:r w:rsidRPr="002B569F">
          <w:rPr>
            <w:rFonts w:cs="Times New Roman"/>
            <w:i/>
            <w:iCs/>
            <w:szCs w:val="24"/>
          </w:rPr>
          <w:t>Fuente: Elaboración propia.</w:t>
        </w:r>
      </w:ins>
    </w:p>
    <w:p w14:paraId="74E5497B" w14:textId="77777777" w:rsidR="00352D18" w:rsidRPr="002B569F" w:rsidRDefault="00352D18" w:rsidP="002B569F">
      <w:pPr>
        <w:ind w:firstLine="708"/>
        <w:rPr>
          <w:ins w:id="7877" w:author="Camilo Andrés Díaz Gómez" w:date="2023-03-17T00:16:00Z"/>
          <w:rFonts w:cs="Times New Roman"/>
          <w:szCs w:val="24"/>
        </w:rPr>
      </w:pPr>
    </w:p>
    <w:p w14:paraId="53278079" w14:textId="67010A92" w:rsidR="00ED1460" w:rsidRPr="002B569F" w:rsidRDefault="00D56345">
      <w:pPr>
        <w:pStyle w:val="Ttulo5"/>
        <w:ind w:left="1416"/>
        <w:rPr>
          <w:ins w:id="7878" w:author="Camilo Andrés Díaz Gómez" w:date="2023-03-17T00:19:00Z"/>
          <w:rFonts w:ascii="Times New Roman" w:hAnsi="Times New Roman" w:cs="Times New Roman"/>
          <w:b/>
          <w:bCs/>
          <w:color w:val="auto"/>
          <w:szCs w:val="24"/>
          <w:rPrChange w:id="7879" w:author="Camilo Andrés Díaz Gómez" w:date="2023-03-28T17:42:00Z">
            <w:rPr>
              <w:ins w:id="7880" w:author="Camilo Andrés Díaz Gómez" w:date="2023-03-17T00:19:00Z"/>
            </w:rPr>
          </w:rPrChange>
        </w:rPr>
        <w:pPrChange w:id="7881" w:author="Camilo Andrés Díaz Gómez" w:date="2023-03-28T17:43:00Z">
          <w:pPr>
            <w:pStyle w:val="Ttulo4"/>
            <w:ind w:firstLine="708"/>
          </w:pPr>
        </w:pPrChange>
      </w:pPr>
      <w:r>
        <w:rPr>
          <w:rFonts w:ascii="Times New Roman" w:hAnsi="Times New Roman" w:cs="Times New Roman"/>
          <w:b/>
          <w:bCs/>
          <w:color w:val="auto"/>
          <w:szCs w:val="24"/>
        </w:rPr>
        <w:t>Red Neuronal</w:t>
      </w:r>
    </w:p>
    <w:p w14:paraId="01382010" w14:textId="251E2CB6" w:rsidR="00A251FC" w:rsidRPr="002B569F" w:rsidDel="00EC2EEF" w:rsidRDefault="00A251FC">
      <w:pPr>
        <w:rPr>
          <w:ins w:id="7882" w:author="Camilo Andrés Díaz Gómez" w:date="2023-03-17T21:19:00Z"/>
          <w:del w:id="7883" w:author="JUAN ESTEBAN CONTRERAS DIAZ" w:date="2023-03-24T12:11:00Z"/>
          <w:rFonts w:cs="Times New Roman"/>
          <w:szCs w:val="24"/>
        </w:rPr>
      </w:pPr>
    </w:p>
    <w:p w14:paraId="6C751871" w14:textId="36E6E2D2" w:rsidR="00ED1460" w:rsidRPr="002B569F" w:rsidDel="00EC2EEF" w:rsidRDefault="00A251FC">
      <w:pPr>
        <w:jc w:val="center"/>
        <w:rPr>
          <w:ins w:id="7884" w:author="Camilo Andrés Díaz Gómez" w:date="2023-03-17T21:19:00Z"/>
          <w:del w:id="7885" w:author="JUAN ESTEBAN CONTRERAS DIAZ" w:date="2023-03-24T12:11:00Z"/>
          <w:rFonts w:cs="Times New Roman"/>
          <w:szCs w:val="24"/>
        </w:rPr>
        <w:pPrChange w:id="7886" w:author="Camilo Andrés Díaz Gómez" w:date="2023-03-28T17:43:00Z">
          <w:pPr/>
        </w:pPrChange>
      </w:pPr>
      <w:ins w:id="7887" w:author="Camilo Andrés Díaz Gómez" w:date="2023-03-17T21:18:00Z">
        <w:del w:id="7888" w:author="JUAN ESTEBAN CONTRERAS DIAZ" w:date="2023-03-24T12:11:00Z">
          <w:r w:rsidRPr="002B569F" w:rsidDel="00EC2EEF">
            <w:rPr>
              <w:rFonts w:cs="Times New Roman"/>
              <w:noProof/>
              <w:szCs w:val="24"/>
            </w:rPr>
            <w:drawing>
              <wp:inline distT="0" distB="0" distL="0" distR="0" wp14:anchorId="68267588" wp14:editId="16D5ACA3">
                <wp:extent cx="6105525" cy="4531131"/>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12731" cy="4536478"/>
                        </a:xfrm>
                        <a:prstGeom prst="rect">
                          <a:avLst/>
                        </a:prstGeom>
                      </pic:spPr>
                    </pic:pic>
                  </a:graphicData>
                </a:graphic>
              </wp:inline>
            </w:drawing>
          </w:r>
        </w:del>
      </w:ins>
    </w:p>
    <w:p w14:paraId="0D0B4B27" w14:textId="14FC4E2D" w:rsidR="00A251FC" w:rsidRPr="002B569F" w:rsidRDefault="00A251FC" w:rsidP="002B569F">
      <w:pPr>
        <w:rPr>
          <w:ins w:id="7889" w:author="Camilo Andrés Díaz Gómez" w:date="2023-03-17T21:22:00Z"/>
          <w:rFonts w:cs="Times New Roman"/>
          <w:szCs w:val="24"/>
        </w:rPr>
      </w:pPr>
    </w:p>
    <w:p w14:paraId="41F68D10" w14:textId="3C49CAFE" w:rsidR="00A251FC" w:rsidRPr="002B569F" w:rsidRDefault="00A251FC">
      <w:pPr>
        <w:ind w:left="708" w:firstLine="708"/>
        <w:rPr>
          <w:ins w:id="7890" w:author="Camilo Andrés Díaz Gómez" w:date="2023-03-17T21:22:00Z"/>
          <w:rFonts w:cs="Times New Roman"/>
          <w:szCs w:val="24"/>
        </w:rPr>
        <w:pPrChange w:id="7891" w:author="Camilo Andrés Díaz Gómez" w:date="2023-03-28T18:13:00Z">
          <w:pPr/>
        </w:pPrChange>
      </w:pPr>
      <w:ins w:id="7892" w:author="Camilo Andrés Díaz Gómez" w:date="2023-03-17T21:22:00Z">
        <w:r w:rsidRPr="002B569F">
          <w:rPr>
            <w:rFonts w:cs="Times New Roman"/>
            <w:szCs w:val="24"/>
          </w:rPr>
          <w:t xml:space="preserve">Estas líneas de código tienen como objetivo entrenar y evaluar un modelo de </w:t>
        </w:r>
      </w:ins>
      <w:r w:rsidR="00D56345">
        <w:rPr>
          <w:rFonts w:cs="Times New Roman"/>
          <w:szCs w:val="24"/>
        </w:rPr>
        <w:t>Red Neuronal</w:t>
      </w:r>
      <w:ins w:id="7893" w:author="Camilo Andrés Díaz Gómez" w:date="2023-03-17T21:22:00Z">
        <w:r w:rsidRPr="002B569F">
          <w:rPr>
            <w:rFonts w:cs="Times New Roman"/>
            <w:szCs w:val="24"/>
          </w:rPr>
          <w:t xml:space="preserve"> para predecir la temperatura en función de la hora del día y la humedad. A </w:t>
        </w:r>
      </w:ins>
      <w:ins w:id="7894" w:author="Camilo Andrés Díaz Gómez" w:date="2023-03-17T21:23:00Z">
        <w:r w:rsidRPr="002B569F">
          <w:rPr>
            <w:rFonts w:cs="Times New Roman"/>
            <w:szCs w:val="24"/>
          </w:rPr>
          <w:t>continuación,</w:t>
        </w:r>
      </w:ins>
      <w:ins w:id="7895" w:author="Camilo Andrés Díaz Gómez" w:date="2023-03-17T21:22:00Z">
        <w:r w:rsidRPr="002B569F">
          <w:rPr>
            <w:rFonts w:cs="Times New Roman"/>
            <w:szCs w:val="24"/>
          </w:rPr>
          <w:t xml:space="preserve"> se detallan las acciones que se realizan en cada una de ellas:</w:t>
        </w:r>
      </w:ins>
    </w:p>
    <w:p w14:paraId="2A8E689E" w14:textId="77777777" w:rsidR="00A251FC" w:rsidRPr="002B569F" w:rsidRDefault="00A251FC" w:rsidP="002B569F">
      <w:pPr>
        <w:rPr>
          <w:ins w:id="7896" w:author="Camilo Andrés Díaz Gómez" w:date="2023-03-17T21:22:00Z"/>
          <w:rFonts w:cs="Times New Roman"/>
          <w:szCs w:val="24"/>
        </w:rPr>
      </w:pPr>
    </w:p>
    <w:p w14:paraId="34504C04" w14:textId="77777777" w:rsidR="00A251FC" w:rsidRPr="002B569F" w:rsidRDefault="00A251FC">
      <w:pPr>
        <w:ind w:left="708" w:firstLine="708"/>
        <w:rPr>
          <w:ins w:id="7897" w:author="Camilo Andrés Díaz Gómez" w:date="2023-03-17T21:22:00Z"/>
          <w:rFonts w:cs="Times New Roman"/>
          <w:szCs w:val="24"/>
        </w:rPr>
        <w:pPrChange w:id="7898" w:author="Camilo Andrés Díaz Gómez" w:date="2023-03-28T18:13:00Z">
          <w:pPr/>
        </w:pPrChange>
      </w:pPr>
      <w:ins w:id="7899" w:author="Camilo Andrés Díaz Gómez" w:date="2023-03-17T21:22:00Z">
        <w:r w:rsidRPr="002B569F">
          <w:rPr>
            <w:rFonts w:cs="Times New Roman"/>
            <w:szCs w:val="24"/>
          </w:rPr>
          <w:t>X = dfAAnalisar[['Hora', 'Humedad']] y y = dfAAnalisar['Temperatura']: Se separan los datos de entrada (X) y la salida (y) del conjunto de datos dfAAnalisar, donde X contiene las columnas "Hora" y "Humedad" y y contiene la columna "Temperatura".</w:t>
        </w:r>
      </w:ins>
    </w:p>
    <w:p w14:paraId="07810E66" w14:textId="77777777" w:rsidR="00A251FC" w:rsidRPr="002B569F" w:rsidRDefault="00A251FC" w:rsidP="002B569F">
      <w:pPr>
        <w:rPr>
          <w:ins w:id="7900" w:author="Camilo Andrés Díaz Gómez" w:date="2023-03-17T21:22:00Z"/>
          <w:rFonts w:cs="Times New Roman"/>
          <w:szCs w:val="24"/>
        </w:rPr>
      </w:pPr>
    </w:p>
    <w:p w14:paraId="7D120377" w14:textId="77777777" w:rsidR="00A251FC" w:rsidRPr="002B569F" w:rsidRDefault="00A251FC">
      <w:pPr>
        <w:ind w:left="708" w:firstLine="708"/>
        <w:rPr>
          <w:ins w:id="7901" w:author="Camilo Andrés Díaz Gómez" w:date="2023-03-17T21:22:00Z"/>
          <w:rFonts w:cs="Times New Roman"/>
          <w:szCs w:val="24"/>
        </w:rPr>
        <w:pPrChange w:id="7902" w:author="Camilo Andrés Díaz Gómez" w:date="2023-03-28T18:14:00Z">
          <w:pPr/>
        </w:pPrChange>
      </w:pPr>
      <w:ins w:id="7903" w:author="Camilo Andrés Díaz Gómez" w:date="2023-03-17T21:22:00Z">
        <w:r w:rsidRPr="002B569F">
          <w:rPr>
            <w:rFonts w:cs="Times New Roman"/>
            <w:szCs w:val="24"/>
          </w:rPr>
          <w:t>X_train, X_test, y_train, y_test = train_test_split(X, y, test_size=0.3, random_state=42): Se divide el conjunto de datos en conjuntos de entrenamiento (X_train y y_train) y de prueba (X_test y y_test) utilizando la función train_test_split de scikit-learn. La variable test_size indica que el 30% de los datos se utilizarán para la prueba y random_state se utiliza para obtener los mismos resultados en cada ejecución del script.</w:t>
        </w:r>
      </w:ins>
    </w:p>
    <w:p w14:paraId="371BF713" w14:textId="77777777" w:rsidR="00A251FC" w:rsidRPr="002B569F" w:rsidRDefault="00A251FC" w:rsidP="002B569F">
      <w:pPr>
        <w:rPr>
          <w:ins w:id="7904" w:author="Camilo Andrés Díaz Gómez" w:date="2023-03-17T21:22:00Z"/>
          <w:rFonts w:cs="Times New Roman"/>
          <w:szCs w:val="24"/>
        </w:rPr>
      </w:pPr>
    </w:p>
    <w:p w14:paraId="46E25DB5" w14:textId="016877F5" w:rsidR="00A251FC" w:rsidRPr="002B569F" w:rsidRDefault="00A251FC">
      <w:pPr>
        <w:ind w:left="708" w:firstLine="708"/>
        <w:rPr>
          <w:ins w:id="7905" w:author="Camilo Andrés Díaz Gómez" w:date="2023-03-17T21:22:00Z"/>
          <w:rFonts w:cs="Times New Roman"/>
          <w:szCs w:val="24"/>
        </w:rPr>
        <w:pPrChange w:id="7906" w:author="Camilo Andrés Díaz Gómez" w:date="2023-03-28T18:14:00Z">
          <w:pPr/>
        </w:pPrChange>
      </w:pPr>
      <w:ins w:id="7907" w:author="Camilo Andrés Díaz Gómez" w:date="2023-03-17T21:23:00Z">
        <w:r w:rsidRPr="002B569F">
          <w:rPr>
            <w:rFonts w:cs="Times New Roman"/>
            <w:szCs w:val="24"/>
          </w:rPr>
          <w:t>S</w:t>
        </w:r>
      </w:ins>
      <w:ins w:id="7908" w:author="Camilo Andrés Díaz Gómez" w:date="2023-03-17T21:22:00Z">
        <w:r w:rsidRPr="002B569F">
          <w:rPr>
            <w:rFonts w:cs="Times New Roman"/>
            <w:szCs w:val="24"/>
          </w:rPr>
          <w:t>caler = StandardScaler(): Se crea un objeto de tipo StandardScaler, que se utilizará para escalar los datos de entrada.</w:t>
        </w:r>
      </w:ins>
    </w:p>
    <w:p w14:paraId="7531BF5E" w14:textId="77777777" w:rsidR="00A251FC" w:rsidRPr="002B569F" w:rsidRDefault="00A251FC" w:rsidP="002B569F">
      <w:pPr>
        <w:rPr>
          <w:ins w:id="7909" w:author="Camilo Andrés Díaz Gómez" w:date="2023-03-17T21:22:00Z"/>
          <w:rFonts w:cs="Times New Roman"/>
          <w:szCs w:val="24"/>
        </w:rPr>
      </w:pPr>
    </w:p>
    <w:p w14:paraId="10877874" w14:textId="77777777" w:rsidR="00A251FC" w:rsidRPr="002B569F" w:rsidRDefault="00A251FC">
      <w:pPr>
        <w:ind w:left="708" w:firstLine="708"/>
        <w:rPr>
          <w:ins w:id="7910" w:author="Camilo Andrés Díaz Gómez" w:date="2023-03-17T21:22:00Z"/>
          <w:rFonts w:cs="Times New Roman"/>
          <w:szCs w:val="24"/>
        </w:rPr>
        <w:pPrChange w:id="7911" w:author="Camilo Andrés Díaz Gómez" w:date="2023-03-28T18:14:00Z">
          <w:pPr/>
        </w:pPrChange>
      </w:pPr>
      <w:ins w:id="7912" w:author="Camilo Andrés Díaz Gómez" w:date="2023-03-17T21:22:00Z">
        <w:r w:rsidRPr="002B569F">
          <w:rPr>
            <w:rFonts w:cs="Times New Roman"/>
            <w:szCs w:val="24"/>
          </w:rPr>
          <w:t>X_train = scaler.fit_transform(X_train) y X_test = scaler.transform(X_test): Los datos de entrada se escalan utilizando el objeto scaler creado anteriormente.</w:t>
        </w:r>
      </w:ins>
    </w:p>
    <w:p w14:paraId="3824C4FF" w14:textId="77777777" w:rsidR="00A251FC" w:rsidRPr="002B569F" w:rsidRDefault="00A251FC" w:rsidP="002B569F">
      <w:pPr>
        <w:rPr>
          <w:ins w:id="7913" w:author="Camilo Andrés Díaz Gómez" w:date="2023-03-17T21:22:00Z"/>
          <w:rFonts w:cs="Times New Roman"/>
          <w:szCs w:val="24"/>
        </w:rPr>
      </w:pPr>
    </w:p>
    <w:p w14:paraId="75A62FB8" w14:textId="24ECF795" w:rsidR="00A251FC" w:rsidRPr="002B569F" w:rsidRDefault="00A251FC">
      <w:pPr>
        <w:ind w:left="708" w:firstLine="708"/>
        <w:rPr>
          <w:ins w:id="7914" w:author="Camilo Andrés Díaz Gómez" w:date="2023-03-17T21:22:00Z"/>
          <w:rFonts w:cs="Times New Roman"/>
          <w:szCs w:val="24"/>
        </w:rPr>
        <w:pPrChange w:id="7915" w:author="Camilo Andrés Díaz Gómez" w:date="2023-03-28T18:14:00Z">
          <w:pPr/>
        </w:pPrChange>
      </w:pPr>
      <w:ins w:id="7916" w:author="Camilo Andrés Díaz Gómez" w:date="2023-03-17T21:23:00Z">
        <w:r w:rsidRPr="002B569F">
          <w:rPr>
            <w:rFonts w:cs="Times New Roman"/>
            <w:szCs w:val="24"/>
          </w:rPr>
          <w:t>B</w:t>
        </w:r>
      </w:ins>
      <w:ins w:id="7917" w:author="Camilo Andrés Díaz Gómez" w:date="2023-03-17T21:22:00Z">
        <w:r w:rsidRPr="002B569F">
          <w:rPr>
            <w:rFonts w:cs="Times New Roman"/>
            <w:szCs w:val="24"/>
          </w:rPr>
          <w:t>est_r2_score = 0: Se inicializa la variable best_r2_score con un valor de cero, que se utilizará para almacenar el mejor valor de R cuadrado (r2) obtenido durante el entrenamiento del modelo.</w:t>
        </w:r>
      </w:ins>
    </w:p>
    <w:p w14:paraId="038191D2" w14:textId="77777777" w:rsidR="00A251FC" w:rsidRPr="002B569F" w:rsidRDefault="00A251FC" w:rsidP="002B569F">
      <w:pPr>
        <w:rPr>
          <w:ins w:id="7918" w:author="Camilo Andrés Díaz Gómez" w:date="2023-03-17T21:22:00Z"/>
          <w:rFonts w:cs="Times New Roman"/>
          <w:szCs w:val="24"/>
        </w:rPr>
      </w:pPr>
    </w:p>
    <w:p w14:paraId="1CC3CF07" w14:textId="0FF39681" w:rsidR="00A251FC" w:rsidRPr="002B569F" w:rsidRDefault="00A251FC">
      <w:pPr>
        <w:ind w:left="708" w:firstLine="708"/>
        <w:rPr>
          <w:ins w:id="7919" w:author="Camilo Andrés Díaz Gómez" w:date="2023-03-17T21:22:00Z"/>
          <w:rFonts w:cs="Times New Roman"/>
          <w:szCs w:val="24"/>
        </w:rPr>
        <w:pPrChange w:id="7920" w:author="Camilo Andrés Díaz Gómez" w:date="2023-03-28T18:14:00Z">
          <w:pPr/>
        </w:pPrChange>
      </w:pPr>
      <w:ins w:id="7921" w:author="Camilo Andrés Díaz Gómez" w:date="2023-03-17T21:23:00Z">
        <w:r w:rsidRPr="002B569F">
          <w:rPr>
            <w:rFonts w:cs="Times New Roman"/>
            <w:szCs w:val="24"/>
          </w:rPr>
          <w:t>Fo</w:t>
        </w:r>
      </w:ins>
      <w:ins w:id="7922" w:author="Camilo Andrés Díaz Gómez" w:date="2023-03-17T21:22:00Z">
        <w:r w:rsidRPr="002B569F">
          <w:rPr>
            <w:rFonts w:cs="Times New Roman"/>
            <w:szCs w:val="24"/>
          </w:rPr>
          <w:t xml:space="preserve">r hidden_layer_sizes in [(100,), (50, 50), (25, 25, </w:t>
        </w:r>
        <w:proofErr w:type="gramStart"/>
        <w:r w:rsidRPr="002B569F">
          <w:rPr>
            <w:rFonts w:cs="Times New Roman"/>
            <w:szCs w:val="24"/>
          </w:rPr>
          <w:t>25)]::</w:t>
        </w:r>
        <w:proofErr w:type="gramEnd"/>
        <w:r w:rsidRPr="002B569F">
          <w:rPr>
            <w:rFonts w:cs="Times New Roman"/>
            <w:szCs w:val="24"/>
          </w:rPr>
          <w:t xml:space="preserve"> Se inicia un bucle for que recorre diferentes configuraciones de capas ocultas en la </w:t>
        </w:r>
      </w:ins>
      <w:r w:rsidR="00D56345">
        <w:rPr>
          <w:rFonts w:cs="Times New Roman"/>
          <w:szCs w:val="24"/>
        </w:rPr>
        <w:t>Red Neuronal</w:t>
      </w:r>
      <w:ins w:id="7923" w:author="Camilo Andrés Díaz Gómez" w:date="2023-03-17T21:22:00Z">
        <w:r w:rsidRPr="002B569F">
          <w:rPr>
            <w:rFonts w:cs="Times New Roman"/>
            <w:szCs w:val="24"/>
          </w:rPr>
          <w:t>. En este caso se prueban 3 configuraciones diferentes, cada una con una cantidad diferente de capas ocultas.</w:t>
        </w:r>
      </w:ins>
    </w:p>
    <w:p w14:paraId="1EE9F9B1" w14:textId="77777777" w:rsidR="00A251FC" w:rsidRPr="002B569F" w:rsidRDefault="00A251FC" w:rsidP="002B569F">
      <w:pPr>
        <w:rPr>
          <w:ins w:id="7924" w:author="Camilo Andrés Díaz Gómez" w:date="2023-03-17T21:22:00Z"/>
          <w:rFonts w:cs="Times New Roman"/>
          <w:szCs w:val="24"/>
        </w:rPr>
      </w:pPr>
    </w:p>
    <w:p w14:paraId="111CACFB" w14:textId="3DA86850" w:rsidR="00A251FC" w:rsidRPr="002B569F" w:rsidRDefault="00A251FC">
      <w:pPr>
        <w:ind w:left="708" w:firstLine="708"/>
        <w:rPr>
          <w:ins w:id="7925" w:author="Camilo Andrés Díaz Gómez" w:date="2023-03-17T21:22:00Z"/>
          <w:rFonts w:cs="Times New Roman"/>
          <w:szCs w:val="24"/>
        </w:rPr>
        <w:pPrChange w:id="7926" w:author="Camilo Andrés Díaz Gómez" w:date="2023-03-28T18:14:00Z">
          <w:pPr/>
        </w:pPrChange>
      </w:pPr>
      <w:ins w:id="7927" w:author="Camilo Andrés Díaz Gómez" w:date="2023-03-17T21:23:00Z">
        <w:r w:rsidRPr="002B569F">
          <w:rPr>
            <w:rFonts w:cs="Times New Roman"/>
            <w:szCs w:val="24"/>
          </w:rPr>
          <w:t>F</w:t>
        </w:r>
      </w:ins>
      <w:ins w:id="7928" w:author="Camilo Andrés Díaz Gómez" w:date="2023-03-17T21:22:00Z">
        <w:r w:rsidRPr="002B569F">
          <w:rPr>
            <w:rFonts w:cs="Times New Roman"/>
            <w:szCs w:val="24"/>
          </w:rPr>
          <w:t>or alpha in [0.001, 0.01, 0.1]:: Se inicia otro bucle for que recorre diferentes valores de alpha, que se utiliza como un parámetro de regularización para evitar el sobreajuste del modelo.</w:t>
        </w:r>
      </w:ins>
    </w:p>
    <w:p w14:paraId="1424DD12" w14:textId="77777777" w:rsidR="00A251FC" w:rsidRPr="002B569F" w:rsidRDefault="00A251FC" w:rsidP="002B569F">
      <w:pPr>
        <w:rPr>
          <w:ins w:id="7929" w:author="Camilo Andrés Díaz Gómez" w:date="2023-03-17T21:22:00Z"/>
          <w:rFonts w:cs="Times New Roman"/>
          <w:szCs w:val="24"/>
        </w:rPr>
      </w:pPr>
    </w:p>
    <w:p w14:paraId="6541C4BE" w14:textId="7FEDE69D" w:rsidR="00A251FC" w:rsidRPr="002B569F" w:rsidRDefault="00A251FC">
      <w:pPr>
        <w:ind w:left="708" w:firstLine="708"/>
        <w:rPr>
          <w:ins w:id="7930" w:author="Camilo Andrés Díaz Gómez" w:date="2023-03-17T21:22:00Z"/>
          <w:rFonts w:cs="Times New Roman"/>
          <w:szCs w:val="24"/>
        </w:rPr>
        <w:pPrChange w:id="7931" w:author="Camilo Andrés Díaz Gómez" w:date="2023-03-28T18:14:00Z">
          <w:pPr/>
        </w:pPrChange>
      </w:pPr>
      <w:ins w:id="7932" w:author="Camilo Andrés Díaz Gómez" w:date="2023-03-17T21:23:00Z">
        <w:r w:rsidRPr="002B569F">
          <w:rPr>
            <w:rFonts w:cs="Times New Roman"/>
            <w:szCs w:val="24"/>
          </w:rPr>
          <w:t>F</w:t>
        </w:r>
      </w:ins>
      <w:ins w:id="7933" w:author="Camilo Andrés Díaz Gómez" w:date="2023-03-17T21:22:00Z">
        <w:r w:rsidRPr="002B569F">
          <w:rPr>
            <w:rFonts w:cs="Times New Roman"/>
            <w:szCs w:val="24"/>
          </w:rPr>
          <w:t>or learning_rate_init in [0.001, 0.01, 0.1</w:t>
        </w:r>
        <w:proofErr w:type="gramStart"/>
        <w:r w:rsidRPr="002B569F">
          <w:rPr>
            <w:rFonts w:cs="Times New Roman"/>
            <w:szCs w:val="24"/>
          </w:rPr>
          <w:t>]::</w:t>
        </w:r>
        <w:proofErr w:type="gramEnd"/>
        <w:r w:rsidRPr="002B569F">
          <w:rPr>
            <w:rFonts w:cs="Times New Roman"/>
            <w:szCs w:val="24"/>
          </w:rPr>
          <w:t xml:space="preserve"> Se inicia otro bucle for que recorre diferentes valores de learning_rate_init, que se utiliza para ajustar la tasa de aprendizaje de la </w:t>
        </w:r>
      </w:ins>
      <w:r w:rsidR="00D56345">
        <w:rPr>
          <w:rFonts w:cs="Times New Roman"/>
          <w:szCs w:val="24"/>
        </w:rPr>
        <w:t>Red Neuronal</w:t>
      </w:r>
      <w:ins w:id="7934" w:author="Camilo Andrés Díaz Gómez" w:date="2023-03-17T21:22:00Z">
        <w:r w:rsidRPr="002B569F">
          <w:rPr>
            <w:rFonts w:cs="Times New Roman"/>
            <w:szCs w:val="24"/>
          </w:rPr>
          <w:t>.</w:t>
        </w:r>
      </w:ins>
    </w:p>
    <w:p w14:paraId="2725989F" w14:textId="77777777" w:rsidR="00A251FC" w:rsidRPr="002B569F" w:rsidRDefault="00A251FC" w:rsidP="002B569F">
      <w:pPr>
        <w:rPr>
          <w:ins w:id="7935" w:author="Camilo Andrés Díaz Gómez" w:date="2023-03-17T21:22:00Z"/>
          <w:rFonts w:cs="Times New Roman"/>
          <w:szCs w:val="24"/>
        </w:rPr>
      </w:pPr>
    </w:p>
    <w:p w14:paraId="685CDF4E" w14:textId="1321C9B8" w:rsidR="00A251FC" w:rsidRPr="002B569F" w:rsidRDefault="00A251FC">
      <w:pPr>
        <w:ind w:left="708" w:firstLine="708"/>
        <w:rPr>
          <w:ins w:id="7936" w:author="Camilo Andrés Díaz Gómez" w:date="2023-03-17T21:22:00Z"/>
          <w:rFonts w:cs="Times New Roman"/>
          <w:szCs w:val="24"/>
        </w:rPr>
        <w:pPrChange w:id="7937" w:author="Camilo Andrés Díaz Gómez" w:date="2023-03-28T18:14:00Z">
          <w:pPr/>
        </w:pPrChange>
      </w:pPr>
      <w:ins w:id="7938" w:author="Camilo Andrés Díaz Gómez" w:date="2023-03-17T21:23:00Z">
        <w:r w:rsidRPr="002B569F">
          <w:rPr>
            <w:rFonts w:cs="Times New Roman"/>
            <w:szCs w:val="24"/>
          </w:rPr>
          <w:t>M</w:t>
        </w:r>
      </w:ins>
      <w:ins w:id="7939" w:author="Camilo Andrés Díaz Gómez" w:date="2023-03-17T21:22:00Z">
        <w:r w:rsidRPr="002B569F">
          <w:rPr>
            <w:rFonts w:cs="Times New Roman"/>
            <w:szCs w:val="24"/>
          </w:rPr>
          <w:t xml:space="preserve">odel = </w:t>
        </w:r>
        <w:proofErr w:type="gramStart"/>
        <w:r w:rsidRPr="002B569F">
          <w:rPr>
            <w:rFonts w:cs="Times New Roman"/>
            <w:szCs w:val="24"/>
          </w:rPr>
          <w:t>MLPRegressor(</w:t>
        </w:r>
        <w:proofErr w:type="gramEnd"/>
        <w:r w:rsidRPr="002B569F">
          <w:rPr>
            <w:rFonts w:cs="Times New Roman"/>
            <w:szCs w:val="24"/>
          </w:rPr>
          <w:t xml:space="preserve">hidden_layer_sizes=hidden_layer_sizes, alpha=alpha, learning_rate_init=learning_rate_init, random_state=42): Se crea un objeto de tipo </w:t>
        </w:r>
        <w:proofErr w:type="spellStart"/>
        <w:r w:rsidRPr="002B569F">
          <w:rPr>
            <w:rFonts w:cs="Times New Roman"/>
            <w:szCs w:val="24"/>
          </w:rPr>
          <w:t>MLPRegressor</w:t>
        </w:r>
        <w:proofErr w:type="spellEnd"/>
        <w:r w:rsidRPr="002B569F">
          <w:rPr>
            <w:rFonts w:cs="Times New Roman"/>
            <w:szCs w:val="24"/>
          </w:rPr>
          <w:t xml:space="preserve"> (regresor de </w:t>
        </w:r>
      </w:ins>
      <w:r w:rsidR="00D56345">
        <w:rPr>
          <w:rFonts w:cs="Times New Roman"/>
          <w:szCs w:val="24"/>
        </w:rPr>
        <w:t>Red Neuronal</w:t>
      </w:r>
      <w:ins w:id="7940" w:author="Camilo Andrés Díaz Gómez" w:date="2023-03-17T21:22:00Z">
        <w:r w:rsidRPr="002B569F">
          <w:rPr>
            <w:rFonts w:cs="Times New Roman"/>
            <w:szCs w:val="24"/>
          </w:rPr>
          <w:t xml:space="preserve"> multicapa) con los parámetros especificados en los bucles anteriores.</w:t>
        </w:r>
      </w:ins>
    </w:p>
    <w:p w14:paraId="4DEFA17B" w14:textId="77777777" w:rsidR="00A251FC" w:rsidRPr="002B569F" w:rsidRDefault="00A251FC" w:rsidP="002B569F">
      <w:pPr>
        <w:rPr>
          <w:ins w:id="7941" w:author="Camilo Andrés Díaz Gómez" w:date="2023-03-17T21:22:00Z"/>
          <w:rFonts w:cs="Times New Roman"/>
          <w:szCs w:val="24"/>
        </w:rPr>
      </w:pPr>
    </w:p>
    <w:p w14:paraId="7D12C5F8" w14:textId="3496B42E" w:rsidR="00A251FC" w:rsidRPr="002B569F" w:rsidRDefault="00A251FC">
      <w:pPr>
        <w:ind w:left="708" w:firstLine="708"/>
        <w:rPr>
          <w:ins w:id="7942" w:author="Camilo Andrés Díaz Gómez" w:date="2023-03-17T21:22:00Z"/>
          <w:rFonts w:cs="Times New Roman"/>
          <w:szCs w:val="24"/>
        </w:rPr>
        <w:pPrChange w:id="7943" w:author="Camilo Andrés Díaz Gómez" w:date="2023-03-28T18:14:00Z">
          <w:pPr/>
        </w:pPrChange>
      </w:pPr>
      <w:ins w:id="7944" w:author="Camilo Andrés Díaz Gómez" w:date="2023-03-17T21:23:00Z">
        <w:r w:rsidRPr="002B569F">
          <w:rPr>
            <w:rFonts w:cs="Times New Roman"/>
            <w:szCs w:val="24"/>
          </w:rPr>
          <w:t>M</w:t>
        </w:r>
      </w:ins>
      <w:ins w:id="7945" w:author="Camilo Andrés Díaz Gómez" w:date="2023-03-17T21:22:00Z">
        <w:r w:rsidRPr="002B569F">
          <w:rPr>
            <w:rFonts w:cs="Times New Roman"/>
            <w:szCs w:val="24"/>
          </w:rPr>
          <w:t>odel.fit(X_train, y_train): Se entrena el modelo utilizando los datos de entrenamiento.</w:t>
        </w:r>
      </w:ins>
    </w:p>
    <w:p w14:paraId="5441B693" w14:textId="77777777" w:rsidR="00A251FC" w:rsidRPr="002B569F" w:rsidRDefault="00A251FC" w:rsidP="002B569F">
      <w:pPr>
        <w:rPr>
          <w:ins w:id="7946" w:author="Camilo Andrés Díaz Gómez" w:date="2023-03-17T21:22:00Z"/>
          <w:rFonts w:cs="Times New Roman"/>
          <w:szCs w:val="24"/>
        </w:rPr>
      </w:pPr>
    </w:p>
    <w:p w14:paraId="4A61B38D" w14:textId="13E126B2" w:rsidR="00352D18" w:rsidRPr="002B569F" w:rsidRDefault="00A251FC">
      <w:pPr>
        <w:ind w:left="708" w:firstLine="708"/>
        <w:rPr>
          <w:ins w:id="7947" w:author="JUAN ESTEBAN CONTRERAS DIAZ" w:date="2023-03-24T12:11:00Z"/>
          <w:rFonts w:cs="Times New Roman"/>
          <w:szCs w:val="24"/>
        </w:rPr>
        <w:pPrChange w:id="7948" w:author="Camilo Andrés Díaz Gómez" w:date="2023-03-28T18:14:00Z">
          <w:pPr>
            <w:ind w:firstLine="708"/>
          </w:pPr>
        </w:pPrChange>
      </w:pPr>
      <w:ins w:id="7949" w:author="Camilo Andrés Díaz Gómez" w:date="2023-03-17T21:23:00Z">
        <w:r w:rsidRPr="002B569F">
          <w:rPr>
            <w:rFonts w:cs="Times New Roman"/>
            <w:szCs w:val="24"/>
          </w:rPr>
          <w:lastRenderedPageBreak/>
          <w:t>Y</w:t>
        </w:r>
      </w:ins>
      <w:ins w:id="7950" w:author="Camilo Andrés Díaz Gómez" w:date="2023-03-17T21:22:00Z">
        <w:r w:rsidRPr="002B569F">
          <w:rPr>
            <w:rFonts w:cs="Times New Roman"/>
            <w:szCs w:val="24"/>
          </w:rPr>
          <w:t>_pred = model.predict(X_test) y r2 = r2_score(y_test, y_pred): Se utilizan los datos de prueba para evaluar el modelo y se calcula el valor de R cuadrado (r2) para medir su desempeño</w:t>
        </w:r>
      </w:ins>
      <w:ins w:id="7951" w:author="Steff Guzmán" w:date="2023-03-24T15:37:00Z">
        <w:r w:rsidR="00B1585C" w:rsidRPr="002B569F">
          <w:rPr>
            <w:rFonts w:cs="Times New Roman"/>
            <w:szCs w:val="24"/>
          </w:rPr>
          <w:t xml:space="preserve"> (ver Figura 34)</w:t>
        </w:r>
      </w:ins>
      <w:ins w:id="7952" w:author="Camilo Andrés Díaz Gómez" w:date="2023-03-17T21:22:00Z">
        <w:del w:id="7953" w:author="Steff Guzmán" w:date="2023-03-24T15:37:00Z">
          <w:r w:rsidRPr="002B569F" w:rsidDel="00B1585C">
            <w:rPr>
              <w:rFonts w:cs="Times New Roman"/>
              <w:szCs w:val="24"/>
            </w:rPr>
            <w:delText>.</w:delText>
          </w:r>
        </w:del>
      </w:ins>
    </w:p>
    <w:p w14:paraId="7F70AD63" w14:textId="77777777" w:rsidR="00717998" w:rsidRPr="002B569F" w:rsidRDefault="00717998">
      <w:pPr>
        <w:pStyle w:val="Descripcin"/>
        <w:spacing w:line="360" w:lineRule="auto"/>
        <w:rPr>
          <w:ins w:id="7954" w:author="Steff Guzmán" w:date="2023-03-24T16:53:00Z"/>
          <w:rFonts w:cs="Times New Roman"/>
          <w:szCs w:val="24"/>
        </w:rPr>
        <w:pPrChange w:id="7955" w:author="Camilo Andrés Díaz Gómez" w:date="2023-03-28T17:43:00Z">
          <w:pPr>
            <w:pStyle w:val="Descripcin"/>
          </w:pPr>
        </w:pPrChange>
      </w:pPr>
    </w:p>
    <w:p w14:paraId="2707BA4D" w14:textId="2262BC26" w:rsidR="00842F9D" w:rsidRPr="002B569F" w:rsidRDefault="00842F9D">
      <w:pPr>
        <w:pStyle w:val="Descripcin"/>
        <w:spacing w:line="360" w:lineRule="auto"/>
        <w:rPr>
          <w:ins w:id="7956" w:author="Steff Guzmán" w:date="2023-03-24T16:53:00Z"/>
          <w:rFonts w:cs="Times New Roman"/>
          <w:szCs w:val="24"/>
        </w:rPr>
        <w:pPrChange w:id="7957" w:author="Camilo Andrés Díaz Gómez" w:date="2023-03-28T17:43:00Z">
          <w:pPr>
            <w:pStyle w:val="Descripcin"/>
          </w:pPr>
        </w:pPrChange>
      </w:pPr>
      <w:bookmarkStart w:id="7958" w:name="_Toc130919869"/>
      <w:ins w:id="7959"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960" w:author="Steff Guzmán" w:date="2023-03-24T15:14:00Z">
        <w:r w:rsidRPr="002B569F">
          <w:rPr>
            <w:rFonts w:cs="Times New Roman"/>
            <w:noProof/>
            <w:szCs w:val="24"/>
          </w:rPr>
          <w:t>34</w:t>
        </w:r>
      </w:ins>
      <w:ins w:id="7961" w:author="Steff Guzmán" w:date="2023-03-24T15:13:00Z">
        <w:r w:rsidRPr="002B569F">
          <w:rPr>
            <w:rFonts w:cs="Times New Roman"/>
            <w:szCs w:val="24"/>
          </w:rPr>
          <w:fldChar w:fldCharType="end"/>
        </w:r>
      </w:ins>
      <w:ins w:id="7962" w:author="JHONATAN MAURICIO VILLARREAL CORREDOR" w:date="2023-03-24T18:01:00Z">
        <w:r w:rsidR="00BA5E14" w:rsidRPr="002B569F">
          <w:rPr>
            <w:rFonts w:cs="Times New Roman"/>
            <w:szCs w:val="24"/>
          </w:rPr>
          <w:t xml:space="preserve"> </w:t>
        </w:r>
        <w:r w:rsidR="00BA5E14" w:rsidRPr="002B569F">
          <w:rPr>
            <w:rFonts w:cs="Times New Roman"/>
            <w:b w:val="0"/>
            <w:bCs/>
            <w:i/>
            <w:iCs w:val="0"/>
            <w:szCs w:val="24"/>
            <w:rPrChange w:id="7963" w:author="Camilo Andrés Díaz Gómez" w:date="2023-03-28T17:42:00Z">
              <w:rPr>
                <w:rFonts w:cs="Times New Roman"/>
                <w:szCs w:val="24"/>
              </w:rPr>
            </w:rPrChange>
          </w:rPr>
          <w:t xml:space="preserve">Modelo de </w:t>
        </w:r>
      </w:ins>
      <w:r w:rsidR="00D56345">
        <w:rPr>
          <w:rFonts w:cs="Times New Roman"/>
          <w:b w:val="0"/>
          <w:bCs/>
          <w:i/>
          <w:iCs w:val="0"/>
          <w:szCs w:val="24"/>
        </w:rPr>
        <w:t>Machine Learning</w:t>
      </w:r>
      <w:ins w:id="7964" w:author="JHONATAN MAURICIO VILLARREAL CORREDOR" w:date="2023-03-24T18:01:00Z">
        <w:r w:rsidR="00BA5E14" w:rsidRPr="002B569F">
          <w:rPr>
            <w:rFonts w:cs="Times New Roman"/>
            <w:b w:val="0"/>
            <w:bCs/>
            <w:i/>
            <w:iCs w:val="0"/>
            <w:szCs w:val="24"/>
            <w:rPrChange w:id="7965" w:author="Camilo Andrés Díaz Gómez" w:date="2023-03-28T17:42:00Z">
              <w:rPr>
                <w:rFonts w:cs="Times New Roman"/>
                <w:szCs w:val="24"/>
              </w:rPr>
            </w:rPrChange>
          </w:rPr>
          <w:t xml:space="preserve"> </w:t>
        </w:r>
      </w:ins>
      <w:r w:rsidR="00D56345">
        <w:rPr>
          <w:rFonts w:cs="Times New Roman"/>
          <w:b w:val="0"/>
          <w:bCs/>
          <w:i/>
          <w:iCs w:val="0"/>
          <w:szCs w:val="24"/>
        </w:rPr>
        <w:t>Red Neuronal</w:t>
      </w:r>
      <w:bookmarkEnd w:id="7958"/>
    </w:p>
    <w:p w14:paraId="68F0D172" w14:textId="77777777" w:rsidR="00717998" w:rsidRPr="002B569F" w:rsidRDefault="00717998">
      <w:pPr>
        <w:rPr>
          <w:ins w:id="7966" w:author="Steff Guzmán" w:date="2023-03-24T15:13:00Z"/>
          <w:rFonts w:cs="Times New Roman"/>
          <w:rPrChange w:id="7967" w:author="Camilo Andrés Díaz Gómez" w:date="2023-03-28T17:42:00Z">
            <w:rPr>
              <w:ins w:id="7968" w:author="Steff Guzmán" w:date="2023-03-24T15:13:00Z"/>
              <w:rFonts w:cs="Times New Roman"/>
              <w:noProof/>
              <w:szCs w:val="24"/>
            </w:rPr>
          </w:rPrChange>
        </w:rPr>
        <w:pPrChange w:id="7969" w:author="Camilo Andrés Díaz Gómez" w:date="2023-03-28T17:43:00Z">
          <w:pPr>
            <w:ind w:firstLine="708"/>
          </w:pPr>
        </w:pPrChange>
      </w:pPr>
    </w:p>
    <w:p w14:paraId="56F42020" w14:textId="6D354138" w:rsidR="00EC2EEF" w:rsidRPr="002B569F" w:rsidRDefault="00EC2EEF" w:rsidP="002B569F">
      <w:pPr>
        <w:ind w:firstLine="708"/>
        <w:rPr>
          <w:ins w:id="7970" w:author="Camilo Andrés Díaz Gómez" w:date="2023-03-21T20:40:00Z"/>
          <w:rFonts w:cs="Times New Roman"/>
          <w:szCs w:val="24"/>
        </w:rPr>
      </w:pPr>
      <w:ins w:id="7971" w:author="JUAN ESTEBAN CONTRERAS DIAZ" w:date="2023-03-24T12:11:00Z">
        <w:r w:rsidRPr="002B569F">
          <w:rPr>
            <w:rFonts w:cs="Times New Roman"/>
            <w:noProof/>
            <w:szCs w:val="24"/>
          </w:rPr>
          <w:drawing>
            <wp:inline distT="0" distB="0" distL="0" distR="0" wp14:anchorId="3D35B45A" wp14:editId="17DA1B99">
              <wp:extent cx="5612130" cy="4164592"/>
              <wp:effectExtent l="0" t="0" r="7620" b="7620"/>
              <wp:docPr id="111" name="Imagen 1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exto&#10;&#10;Descripción generada automáticamente"/>
                      <pic:cNvPicPr/>
                    </pic:nvPicPr>
                    <pic:blipFill>
                      <a:blip r:embed="rId55"/>
                      <a:stretch>
                        <a:fillRect/>
                      </a:stretch>
                    </pic:blipFill>
                    <pic:spPr>
                      <a:xfrm>
                        <a:off x="0" y="0"/>
                        <a:ext cx="5612130" cy="4164592"/>
                      </a:xfrm>
                      <a:prstGeom prst="rect">
                        <a:avLst/>
                      </a:prstGeom>
                    </pic:spPr>
                  </pic:pic>
                </a:graphicData>
              </a:graphic>
            </wp:inline>
          </w:drawing>
        </w:r>
      </w:ins>
    </w:p>
    <w:p w14:paraId="23E65950" w14:textId="77777777" w:rsidR="00C038A4" w:rsidRPr="002B569F" w:rsidRDefault="00C038A4" w:rsidP="002B569F">
      <w:pPr>
        <w:jc w:val="left"/>
        <w:rPr>
          <w:ins w:id="7972" w:author="Camilo Andrés Díaz Gómez" w:date="2023-03-28T15:22:00Z"/>
          <w:rFonts w:cs="Times New Roman"/>
          <w:i/>
          <w:iCs/>
          <w:szCs w:val="24"/>
        </w:rPr>
      </w:pPr>
    </w:p>
    <w:p w14:paraId="3162E14D" w14:textId="558329C5" w:rsidR="00B1585C" w:rsidRPr="002B569F" w:rsidRDefault="00B1585C" w:rsidP="002B569F">
      <w:pPr>
        <w:jc w:val="left"/>
        <w:rPr>
          <w:ins w:id="7973" w:author="Steff Guzmán" w:date="2023-03-24T15:45:00Z"/>
          <w:rFonts w:cs="Times New Roman"/>
          <w:i/>
          <w:iCs/>
          <w:szCs w:val="24"/>
        </w:rPr>
      </w:pPr>
      <w:ins w:id="7974" w:author="Steff Guzmán" w:date="2023-03-24T15:45:00Z">
        <w:r w:rsidRPr="002B569F">
          <w:rPr>
            <w:rFonts w:cs="Times New Roman"/>
            <w:i/>
            <w:iCs/>
            <w:szCs w:val="24"/>
          </w:rPr>
          <w:t>Fuente: Elaboración propia.</w:t>
        </w:r>
      </w:ins>
    </w:p>
    <w:p w14:paraId="37D10608" w14:textId="05384CCD" w:rsidR="00352D18" w:rsidRPr="002B569F" w:rsidDel="00C038A4" w:rsidRDefault="00352D18">
      <w:pPr>
        <w:ind w:firstLine="708"/>
        <w:rPr>
          <w:ins w:id="7975" w:author="Steff Guzmán" w:date="2023-03-24T16:53:00Z"/>
          <w:del w:id="7976" w:author="Camilo Andrés Díaz Gómez" w:date="2023-03-28T15:22:00Z"/>
          <w:rFonts w:cs="Times New Roman"/>
          <w:szCs w:val="24"/>
        </w:rPr>
      </w:pPr>
    </w:p>
    <w:p w14:paraId="7874275E" w14:textId="5BE7168F" w:rsidR="00717998" w:rsidRPr="002B569F" w:rsidDel="00C038A4" w:rsidRDefault="00717998">
      <w:pPr>
        <w:ind w:firstLine="708"/>
        <w:rPr>
          <w:ins w:id="7977" w:author="Steff Guzmán" w:date="2023-03-24T16:53:00Z"/>
          <w:del w:id="7978" w:author="Camilo Andrés Díaz Gómez" w:date="2023-03-28T15:22:00Z"/>
          <w:rFonts w:cs="Times New Roman"/>
          <w:szCs w:val="24"/>
        </w:rPr>
      </w:pPr>
    </w:p>
    <w:p w14:paraId="5F1B9882" w14:textId="77777777" w:rsidR="00717998" w:rsidRPr="002B569F" w:rsidRDefault="00717998">
      <w:pPr>
        <w:ind w:firstLine="708"/>
        <w:rPr>
          <w:ins w:id="7979" w:author="Camilo Andrés Díaz Gómez" w:date="2023-03-21T20:40:00Z"/>
          <w:rFonts w:cs="Times New Roman"/>
          <w:rPrChange w:id="7980" w:author="Camilo Andrés Díaz Gómez" w:date="2023-03-28T17:42:00Z">
            <w:rPr>
              <w:ins w:id="7981" w:author="Camilo Andrés Díaz Gómez" w:date="2023-03-21T20:40:00Z"/>
              <w:rFonts w:ascii="Times New Roman" w:hAnsi="Times New Roman" w:cs="Times New Roman"/>
              <w:b/>
              <w:bCs/>
              <w:color w:val="auto"/>
            </w:rPr>
          </w:rPrChange>
        </w:rPr>
        <w:pPrChange w:id="7982" w:author="Camilo Andrés Díaz Gómez" w:date="2023-03-28T17:43:00Z">
          <w:pPr>
            <w:pStyle w:val="Ttulo3"/>
          </w:pPr>
        </w:pPrChange>
      </w:pPr>
    </w:p>
    <w:p w14:paraId="5598CF61" w14:textId="7C2C4BB7" w:rsidR="00247E6E" w:rsidRPr="002B569F" w:rsidRDefault="00247E6E">
      <w:pPr>
        <w:pStyle w:val="Ttulo4"/>
        <w:ind w:left="708"/>
        <w:rPr>
          <w:ins w:id="7983" w:author="Camilo Andrés Díaz Gómez" w:date="2023-03-17T23:55:00Z"/>
          <w:rFonts w:ascii="Times New Roman" w:hAnsi="Times New Roman" w:cs="Times New Roman"/>
          <w:b/>
          <w:bCs/>
          <w:color w:val="auto"/>
          <w:rPrChange w:id="7984" w:author="Camilo Andrés Díaz Gómez" w:date="2023-03-28T17:42:00Z">
            <w:rPr>
              <w:ins w:id="7985" w:author="Camilo Andrés Díaz Gómez" w:date="2023-03-17T23:55:00Z"/>
            </w:rPr>
          </w:rPrChange>
        </w:rPr>
        <w:pPrChange w:id="7986" w:author="Camilo Andrés Díaz Gómez" w:date="2023-03-28T17:43:00Z">
          <w:pPr>
            <w:pStyle w:val="Ttulo3"/>
          </w:pPr>
        </w:pPrChange>
      </w:pPr>
      <w:ins w:id="7987" w:author="Camilo Andrés Díaz Gómez" w:date="2023-03-17T23:55:00Z">
        <w:r w:rsidRPr="002B569F">
          <w:rPr>
            <w:rFonts w:ascii="Times New Roman" w:hAnsi="Times New Roman" w:cs="Times New Roman"/>
            <w:b/>
            <w:bCs/>
            <w:color w:val="auto"/>
            <w:szCs w:val="24"/>
            <w:rPrChange w:id="7988" w:author="Camilo Andrés Díaz Gómez" w:date="2023-03-28T17:42:00Z">
              <w:rPr>
                <w:i/>
                <w:iCs/>
              </w:rPr>
            </w:rPrChange>
          </w:rPr>
          <w:t>Pruebas</w:t>
        </w:r>
      </w:ins>
    </w:p>
    <w:p w14:paraId="1C773CFA" w14:textId="628CEC35" w:rsidR="00247E6E" w:rsidRPr="002B569F" w:rsidDel="00EC2EEF" w:rsidRDefault="00247E6E">
      <w:pPr>
        <w:rPr>
          <w:ins w:id="7989" w:author="Camilo Andrés Díaz Gómez" w:date="2023-03-17T21:22:00Z"/>
          <w:del w:id="7990" w:author="JUAN ESTEBAN CONTRERAS DIAZ" w:date="2023-03-24T12:11:00Z"/>
          <w:rFonts w:cs="Times New Roman"/>
          <w:szCs w:val="24"/>
        </w:rPr>
      </w:pPr>
    </w:p>
    <w:p w14:paraId="4F5AAFB1" w14:textId="60041BD0" w:rsidR="00567F5D" w:rsidRPr="002B569F" w:rsidDel="00EC2EEF" w:rsidRDefault="000F282E">
      <w:pPr>
        <w:ind w:firstLine="708"/>
        <w:jc w:val="center"/>
        <w:rPr>
          <w:ins w:id="7991" w:author="Camilo Andrés Díaz Gómez" w:date="2023-03-17T21:36:00Z"/>
          <w:del w:id="7992" w:author="JUAN ESTEBAN CONTRERAS DIAZ" w:date="2023-03-24T12:11:00Z"/>
          <w:rFonts w:cs="Times New Roman"/>
          <w:szCs w:val="24"/>
        </w:rPr>
        <w:pPrChange w:id="7993" w:author="Camilo Andrés Díaz Gómez" w:date="2023-03-28T17:43:00Z">
          <w:pPr>
            <w:ind w:firstLine="708"/>
          </w:pPr>
        </w:pPrChange>
      </w:pPr>
      <w:ins w:id="7994" w:author="Camilo Andrés Díaz Gómez" w:date="2023-03-17T21:36:00Z">
        <w:del w:id="7995" w:author="JUAN ESTEBAN CONTRERAS DIAZ" w:date="2023-03-24T12:11:00Z">
          <w:r w:rsidRPr="002B569F" w:rsidDel="00EC2EEF">
            <w:rPr>
              <w:rFonts w:cs="Times New Roman"/>
              <w:noProof/>
              <w:szCs w:val="24"/>
            </w:rPr>
            <w:drawing>
              <wp:inline distT="0" distB="0" distL="0" distR="0" wp14:anchorId="0DC20EA2" wp14:editId="2166912E">
                <wp:extent cx="6046217" cy="18573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56"/>
                        <a:stretch>
                          <a:fillRect/>
                        </a:stretch>
                      </pic:blipFill>
                      <pic:spPr>
                        <a:xfrm>
                          <a:off x="0" y="0"/>
                          <a:ext cx="6048593" cy="1858105"/>
                        </a:xfrm>
                        <a:prstGeom prst="rect">
                          <a:avLst/>
                        </a:prstGeom>
                      </pic:spPr>
                    </pic:pic>
                  </a:graphicData>
                </a:graphic>
              </wp:inline>
            </w:drawing>
          </w:r>
        </w:del>
      </w:ins>
    </w:p>
    <w:p w14:paraId="1E1D3DE7" w14:textId="207382DE" w:rsidR="000F282E" w:rsidRPr="002B569F" w:rsidRDefault="000F282E" w:rsidP="002B569F">
      <w:pPr>
        <w:ind w:firstLine="708"/>
        <w:rPr>
          <w:ins w:id="7996" w:author="Camilo Andrés Díaz Gómez" w:date="2023-03-17T21:36:00Z"/>
          <w:rFonts w:cs="Times New Roman"/>
          <w:szCs w:val="24"/>
        </w:rPr>
      </w:pPr>
    </w:p>
    <w:p w14:paraId="36C0FC68" w14:textId="57D70874" w:rsidR="000F282E" w:rsidRPr="002B569F" w:rsidRDefault="000F282E" w:rsidP="002B569F">
      <w:pPr>
        <w:ind w:firstLine="708"/>
        <w:rPr>
          <w:ins w:id="7997" w:author="Camilo Andrés Díaz Gómez" w:date="2023-03-17T21:37:00Z"/>
          <w:rFonts w:cs="Times New Roman"/>
          <w:szCs w:val="24"/>
        </w:rPr>
      </w:pPr>
      <w:ins w:id="7998" w:author="Camilo Andrés Díaz Gómez" w:date="2023-03-17T21:37:00Z">
        <w:r w:rsidRPr="002B569F">
          <w:rPr>
            <w:rFonts w:cs="Times New Roman"/>
            <w:szCs w:val="24"/>
          </w:rPr>
          <w:lastRenderedPageBreak/>
          <w:t xml:space="preserve">Estas líneas de código tienen como objetivo analizar el desempeño de </w:t>
        </w:r>
      </w:ins>
      <w:ins w:id="7999" w:author="Camilo Andrés Díaz Gómez" w:date="2023-03-22T11:24:00Z">
        <w:r w:rsidR="007F28DA" w:rsidRPr="002B569F">
          <w:rPr>
            <w:rFonts w:cs="Times New Roman"/>
            <w:szCs w:val="24"/>
          </w:rPr>
          <w:t xml:space="preserve">los </w:t>
        </w:r>
      </w:ins>
      <w:ins w:id="8000" w:author="Camilo Andrés Díaz Gómez" w:date="2023-03-17T21:37:00Z">
        <w:r w:rsidRPr="002B569F">
          <w:rPr>
            <w:rFonts w:cs="Times New Roman"/>
            <w:szCs w:val="24"/>
          </w:rPr>
          <w:t xml:space="preserve">diferentes modelos de </w:t>
        </w:r>
      </w:ins>
      <w:r w:rsidR="00D56345">
        <w:rPr>
          <w:rFonts w:cs="Times New Roman"/>
          <w:szCs w:val="24"/>
        </w:rPr>
        <w:t>Machine Learning</w:t>
      </w:r>
      <w:ins w:id="8001" w:author="Camilo Andrés Díaz Gómez" w:date="2023-03-17T21:37:00Z">
        <w:r w:rsidRPr="002B569F">
          <w:rPr>
            <w:rFonts w:cs="Times New Roman"/>
            <w:szCs w:val="24"/>
          </w:rPr>
          <w:t xml:space="preserve"> para obtener la temperatura, comparando sus resultados con los datos de prueba.</w:t>
        </w:r>
      </w:ins>
    </w:p>
    <w:p w14:paraId="249FEBAA" w14:textId="77777777" w:rsidR="000F282E" w:rsidRPr="002B569F" w:rsidRDefault="000F282E" w:rsidP="002B569F">
      <w:pPr>
        <w:ind w:firstLine="708"/>
        <w:rPr>
          <w:ins w:id="8002" w:author="Camilo Andrés Díaz Gómez" w:date="2023-03-17T21:37:00Z"/>
          <w:rFonts w:cs="Times New Roman"/>
          <w:szCs w:val="24"/>
        </w:rPr>
      </w:pPr>
    </w:p>
    <w:p w14:paraId="26208FFB" w14:textId="77777777" w:rsidR="000F282E" w:rsidRPr="002B569F" w:rsidRDefault="000F282E" w:rsidP="002B569F">
      <w:pPr>
        <w:ind w:firstLine="708"/>
        <w:rPr>
          <w:ins w:id="8003" w:author="Camilo Andrés Díaz Gómez" w:date="2023-03-17T21:37:00Z"/>
          <w:rFonts w:cs="Times New Roman"/>
          <w:szCs w:val="24"/>
        </w:rPr>
      </w:pPr>
      <w:ins w:id="8004" w:author="Camilo Andrés Díaz Gómez" w:date="2023-03-17T21:37:00Z">
        <w:r w:rsidRPr="002B569F">
          <w:rPr>
            <w:rFonts w:cs="Times New Roman"/>
            <w:szCs w:val="24"/>
          </w:rPr>
          <w:t>La primera línea convierte la columna "Fecha" de la variable dfFinalPruebas en formato datetime. Luego, se ordena el dataframe por fecha y hora.</w:t>
        </w:r>
      </w:ins>
    </w:p>
    <w:p w14:paraId="4A406501" w14:textId="77777777" w:rsidR="000F282E" w:rsidRPr="002B569F" w:rsidRDefault="000F282E" w:rsidP="002B569F">
      <w:pPr>
        <w:ind w:firstLine="708"/>
        <w:rPr>
          <w:ins w:id="8005" w:author="Camilo Andrés Díaz Gómez" w:date="2023-03-17T21:37:00Z"/>
          <w:rFonts w:cs="Times New Roman"/>
          <w:szCs w:val="24"/>
        </w:rPr>
      </w:pPr>
    </w:p>
    <w:p w14:paraId="236FA285" w14:textId="261CBE49" w:rsidR="000F282E" w:rsidRPr="002B569F" w:rsidRDefault="000F282E" w:rsidP="002B569F">
      <w:pPr>
        <w:ind w:firstLine="708"/>
        <w:rPr>
          <w:ins w:id="8006" w:author="Camilo Andrés Díaz Gómez" w:date="2023-03-17T21:37:00Z"/>
          <w:rFonts w:cs="Times New Roman"/>
          <w:szCs w:val="24"/>
        </w:rPr>
      </w:pPr>
      <w:ins w:id="8007" w:author="Camilo Andrés Díaz Gómez" w:date="2023-03-17T21:37:00Z">
        <w:r w:rsidRPr="002B569F">
          <w:rPr>
            <w:rFonts w:cs="Times New Roman"/>
            <w:szCs w:val="24"/>
          </w:rPr>
          <w:t xml:space="preserve">A continuación, se crean varias columnas nuevas en el dataframe dfFinalPruebas que representan las diferencias entre las temperaturas simuladas por cada modelo de </w:t>
        </w:r>
      </w:ins>
      <w:r w:rsidR="00D56345">
        <w:rPr>
          <w:rFonts w:cs="Times New Roman"/>
          <w:szCs w:val="24"/>
        </w:rPr>
        <w:t>Machine Learning</w:t>
      </w:r>
      <w:ins w:id="8008" w:author="Camilo Andrés Díaz Gómez" w:date="2023-03-17T21:37:00Z">
        <w:r w:rsidRPr="002B569F">
          <w:rPr>
            <w:rFonts w:cs="Times New Roman"/>
            <w:szCs w:val="24"/>
          </w:rPr>
          <w:t xml:space="preserve"> y las temperaturas de prueba.</w:t>
        </w:r>
      </w:ins>
    </w:p>
    <w:p w14:paraId="0CBA82EA" w14:textId="77777777" w:rsidR="000F282E" w:rsidRPr="002B569F" w:rsidRDefault="000F282E" w:rsidP="002B569F">
      <w:pPr>
        <w:ind w:firstLine="708"/>
        <w:rPr>
          <w:ins w:id="8009" w:author="Camilo Andrés Díaz Gómez" w:date="2023-03-17T21:37:00Z"/>
          <w:rFonts w:cs="Times New Roman"/>
          <w:szCs w:val="24"/>
        </w:rPr>
      </w:pPr>
    </w:p>
    <w:p w14:paraId="0A70490E" w14:textId="5C370835" w:rsidR="000F282E" w:rsidRPr="002B569F" w:rsidRDefault="000F282E" w:rsidP="002B569F">
      <w:pPr>
        <w:ind w:firstLine="708"/>
        <w:rPr>
          <w:ins w:id="8010" w:author="Steff Guzmán" w:date="2023-03-24T16:33:00Z"/>
          <w:rFonts w:cs="Times New Roman"/>
          <w:szCs w:val="24"/>
        </w:rPr>
      </w:pPr>
      <w:ins w:id="8011" w:author="Camilo Andrés Díaz Gómez" w:date="2023-03-17T21:37:00Z">
        <w:r w:rsidRPr="002B569F">
          <w:rPr>
            <w:rFonts w:cs="Times New Roman"/>
            <w:szCs w:val="24"/>
          </w:rPr>
          <w:t>Finalmente, se calcula el promedio de las diferencias para cada modelo y se imprime en la consola para comparar los resultados. Esto permitirá determinar cuál de los modelos tiene un mejor desempeño en términos de precisión en la predicción de la temperatura</w:t>
        </w:r>
      </w:ins>
      <w:ins w:id="8012" w:author="Steff Guzmán" w:date="2023-03-24T15:37:00Z">
        <w:r w:rsidR="00B1585C" w:rsidRPr="002B569F">
          <w:rPr>
            <w:rFonts w:cs="Times New Roman"/>
            <w:szCs w:val="24"/>
          </w:rPr>
          <w:t xml:space="preserve"> (ver Figura 35)</w:t>
        </w:r>
      </w:ins>
      <w:ins w:id="8013" w:author="Camilo Andrés Díaz Gómez" w:date="2023-03-17T21:37:00Z">
        <w:del w:id="8014" w:author="Steff Guzmán" w:date="2023-03-24T15:37:00Z">
          <w:r w:rsidRPr="002B569F" w:rsidDel="00B1585C">
            <w:rPr>
              <w:rFonts w:cs="Times New Roman"/>
              <w:szCs w:val="24"/>
            </w:rPr>
            <w:delText>.</w:delText>
          </w:r>
        </w:del>
      </w:ins>
    </w:p>
    <w:p w14:paraId="4642BF75" w14:textId="77777777" w:rsidR="00FA2335" w:rsidRPr="002B569F" w:rsidRDefault="00FA2335" w:rsidP="002B569F">
      <w:pPr>
        <w:ind w:firstLine="708"/>
        <w:rPr>
          <w:ins w:id="8015" w:author="Steff Guzmán" w:date="2023-03-24T15:13:00Z"/>
          <w:rFonts w:cs="Times New Roman"/>
          <w:szCs w:val="24"/>
        </w:rPr>
      </w:pPr>
    </w:p>
    <w:p w14:paraId="12A029C3" w14:textId="291B5F3E" w:rsidR="00842F9D" w:rsidRPr="002B569F" w:rsidRDefault="00842F9D">
      <w:pPr>
        <w:pStyle w:val="Descripcin"/>
        <w:spacing w:line="360" w:lineRule="auto"/>
        <w:rPr>
          <w:ins w:id="8016" w:author="Steff Guzmán" w:date="2023-03-24T16:33:00Z"/>
          <w:rFonts w:cs="Times New Roman"/>
          <w:szCs w:val="24"/>
        </w:rPr>
        <w:pPrChange w:id="8017" w:author="Camilo Andrés Díaz Gómez" w:date="2023-03-28T17:43:00Z">
          <w:pPr>
            <w:pStyle w:val="Descripcin"/>
          </w:pPr>
        </w:pPrChange>
      </w:pPr>
      <w:bookmarkStart w:id="8018" w:name="_Toc130919870"/>
      <w:ins w:id="8019"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020" w:author="Steff Guzmán" w:date="2023-03-24T15:14:00Z">
        <w:r w:rsidRPr="002B569F">
          <w:rPr>
            <w:rFonts w:cs="Times New Roman"/>
            <w:noProof/>
            <w:szCs w:val="24"/>
          </w:rPr>
          <w:t>35</w:t>
        </w:r>
      </w:ins>
      <w:ins w:id="8021" w:author="Steff Guzmán" w:date="2023-03-24T15:13:00Z">
        <w:r w:rsidRPr="002B569F">
          <w:rPr>
            <w:rFonts w:cs="Times New Roman"/>
            <w:szCs w:val="24"/>
          </w:rPr>
          <w:fldChar w:fldCharType="end"/>
        </w:r>
      </w:ins>
      <w:ins w:id="8022" w:author="JHONATAN MAURICIO VILLARREAL CORREDOR" w:date="2023-03-24T18:01:00Z">
        <w:r w:rsidR="00BA5E14" w:rsidRPr="002B569F">
          <w:rPr>
            <w:rFonts w:cs="Times New Roman"/>
            <w:szCs w:val="24"/>
          </w:rPr>
          <w:t xml:space="preserve"> </w:t>
        </w:r>
        <w:r w:rsidR="00BA5E14" w:rsidRPr="002B569F">
          <w:rPr>
            <w:rFonts w:cs="Times New Roman"/>
            <w:b w:val="0"/>
            <w:bCs/>
            <w:i/>
            <w:iCs w:val="0"/>
            <w:szCs w:val="24"/>
          </w:rPr>
          <w:t>C</w:t>
        </w:r>
        <w:r w:rsidR="00BA5E14" w:rsidRPr="002B569F">
          <w:rPr>
            <w:rFonts w:cs="Times New Roman"/>
            <w:b w:val="0"/>
            <w:bCs/>
            <w:i/>
            <w:iCs w:val="0"/>
            <w:szCs w:val="24"/>
            <w:rPrChange w:id="8023" w:author="Camilo Andrés Díaz Gómez" w:date="2023-03-28T17:42:00Z">
              <w:rPr>
                <w:rFonts w:cs="Times New Roman"/>
                <w:szCs w:val="24"/>
              </w:rPr>
            </w:rPrChange>
          </w:rPr>
          <w:t>alculo el promedio de las diferencias para cada modelo</w:t>
        </w:r>
      </w:ins>
      <w:bookmarkEnd w:id="8018"/>
    </w:p>
    <w:p w14:paraId="2470EF0F" w14:textId="77777777" w:rsidR="00FA2335" w:rsidRPr="002B569F" w:rsidRDefault="00FA2335">
      <w:pPr>
        <w:rPr>
          <w:ins w:id="8024" w:author="JUAN ESTEBAN CONTRERAS DIAZ" w:date="2023-03-24T12:11:00Z"/>
          <w:rFonts w:cs="Times New Roman"/>
        </w:rPr>
        <w:pPrChange w:id="8025" w:author="Camilo Andrés Díaz Gómez" w:date="2023-03-28T17:43:00Z">
          <w:pPr>
            <w:ind w:firstLine="708"/>
          </w:pPr>
        </w:pPrChange>
      </w:pPr>
    </w:p>
    <w:p w14:paraId="3E6EAF15" w14:textId="3AE47916" w:rsidR="00EC2EEF" w:rsidRPr="002B569F" w:rsidRDefault="00EC2EEF" w:rsidP="002B569F">
      <w:pPr>
        <w:ind w:firstLine="708"/>
        <w:rPr>
          <w:ins w:id="8026" w:author="Camilo Andrés Díaz Gómez" w:date="2023-03-17T21:23:00Z"/>
          <w:rFonts w:cs="Times New Roman"/>
          <w:szCs w:val="24"/>
        </w:rPr>
      </w:pPr>
      <w:ins w:id="8027" w:author="JUAN ESTEBAN CONTRERAS DIAZ" w:date="2023-03-24T12:11:00Z">
        <w:r w:rsidRPr="002B569F">
          <w:rPr>
            <w:rFonts w:cs="Times New Roman"/>
            <w:noProof/>
            <w:szCs w:val="24"/>
          </w:rPr>
          <w:drawing>
            <wp:inline distT="0" distB="0" distL="0" distR="0" wp14:anchorId="45AB4A9D" wp14:editId="3A641F7B">
              <wp:extent cx="5612130" cy="1724134"/>
              <wp:effectExtent l="0" t="0" r="7620" b="9525"/>
              <wp:docPr id="112" name="Imagen 1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Texto&#10;&#10;Descripción generada automáticamente"/>
                      <pic:cNvPicPr/>
                    </pic:nvPicPr>
                    <pic:blipFill>
                      <a:blip r:embed="rId56"/>
                      <a:stretch>
                        <a:fillRect/>
                      </a:stretch>
                    </pic:blipFill>
                    <pic:spPr>
                      <a:xfrm>
                        <a:off x="0" y="0"/>
                        <a:ext cx="5612130" cy="1724134"/>
                      </a:xfrm>
                      <a:prstGeom prst="rect">
                        <a:avLst/>
                      </a:prstGeom>
                    </pic:spPr>
                  </pic:pic>
                </a:graphicData>
              </a:graphic>
            </wp:inline>
          </w:drawing>
        </w:r>
      </w:ins>
    </w:p>
    <w:p w14:paraId="748181EB" w14:textId="77777777" w:rsidR="00405EF3" w:rsidRPr="002B569F" w:rsidRDefault="00405EF3" w:rsidP="002B569F">
      <w:pPr>
        <w:jc w:val="left"/>
        <w:rPr>
          <w:ins w:id="8028" w:author="Camilo Andrés Díaz Gómez" w:date="2023-03-28T15:22:00Z"/>
          <w:rFonts w:cs="Times New Roman"/>
          <w:i/>
          <w:iCs/>
          <w:szCs w:val="24"/>
        </w:rPr>
      </w:pPr>
    </w:p>
    <w:p w14:paraId="3066B27D" w14:textId="63CAC201" w:rsidR="00B1585C" w:rsidRPr="002B569F" w:rsidRDefault="00B1585C" w:rsidP="002B569F">
      <w:pPr>
        <w:jc w:val="left"/>
        <w:rPr>
          <w:ins w:id="8029" w:author="Steff Guzmán" w:date="2023-03-24T15:45:00Z"/>
          <w:rFonts w:cs="Times New Roman"/>
          <w:i/>
          <w:iCs/>
          <w:szCs w:val="24"/>
        </w:rPr>
      </w:pPr>
      <w:ins w:id="8030" w:author="Steff Guzmán" w:date="2023-03-24T15:45:00Z">
        <w:r w:rsidRPr="002B569F">
          <w:rPr>
            <w:rFonts w:cs="Times New Roman"/>
            <w:i/>
            <w:iCs/>
            <w:szCs w:val="24"/>
          </w:rPr>
          <w:t>Fuente: Elaboración propia.</w:t>
        </w:r>
      </w:ins>
    </w:p>
    <w:p w14:paraId="0EC5018A" w14:textId="73C0928B" w:rsidR="00A251FC" w:rsidRPr="002B569F" w:rsidDel="00EC2EEF" w:rsidRDefault="00A251FC">
      <w:pPr>
        <w:ind w:firstLine="708"/>
        <w:rPr>
          <w:ins w:id="8031" w:author="Camilo Andrés Díaz Gómez" w:date="2023-03-17T21:23:00Z"/>
          <w:del w:id="8032" w:author="JUAN ESTEBAN CONTRERAS DIAZ" w:date="2023-03-24T12:12:00Z"/>
          <w:rFonts w:cs="Times New Roman"/>
          <w:szCs w:val="24"/>
        </w:rPr>
      </w:pPr>
    </w:p>
    <w:p w14:paraId="592901B0" w14:textId="67CC8129" w:rsidR="00A251FC" w:rsidRPr="002B569F" w:rsidDel="00EC2EEF" w:rsidRDefault="000F282E">
      <w:pPr>
        <w:ind w:firstLine="708"/>
        <w:jc w:val="center"/>
        <w:rPr>
          <w:ins w:id="8033" w:author="Camilo Andrés Díaz Gómez" w:date="2023-03-17T21:23:00Z"/>
          <w:del w:id="8034" w:author="JUAN ESTEBAN CONTRERAS DIAZ" w:date="2023-03-24T12:12:00Z"/>
          <w:rFonts w:cs="Times New Roman"/>
          <w:szCs w:val="24"/>
        </w:rPr>
        <w:pPrChange w:id="8035" w:author="Camilo Andrés Díaz Gómez" w:date="2023-03-28T17:43:00Z">
          <w:pPr>
            <w:ind w:firstLine="708"/>
          </w:pPr>
        </w:pPrChange>
      </w:pPr>
      <w:ins w:id="8036" w:author="Camilo Andrés Díaz Gómez" w:date="2023-03-17T21:38:00Z">
        <w:del w:id="8037" w:author="JUAN ESTEBAN CONTRERAS DIAZ" w:date="2023-03-24T12:11:00Z">
          <w:r w:rsidRPr="002B569F" w:rsidDel="00EC2EEF">
            <w:rPr>
              <w:rFonts w:cs="Times New Roman"/>
              <w:noProof/>
              <w:szCs w:val="24"/>
            </w:rPr>
            <w:drawing>
              <wp:inline distT="0" distB="0" distL="0" distR="0" wp14:anchorId="5A3D9F16" wp14:editId="436C5C88">
                <wp:extent cx="5612130" cy="109410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094105"/>
                        </a:xfrm>
                        <a:prstGeom prst="rect">
                          <a:avLst/>
                        </a:prstGeom>
                      </pic:spPr>
                    </pic:pic>
                  </a:graphicData>
                </a:graphic>
              </wp:inline>
            </w:drawing>
          </w:r>
        </w:del>
      </w:ins>
    </w:p>
    <w:p w14:paraId="234980AE" w14:textId="77777777" w:rsidR="00A251FC" w:rsidRPr="002B569F" w:rsidRDefault="00A251FC" w:rsidP="002B569F">
      <w:pPr>
        <w:ind w:firstLine="708"/>
        <w:rPr>
          <w:ins w:id="8038" w:author="Camilo Andrés Díaz Gómez" w:date="2023-03-17T00:16:00Z"/>
          <w:rFonts w:cs="Times New Roman"/>
          <w:szCs w:val="24"/>
        </w:rPr>
      </w:pPr>
    </w:p>
    <w:p w14:paraId="43F839F0" w14:textId="77777777" w:rsidR="000F282E" w:rsidRPr="002B569F" w:rsidRDefault="000F282E" w:rsidP="002B569F">
      <w:pPr>
        <w:ind w:firstLine="708"/>
        <w:rPr>
          <w:ins w:id="8039" w:author="Camilo Andrés Díaz Gómez" w:date="2023-03-17T21:38:00Z"/>
          <w:rFonts w:cs="Times New Roman"/>
          <w:szCs w:val="24"/>
        </w:rPr>
      </w:pPr>
      <w:ins w:id="8040" w:author="Camilo Andrés Díaz Gómez" w:date="2023-03-17T21:38:00Z">
        <w:r w:rsidRPr="002B569F">
          <w:rPr>
            <w:rFonts w:cs="Times New Roman"/>
            <w:szCs w:val="24"/>
          </w:rPr>
          <w:t xml:space="preserve">Estas líneas de código tienen como objetivo exportar el dataframe dfFinalPruebas a un archivo CSV en la ubicación especificada por la variable path_almacenar. Esto permitirá </w:t>
        </w:r>
        <w:r w:rsidRPr="002B569F">
          <w:rPr>
            <w:rFonts w:cs="Times New Roman"/>
            <w:szCs w:val="24"/>
          </w:rPr>
          <w:lastRenderedPageBreak/>
          <w:t>guardar los resultados de los análisis realizados y compartirlos con otros usuarios o utilizarlos en futuros análisis.</w:t>
        </w:r>
      </w:ins>
    </w:p>
    <w:p w14:paraId="24D3789E" w14:textId="77777777" w:rsidR="000F282E" w:rsidRPr="002B569F" w:rsidRDefault="000F282E" w:rsidP="002B569F">
      <w:pPr>
        <w:ind w:firstLine="708"/>
        <w:rPr>
          <w:ins w:id="8041" w:author="Camilo Andrés Díaz Gómez" w:date="2023-03-17T21:38:00Z"/>
          <w:rFonts w:cs="Times New Roman"/>
          <w:szCs w:val="24"/>
        </w:rPr>
      </w:pPr>
    </w:p>
    <w:p w14:paraId="7CC057D8" w14:textId="50A7A1B3" w:rsidR="00567F5D" w:rsidRPr="002B569F" w:rsidRDefault="000F282E" w:rsidP="002B569F">
      <w:pPr>
        <w:ind w:firstLine="708"/>
        <w:rPr>
          <w:ins w:id="8042" w:author="Steff Guzmán" w:date="2023-03-24T16:33:00Z"/>
          <w:rFonts w:cs="Times New Roman"/>
          <w:szCs w:val="24"/>
        </w:rPr>
      </w:pPr>
      <w:ins w:id="8043" w:author="Camilo Andrés Díaz Gómez" w:date="2023-03-17T21:38:00Z">
        <w:r w:rsidRPr="002B569F">
          <w:rPr>
            <w:rFonts w:cs="Times New Roman"/>
            <w:szCs w:val="24"/>
          </w:rPr>
          <w:t>La función to_csv() de Pandas convierte el dataframe en un archivo CSV y lo almacena en la ubicación especificada por path_almacenar</w:t>
        </w:r>
      </w:ins>
      <w:ins w:id="8044" w:author="Steff Guzmán" w:date="2023-03-24T15:37:00Z">
        <w:r w:rsidR="00B1585C" w:rsidRPr="002B569F">
          <w:rPr>
            <w:rFonts w:cs="Times New Roman"/>
            <w:szCs w:val="24"/>
          </w:rPr>
          <w:t xml:space="preserve"> (ver </w:t>
        </w:r>
      </w:ins>
      <w:ins w:id="8045" w:author="Steff Guzmán" w:date="2023-03-24T15:38:00Z">
        <w:r w:rsidR="00B1585C" w:rsidRPr="002B569F">
          <w:rPr>
            <w:rFonts w:cs="Times New Roman"/>
            <w:szCs w:val="24"/>
          </w:rPr>
          <w:t>Figura 36)</w:t>
        </w:r>
      </w:ins>
      <w:ins w:id="8046" w:author="Camilo Andrés Díaz Gómez" w:date="2023-03-17T21:38:00Z">
        <w:del w:id="8047" w:author="Steff Guzmán" w:date="2023-03-24T15:37:00Z">
          <w:r w:rsidRPr="002B569F" w:rsidDel="00B1585C">
            <w:rPr>
              <w:rFonts w:cs="Times New Roman"/>
              <w:szCs w:val="24"/>
            </w:rPr>
            <w:delText>.</w:delText>
          </w:r>
        </w:del>
      </w:ins>
    </w:p>
    <w:p w14:paraId="49F32046" w14:textId="704C3DCD" w:rsidR="00FA2335" w:rsidRPr="002B569F" w:rsidRDefault="00FA2335" w:rsidP="002B569F">
      <w:pPr>
        <w:ind w:firstLine="708"/>
        <w:rPr>
          <w:ins w:id="8048" w:author="Steff Guzmán" w:date="2023-03-24T16:33:00Z"/>
          <w:rFonts w:cs="Times New Roman"/>
          <w:szCs w:val="24"/>
        </w:rPr>
      </w:pPr>
    </w:p>
    <w:p w14:paraId="2C1F3A03" w14:textId="7B37DE72" w:rsidR="00842F9D" w:rsidRPr="002B569F" w:rsidRDefault="00842F9D">
      <w:pPr>
        <w:pStyle w:val="Descripcin"/>
        <w:spacing w:line="360" w:lineRule="auto"/>
        <w:rPr>
          <w:ins w:id="8049" w:author="Steff Guzmán" w:date="2023-03-24T16:33:00Z"/>
          <w:rFonts w:cs="Times New Roman"/>
          <w:szCs w:val="24"/>
        </w:rPr>
        <w:pPrChange w:id="8050" w:author="Camilo Andrés Díaz Gómez" w:date="2023-03-28T17:43:00Z">
          <w:pPr>
            <w:pStyle w:val="Descripcin"/>
          </w:pPr>
        </w:pPrChange>
      </w:pPr>
      <w:bookmarkStart w:id="8051" w:name="_Toc130919871"/>
      <w:ins w:id="8052" w:author="Steff Guzmán" w:date="2023-03-24T15:14: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053" w:author="Steff Guzmán" w:date="2023-03-24T15:14:00Z">
        <w:r w:rsidRPr="002B569F">
          <w:rPr>
            <w:rFonts w:cs="Times New Roman"/>
            <w:noProof/>
            <w:szCs w:val="24"/>
          </w:rPr>
          <w:t>36</w:t>
        </w:r>
        <w:r w:rsidRPr="002B569F">
          <w:rPr>
            <w:rFonts w:cs="Times New Roman"/>
            <w:szCs w:val="24"/>
          </w:rPr>
          <w:fldChar w:fldCharType="end"/>
        </w:r>
      </w:ins>
      <w:ins w:id="8054" w:author="JHONATAN MAURICIO VILLARREAL CORREDOR" w:date="2023-03-24T18:02:00Z">
        <w:r w:rsidR="00BA5E14" w:rsidRPr="002B569F">
          <w:rPr>
            <w:rFonts w:cs="Times New Roman"/>
            <w:szCs w:val="24"/>
          </w:rPr>
          <w:t xml:space="preserve"> </w:t>
        </w:r>
        <w:r w:rsidR="00BA5E14" w:rsidRPr="002B569F">
          <w:rPr>
            <w:rFonts w:cs="Times New Roman"/>
            <w:b w:val="0"/>
            <w:bCs/>
            <w:i/>
            <w:iCs w:val="0"/>
            <w:szCs w:val="24"/>
            <w:rPrChange w:id="8055" w:author="Camilo Andrés Díaz Gómez" w:date="2023-03-28T17:42:00Z">
              <w:rPr>
                <w:rFonts w:cs="Times New Roman"/>
                <w:szCs w:val="24"/>
              </w:rPr>
            </w:rPrChange>
          </w:rPr>
          <w:t>Exportación de da</w:t>
        </w:r>
        <w:r w:rsidR="00BA5E14" w:rsidRPr="002B569F">
          <w:rPr>
            <w:rFonts w:cs="Times New Roman"/>
            <w:b w:val="0"/>
            <w:bCs/>
            <w:i/>
            <w:iCs w:val="0"/>
            <w:szCs w:val="24"/>
          </w:rPr>
          <w:t>t</w:t>
        </w:r>
        <w:r w:rsidR="00BA5E14" w:rsidRPr="002B569F">
          <w:rPr>
            <w:rFonts w:cs="Times New Roman"/>
            <w:b w:val="0"/>
            <w:bCs/>
            <w:i/>
            <w:iCs w:val="0"/>
            <w:szCs w:val="24"/>
            <w:rPrChange w:id="8056" w:author="Camilo Andrés Díaz Gómez" w:date="2023-03-28T17:42:00Z">
              <w:rPr>
                <w:rFonts w:cs="Times New Roman"/>
                <w:szCs w:val="24"/>
              </w:rPr>
            </w:rPrChange>
          </w:rPr>
          <w:t>aframe</w:t>
        </w:r>
        <w:r w:rsidR="00BA5E14" w:rsidRPr="002B569F">
          <w:rPr>
            <w:rFonts w:cs="Times New Roman"/>
            <w:szCs w:val="24"/>
          </w:rPr>
          <w:t xml:space="preserve"> </w:t>
        </w:r>
        <w:r w:rsidR="00BA5E14" w:rsidRPr="002B569F">
          <w:rPr>
            <w:rFonts w:cs="Times New Roman"/>
            <w:b w:val="0"/>
            <w:bCs/>
            <w:i/>
            <w:iCs w:val="0"/>
            <w:szCs w:val="24"/>
            <w:rPrChange w:id="8057" w:author="Camilo Andrés Díaz Gómez" w:date="2023-03-28T17:42:00Z">
              <w:rPr>
                <w:rFonts w:cs="Times New Roman"/>
                <w:szCs w:val="24"/>
              </w:rPr>
            </w:rPrChange>
          </w:rPr>
          <w:t>final</w:t>
        </w:r>
      </w:ins>
      <w:bookmarkEnd w:id="8051"/>
    </w:p>
    <w:p w14:paraId="782F9D89" w14:textId="77777777" w:rsidR="00FA2335" w:rsidRPr="002B569F" w:rsidRDefault="00FA2335">
      <w:pPr>
        <w:rPr>
          <w:ins w:id="8058" w:author="JUAN ESTEBAN CONTRERAS DIAZ" w:date="2023-03-24T12:12:00Z"/>
          <w:rFonts w:cs="Times New Roman"/>
        </w:rPr>
        <w:pPrChange w:id="8059" w:author="Camilo Andrés Díaz Gómez" w:date="2023-03-28T17:43:00Z">
          <w:pPr>
            <w:ind w:firstLine="708"/>
          </w:pPr>
        </w:pPrChange>
      </w:pPr>
    </w:p>
    <w:p w14:paraId="16B82742" w14:textId="77777777" w:rsidR="00405EF3" w:rsidRPr="002B569F" w:rsidRDefault="00405EF3" w:rsidP="002B569F">
      <w:pPr>
        <w:ind w:firstLine="708"/>
        <w:rPr>
          <w:ins w:id="8060" w:author="Camilo Andrés Díaz Gómez" w:date="2023-03-28T15:22:00Z"/>
          <w:rFonts w:cs="Times New Roman"/>
          <w:szCs w:val="24"/>
        </w:rPr>
      </w:pPr>
    </w:p>
    <w:p w14:paraId="51DE281F" w14:textId="48F0CE95" w:rsidR="00EC2EEF" w:rsidRPr="002B569F" w:rsidRDefault="00EC2EEF" w:rsidP="002B569F">
      <w:pPr>
        <w:ind w:firstLine="708"/>
        <w:rPr>
          <w:ins w:id="8061" w:author="Camilo Andrés Díaz Gómez" w:date="2023-03-21T20:52:00Z"/>
          <w:rFonts w:cs="Times New Roman"/>
          <w:szCs w:val="24"/>
        </w:rPr>
      </w:pPr>
      <w:ins w:id="8062" w:author="JUAN ESTEBAN CONTRERAS DIAZ" w:date="2023-03-24T12:12:00Z">
        <w:r w:rsidRPr="002B569F">
          <w:rPr>
            <w:rFonts w:cs="Times New Roman"/>
            <w:noProof/>
            <w:szCs w:val="24"/>
          </w:rPr>
          <w:drawing>
            <wp:inline distT="0" distB="0" distL="0" distR="0" wp14:anchorId="723CE208" wp14:editId="4D3896C6">
              <wp:extent cx="5612130" cy="1094105"/>
              <wp:effectExtent l="0" t="0" r="7620" b="0"/>
              <wp:docPr id="113" name="Imagen 1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Texto&#10;&#10;Descripción generada automáticamente"/>
                      <pic:cNvPicPr/>
                    </pic:nvPicPr>
                    <pic:blipFill>
                      <a:blip r:embed="rId57"/>
                      <a:stretch>
                        <a:fillRect/>
                      </a:stretch>
                    </pic:blipFill>
                    <pic:spPr>
                      <a:xfrm>
                        <a:off x="0" y="0"/>
                        <a:ext cx="5612130" cy="1094105"/>
                      </a:xfrm>
                      <a:prstGeom prst="rect">
                        <a:avLst/>
                      </a:prstGeom>
                    </pic:spPr>
                  </pic:pic>
                </a:graphicData>
              </a:graphic>
            </wp:inline>
          </w:drawing>
        </w:r>
      </w:ins>
    </w:p>
    <w:p w14:paraId="74579DA2" w14:textId="77777777" w:rsidR="00405EF3" w:rsidRPr="002B569F" w:rsidRDefault="00405EF3" w:rsidP="002B569F">
      <w:pPr>
        <w:jc w:val="left"/>
        <w:rPr>
          <w:ins w:id="8063" w:author="Camilo Andrés Díaz Gómez" w:date="2023-03-28T15:22:00Z"/>
          <w:rFonts w:cs="Times New Roman"/>
          <w:i/>
          <w:iCs/>
          <w:szCs w:val="24"/>
        </w:rPr>
      </w:pPr>
    </w:p>
    <w:p w14:paraId="61B28A01" w14:textId="6885E964" w:rsidR="00B1585C" w:rsidRPr="002B569F" w:rsidRDefault="00B1585C" w:rsidP="002B569F">
      <w:pPr>
        <w:jc w:val="left"/>
        <w:rPr>
          <w:ins w:id="8064" w:author="Steff Guzmán" w:date="2023-03-24T15:45:00Z"/>
          <w:rFonts w:cs="Times New Roman"/>
          <w:i/>
          <w:iCs/>
          <w:szCs w:val="24"/>
        </w:rPr>
      </w:pPr>
      <w:ins w:id="8065" w:author="Steff Guzmán" w:date="2023-03-24T15:45:00Z">
        <w:r w:rsidRPr="002B569F">
          <w:rPr>
            <w:rFonts w:cs="Times New Roman"/>
            <w:i/>
            <w:iCs/>
            <w:szCs w:val="24"/>
          </w:rPr>
          <w:t>Fuente: Elaboración propia.</w:t>
        </w:r>
      </w:ins>
    </w:p>
    <w:p w14:paraId="2A6D479D" w14:textId="77777777" w:rsidR="00E4143F" w:rsidRPr="002B569F" w:rsidRDefault="00E4143F">
      <w:pPr>
        <w:rPr>
          <w:ins w:id="8066" w:author="Camilo Andrés Díaz Gómez" w:date="2023-03-21T20:52:00Z"/>
          <w:rFonts w:cs="Times New Roman"/>
        </w:rPr>
        <w:pPrChange w:id="8067" w:author="Camilo Andrés Díaz Gómez" w:date="2023-03-28T17:43:00Z">
          <w:pPr>
            <w:pStyle w:val="Ttulo3"/>
          </w:pPr>
        </w:pPrChange>
      </w:pPr>
    </w:p>
    <w:p w14:paraId="733440A9" w14:textId="5CB9EE5D" w:rsidR="00E4143F" w:rsidRPr="002B569F" w:rsidRDefault="00E4143F" w:rsidP="002B569F">
      <w:pPr>
        <w:pStyle w:val="Ttulo3"/>
        <w:rPr>
          <w:ins w:id="8068" w:author="Camilo Andrés Díaz Gómez" w:date="2023-03-21T20:52:00Z"/>
          <w:rFonts w:ascii="Times New Roman" w:hAnsi="Times New Roman" w:cs="Times New Roman"/>
          <w:b/>
          <w:bCs/>
          <w:color w:val="auto"/>
        </w:rPr>
      </w:pPr>
      <w:bookmarkStart w:id="8069" w:name="_Toc130919825"/>
      <w:ins w:id="8070" w:author="Camilo Andrés Díaz Gómez" w:date="2023-03-21T20:53:00Z">
        <w:r w:rsidRPr="002B569F">
          <w:rPr>
            <w:rFonts w:ascii="Times New Roman" w:hAnsi="Times New Roman" w:cs="Times New Roman"/>
            <w:b/>
            <w:bCs/>
            <w:color w:val="auto"/>
          </w:rPr>
          <w:t>Resultados obtenidos</w:t>
        </w:r>
      </w:ins>
      <w:bookmarkEnd w:id="8069"/>
    </w:p>
    <w:p w14:paraId="0D604731" w14:textId="77777777" w:rsidR="00E4143F" w:rsidRPr="002B569F" w:rsidRDefault="00E4143F" w:rsidP="002B569F">
      <w:pPr>
        <w:ind w:firstLine="708"/>
        <w:rPr>
          <w:ins w:id="8071" w:author="Camilo Andrés Díaz Gómez" w:date="2023-03-17T00:15:00Z"/>
          <w:rFonts w:cs="Times New Roman"/>
          <w:szCs w:val="24"/>
        </w:rPr>
      </w:pPr>
    </w:p>
    <w:p w14:paraId="3A55265C" w14:textId="55F87E8A" w:rsidR="00F978D4" w:rsidRPr="002B569F" w:rsidRDefault="00F978D4" w:rsidP="002B569F">
      <w:pPr>
        <w:ind w:firstLine="708"/>
        <w:rPr>
          <w:ins w:id="8072" w:author="Camilo Andrés Díaz Gómez" w:date="2023-03-21T20:58:00Z"/>
          <w:rFonts w:cs="Times New Roman"/>
          <w:szCs w:val="24"/>
        </w:rPr>
      </w:pPr>
      <w:ins w:id="8073" w:author="Camilo Andrés Díaz Gómez" w:date="2023-03-21T20:58:00Z">
        <w:r w:rsidRPr="002B569F">
          <w:rPr>
            <w:rFonts w:cs="Times New Roman"/>
            <w:szCs w:val="24"/>
          </w:rPr>
          <w:t>En segundo lugar, en relación a los resultados, se obtuv</w:t>
        </w:r>
      </w:ins>
      <w:ins w:id="8074" w:author="Camilo Andrés Díaz Gómez" w:date="2023-03-22T13:18:00Z">
        <w:r w:rsidR="00F504C8" w:rsidRPr="002B569F">
          <w:rPr>
            <w:rFonts w:cs="Times New Roman"/>
            <w:szCs w:val="24"/>
          </w:rPr>
          <w:t>o un</w:t>
        </w:r>
      </w:ins>
      <w:ins w:id="8075" w:author="Camilo Andrés Díaz Gómez" w:date="2023-03-21T20:58:00Z">
        <w:r w:rsidRPr="002B569F">
          <w:rPr>
            <w:rFonts w:cs="Times New Roman"/>
            <w:szCs w:val="24"/>
          </w:rPr>
          <w:t xml:space="preserve"> </w:t>
        </w:r>
      </w:ins>
      <w:ins w:id="8076" w:author="Camilo Andrés Díaz Gómez" w:date="2023-03-22T11:26:00Z">
        <w:r w:rsidR="007F28DA" w:rsidRPr="002B569F">
          <w:rPr>
            <w:rFonts w:cs="Times New Roman"/>
            <w:szCs w:val="24"/>
          </w:rPr>
          <w:t>rendimiento</w:t>
        </w:r>
      </w:ins>
      <w:ins w:id="8077" w:author="Camilo Andrés Díaz Gómez" w:date="2023-03-21T20:58:00Z">
        <w:r w:rsidRPr="002B569F">
          <w:rPr>
            <w:rFonts w:cs="Times New Roman"/>
            <w:szCs w:val="24"/>
          </w:rPr>
          <w:t xml:space="preserve"> satisfactorio. Es importante destacar que, aunque se generaron los datos de ejemplo para la variable "</w:t>
        </w:r>
      </w:ins>
      <w:ins w:id="8078" w:author="Camilo Andrés Díaz Gómez" w:date="2023-03-21T20:59:00Z">
        <w:r w:rsidRPr="002B569F">
          <w:rPr>
            <w:rFonts w:cs="Times New Roman"/>
            <w:szCs w:val="24"/>
          </w:rPr>
          <w:t>T</w:t>
        </w:r>
      </w:ins>
      <w:ins w:id="8079" w:author="Camilo Andrés Díaz Gómez" w:date="2023-03-21T20:58:00Z">
        <w:r w:rsidRPr="002B569F">
          <w:rPr>
            <w:rFonts w:cs="Times New Roman"/>
            <w:szCs w:val="24"/>
          </w:rPr>
          <w:t>emperatura", se pueden generar variables adicionales utilizando el mismo proceso.</w:t>
        </w:r>
      </w:ins>
    </w:p>
    <w:p w14:paraId="6FAD62A6" w14:textId="77777777" w:rsidR="00F978D4" w:rsidRPr="002B569F" w:rsidRDefault="00F978D4" w:rsidP="002B569F">
      <w:pPr>
        <w:ind w:firstLine="708"/>
        <w:rPr>
          <w:ins w:id="8080" w:author="Camilo Andrés Díaz Gómez" w:date="2023-03-21T20:58:00Z"/>
          <w:rFonts w:cs="Times New Roman"/>
          <w:szCs w:val="24"/>
        </w:rPr>
      </w:pPr>
    </w:p>
    <w:p w14:paraId="1CE5CD3C" w14:textId="4FC87030" w:rsidR="00F978D4" w:rsidRPr="002B569F" w:rsidDel="00F978D4" w:rsidRDefault="00F978D4">
      <w:pPr>
        <w:ind w:firstLine="708"/>
        <w:rPr>
          <w:del w:id="8081" w:author="Camilo Andrés Díaz Gómez" w:date="2023-03-21T20:58:00Z"/>
          <w:rFonts w:cs="Times New Roman"/>
          <w:szCs w:val="24"/>
        </w:rPr>
      </w:pPr>
      <w:ins w:id="8082" w:author="Camilo Andrés Díaz Gómez" w:date="2023-03-21T20:58:00Z">
        <w:r w:rsidRPr="002B569F">
          <w:rPr>
            <w:rFonts w:cs="Times New Roman"/>
            <w:szCs w:val="24"/>
          </w:rPr>
          <w:t>Después de diseñar, programar y probar los modelos de aprendizaje automático, se lograron resultados satisfactorios gracias a la gran cantidad de datos insertados en el modelo. Estos datos incluyen información desde el año 2015 hasta agosto de 2022. Cabe destacar que los modelos de aprendizaje automático proporcionan mejores resultados cuanto mayor sea la cantidad de datos utilizados para entrenarlos.</w:t>
        </w:r>
      </w:ins>
    </w:p>
    <w:p w14:paraId="5784B475" w14:textId="77777777" w:rsidR="00F978D4" w:rsidRPr="002B569F" w:rsidRDefault="00F978D4" w:rsidP="002B569F">
      <w:pPr>
        <w:ind w:firstLine="708"/>
        <w:rPr>
          <w:ins w:id="8083" w:author="Camilo Andrés Díaz Gómez" w:date="2023-03-21T20:58:00Z"/>
          <w:rFonts w:cs="Times New Roman"/>
          <w:szCs w:val="24"/>
        </w:rPr>
      </w:pPr>
    </w:p>
    <w:p w14:paraId="4AB02AEA" w14:textId="6A0E1C00" w:rsidR="00166BA6" w:rsidRPr="002B569F" w:rsidDel="00F978D4" w:rsidRDefault="00166BA6">
      <w:pPr>
        <w:ind w:firstLine="708"/>
        <w:rPr>
          <w:del w:id="8084" w:author="Camilo Andrés Díaz Gómez" w:date="2023-03-21T20:58:00Z"/>
          <w:rFonts w:cs="Times New Roman"/>
          <w:szCs w:val="24"/>
        </w:rPr>
      </w:pPr>
      <w:del w:id="8085" w:author="Camilo Andrés Díaz Gómez" w:date="2023-03-21T20:58:00Z">
        <w:r w:rsidRPr="002B569F" w:rsidDel="00F978D4">
          <w:rPr>
            <w:rFonts w:cs="Times New Roman"/>
            <w:szCs w:val="24"/>
          </w:rPr>
          <w:delText xml:space="preserve">Después de haber diseñado, programado y probado los modelos de aprendizaje automático, se obtuvieron resultados satisfactorios gracias a la gran cantidad de datos que se insertaron. Estos datos corresponden desde el año 2015 hasta agosto del 2022. Es importante destacar que los modelos de aprendizaje automático dan mejores resultados en función de la cantidad de datos con los que se entrenan. </w:delText>
        </w:r>
      </w:del>
    </w:p>
    <w:p w14:paraId="245BF336" w14:textId="77777777" w:rsidR="00166BA6" w:rsidRPr="002B569F" w:rsidRDefault="00166BA6" w:rsidP="002B569F">
      <w:pPr>
        <w:ind w:firstLine="708"/>
        <w:rPr>
          <w:rFonts w:cs="Times New Roman"/>
          <w:szCs w:val="24"/>
        </w:rPr>
      </w:pPr>
    </w:p>
    <w:p w14:paraId="64A23298" w14:textId="79BA6FA1" w:rsidR="00166BA6" w:rsidRPr="002B569F" w:rsidRDefault="00166BA6" w:rsidP="002B569F">
      <w:pPr>
        <w:ind w:firstLine="708"/>
        <w:rPr>
          <w:rFonts w:cs="Times New Roman"/>
          <w:szCs w:val="24"/>
        </w:rPr>
      </w:pPr>
      <w:r w:rsidRPr="002B569F">
        <w:rPr>
          <w:rFonts w:cs="Times New Roman"/>
          <w:szCs w:val="24"/>
        </w:rPr>
        <w:lastRenderedPageBreak/>
        <w:t>Inicialmente, los modelos estaban siendo entrenados con datos horarios de las variables con las que tenían más correlación:</w:t>
      </w:r>
      <w:del w:id="8086" w:author="Camilo Andrés Díaz Gómez" w:date="2023-03-22T11:27:00Z">
        <w:r w:rsidRPr="002B569F" w:rsidDel="007F28DA">
          <w:rPr>
            <w:rFonts w:cs="Times New Roman"/>
            <w:szCs w:val="24"/>
          </w:rPr>
          <w:delText xml:space="preserve"> temperatura,</w:delText>
        </w:r>
      </w:del>
      <w:r w:rsidRPr="002B569F">
        <w:rPr>
          <w:rFonts w:cs="Times New Roman"/>
          <w:szCs w:val="24"/>
        </w:rPr>
        <w:t xml:space="preserve"> humedad y hora. Esto tiene sentido gracias a un informe proporcionado por el IDEAM denominado "Características Climatológicas de Ciudades Principales y Municipios Turísticos" desde el año 2018 hasta julio del 2022. </w:t>
      </w:r>
    </w:p>
    <w:p w14:paraId="55CCFAB5" w14:textId="77777777" w:rsidR="00166BA6" w:rsidRPr="002B569F" w:rsidRDefault="00166BA6" w:rsidP="002B569F">
      <w:pPr>
        <w:ind w:firstLine="708"/>
        <w:rPr>
          <w:rFonts w:cs="Times New Roman"/>
          <w:szCs w:val="24"/>
        </w:rPr>
      </w:pPr>
    </w:p>
    <w:p w14:paraId="2AC5E676" w14:textId="3256E369" w:rsidR="00473DA3" w:rsidRPr="002B569F" w:rsidRDefault="00DF131A" w:rsidP="002B569F">
      <w:pPr>
        <w:ind w:firstLine="708"/>
        <w:rPr>
          <w:ins w:id="8087" w:author="Camilo Andrés Díaz Gómez" w:date="2023-03-22T16:14:00Z"/>
          <w:rFonts w:cs="Times New Roman"/>
          <w:szCs w:val="24"/>
        </w:rPr>
      </w:pPr>
      <w:r w:rsidRPr="002B569F">
        <w:rPr>
          <w:rFonts w:cs="Times New Roman"/>
          <w:szCs w:val="24"/>
        </w:rPr>
        <w:t xml:space="preserve">Durante este lapso, se obtuvieron resultados satisfactorios, pero no como se esperaba, ya que había una diferencia promedio de 1.06°C centígrados. Por esta razón, se decidió procesar una mayor cantidad de datos, tal como se mencionó anteriormente, y gracias a esta decisión se lograron mejores resultados en </w:t>
      </w:r>
      <w:del w:id="8088" w:author="Camilo Andrés Díaz Gómez" w:date="2023-03-22T11:28:00Z">
        <w:r w:rsidRPr="002B569F" w:rsidDel="007F28DA">
          <w:rPr>
            <w:rFonts w:cs="Times New Roman"/>
            <w:szCs w:val="24"/>
          </w:rPr>
          <w:delText xml:space="preserve">las </w:delText>
        </w:r>
      </w:del>
      <w:ins w:id="8089" w:author="Camilo Andrés Díaz Gómez" w:date="2023-03-22T11:28:00Z">
        <w:r w:rsidR="007F28DA" w:rsidRPr="002B569F">
          <w:rPr>
            <w:rFonts w:cs="Times New Roman"/>
            <w:szCs w:val="24"/>
          </w:rPr>
          <w:t xml:space="preserve">los </w:t>
        </w:r>
      </w:ins>
      <w:del w:id="8090" w:author="Camilo Andrés Díaz Gómez" w:date="2023-03-22T11:28:00Z">
        <w:r w:rsidRPr="002B569F" w:rsidDel="007F28DA">
          <w:rPr>
            <w:rFonts w:cs="Times New Roman"/>
            <w:szCs w:val="24"/>
          </w:rPr>
          <w:delText xml:space="preserve">predicciones </w:delText>
        </w:r>
      </w:del>
      <w:ins w:id="8091" w:author="Camilo Andrés Díaz Gómez" w:date="2023-03-22T11:28:00Z">
        <w:r w:rsidR="007F28DA" w:rsidRPr="002B569F">
          <w:rPr>
            <w:rFonts w:cs="Times New Roman"/>
            <w:szCs w:val="24"/>
          </w:rPr>
          <w:t xml:space="preserve">datos generados </w:t>
        </w:r>
      </w:ins>
      <w:r w:rsidRPr="002B569F">
        <w:rPr>
          <w:rFonts w:cs="Times New Roman"/>
          <w:szCs w:val="24"/>
        </w:rPr>
        <w:t xml:space="preserve">de temperaturas para el mes de septiembre de 2022 (el mes en el que se realizaron las pruebas). El modelo que dio los mejores resultados tuvo un promedio de </w:t>
      </w:r>
      <w:ins w:id="8092" w:author="Camilo Andrés Díaz Gómez" w:date="2023-03-22T16:14:00Z">
        <w:r w:rsidR="00FE36FA" w:rsidRPr="002B569F">
          <w:rPr>
            <w:rFonts w:cs="Times New Roman"/>
            <w:szCs w:val="24"/>
          </w:rPr>
          <w:t>0.962</w:t>
        </w:r>
      </w:ins>
      <w:del w:id="8093" w:author="Camilo Andrés Díaz Gómez" w:date="2023-03-22T16:14:00Z">
        <w:r w:rsidRPr="002B569F" w:rsidDel="00FE36FA">
          <w:rPr>
            <w:rFonts w:cs="Times New Roman"/>
            <w:szCs w:val="24"/>
          </w:rPr>
          <w:delText>0.5239</w:delText>
        </w:r>
      </w:del>
      <w:r w:rsidRPr="002B569F">
        <w:rPr>
          <w:rFonts w:cs="Times New Roman"/>
          <w:szCs w:val="24"/>
        </w:rPr>
        <w:t>, lo cual posiblemente se debió a que se le pasaron las variables que tenían una mejor correlación con la variable a predecir.</w:t>
      </w:r>
    </w:p>
    <w:p w14:paraId="4A5F0DBC" w14:textId="77777777" w:rsidR="00FE36FA" w:rsidRPr="002B569F" w:rsidRDefault="00FE36FA" w:rsidP="002B569F">
      <w:pPr>
        <w:ind w:firstLine="708"/>
        <w:rPr>
          <w:rFonts w:cs="Times New Roman"/>
          <w:szCs w:val="24"/>
        </w:rPr>
      </w:pPr>
    </w:p>
    <w:p w14:paraId="3F45E5E4" w14:textId="3EA9FF65" w:rsidR="00DF131A" w:rsidRPr="002B569F" w:rsidDel="00FE36FA" w:rsidRDefault="00DF131A">
      <w:pPr>
        <w:ind w:firstLine="708"/>
        <w:rPr>
          <w:del w:id="8094" w:author="Camilo Andrés Díaz Gómez" w:date="2023-03-22T16:15:00Z"/>
          <w:rFonts w:cs="Times New Roman"/>
          <w:szCs w:val="24"/>
        </w:rPr>
      </w:pPr>
    </w:p>
    <w:p w14:paraId="28E38947" w14:textId="5C7EE58C" w:rsidR="00424606" w:rsidRPr="002B569F" w:rsidRDefault="00424606" w:rsidP="002B569F">
      <w:pPr>
        <w:ind w:firstLine="708"/>
        <w:rPr>
          <w:rFonts w:cs="Times New Roman"/>
          <w:szCs w:val="24"/>
        </w:rPr>
      </w:pPr>
      <w:r w:rsidRPr="002B569F">
        <w:rPr>
          <w:rFonts w:cs="Times New Roman"/>
          <w:szCs w:val="24"/>
        </w:rPr>
        <w:t xml:space="preserve">Se llevaron a cabo pruebas utilizando tanto datos en tiempo real como datos previamente procesados para entrenar modelos de </w:t>
      </w:r>
      <w:r w:rsidR="00D56345">
        <w:rPr>
          <w:rFonts w:cs="Times New Roman"/>
          <w:szCs w:val="24"/>
        </w:rPr>
        <w:t>Machine Learning</w:t>
      </w:r>
      <w:r w:rsidRPr="002B569F">
        <w:rPr>
          <w:rFonts w:cs="Times New Roman"/>
          <w:szCs w:val="24"/>
        </w:rPr>
        <w:t>. Se presentarán a continuación los resultados obtenidos mediante la comparación de estos datos y el análisis en tiempo real.</w:t>
      </w:r>
    </w:p>
    <w:p w14:paraId="3C1635BF" w14:textId="77777777" w:rsidR="00424606" w:rsidRPr="002B569F" w:rsidRDefault="00424606" w:rsidP="002B569F">
      <w:pPr>
        <w:ind w:firstLine="708"/>
        <w:rPr>
          <w:rFonts w:cs="Times New Roman"/>
          <w:szCs w:val="24"/>
        </w:rPr>
      </w:pPr>
    </w:p>
    <w:p w14:paraId="64271901" w14:textId="12828C00" w:rsidR="000A2F1B" w:rsidRPr="002B569F" w:rsidRDefault="00424606" w:rsidP="002B569F">
      <w:pPr>
        <w:ind w:firstLine="708"/>
        <w:rPr>
          <w:ins w:id="8095" w:author="Steff Guzmán" w:date="2023-03-24T14:54:00Z"/>
          <w:rFonts w:cs="Times New Roman"/>
          <w:szCs w:val="24"/>
          <w:rPrChange w:id="8096" w:author="Camilo Andrés Díaz Gómez" w:date="2023-03-28T17:42:00Z">
            <w:rPr>
              <w:ins w:id="8097" w:author="Steff Guzmán" w:date="2023-03-24T14:54:00Z"/>
              <w:rFonts w:cs="Times New Roman"/>
              <w:color w:val="00B050"/>
              <w:szCs w:val="24"/>
            </w:rPr>
          </w:rPrChange>
        </w:rPr>
      </w:pPr>
      <w:r w:rsidRPr="002B569F">
        <w:rPr>
          <w:rFonts w:cs="Times New Roman"/>
          <w:szCs w:val="24"/>
        </w:rPr>
        <w:t>Para iniciar, se generaron promedios diarios correspondientes al mes de septiembre por cada modelo</w:t>
      </w:r>
      <w:del w:id="8098" w:author="Camilo Andrés Díaz Gómez" w:date="2023-03-22T13:19:00Z">
        <w:r w:rsidRPr="002B569F" w:rsidDel="00F504C8">
          <w:rPr>
            <w:rFonts w:cs="Times New Roman"/>
            <w:szCs w:val="24"/>
          </w:rPr>
          <w:delText>,</w:delText>
        </w:r>
      </w:del>
      <w:r w:rsidRPr="002B569F">
        <w:rPr>
          <w:rFonts w:cs="Times New Roman"/>
          <w:szCs w:val="24"/>
        </w:rPr>
        <w:t xml:space="preserve"> utilizando la columna de temperatura real. </w:t>
      </w:r>
      <w:del w:id="8099" w:author="Steff Guzmán" w:date="2023-03-24T14:55:00Z">
        <w:r w:rsidRPr="002B569F" w:rsidDel="000A2F1B">
          <w:rPr>
            <w:rFonts w:cs="Times New Roman"/>
            <w:szCs w:val="24"/>
          </w:rPr>
          <w:delText>Como resultado de este proceso, se obtuvo la siguiente tabla</w:delText>
        </w:r>
      </w:del>
      <w:del w:id="8100" w:author="Steff Guzmán" w:date="2023-03-24T14:54:00Z">
        <w:r w:rsidRPr="002B569F" w:rsidDel="000A2F1B">
          <w:rPr>
            <w:rFonts w:cs="Times New Roman"/>
            <w:szCs w:val="24"/>
          </w:rPr>
          <w:delText>:</w:delText>
        </w:r>
      </w:del>
      <w:ins w:id="8101" w:author="Steff Guzmán" w:date="2023-03-24T14:55:00Z">
        <w:r w:rsidR="000A2F1B" w:rsidRPr="002B569F">
          <w:rPr>
            <w:rFonts w:cs="Times New Roman"/>
            <w:szCs w:val="24"/>
          </w:rPr>
          <w:t>A partir de la Tabla 3, el p</w:t>
        </w:r>
      </w:ins>
      <w:ins w:id="8102" w:author="Steff Guzmán" w:date="2023-03-24T14:54:00Z">
        <w:r w:rsidR="000A2F1B" w:rsidRPr="002B569F">
          <w:rPr>
            <w:rFonts w:cs="Times New Roman"/>
            <w:szCs w:val="24"/>
            <w:rPrChange w:id="8103" w:author="Camilo Andrés Díaz Gómez" w:date="2023-03-28T17:42:00Z">
              <w:rPr>
                <w:rFonts w:cs="Times New Roman"/>
                <w:color w:val="00B050"/>
                <w:szCs w:val="24"/>
              </w:rPr>
            </w:rPrChange>
          </w:rPr>
          <w:t xml:space="preserve">romedio de datos diarios del mes de septiembre) presenta los resultados de diferentes técnicas de modelado aplicadas a la generación de temperaturas en un período de 30 días. Las técnicas de modelado incluyen Regresión, </w:t>
        </w:r>
      </w:ins>
      <w:r w:rsidR="00D56345">
        <w:rPr>
          <w:rFonts w:cs="Times New Roman"/>
          <w:szCs w:val="24"/>
        </w:rPr>
        <w:t>Regresión Polinomial</w:t>
      </w:r>
      <w:ins w:id="8104" w:author="Steff Guzmán" w:date="2023-03-24T14:54:00Z">
        <w:r w:rsidR="000A2F1B" w:rsidRPr="002B569F">
          <w:rPr>
            <w:rFonts w:cs="Times New Roman"/>
            <w:szCs w:val="24"/>
            <w:rPrChange w:id="8105" w:author="Camilo Andrés Díaz Gómez" w:date="2023-03-28T17:42:00Z">
              <w:rPr>
                <w:rFonts w:cs="Times New Roman"/>
                <w:color w:val="00B050"/>
                <w:szCs w:val="24"/>
              </w:rPr>
            </w:rPrChange>
          </w:rPr>
          <w:t>, K-</w:t>
        </w:r>
        <w:proofErr w:type="spellStart"/>
        <w:r w:rsidR="000A2F1B" w:rsidRPr="002B569F">
          <w:rPr>
            <w:rFonts w:cs="Times New Roman"/>
            <w:szCs w:val="24"/>
            <w:rPrChange w:id="8106" w:author="Camilo Andrés Díaz Gómez" w:date="2023-03-28T17:42:00Z">
              <w:rPr>
                <w:rFonts w:cs="Times New Roman"/>
                <w:color w:val="00B050"/>
                <w:szCs w:val="24"/>
              </w:rPr>
            </w:rPrChange>
          </w:rPr>
          <w:t>Nearest</w:t>
        </w:r>
        <w:proofErr w:type="spellEnd"/>
        <w:r w:rsidR="000A2F1B" w:rsidRPr="002B569F">
          <w:rPr>
            <w:rFonts w:cs="Times New Roman"/>
            <w:szCs w:val="24"/>
            <w:rPrChange w:id="8107" w:author="Camilo Andrés Díaz Gómez" w:date="2023-03-28T17:42:00Z">
              <w:rPr>
                <w:rFonts w:cs="Times New Roman"/>
                <w:color w:val="00B050"/>
                <w:szCs w:val="24"/>
              </w:rPr>
            </w:rPrChange>
          </w:rPr>
          <w:t xml:space="preserve"> </w:t>
        </w:r>
        <w:proofErr w:type="spellStart"/>
        <w:r w:rsidR="000A2F1B" w:rsidRPr="002B569F">
          <w:rPr>
            <w:rFonts w:cs="Times New Roman"/>
            <w:szCs w:val="24"/>
            <w:rPrChange w:id="8108" w:author="Camilo Andrés Díaz Gómez" w:date="2023-03-28T17:42:00Z">
              <w:rPr>
                <w:rFonts w:cs="Times New Roman"/>
                <w:color w:val="00B050"/>
                <w:szCs w:val="24"/>
              </w:rPr>
            </w:rPrChange>
          </w:rPr>
          <w:t>Neighbors</w:t>
        </w:r>
        <w:proofErr w:type="spellEnd"/>
        <w:r w:rsidR="000A2F1B" w:rsidRPr="002B569F">
          <w:rPr>
            <w:rFonts w:cs="Times New Roman"/>
            <w:szCs w:val="24"/>
            <w:rPrChange w:id="8109" w:author="Camilo Andrés Díaz Gómez" w:date="2023-03-28T17:42:00Z">
              <w:rPr>
                <w:rFonts w:cs="Times New Roman"/>
                <w:color w:val="00B050"/>
                <w:szCs w:val="24"/>
              </w:rPr>
            </w:rPrChange>
          </w:rPr>
          <w:t xml:space="preserve"> (</w:t>
        </w:r>
      </w:ins>
      <w:r w:rsidR="00D56345">
        <w:rPr>
          <w:rFonts w:cs="Times New Roman"/>
          <w:szCs w:val="24"/>
        </w:rPr>
        <w:t>KNN</w:t>
      </w:r>
      <w:ins w:id="8110" w:author="Steff Guzmán" w:date="2023-03-24T14:54:00Z">
        <w:r w:rsidR="000A2F1B" w:rsidRPr="002B569F">
          <w:rPr>
            <w:rFonts w:cs="Times New Roman"/>
            <w:szCs w:val="24"/>
            <w:rPrChange w:id="8111" w:author="Camilo Andrés Díaz Gómez" w:date="2023-03-28T17:42:00Z">
              <w:rPr>
                <w:rFonts w:cs="Times New Roman"/>
                <w:color w:val="00B050"/>
                <w:szCs w:val="24"/>
              </w:rPr>
            </w:rPrChange>
          </w:rPr>
          <w:t xml:space="preserve">), Arboles de decisiones, Bosque Aleatorio y la </w:t>
        </w:r>
      </w:ins>
      <w:r w:rsidR="00D56345">
        <w:rPr>
          <w:rFonts w:cs="Times New Roman"/>
          <w:szCs w:val="24"/>
        </w:rPr>
        <w:t>Red Neuronal</w:t>
      </w:r>
      <w:ins w:id="8112" w:author="Steff Guzmán" w:date="2023-03-24T14:54:00Z">
        <w:r w:rsidR="000A2F1B" w:rsidRPr="002B569F">
          <w:rPr>
            <w:rFonts w:cs="Times New Roman"/>
            <w:szCs w:val="24"/>
            <w:rPrChange w:id="8113" w:author="Camilo Andrés Díaz Gómez" w:date="2023-03-28T17:42:00Z">
              <w:rPr>
                <w:rFonts w:cs="Times New Roman"/>
                <w:color w:val="00B050"/>
                <w:szCs w:val="24"/>
              </w:rPr>
            </w:rPrChange>
          </w:rPr>
          <w:t>.</w:t>
        </w:r>
      </w:ins>
    </w:p>
    <w:p w14:paraId="4AF731D3" w14:textId="77777777" w:rsidR="000A2F1B" w:rsidRPr="002B569F" w:rsidRDefault="000A2F1B" w:rsidP="002B569F">
      <w:pPr>
        <w:ind w:firstLine="708"/>
        <w:rPr>
          <w:ins w:id="8114" w:author="Steff Guzmán" w:date="2023-03-24T14:54:00Z"/>
          <w:rFonts w:cs="Times New Roman"/>
          <w:szCs w:val="24"/>
          <w:rPrChange w:id="8115" w:author="Camilo Andrés Díaz Gómez" w:date="2023-03-28T17:42:00Z">
            <w:rPr>
              <w:ins w:id="8116" w:author="Steff Guzmán" w:date="2023-03-24T14:54:00Z"/>
              <w:rFonts w:cs="Times New Roman"/>
              <w:color w:val="00B050"/>
              <w:szCs w:val="24"/>
            </w:rPr>
          </w:rPrChange>
        </w:rPr>
      </w:pPr>
    </w:p>
    <w:p w14:paraId="083F4C2A" w14:textId="77777777" w:rsidR="000A2F1B" w:rsidRPr="002B569F" w:rsidRDefault="000A2F1B" w:rsidP="002B569F">
      <w:pPr>
        <w:ind w:firstLine="708"/>
        <w:rPr>
          <w:ins w:id="8117" w:author="Steff Guzmán" w:date="2023-03-24T14:54:00Z"/>
          <w:rFonts w:cs="Times New Roman"/>
          <w:szCs w:val="24"/>
          <w:rPrChange w:id="8118" w:author="Camilo Andrés Díaz Gómez" w:date="2023-03-28T17:42:00Z">
            <w:rPr>
              <w:ins w:id="8119" w:author="Steff Guzmán" w:date="2023-03-24T14:54:00Z"/>
              <w:rFonts w:cs="Times New Roman"/>
              <w:color w:val="00B050"/>
              <w:szCs w:val="24"/>
            </w:rPr>
          </w:rPrChange>
        </w:rPr>
      </w:pPr>
      <w:ins w:id="8120" w:author="Steff Guzmán" w:date="2023-03-24T14:54:00Z">
        <w:r w:rsidRPr="002B569F">
          <w:rPr>
            <w:rFonts w:cs="Times New Roman"/>
            <w:szCs w:val="24"/>
            <w:rPrChange w:id="8121" w:author="Camilo Andrés Díaz Gómez" w:date="2023-03-28T17:42:00Z">
              <w:rPr>
                <w:rFonts w:cs="Times New Roman"/>
                <w:color w:val="00B050"/>
                <w:szCs w:val="24"/>
              </w:rPr>
            </w:rPrChange>
          </w:rPr>
          <w:t>Cada fila representa un día en particular y las columnas corresponden a las diferentes técnicas de modelado y la temperatura real registrada para ese día. Los valores en las celdas de cada columna son los datos realizados por la técnica correspondiente para la temperatura real en ese día.</w:t>
        </w:r>
      </w:ins>
    </w:p>
    <w:p w14:paraId="7F5998EF" w14:textId="77777777" w:rsidR="000A2F1B" w:rsidRPr="002B569F" w:rsidRDefault="000A2F1B" w:rsidP="002B569F">
      <w:pPr>
        <w:ind w:firstLine="708"/>
        <w:rPr>
          <w:ins w:id="8122" w:author="Steff Guzmán" w:date="2023-03-24T14:54:00Z"/>
          <w:rFonts w:cs="Times New Roman"/>
          <w:szCs w:val="24"/>
          <w:rPrChange w:id="8123" w:author="Camilo Andrés Díaz Gómez" w:date="2023-03-28T17:42:00Z">
            <w:rPr>
              <w:ins w:id="8124" w:author="Steff Guzmán" w:date="2023-03-24T14:54:00Z"/>
              <w:rFonts w:cs="Times New Roman"/>
              <w:color w:val="00B050"/>
              <w:szCs w:val="24"/>
            </w:rPr>
          </w:rPrChange>
        </w:rPr>
      </w:pPr>
    </w:p>
    <w:p w14:paraId="2B4CF313" w14:textId="3157B3E7" w:rsidR="000A2F1B" w:rsidRPr="002B569F" w:rsidRDefault="000A2F1B" w:rsidP="002B569F">
      <w:pPr>
        <w:ind w:firstLine="708"/>
        <w:rPr>
          <w:ins w:id="8125" w:author="Steff Guzmán" w:date="2023-03-24T14:54:00Z"/>
          <w:rFonts w:cs="Times New Roman"/>
          <w:szCs w:val="24"/>
          <w:rPrChange w:id="8126" w:author="Camilo Andrés Díaz Gómez" w:date="2023-03-28T17:42:00Z">
            <w:rPr>
              <w:ins w:id="8127" w:author="Steff Guzmán" w:date="2023-03-24T14:54:00Z"/>
              <w:rFonts w:cs="Times New Roman"/>
              <w:color w:val="00B050"/>
              <w:szCs w:val="24"/>
            </w:rPr>
          </w:rPrChange>
        </w:rPr>
      </w:pPr>
      <w:ins w:id="8128" w:author="Steff Guzmán" w:date="2023-03-24T14:54:00Z">
        <w:r w:rsidRPr="002B569F">
          <w:rPr>
            <w:rFonts w:cs="Times New Roman"/>
            <w:szCs w:val="24"/>
            <w:rPrChange w:id="8129" w:author="Camilo Andrés Díaz Gómez" w:date="2023-03-28T17:42:00Z">
              <w:rPr>
                <w:rFonts w:cs="Times New Roman"/>
                <w:color w:val="00B050"/>
                <w:szCs w:val="24"/>
              </w:rPr>
            </w:rPrChange>
          </w:rPr>
          <w:lastRenderedPageBreak/>
          <w:t xml:space="preserve">En general, se puede observar que la regresión y la </w:t>
        </w:r>
      </w:ins>
      <w:r w:rsidR="00D56345">
        <w:rPr>
          <w:rFonts w:cs="Times New Roman"/>
          <w:szCs w:val="24"/>
        </w:rPr>
        <w:t>Red Neuronal</w:t>
      </w:r>
      <w:ins w:id="8130" w:author="Steff Guzmán" w:date="2023-03-24T14:54:00Z">
        <w:r w:rsidRPr="002B569F">
          <w:rPr>
            <w:rFonts w:cs="Times New Roman"/>
            <w:szCs w:val="24"/>
            <w:rPrChange w:id="8131" w:author="Camilo Andrés Díaz Gómez" w:date="2023-03-28T17:42:00Z">
              <w:rPr>
                <w:rFonts w:cs="Times New Roman"/>
                <w:color w:val="00B050"/>
                <w:szCs w:val="24"/>
              </w:rPr>
            </w:rPrChange>
          </w:rPr>
          <w:t xml:space="preserve"> logran generar temperaturas con mayor similitud y precisión a la </w:t>
        </w:r>
      </w:ins>
      <w:ins w:id="8132" w:author="Steff Guzmán" w:date="2023-03-24T14:56:00Z">
        <w:r w:rsidR="0087118D" w:rsidRPr="002B569F">
          <w:rPr>
            <w:rFonts w:cs="Times New Roman"/>
            <w:szCs w:val="24"/>
            <w:rPrChange w:id="8133" w:author="Camilo Andrés Díaz Gómez" w:date="2023-03-28T17:42:00Z">
              <w:rPr>
                <w:rFonts w:cs="Times New Roman"/>
                <w:color w:val="000000" w:themeColor="text1"/>
                <w:szCs w:val="24"/>
              </w:rPr>
            </w:rPrChange>
          </w:rPr>
          <w:t>tem</w:t>
        </w:r>
      </w:ins>
      <w:ins w:id="8134" w:author="Steff Guzmán" w:date="2023-03-24T14:57:00Z">
        <w:r w:rsidR="0087118D" w:rsidRPr="002B569F">
          <w:rPr>
            <w:rFonts w:cs="Times New Roman"/>
            <w:szCs w:val="24"/>
            <w:rPrChange w:id="8135" w:author="Camilo Andrés Díaz Gómez" w:date="2023-03-28T17:42:00Z">
              <w:rPr>
                <w:rFonts w:cs="Times New Roman"/>
                <w:color w:val="000000" w:themeColor="text1"/>
                <w:szCs w:val="24"/>
              </w:rPr>
            </w:rPrChange>
          </w:rPr>
          <w:t>peratura real</w:t>
        </w:r>
      </w:ins>
      <w:ins w:id="8136" w:author="Steff Guzmán" w:date="2023-03-24T14:54:00Z">
        <w:r w:rsidRPr="002B569F">
          <w:rPr>
            <w:rFonts w:cs="Times New Roman"/>
            <w:szCs w:val="24"/>
            <w:rPrChange w:id="8137" w:author="Camilo Andrés Díaz Gómez" w:date="2023-03-28T17:42:00Z">
              <w:rPr>
                <w:rFonts w:cs="Times New Roman"/>
                <w:color w:val="00B050"/>
                <w:szCs w:val="24"/>
              </w:rPr>
            </w:rPrChange>
          </w:rPr>
          <w:t xml:space="preserve">. </w:t>
        </w:r>
      </w:ins>
    </w:p>
    <w:p w14:paraId="78382440" w14:textId="103E33FB" w:rsidR="000A2F1B" w:rsidRPr="002B569F" w:rsidDel="00717998" w:rsidRDefault="000A2F1B">
      <w:pPr>
        <w:ind w:firstLine="708"/>
        <w:rPr>
          <w:ins w:id="8138" w:author="Camilo Andrés Díaz Gómez" w:date="2023-03-21T21:11:00Z"/>
          <w:del w:id="8139" w:author="Steff Guzmán" w:date="2023-03-24T16:53:00Z"/>
          <w:rFonts w:cs="Times New Roman"/>
          <w:szCs w:val="24"/>
        </w:rPr>
      </w:pPr>
    </w:p>
    <w:p w14:paraId="01B98993" w14:textId="1D0DAE1B" w:rsidR="00F37A51" w:rsidRPr="002B569F" w:rsidDel="00FE36FA" w:rsidRDefault="00F37A51">
      <w:pPr>
        <w:pStyle w:val="Descripcin"/>
        <w:keepNext/>
        <w:spacing w:line="360" w:lineRule="auto"/>
        <w:rPr>
          <w:del w:id="8140" w:author="Camilo Andrés Díaz Gómez" w:date="2023-03-22T13:22:00Z"/>
          <w:rFonts w:cs="Times New Roman"/>
          <w:szCs w:val="24"/>
        </w:rPr>
        <w:pPrChange w:id="8141" w:author="Camilo Andrés Díaz Gómez" w:date="2023-03-28T17:43:00Z">
          <w:pPr>
            <w:pStyle w:val="Descripcin"/>
            <w:keepNext/>
          </w:pPr>
        </w:pPrChange>
      </w:pPr>
    </w:p>
    <w:p w14:paraId="30DD0372" w14:textId="29FFD64A" w:rsidR="00FE36FA" w:rsidRPr="002B569F" w:rsidRDefault="00FE36FA" w:rsidP="002B569F">
      <w:pPr>
        <w:rPr>
          <w:ins w:id="8142" w:author="Camilo Andrés Díaz Gómez" w:date="2023-03-22T16:15:00Z"/>
          <w:rFonts w:cs="Times New Roman"/>
          <w:szCs w:val="24"/>
        </w:rPr>
      </w:pPr>
    </w:p>
    <w:p w14:paraId="4C984ECC" w14:textId="350D7AA7" w:rsidR="00FE36FA" w:rsidRPr="002B569F" w:rsidRDefault="00FE36FA">
      <w:pPr>
        <w:pStyle w:val="Descripcin"/>
        <w:keepNext/>
        <w:spacing w:line="360" w:lineRule="auto"/>
        <w:rPr>
          <w:ins w:id="8143" w:author="Camilo Andrés Díaz Gómez" w:date="2023-03-22T16:15:00Z"/>
          <w:rFonts w:cs="Times New Roman"/>
          <w:b w:val="0"/>
          <w:bCs/>
          <w:i/>
          <w:iCs w:val="0"/>
          <w:szCs w:val="24"/>
        </w:rPr>
        <w:pPrChange w:id="8144" w:author="Camilo Andrés Díaz Gómez" w:date="2023-03-28T17:43:00Z">
          <w:pPr>
            <w:pStyle w:val="Descripcin"/>
            <w:keepNext/>
          </w:pPr>
        </w:pPrChange>
      </w:pPr>
      <w:bookmarkStart w:id="8145" w:name="_Toc130919832"/>
      <w:ins w:id="8146" w:author="Camilo Andrés Díaz Gómez" w:date="2023-03-22T16:15:00Z">
        <w:r w:rsidRPr="002B569F">
          <w:rPr>
            <w:rFonts w:cs="Times New Roman"/>
            <w:szCs w:val="24"/>
          </w:rPr>
          <w:t xml:space="preserve">Tabla </w:t>
        </w:r>
        <w:r w:rsidRPr="002B569F">
          <w:rPr>
            <w:rFonts w:cs="Times New Roman"/>
            <w:szCs w:val="24"/>
          </w:rPr>
          <w:fldChar w:fldCharType="begin"/>
        </w:r>
        <w:r w:rsidRPr="002B569F">
          <w:rPr>
            <w:rFonts w:cs="Times New Roman"/>
            <w:szCs w:val="24"/>
          </w:rPr>
          <w:instrText xml:space="preserve"> SEQ Tabla \* ARABIC </w:instrText>
        </w:r>
        <w:r w:rsidRPr="002B569F">
          <w:rPr>
            <w:rFonts w:cs="Times New Roman"/>
            <w:szCs w:val="24"/>
          </w:rPr>
          <w:fldChar w:fldCharType="separate"/>
        </w:r>
        <w:r w:rsidRPr="002B569F">
          <w:rPr>
            <w:rFonts w:cs="Times New Roman"/>
            <w:noProof/>
            <w:szCs w:val="24"/>
          </w:rPr>
          <w:t>3</w:t>
        </w:r>
        <w:r w:rsidRPr="002B569F">
          <w:rPr>
            <w:rFonts w:cs="Times New Roman"/>
            <w:szCs w:val="24"/>
          </w:rPr>
          <w:fldChar w:fldCharType="end"/>
        </w:r>
        <w:r w:rsidRPr="002B569F">
          <w:rPr>
            <w:rFonts w:cs="Times New Roman"/>
            <w:szCs w:val="24"/>
          </w:rPr>
          <w:t xml:space="preserve"> </w:t>
        </w:r>
        <w:r w:rsidRPr="002B569F">
          <w:rPr>
            <w:rFonts w:cs="Times New Roman"/>
            <w:b w:val="0"/>
            <w:bCs/>
            <w:i/>
            <w:iCs w:val="0"/>
            <w:szCs w:val="24"/>
          </w:rPr>
          <w:t>Promedio de datos diarios del mes de septiembre</w:t>
        </w:r>
        <w:bookmarkEnd w:id="8145"/>
      </w:ins>
    </w:p>
    <w:tbl>
      <w:tblPr>
        <w:tblStyle w:val="Tablaconcuadrcula"/>
        <w:tblpPr w:leftFromText="141" w:rightFromText="141" w:vertAnchor="text" w:horzAnchor="margin" w:tblpX="-142" w:tblpY="181"/>
        <w:tblW w:w="9781"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1281"/>
        <w:gridCol w:w="1417"/>
        <w:gridCol w:w="993"/>
        <w:gridCol w:w="1275"/>
        <w:gridCol w:w="1134"/>
        <w:gridCol w:w="1276"/>
        <w:gridCol w:w="1701"/>
      </w:tblGrid>
      <w:tr w:rsidR="002B569F" w:rsidRPr="002B569F" w14:paraId="3DD799FB" w14:textId="77777777" w:rsidTr="00405EF3">
        <w:trPr>
          <w:ins w:id="8147" w:author="Camilo Andrés Díaz Gómez" w:date="2023-03-22T16:15:00Z"/>
        </w:trPr>
        <w:tc>
          <w:tcPr>
            <w:tcW w:w="704" w:type="dxa"/>
            <w:tcBorders>
              <w:top w:val="single" w:sz="4" w:space="0" w:color="auto"/>
              <w:bottom w:val="single" w:sz="4" w:space="0" w:color="auto"/>
            </w:tcBorders>
            <w:vAlign w:val="center"/>
          </w:tcPr>
          <w:p w14:paraId="0A13C446" w14:textId="079F8C48" w:rsidR="00FE36FA" w:rsidRPr="002B569F" w:rsidRDefault="00405EF3" w:rsidP="002B569F">
            <w:pPr>
              <w:jc w:val="center"/>
              <w:rPr>
                <w:ins w:id="8148" w:author="Camilo Andrés Díaz Gómez" w:date="2023-03-22T16:15:00Z"/>
                <w:rFonts w:cs="Times New Roman"/>
                <w:b/>
                <w:bCs/>
                <w:szCs w:val="24"/>
                <w:rPrChange w:id="8149" w:author="Camilo Andrés Díaz Gómez" w:date="2023-03-28T17:42:00Z">
                  <w:rPr>
                    <w:ins w:id="8150" w:author="Camilo Andrés Díaz Gómez" w:date="2023-03-22T16:15:00Z"/>
                    <w:rFonts w:cs="Times New Roman"/>
                    <w:b/>
                    <w:bCs/>
                    <w:sz w:val="20"/>
                    <w:szCs w:val="20"/>
                  </w:rPr>
                </w:rPrChange>
              </w:rPr>
            </w:pPr>
            <w:ins w:id="8151" w:author="Camilo Andrés Díaz Gómez" w:date="2023-03-28T15:22:00Z">
              <w:r w:rsidRPr="002B569F">
                <w:rPr>
                  <w:rFonts w:cs="Times New Roman"/>
                  <w:b/>
                  <w:bCs/>
                  <w:szCs w:val="24"/>
                </w:rPr>
                <w:t>Dia</w:t>
              </w:r>
            </w:ins>
          </w:p>
        </w:tc>
        <w:tc>
          <w:tcPr>
            <w:tcW w:w="1281" w:type="dxa"/>
            <w:tcBorders>
              <w:top w:val="single" w:sz="4" w:space="0" w:color="auto"/>
              <w:bottom w:val="single" w:sz="4" w:space="0" w:color="auto"/>
            </w:tcBorders>
            <w:vAlign w:val="center"/>
          </w:tcPr>
          <w:p w14:paraId="18E7F7E7" w14:textId="77777777" w:rsidR="00FE36FA" w:rsidRPr="002B569F" w:rsidRDefault="00FE36FA" w:rsidP="002B569F">
            <w:pPr>
              <w:jc w:val="center"/>
              <w:rPr>
                <w:ins w:id="8152" w:author="Camilo Andrés Díaz Gómez" w:date="2023-03-22T16:20:00Z"/>
                <w:rFonts w:cs="Times New Roman"/>
                <w:b/>
                <w:bCs/>
                <w:szCs w:val="24"/>
                <w:rPrChange w:id="8153" w:author="Camilo Andrés Díaz Gómez" w:date="2023-03-28T17:42:00Z">
                  <w:rPr>
                    <w:ins w:id="8154" w:author="Camilo Andrés Díaz Gómez" w:date="2023-03-22T16:20:00Z"/>
                    <w:rFonts w:cs="Times New Roman"/>
                    <w:b/>
                    <w:bCs/>
                    <w:sz w:val="20"/>
                    <w:szCs w:val="20"/>
                  </w:rPr>
                </w:rPrChange>
              </w:rPr>
            </w:pPr>
            <w:ins w:id="8155" w:author="Camilo Andrés Díaz Gómez" w:date="2023-03-22T16:15:00Z">
              <w:r w:rsidRPr="002B569F">
                <w:rPr>
                  <w:rFonts w:cs="Times New Roman"/>
                  <w:b/>
                  <w:bCs/>
                  <w:szCs w:val="24"/>
                  <w:rPrChange w:id="8156" w:author="Camilo Andrés Díaz Gómez" w:date="2023-03-28T17:42:00Z">
                    <w:rPr>
                      <w:rFonts w:cs="Times New Roman"/>
                      <w:b/>
                      <w:bCs/>
                      <w:sz w:val="20"/>
                      <w:szCs w:val="20"/>
                    </w:rPr>
                  </w:rPrChange>
                </w:rPr>
                <w:t>Regresión</w:t>
              </w:r>
            </w:ins>
          </w:p>
          <w:p w14:paraId="335D74F1" w14:textId="1BBC774E" w:rsidR="00FE36FA" w:rsidRPr="002B569F" w:rsidRDefault="00FE36FA" w:rsidP="002B569F">
            <w:pPr>
              <w:jc w:val="center"/>
              <w:rPr>
                <w:ins w:id="8157" w:author="Camilo Andrés Díaz Gómez" w:date="2023-03-22T16:15:00Z"/>
                <w:rFonts w:cs="Times New Roman"/>
                <w:b/>
                <w:bCs/>
                <w:szCs w:val="24"/>
                <w:rPrChange w:id="8158" w:author="Camilo Andrés Díaz Gómez" w:date="2023-03-28T17:42:00Z">
                  <w:rPr>
                    <w:ins w:id="8159" w:author="Camilo Andrés Díaz Gómez" w:date="2023-03-22T16:15:00Z"/>
                    <w:rFonts w:cs="Times New Roman"/>
                    <w:b/>
                    <w:bCs/>
                    <w:sz w:val="20"/>
                    <w:szCs w:val="20"/>
                  </w:rPr>
                </w:rPrChange>
              </w:rPr>
            </w:pPr>
            <w:ins w:id="8160" w:author="Camilo Andrés Díaz Gómez" w:date="2023-03-22T16:20:00Z">
              <w:r w:rsidRPr="002B569F">
                <w:rPr>
                  <w:rFonts w:cs="Times New Roman"/>
                  <w:b/>
                  <w:bCs/>
                  <w:szCs w:val="24"/>
                  <w:rPrChange w:id="8161" w:author="Camilo Andrés Díaz Gómez" w:date="2023-03-28T17:42:00Z">
                    <w:rPr>
                      <w:rFonts w:cs="Times New Roman"/>
                      <w:b/>
                      <w:bCs/>
                      <w:sz w:val="20"/>
                      <w:szCs w:val="20"/>
                    </w:rPr>
                  </w:rPrChange>
                </w:rPr>
                <w:t>lineal</w:t>
              </w:r>
            </w:ins>
          </w:p>
        </w:tc>
        <w:tc>
          <w:tcPr>
            <w:tcW w:w="1417" w:type="dxa"/>
            <w:tcBorders>
              <w:top w:val="single" w:sz="4" w:space="0" w:color="auto"/>
              <w:bottom w:val="single" w:sz="4" w:space="0" w:color="auto"/>
            </w:tcBorders>
            <w:vAlign w:val="center"/>
          </w:tcPr>
          <w:p w14:paraId="235C0E48" w14:textId="2D918AB8" w:rsidR="00FE36FA" w:rsidRPr="002B569F" w:rsidRDefault="00D56345" w:rsidP="002B569F">
            <w:pPr>
              <w:jc w:val="center"/>
              <w:rPr>
                <w:ins w:id="8162" w:author="Camilo Andrés Díaz Gómez" w:date="2023-03-22T16:15:00Z"/>
                <w:rFonts w:cs="Times New Roman"/>
                <w:b/>
                <w:bCs/>
                <w:szCs w:val="24"/>
                <w:rPrChange w:id="8163" w:author="Camilo Andrés Díaz Gómez" w:date="2023-03-28T17:42:00Z">
                  <w:rPr>
                    <w:ins w:id="8164" w:author="Camilo Andrés Díaz Gómez" w:date="2023-03-22T16:15:00Z"/>
                    <w:rFonts w:cs="Times New Roman"/>
                    <w:b/>
                    <w:bCs/>
                    <w:sz w:val="20"/>
                    <w:szCs w:val="20"/>
                  </w:rPr>
                </w:rPrChange>
              </w:rPr>
            </w:pPr>
            <w:r>
              <w:rPr>
                <w:rFonts w:cs="Times New Roman"/>
                <w:b/>
                <w:bCs/>
                <w:szCs w:val="24"/>
              </w:rPr>
              <w:t>Regresión Polinomial</w:t>
            </w:r>
          </w:p>
        </w:tc>
        <w:tc>
          <w:tcPr>
            <w:tcW w:w="993" w:type="dxa"/>
            <w:tcBorders>
              <w:top w:val="single" w:sz="4" w:space="0" w:color="auto"/>
              <w:bottom w:val="single" w:sz="4" w:space="0" w:color="auto"/>
            </w:tcBorders>
            <w:vAlign w:val="center"/>
          </w:tcPr>
          <w:p w14:paraId="1D9C93A2" w14:textId="1C1A1FC4" w:rsidR="00FE36FA" w:rsidRPr="002B569F" w:rsidRDefault="00D56345" w:rsidP="002B569F">
            <w:pPr>
              <w:jc w:val="center"/>
              <w:rPr>
                <w:ins w:id="8165" w:author="Camilo Andrés Díaz Gómez" w:date="2023-03-22T16:15:00Z"/>
                <w:rFonts w:cs="Times New Roman"/>
                <w:b/>
                <w:bCs/>
                <w:szCs w:val="24"/>
                <w:rPrChange w:id="8166" w:author="Camilo Andrés Díaz Gómez" w:date="2023-03-28T17:42:00Z">
                  <w:rPr>
                    <w:ins w:id="8167" w:author="Camilo Andrés Díaz Gómez" w:date="2023-03-22T16:15:00Z"/>
                    <w:rFonts w:cs="Times New Roman"/>
                    <w:b/>
                    <w:bCs/>
                    <w:sz w:val="20"/>
                    <w:szCs w:val="20"/>
                  </w:rPr>
                </w:rPrChange>
              </w:rPr>
            </w:pPr>
            <w:r>
              <w:rPr>
                <w:rFonts w:cs="Times New Roman"/>
                <w:b/>
                <w:bCs/>
                <w:szCs w:val="24"/>
              </w:rPr>
              <w:t>KNN</w:t>
            </w:r>
          </w:p>
        </w:tc>
        <w:tc>
          <w:tcPr>
            <w:tcW w:w="1275" w:type="dxa"/>
            <w:tcBorders>
              <w:top w:val="single" w:sz="4" w:space="0" w:color="auto"/>
              <w:bottom w:val="single" w:sz="4" w:space="0" w:color="auto"/>
            </w:tcBorders>
            <w:vAlign w:val="center"/>
          </w:tcPr>
          <w:p w14:paraId="1AD87F87" w14:textId="77777777" w:rsidR="00FE36FA" w:rsidRPr="002B569F" w:rsidRDefault="00FE36FA" w:rsidP="002B569F">
            <w:pPr>
              <w:jc w:val="center"/>
              <w:rPr>
                <w:ins w:id="8168" w:author="Camilo Andrés Díaz Gómez" w:date="2023-03-22T16:15:00Z"/>
                <w:rFonts w:cs="Times New Roman"/>
                <w:b/>
                <w:bCs/>
                <w:szCs w:val="24"/>
                <w:rPrChange w:id="8169" w:author="Camilo Andrés Díaz Gómez" w:date="2023-03-28T17:42:00Z">
                  <w:rPr>
                    <w:ins w:id="8170" w:author="Camilo Andrés Díaz Gómez" w:date="2023-03-22T16:15:00Z"/>
                    <w:rFonts w:cs="Times New Roman"/>
                    <w:b/>
                    <w:bCs/>
                    <w:sz w:val="20"/>
                    <w:szCs w:val="20"/>
                  </w:rPr>
                </w:rPrChange>
              </w:rPr>
            </w:pPr>
            <w:ins w:id="8171" w:author="Camilo Andrés Díaz Gómez" w:date="2023-03-22T16:15:00Z">
              <w:r w:rsidRPr="002B569F">
                <w:rPr>
                  <w:rFonts w:cs="Times New Roman"/>
                  <w:b/>
                  <w:bCs/>
                  <w:szCs w:val="24"/>
                  <w:rPrChange w:id="8172" w:author="Camilo Andrés Díaz Gómez" w:date="2023-03-28T17:42:00Z">
                    <w:rPr>
                      <w:rFonts w:cs="Times New Roman"/>
                      <w:b/>
                      <w:bCs/>
                      <w:sz w:val="20"/>
                      <w:szCs w:val="20"/>
                    </w:rPr>
                  </w:rPrChange>
                </w:rPr>
                <w:t>Arboles de decisiones</w:t>
              </w:r>
            </w:ins>
          </w:p>
        </w:tc>
        <w:tc>
          <w:tcPr>
            <w:tcW w:w="1134" w:type="dxa"/>
            <w:tcBorders>
              <w:top w:val="single" w:sz="4" w:space="0" w:color="auto"/>
              <w:bottom w:val="single" w:sz="4" w:space="0" w:color="auto"/>
            </w:tcBorders>
          </w:tcPr>
          <w:p w14:paraId="7EA11111" w14:textId="63C87CB5" w:rsidR="00FE36FA" w:rsidRPr="002B569F" w:rsidRDefault="00E30F2C" w:rsidP="002B569F">
            <w:pPr>
              <w:jc w:val="center"/>
              <w:rPr>
                <w:ins w:id="8173" w:author="Camilo Andrés Díaz Gómez" w:date="2023-03-22T16:15:00Z"/>
                <w:rFonts w:cs="Times New Roman"/>
                <w:b/>
                <w:bCs/>
                <w:szCs w:val="24"/>
                <w:rPrChange w:id="8174" w:author="Camilo Andrés Díaz Gómez" w:date="2023-03-28T17:42:00Z">
                  <w:rPr>
                    <w:ins w:id="8175" w:author="Camilo Andrés Díaz Gómez" w:date="2023-03-22T16:15:00Z"/>
                    <w:rFonts w:cs="Times New Roman"/>
                    <w:b/>
                    <w:bCs/>
                    <w:sz w:val="20"/>
                    <w:szCs w:val="20"/>
                  </w:rPr>
                </w:rPrChange>
              </w:rPr>
            </w:pPr>
            <w:ins w:id="8176" w:author="Camilo Andrés Díaz Gómez" w:date="2023-03-22T16:23:00Z">
              <w:r w:rsidRPr="002B569F">
                <w:rPr>
                  <w:rFonts w:cs="Times New Roman"/>
                  <w:b/>
                  <w:bCs/>
                  <w:szCs w:val="24"/>
                  <w:rPrChange w:id="8177" w:author="Camilo Andrés Díaz Gómez" w:date="2023-03-28T17:42:00Z">
                    <w:rPr>
                      <w:rFonts w:cs="Times New Roman"/>
                      <w:szCs w:val="24"/>
                    </w:rPr>
                  </w:rPrChange>
                </w:rPr>
                <w:t>Bosque aleatorio</w:t>
              </w:r>
            </w:ins>
          </w:p>
        </w:tc>
        <w:tc>
          <w:tcPr>
            <w:tcW w:w="1276" w:type="dxa"/>
            <w:tcBorders>
              <w:top w:val="single" w:sz="4" w:space="0" w:color="auto"/>
              <w:bottom w:val="single" w:sz="4" w:space="0" w:color="auto"/>
            </w:tcBorders>
          </w:tcPr>
          <w:p w14:paraId="0418ADC5" w14:textId="11EF2053" w:rsidR="00FE36FA" w:rsidRPr="002B569F" w:rsidRDefault="00D56345" w:rsidP="002B569F">
            <w:pPr>
              <w:jc w:val="center"/>
              <w:rPr>
                <w:ins w:id="8178" w:author="Camilo Andrés Díaz Gómez" w:date="2023-03-22T16:15:00Z"/>
                <w:rFonts w:cs="Times New Roman"/>
                <w:b/>
                <w:bCs/>
                <w:szCs w:val="24"/>
                <w:rPrChange w:id="8179" w:author="Camilo Andrés Díaz Gómez" w:date="2023-03-28T17:42:00Z">
                  <w:rPr>
                    <w:ins w:id="8180" w:author="Camilo Andrés Díaz Gómez" w:date="2023-03-22T16:15:00Z"/>
                    <w:rFonts w:cs="Times New Roman"/>
                    <w:b/>
                    <w:bCs/>
                    <w:sz w:val="20"/>
                    <w:szCs w:val="20"/>
                  </w:rPr>
                </w:rPrChange>
              </w:rPr>
            </w:pPr>
            <w:r>
              <w:rPr>
                <w:rFonts w:cs="Times New Roman"/>
                <w:b/>
                <w:bCs/>
                <w:szCs w:val="24"/>
              </w:rPr>
              <w:t>Red Neuronal</w:t>
            </w:r>
          </w:p>
        </w:tc>
        <w:tc>
          <w:tcPr>
            <w:tcW w:w="1701" w:type="dxa"/>
            <w:tcBorders>
              <w:top w:val="single" w:sz="4" w:space="0" w:color="auto"/>
              <w:bottom w:val="single" w:sz="4" w:space="0" w:color="auto"/>
            </w:tcBorders>
          </w:tcPr>
          <w:p w14:paraId="41CF03F5" w14:textId="77777777" w:rsidR="00FE36FA" w:rsidRPr="002B569F" w:rsidRDefault="00FE36FA" w:rsidP="002B569F">
            <w:pPr>
              <w:jc w:val="center"/>
              <w:rPr>
                <w:ins w:id="8181" w:author="Camilo Andrés Díaz Gómez" w:date="2023-03-22T16:15:00Z"/>
                <w:rFonts w:cs="Times New Roman"/>
                <w:b/>
                <w:bCs/>
                <w:szCs w:val="24"/>
                <w:rPrChange w:id="8182" w:author="Camilo Andrés Díaz Gómez" w:date="2023-03-28T17:42:00Z">
                  <w:rPr>
                    <w:ins w:id="8183" w:author="Camilo Andrés Díaz Gómez" w:date="2023-03-22T16:15:00Z"/>
                    <w:rFonts w:cs="Times New Roman"/>
                    <w:b/>
                    <w:bCs/>
                    <w:sz w:val="20"/>
                    <w:szCs w:val="20"/>
                  </w:rPr>
                </w:rPrChange>
              </w:rPr>
            </w:pPr>
            <w:ins w:id="8184" w:author="Camilo Andrés Díaz Gómez" w:date="2023-03-22T16:15:00Z">
              <w:r w:rsidRPr="002B569F">
                <w:rPr>
                  <w:rFonts w:cs="Times New Roman"/>
                  <w:b/>
                  <w:bCs/>
                  <w:szCs w:val="24"/>
                  <w:rPrChange w:id="8185" w:author="Camilo Andrés Díaz Gómez" w:date="2023-03-28T17:42:00Z">
                    <w:rPr>
                      <w:rFonts w:cs="Times New Roman"/>
                      <w:b/>
                      <w:bCs/>
                      <w:sz w:val="20"/>
                      <w:szCs w:val="20"/>
                    </w:rPr>
                  </w:rPrChange>
                </w:rPr>
                <w:t>Temperatura real</w:t>
              </w:r>
            </w:ins>
          </w:p>
        </w:tc>
      </w:tr>
      <w:tr w:rsidR="002B569F" w:rsidRPr="002B569F" w14:paraId="3284C532" w14:textId="77777777" w:rsidTr="00405EF3">
        <w:trPr>
          <w:ins w:id="8186" w:author="Camilo Andrés Díaz Gómez" w:date="2023-03-22T16:15:00Z"/>
        </w:trPr>
        <w:tc>
          <w:tcPr>
            <w:tcW w:w="704" w:type="dxa"/>
            <w:tcBorders>
              <w:top w:val="single" w:sz="4" w:space="0" w:color="auto"/>
            </w:tcBorders>
            <w:vAlign w:val="bottom"/>
          </w:tcPr>
          <w:p w14:paraId="133B1312" w14:textId="77777777" w:rsidR="00FE36FA" w:rsidRPr="002B569F" w:rsidRDefault="00FE36FA" w:rsidP="002B569F">
            <w:pPr>
              <w:rPr>
                <w:ins w:id="8187" w:author="Camilo Andrés Díaz Gómez" w:date="2023-03-22T16:15:00Z"/>
                <w:rFonts w:cs="Times New Roman"/>
                <w:szCs w:val="24"/>
                <w:rPrChange w:id="8188" w:author="Camilo Andrés Díaz Gómez" w:date="2023-03-28T17:42:00Z">
                  <w:rPr>
                    <w:ins w:id="8189" w:author="Camilo Andrés Díaz Gómez" w:date="2023-03-22T16:15:00Z"/>
                    <w:rFonts w:cs="Times New Roman"/>
                    <w:sz w:val="20"/>
                    <w:szCs w:val="20"/>
                  </w:rPr>
                </w:rPrChange>
              </w:rPr>
            </w:pPr>
            <w:ins w:id="8190" w:author="Camilo Andrés Díaz Gómez" w:date="2023-03-22T16:15:00Z">
              <w:r w:rsidRPr="002B569F">
                <w:rPr>
                  <w:rFonts w:cs="Times New Roman"/>
                  <w:szCs w:val="24"/>
                  <w:rPrChange w:id="8191" w:author="Camilo Andrés Díaz Gómez" w:date="2023-03-28T17:42:00Z">
                    <w:rPr>
                      <w:rFonts w:cs="Times New Roman"/>
                      <w:color w:val="000000"/>
                      <w:sz w:val="22"/>
                    </w:rPr>
                  </w:rPrChange>
                </w:rPr>
                <w:t>1</w:t>
              </w:r>
            </w:ins>
          </w:p>
        </w:tc>
        <w:tc>
          <w:tcPr>
            <w:tcW w:w="1281" w:type="dxa"/>
            <w:tcBorders>
              <w:top w:val="single" w:sz="4" w:space="0" w:color="auto"/>
            </w:tcBorders>
            <w:vAlign w:val="bottom"/>
          </w:tcPr>
          <w:p w14:paraId="5C5747B2" w14:textId="77777777" w:rsidR="00FE36FA" w:rsidRPr="002B569F" w:rsidRDefault="00FE36FA" w:rsidP="002B569F">
            <w:pPr>
              <w:rPr>
                <w:ins w:id="8192" w:author="Camilo Andrés Díaz Gómez" w:date="2023-03-22T16:15:00Z"/>
                <w:rFonts w:cs="Times New Roman"/>
                <w:szCs w:val="24"/>
                <w:rPrChange w:id="8193" w:author="Camilo Andrés Díaz Gómez" w:date="2023-03-28T17:42:00Z">
                  <w:rPr>
                    <w:ins w:id="8194" w:author="Camilo Andrés Díaz Gómez" w:date="2023-03-22T16:15:00Z"/>
                    <w:rFonts w:cs="Times New Roman"/>
                    <w:sz w:val="20"/>
                    <w:szCs w:val="20"/>
                  </w:rPr>
                </w:rPrChange>
              </w:rPr>
            </w:pPr>
            <w:ins w:id="8195" w:author="Camilo Andrés Díaz Gómez" w:date="2023-03-22T16:15:00Z">
              <w:r w:rsidRPr="002B569F">
                <w:rPr>
                  <w:rFonts w:cs="Times New Roman"/>
                  <w:szCs w:val="24"/>
                  <w:rPrChange w:id="8196" w:author="Camilo Andrés Díaz Gómez" w:date="2023-03-28T17:42:00Z">
                    <w:rPr>
                      <w:rFonts w:ascii="Calibri" w:hAnsi="Calibri" w:cs="Calibri"/>
                      <w:color w:val="000000"/>
                      <w:sz w:val="22"/>
                    </w:rPr>
                  </w:rPrChange>
                </w:rPr>
                <w:t>18,479</w:t>
              </w:r>
            </w:ins>
          </w:p>
        </w:tc>
        <w:tc>
          <w:tcPr>
            <w:tcW w:w="1417" w:type="dxa"/>
            <w:tcBorders>
              <w:top w:val="single" w:sz="4" w:space="0" w:color="auto"/>
            </w:tcBorders>
            <w:vAlign w:val="bottom"/>
          </w:tcPr>
          <w:p w14:paraId="1B664D4F" w14:textId="77777777" w:rsidR="00FE36FA" w:rsidRPr="002B569F" w:rsidRDefault="00FE36FA" w:rsidP="002B569F">
            <w:pPr>
              <w:rPr>
                <w:ins w:id="8197" w:author="Camilo Andrés Díaz Gómez" w:date="2023-03-22T16:15:00Z"/>
                <w:rFonts w:cs="Times New Roman"/>
                <w:szCs w:val="24"/>
                <w:rPrChange w:id="8198" w:author="Camilo Andrés Díaz Gómez" w:date="2023-03-28T17:42:00Z">
                  <w:rPr>
                    <w:ins w:id="8199" w:author="Camilo Andrés Díaz Gómez" w:date="2023-03-22T16:15:00Z"/>
                    <w:rFonts w:cs="Times New Roman"/>
                    <w:sz w:val="20"/>
                    <w:szCs w:val="20"/>
                  </w:rPr>
                </w:rPrChange>
              </w:rPr>
            </w:pPr>
            <w:ins w:id="8200" w:author="Camilo Andrés Díaz Gómez" w:date="2023-03-22T16:15:00Z">
              <w:r w:rsidRPr="002B569F">
                <w:rPr>
                  <w:rFonts w:cs="Times New Roman"/>
                  <w:szCs w:val="24"/>
                  <w:rPrChange w:id="8201" w:author="Camilo Andrés Díaz Gómez" w:date="2023-03-28T17:42:00Z">
                    <w:rPr>
                      <w:rFonts w:ascii="Calibri" w:hAnsi="Calibri" w:cs="Calibri"/>
                      <w:color w:val="000000"/>
                      <w:sz w:val="22"/>
                    </w:rPr>
                  </w:rPrChange>
                </w:rPr>
                <w:t>14,663</w:t>
              </w:r>
            </w:ins>
          </w:p>
        </w:tc>
        <w:tc>
          <w:tcPr>
            <w:tcW w:w="993" w:type="dxa"/>
            <w:tcBorders>
              <w:top w:val="single" w:sz="4" w:space="0" w:color="auto"/>
            </w:tcBorders>
            <w:vAlign w:val="bottom"/>
          </w:tcPr>
          <w:p w14:paraId="3EB09AC7" w14:textId="77777777" w:rsidR="00FE36FA" w:rsidRPr="002B569F" w:rsidRDefault="00FE36FA" w:rsidP="002B569F">
            <w:pPr>
              <w:rPr>
                <w:ins w:id="8202" w:author="Camilo Andrés Díaz Gómez" w:date="2023-03-22T16:15:00Z"/>
                <w:rFonts w:cs="Times New Roman"/>
                <w:szCs w:val="24"/>
                <w:rPrChange w:id="8203" w:author="Camilo Andrés Díaz Gómez" w:date="2023-03-28T17:42:00Z">
                  <w:rPr>
                    <w:ins w:id="8204" w:author="Camilo Andrés Díaz Gómez" w:date="2023-03-22T16:15:00Z"/>
                    <w:rFonts w:cs="Times New Roman"/>
                    <w:sz w:val="20"/>
                    <w:szCs w:val="20"/>
                  </w:rPr>
                </w:rPrChange>
              </w:rPr>
            </w:pPr>
            <w:ins w:id="8205" w:author="Camilo Andrés Díaz Gómez" w:date="2023-03-22T16:15:00Z">
              <w:r w:rsidRPr="002B569F">
                <w:rPr>
                  <w:rFonts w:cs="Times New Roman"/>
                  <w:szCs w:val="24"/>
                  <w:rPrChange w:id="8206" w:author="Camilo Andrés Díaz Gómez" w:date="2023-03-28T17:42:00Z">
                    <w:rPr>
                      <w:rFonts w:ascii="Calibri" w:hAnsi="Calibri" w:cs="Calibri"/>
                      <w:color w:val="000000"/>
                      <w:sz w:val="22"/>
                    </w:rPr>
                  </w:rPrChange>
                </w:rPr>
                <w:t>14,817</w:t>
              </w:r>
            </w:ins>
          </w:p>
        </w:tc>
        <w:tc>
          <w:tcPr>
            <w:tcW w:w="1275" w:type="dxa"/>
            <w:tcBorders>
              <w:top w:val="single" w:sz="4" w:space="0" w:color="auto"/>
            </w:tcBorders>
            <w:vAlign w:val="bottom"/>
          </w:tcPr>
          <w:p w14:paraId="182E9E49" w14:textId="77777777" w:rsidR="00FE36FA" w:rsidRPr="002B569F" w:rsidRDefault="00FE36FA" w:rsidP="002B569F">
            <w:pPr>
              <w:rPr>
                <w:ins w:id="8207" w:author="Camilo Andrés Díaz Gómez" w:date="2023-03-22T16:15:00Z"/>
                <w:rFonts w:cs="Times New Roman"/>
                <w:szCs w:val="24"/>
                <w:rPrChange w:id="8208" w:author="Camilo Andrés Díaz Gómez" w:date="2023-03-28T17:42:00Z">
                  <w:rPr>
                    <w:ins w:id="8209" w:author="Camilo Andrés Díaz Gómez" w:date="2023-03-22T16:15:00Z"/>
                    <w:rFonts w:cs="Times New Roman"/>
                    <w:sz w:val="20"/>
                    <w:szCs w:val="20"/>
                  </w:rPr>
                </w:rPrChange>
              </w:rPr>
            </w:pPr>
            <w:ins w:id="8210" w:author="Camilo Andrés Díaz Gómez" w:date="2023-03-22T16:15:00Z">
              <w:r w:rsidRPr="002B569F">
                <w:rPr>
                  <w:rFonts w:cs="Times New Roman"/>
                  <w:szCs w:val="24"/>
                  <w:rPrChange w:id="8211" w:author="Camilo Andrés Díaz Gómez" w:date="2023-03-28T17:42:00Z">
                    <w:rPr>
                      <w:rFonts w:ascii="Calibri" w:hAnsi="Calibri" w:cs="Calibri"/>
                      <w:color w:val="000000"/>
                      <w:sz w:val="22"/>
                    </w:rPr>
                  </w:rPrChange>
                </w:rPr>
                <w:t>14,620</w:t>
              </w:r>
            </w:ins>
          </w:p>
        </w:tc>
        <w:tc>
          <w:tcPr>
            <w:tcW w:w="1134" w:type="dxa"/>
            <w:tcBorders>
              <w:top w:val="single" w:sz="4" w:space="0" w:color="auto"/>
            </w:tcBorders>
            <w:vAlign w:val="bottom"/>
          </w:tcPr>
          <w:p w14:paraId="4F7B0FC4" w14:textId="77777777" w:rsidR="00FE36FA" w:rsidRPr="002B569F" w:rsidRDefault="00FE36FA" w:rsidP="002B569F">
            <w:pPr>
              <w:rPr>
                <w:ins w:id="8212" w:author="Camilo Andrés Díaz Gómez" w:date="2023-03-22T16:15:00Z"/>
                <w:rFonts w:cs="Times New Roman"/>
                <w:szCs w:val="24"/>
                <w:rPrChange w:id="8213" w:author="Camilo Andrés Díaz Gómez" w:date="2023-03-28T17:42:00Z">
                  <w:rPr>
                    <w:ins w:id="8214" w:author="Camilo Andrés Díaz Gómez" w:date="2023-03-22T16:15:00Z"/>
                    <w:rFonts w:cs="Times New Roman"/>
                    <w:color w:val="000000"/>
                    <w:sz w:val="20"/>
                    <w:szCs w:val="20"/>
                  </w:rPr>
                </w:rPrChange>
              </w:rPr>
            </w:pPr>
            <w:ins w:id="8215" w:author="Camilo Andrés Díaz Gómez" w:date="2023-03-22T16:15:00Z">
              <w:r w:rsidRPr="002B569F">
                <w:rPr>
                  <w:rFonts w:cs="Times New Roman"/>
                  <w:szCs w:val="24"/>
                  <w:rPrChange w:id="8216" w:author="Camilo Andrés Díaz Gómez" w:date="2023-03-28T17:42:00Z">
                    <w:rPr>
                      <w:rFonts w:ascii="Calibri" w:hAnsi="Calibri" w:cs="Calibri"/>
                      <w:color w:val="000000"/>
                      <w:sz w:val="22"/>
                    </w:rPr>
                  </w:rPrChange>
                </w:rPr>
                <w:t>14,155</w:t>
              </w:r>
            </w:ins>
          </w:p>
        </w:tc>
        <w:tc>
          <w:tcPr>
            <w:tcW w:w="1276" w:type="dxa"/>
            <w:tcBorders>
              <w:top w:val="single" w:sz="4" w:space="0" w:color="auto"/>
            </w:tcBorders>
            <w:vAlign w:val="bottom"/>
          </w:tcPr>
          <w:p w14:paraId="3F18A35A" w14:textId="77777777" w:rsidR="00FE36FA" w:rsidRPr="002B569F" w:rsidRDefault="00FE36FA" w:rsidP="002B569F">
            <w:pPr>
              <w:rPr>
                <w:ins w:id="8217" w:author="Camilo Andrés Díaz Gómez" w:date="2023-03-22T16:15:00Z"/>
                <w:rFonts w:cs="Times New Roman"/>
                <w:szCs w:val="24"/>
                <w:rPrChange w:id="8218" w:author="Camilo Andrés Díaz Gómez" w:date="2023-03-28T17:42:00Z">
                  <w:rPr>
                    <w:ins w:id="8219" w:author="Camilo Andrés Díaz Gómez" w:date="2023-03-22T16:15:00Z"/>
                    <w:rFonts w:cs="Times New Roman"/>
                    <w:color w:val="000000"/>
                    <w:sz w:val="20"/>
                    <w:szCs w:val="20"/>
                  </w:rPr>
                </w:rPrChange>
              </w:rPr>
            </w:pPr>
            <w:ins w:id="8220" w:author="Camilo Andrés Díaz Gómez" w:date="2023-03-22T16:15:00Z">
              <w:r w:rsidRPr="002B569F">
                <w:rPr>
                  <w:rFonts w:cs="Times New Roman"/>
                  <w:szCs w:val="24"/>
                  <w:rPrChange w:id="8221" w:author="Camilo Andrés Díaz Gómez" w:date="2023-03-28T17:42:00Z">
                    <w:rPr>
                      <w:rFonts w:ascii="Calibri" w:hAnsi="Calibri" w:cs="Calibri"/>
                      <w:color w:val="000000"/>
                      <w:sz w:val="22"/>
                    </w:rPr>
                  </w:rPrChange>
                </w:rPr>
                <w:t>14,219</w:t>
              </w:r>
            </w:ins>
          </w:p>
        </w:tc>
        <w:tc>
          <w:tcPr>
            <w:tcW w:w="1701" w:type="dxa"/>
            <w:tcBorders>
              <w:top w:val="single" w:sz="4" w:space="0" w:color="auto"/>
            </w:tcBorders>
            <w:vAlign w:val="bottom"/>
          </w:tcPr>
          <w:p w14:paraId="2F3F82AC" w14:textId="77777777" w:rsidR="00FE36FA" w:rsidRPr="002B569F" w:rsidRDefault="00FE36FA" w:rsidP="002B569F">
            <w:pPr>
              <w:rPr>
                <w:ins w:id="8222" w:author="Camilo Andrés Díaz Gómez" w:date="2023-03-22T16:15:00Z"/>
                <w:rFonts w:cs="Times New Roman"/>
                <w:szCs w:val="24"/>
                <w:rPrChange w:id="8223" w:author="Camilo Andrés Díaz Gómez" w:date="2023-03-28T17:42:00Z">
                  <w:rPr>
                    <w:ins w:id="8224" w:author="Camilo Andrés Díaz Gómez" w:date="2023-03-22T16:15:00Z"/>
                    <w:rFonts w:cs="Times New Roman"/>
                    <w:color w:val="000000"/>
                    <w:sz w:val="20"/>
                    <w:szCs w:val="20"/>
                  </w:rPr>
                </w:rPrChange>
              </w:rPr>
            </w:pPr>
            <w:ins w:id="8225" w:author="Camilo Andrés Díaz Gómez" w:date="2023-03-22T16:15:00Z">
              <w:r w:rsidRPr="002B569F">
                <w:rPr>
                  <w:rFonts w:cs="Times New Roman"/>
                  <w:szCs w:val="24"/>
                  <w:rPrChange w:id="8226" w:author="Camilo Andrés Díaz Gómez" w:date="2023-03-28T17:42:00Z">
                    <w:rPr>
                      <w:rFonts w:ascii="Calibri" w:hAnsi="Calibri" w:cs="Calibri"/>
                      <w:color w:val="000000"/>
                      <w:sz w:val="22"/>
                    </w:rPr>
                  </w:rPrChange>
                </w:rPr>
                <w:t>12,448</w:t>
              </w:r>
            </w:ins>
          </w:p>
        </w:tc>
      </w:tr>
      <w:tr w:rsidR="002B569F" w:rsidRPr="002B569F" w14:paraId="554FF923" w14:textId="77777777" w:rsidTr="00405EF3">
        <w:trPr>
          <w:ins w:id="8227" w:author="Camilo Andrés Díaz Gómez" w:date="2023-03-22T16:15:00Z"/>
        </w:trPr>
        <w:tc>
          <w:tcPr>
            <w:tcW w:w="704" w:type="dxa"/>
            <w:vAlign w:val="bottom"/>
          </w:tcPr>
          <w:p w14:paraId="2A8DD84C" w14:textId="77777777" w:rsidR="00FE36FA" w:rsidRPr="002B569F" w:rsidRDefault="00FE36FA" w:rsidP="002B569F">
            <w:pPr>
              <w:rPr>
                <w:ins w:id="8228" w:author="Camilo Andrés Díaz Gómez" w:date="2023-03-22T16:15:00Z"/>
                <w:rFonts w:cs="Times New Roman"/>
                <w:szCs w:val="24"/>
                <w:rPrChange w:id="8229" w:author="Camilo Andrés Díaz Gómez" w:date="2023-03-28T17:42:00Z">
                  <w:rPr>
                    <w:ins w:id="8230" w:author="Camilo Andrés Díaz Gómez" w:date="2023-03-22T16:15:00Z"/>
                    <w:rFonts w:cs="Times New Roman"/>
                    <w:sz w:val="20"/>
                    <w:szCs w:val="20"/>
                  </w:rPr>
                </w:rPrChange>
              </w:rPr>
            </w:pPr>
            <w:ins w:id="8231" w:author="Camilo Andrés Díaz Gómez" w:date="2023-03-22T16:15:00Z">
              <w:r w:rsidRPr="002B569F">
                <w:rPr>
                  <w:rFonts w:cs="Times New Roman"/>
                  <w:szCs w:val="24"/>
                  <w:rPrChange w:id="8232" w:author="Camilo Andrés Díaz Gómez" w:date="2023-03-28T17:42:00Z">
                    <w:rPr>
                      <w:rFonts w:cs="Times New Roman"/>
                      <w:color w:val="000000"/>
                      <w:sz w:val="22"/>
                    </w:rPr>
                  </w:rPrChange>
                </w:rPr>
                <w:t>2</w:t>
              </w:r>
            </w:ins>
          </w:p>
        </w:tc>
        <w:tc>
          <w:tcPr>
            <w:tcW w:w="1281" w:type="dxa"/>
            <w:vAlign w:val="bottom"/>
          </w:tcPr>
          <w:p w14:paraId="1EAF99E1" w14:textId="77777777" w:rsidR="00FE36FA" w:rsidRPr="002B569F" w:rsidRDefault="00FE36FA" w:rsidP="002B569F">
            <w:pPr>
              <w:rPr>
                <w:ins w:id="8233" w:author="Camilo Andrés Díaz Gómez" w:date="2023-03-22T16:15:00Z"/>
                <w:rFonts w:cs="Times New Roman"/>
                <w:szCs w:val="24"/>
                <w:rPrChange w:id="8234" w:author="Camilo Andrés Díaz Gómez" w:date="2023-03-28T17:42:00Z">
                  <w:rPr>
                    <w:ins w:id="8235" w:author="Camilo Andrés Díaz Gómez" w:date="2023-03-22T16:15:00Z"/>
                    <w:rFonts w:cs="Times New Roman"/>
                    <w:sz w:val="20"/>
                    <w:szCs w:val="20"/>
                  </w:rPr>
                </w:rPrChange>
              </w:rPr>
            </w:pPr>
            <w:ins w:id="8236" w:author="Camilo Andrés Díaz Gómez" w:date="2023-03-22T16:15:00Z">
              <w:r w:rsidRPr="002B569F">
                <w:rPr>
                  <w:rFonts w:cs="Times New Roman"/>
                  <w:szCs w:val="24"/>
                  <w:rPrChange w:id="8237" w:author="Camilo Andrés Díaz Gómez" w:date="2023-03-28T17:42:00Z">
                    <w:rPr>
                      <w:rFonts w:ascii="Calibri" w:hAnsi="Calibri" w:cs="Calibri"/>
                      <w:color w:val="000000"/>
                      <w:sz w:val="22"/>
                    </w:rPr>
                  </w:rPrChange>
                </w:rPr>
                <w:t>14,544</w:t>
              </w:r>
            </w:ins>
          </w:p>
        </w:tc>
        <w:tc>
          <w:tcPr>
            <w:tcW w:w="1417" w:type="dxa"/>
            <w:vAlign w:val="bottom"/>
          </w:tcPr>
          <w:p w14:paraId="51AEFE0A" w14:textId="77777777" w:rsidR="00FE36FA" w:rsidRPr="002B569F" w:rsidRDefault="00FE36FA" w:rsidP="002B569F">
            <w:pPr>
              <w:rPr>
                <w:ins w:id="8238" w:author="Camilo Andrés Díaz Gómez" w:date="2023-03-22T16:15:00Z"/>
                <w:rFonts w:cs="Times New Roman"/>
                <w:szCs w:val="24"/>
                <w:rPrChange w:id="8239" w:author="Camilo Andrés Díaz Gómez" w:date="2023-03-28T17:42:00Z">
                  <w:rPr>
                    <w:ins w:id="8240" w:author="Camilo Andrés Díaz Gómez" w:date="2023-03-22T16:15:00Z"/>
                    <w:rFonts w:cs="Times New Roman"/>
                    <w:sz w:val="20"/>
                    <w:szCs w:val="20"/>
                  </w:rPr>
                </w:rPrChange>
              </w:rPr>
            </w:pPr>
            <w:ins w:id="8241" w:author="Camilo Andrés Díaz Gómez" w:date="2023-03-22T16:15:00Z">
              <w:r w:rsidRPr="002B569F">
                <w:rPr>
                  <w:rFonts w:cs="Times New Roman"/>
                  <w:szCs w:val="24"/>
                  <w:rPrChange w:id="8242" w:author="Camilo Andrés Díaz Gómez" w:date="2023-03-28T17:42:00Z">
                    <w:rPr>
                      <w:rFonts w:ascii="Calibri" w:hAnsi="Calibri" w:cs="Calibri"/>
                      <w:color w:val="000000"/>
                      <w:sz w:val="22"/>
                    </w:rPr>
                  </w:rPrChange>
                </w:rPr>
                <w:t>15,734</w:t>
              </w:r>
            </w:ins>
          </w:p>
        </w:tc>
        <w:tc>
          <w:tcPr>
            <w:tcW w:w="993" w:type="dxa"/>
            <w:vAlign w:val="bottom"/>
          </w:tcPr>
          <w:p w14:paraId="4154B367" w14:textId="77777777" w:rsidR="00FE36FA" w:rsidRPr="002B569F" w:rsidRDefault="00FE36FA" w:rsidP="002B569F">
            <w:pPr>
              <w:rPr>
                <w:ins w:id="8243" w:author="Camilo Andrés Díaz Gómez" w:date="2023-03-22T16:15:00Z"/>
                <w:rFonts w:cs="Times New Roman"/>
                <w:szCs w:val="24"/>
                <w:rPrChange w:id="8244" w:author="Camilo Andrés Díaz Gómez" w:date="2023-03-28T17:42:00Z">
                  <w:rPr>
                    <w:ins w:id="8245" w:author="Camilo Andrés Díaz Gómez" w:date="2023-03-22T16:15:00Z"/>
                    <w:rFonts w:cs="Times New Roman"/>
                    <w:sz w:val="20"/>
                    <w:szCs w:val="20"/>
                  </w:rPr>
                </w:rPrChange>
              </w:rPr>
            </w:pPr>
            <w:ins w:id="8246" w:author="Camilo Andrés Díaz Gómez" w:date="2023-03-22T16:15:00Z">
              <w:r w:rsidRPr="002B569F">
                <w:rPr>
                  <w:rFonts w:cs="Times New Roman"/>
                  <w:szCs w:val="24"/>
                  <w:rPrChange w:id="8247" w:author="Camilo Andrés Díaz Gómez" w:date="2023-03-28T17:42:00Z">
                    <w:rPr>
                      <w:rFonts w:ascii="Calibri" w:hAnsi="Calibri" w:cs="Calibri"/>
                      <w:color w:val="000000"/>
                      <w:sz w:val="22"/>
                    </w:rPr>
                  </w:rPrChange>
                </w:rPr>
                <w:t>15,728</w:t>
              </w:r>
            </w:ins>
          </w:p>
        </w:tc>
        <w:tc>
          <w:tcPr>
            <w:tcW w:w="1275" w:type="dxa"/>
            <w:vAlign w:val="bottom"/>
          </w:tcPr>
          <w:p w14:paraId="6973543A" w14:textId="77777777" w:rsidR="00FE36FA" w:rsidRPr="002B569F" w:rsidRDefault="00FE36FA" w:rsidP="002B569F">
            <w:pPr>
              <w:rPr>
                <w:ins w:id="8248" w:author="Camilo Andrés Díaz Gómez" w:date="2023-03-22T16:15:00Z"/>
                <w:rFonts w:cs="Times New Roman"/>
                <w:szCs w:val="24"/>
                <w:rPrChange w:id="8249" w:author="Camilo Andrés Díaz Gómez" w:date="2023-03-28T17:42:00Z">
                  <w:rPr>
                    <w:ins w:id="8250" w:author="Camilo Andrés Díaz Gómez" w:date="2023-03-22T16:15:00Z"/>
                    <w:rFonts w:cs="Times New Roman"/>
                    <w:sz w:val="20"/>
                    <w:szCs w:val="20"/>
                  </w:rPr>
                </w:rPrChange>
              </w:rPr>
            </w:pPr>
            <w:ins w:id="8251" w:author="Camilo Andrés Díaz Gómez" w:date="2023-03-22T16:15:00Z">
              <w:r w:rsidRPr="002B569F">
                <w:rPr>
                  <w:rFonts w:cs="Times New Roman"/>
                  <w:szCs w:val="24"/>
                  <w:rPrChange w:id="8252" w:author="Camilo Andrés Díaz Gómez" w:date="2023-03-28T17:42:00Z">
                    <w:rPr>
                      <w:rFonts w:ascii="Calibri" w:hAnsi="Calibri" w:cs="Calibri"/>
                      <w:color w:val="000000"/>
                      <w:sz w:val="22"/>
                    </w:rPr>
                  </w:rPrChange>
                </w:rPr>
                <w:t>15,652</w:t>
              </w:r>
            </w:ins>
          </w:p>
        </w:tc>
        <w:tc>
          <w:tcPr>
            <w:tcW w:w="1134" w:type="dxa"/>
            <w:vAlign w:val="bottom"/>
          </w:tcPr>
          <w:p w14:paraId="08731ECC" w14:textId="77777777" w:rsidR="00FE36FA" w:rsidRPr="002B569F" w:rsidRDefault="00FE36FA" w:rsidP="002B569F">
            <w:pPr>
              <w:rPr>
                <w:ins w:id="8253" w:author="Camilo Andrés Díaz Gómez" w:date="2023-03-22T16:15:00Z"/>
                <w:rFonts w:cs="Times New Roman"/>
                <w:szCs w:val="24"/>
                <w:rPrChange w:id="8254" w:author="Camilo Andrés Díaz Gómez" w:date="2023-03-28T17:42:00Z">
                  <w:rPr>
                    <w:ins w:id="8255" w:author="Camilo Andrés Díaz Gómez" w:date="2023-03-22T16:15:00Z"/>
                    <w:rFonts w:cs="Times New Roman"/>
                    <w:color w:val="000000"/>
                    <w:sz w:val="20"/>
                    <w:szCs w:val="20"/>
                  </w:rPr>
                </w:rPrChange>
              </w:rPr>
            </w:pPr>
            <w:ins w:id="8256" w:author="Camilo Andrés Díaz Gómez" w:date="2023-03-22T16:15:00Z">
              <w:r w:rsidRPr="002B569F">
                <w:rPr>
                  <w:rFonts w:cs="Times New Roman"/>
                  <w:szCs w:val="24"/>
                  <w:rPrChange w:id="8257" w:author="Camilo Andrés Díaz Gómez" w:date="2023-03-28T17:42:00Z">
                    <w:rPr>
                      <w:rFonts w:ascii="Calibri" w:hAnsi="Calibri" w:cs="Calibri"/>
                      <w:color w:val="000000"/>
                      <w:sz w:val="22"/>
                    </w:rPr>
                  </w:rPrChange>
                </w:rPr>
                <w:t>15,144</w:t>
              </w:r>
            </w:ins>
          </w:p>
        </w:tc>
        <w:tc>
          <w:tcPr>
            <w:tcW w:w="1276" w:type="dxa"/>
            <w:vAlign w:val="bottom"/>
          </w:tcPr>
          <w:p w14:paraId="437136E6" w14:textId="77777777" w:rsidR="00FE36FA" w:rsidRPr="002B569F" w:rsidRDefault="00FE36FA" w:rsidP="002B569F">
            <w:pPr>
              <w:rPr>
                <w:ins w:id="8258" w:author="Camilo Andrés Díaz Gómez" w:date="2023-03-22T16:15:00Z"/>
                <w:rFonts w:cs="Times New Roman"/>
                <w:szCs w:val="24"/>
                <w:rPrChange w:id="8259" w:author="Camilo Andrés Díaz Gómez" w:date="2023-03-28T17:42:00Z">
                  <w:rPr>
                    <w:ins w:id="8260" w:author="Camilo Andrés Díaz Gómez" w:date="2023-03-22T16:15:00Z"/>
                    <w:rFonts w:cs="Times New Roman"/>
                    <w:color w:val="000000"/>
                    <w:sz w:val="20"/>
                    <w:szCs w:val="20"/>
                  </w:rPr>
                </w:rPrChange>
              </w:rPr>
            </w:pPr>
            <w:ins w:id="8261" w:author="Camilo Andrés Díaz Gómez" w:date="2023-03-22T16:15:00Z">
              <w:r w:rsidRPr="002B569F">
                <w:rPr>
                  <w:rFonts w:cs="Times New Roman"/>
                  <w:szCs w:val="24"/>
                  <w:rPrChange w:id="8262" w:author="Camilo Andrés Díaz Gómez" w:date="2023-03-28T17:42:00Z">
                    <w:rPr>
                      <w:rFonts w:ascii="Calibri" w:hAnsi="Calibri" w:cs="Calibri"/>
                      <w:color w:val="000000"/>
                      <w:sz w:val="22"/>
                    </w:rPr>
                  </w:rPrChange>
                </w:rPr>
                <w:t>15,154</w:t>
              </w:r>
            </w:ins>
          </w:p>
        </w:tc>
        <w:tc>
          <w:tcPr>
            <w:tcW w:w="1701" w:type="dxa"/>
            <w:vAlign w:val="bottom"/>
          </w:tcPr>
          <w:p w14:paraId="6953F7A2" w14:textId="77777777" w:rsidR="00FE36FA" w:rsidRPr="002B569F" w:rsidRDefault="00FE36FA" w:rsidP="002B569F">
            <w:pPr>
              <w:rPr>
                <w:ins w:id="8263" w:author="Camilo Andrés Díaz Gómez" w:date="2023-03-22T16:15:00Z"/>
                <w:rFonts w:cs="Times New Roman"/>
                <w:szCs w:val="24"/>
                <w:rPrChange w:id="8264" w:author="Camilo Andrés Díaz Gómez" w:date="2023-03-28T17:42:00Z">
                  <w:rPr>
                    <w:ins w:id="8265" w:author="Camilo Andrés Díaz Gómez" w:date="2023-03-22T16:15:00Z"/>
                    <w:rFonts w:cs="Times New Roman"/>
                    <w:color w:val="000000"/>
                    <w:sz w:val="20"/>
                    <w:szCs w:val="20"/>
                  </w:rPr>
                </w:rPrChange>
              </w:rPr>
            </w:pPr>
            <w:ins w:id="8266" w:author="Camilo Andrés Díaz Gómez" w:date="2023-03-22T16:15:00Z">
              <w:r w:rsidRPr="002B569F">
                <w:rPr>
                  <w:rFonts w:cs="Times New Roman"/>
                  <w:szCs w:val="24"/>
                  <w:rPrChange w:id="8267" w:author="Camilo Andrés Díaz Gómez" w:date="2023-03-28T17:42:00Z">
                    <w:rPr>
                      <w:rFonts w:ascii="Calibri" w:hAnsi="Calibri" w:cs="Calibri"/>
                      <w:color w:val="000000"/>
                      <w:sz w:val="22"/>
                    </w:rPr>
                  </w:rPrChange>
                </w:rPr>
                <w:t>14,406</w:t>
              </w:r>
            </w:ins>
          </w:p>
        </w:tc>
      </w:tr>
      <w:tr w:rsidR="002B569F" w:rsidRPr="002B569F" w14:paraId="3083BC60" w14:textId="77777777" w:rsidTr="00405EF3">
        <w:trPr>
          <w:ins w:id="8268" w:author="Camilo Andrés Díaz Gómez" w:date="2023-03-22T16:15:00Z"/>
        </w:trPr>
        <w:tc>
          <w:tcPr>
            <w:tcW w:w="704" w:type="dxa"/>
            <w:vAlign w:val="bottom"/>
          </w:tcPr>
          <w:p w14:paraId="78159425" w14:textId="77777777" w:rsidR="00FE36FA" w:rsidRPr="002B569F" w:rsidRDefault="00FE36FA" w:rsidP="002B569F">
            <w:pPr>
              <w:rPr>
                <w:ins w:id="8269" w:author="Camilo Andrés Díaz Gómez" w:date="2023-03-22T16:15:00Z"/>
                <w:rFonts w:cs="Times New Roman"/>
                <w:szCs w:val="24"/>
                <w:rPrChange w:id="8270" w:author="Camilo Andrés Díaz Gómez" w:date="2023-03-28T17:42:00Z">
                  <w:rPr>
                    <w:ins w:id="8271" w:author="Camilo Andrés Díaz Gómez" w:date="2023-03-22T16:15:00Z"/>
                    <w:rFonts w:cs="Times New Roman"/>
                    <w:sz w:val="20"/>
                    <w:szCs w:val="20"/>
                  </w:rPr>
                </w:rPrChange>
              </w:rPr>
            </w:pPr>
            <w:ins w:id="8272" w:author="Camilo Andrés Díaz Gómez" w:date="2023-03-22T16:15:00Z">
              <w:r w:rsidRPr="002B569F">
                <w:rPr>
                  <w:rFonts w:cs="Times New Roman"/>
                  <w:szCs w:val="24"/>
                  <w:rPrChange w:id="8273" w:author="Camilo Andrés Díaz Gómez" w:date="2023-03-28T17:42:00Z">
                    <w:rPr>
                      <w:rFonts w:cs="Times New Roman"/>
                      <w:color w:val="000000"/>
                      <w:sz w:val="22"/>
                    </w:rPr>
                  </w:rPrChange>
                </w:rPr>
                <w:t>3</w:t>
              </w:r>
            </w:ins>
          </w:p>
        </w:tc>
        <w:tc>
          <w:tcPr>
            <w:tcW w:w="1281" w:type="dxa"/>
            <w:vAlign w:val="bottom"/>
          </w:tcPr>
          <w:p w14:paraId="6EE146E0" w14:textId="77777777" w:rsidR="00FE36FA" w:rsidRPr="002B569F" w:rsidRDefault="00FE36FA" w:rsidP="002B569F">
            <w:pPr>
              <w:rPr>
                <w:ins w:id="8274" w:author="Camilo Andrés Díaz Gómez" w:date="2023-03-22T16:15:00Z"/>
                <w:rFonts w:cs="Times New Roman"/>
                <w:szCs w:val="24"/>
                <w:rPrChange w:id="8275" w:author="Camilo Andrés Díaz Gómez" w:date="2023-03-28T17:42:00Z">
                  <w:rPr>
                    <w:ins w:id="8276" w:author="Camilo Andrés Díaz Gómez" w:date="2023-03-22T16:15:00Z"/>
                    <w:rFonts w:cs="Times New Roman"/>
                    <w:sz w:val="20"/>
                    <w:szCs w:val="20"/>
                  </w:rPr>
                </w:rPrChange>
              </w:rPr>
            </w:pPr>
            <w:ins w:id="8277" w:author="Camilo Andrés Díaz Gómez" w:date="2023-03-22T16:15:00Z">
              <w:r w:rsidRPr="002B569F">
                <w:rPr>
                  <w:rFonts w:cs="Times New Roman"/>
                  <w:szCs w:val="24"/>
                  <w:rPrChange w:id="8278" w:author="Camilo Andrés Díaz Gómez" w:date="2023-03-28T17:42:00Z">
                    <w:rPr>
                      <w:rFonts w:ascii="Calibri" w:hAnsi="Calibri" w:cs="Calibri"/>
                      <w:color w:val="000000"/>
                      <w:sz w:val="22"/>
                    </w:rPr>
                  </w:rPrChange>
                </w:rPr>
                <w:t>15,456</w:t>
              </w:r>
            </w:ins>
          </w:p>
        </w:tc>
        <w:tc>
          <w:tcPr>
            <w:tcW w:w="1417" w:type="dxa"/>
            <w:vAlign w:val="bottom"/>
          </w:tcPr>
          <w:p w14:paraId="5368EDE5" w14:textId="77777777" w:rsidR="00FE36FA" w:rsidRPr="002B569F" w:rsidRDefault="00FE36FA" w:rsidP="002B569F">
            <w:pPr>
              <w:rPr>
                <w:ins w:id="8279" w:author="Camilo Andrés Díaz Gómez" w:date="2023-03-22T16:15:00Z"/>
                <w:rFonts w:cs="Times New Roman"/>
                <w:szCs w:val="24"/>
                <w:rPrChange w:id="8280" w:author="Camilo Andrés Díaz Gómez" w:date="2023-03-28T17:42:00Z">
                  <w:rPr>
                    <w:ins w:id="8281" w:author="Camilo Andrés Díaz Gómez" w:date="2023-03-22T16:15:00Z"/>
                    <w:rFonts w:cs="Times New Roman"/>
                    <w:sz w:val="20"/>
                    <w:szCs w:val="20"/>
                  </w:rPr>
                </w:rPrChange>
              </w:rPr>
            </w:pPr>
            <w:ins w:id="8282" w:author="Camilo Andrés Díaz Gómez" w:date="2023-03-22T16:15:00Z">
              <w:r w:rsidRPr="002B569F">
                <w:rPr>
                  <w:rFonts w:cs="Times New Roman"/>
                  <w:szCs w:val="24"/>
                  <w:rPrChange w:id="8283" w:author="Camilo Andrés Díaz Gómez" w:date="2023-03-28T17:42:00Z">
                    <w:rPr>
                      <w:rFonts w:ascii="Calibri" w:hAnsi="Calibri" w:cs="Calibri"/>
                      <w:color w:val="000000"/>
                      <w:sz w:val="22"/>
                    </w:rPr>
                  </w:rPrChange>
                </w:rPr>
                <w:t>14,560</w:t>
              </w:r>
            </w:ins>
          </w:p>
        </w:tc>
        <w:tc>
          <w:tcPr>
            <w:tcW w:w="993" w:type="dxa"/>
            <w:vAlign w:val="bottom"/>
          </w:tcPr>
          <w:p w14:paraId="7B7B4108" w14:textId="77777777" w:rsidR="00FE36FA" w:rsidRPr="002B569F" w:rsidRDefault="00FE36FA" w:rsidP="002B569F">
            <w:pPr>
              <w:rPr>
                <w:ins w:id="8284" w:author="Camilo Andrés Díaz Gómez" w:date="2023-03-22T16:15:00Z"/>
                <w:rFonts w:cs="Times New Roman"/>
                <w:szCs w:val="24"/>
                <w:rPrChange w:id="8285" w:author="Camilo Andrés Díaz Gómez" w:date="2023-03-28T17:42:00Z">
                  <w:rPr>
                    <w:ins w:id="8286" w:author="Camilo Andrés Díaz Gómez" w:date="2023-03-22T16:15:00Z"/>
                    <w:rFonts w:cs="Times New Roman"/>
                    <w:sz w:val="20"/>
                    <w:szCs w:val="20"/>
                  </w:rPr>
                </w:rPrChange>
              </w:rPr>
            </w:pPr>
            <w:ins w:id="8287" w:author="Camilo Andrés Díaz Gómez" w:date="2023-03-22T16:15:00Z">
              <w:r w:rsidRPr="002B569F">
                <w:rPr>
                  <w:rFonts w:cs="Times New Roman"/>
                  <w:szCs w:val="24"/>
                  <w:rPrChange w:id="8288" w:author="Camilo Andrés Díaz Gómez" w:date="2023-03-28T17:42:00Z">
                    <w:rPr>
                      <w:rFonts w:ascii="Calibri" w:hAnsi="Calibri" w:cs="Calibri"/>
                      <w:color w:val="000000"/>
                      <w:sz w:val="22"/>
                    </w:rPr>
                  </w:rPrChange>
                </w:rPr>
                <w:t>14,475</w:t>
              </w:r>
            </w:ins>
          </w:p>
        </w:tc>
        <w:tc>
          <w:tcPr>
            <w:tcW w:w="1275" w:type="dxa"/>
            <w:vAlign w:val="bottom"/>
          </w:tcPr>
          <w:p w14:paraId="427ABDC0" w14:textId="77777777" w:rsidR="00FE36FA" w:rsidRPr="002B569F" w:rsidRDefault="00FE36FA" w:rsidP="002B569F">
            <w:pPr>
              <w:rPr>
                <w:ins w:id="8289" w:author="Camilo Andrés Díaz Gómez" w:date="2023-03-22T16:15:00Z"/>
                <w:rFonts w:cs="Times New Roman"/>
                <w:szCs w:val="24"/>
                <w:rPrChange w:id="8290" w:author="Camilo Andrés Díaz Gómez" w:date="2023-03-28T17:42:00Z">
                  <w:rPr>
                    <w:ins w:id="8291" w:author="Camilo Andrés Díaz Gómez" w:date="2023-03-22T16:15:00Z"/>
                    <w:rFonts w:cs="Times New Roman"/>
                    <w:sz w:val="20"/>
                    <w:szCs w:val="20"/>
                  </w:rPr>
                </w:rPrChange>
              </w:rPr>
            </w:pPr>
            <w:ins w:id="8292" w:author="Camilo Andrés Díaz Gómez" w:date="2023-03-22T16:15:00Z">
              <w:r w:rsidRPr="002B569F">
                <w:rPr>
                  <w:rFonts w:cs="Times New Roman"/>
                  <w:szCs w:val="24"/>
                  <w:rPrChange w:id="8293" w:author="Camilo Andrés Díaz Gómez" w:date="2023-03-28T17:42:00Z">
                    <w:rPr>
                      <w:rFonts w:ascii="Calibri" w:hAnsi="Calibri" w:cs="Calibri"/>
                      <w:color w:val="000000"/>
                      <w:sz w:val="22"/>
                    </w:rPr>
                  </w:rPrChange>
                </w:rPr>
                <w:t>14,377</w:t>
              </w:r>
            </w:ins>
          </w:p>
        </w:tc>
        <w:tc>
          <w:tcPr>
            <w:tcW w:w="1134" w:type="dxa"/>
            <w:vAlign w:val="bottom"/>
          </w:tcPr>
          <w:p w14:paraId="79CE53AD" w14:textId="77777777" w:rsidR="00FE36FA" w:rsidRPr="002B569F" w:rsidRDefault="00FE36FA" w:rsidP="002B569F">
            <w:pPr>
              <w:rPr>
                <w:ins w:id="8294" w:author="Camilo Andrés Díaz Gómez" w:date="2023-03-22T16:15:00Z"/>
                <w:rFonts w:cs="Times New Roman"/>
                <w:szCs w:val="24"/>
                <w:rPrChange w:id="8295" w:author="Camilo Andrés Díaz Gómez" w:date="2023-03-28T17:42:00Z">
                  <w:rPr>
                    <w:ins w:id="8296" w:author="Camilo Andrés Díaz Gómez" w:date="2023-03-22T16:15:00Z"/>
                    <w:rFonts w:cs="Times New Roman"/>
                    <w:color w:val="000000"/>
                    <w:sz w:val="20"/>
                    <w:szCs w:val="20"/>
                  </w:rPr>
                </w:rPrChange>
              </w:rPr>
            </w:pPr>
            <w:ins w:id="8297" w:author="Camilo Andrés Díaz Gómez" w:date="2023-03-22T16:15:00Z">
              <w:r w:rsidRPr="002B569F">
                <w:rPr>
                  <w:rFonts w:cs="Times New Roman"/>
                  <w:szCs w:val="24"/>
                  <w:rPrChange w:id="8298" w:author="Camilo Andrés Díaz Gómez" w:date="2023-03-28T17:42:00Z">
                    <w:rPr>
                      <w:rFonts w:ascii="Calibri" w:hAnsi="Calibri" w:cs="Calibri"/>
                      <w:color w:val="000000"/>
                      <w:sz w:val="22"/>
                    </w:rPr>
                  </w:rPrChange>
                </w:rPr>
                <w:t>15,212</w:t>
              </w:r>
            </w:ins>
          </w:p>
        </w:tc>
        <w:tc>
          <w:tcPr>
            <w:tcW w:w="1276" w:type="dxa"/>
            <w:vAlign w:val="bottom"/>
          </w:tcPr>
          <w:p w14:paraId="7B6D0762" w14:textId="77777777" w:rsidR="00FE36FA" w:rsidRPr="002B569F" w:rsidRDefault="00FE36FA" w:rsidP="002B569F">
            <w:pPr>
              <w:rPr>
                <w:ins w:id="8299" w:author="Camilo Andrés Díaz Gómez" w:date="2023-03-22T16:15:00Z"/>
                <w:rFonts w:cs="Times New Roman"/>
                <w:szCs w:val="24"/>
                <w:rPrChange w:id="8300" w:author="Camilo Andrés Díaz Gómez" w:date="2023-03-28T17:42:00Z">
                  <w:rPr>
                    <w:ins w:id="8301" w:author="Camilo Andrés Díaz Gómez" w:date="2023-03-22T16:15:00Z"/>
                    <w:rFonts w:cs="Times New Roman"/>
                    <w:color w:val="000000"/>
                    <w:sz w:val="20"/>
                    <w:szCs w:val="20"/>
                  </w:rPr>
                </w:rPrChange>
              </w:rPr>
            </w:pPr>
            <w:ins w:id="8302" w:author="Camilo Andrés Díaz Gómez" w:date="2023-03-22T16:15:00Z">
              <w:r w:rsidRPr="002B569F">
                <w:rPr>
                  <w:rFonts w:cs="Times New Roman"/>
                  <w:szCs w:val="24"/>
                  <w:rPrChange w:id="8303" w:author="Camilo Andrés Díaz Gómez" w:date="2023-03-28T17:42:00Z">
                    <w:rPr>
                      <w:rFonts w:ascii="Calibri" w:hAnsi="Calibri" w:cs="Calibri"/>
                      <w:color w:val="000000"/>
                      <w:sz w:val="22"/>
                    </w:rPr>
                  </w:rPrChange>
                </w:rPr>
                <w:t>15,247</w:t>
              </w:r>
            </w:ins>
          </w:p>
        </w:tc>
        <w:tc>
          <w:tcPr>
            <w:tcW w:w="1701" w:type="dxa"/>
            <w:vAlign w:val="bottom"/>
          </w:tcPr>
          <w:p w14:paraId="20C13E67" w14:textId="77777777" w:rsidR="00FE36FA" w:rsidRPr="002B569F" w:rsidRDefault="00FE36FA" w:rsidP="002B569F">
            <w:pPr>
              <w:rPr>
                <w:ins w:id="8304" w:author="Camilo Andrés Díaz Gómez" w:date="2023-03-22T16:15:00Z"/>
                <w:rFonts w:cs="Times New Roman"/>
                <w:szCs w:val="24"/>
                <w:rPrChange w:id="8305" w:author="Camilo Andrés Díaz Gómez" w:date="2023-03-28T17:42:00Z">
                  <w:rPr>
                    <w:ins w:id="8306" w:author="Camilo Andrés Díaz Gómez" w:date="2023-03-22T16:15:00Z"/>
                    <w:rFonts w:cs="Times New Roman"/>
                    <w:color w:val="000000"/>
                    <w:sz w:val="20"/>
                    <w:szCs w:val="20"/>
                  </w:rPr>
                </w:rPrChange>
              </w:rPr>
            </w:pPr>
            <w:ins w:id="8307" w:author="Camilo Andrés Díaz Gómez" w:date="2023-03-22T16:15:00Z">
              <w:r w:rsidRPr="002B569F">
                <w:rPr>
                  <w:rFonts w:cs="Times New Roman"/>
                  <w:szCs w:val="24"/>
                  <w:rPrChange w:id="8308" w:author="Camilo Andrés Díaz Gómez" w:date="2023-03-28T17:42:00Z">
                    <w:rPr>
                      <w:rFonts w:ascii="Calibri" w:hAnsi="Calibri" w:cs="Calibri"/>
                      <w:color w:val="000000"/>
                      <w:sz w:val="22"/>
                    </w:rPr>
                  </w:rPrChange>
                </w:rPr>
                <w:t>13,725</w:t>
              </w:r>
            </w:ins>
          </w:p>
        </w:tc>
      </w:tr>
      <w:tr w:rsidR="002B569F" w:rsidRPr="002B569F" w14:paraId="58B6018F" w14:textId="77777777" w:rsidTr="00405EF3">
        <w:trPr>
          <w:ins w:id="8309" w:author="Camilo Andrés Díaz Gómez" w:date="2023-03-22T16:15:00Z"/>
        </w:trPr>
        <w:tc>
          <w:tcPr>
            <w:tcW w:w="704" w:type="dxa"/>
            <w:vAlign w:val="bottom"/>
          </w:tcPr>
          <w:p w14:paraId="48DE893D" w14:textId="77777777" w:rsidR="00FE36FA" w:rsidRPr="002B569F" w:rsidRDefault="00FE36FA" w:rsidP="002B569F">
            <w:pPr>
              <w:rPr>
                <w:ins w:id="8310" w:author="Camilo Andrés Díaz Gómez" w:date="2023-03-22T16:15:00Z"/>
                <w:rFonts w:cs="Times New Roman"/>
                <w:szCs w:val="24"/>
                <w:rPrChange w:id="8311" w:author="Camilo Andrés Díaz Gómez" w:date="2023-03-28T17:42:00Z">
                  <w:rPr>
                    <w:ins w:id="8312" w:author="Camilo Andrés Díaz Gómez" w:date="2023-03-22T16:15:00Z"/>
                    <w:rFonts w:cs="Times New Roman"/>
                    <w:sz w:val="20"/>
                    <w:szCs w:val="20"/>
                  </w:rPr>
                </w:rPrChange>
              </w:rPr>
            </w:pPr>
            <w:ins w:id="8313" w:author="Camilo Andrés Díaz Gómez" w:date="2023-03-22T16:15:00Z">
              <w:r w:rsidRPr="002B569F">
                <w:rPr>
                  <w:rFonts w:cs="Times New Roman"/>
                  <w:szCs w:val="24"/>
                  <w:rPrChange w:id="8314" w:author="Camilo Andrés Díaz Gómez" w:date="2023-03-28T17:42:00Z">
                    <w:rPr>
                      <w:rFonts w:cs="Times New Roman"/>
                      <w:color w:val="000000"/>
                      <w:sz w:val="22"/>
                    </w:rPr>
                  </w:rPrChange>
                </w:rPr>
                <w:t>4</w:t>
              </w:r>
            </w:ins>
          </w:p>
        </w:tc>
        <w:tc>
          <w:tcPr>
            <w:tcW w:w="1281" w:type="dxa"/>
            <w:vAlign w:val="bottom"/>
          </w:tcPr>
          <w:p w14:paraId="1C43C540" w14:textId="77777777" w:rsidR="00FE36FA" w:rsidRPr="002B569F" w:rsidRDefault="00FE36FA" w:rsidP="002B569F">
            <w:pPr>
              <w:rPr>
                <w:ins w:id="8315" w:author="Camilo Andrés Díaz Gómez" w:date="2023-03-22T16:15:00Z"/>
                <w:rFonts w:cs="Times New Roman"/>
                <w:szCs w:val="24"/>
                <w:rPrChange w:id="8316" w:author="Camilo Andrés Díaz Gómez" w:date="2023-03-28T17:42:00Z">
                  <w:rPr>
                    <w:ins w:id="8317" w:author="Camilo Andrés Díaz Gómez" w:date="2023-03-22T16:15:00Z"/>
                    <w:rFonts w:cs="Times New Roman"/>
                    <w:sz w:val="20"/>
                    <w:szCs w:val="20"/>
                  </w:rPr>
                </w:rPrChange>
              </w:rPr>
            </w:pPr>
            <w:ins w:id="8318" w:author="Camilo Andrés Díaz Gómez" w:date="2023-03-22T16:15:00Z">
              <w:r w:rsidRPr="002B569F">
                <w:rPr>
                  <w:rFonts w:cs="Times New Roman"/>
                  <w:szCs w:val="24"/>
                  <w:rPrChange w:id="8319" w:author="Camilo Andrés Díaz Gómez" w:date="2023-03-28T17:42:00Z">
                    <w:rPr>
                      <w:rFonts w:ascii="Calibri" w:hAnsi="Calibri" w:cs="Calibri"/>
                      <w:color w:val="000000"/>
                      <w:sz w:val="22"/>
                    </w:rPr>
                  </w:rPrChange>
                </w:rPr>
                <w:t>15,169</w:t>
              </w:r>
            </w:ins>
          </w:p>
        </w:tc>
        <w:tc>
          <w:tcPr>
            <w:tcW w:w="1417" w:type="dxa"/>
            <w:vAlign w:val="bottom"/>
          </w:tcPr>
          <w:p w14:paraId="6EF2E4CA" w14:textId="77777777" w:rsidR="00FE36FA" w:rsidRPr="002B569F" w:rsidRDefault="00FE36FA" w:rsidP="002B569F">
            <w:pPr>
              <w:rPr>
                <w:ins w:id="8320" w:author="Camilo Andrés Díaz Gómez" w:date="2023-03-22T16:15:00Z"/>
                <w:rFonts w:cs="Times New Roman"/>
                <w:szCs w:val="24"/>
                <w:rPrChange w:id="8321" w:author="Camilo Andrés Díaz Gómez" w:date="2023-03-28T17:42:00Z">
                  <w:rPr>
                    <w:ins w:id="8322" w:author="Camilo Andrés Díaz Gómez" w:date="2023-03-22T16:15:00Z"/>
                    <w:rFonts w:cs="Times New Roman"/>
                    <w:sz w:val="20"/>
                    <w:szCs w:val="20"/>
                  </w:rPr>
                </w:rPrChange>
              </w:rPr>
            </w:pPr>
            <w:ins w:id="8323" w:author="Camilo Andrés Díaz Gómez" w:date="2023-03-22T16:15:00Z">
              <w:r w:rsidRPr="002B569F">
                <w:rPr>
                  <w:rFonts w:cs="Times New Roman"/>
                  <w:szCs w:val="24"/>
                  <w:rPrChange w:id="8324" w:author="Camilo Andrés Díaz Gómez" w:date="2023-03-28T17:42:00Z">
                    <w:rPr>
                      <w:rFonts w:ascii="Calibri" w:hAnsi="Calibri" w:cs="Calibri"/>
                      <w:color w:val="000000"/>
                      <w:sz w:val="22"/>
                    </w:rPr>
                  </w:rPrChange>
                </w:rPr>
                <w:t>15,266</w:t>
              </w:r>
            </w:ins>
          </w:p>
        </w:tc>
        <w:tc>
          <w:tcPr>
            <w:tcW w:w="993" w:type="dxa"/>
            <w:vAlign w:val="bottom"/>
          </w:tcPr>
          <w:p w14:paraId="77401097" w14:textId="77777777" w:rsidR="00FE36FA" w:rsidRPr="002B569F" w:rsidRDefault="00FE36FA" w:rsidP="002B569F">
            <w:pPr>
              <w:rPr>
                <w:ins w:id="8325" w:author="Camilo Andrés Díaz Gómez" w:date="2023-03-22T16:15:00Z"/>
                <w:rFonts w:cs="Times New Roman"/>
                <w:szCs w:val="24"/>
                <w:rPrChange w:id="8326" w:author="Camilo Andrés Díaz Gómez" w:date="2023-03-28T17:42:00Z">
                  <w:rPr>
                    <w:ins w:id="8327" w:author="Camilo Andrés Díaz Gómez" w:date="2023-03-22T16:15:00Z"/>
                    <w:rFonts w:cs="Times New Roman"/>
                    <w:sz w:val="20"/>
                    <w:szCs w:val="20"/>
                  </w:rPr>
                </w:rPrChange>
              </w:rPr>
            </w:pPr>
            <w:ins w:id="8328" w:author="Camilo Andrés Díaz Gómez" w:date="2023-03-22T16:15:00Z">
              <w:r w:rsidRPr="002B569F">
                <w:rPr>
                  <w:rFonts w:cs="Times New Roman"/>
                  <w:szCs w:val="24"/>
                  <w:rPrChange w:id="8329" w:author="Camilo Andrés Díaz Gómez" w:date="2023-03-28T17:42:00Z">
                    <w:rPr>
                      <w:rFonts w:ascii="Calibri" w:hAnsi="Calibri" w:cs="Calibri"/>
                      <w:color w:val="000000"/>
                      <w:sz w:val="22"/>
                    </w:rPr>
                  </w:rPrChange>
                </w:rPr>
                <w:t>15,344</w:t>
              </w:r>
            </w:ins>
          </w:p>
        </w:tc>
        <w:tc>
          <w:tcPr>
            <w:tcW w:w="1275" w:type="dxa"/>
            <w:vAlign w:val="bottom"/>
          </w:tcPr>
          <w:p w14:paraId="6FC970C1" w14:textId="77777777" w:rsidR="00FE36FA" w:rsidRPr="002B569F" w:rsidRDefault="00FE36FA" w:rsidP="002B569F">
            <w:pPr>
              <w:rPr>
                <w:ins w:id="8330" w:author="Camilo Andrés Díaz Gómez" w:date="2023-03-22T16:15:00Z"/>
                <w:rFonts w:cs="Times New Roman"/>
                <w:szCs w:val="24"/>
                <w:rPrChange w:id="8331" w:author="Camilo Andrés Díaz Gómez" w:date="2023-03-28T17:42:00Z">
                  <w:rPr>
                    <w:ins w:id="8332" w:author="Camilo Andrés Díaz Gómez" w:date="2023-03-22T16:15:00Z"/>
                    <w:rFonts w:cs="Times New Roman"/>
                    <w:sz w:val="20"/>
                    <w:szCs w:val="20"/>
                  </w:rPr>
                </w:rPrChange>
              </w:rPr>
            </w:pPr>
            <w:ins w:id="8333" w:author="Camilo Andrés Díaz Gómez" w:date="2023-03-22T16:15:00Z">
              <w:r w:rsidRPr="002B569F">
                <w:rPr>
                  <w:rFonts w:cs="Times New Roman"/>
                  <w:szCs w:val="24"/>
                  <w:rPrChange w:id="8334" w:author="Camilo Andrés Díaz Gómez" w:date="2023-03-28T17:42:00Z">
                    <w:rPr>
                      <w:rFonts w:ascii="Calibri" w:hAnsi="Calibri" w:cs="Calibri"/>
                      <w:color w:val="000000"/>
                      <w:sz w:val="22"/>
                    </w:rPr>
                  </w:rPrChange>
                </w:rPr>
                <w:t>15,235</w:t>
              </w:r>
            </w:ins>
          </w:p>
        </w:tc>
        <w:tc>
          <w:tcPr>
            <w:tcW w:w="1134" w:type="dxa"/>
            <w:vAlign w:val="bottom"/>
          </w:tcPr>
          <w:p w14:paraId="1DF79EB7" w14:textId="77777777" w:rsidR="00FE36FA" w:rsidRPr="002B569F" w:rsidRDefault="00FE36FA" w:rsidP="002B569F">
            <w:pPr>
              <w:rPr>
                <w:ins w:id="8335" w:author="Camilo Andrés Díaz Gómez" w:date="2023-03-22T16:15:00Z"/>
                <w:rFonts w:cs="Times New Roman"/>
                <w:szCs w:val="24"/>
                <w:rPrChange w:id="8336" w:author="Camilo Andrés Díaz Gómez" w:date="2023-03-28T17:42:00Z">
                  <w:rPr>
                    <w:ins w:id="8337" w:author="Camilo Andrés Díaz Gómez" w:date="2023-03-22T16:15:00Z"/>
                    <w:rFonts w:cs="Times New Roman"/>
                    <w:color w:val="000000"/>
                    <w:sz w:val="20"/>
                    <w:szCs w:val="20"/>
                  </w:rPr>
                </w:rPrChange>
              </w:rPr>
            </w:pPr>
            <w:ins w:id="8338" w:author="Camilo Andrés Díaz Gómez" w:date="2023-03-22T16:15:00Z">
              <w:r w:rsidRPr="002B569F">
                <w:rPr>
                  <w:rFonts w:cs="Times New Roman"/>
                  <w:szCs w:val="24"/>
                  <w:rPrChange w:id="8339" w:author="Camilo Andrés Díaz Gómez" w:date="2023-03-28T17:42:00Z">
                    <w:rPr>
                      <w:rFonts w:ascii="Calibri" w:hAnsi="Calibri" w:cs="Calibri"/>
                      <w:color w:val="000000"/>
                      <w:sz w:val="22"/>
                    </w:rPr>
                  </w:rPrChange>
                </w:rPr>
                <w:t>14,850</w:t>
              </w:r>
            </w:ins>
          </w:p>
        </w:tc>
        <w:tc>
          <w:tcPr>
            <w:tcW w:w="1276" w:type="dxa"/>
            <w:vAlign w:val="bottom"/>
          </w:tcPr>
          <w:p w14:paraId="3F909D09" w14:textId="77777777" w:rsidR="00FE36FA" w:rsidRPr="002B569F" w:rsidRDefault="00FE36FA" w:rsidP="002B569F">
            <w:pPr>
              <w:rPr>
                <w:ins w:id="8340" w:author="Camilo Andrés Díaz Gómez" w:date="2023-03-22T16:15:00Z"/>
                <w:rFonts w:cs="Times New Roman"/>
                <w:szCs w:val="24"/>
                <w:rPrChange w:id="8341" w:author="Camilo Andrés Díaz Gómez" w:date="2023-03-28T17:42:00Z">
                  <w:rPr>
                    <w:ins w:id="8342" w:author="Camilo Andrés Díaz Gómez" w:date="2023-03-22T16:15:00Z"/>
                    <w:rFonts w:cs="Times New Roman"/>
                    <w:color w:val="000000"/>
                    <w:sz w:val="20"/>
                    <w:szCs w:val="20"/>
                  </w:rPr>
                </w:rPrChange>
              </w:rPr>
            </w:pPr>
            <w:ins w:id="8343" w:author="Camilo Andrés Díaz Gómez" w:date="2023-03-22T16:15:00Z">
              <w:r w:rsidRPr="002B569F">
                <w:rPr>
                  <w:rFonts w:cs="Times New Roman"/>
                  <w:szCs w:val="24"/>
                  <w:rPrChange w:id="8344" w:author="Camilo Andrés Díaz Gómez" w:date="2023-03-28T17:42:00Z">
                    <w:rPr>
                      <w:rFonts w:ascii="Calibri" w:hAnsi="Calibri" w:cs="Calibri"/>
                      <w:color w:val="000000"/>
                      <w:sz w:val="22"/>
                    </w:rPr>
                  </w:rPrChange>
                </w:rPr>
                <w:t>14,776</w:t>
              </w:r>
            </w:ins>
          </w:p>
        </w:tc>
        <w:tc>
          <w:tcPr>
            <w:tcW w:w="1701" w:type="dxa"/>
            <w:vAlign w:val="bottom"/>
          </w:tcPr>
          <w:p w14:paraId="29E531D8" w14:textId="77777777" w:rsidR="00FE36FA" w:rsidRPr="002B569F" w:rsidRDefault="00FE36FA" w:rsidP="002B569F">
            <w:pPr>
              <w:rPr>
                <w:ins w:id="8345" w:author="Camilo Andrés Díaz Gómez" w:date="2023-03-22T16:15:00Z"/>
                <w:rFonts w:cs="Times New Roman"/>
                <w:szCs w:val="24"/>
                <w:rPrChange w:id="8346" w:author="Camilo Andrés Díaz Gómez" w:date="2023-03-28T17:42:00Z">
                  <w:rPr>
                    <w:ins w:id="8347" w:author="Camilo Andrés Díaz Gómez" w:date="2023-03-22T16:15:00Z"/>
                    <w:rFonts w:cs="Times New Roman"/>
                    <w:color w:val="000000"/>
                    <w:sz w:val="20"/>
                    <w:szCs w:val="20"/>
                  </w:rPr>
                </w:rPrChange>
              </w:rPr>
            </w:pPr>
            <w:ins w:id="8348" w:author="Camilo Andrés Díaz Gómez" w:date="2023-03-22T16:15:00Z">
              <w:r w:rsidRPr="002B569F">
                <w:rPr>
                  <w:rFonts w:cs="Times New Roman"/>
                  <w:szCs w:val="24"/>
                  <w:rPrChange w:id="8349" w:author="Camilo Andrés Díaz Gómez" w:date="2023-03-28T17:42:00Z">
                    <w:rPr>
                      <w:rFonts w:ascii="Calibri" w:hAnsi="Calibri" w:cs="Calibri"/>
                      <w:color w:val="000000"/>
                      <w:sz w:val="22"/>
                    </w:rPr>
                  </w:rPrChange>
                </w:rPr>
                <w:t>12,654</w:t>
              </w:r>
            </w:ins>
          </w:p>
        </w:tc>
      </w:tr>
      <w:tr w:rsidR="002B569F" w:rsidRPr="002B569F" w14:paraId="5DDCE48E" w14:textId="77777777" w:rsidTr="00405EF3">
        <w:trPr>
          <w:ins w:id="8350" w:author="Camilo Andrés Díaz Gómez" w:date="2023-03-22T16:15:00Z"/>
        </w:trPr>
        <w:tc>
          <w:tcPr>
            <w:tcW w:w="704" w:type="dxa"/>
            <w:vAlign w:val="bottom"/>
          </w:tcPr>
          <w:p w14:paraId="5966BFD6" w14:textId="77777777" w:rsidR="00FE36FA" w:rsidRPr="002B569F" w:rsidRDefault="00FE36FA" w:rsidP="002B569F">
            <w:pPr>
              <w:rPr>
                <w:ins w:id="8351" w:author="Camilo Andrés Díaz Gómez" w:date="2023-03-22T16:15:00Z"/>
                <w:rFonts w:cs="Times New Roman"/>
                <w:szCs w:val="24"/>
                <w:rPrChange w:id="8352" w:author="Camilo Andrés Díaz Gómez" w:date="2023-03-28T17:42:00Z">
                  <w:rPr>
                    <w:ins w:id="8353" w:author="Camilo Andrés Díaz Gómez" w:date="2023-03-22T16:15:00Z"/>
                    <w:rFonts w:cs="Times New Roman"/>
                    <w:sz w:val="20"/>
                    <w:szCs w:val="20"/>
                  </w:rPr>
                </w:rPrChange>
              </w:rPr>
            </w:pPr>
            <w:ins w:id="8354" w:author="Camilo Andrés Díaz Gómez" w:date="2023-03-22T16:15:00Z">
              <w:r w:rsidRPr="002B569F">
                <w:rPr>
                  <w:rFonts w:cs="Times New Roman"/>
                  <w:szCs w:val="24"/>
                  <w:rPrChange w:id="8355" w:author="Camilo Andrés Díaz Gómez" w:date="2023-03-28T17:42:00Z">
                    <w:rPr>
                      <w:rFonts w:cs="Times New Roman"/>
                      <w:color w:val="000000"/>
                      <w:sz w:val="22"/>
                    </w:rPr>
                  </w:rPrChange>
                </w:rPr>
                <w:t>5</w:t>
              </w:r>
            </w:ins>
          </w:p>
        </w:tc>
        <w:tc>
          <w:tcPr>
            <w:tcW w:w="1281" w:type="dxa"/>
            <w:vAlign w:val="bottom"/>
          </w:tcPr>
          <w:p w14:paraId="55DA5C5E" w14:textId="77777777" w:rsidR="00FE36FA" w:rsidRPr="002B569F" w:rsidRDefault="00FE36FA" w:rsidP="002B569F">
            <w:pPr>
              <w:rPr>
                <w:ins w:id="8356" w:author="Camilo Andrés Díaz Gómez" w:date="2023-03-22T16:15:00Z"/>
                <w:rFonts w:cs="Times New Roman"/>
                <w:szCs w:val="24"/>
                <w:rPrChange w:id="8357" w:author="Camilo Andrés Díaz Gómez" w:date="2023-03-28T17:42:00Z">
                  <w:rPr>
                    <w:ins w:id="8358" w:author="Camilo Andrés Díaz Gómez" w:date="2023-03-22T16:15:00Z"/>
                    <w:rFonts w:cs="Times New Roman"/>
                    <w:sz w:val="20"/>
                    <w:szCs w:val="20"/>
                  </w:rPr>
                </w:rPrChange>
              </w:rPr>
            </w:pPr>
            <w:ins w:id="8359" w:author="Camilo Andrés Díaz Gómez" w:date="2023-03-22T16:15:00Z">
              <w:r w:rsidRPr="002B569F">
                <w:rPr>
                  <w:rFonts w:cs="Times New Roman"/>
                  <w:szCs w:val="24"/>
                  <w:rPrChange w:id="8360" w:author="Camilo Andrés Díaz Gómez" w:date="2023-03-28T17:42:00Z">
                    <w:rPr>
                      <w:rFonts w:ascii="Calibri" w:hAnsi="Calibri" w:cs="Calibri"/>
                      <w:color w:val="000000"/>
                      <w:sz w:val="22"/>
                    </w:rPr>
                  </w:rPrChange>
                </w:rPr>
                <w:t>14,848</w:t>
              </w:r>
            </w:ins>
          </w:p>
        </w:tc>
        <w:tc>
          <w:tcPr>
            <w:tcW w:w="1417" w:type="dxa"/>
            <w:vAlign w:val="bottom"/>
          </w:tcPr>
          <w:p w14:paraId="35166401" w14:textId="77777777" w:rsidR="00FE36FA" w:rsidRPr="002B569F" w:rsidRDefault="00FE36FA" w:rsidP="002B569F">
            <w:pPr>
              <w:rPr>
                <w:ins w:id="8361" w:author="Camilo Andrés Díaz Gómez" w:date="2023-03-22T16:15:00Z"/>
                <w:rFonts w:cs="Times New Roman"/>
                <w:szCs w:val="24"/>
                <w:rPrChange w:id="8362" w:author="Camilo Andrés Díaz Gómez" w:date="2023-03-28T17:42:00Z">
                  <w:rPr>
                    <w:ins w:id="8363" w:author="Camilo Andrés Díaz Gómez" w:date="2023-03-22T16:15:00Z"/>
                    <w:rFonts w:cs="Times New Roman"/>
                    <w:sz w:val="20"/>
                    <w:szCs w:val="20"/>
                  </w:rPr>
                </w:rPrChange>
              </w:rPr>
            </w:pPr>
            <w:ins w:id="8364" w:author="Camilo Andrés Díaz Gómez" w:date="2023-03-22T16:15:00Z">
              <w:r w:rsidRPr="002B569F">
                <w:rPr>
                  <w:rFonts w:cs="Times New Roman"/>
                  <w:szCs w:val="24"/>
                  <w:rPrChange w:id="8365" w:author="Camilo Andrés Díaz Gómez" w:date="2023-03-28T17:42:00Z">
                    <w:rPr>
                      <w:rFonts w:ascii="Calibri" w:hAnsi="Calibri" w:cs="Calibri"/>
                      <w:color w:val="000000"/>
                      <w:sz w:val="22"/>
                    </w:rPr>
                  </w:rPrChange>
                </w:rPr>
                <w:t>14,815</w:t>
              </w:r>
            </w:ins>
          </w:p>
        </w:tc>
        <w:tc>
          <w:tcPr>
            <w:tcW w:w="993" w:type="dxa"/>
            <w:vAlign w:val="bottom"/>
          </w:tcPr>
          <w:p w14:paraId="37075CBF" w14:textId="77777777" w:rsidR="00FE36FA" w:rsidRPr="002B569F" w:rsidRDefault="00FE36FA" w:rsidP="002B569F">
            <w:pPr>
              <w:rPr>
                <w:ins w:id="8366" w:author="Camilo Andrés Díaz Gómez" w:date="2023-03-22T16:15:00Z"/>
                <w:rFonts w:cs="Times New Roman"/>
                <w:szCs w:val="24"/>
                <w:rPrChange w:id="8367" w:author="Camilo Andrés Díaz Gómez" w:date="2023-03-28T17:42:00Z">
                  <w:rPr>
                    <w:ins w:id="8368" w:author="Camilo Andrés Díaz Gómez" w:date="2023-03-22T16:15:00Z"/>
                    <w:rFonts w:cs="Times New Roman"/>
                    <w:sz w:val="20"/>
                    <w:szCs w:val="20"/>
                  </w:rPr>
                </w:rPrChange>
              </w:rPr>
            </w:pPr>
            <w:ins w:id="8369" w:author="Camilo Andrés Díaz Gómez" w:date="2023-03-22T16:15:00Z">
              <w:r w:rsidRPr="002B569F">
                <w:rPr>
                  <w:rFonts w:cs="Times New Roman"/>
                  <w:szCs w:val="24"/>
                  <w:rPrChange w:id="8370" w:author="Camilo Andrés Díaz Gómez" w:date="2023-03-28T17:42:00Z">
                    <w:rPr>
                      <w:rFonts w:ascii="Calibri" w:hAnsi="Calibri" w:cs="Calibri"/>
                      <w:color w:val="000000"/>
                      <w:sz w:val="22"/>
                    </w:rPr>
                  </w:rPrChange>
                </w:rPr>
                <w:t>14,743</w:t>
              </w:r>
            </w:ins>
          </w:p>
        </w:tc>
        <w:tc>
          <w:tcPr>
            <w:tcW w:w="1275" w:type="dxa"/>
            <w:vAlign w:val="bottom"/>
          </w:tcPr>
          <w:p w14:paraId="307DD1D2" w14:textId="77777777" w:rsidR="00FE36FA" w:rsidRPr="002B569F" w:rsidRDefault="00FE36FA" w:rsidP="002B569F">
            <w:pPr>
              <w:rPr>
                <w:ins w:id="8371" w:author="Camilo Andrés Díaz Gómez" w:date="2023-03-22T16:15:00Z"/>
                <w:rFonts w:cs="Times New Roman"/>
                <w:szCs w:val="24"/>
                <w:rPrChange w:id="8372" w:author="Camilo Andrés Díaz Gómez" w:date="2023-03-28T17:42:00Z">
                  <w:rPr>
                    <w:ins w:id="8373" w:author="Camilo Andrés Díaz Gómez" w:date="2023-03-22T16:15:00Z"/>
                    <w:rFonts w:cs="Times New Roman"/>
                    <w:sz w:val="20"/>
                    <w:szCs w:val="20"/>
                  </w:rPr>
                </w:rPrChange>
              </w:rPr>
            </w:pPr>
            <w:ins w:id="8374" w:author="Camilo Andrés Díaz Gómez" w:date="2023-03-22T16:15:00Z">
              <w:r w:rsidRPr="002B569F">
                <w:rPr>
                  <w:rFonts w:cs="Times New Roman"/>
                  <w:szCs w:val="24"/>
                  <w:rPrChange w:id="8375" w:author="Camilo Andrés Díaz Gómez" w:date="2023-03-28T17:42:00Z">
                    <w:rPr>
                      <w:rFonts w:ascii="Calibri" w:hAnsi="Calibri" w:cs="Calibri"/>
                      <w:color w:val="000000"/>
                      <w:sz w:val="22"/>
                    </w:rPr>
                  </w:rPrChange>
                </w:rPr>
                <w:t>14,643</w:t>
              </w:r>
            </w:ins>
          </w:p>
        </w:tc>
        <w:tc>
          <w:tcPr>
            <w:tcW w:w="1134" w:type="dxa"/>
            <w:vAlign w:val="bottom"/>
          </w:tcPr>
          <w:p w14:paraId="65E7353C" w14:textId="77777777" w:rsidR="00FE36FA" w:rsidRPr="002B569F" w:rsidRDefault="00FE36FA" w:rsidP="002B569F">
            <w:pPr>
              <w:rPr>
                <w:ins w:id="8376" w:author="Camilo Andrés Díaz Gómez" w:date="2023-03-22T16:15:00Z"/>
                <w:rFonts w:cs="Times New Roman"/>
                <w:szCs w:val="24"/>
                <w:rPrChange w:id="8377" w:author="Camilo Andrés Díaz Gómez" w:date="2023-03-28T17:42:00Z">
                  <w:rPr>
                    <w:ins w:id="8378" w:author="Camilo Andrés Díaz Gómez" w:date="2023-03-22T16:15:00Z"/>
                    <w:rFonts w:cs="Times New Roman"/>
                    <w:color w:val="000000"/>
                    <w:sz w:val="20"/>
                    <w:szCs w:val="20"/>
                  </w:rPr>
                </w:rPrChange>
              </w:rPr>
            </w:pPr>
            <w:ins w:id="8379" w:author="Camilo Andrés Díaz Gómez" w:date="2023-03-22T16:15:00Z">
              <w:r w:rsidRPr="002B569F">
                <w:rPr>
                  <w:rFonts w:cs="Times New Roman"/>
                  <w:szCs w:val="24"/>
                  <w:rPrChange w:id="8380" w:author="Camilo Andrés Díaz Gómez" w:date="2023-03-28T17:42:00Z">
                    <w:rPr>
                      <w:rFonts w:ascii="Calibri" w:hAnsi="Calibri" w:cs="Calibri"/>
                      <w:color w:val="000000"/>
                      <w:sz w:val="22"/>
                    </w:rPr>
                  </w:rPrChange>
                </w:rPr>
                <w:t>15,530</w:t>
              </w:r>
            </w:ins>
          </w:p>
        </w:tc>
        <w:tc>
          <w:tcPr>
            <w:tcW w:w="1276" w:type="dxa"/>
            <w:vAlign w:val="bottom"/>
          </w:tcPr>
          <w:p w14:paraId="71F237BA" w14:textId="77777777" w:rsidR="00FE36FA" w:rsidRPr="002B569F" w:rsidRDefault="00FE36FA" w:rsidP="002B569F">
            <w:pPr>
              <w:rPr>
                <w:ins w:id="8381" w:author="Camilo Andrés Díaz Gómez" w:date="2023-03-22T16:15:00Z"/>
                <w:rFonts w:cs="Times New Roman"/>
                <w:szCs w:val="24"/>
                <w:rPrChange w:id="8382" w:author="Camilo Andrés Díaz Gómez" w:date="2023-03-28T17:42:00Z">
                  <w:rPr>
                    <w:ins w:id="8383" w:author="Camilo Andrés Díaz Gómez" w:date="2023-03-22T16:15:00Z"/>
                    <w:rFonts w:cs="Times New Roman"/>
                    <w:color w:val="000000"/>
                    <w:sz w:val="20"/>
                    <w:szCs w:val="20"/>
                  </w:rPr>
                </w:rPrChange>
              </w:rPr>
            </w:pPr>
            <w:ins w:id="8384" w:author="Camilo Andrés Díaz Gómez" w:date="2023-03-22T16:15:00Z">
              <w:r w:rsidRPr="002B569F">
                <w:rPr>
                  <w:rFonts w:cs="Times New Roman"/>
                  <w:szCs w:val="24"/>
                  <w:rPrChange w:id="8385" w:author="Camilo Andrés Díaz Gómez" w:date="2023-03-28T17:42:00Z">
                    <w:rPr>
                      <w:rFonts w:ascii="Calibri" w:hAnsi="Calibri" w:cs="Calibri"/>
                      <w:color w:val="000000"/>
                      <w:sz w:val="22"/>
                    </w:rPr>
                  </w:rPrChange>
                </w:rPr>
                <w:t>15,493</w:t>
              </w:r>
            </w:ins>
          </w:p>
        </w:tc>
        <w:tc>
          <w:tcPr>
            <w:tcW w:w="1701" w:type="dxa"/>
            <w:vAlign w:val="bottom"/>
          </w:tcPr>
          <w:p w14:paraId="7450E137" w14:textId="77777777" w:rsidR="00FE36FA" w:rsidRPr="002B569F" w:rsidRDefault="00FE36FA" w:rsidP="002B569F">
            <w:pPr>
              <w:rPr>
                <w:ins w:id="8386" w:author="Camilo Andrés Díaz Gómez" w:date="2023-03-22T16:15:00Z"/>
                <w:rFonts w:cs="Times New Roman"/>
                <w:szCs w:val="24"/>
                <w:rPrChange w:id="8387" w:author="Camilo Andrés Díaz Gómez" w:date="2023-03-28T17:42:00Z">
                  <w:rPr>
                    <w:ins w:id="8388" w:author="Camilo Andrés Díaz Gómez" w:date="2023-03-22T16:15:00Z"/>
                    <w:rFonts w:cs="Times New Roman"/>
                    <w:color w:val="000000"/>
                    <w:sz w:val="20"/>
                    <w:szCs w:val="20"/>
                  </w:rPr>
                </w:rPrChange>
              </w:rPr>
            </w:pPr>
            <w:ins w:id="8389" w:author="Camilo Andrés Díaz Gómez" w:date="2023-03-22T16:15:00Z">
              <w:r w:rsidRPr="002B569F">
                <w:rPr>
                  <w:rFonts w:cs="Times New Roman"/>
                  <w:szCs w:val="24"/>
                  <w:rPrChange w:id="8390" w:author="Camilo Andrés Díaz Gómez" w:date="2023-03-28T17:42:00Z">
                    <w:rPr>
                      <w:rFonts w:ascii="Calibri" w:hAnsi="Calibri" w:cs="Calibri"/>
                      <w:color w:val="000000"/>
                      <w:sz w:val="22"/>
                    </w:rPr>
                  </w:rPrChange>
                </w:rPr>
                <w:t>13,441</w:t>
              </w:r>
            </w:ins>
          </w:p>
        </w:tc>
      </w:tr>
      <w:tr w:rsidR="002B569F" w:rsidRPr="002B569F" w14:paraId="288270B9" w14:textId="77777777" w:rsidTr="00405EF3">
        <w:trPr>
          <w:ins w:id="8391" w:author="Camilo Andrés Díaz Gómez" w:date="2023-03-22T16:15:00Z"/>
        </w:trPr>
        <w:tc>
          <w:tcPr>
            <w:tcW w:w="704" w:type="dxa"/>
            <w:vAlign w:val="bottom"/>
          </w:tcPr>
          <w:p w14:paraId="7E38F2E0" w14:textId="77777777" w:rsidR="00FE36FA" w:rsidRPr="002B569F" w:rsidRDefault="00FE36FA" w:rsidP="002B569F">
            <w:pPr>
              <w:rPr>
                <w:ins w:id="8392" w:author="Camilo Andrés Díaz Gómez" w:date="2023-03-22T16:15:00Z"/>
                <w:rFonts w:cs="Times New Roman"/>
                <w:szCs w:val="24"/>
                <w:rPrChange w:id="8393" w:author="Camilo Andrés Díaz Gómez" w:date="2023-03-28T17:42:00Z">
                  <w:rPr>
                    <w:ins w:id="8394" w:author="Camilo Andrés Díaz Gómez" w:date="2023-03-22T16:15:00Z"/>
                    <w:rFonts w:cs="Times New Roman"/>
                    <w:sz w:val="20"/>
                    <w:szCs w:val="20"/>
                  </w:rPr>
                </w:rPrChange>
              </w:rPr>
            </w:pPr>
            <w:ins w:id="8395" w:author="Camilo Andrés Díaz Gómez" w:date="2023-03-22T16:15:00Z">
              <w:r w:rsidRPr="002B569F">
                <w:rPr>
                  <w:rFonts w:cs="Times New Roman"/>
                  <w:szCs w:val="24"/>
                  <w:rPrChange w:id="8396" w:author="Camilo Andrés Díaz Gómez" w:date="2023-03-28T17:42:00Z">
                    <w:rPr>
                      <w:rFonts w:cs="Times New Roman"/>
                      <w:color w:val="000000"/>
                      <w:sz w:val="22"/>
                    </w:rPr>
                  </w:rPrChange>
                </w:rPr>
                <w:t>6</w:t>
              </w:r>
            </w:ins>
          </w:p>
        </w:tc>
        <w:tc>
          <w:tcPr>
            <w:tcW w:w="1281" w:type="dxa"/>
            <w:vAlign w:val="bottom"/>
          </w:tcPr>
          <w:p w14:paraId="69CA6CAA" w14:textId="77777777" w:rsidR="00FE36FA" w:rsidRPr="002B569F" w:rsidRDefault="00FE36FA" w:rsidP="002B569F">
            <w:pPr>
              <w:rPr>
                <w:ins w:id="8397" w:author="Camilo Andrés Díaz Gómez" w:date="2023-03-22T16:15:00Z"/>
                <w:rFonts w:cs="Times New Roman"/>
                <w:szCs w:val="24"/>
                <w:rPrChange w:id="8398" w:author="Camilo Andrés Díaz Gómez" w:date="2023-03-28T17:42:00Z">
                  <w:rPr>
                    <w:ins w:id="8399" w:author="Camilo Andrés Díaz Gómez" w:date="2023-03-22T16:15:00Z"/>
                    <w:rFonts w:cs="Times New Roman"/>
                    <w:sz w:val="20"/>
                    <w:szCs w:val="20"/>
                  </w:rPr>
                </w:rPrChange>
              </w:rPr>
            </w:pPr>
            <w:ins w:id="8400" w:author="Camilo Andrés Díaz Gómez" w:date="2023-03-22T16:15:00Z">
              <w:r w:rsidRPr="002B569F">
                <w:rPr>
                  <w:rFonts w:cs="Times New Roman"/>
                  <w:szCs w:val="24"/>
                  <w:rPrChange w:id="8401" w:author="Camilo Andrés Díaz Gómez" w:date="2023-03-28T17:42:00Z">
                    <w:rPr>
                      <w:rFonts w:ascii="Calibri" w:hAnsi="Calibri" w:cs="Calibri"/>
                      <w:color w:val="000000"/>
                      <w:sz w:val="22"/>
                    </w:rPr>
                  </w:rPrChange>
                </w:rPr>
                <w:t>16,358</w:t>
              </w:r>
            </w:ins>
          </w:p>
        </w:tc>
        <w:tc>
          <w:tcPr>
            <w:tcW w:w="1417" w:type="dxa"/>
            <w:vAlign w:val="bottom"/>
          </w:tcPr>
          <w:p w14:paraId="15B7A82D" w14:textId="77777777" w:rsidR="00FE36FA" w:rsidRPr="002B569F" w:rsidRDefault="00FE36FA" w:rsidP="002B569F">
            <w:pPr>
              <w:rPr>
                <w:ins w:id="8402" w:author="Camilo Andrés Díaz Gómez" w:date="2023-03-22T16:15:00Z"/>
                <w:rFonts w:cs="Times New Roman"/>
                <w:szCs w:val="24"/>
                <w:rPrChange w:id="8403" w:author="Camilo Andrés Díaz Gómez" w:date="2023-03-28T17:42:00Z">
                  <w:rPr>
                    <w:ins w:id="8404" w:author="Camilo Andrés Díaz Gómez" w:date="2023-03-22T16:15:00Z"/>
                    <w:rFonts w:cs="Times New Roman"/>
                    <w:sz w:val="20"/>
                    <w:szCs w:val="20"/>
                  </w:rPr>
                </w:rPrChange>
              </w:rPr>
            </w:pPr>
            <w:ins w:id="8405" w:author="Camilo Andrés Díaz Gómez" w:date="2023-03-22T16:15:00Z">
              <w:r w:rsidRPr="002B569F">
                <w:rPr>
                  <w:rFonts w:cs="Times New Roman"/>
                  <w:szCs w:val="24"/>
                  <w:rPrChange w:id="8406" w:author="Camilo Andrés Díaz Gómez" w:date="2023-03-28T17:42:00Z">
                    <w:rPr>
                      <w:rFonts w:ascii="Calibri" w:hAnsi="Calibri" w:cs="Calibri"/>
                      <w:color w:val="000000"/>
                      <w:sz w:val="22"/>
                    </w:rPr>
                  </w:rPrChange>
                </w:rPr>
                <w:t>14,681</w:t>
              </w:r>
            </w:ins>
          </w:p>
        </w:tc>
        <w:tc>
          <w:tcPr>
            <w:tcW w:w="993" w:type="dxa"/>
            <w:vAlign w:val="bottom"/>
          </w:tcPr>
          <w:p w14:paraId="41BB87D6" w14:textId="77777777" w:rsidR="00FE36FA" w:rsidRPr="002B569F" w:rsidRDefault="00FE36FA" w:rsidP="002B569F">
            <w:pPr>
              <w:rPr>
                <w:ins w:id="8407" w:author="Camilo Andrés Díaz Gómez" w:date="2023-03-22T16:15:00Z"/>
                <w:rFonts w:cs="Times New Roman"/>
                <w:szCs w:val="24"/>
                <w:rPrChange w:id="8408" w:author="Camilo Andrés Díaz Gómez" w:date="2023-03-28T17:42:00Z">
                  <w:rPr>
                    <w:ins w:id="8409" w:author="Camilo Andrés Díaz Gómez" w:date="2023-03-22T16:15:00Z"/>
                    <w:rFonts w:cs="Times New Roman"/>
                    <w:sz w:val="20"/>
                    <w:szCs w:val="20"/>
                  </w:rPr>
                </w:rPrChange>
              </w:rPr>
            </w:pPr>
            <w:ins w:id="8410" w:author="Camilo Andrés Díaz Gómez" w:date="2023-03-22T16:15:00Z">
              <w:r w:rsidRPr="002B569F">
                <w:rPr>
                  <w:rFonts w:cs="Times New Roman"/>
                  <w:szCs w:val="24"/>
                  <w:rPrChange w:id="8411" w:author="Camilo Andrés Díaz Gómez" w:date="2023-03-28T17:42:00Z">
                    <w:rPr>
                      <w:rFonts w:ascii="Calibri" w:hAnsi="Calibri" w:cs="Calibri"/>
                      <w:color w:val="000000"/>
                      <w:sz w:val="22"/>
                    </w:rPr>
                  </w:rPrChange>
                </w:rPr>
                <w:t>14,589</w:t>
              </w:r>
            </w:ins>
          </w:p>
        </w:tc>
        <w:tc>
          <w:tcPr>
            <w:tcW w:w="1275" w:type="dxa"/>
            <w:vAlign w:val="bottom"/>
          </w:tcPr>
          <w:p w14:paraId="5256ED24" w14:textId="77777777" w:rsidR="00FE36FA" w:rsidRPr="002B569F" w:rsidRDefault="00FE36FA" w:rsidP="002B569F">
            <w:pPr>
              <w:rPr>
                <w:ins w:id="8412" w:author="Camilo Andrés Díaz Gómez" w:date="2023-03-22T16:15:00Z"/>
                <w:rFonts w:cs="Times New Roman"/>
                <w:szCs w:val="24"/>
                <w:rPrChange w:id="8413" w:author="Camilo Andrés Díaz Gómez" w:date="2023-03-28T17:42:00Z">
                  <w:rPr>
                    <w:ins w:id="8414" w:author="Camilo Andrés Díaz Gómez" w:date="2023-03-22T16:15:00Z"/>
                    <w:rFonts w:cs="Times New Roman"/>
                    <w:sz w:val="20"/>
                    <w:szCs w:val="20"/>
                  </w:rPr>
                </w:rPrChange>
              </w:rPr>
            </w:pPr>
            <w:ins w:id="8415" w:author="Camilo Andrés Díaz Gómez" w:date="2023-03-22T16:15:00Z">
              <w:r w:rsidRPr="002B569F">
                <w:rPr>
                  <w:rFonts w:cs="Times New Roman"/>
                  <w:szCs w:val="24"/>
                  <w:rPrChange w:id="8416" w:author="Camilo Andrés Díaz Gómez" w:date="2023-03-28T17:42:00Z">
                    <w:rPr>
                      <w:rFonts w:ascii="Calibri" w:hAnsi="Calibri" w:cs="Calibri"/>
                      <w:color w:val="000000"/>
                      <w:sz w:val="22"/>
                    </w:rPr>
                  </w:rPrChange>
                </w:rPr>
                <w:t>14,481</w:t>
              </w:r>
            </w:ins>
          </w:p>
        </w:tc>
        <w:tc>
          <w:tcPr>
            <w:tcW w:w="1134" w:type="dxa"/>
            <w:vAlign w:val="bottom"/>
          </w:tcPr>
          <w:p w14:paraId="6BD45418" w14:textId="77777777" w:rsidR="00FE36FA" w:rsidRPr="002B569F" w:rsidRDefault="00FE36FA" w:rsidP="002B569F">
            <w:pPr>
              <w:rPr>
                <w:ins w:id="8417" w:author="Camilo Andrés Díaz Gómez" w:date="2023-03-22T16:15:00Z"/>
                <w:rFonts w:cs="Times New Roman"/>
                <w:szCs w:val="24"/>
                <w:rPrChange w:id="8418" w:author="Camilo Andrés Díaz Gómez" w:date="2023-03-28T17:42:00Z">
                  <w:rPr>
                    <w:ins w:id="8419" w:author="Camilo Andrés Díaz Gómez" w:date="2023-03-22T16:15:00Z"/>
                    <w:rFonts w:cs="Times New Roman"/>
                    <w:color w:val="000000"/>
                    <w:sz w:val="20"/>
                    <w:szCs w:val="20"/>
                  </w:rPr>
                </w:rPrChange>
              </w:rPr>
            </w:pPr>
            <w:ins w:id="8420" w:author="Camilo Andrés Díaz Gómez" w:date="2023-03-22T16:15:00Z">
              <w:r w:rsidRPr="002B569F">
                <w:rPr>
                  <w:rFonts w:cs="Times New Roman"/>
                  <w:szCs w:val="24"/>
                  <w:rPrChange w:id="8421" w:author="Camilo Andrés Díaz Gómez" w:date="2023-03-28T17:42:00Z">
                    <w:rPr>
                      <w:rFonts w:ascii="Calibri" w:hAnsi="Calibri" w:cs="Calibri"/>
                      <w:color w:val="000000"/>
                      <w:sz w:val="22"/>
                    </w:rPr>
                  </w:rPrChange>
                </w:rPr>
                <w:t>14,542</w:t>
              </w:r>
            </w:ins>
          </w:p>
        </w:tc>
        <w:tc>
          <w:tcPr>
            <w:tcW w:w="1276" w:type="dxa"/>
            <w:vAlign w:val="bottom"/>
          </w:tcPr>
          <w:p w14:paraId="4BAB0AA3" w14:textId="77777777" w:rsidR="00FE36FA" w:rsidRPr="002B569F" w:rsidRDefault="00FE36FA" w:rsidP="002B569F">
            <w:pPr>
              <w:rPr>
                <w:ins w:id="8422" w:author="Camilo Andrés Díaz Gómez" w:date="2023-03-22T16:15:00Z"/>
                <w:rFonts w:cs="Times New Roman"/>
                <w:szCs w:val="24"/>
                <w:rPrChange w:id="8423" w:author="Camilo Andrés Díaz Gómez" w:date="2023-03-28T17:42:00Z">
                  <w:rPr>
                    <w:ins w:id="8424" w:author="Camilo Andrés Díaz Gómez" w:date="2023-03-22T16:15:00Z"/>
                    <w:rFonts w:cs="Times New Roman"/>
                    <w:color w:val="000000"/>
                    <w:sz w:val="20"/>
                    <w:szCs w:val="20"/>
                  </w:rPr>
                </w:rPrChange>
              </w:rPr>
            </w:pPr>
            <w:ins w:id="8425" w:author="Camilo Andrés Díaz Gómez" w:date="2023-03-22T16:15:00Z">
              <w:r w:rsidRPr="002B569F">
                <w:rPr>
                  <w:rFonts w:cs="Times New Roman"/>
                  <w:szCs w:val="24"/>
                  <w:rPrChange w:id="8426" w:author="Camilo Andrés Díaz Gómez" w:date="2023-03-28T17:42:00Z">
                    <w:rPr>
                      <w:rFonts w:ascii="Calibri" w:hAnsi="Calibri" w:cs="Calibri"/>
                      <w:color w:val="000000"/>
                      <w:sz w:val="22"/>
                    </w:rPr>
                  </w:rPrChange>
                </w:rPr>
                <w:t>14,656</w:t>
              </w:r>
            </w:ins>
          </w:p>
        </w:tc>
        <w:tc>
          <w:tcPr>
            <w:tcW w:w="1701" w:type="dxa"/>
            <w:vAlign w:val="bottom"/>
          </w:tcPr>
          <w:p w14:paraId="7BC3FB09" w14:textId="77777777" w:rsidR="00FE36FA" w:rsidRPr="002B569F" w:rsidRDefault="00FE36FA" w:rsidP="002B569F">
            <w:pPr>
              <w:rPr>
                <w:ins w:id="8427" w:author="Camilo Andrés Díaz Gómez" w:date="2023-03-22T16:15:00Z"/>
                <w:rFonts w:cs="Times New Roman"/>
                <w:szCs w:val="24"/>
                <w:rPrChange w:id="8428" w:author="Camilo Andrés Díaz Gómez" w:date="2023-03-28T17:42:00Z">
                  <w:rPr>
                    <w:ins w:id="8429" w:author="Camilo Andrés Díaz Gómez" w:date="2023-03-22T16:15:00Z"/>
                    <w:rFonts w:cs="Times New Roman"/>
                    <w:color w:val="000000"/>
                    <w:sz w:val="20"/>
                    <w:szCs w:val="20"/>
                  </w:rPr>
                </w:rPrChange>
              </w:rPr>
            </w:pPr>
            <w:ins w:id="8430" w:author="Camilo Andrés Díaz Gómez" w:date="2023-03-22T16:15:00Z">
              <w:r w:rsidRPr="002B569F">
                <w:rPr>
                  <w:rFonts w:cs="Times New Roman"/>
                  <w:szCs w:val="24"/>
                  <w:rPrChange w:id="8431" w:author="Camilo Andrés Díaz Gómez" w:date="2023-03-28T17:42:00Z">
                    <w:rPr>
                      <w:rFonts w:ascii="Calibri" w:hAnsi="Calibri" w:cs="Calibri"/>
                      <w:color w:val="000000"/>
                      <w:sz w:val="22"/>
                    </w:rPr>
                  </w:rPrChange>
                </w:rPr>
                <w:t>14,221</w:t>
              </w:r>
            </w:ins>
          </w:p>
        </w:tc>
      </w:tr>
      <w:tr w:rsidR="002B569F" w:rsidRPr="002B569F" w14:paraId="696368A5" w14:textId="77777777" w:rsidTr="00405EF3">
        <w:trPr>
          <w:ins w:id="8432" w:author="Camilo Andrés Díaz Gómez" w:date="2023-03-22T16:15:00Z"/>
        </w:trPr>
        <w:tc>
          <w:tcPr>
            <w:tcW w:w="704" w:type="dxa"/>
            <w:vAlign w:val="bottom"/>
          </w:tcPr>
          <w:p w14:paraId="2F2B24C7" w14:textId="77777777" w:rsidR="00FE36FA" w:rsidRPr="002B569F" w:rsidRDefault="00FE36FA" w:rsidP="002B569F">
            <w:pPr>
              <w:rPr>
                <w:ins w:id="8433" w:author="Camilo Andrés Díaz Gómez" w:date="2023-03-22T16:15:00Z"/>
                <w:rFonts w:cs="Times New Roman"/>
                <w:szCs w:val="24"/>
                <w:rPrChange w:id="8434" w:author="Camilo Andrés Díaz Gómez" w:date="2023-03-28T17:42:00Z">
                  <w:rPr>
                    <w:ins w:id="8435" w:author="Camilo Andrés Díaz Gómez" w:date="2023-03-22T16:15:00Z"/>
                    <w:rFonts w:cs="Times New Roman"/>
                    <w:sz w:val="20"/>
                    <w:szCs w:val="20"/>
                  </w:rPr>
                </w:rPrChange>
              </w:rPr>
            </w:pPr>
            <w:ins w:id="8436" w:author="Camilo Andrés Díaz Gómez" w:date="2023-03-22T16:15:00Z">
              <w:r w:rsidRPr="002B569F">
                <w:rPr>
                  <w:rFonts w:cs="Times New Roman"/>
                  <w:szCs w:val="24"/>
                  <w:rPrChange w:id="8437" w:author="Camilo Andrés Díaz Gómez" w:date="2023-03-28T17:42:00Z">
                    <w:rPr>
                      <w:rFonts w:cs="Times New Roman"/>
                      <w:color w:val="000000"/>
                      <w:sz w:val="22"/>
                    </w:rPr>
                  </w:rPrChange>
                </w:rPr>
                <w:t>7</w:t>
              </w:r>
            </w:ins>
          </w:p>
        </w:tc>
        <w:tc>
          <w:tcPr>
            <w:tcW w:w="1281" w:type="dxa"/>
            <w:vAlign w:val="bottom"/>
          </w:tcPr>
          <w:p w14:paraId="252EA948" w14:textId="77777777" w:rsidR="00FE36FA" w:rsidRPr="002B569F" w:rsidRDefault="00FE36FA" w:rsidP="002B569F">
            <w:pPr>
              <w:rPr>
                <w:ins w:id="8438" w:author="Camilo Andrés Díaz Gómez" w:date="2023-03-22T16:15:00Z"/>
                <w:rFonts w:cs="Times New Roman"/>
                <w:szCs w:val="24"/>
                <w:rPrChange w:id="8439" w:author="Camilo Andrés Díaz Gómez" w:date="2023-03-28T17:42:00Z">
                  <w:rPr>
                    <w:ins w:id="8440" w:author="Camilo Andrés Díaz Gómez" w:date="2023-03-22T16:15:00Z"/>
                    <w:rFonts w:cs="Times New Roman"/>
                    <w:sz w:val="20"/>
                    <w:szCs w:val="20"/>
                  </w:rPr>
                </w:rPrChange>
              </w:rPr>
            </w:pPr>
            <w:ins w:id="8441" w:author="Camilo Andrés Díaz Gómez" w:date="2023-03-22T16:15:00Z">
              <w:r w:rsidRPr="002B569F">
                <w:rPr>
                  <w:rFonts w:cs="Times New Roman"/>
                  <w:szCs w:val="24"/>
                  <w:rPrChange w:id="8442" w:author="Camilo Andrés Díaz Gómez" w:date="2023-03-28T17:42:00Z">
                    <w:rPr>
                      <w:rFonts w:ascii="Calibri" w:hAnsi="Calibri" w:cs="Calibri"/>
                      <w:color w:val="000000"/>
                      <w:sz w:val="22"/>
                    </w:rPr>
                  </w:rPrChange>
                </w:rPr>
                <w:t>16,241</w:t>
              </w:r>
            </w:ins>
          </w:p>
        </w:tc>
        <w:tc>
          <w:tcPr>
            <w:tcW w:w="1417" w:type="dxa"/>
            <w:vAlign w:val="bottom"/>
          </w:tcPr>
          <w:p w14:paraId="0A20F179" w14:textId="77777777" w:rsidR="00FE36FA" w:rsidRPr="002B569F" w:rsidRDefault="00FE36FA" w:rsidP="002B569F">
            <w:pPr>
              <w:rPr>
                <w:ins w:id="8443" w:author="Camilo Andrés Díaz Gómez" w:date="2023-03-22T16:15:00Z"/>
                <w:rFonts w:cs="Times New Roman"/>
                <w:szCs w:val="24"/>
                <w:rPrChange w:id="8444" w:author="Camilo Andrés Díaz Gómez" w:date="2023-03-28T17:42:00Z">
                  <w:rPr>
                    <w:ins w:id="8445" w:author="Camilo Andrés Díaz Gómez" w:date="2023-03-22T16:15:00Z"/>
                    <w:rFonts w:cs="Times New Roman"/>
                    <w:sz w:val="20"/>
                    <w:szCs w:val="20"/>
                  </w:rPr>
                </w:rPrChange>
              </w:rPr>
            </w:pPr>
            <w:ins w:id="8446" w:author="Camilo Andrés Díaz Gómez" w:date="2023-03-22T16:15:00Z">
              <w:r w:rsidRPr="002B569F">
                <w:rPr>
                  <w:rFonts w:cs="Times New Roman"/>
                  <w:szCs w:val="24"/>
                  <w:rPrChange w:id="8447" w:author="Camilo Andrés Díaz Gómez" w:date="2023-03-28T17:42:00Z">
                    <w:rPr>
                      <w:rFonts w:ascii="Calibri" w:hAnsi="Calibri" w:cs="Calibri"/>
                      <w:color w:val="000000"/>
                      <w:sz w:val="22"/>
                    </w:rPr>
                  </w:rPrChange>
                </w:rPr>
                <w:t>14,782</w:t>
              </w:r>
            </w:ins>
          </w:p>
        </w:tc>
        <w:tc>
          <w:tcPr>
            <w:tcW w:w="993" w:type="dxa"/>
            <w:vAlign w:val="bottom"/>
          </w:tcPr>
          <w:p w14:paraId="2CDC58EB" w14:textId="77777777" w:rsidR="00FE36FA" w:rsidRPr="002B569F" w:rsidRDefault="00FE36FA" w:rsidP="002B569F">
            <w:pPr>
              <w:rPr>
                <w:ins w:id="8448" w:author="Camilo Andrés Díaz Gómez" w:date="2023-03-22T16:15:00Z"/>
                <w:rFonts w:cs="Times New Roman"/>
                <w:szCs w:val="24"/>
                <w:rPrChange w:id="8449" w:author="Camilo Andrés Díaz Gómez" w:date="2023-03-28T17:42:00Z">
                  <w:rPr>
                    <w:ins w:id="8450" w:author="Camilo Andrés Díaz Gómez" w:date="2023-03-22T16:15:00Z"/>
                    <w:rFonts w:cs="Times New Roman"/>
                    <w:sz w:val="20"/>
                    <w:szCs w:val="20"/>
                  </w:rPr>
                </w:rPrChange>
              </w:rPr>
            </w:pPr>
            <w:ins w:id="8451" w:author="Camilo Andrés Díaz Gómez" w:date="2023-03-22T16:15:00Z">
              <w:r w:rsidRPr="002B569F">
                <w:rPr>
                  <w:rFonts w:cs="Times New Roman"/>
                  <w:szCs w:val="24"/>
                  <w:rPrChange w:id="8452" w:author="Camilo Andrés Díaz Gómez" w:date="2023-03-28T17:42:00Z">
                    <w:rPr>
                      <w:rFonts w:ascii="Calibri" w:hAnsi="Calibri" w:cs="Calibri"/>
                      <w:color w:val="000000"/>
                      <w:sz w:val="22"/>
                    </w:rPr>
                  </w:rPrChange>
                </w:rPr>
                <w:t>14,751</w:t>
              </w:r>
            </w:ins>
          </w:p>
        </w:tc>
        <w:tc>
          <w:tcPr>
            <w:tcW w:w="1275" w:type="dxa"/>
            <w:vAlign w:val="bottom"/>
          </w:tcPr>
          <w:p w14:paraId="1C4BFE6C" w14:textId="77777777" w:rsidR="00FE36FA" w:rsidRPr="002B569F" w:rsidRDefault="00FE36FA" w:rsidP="002B569F">
            <w:pPr>
              <w:rPr>
                <w:ins w:id="8453" w:author="Camilo Andrés Díaz Gómez" w:date="2023-03-22T16:15:00Z"/>
                <w:rFonts w:cs="Times New Roman"/>
                <w:szCs w:val="24"/>
                <w:rPrChange w:id="8454" w:author="Camilo Andrés Díaz Gómez" w:date="2023-03-28T17:42:00Z">
                  <w:rPr>
                    <w:ins w:id="8455" w:author="Camilo Andrés Díaz Gómez" w:date="2023-03-22T16:15:00Z"/>
                    <w:rFonts w:cs="Times New Roman"/>
                    <w:sz w:val="20"/>
                    <w:szCs w:val="20"/>
                  </w:rPr>
                </w:rPrChange>
              </w:rPr>
            </w:pPr>
            <w:ins w:id="8456" w:author="Camilo Andrés Díaz Gómez" w:date="2023-03-22T16:15:00Z">
              <w:r w:rsidRPr="002B569F">
                <w:rPr>
                  <w:rFonts w:cs="Times New Roman"/>
                  <w:szCs w:val="24"/>
                  <w:rPrChange w:id="8457" w:author="Camilo Andrés Díaz Gómez" w:date="2023-03-28T17:42:00Z">
                    <w:rPr>
                      <w:rFonts w:ascii="Calibri" w:hAnsi="Calibri" w:cs="Calibri"/>
                      <w:color w:val="000000"/>
                      <w:sz w:val="22"/>
                    </w:rPr>
                  </w:rPrChange>
                </w:rPr>
                <w:t>14,613</w:t>
              </w:r>
            </w:ins>
          </w:p>
        </w:tc>
        <w:tc>
          <w:tcPr>
            <w:tcW w:w="1134" w:type="dxa"/>
            <w:vAlign w:val="bottom"/>
          </w:tcPr>
          <w:p w14:paraId="2A6C40EA" w14:textId="77777777" w:rsidR="00FE36FA" w:rsidRPr="002B569F" w:rsidRDefault="00FE36FA" w:rsidP="002B569F">
            <w:pPr>
              <w:rPr>
                <w:ins w:id="8458" w:author="Camilo Andrés Díaz Gómez" w:date="2023-03-22T16:15:00Z"/>
                <w:rFonts w:cs="Times New Roman"/>
                <w:szCs w:val="24"/>
                <w:rPrChange w:id="8459" w:author="Camilo Andrés Díaz Gómez" w:date="2023-03-28T17:42:00Z">
                  <w:rPr>
                    <w:ins w:id="8460" w:author="Camilo Andrés Díaz Gómez" w:date="2023-03-22T16:15:00Z"/>
                    <w:rFonts w:cs="Times New Roman"/>
                    <w:color w:val="000000"/>
                    <w:sz w:val="20"/>
                    <w:szCs w:val="20"/>
                  </w:rPr>
                </w:rPrChange>
              </w:rPr>
            </w:pPr>
            <w:ins w:id="8461" w:author="Camilo Andrés Díaz Gómez" w:date="2023-03-22T16:15:00Z">
              <w:r w:rsidRPr="002B569F">
                <w:rPr>
                  <w:rFonts w:cs="Times New Roman"/>
                  <w:szCs w:val="24"/>
                  <w:rPrChange w:id="8462" w:author="Camilo Andrés Díaz Gómez" w:date="2023-03-28T17:42:00Z">
                    <w:rPr>
                      <w:rFonts w:ascii="Calibri" w:hAnsi="Calibri" w:cs="Calibri"/>
                      <w:color w:val="000000"/>
                      <w:sz w:val="22"/>
                    </w:rPr>
                  </w:rPrChange>
                </w:rPr>
                <w:t>14,771</w:t>
              </w:r>
            </w:ins>
          </w:p>
        </w:tc>
        <w:tc>
          <w:tcPr>
            <w:tcW w:w="1276" w:type="dxa"/>
            <w:vAlign w:val="bottom"/>
          </w:tcPr>
          <w:p w14:paraId="16031605" w14:textId="77777777" w:rsidR="00FE36FA" w:rsidRPr="002B569F" w:rsidRDefault="00FE36FA" w:rsidP="002B569F">
            <w:pPr>
              <w:rPr>
                <w:ins w:id="8463" w:author="Camilo Andrés Díaz Gómez" w:date="2023-03-22T16:15:00Z"/>
                <w:rFonts w:cs="Times New Roman"/>
                <w:szCs w:val="24"/>
                <w:rPrChange w:id="8464" w:author="Camilo Andrés Díaz Gómez" w:date="2023-03-28T17:42:00Z">
                  <w:rPr>
                    <w:ins w:id="8465" w:author="Camilo Andrés Díaz Gómez" w:date="2023-03-22T16:15:00Z"/>
                    <w:rFonts w:cs="Times New Roman"/>
                    <w:color w:val="000000"/>
                    <w:sz w:val="20"/>
                    <w:szCs w:val="20"/>
                  </w:rPr>
                </w:rPrChange>
              </w:rPr>
            </w:pPr>
            <w:ins w:id="8466" w:author="Camilo Andrés Díaz Gómez" w:date="2023-03-22T16:15:00Z">
              <w:r w:rsidRPr="002B569F">
                <w:rPr>
                  <w:rFonts w:cs="Times New Roman"/>
                  <w:szCs w:val="24"/>
                  <w:rPrChange w:id="8467" w:author="Camilo Andrés Díaz Gómez" w:date="2023-03-28T17:42:00Z">
                    <w:rPr>
                      <w:rFonts w:ascii="Calibri" w:hAnsi="Calibri" w:cs="Calibri"/>
                      <w:color w:val="000000"/>
                      <w:sz w:val="22"/>
                    </w:rPr>
                  </w:rPrChange>
                </w:rPr>
                <w:t>14,735</w:t>
              </w:r>
            </w:ins>
          </w:p>
        </w:tc>
        <w:tc>
          <w:tcPr>
            <w:tcW w:w="1701" w:type="dxa"/>
            <w:vAlign w:val="bottom"/>
          </w:tcPr>
          <w:p w14:paraId="0F707C76" w14:textId="77777777" w:rsidR="00FE36FA" w:rsidRPr="002B569F" w:rsidRDefault="00FE36FA" w:rsidP="002B569F">
            <w:pPr>
              <w:rPr>
                <w:ins w:id="8468" w:author="Camilo Andrés Díaz Gómez" w:date="2023-03-22T16:15:00Z"/>
                <w:rFonts w:cs="Times New Roman"/>
                <w:szCs w:val="24"/>
                <w:rPrChange w:id="8469" w:author="Camilo Andrés Díaz Gómez" w:date="2023-03-28T17:42:00Z">
                  <w:rPr>
                    <w:ins w:id="8470" w:author="Camilo Andrés Díaz Gómez" w:date="2023-03-22T16:15:00Z"/>
                    <w:rFonts w:cs="Times New Roman"/>
                    <w:color w:val="000000"/>
                    <w:sz w:val="20"/>
                    <w:szCs w:val="20"/>
                  </w:rPr>
                </w:rPrChange>
              </w:rPr>
            </w:pPr>
            <w:ins w:id="8471" w:author="Camilo Andrés Díaz Gómez" w:date="2023-03-22T16:15:00Z">
              <w:r w:rsidRPr="002B569F">
                <w:rPr>
                  <w:rFonts w:cs="Times New Roman"/>
                  <w:szCs w:val="24"/>
                  <w:rPrChange w:id="8472" w:author="Camilo Andrés Díaz Gómez" w:date="2023-03-28T17:42:00Z">
                    <w:rPr>
                      <w:rFonts w:ascii="Calibri" w:hAnsi="Calibri" w:cs="Calibri"/>
                      <w:color w:val="000000"/>
                      <w:sz w:val="22"/>
                    </w:rPr>
                  </w:rPrChange>
                </w:rPr>
                <w:t>14,904</w:t>
              </w:r>
            </w:ins>
          </w:p>
        </w:tc>
      </w:tr>
      <w:tr w:rsidR="002B569F" w:rsidRPr="002B569F" w14:paraId="264F61EC" w14:textId="77777777" w:rsidTr="00405EF3">
        <w:trPr>
          <w:ins w:id="8473" w:author="Camilo Andrés Díaz Gómez" w:date="2023-03-22T16:15:00Z"/>
        </w:trPr>
        <w:tc>
          <w:tcPr>
            <w:tcW w:w="704" w:type="dxa"/>
            <w:vAlign w:val="bottom"/>
          </w:tcPr>
          <w:p w14:paraId="25B28179" w14:textId="77777777" w:rsidR="00FE36FA" w:rsidRPr="002B569F" w:rsidRDefault="00FE36FA" w:rsidP="002B569F">
            <w:pPr>
              <w:rPr>
                <w:ins w:id="8474" w:author="Camilo Andrés Díaz Gómez" w:date="2023-03-22T16:15:00Z"/>
                <w:rFonts w:cs="Times New Roman"/>
                <w:szCs w:val="24"/>
                <w:rPrChange w:id="8475" w:author="Camilo Andrés Díaz Gómez" w:date="2023-03-28T17:42:00Z">
                  <w:rPr>
                    <w:ins w:id="8476" w:author="Camilo Andrés Díaz Gómez" w:date="2023-03-22T16:15:00Z"/>
                    <w:rFonts w:cs="Times New Roman"/>
                    <w:sz w:val="20"/>
                    <w:szCs w:val="20"/>
                  </w:rPr>
                </w:rPrChange>
              </w:rPr>
            </w:pPr>
            <w:ins w:id="8477" w:author="Camilo Andrés Díaz Gómez" w:date="2023-03-22T16:15:00Z">
              <w:r w:rsidRPr="002B569F">
                <w:rPr>
                  <w:rFonts w:cs="Times New Roman"/>
                  <w:szCs w:val="24"/>
                  <w:rPrChange w:id="8478" w:author="Camilo Andrés Díaz Gómez" w:date="2023-03-28T17:42:00Z">
                    <w:rPr>
                      <w:rFonts w:cs="Times New Roman"/>
                      <w:color w:val="000000"/>
                      <w:sz w:val="22"/>
                    </w:rPr>
                  </w:rPrChange>
                </w:rPr>
                <w:t>8</w:t>
              </w:r>
            </w:ins>
          </w:p>
        </w:tc>
        <w:tc>
          <w:tcPr>
            <w:tcW w:w="1281" w:type="dxa"/>
            <w:vAlign w:val="bottom"/>
          </w:tcPr>
          <w:p w14:paraId="4C1DB847" w14:textId="77777777" w:rsidR="00FE36FA" w:rsidRPr="002B569F" w:rsidRDefault="00FE36FA" w:rsidP="002B569F">
            <w:pPr>
              <w:rPr>
                <w:ins w:id="8479" w:author="Camilo Andrés Díaz Gómez" w:date="2023-03-22T16:15:00Z"/>
                <w:rFonts w:cs="Times New Roman"/>
                <w:szCs w:val="24"/>
                <w:rPrChange w:id="8480" w:author="Camilo Andrés Díaz Gómez" w:date="2023-03-28T17:42:00Z">
                  <w:rPr>
                    <w:ins w:id="8481" w:author="Camilo Andrés Díaz Gómez" w:date="2023-03-22T16:15:00Z"/>
                    <w:rFonts w:cs="Times New Roman"/>
                    <w:sz w:val="20"/>
                    <w:szCs w:val="20"/>
                  </w:rPr>
                </w:rPrChange>
              </w:rPr>
            </w:pPr>
            <w:ins w:id="8482" w:author="Camilo Andrés Díaz Gómez" w:date="2023-03-22T16:15:00Z">
              <w:r w:rsidRPr="002B569F">
                <w:rPr>
                  <w:rFonts w:cs="Times New Roman"/>
                  <w:szCs w:val="24"/>
                  <w:rPrChange w:id="8483" w:author="Camilo Andrés Díaz Gómez" w:date="2023-03-28T17:42:00Z">
                    <w:rPr>
                      <w:rFonts w:ascii="Calibri" w:hAnsi="Calibri" w:cs="Calibri"/>
                      <w:color w:val="000000"/>
                      <w:sz w:val="22"/>
                    </w:rPr>
                  </w:rPrChange>
                </w:rPr>
                <w:t>15,355</w:t>
              </w:r>
            </w:ins>
          </w:p>
        </w:tc>
        <w:tc>
          <w:tcPr>
            <w:tcW w:w="1417" w:type="dxa"/>
            <w:vAlign w:val="bottom"/>
          </w:tcPr>
          <w:p w14:paraId="2B3353E9" w14:textId="77777777" w:rsidR="00FE36FA" w:rsidRPr="002B569F" w:rsidRDefault="00FE36FA" w:rsidP="002B569F">
            <w:pPr>
              <w:rPr>
                <w:ins w:id="8484" w:author="Camilo Andrés Díaz Gómez" w:date="2023-03-22T16:15:00Z"/>
                <w:rFonts w:cs="Times New Roman"/>
                <w:szCs w:val="24"/>
                <w:rPrChange w:id="8485" w:author="Camilo Andrés Díaz Gómez" w:date="2023-03-28T17:42:00Z">
                  <w:rPr>
                    <w:ins w:id="8486" w:author="Camilo Andrés Díaz Gómez" w:date="2023-03-22T16:15:00Z"/>
                    <w:rFonts w:cs="Times New Roman"/>
                    <w:sz w:val="20"/>
                    <w:szCs w:val="20"/>
                  </w:rPr>
                </w:rPrChange>
              </w:rPr>
            </w:pPr>
            <w:ins w:id="8487" w:author="Camilo Andrés Díaz Gómez" w:date="2023-03-22T16:15:00Z">
              <w:r w:rsidRPr="002B569F">
                <w:rPr>
                  <w:rFonts w:cs="Times New Roman"/>
                  <w:szCs w:val="24"/>
                  <w:rPrChange w:id="8488" w:author="Camilo Andrés Díaz Gómez" w:date="2023-03-28T17:42:00Z">
                    <w:rPr>
                      <w:rFonts w:ascii="Calibri" w:hAnsi="Calibri" w:cs="Calibri"/>
                      <w:color w:val="000000"/>
                      <w:sz w:val="22"/>
                    </w:rPr>
                  </w:rPrChange>
                </w:rPr>
                <w:t>14,653</w:t>
              </w:r>
            </w:ins>
          </w:p>
        </w:tc>
        <w:tc>
          <w:tcPr>
            <w:tcW w:w="993" w:type="dxa"/>
            <w:vAlign w:val="bottom"/>
          </w:tcPr>
          <w:p w14:paraId="6B26DC7F" w14:textId="77777777" w:rsidR="00FE36FA" w:rsidRPr="002B569F" w:rsidRDefault="00FE36FA" w:rsidP="002B569F">
            <w:pPr>
              <w:rPr>
                <w:ins w:id="8489" w:author="Camilo Andrés Díaz Gómez" w:date="2023-03-22T16:15:00Z"/>
                <w:rFonts w:cs="Times New Roman"/>
                <w:szCs w:val="24"/>
                <w:rPrChange w:id="8490" w:author="Camilo Andrés Díaz Gómez" w:date="2023-03-28T17:42:00Z">
                  <w:rPr>
                    <w:ins w:id="8491" w:author="Camilo Andrés Díaz Gómez" w:date="2023-03-22T16:15:00Z"/>
                    <w:rFonts w:cs="Times New Roman"/>
                    <w:sz w:val="20"/>
                    <w:szCs w:val="20"/>
                  </w:rPr>
                </w:rPrChange>
              </w:rPr>
            </w:pPr>
            <w:ins w:id="8492" w:author="Camilo Andrés Díaz Gómez" w:date="2023-03-22T16:15:00Z">
              <w:r w:rsidRPr="002B569F">
                <w:rPr>
                  <w:rFonts w:cs="Times New Roman"/>
                  <w:szCs w:val="24"/>
                  <w:rPrChange w:id="8493" w:author="Camilo Andrés Díaz Gómez" w:date="2023-03-28T17:42:00Z">
                    <w:rPr>
                      <w:rFonts w:ascii="Calibri" w:hAnsi="Calibri" w:cs="Calibri"/>
                      <w:color w:val="000000"/>
                      <w:sz w:val="22"/>
                    </w:rPr>
                  </w:rPrChange>
                </w:rPr>
                <w:t>14,778</w:t>
              </w:r>
            </w:ins>
          </w:p>
        </w:tc>
        <w:tc>
          <w:tcPr>
            <w:tcW w:w="1275" w:type="dxa"/>
            <w:vAlign w:val="bottom"/>
          </w:tcPr>
          <w:p w14:paraId="4CE5DF95" w14:textId="77777777" w:rsidR="00FE36FA" w:rsidRPr="002B569F" w:rsidRDefault="00FE36FA" w:rsidP="002B569F">
            <w:pPr>
              <w:rPr>
                <w:ins w:id="8494" w:author="Camilo Andrés Díaz Gómez" w:date="2023-03-22T16:15:00Z"/>
                <w:rFonts w:cs="Times New Roman"/>
                <w:szCs w:val="24"/>
                <w:rPrChange w:id="8495" w:author="Camilo Andrés Díaz Gómez" w:date="2023-03-28T17:42:00Z">
                  <w:rPr>
                    <w:ins w:id="8496" w:author="Camilo Andrés Díaz Gómez" w:date="2023-03-22T16:15:00Z"/>
                    <w:rFonts w:cs="Times New Roman"/>
                    <w:sz w:val="20"/>
                    <w:szCs w:val="20"/>
                  </w:rPr>
                </w:rPrChange>
              </w:rPr>
            </w:pPr>
            <w:ins w:id="8497" w:author="Camilo Andrés Díaz Gómez" w:date="2023-03-22T16:15:00Z">
              <w:r w:rsidRPr="002B569F">
                <w:rPr>
                  <w:rFonts w:cs="Times New Roman"/>
                  <w:szCs w:val="24"/>
                  <w:rPrChange w:id="8498" w:author="Camilo Andrés Díaz Gómez" w:date="2023-03-28T17:42:00Z">
                    <w:rPr>
                      <w:rFonts w:ascii="Calibri" w:hAnsi="Calibri" w:cs="Calibri"/>
                      <w:color w:val="000000"/>
                      <w:sz w:val="22"/>
                    </w:rPr>
                  </w:rPrChange>
                </w:rPr>
                <w:t>14,611</w:t>
              </w:r>
            </w:ins>
          </w:p>
        </w:tc>
        <w:tc>
          <w:tcPr>
            <w:tcW w:w="1134" w:type="dxa"/>
            <w:vAlign w:val="bottom"/>
          </w:tcPr>
          <w:p w14:paraId="29BF4341" w14:textId="77777777" w:rsidR="00FE36FA" w:rsidRPr="002B569F" w:rsidRDefault="00FE36FA" w:rsidP="002B569F">
            <w:pPr>
              <w:rPr>
                <w:ins w:id="8499" w:author="Camilo Andrés Díaz Gómez" w:date="2023-03-22T16:15:00Z"/>
                <w:rFonts w:cs="Times New Roman"/>
                <w:szCs w:val="24"/>
                <w:rPrChange w:id="8500" w:author="Camilo Andrés Díaz Gómez" w:date="2023-03-28T17:42:00Z">
                  <w:rPr>
                    <w:ins w:id="8501" w:author="Camilo Andrés Díaz Gómez" w:date="2023-03-22T16:15:00Z"/>
                    <w:rFonts w:cs="Times New Roman"/>
                    <w:color w:val="000000"/>
                    <w:sz w:val="20"/>
                    <w:szCs w:val="20"/>
                  </w:rPr>
                </w:rPrChange>
              </w:rPr>
            </w:pPr>
            <w:ins w:id="8502" w:author="Camilo Andrés Díaz Gómez" w:date="2023-03-22T16:15:00Z">
              <w:r w:rsidRPr="002B569F">
                <w:rPr>
                  <w:rFonts w:cs="Times New Roman"/>
                  <w:szCs w:val="24"/>
                  <w:rPrChange w:id="8503" w:author="Camilo Andrés Díaz Gómez" w:date="2023-03-28T17:42:00Z">
                    <w:rPr>
                      <w:rFonts w:ascii="Calibri" w:hAnsi="Calibri" w:cs="Calibri"/>
                      <w:color w:val="000000"/>
                      <w:sz w:val="22"/>
                    </w:rPr>
                  </w:rPrChange>
                </w:rPr>
                <w:t>15,044</w:t>
              </w:r>
            </w:ins>
          </w:p>
        </w:tc>
        <w:tc>
          <w:tcPr>
            <w:tcW w:w="1276" w:type="dxa"/>
            <w:vAlign w:val="bottom"/>
          </w:tcPr>
          <w:p w14:paraId="2983CC36" w14:textId="77777777" w:rsidR="00FE36FA" w:rsidRPr="002B569F" w:rsidRDefault="00FE36FA" w:rsidP="002B569F">
            <w:pPr>
              <w:rPr>
                <w:ins w:id="8504" w:author="Camilo Andrés Díaz Gómez" w:date="2023-03-22T16:15:00Z"/>
                <w:rFonts w:cs="Times New Roman"/>
                <w:szCs w:val="24"/>
                <w:rPrChange w:id="8505" w:author="Camilo Andrés Díaz Gómez" w:date="2023-03-28T17:42:00Z">
                  <w:rPr>
                    <w:ins w:id="8506" w:author="Camilo Andrés Díaz Gómez" w:date="2023-03-22T16:15:00Z"/>
                    <w:rFonts w:cs="Times New Roman"/>
                    <w:color w:val="000000"/>
                    <w:sz w:val="20"/>
                    <w:szCs w:val="20"/>
                  </w:rPr>
                </w:rPrChange>
              </w:rPr>
            </w:pPr>
            <w:ins w:id="8507" w:author="Camilo Andrés Díaz Gómez" w:date="2023-03-22T16:15:00Z">
              <w:r w:rsidRPr="002B569F">
                <w:rPr>
                  <w:rFonts w:cs="Times New Roman"/>
                  <w:szCs w:val="24"/>
                  <w:rPrChange w:id="8508" w:author="Camilo Andrés Díaz Gómez" w:date="2023-03-28T17:42:00Z">
                    <w:rPr>
                      <w:rFonts w:ascii="Calibri" w:hAnsi="Calibri" w:cs="Calibri"/>
                      <w:color w:val="000000"/>
                      <w:sz w:val="22"/>
                    </w:rPr>
                  </w:rPrChange>
                </w:rPr>
                <w:t>14,974</w:t>
              </w:r>
            </w:ins>
          </w:p>
        </w:tc>
        <w:tc>
          <w:tcPr>
            <w:tcW w:w="1701" w:type="dxa"/>
            <w:vAlign w:val="bottom"/>
          </w:tcPr>
          <w:p w14:paraId="403E04EA" w14:textId="77777777" w:rsidR="00FE36FA" w:rsidRPr="002B569F" w:rsidRDefault="00FE36FA" w:rsidP="002B569F">
            <w:pPr>
              <w:rPr>
                <w:ins w:id="8509" w:author="Camilo Andrés Díaz Gómez" w:date="2023-03-22T16:15:00Z"/>
                <w:rFonts w:cs="Times New Roman"/>
                <w:szCs w:val="24"/>
                <w:rPrChange w:id="8510" w:author="Camilo Andrés Díaz Gómez" w:date="2023-03-28T17:42:00Z">
                  <w:rPr>
                    <w:ins w:id="8511" w:author="Camilo Andrés Díaz Gómez" w:date="2023-03-22T16:15:00Z"/>
                    <w:rFonts w:cs="Times New Roman"/>
                    <w:color w:val="000000"/>
                    <w:sz w:val="20"/>
                    <w:szCs w:val="20"/>
                  </w:rPr>
                </w:rPrChange>
              </w:rPr>
            </w:pPr>
            <w:ins w:id="8512" w:author="Camilo Andrés Díaz Gómez" w:date="2023-03-22T16:15:00Z">
              <w:r w:rsidRPr="002B569F">
                <w:rPr>
                  <w:rFonts w:cs="Times New Roman"/>
                  <w:szCs w:val="24"/>
                  <w:rPrChange w:id="8513" w:author="Camilo Andrés Díaz Gómez" w:date="2023-03-28T17:42:00Z">
                    <w:rPr>
                      <w:rFonts w:ascii="Calibri" w:hAnsi="Calibri" w:cs="Calibri"/>
                      <w:color w:val="000000"/>
                      <w:sz w:val="22"/>
                    </w:rPr>
                  </w:rPrChange>
                </w:rPr>
                <w:t>14,772</w:t>
              </w:r>
            </w:ins>
          </w:p>
        </w:tc>
      </w:tr>
      <w:tr w:rsidR="002B569F" w:rsidRPr="002B569F" w14:paraId="48773C20" w14:textId="77777777" w:rsidTr="00405EF3">
        <w:trPr>
          <w:ins w:id="8514" w:author="Camilo Andrés Díaz Gómez" w:date="2023-03-22T16:15:00Z"/>
        </w:trPr>
        <w:tc>
          <w:tcPr>
            <w:tcW w:w="704" w:type="dxa"/>
            <w:vAlign w:val="bottom"/>
          </w:tcPr>
          <w:p w14:paraId="4E6C5733" w14:textId="77777777" w:rsidR="00FE36FA" w:rsidRPr="002B569F" w:rsidRDefault="00FE36FA" w:rsidP="002B569F">
            <w:pPr>
              <w:rPr>
                <w:ins w:id="8515" w:author="Camilo Andrés Díaz Gómez" w:date="2023-03-22T16:15:00Z"/>
                <w:rFonts w:cs="Times New Roman"/>
                <w:szCs w:val="24"/>
                <w:rPrChange w:id="8516" w:author="Camilo Andrés Díaz Gómez" w:date="2023-03-28T17:42:00Z">
                  <w:rPr>
                    <w:ins w:id="8517" w:author="Camilo Andrés Díaz Gómez" w:date="2023-03-22T16:15:00Z"/>
                    <w:rFonts w:cs="Times New Roman"/>
                    <w:sz w:val="20"/>
                    <w:szCs w:val="20"/>
                  </w:rPr>
                </w:rPrChange>
              </w:rPr>
            </w:pPr>
            <w:ins w:id="8518" w:author="Camilo Andrés Díaz Gómez" w:date="2023-03-22T16:15:00Z">
              <w:r w:rsidRPr="002B569F">
                <w:rPr>
                  <w:rFonts w:cs="Times New Roman"/>
                  <w:szCs w:val="24"/>
                  <w:rPrChange w:id="8519" w:author="Camilo Andrés Díaz Gómez" w:date="2023-03-28T17:42:00Z">
                    <w:rPr>
                      <w:rFonts w:cs="Times New Roman"/>
                      <w:color w:val="000000"/>
                      <w:sz w:val="22"/>
                    </w:rPr>
                  </w:rPrChange>
                </w:rPr>
                <w:t>9</w:t>
              </w:r>
            </w:ins>
          </w:p>
        </w:tc>
        <w:tc>
          <w:tcPr>
            <w:tcW w:w="1281" w:type="dxa"/>
            <w:vAlign w:val="bottom"/>
          </w:tcPr>
          <w:p w14:paraId="2D5A2FC5" w14:textId="77777777" w:rsidR="00FE36FA" w:rsidRPr="002B569F" w:rsidRDefault="00FE36FA" w:rsidP="002B569F">
            <w:pPr>
              <w:rPr>
                <w:ins w:id="8520" w:author="Camilo Andrés Díaz Gómez" w:date="2023-03-22T16:15:00Z"/>
                <w:rFonts w:cs="Times New Roman"/>
                <w:szCs w:val="24"/>
                <w:rPrChange w:id="8521" w:author="Camilo Andrés Díaz Gómez" w:date="2023-03-28T17:42:00Z">
                  <w:rPr>
                    <w:ins w:id="8522" w:author="Camilo Andrés Díaz Gómez" w:date="2023-03-22T16:15:00Z"/>
                    <w:rFonts w:cs="Times New Roman"/>
                    <w:sz w:val="20"/>
                    <w:szCs w:val="20"/>
                  </w:rPr>
                </w:rPrChange>
              </w:rPr>
            </w:pPr>
            <w:ins w:id="8523" w:author="Camilo Andrés Díaz Gómez" w:date="2023-03-22T16:15:00Z">
              <w:r w:rsidRPr="002B569F">
                <w:rPr>
                  <w:rFonts w:cs="Times New Roman"/>
                  <w:szCs w:val="24"/>
                  <w:rPrChange w:id="8524" w:author="Camilo Andrés Díaz Gómez" w:date="2023-03-28T17:42:00Z">
                    <w:rPr>
                      <w:rFonts w:ascii="Calibri" w:hAnsi="Calibri" w:cs="Calibri"/>
                      <w:color w:val="000000"/>
                      <w:sz w:val="22"/>
                    </w:rPr>
                  </w:rPrChange>
                </w:rPr>
                <w:t>15,604</w:t>
              </w:r>
            </w:ins>
          </w:p>
        </w:tc>
        <w:tc>
          <w:tcPr>
            <w:tcW w:w="1417" w:type="dxa"/>
            <w:vAlign w:val="bottom"/>
          </w:tcPr>
          <w:p w14:paraId="77E77626" w14:textId="77777777" w:rsidR="00FE36FA" w:rsidRPr="002B569F" w:rsidRDefault="00FE36FA" w:rsidP="002B569F">
            <w:pPr>
              <w:rPr>
                <w:ins w:id="8525" w:author="Camilo Andrés Díaz Gómez" w:date="2023-03-22T16:15:00Z"/>
                <w:rFonts w:cs="Times New Roman"/>
                <w:szCs w:val="24"/>
                <w:rPrChange w:id="8526" w:author="Camilo Andrés Díaz Gómez" w:date="2023-03-28T17:42:00Z">
                  <w:rPr>
                    <w:ins w:id="8527" w:author="Camilo Andrés Díaz Gómez" w:date="2023-03-22T16:15:00Z"/>
                    <w:rFonts w:cs="Times New Roman"/>
                    <w:sz w:val="20"/>
                    <w:szCs w:val="20"/>
                  </w:rPr>
                </w:rPrChange>
              </w:rPr>
            </w:pPr>
            <w:ins w:id="8528" w:author="Camilo Andrés Díaz Gómez" w:date="2023-03-22T16:15:00Z">
              <w:r w:rsidRPr="002B569F">
                <w:rPr>
                  <w:rFonts w:cs="Times New Roman"/>
                  <w:szCs w:val="24"/>
                  <w:rPrChange w:id="8529" w:author="Camilo Andrés Díaz Gómez" w:date="2023-03-28T17:42:00Z">
                    <w:rPr>
                      <w:rFonts w:ascii="Calibri" w:hAnsi="Calibri" w:cs="Calibri"/>
                      <w:color w:val="000000"/>
                      <w:sz w:val="22"/>
                    </w:rPr>
                  </w:rPrChange>
                </w:rPr>
                <w:t>14,541</w:t>
              </w:r>
            </w:ins>
          </w:p>
        </w:tc>
        <w:tc>
          <w:tcPr>
            <w:tcW w:w="993" w:type="dxa"/>
            <w:vAlign w:val="bottom"/>
          </w:tcPr>
          <w:p w14:paraId="05AC8AFE" w14:textId="77777777" w:rsidR="00FE36FA" w:rsidRPr="002B569F" w:rsidRDefault="00FE36FA" w:rsidP="002B569F">
            <w:pPr>
              <w:rPr>
                <w:ins w:id="8530" w:author="Camilo Andrés Díaz Gómez" w:date="2023-03-22T16:15:00Z"/>
                <w:rFonts w:cs="Times New Roman"/>
                <w:szCs w:val="24"/>
                <w:rPrChange w:id="8531" w:author="Camilo Andrés Díaz Gómez" w:date="2023-03-28T17:42:00Z">
                  <w:rPr>
                    <w:ins w:id="8532" w:author="Camilo Andrés Díaz Gómez" w:date="2023-03-22T16:15:00Z"/>
                    <w:rFonts w:cs="Times New Roman"/>
                    <w:sz w:val="20"/>
                    <w:szCs w:val="20"/>
                  </w:rPr>
                </w:rPrChange>
              </w:rPr>
            </w:pPr>
            <w:ins w:id="8533" w:author="Camilo Andrés Díaz Gómez" w:date="2023-03-22T16:15:00Z">
              <w:r w:rsidRPr="002B569F">
                <w:rPr>
                  <w:rFonts w:cs="Times New Roman"/>
                  <w:szCs w:val="24"/>
                  <w:rPrChange w:id="8534" w:author="Camilo Andrés Díaz Gómez" w:date="2023-03-28T17:42:00Z">
                    <w:rPr>
                      <w:rFonts w:ascii="Calibri" w:hAnsi="Calibri" w:cs="Calibri"/>
                      <w:color w:val="000000"/>
                      <w:sz w:val="22"/>
                    </w:rPr>
                  </w:rPrChange>
                </w:rPr>
                <w:t>14,761</w:t>
              </w:r>
            </w:ins>
          </w:p>
        </w:tc>
        <w:tc>
          <w:tcPr>
            <w:tcW w:w="1275" w:type="dxa"/>
            <w:vAlign w:val="bottom"/>
          </w:tcPr>
          <w:p w14:paraId="475CD710" w14:textId="77777777" w:rsidR="00FE36FA" w:rsidRPr="002B569F" w:rsidRDefault="00FE36FA" w:rsidP="002B569F">
            <w:pPr>
              <w:rPr>
                <w:ins w:id="8535" w:author="Camilo Andrés Díaz Gómez" w:date="2023-03-22T16:15:00Z"/>
                <w:rFonts w:cs="Times New Roman"/>
                <w:szCs w:val="24"/>
                <w:rPrChange w:id="8536" w:author="Camilo Andrés Díaz Gómez" w:date="2023-03-28T17:42:00Z">
                  <w:rPr>
                    <w:ins w:id="8537" w:author="Camilo Andrés Díaz Gómez" w:date="2023-03-22T16:15:00Z"/>
                    <w:rFonts w:cs="Times New Roman"/>
                    <w:sz w:val="20"/>
                    <w:szCs w:val="20"/>
                  </w:rPr>
                </w:rPrChange>
              </w:rPr>
            </w:pPr>
            <w:ins w:id="8538" w:author="Camilo Andrés Díaz Gómez" w:date="2023-03-22T16:15:00Z">
              <w:r w:rsidRPr="002B569F">
                <w:rPr>
                  <w:rFonts w:cs="Times New Roman"/>
                  <w:szCs w:val="24"/>
                  <w:rPrChange w:id="8539" w:author="Camilo Andrés Díaz Gómez" w:date="2023-03-28T17:42:00Z">
                    <w:rPr>
                      <w:rFonts w:ascii="Calibri" w:hAnsi="Calibri" w:cs="Calibri"/>
                      <w:color w:val="000000"/>
                      <w:sz w:val="22"/>
                    </w:rPr>
                  </w:rPrChange>
                </w:rPr>
                <w:t>14,760</w:t>
              </w:r>
            </w:ins>
          </w:p>
        </w:tc>
        <w:tc>
          <w:tcPr>
            <w:tcW w:w="1134" w:type="dxa"/>
            <w:vAlign w:val="bottom"/>
          </w:tcPr>
          <w:p w14:paraId="4FB361C5" w14:textId="77777777" w:rsidR="00FE36FA" w:rsidRPr="002B569F" w:rsidRDefault="00FE36FA" w:rsidP="002B569F">
            <w:pPr>
              <w:rPr>
                <w:ins w:id="8540" w:author="Camilo Andrés Díaz Gómez" w:date="2023-03-22T16:15:00Z"/>
                <w:rFonts w:cs="Times New Roman"/>
                <w:szCs w:val="24"/>
                <w:rPrChange w:id="8541" w:author="Camilo Andrés Díaz Gómez" w:date="2023-03-28T17:42:00Z">
                  <w:rPr>
                    <w:ins w:id="8542" w:author="Camilo Andrés Díaz Gómez" w:date="2023-03-22T16:15:00Z"/>
                    <w:rFonts w:cs="Times New Roman"/>
                    <w:color w:val="000000"/>
                    <w:sz w:val="20"/>
                    <w:szCs w:val="20"/>
                  </w:rPr>
                </w:rPrChange>
              </w:rPr>
            </w:pPr>
            <w:ins w:id="8543" w:author="Camilo Andrés Díaz Gómez" w:date="2023-03-22T16:15:00Z">
              <w:r w:rsidRPr="002B569F">
                <w:rPr>
                  <w:rFonts w:cs="Times New Roman"/>
                  <w:szCs w:val="24"/>
                  <w:rPrChange w:id="8544" w:author="Camilo Andrés Díaz Gómez" w:date="2023-03-28T17:42:00Z">
                    <w:rPr>
                      <w:rFonts w:ascii="Calibri" w:hAnsi="Calibri" w:cs="Calibri"/>
                      <w:color w:val="000000"/>
                      <w:sz w:val="22"/>
                    </w:rPr>
                  </w:rPrChange>
                </w:rPr>
                <w:t>15,383</w:t>
              </w:r>
            </w:ins>
          </w:p>
        </w:tc>
        <w:tc>
          <w:tcPr>
            <w:tcW w:w="1276" w:type="dxa"/>
            <w:vAlign w:val="bottom"/>
          </w:tcPr>
          <w:p w14:paraId="2FBA9E0E" w14:textId="77777777" w:rsidR="00FE36FA" w:rsidRPr="002B569F" w:rsidRDefault="00FE36FA" w:rsidP="002B569F">
            <w:pPr>
              <w:rPr>
                <w:ins w:id="8545" w:author="Camilo Andrés Díaz Gómez" w:date="2023-03-22T16:15:00Z"/>
                <w:rFonts w:cs="Times New Roman"/>
                <w:szCs w:val="24"/>
                <w:rPrChange w:id="8546" w:author="Camilo Andrés Díaz Gómez" w:date="2023-03-28T17:42:00Z">
                  <w:rPr>
                    <w:ins w:id="8547" w:author="Camilo Andrés Díaz Gómez" w:date="2023-03-22T16:15:00Z"/>
                    <w:rFonts w:cs="Times New Roman"/>
                    <w:color w:val="000000"/>
                    <w:sz w:val="20"/>
                    <w:szCs w:val="20"/>
                  </w:rPr>
                </w:rPrChange>
              </w:rPr>
            </w:pPr>
            <w:ins w:id="8548" w:author="Camilo Andrés Díaz Gómez" w:date="2023-03-22T16:15:00Z">
              <w:r w:rsidRPr="002B569F">
                <w:rPr>
                  <w:rFonts w:cs="Times New Roman"/>
                  <w:szCs w:val="24"/>
                  <w:rPrChange w:id="8549" w:author="Camilo Andrés Díaz Gómez" w:date="2023-03-28T17:42:00Z">
                    <w:rPr>
                      <w:rFonts w:ascii="Calibri" w:hAnsi="Calibri" w:cs="Calibri"/>
                      <w:color w:val="000000"/>
                      <w:sz w:val="22"/>
                    </w:rPr>
                  </w:rPrChange>
                </w:rPr>
                <w:t>15,441</w:t>
              </w:r>
            </w:ins>
          </w:p>
        </w:tc>
        <w:tc>
          <w:tcPr>
            <w:tcW w:w="1701" w:type="dxa"/>
            <w:vAlign w:val="bottom"/>
          </w:tcPr>
          <w:p w14:paraId="254E509C" w14:textId="77777777" w:rsidR="00FE36FA" w:rsidRPr="002B569F" w:rsidRDefault="00FE36FA" w:rsidP="002B569F">
            <w:pPr>
              <w:rPr>
                <w:ins w:id="8550" w:author="Camilo Andrés Díaz Gómez" w:date="2023-03-22T16:15:00Z"/>
                <w:rFonts w:cs="Times New Roman"/>
                <w:szCs w:val="24"/>
                <w:rPrChange w:id="8551" w:author="Camilo Andrés Díaz Gómez" w:date="2023-03-28T17:42:00Z">
                  <w:rPr>
                    <w:ins w:id="8552" w:author="Camilo Andrés Díaz Gómez" w:date="2023-03-22T16:15:00Z"/>
                    <w:rFonts w:cs="Times New Roman"/>
                    <w:color w:val="000000"/>
                    <w:sz w:val="20"/>
                    <w:szCs w:val="20"/>
                  </w:rPr>
                </w:rPrChange>
              </w:rPr>
            </w:pPr>
            <w:ins w:id="8553" w:author="Camilo Andrés Díaz Gómez" w:date="2023-03-22T16:15:00Z">
              <w:r w:rsidRPr="002B569F">
                <w:rPr>
                  <w:rFonts w:cs="Times New Roman"/>
                  <w:szCs w:val="24"/>
                  <w:rPrChange w:id="8554" w:author="Camilo Andrés Díaz Gómez" w:date="2023-03-28T17:42:00Z">
                    <w:rPr>
                      <w:rFonts w:ascii="Calibri" w:hAnsi="Calibri" w:cs="Calibri"/>
                      <w:color w:val="000000"/>
                      <w:sz w:val="22"/>
                    </w:rPr>
                  </w:rPrChange>
                </w:rPr>
                <w:t>13,271</w:t>
              </w:r>
            </w:ins>
          </w:p>
        </w:tc>
      </w:tr>
      <w:tr w:rsidR="002B569F" w:rsidRPr="002B569F" w14:paraId="40A3235D" w14:textId="77777777" w:rsidTr="00405EF3">
        <w:trPr>
          <w:ins w:id="8555" w:author="Camilo Andrés Díaz Gómez" w:date="2023-03-22T16:15:00Z"/>
        </w:trPr>
        <w:tc>
          <w:tcPr>
            <w:tcW w:w="704" w:type="dxa"/>
            <w:vAlign w:val="bottom"/>
          </w:tcPr>
          <w:p w14:paraId="214A6E18" w14:textId="77777777" w:rsidR="00FE36FA" w:rsidRPr="002B569F" w:rsidRDefault="00FE36FA" w:rsidP="002B569F">
            <w:pPr>
              <w:rPr>
                <w:ins w:id="8556" w:author="Camilo Andrés Díaz Gómez" w:date="2023-03-22T16:15:00Z"/>
                <w:rFonts w:cs="Times New Roman"/>
                <w:szCs w:val="24"/>
                <w:rPrChange w:id="8557" w:author="Camilo Andrés Díaz Gómez" w:date="2023-03-28T17:42:00Z">
                  <w:rPr>
                    <w:ins w:id="8558" w:author="Camilo Andrés Díaz Gómez" w:date="2023-03-22T16:15:00Z"/>
                    <w:rFonts w:cs="Times New Roman"/>
                    <w:sz w:val="20"/>
                    <w:szCs w:val="20"/>
                  </w:rPr>
                </w:rPrChange>
              </w:rPr>
            </w:pPr>
            <w:ins w:id="8559" w:author="Camilo Andrés Díaz Gómez" w:date="2023-03-22T16:15:00Z">
              <w:r w:rsidRPr="002B569F">
                <w:rPr>
                  <w:rFonts w:cs="Times New Roman"/>
                  <w:szCs w:val="24"/>
                  <w:rPrChange w:id="8560" w:author="Camilo Andrés Díaz Gómez" w:date="2023-03-28T17:42:00Z">
                    <w:rPr>
                      <w:rFonts w:cs="Times New Roman"/>
                      <w:color w:val="000000"/>
                      <w:sz w:val="22"/>
                    </w:rPr>
                  </w:rPrChange>
                </w:rPr>
                <w:t>10</w:t>
              </w:r>
            </w:ins>
          </w:p>
        </w:tc>
        <w:tc>
          <w:tcPr>
            <w:tcW w:w="1281" w:type="dxa"/>
            <w:vAlign w:val="bottom"/>
          </w:tcPr>
          <w:p w14:paraId="3F6E59B9" w14:textId="77777777" w:rsidR="00FE36FA" w:rsidRPr="002B569F" w:rsidRDefault="00FE36FA" w:rsidP="002B569F">
            <w:pPr>
              <w:rPr>
                <w:ins w:id="8561" w:author="Camilo Andrés Díaz Gómez" w:date="2023-03-22T16:15:00Z"/>
                <w:rFonts w:cs="Times New Roman"/>
                <w:szCs w:val="24"/>
                <w:rPrChange w:id="8562" w:author="Camilo Andrés Díaz Gómez" w:date="2023-03-28T17:42:00Z">
                  <w:rPr>
                    <w:ins w:id="8563" w:author="Camilo Andrés Díaz Gómez" w:date="2023-03-22T16:15:00Z"/>
                    <w:rFonts w:cs="Times New Roman"/>
                    <w:sz w:val="20"/>
                    <w:szCs w:val="20"/>
                  </w:rPr>
                </w:rPrChange>
              </w:rPr>
            </w:pPr>
            <w:ins w:id="8564" w:author="Camilo Andrés Díaz Gómez" w:date="2023-03-22T16:15:00Z">
              <w:r w:rsidRPr="002B569F">
                <w:rPr>
                  <w:rFonts w:cs="Times New Roman"/>
                  <w:szCs w:val="24"/>
                  <w:rPrChange w:id="8565" w:author="Camilo Andrés Díaz Gómez" w:date="2023-03-28T17:42:00Z">
                    <w:rPr>
                      <w:rFonts w:ascii="Calibri" w:hAnsi="Calibri" w:cs="Calibri"/>
                      <w:color w:val="000000"/>
                      <w:sz w:val="22"/>
                    </w:rPr>
                  </w:rPrChange>
                </w:rPr>
                <w:t>17,137</w:t>
              </w:r>
            </w:ins>
          </w:p>
        </w:tc>
        <w:tc>
          <w:tcPr>
            <w:tcW w:w="1417" w:type="dxa"/>
            <w:vAlign w:val="bottom"/>
          </w:tcPr>
          <w:p w14:paraId="0774E13B" w14:textId="77777777" w:rsidR="00FE36FA" w:rsidRPr="002B569F" w:rsidRDefault="00FE36FA" w:rsidP="002B569F">
            <w:pPr>
              <w:rPr>
                <w:ins w:id="8566" w:author="Camilo Andrés Díaz Gómez" w:date="2023-03-22T16:15:00Z"/>
                <w:rFonts w:cs="Times New Roman"/>
                <w:szCs w:val="24"/>
                <w:rPrChange w:id="8567" w:author="Camilo Andrés Díaz Gómez" w:date="2023-03-28T17:42:00Z">
                  <w:rPr>
                    <w:ins w:id="8568" w:author="Camilo Andrés Díaz Gómez" w:date="2023-03-22T16:15:00Z"/>
                    <w:rFonts w:cs="Times New Roman"/>
                    <w:sz w:val="20"/>
                    <w:szCs w:val="20"/>
                  </w:rPr>
                </w:rPrChange>
              </w:rPr>
            </w:pPr>
            <w:ins w:id="8569" w:author="Camilo Andrés Díaz Gómez" w:date="2023-03-22T16:15:00Z">
              <w:r w:rsidRPr="002B569F">
                <w:rPr>
                  <w:rFonts w:cs="Times New Roman"/>
                  <w:szCs w:val="24"/>
                  <w:rPrChange w:id="8570" w:author="Camilo Andrés Díaz Gómez" w:date="2023-03-28T17:42:00Z">
                    <w:rPr>
                      <w:rFonts w:ascii="Calibri" w:hAnsi="Calibri" w:cs="Calibri"/>
                      <w:color w:val="000000"/>
                      <w:sz w:val="22"/>
                    </w:rPr>
                  </w:rPrChange>
                </w:rPr>
                <w:t>16,810</w:t>
              </w:r>
            </w:ins>
          </w:p>
        </w:tc>
        <w:tc>
          <w:tcPr>
            <w:tcW w:w="993" w:type="dxa"/>
            <w:vAlign w:val="bottom"/>
          </w:tcPr>
          <w:p w14:paraId="29F151CD" w14:textId="77777777" w:rsidR="00FE36FA" w:rsidRPr="002B569F" w:rsidRDefault="00FE36FA" w:rsidP="002B569F">
            <w:pPr>
              <w:rPr>
                <w:ins w:id="8571" w:author="Camilo Andrés Díaz Gómez" w:date="2023-03-22T16:15:00Z"/>
                <w:rFonts w:cs="Times New Roman"/>
                <w:szCs w:val="24"/>
                <w:rPrChange w:id="8572" w:author="Camilo Andrés Díaz Gómez" w:date="2023-03-28T17:42:00Z">
                  <w:rPr>
                    <w:ins w:id="8573" w:author="Camilo Andrés Díaz Gómez" w:date="2023-03-22T16:15:00Z"/>
                    <w:rFonts w:cs="Times New Roman"/>
                    <w:sz w:val="20"/>
                    <w:szCs w:val="20"/>
                  </w:rPr>
                </w:rPrChange>
              </w:rPr>
            </w:pPr>
            <w:ins w:id="8574" w:author="Camilo Andrés Díaz Gómez" w:date="2023-03-22T16:15:00Z">
              <w:r w:rsidRPr="002B569F">
                <w:rPr>
                  <w:rFonts w:cs="Times New Roman"/>
                  <w:szCs w:val="24"/>
                  <w:rPrChange w:id="8575" w:author="Camilo Andrés Díaz Gómez" w:date="2023-03-28T17:42:00Z">
                    <w:rPr>
                      <w:rFonts w:ascii="Calibri" w:hAnsi="Calibri" w:cs="Calibri"/>
                      <w:color w:val="000000"/>
                      <w:sz w:val="22"/>
                    </w:rPr>
                  </w:rPrChange>
                </w:rPr>
                <w:t>17,384</w:t>
              </w:r>
            </w:ins>
          </w:p>
        </w:tc>
        <w:tc>
          <w:tcPr>
            <w:tcW w:w="1275" w:type="dxa"/>
            <w:vAlign w:val="bottom"/>
          </w:tcPr>
          <w:p w14:paraId="29DBF63F" w14:textId="77777777" w:rsidR="00FE36FA" w:rsidRPr="002B569F" w:rsidRDefault="00FE36FA" w:rsidP="002B569F">
            <w:pPr>
              <w:rPr>
                <w:ins w:id="8576" w:author="Camilo Andrés Díaz Gómez" w:date="2023-03-22T16:15:00Z"/>
                <w:rFonts w:cs="Times New Roman"/>
                <w:szCs w:val="24"/>
                <w:rPrChange w:id="8577" w:author="Camilo Andrés Díaz Gómez" w:date="2023-03-28T17:42:00Z">
                  <w:rPr>
                    <w:ins w:id="8578" w:author="Camilo Andrés Díaz Gómez" w:date="2023-03-22T16:15:00Z"/>
                    <w:rFonts w:cs="Times New Roman"/>
                    <w:sz w:val="20"/>
                    <w:szCs w:val="20"/>
                  </w:rPr>
                </w:rPrChange>
              </w:rPr>
            </w:pPr>
            <w:ins w:id="8579" w:author="Camilo Andrés Díaz Gómez" w:date="2023-03-22T16:15:00Z">
              <w:r w:rsidRPr="002B569F">
                <w:rPr>
                  <w:rFonts w:cs="Times New Roman"/>
                  <w:szCs w:val="24"/>
                  <w:rPrChange w:id="8580" w:author="Camilo Andrés Díaz Gómez" w:date="2023-03-28T17:42:00Z">
                    <w:rPr>
                      <w:rFonts w:ascii="Calibri" w:hAnsi="Calibri" w:cs="Calibri"/>
                      <w:color w:val="000000"/>
                      <w:sz w:val="22"/>
                    </w:rPr>
                  </w:rPrChange>
                </w:rPr>
                <w:t>17,394</w:t>
              </w:r>
            </w:ins>
          </w:p>
        </w:tc>
        <w:tc>
          <w:tcPr>
            <w:tcW w:w="1134" w:type="dxa"/>
            <w:vAlign w:val="bottom"/>
          </w:tcPr>
          <w:p w14:paraId="7682A161" w14:textId="77777777" w:rsidR="00FE36FA" w:rsidRPr="002B569F" w:rsidRDefault="00FE36FA" w:rsidP="002B569F">
            <w:pPr>
              <w:rPr>
                <w:ins w:id="8581" w:author="Camilo Andrés Díaz Gómez" w:date="2023-03-22T16:15:00Z"/>
                <w:rFonts w:cs="Times New Roman"/>
                <w:szCs w:val="24"/>
                <w:rPrChange w:id="8582" w:author="Camilo Andrés Díaz Gómez" w:date="2023-03-28T17:42:00Z">
                  <w:rPr>
                    <w:ins w:id="8583" w:author="Camilo Andrés Díaz Gómez" w:date="2023-03-22T16:15:00Z"/>
                    <w:rFonts w:cs="Times New Roman"/>
                    <w:color w:val="000000"/>
                    <w:sz w:val="20"/>
                    <w:szCs w:val="20"/>
                  </w:rPr>
                </w:rPrChange>
              </w:rPr>
            </w:pPr>
            <w:ins w:id="8584" w:author="Camilo Andrés Díaz Gómez" w:date="2023-03-22T16:15:00Z">
              <w:r w:rsidRPr="002B569F">
                <w:rPr>
                  <w:rFonts w:cs="Times New Roman"/>
                  <w:szCs w:val="24"/>
                  <w:rPrChange w:id="8585" w:author="Camilo Andrés Díaz Gómez" w:date="2023-03-28T17:42:00Z">
                    <w:rPr>
                      <w:rFonts w:ascii="Calibri" w:hAnsi="Calibri" w:cs="Calibri"/>
                      <w:color w:val="000000"/>
                      <w:sz w:val="22"/>
                    </w:rPr>
                  </w:rPrChange>
                </w:rPr>
                <w:t>16,599</w:t>
              </w:r>
            </w:ins>
          </w:p>
        </w:tc>
        <w:tc>
          <w:tcPr>
            <w:tcW w:w="1276" w:type="dxa"/>
            <w:vAlign w:val="bottom"/>
          </w:tcPr>
          <w:p w14:paraId="0C7605EB" w14:textId="77777777" w:rsidR="00FE36FA" w:rsidRPr="002B569F" w:rsidRDefault="00FE36FA" w:rsidP="002B569F">
            <w:pPr>
              <w:rPr>
                <w:ins w:id="8586" w:author="Camilo Andrés Díaz Gómez" w:date="2023-03-22T16:15:00Z"/>
                <w:rFonts w:cs="Times New Roman"/>
                <w:szCs w:val="24"/>
                <w:rPrChange w:id="8587" w:author="Camilo Andrés Díaz Gómez" w:date="2023-03-28T17:42:00Z">
                  <w:rPr>
                    <w:ins w:id="8588" w:author="Camilo Andrés Díaz Gómez" w:date="2023-03-22T16:15:00Z"/>
                    <w:rFonts w:cs="Times New Roman"/>
                    <w:color w:val="000000"/>
                    <w:sz w:val="20"/>
                    <w:szCs w:val="20"/>
                  </w:rPr>
                </w:rPrChange>
              </w:rPr>
            </w:pPr>
            <w:ins w:id="8589" w:author="Camilo Andrés Díaz Gómez" w:date="2023-03-22T16:15:00Z">
              <w:r w:rsidRPr="002B569F">
                <w:rPr>
                  <w:rFonts w:cs="Times New Roman"/>
                  <w:szCs w:val="24"/>
                  <w:rPrChange w:id="8590" w:author="Camilo Andrés Díaz Gómez" w:date="2023-03-28T17:42:00Z">
                    <w:rPr>
                      <w:rFonts w:ascii="Calibri" w:hAnsi="Calibri" w:cs="Calibri"/>
                      <w:color w:val="000000"/>
                      <w:sz w:val="22"/>
                    </w:rPr>
                  </w:rPrChange>
                </w:rPr>
                <w:t>16,592</w:t>
              </w:r>
            </w:ins>
          </w:p>
        </w:tc>
        <w:tc>
          <w:tcPr>
            <w:tcW w:w="1701" w:type="dxa"/>
            <w:vAlign w:val="bottom"/>
          </w:tcPr>
          <w:p w14:paraId="26CDCFA1" w14:textId="77777777" w:rsidR="00FE36FA" w:rsidRPr="002B569F" w:rsidRDefault="00FE36FA" w:rsidP="002B569F">
            <w:pPr>
              <w:rPr>
                <w:ins w:id="8591" w:author="Camilo Andrés Díaz Gómez" w:date="2023-03-22T16:15:00Z"/>
                <w:rFonts w:cs="Times New Roman"/>
                <w:szCs w:val="24"/>
                <w:rPrChange w:id="8592" w:author="Camilo Andrés Díaz Gómez" w:date="2023-03-28T17:42:00Z">
                  <w:rPr>
                    <w:ins w:id="8593" w:author="Camilo Andrés Díaz Gómez" w:date="2023-03-22T16:15:00Z"/>
                    <w:rFonts w:cs="Times New Roman"/>
                    <w:color w:val="000000"/>
                    <w:sz w:val="20"/>
                    <w:szCs w:val="20"/>
                  </w:rPr>
                </w:rPrChange>
              </w:rPr>
            </w:pPr>
            <w:ins w:id="8594" w:author="Camilo Andrés Díaz Gómez" w:date="2023-03-22T16:15:00Z">
              <w:r w:rsidRPr="002B569F">
                <w:rPr>
                  <w:rFonts w:cs="Times New Roman"/>
                  <w:szCs w:val="24"/>
                  <w:rPrChange w:id="8595" w:author="Camilo Andrés Díaz Gómez" w:date="2023-03-28T17:42:00Z">
                    <w:rPr>
                      <w:rFonts w:ascii="Calibri" w:hAnsi="Calibri" w:cs="Calibri"/>
                      <w:color w:val="000000"/>
                      <w:sz w:val="22"/>
                    </w:rPr>
                  </w:rPrChange>
                </w:rPr>
                <w:t>12,060</w:t>
              </w:r>
            </w:ins>
          </w:p>
        </w:tc>
      </w:tr>
      <w:tr w:rsidR="002B569F" w:rsidRPr="002B569F" w14:paraId="25201B77" w14:textId="77777777" w:rsidTr="00405EF3">
        <w:trPr>
          <w:ins w:id="8596" w:author="Camilo Andrés Díaz Gómez" w:date="2023-03-22T16:15:00Z"/>
        </w:trPr>
        <w:tc>
          <w:tcPr>
            <w:tcW w:w="704" w:type="dxa"/>
            <w:vAlign w:val="bottom"/>
          </w:tcPr>
          <w:p w14:paraId="4D907263" w14:textId="77777777" w:rsidR="00FE36FA" w:rsidRPr="002B569F" w:rsidRDefault="00FE36FA" w:rsidP="002B569F">
            <w:pPr>
              <w:rPr>
                <w:ins w:id="8597" w:author="Camilo Andrés Díaz Gómez" w:date="2023-03-22T16:15:00Z"/>
                <w:rFonts w:cs="Times New Roman"/>
                <w:szCs w:val="24"/>
                <w:rPrChange w:id="8598" w:author="Camilo Andrés Díaz Gómez" w:date="2023-03-28T17:42:00Z">
                  <w:rPr>
                    <w:ins w:id="8599" w:author="Camilo Andrés Díaz Gómez" w:date="2023-03-22T16:15:00Z"/>
                    <w:rFonts w:cs="Times New Roman"/>
                    <w:sz w:val="20"/>
                    <w:szCs w:val="20"/>
                  </w:rPr>
                </w:rPrChange>
              </w:rPr>
            </w:pPr>
            <w:ins w:id="8600" w:author="Camilo Andrés Díaz Gómez" w:date="2023-03-22T16:15:00Z">
              <w:r w:rsidRPr="002B569F">
                <w:rPr>
                  <w:rFonts w:cs="Times New Roman"/>
                  <w:szCs w:val="24"/>
                  <w:rPrChange w:id="8601" w:author="Camilo Andrés Díaz Gómez" w:date="2023-03-28T17:42:00Z">
                    <w:rPr>
                      <w:rFonts w:cs="Times New Roman"/>
                      <w:color w:val="000000"/>
                      <w:sz w:val="22"/>
                    </w:rPr>
                  </w:rPrChange>
                </w:rPr>
                <w:t>11</w:t>
              </w:r>
            </w:ins>
          </w:p>
        </w:tc>
        <w:tc>
          <w:tcPr>
            <w:tcW w:w="1281" w:type="dxa"/>
            <w:vAlign w:val="bottom"/>
          </w:tcPr>
          <w:p w14:paraId="3981245F" w14:textId="77777777" w:rsidR="00FE36FA" w:rsidRPr="002B569F" w:rsidRDefault="00FE36FA" w:rsidP="002B569F">
            <w:pPr>
              <w:rPr>
                <w:ins w:id="8602" w:author="Camilo Andrés Díaz Gómez" w:date="2023-03-22T16:15:00Z"/>
                <w:rFonts w:cs="Times New Roman"/>
                <w:szCs w:val="24"/>
                <w:rPrChange w:id="8603" w:author="Camilo Andrés Díaz Gómez" w:date="2023-03-28T17:42:00Z">
                  <w:rPr>
                    <w:ins w:id="8604" w:author="Camilo Andrés Díaz Gómez" w:date="2023-03-22T16:15:00Z"/>
                    <w:rFonts w:cs="Times New Roman"/>
                    <w:sz w:val="20"/>
                    <w:szCs w:val="20"/>
                  </w:rPr>
                </w:rPrChange>
              </w:rPr>
            </w:pPr>
            <w:ins w:id="8605" w:author="Camilo Andrés Díaz Gómez" w:date="2023-03-22T16:15:00Z">
              <w:r w:rsidRPr="002B569F">
                <w:rPr>
                  <w:rFonts w:cs="Times New Roman"/>
                  <w:szCs w:val="24"/>
                  <w:rPrChange w:id="8606" w:author="Camilo Andrés Díaz Gómez" w:date="2023-03-28T17:42:00Z">
                    <w:rPr>
                      <w:rFonts w:ascii="Calibri" w:hAnsi="Calibri" w:cs="Calibri"/>
                      <w:color w:val="000000"/>
                      <w:sz w:val="22"/>
                    </w:rPr>
                  </w:rPrChange>
                </w:rPr>
                <w:t>16,657</w:t>
              </w:r>
            </w:ins>
          </w:p>
        </w:tc>
        <w:tc>
          <w:tcPr>
            <w:tcW w:w="1417" w:type="dxa"/>
            <w:vAlign w:val="bottom"/>
          </w:tcPr>
          <w:p w14:paraId="2A5D1346" w14:textId="77777777" w:rsidR="00FE36FA" w:rsidRPr="002B569F" w:rsidRDefault="00FE36FA" w:rsidP="002B569F">
            <w:pPr>
              <w:rPr>
                <w:ins w:id="8607" w:author="Camilo Andrés Díaz Gómez" w:date="2023-03-22T16:15:00Z"/>
                <w:rFonts w:cs="Times New Roman"/>
                <w:szCs w:val="24"/>
                <w:rPrChange w:id="8608" w:author="Camilo Andrés Díaz Gómez" w:date="2023-03-28T17:42:00Z">
                  <w:rPr>
                    <w:ins w:id="8609" w:author="Camilo Andrés Díaz Gómez" w:date="2023-03-22T16:15:00Z"/>
                    <w:rFonts w:cs="Times New Roman"/>
                    <w:sz w:val="20"/>
                    <w:szCs w:val="20"/>
                  </w:rPr>
                </w:rPrChange>
              </w:rPr>
            </w:pPr>
            <w:ins w:id="8610" w:author="Camilo Andrés Díaz Gómez" w:date="2023-03-22T16:15:00Z">
              <w:r w:rsidRPr="002B569F">
                <w:rPr>
                  <w:rFonts w:cs="Times New Roman"/>
                  <w:szCs w:val="24"/>
                  <w:rPrChange w:id="8611" w:author="Camilo Andrés Díaz Gómez" w:date="2023-03-28T17:42:00Z">
                    <w:rPr>
                      <w:rFonts w:ascii="Calibri" w:hAnsi="Calibri" w:cs="Calibri"/>
                      <w:color w:val="000000"/>
                      <w:sz w:val="22"/>
                    </w:rPr>
                  </w:rPrChange>
                </w:rPr>
                <w:t>15,056</w:t>
              </w:r>
            </w:ins>
          </w:p>
        </w:tc>
        <w:tc>
          <w:tcPr>
            <w:tcW w:w="993" w:type="dxa"/>
            <w:vAlign w:val="bottom"/>
          </w:tcPr>
          <w:p w14:paraId="4FB93833" w14:textId="77777777" w:rsidR="00FE36FA" w:rsidRPr="002B569F" w:rsidRDefault="00FE36FA" w:rsidP="002B569F">
            <w:pPr>
              <w:rPr>
                <w:ins w:id="8612" w:author="Camilo Andrés Díaz Gómez" w:date="2023-03-22T16:15:00Z"/>
                <w:rFonts w:cs="Times New Roman"/>
                <w:szCs w:val="24"/>
                <w:rPrChange w:id="8613" w:author="Camilo Andrés Díaz Gómez" w:date="2023-03-28T17:42:00Z">
                  <w:rPr>
                    <w:ins w:id="8614" w:author="Camilo Andrés Díaz Gómez" w:date="2023-03-22T16:15:00Z"/>
                    <w:rFonts w:cs="Times New Roman"/>
                    <w:sz w:val="20"/>
                    <w:szCs w:val="20"/>
                  </w:rPr>
                </w:rPrChange>
              </w:rPr>
            </w:pPr>
            <w:ins w:id="8615" w:author="Camilo Andrés Díaz Gómez" w:date="2023-03-22T16:15:00Z">
              <w:r w:rsidRPr="002B569F">
                <w:rPr>
                  <w:rFonts w:cs="Times New Roman"/>
                  <w:szCs w:val="24"/>
                  <w:rPrChange w:id="8616" w:author="Camilo Andrés Díaz Gómez" w:date="2023-03-28T17:42:00Z">
                    <w:rPr>
                      <w:rFonts w:ascii="Calibri" w:hAnsi="Calibri" w:cs="Calibri"/>
                      <w:color w:val="000000"/>
                      <w:sz w:val="22"/>
                    </w:rPr>
                  </w:rPrChange>
                </w:rPr>
                <w:t>15,075</w:t>
              </w:r>
            </w:ins>
          </w:p>
        </w:tc>
        <w:tc>
          <w:tcPr>
            <w:tcW w:w="1275" w:type="dxa"/>
            <w:vAlign w:val="bottom"/>
          </w:tcPr>
          <w:p w14:paraId="0FADD938" w14:textId="77777777" w:rsidR="00FE36FA" w:rsidRPr="002B569F" w:rsidRDefault="00FE36FA" w:rsidP="002B569F">
            <w:pPr>
              <w:rPr>
                <w:ins w:id="8617" w:author="Camilo Andrés Díaz Gómez" w:date="2023-03-22T16:15:00Z"/>
                <w:rFonts w:cs="Times New Roman"/>
                <w:szCs w:val="24"/>
                <w:rPrChange w:id="8618" w:author="Camilo Andrés Díaz Gómez" w:date="2023-03-28T17:42:00Z">
                  <w:rPr>
                    <w:ins w:id="8619" w:author="Camilo Andrés Díaz Gómez" w:date="2023-03-22T16:15:00Z"/>
                    <w:rFonts w:cs="Times New Roman"/>
                    <w:sz w:val="20"/>
                    <w:szCs w:val="20"/>
                  </w:rPr>
                </w:rPrChange>
              </w:rPr>
            </w:pPr>
            <w:ins w:id="8620" w:author="Camilo Andrés Díaz Gómez" w:date="2023-03-22T16:15:00Z">
              <w:r w:rsidRPr="002B569F">
                <w:rPr>
                  <w:rFonts w:cs="Times New Roman"/>
                  <w:szCs w:val="24"/>
                  <w:rPrChange w:id="8621" w:author="Camilo Andrés Díaz Gómez" w:date="2023-03-28T17:42:00Z">
                    <w:rPr>
                      <w:rFonts w:ascii="Calibri" w:hAnsi="Calibri" w:cs="Calibri"/>
                      <w:color w:val="000000"/>
                      <w:sz w:val="22"/>
                    </w:rPr>
                  </w:rPrChange>
                </w:rPr>
                <w:t>15,015</w:t>
              </w:r>
            </w:ins>
          </w:p>
        </w:tc>
        <w:tc>
          <w:tcPr>
            <w:tcW w:w="1134" w:type="dxa"/>
            <w:vAlign w:val="bottom"/>
          </w:tcPr>
          <w:p w14:paraId="1B72E0E9" w14:textId="77777777" w:rsidR="00FE36FA" w:rsidRPr="002B569F" w:rsidRDefault="00FE36FA" w:rsidP="002B569F">
            <w:pPr>
              <w:rPr>
                <w:ins w:id="8622" w:author="Camilo Andrés Díaz Gómez" w:date="2023-03-22T16:15:00Z"/>
                <w:rFonts w:cs="Times New Roman"/>
                <w:szCs w:val="24"/>
                <w:rPrChange w:id="8623" w:author="Camilo Andrés Díaz Gómez" w:date="2023-03-28T17:42:00Z">
                  <w:rPr>
                    <w:ins w:id="8624" w:author="Camilo Andrés Díaz Gómez" w:date="2023-03-22T16:15:00Z"/>
                    <w:rFonts w:cs="Times New Roman"/>
                    <w:color w:val="000000"/>
                    <w:sz w:val="20"/>
                    <w:szCs w:val="20"/>
                  </w:rPr>
                </w:rPrChange>
              </w:rPr>
            </w:pPr>
            <w:ins w:id="8625" w:author="Camilo Andrés Díaz Gómez" w:date="2023-03-22T16:15:00Z">
              <w:r w:rsidRPr="002B569F">
                <w:rPr>
                  <w:rFonts w:cs="Times New Roman"/>
                  <w:szCs w:val="24"/>
                  <w:rPrChange w:id="8626" w:author="Camilo Andrés Díaz Gómez" w:date="2023-03-28T17:42:00Z">
                    <w:rPr>
                      <w:rFonts w:ascii="Calibri" w:hAnsi="Calibri" w:cs="Calibri"/>
                      <w:color w:val="000000"/>
                      <w:sz w:val="22"/>
                    </w:rPr>
                  </w:rPrChange>
                </w:rPr>
                <w:t>14,006</w:t>
              </w:r>
            </w:ins>
          </w:p>
        </w:tc>
        <w:tc>
          <w:tcPr>
            <w:tcW w:w="1276" w:type="dxa"/>
            <w:vAlign w:val="bottom"/>
          </w:tcPr>
          <w:p w14:paraId="212AFA87" w14:textId="77777777" w:rsidR="00FE36FA" w:rsidRPr="002B569F" w:rsidRDefault="00FE36FA" w:rsidP="002B569F">
            <w:pPr>
              <w:rPr>
                <w:ins w:id="8627" w:author="Camilo Andrés Díaz Gómez" w:date="2023-03-22T16:15:00Z"/>
                <w:rFonts w:cs="Times New Roman"/>
                <w:szCs w:val="24"/>
                <w:rPrChange w:id="8628" w:author="Camilo Andrés Díaz Gómez" w:date="2023-03-28T17:42:00Z">
                  <w:rPr>
                    <w:ins w:id="8629" w:author="Camilo Andrés Díaz Gómez" w:date="2023-03-22T16:15:00Z"/>
                    <w:rFonts w:cs="Times New Roman"/>
                    <w:color w:val="000000"/>
                    <w:sz w:val="20"/>
                    <w:szCs w:val="20"/>
                  </w:rPr>
                </w:rPrChange>
              </w:rPr>
            </w:pPr>
            <w:ins w:id="8630" w:author="Camilo Andrés Díaz Gómez" w:date="2023-03-22T16:15:00Z">
              <w:r w:rsidRPr="002B569F">
                <w:rPr>
                  <w:rFonts w:cs="Times New Roman"/>
                  <w:szCs w:val="24"/>
                  <w:rPrChange w:id="8631" w:author="Camilo Andrés Díaz Gómez" w:date="2023-03-28T17:42:00Z">
                    <w:rPr>
                      <w:rFonts w:ascii="Calibri" w:hAnsi="Calibri" w:cs="Calibri"/>
                      <w:color w:val="000000"/>
                      <w:sz w:val="22"/>
                    </w:rPr>
                  </w:rPrChange>
                </w:rPr>
                <w:t>13,963</w:t>
              </w:r>
            </w:ins>
          </w:p>
        </w:tc>
        <w:tc>
          <w:tcPr>
            <w:tcW w:w="1701" w:type="dxa"/>
            <w:vAlign w:val="bottom"/>
          </w:tcPr>
          <w:p w14:paraId="08D9C325" w14:textId="77777777" w:rsidR="00FE36FA" w:rsidRPr="002B569F" w:rsidRDefault="00FE36FA" w:rsidP="002B569F">
            <w:pPr>
              <w:rPr>
                <w:ins w:id="8632" w:author="Camilo Andrés Díaz Gómez" w:date="2023-03-22T16:15:00Z"/>
                <w:rFonts w:cs="Times New Roman"/>
                <w:szCs w:val="24"/>
                <w:rPrChange w:id="8633" w:author="Camilo Andrés Díaz Gómez" w:date="2023-03-28T17:42:00Z">
                  <w:rPr>
                    <w:ins w:id="8634" w:author="Camilo Andrés Díaz Gómez" w:date="2023-03-22T16:15:00Z"/>
                    <w:rFonts w:cs="Times New Roman"/>
                    <w:color w:val="000000"/>
                    <w:sz w:val="20"/>
                    <w:szCs w:val="20"/>
                  </w:rPr>
                </w:rPrChange>
              </w:rPr>
            </w:pPr>
            <w:ins w:id="8635" w:author="Camilo Andrés Díaz Gómez" w:date="2023-03-22T16:15:00Z">
              <w:r w:rsidRPr="002B569F">
                <w:rPr>
                  <w:rFonts w:cs="Times New Roman"/>
                  <w:szCs w:val="24"/>
                  <w:rPrChange w:id="8636" w:author="Camilo Andrés Díaz Gómez" w:date="2023-03-28T17:42:00Z">
                    <w:rPr>
                      <w:rFonts w:ascii="Calibri" w:hAnsi="Calibri" w:cs="Calibri"/>
                      <w:color w:val="000000"/>
                      <w:sz w:val="22"/>
                    </w:rPr>
                  </w:rPrChange>
                </w:rPr>
                <w:t>14,567</w:t>
              </w:r>
            </w:ins>
          </w:p>
        </w:tc>
      </w:tr>
      <w:tr w:rsidR="002B569F" w:rsidRPr="002B569F" w14:paraId="05199191" w14:textId="77777777" w:rsidTr="00405EF3">
        <w:trPr>
          <w:ins w:id="8637" w:author="Camilo Andrés Díaz Gómez" w:date="2023-03-22T16:15:00Z"/>
        </w:trPr>
        <w:tc>
          <w:tcPr>
            <w:tcW w:w="704" w:type="dxa"/>
            <w:vAlign w:val="bottom"/>
          </w:tcPr>
          <w:p w14:paraId="5BCA6079" w14:textId="77777777" w:rsidR="00FE36FA" w:rsidRPr="002B569F" w:rsidRDefault="00FE36FA" w:rsidP="002B569F">
            <w:pPr>
              <w:rPr>
                <w:ins w:id="8638" w:author="Camilo Andrés Díaz Gómez" w:date="2023-03-22T16:15:00Z"/>
                <w:rFonts w:cs="Times New Roman"/>
                <w:szCs w:val="24"/>
                <w:rPrChange w:id="8639" w:author="Camilo Andrés Díaz Gómez" w:date="2023-03-28T17:42:00Z">
                  <w:rPr>
                    <w:ins w:id="8640" w:author="Camilo Andrés Díaz Gómez" w:date="2023-03-22T16:15:00Z"/>
                    <w:rFonts w:cs="Times New Roman"/>
                    <w:sz w:val="20"/>
                    <w:szCs w:val="20"/>
                  </w:rPr>
                </w:rPrChange>
              </w:rPr>
            </w:pPr>
            <w:ins w:id="8641" w:author="Camilo Andrés Díaz Gómez" w:date="2023-03-22T16:15:00Z">
              <w:r w:rsidRPr="002B569F">
                <w:rPr>
                  <w:rFonts w:cs="Times New Roman"/>
                  <w:szCs w:val="24"/>
                  <w:rPrChange w:id="8642" w:author="Camilo Andrés Díaz Gómez" w:date="2023-03-28T17:42:00Z">
                    <w:rPr>
                      <w:rFonts w:cs="Times New Roman"/>
                      <w:color w:val="000000"/>
                      <w:sz w:val="22"/>
                    </w:rPr>
                  </w:rPrChange>
                </w:rPr>
                <w:t>12</w:t>
              </w:r>
            </w:ins>
          </w:p>
        </w:tc>
        <w:tc>
          <w:tcPr>
            <w:tcW w:w="1281" w:type="dxa"/>
            <w:vAlign w:val="bottom"/>
          </w:tcPr>
          <w:p w14:paraId="7DE3DD4B" w14:textId="77777777" w:rsidR="00FE36FA" w:rsidRPr="002B569F" w:rsidRDefault="00FE36FA" w:rsidP="002B569F">
            <w:pPr>
              <w:rPr>
                <w:ins w:id="8643" w:author="Camilo Andrés Díaz Gómez" w:date="2023-03-22T16:15:00Z"/>
                <w:rFonts w:cs="Times New Roman"/>
                <w:szCs w:val="24"/>
                <w:rPrChange w:id="8644" w:author="Camilo Andrés Díaz Gómez" w:date="2023-03-28T17:42:00Z">
                  <w:rPr>
                    <w:ins w:id="8645" w:author="Camilo Andrés Díaz Gómez" w:date="2023-03-22T16:15:00Z"/>
                    <w:rFonts w:cs="Times New Roman"/>
                    <w:sz w:val="20"/>
                    <w:szCs w:val="20"/>
                  </w:rPr>
                </w:rPrChange>
              </w:rPr>
            </w:pPr>
            <w:ins w:id="8646" w:author="Camilo Andrés Díaz Gómez" w:date="2023-03-22T16:15:00Z">
              <w:r w:rsidRPr="002B569F">
                <w:rPr>
                  <w:rFonts w:cs="Times New Roman"/>
                  <w:szCs w:val="24"/>
                  <w:rPrChange w:id="8647" w:author="Camilo Andrés Díaz Gómez" w:date="2023-03-28T17:42:00Z">
                    <w:rPr>
                      <w:rFonts w:ascii="Calibri" w:hAnsi="Calibri" w:cs="Calibri"/>
                      <w:color w:val="000000"/>
                      <w:sz w:val="22"/>
                    </w:rPr>
                  </w:rPrChange>
                </w:rPr>
                <w:t>15,890</w:t>
              </w:r>
            </w:ins>
          </w:p>
        </w:tc>
        <w:tc>
          <w:tcPr>
            <w:tcW w:w="1417" w:type="dxa"/>
            <w:vAlign w:val="bottom"/>
          </w:tcPr>
          <w:p w14:paraId="29AD7032" w14:textId="77777777" w:rsidR="00FE36FA" w:rsidRPr="002B569F" w:rsidRDefault="00FE36FA" w:rsidP="002B569F">
            <w:pPr>
              <w:rPr>
                <w:ins w:id="8648" w:author="Camilo Andrés Díaz Gómez" w:date="2023-03-22T16:15:00Z"/>
                <w:rFonts w:cs="Times New Roman"/>
                <w:szCs w:val="24"/>
                <w:rPrChange w:id="8649" w:author="Camilo Andrés Díaz Gómez" w:date="2023-03-28T17:42:00Z">
                  <w:rPr>
                    <w:ins w:id="8650" w:author="Camilo Andrés Díaz Gómez" w:date="2023-03-22T16:15:00Z"/>
                    <w:rFonts w:cs="Times New Roman"/>
                    <w:sz w:val="20"/>
                    <w:szCs w:val="20"/>
                  </w:rPr>
                </w:rPrChange>
              </w:rPr>
            </w:pPr>
            <w:ins w:id="8651" w:author="Camilo Andrés Díaz Gómez" w:date="2023-03-22T16:15:00Z">
              <w:r w:rsidRPr="002B569F">
                <w:rPr>
                  <w:rFonts w:cs="Times New Roman"/>
                  <w:szCs w:val="24"/>
                  <w:rPrChange w:id="8652" w:author="Camilo Andrés Díaz Gómez" w:date="2023-03-28T17:42:00Z">
                    <w:rPr>
                      <w:rFonts w:ascii="Calibri" w:hAnsi="Calibri" w:cs="Calibri"/>
                      <w:color w:val="000000"/>
                      <w:sz w:val="22"/>
                    </w:rPr>
                  </w:rPrChange>
                </w:rPr>
                <w:t>14,937</w:t>
              </w:r>
            </w:ins>
          </w:p>
        </w:tc>
        <w:tc>
          <w:tcPr>
            <w:tcW w:w="993" w:type="dxa"/>
            <w:vAlign w:val="bottom"/>
          </w:tcPr>
          <w:p w14:paraId="7DB60201" w14:textId="77777777" w:rsidR="00FE36FA" w:rsidRPr="002B569F" w:rsidRDefault="00FE36FA" w:rsidP="002B569F">
            <w:pPr>
              <w:rPr>
                <w:ins w:id="8653" w:author="Camilo Andrés Díaz Gómez" w:date="2023-03-22T16:15:00Z"/>
                <w:rFonts w:cs="Times New Roman"/>
                <w:szCs w:val="24"/>
                <w:rPrChange w:id="8654" w:author="Camilo Andrés Díaz Gómez" w:date="2023-03-28T17:42:00Z">
                  <w:rPr>
                    <w:ins w:id="8655" w:author="Camilo Andrés Díaz Gómez" w:date="2023-03-22T16:15:00Z"/>
                    <w:rFonts w:cs="Times New Roman"/>
                    <w:sz w:val="20"/>
                    <w:szCs w:val="20"/>
                  </w:rPr>
                </w:rPrChange>
              </w:rPr>
            </w:pPr>
            <w:ins w:id="8656" w:author="Camilo Andrés Díaz Gómez" w:date="2023-03-22T16:15:00Z">
              <w:r w:rsidRPr="002B569F">
                <w:rPr>
                  <w:rFonts w:cs="Times New Roman"/>
                  <w:szCs w:val="24"/>
                  <w:rPrChange w:id="8657" w:author="Camilo Andrés Díaz Gómez" w:date="2023-03-28T17:42:00Z">
                    <w:rPr>
                      <w:rFonts w:ascii="Calibri" w:hAnsi="Calibri" w:cs="Calibri"/>
                      <w:color w:val="000000"/>
                      <w:sz w:val="22"/>
                    </w:rPr>
                  </w:rPrChange>
                </w:rPr>
                <w:t>14,615</w:t>
              </w:r>
            </w:ins>
          </w:p>
        </w:tc>
        <w:tc>
          <w:tcPr>
            <w:tcW w:w="1275" w:type="dxa"/>
            <w:vAlign w:val="bottom"/>
          </w:tcPr>
          <w:p w14:paraId="4A77EA62" w14:textId="77777777" w:rsidR="00FE36FA" w:rsidRPr="002B569F" w:rsidRDefault="00FE36FA" w:rsidP="002B569F">
            <w:pPr>
              <w:rPr>
                <w:ins w:id="8658" w:author="Camilo Andrés Díaz Gómez" w:date="2023-03-22T16:15:00Z"/>
                <w:rFonts w:cs="Times New Roman"/>
                <w:szCs w:val="24"/>
                <w:rPrChange w:id="8659" w:author="Camilo Andrés Díaz Gómez" w:date="2023-03-28T17:42:00Z">
                  <w:rPr>
                    <w:ins w:id="8660" w:author="Camilo Andrés Díaz Gómez" w:date="2023-03-22T16:15:00Z"/>
                    <w:rFonts w:cs="Times New Roman"/>
                    <w:sz w:val="20"/>
                    <w:szCs w:val="20"/>
                  </w:rPr>
                </w:rPrChange>
              </w:rPr>
            </w:pPr>
            <w:ins w:id="8661" w:author="Camilo Andrés Díaz Gómez" w:date="2023-03-22T16:15:00Z">
              <w:r w:rsidRPr="002B569F">
                <w:rPr>
                  <w:rFonts w:cs="Times New Roman"/>
                  <w:szCs w:val="24"/>
                  <w:rPrChange w:id="8662" w:author="Camilo Andrés Díaz Gómez" w:date="2023-03-28T17:42:00Z">
                    <w:rPr>
                      <w:rFonts w:ascii="Calibri" w:hAnsi="Calibri" w:cs="Calibri"/>
                      <w:color w:val="000000"/>
                      <w:sz w:val="22"/>
                    </w:rPr>
                  </w:rPrChange>
                </w:rPr>
                <w:t>14,399</w:t>
              </w:r>
            </w:ins>
          </w:p>
        </w:tc>
        <w:tc>
          <w:tcPr>
            <w:tcW w:w="1134" w:type="dxa"/>
            <w:vAlign w:val="bottom"/>
          </w:tcPr>
          <w:p w14:paraId="75677B8E" w14:textId="77777777" w:rsidR="00FE36FA" w:rsidRPr="002B569F" w:rsidRDefault="00FE36FA" w:rsidP="002B569F">
            <w:pPr>
              <w:rPr>
                <w:ins w:id="8663" w:author="Camilo Andrés Díaz Gómez" w:date="2023-03-22T16:15:00Z"/>
                <w:rFonts w:cs="Times New Roman"/>
                <w:szCs w:val="24"/>
                <w:rPrChange w:id="8664" w:author="Camilo Andrés Díaz Gómez" w:date="2023-03-28T17:42:00Z">
                  <w:rPr>
                    <w:ins w:id="8665" w:author="Camilo Andrés Díaz Gómez" w:date="2023-03-22T16:15:00Z"/>
                    <w:rFonts w:cs="Times New Roman"/>
                    <w:color w:val="000000"/>
                    <w:sz w:val="20"/>
                    <w:szCs w:val="20"/>
                  </w:rPr>
                </w:rPrChange>
              </w:rPr>
            </w:pPr>
            <w:ins w:id="8666" w:author="Camilo Andrés Díaz Gómez" w:date="2023-03-22T16:15:00Z">
              <w:r w:rsidRPr="002B569F">
                <w:rPr>
                  <w:rFonts w:cs="Times New Roman"/>
                  <w:szCs w:val="24"/>
                  <w:rPrChange w:id="8667" w:author="Camilo Andrés Díaz Gómez" w:date="2023-03-28T17:42:00Z">
                    <w:rPr>
                      <w:rFonts w:ascii="Calibri" w:hAnsi="Calibri" w:cs="Calibri"/>
                      <w:color w:val="000000"/>
                      <w:sz w:val="22"/>
                    </w:rPr>
                  </w:rPrChange>
                </w:rPr>
                <w:t>14,895</w:t>
              </w:r>
            </w:ins>
          </w:p>
        </w:tc>
        <w:tc>
          <w:tcPr>
            <w:tcW w:w="1276" w:type="dxa"/>
            <w:vAlign w:val="bottom"/>
          </w:tcPr>
          <w:p w14:paraId="1DFBDB24" w14:textId="77777777" w:rsidR="00FE36FA" w:rsidRPr="002B569F" w:rsidRDefault="00FE36FA" w:rsidP="002B569F">
            <w:pPr>
              <w:rPr>
                <w:ins w:id="8668" w:author="Camilo Andrés Díaz Gómez" w:date="2023-03-22T16:15:00Z"/>
                <w:rFonts w:cs="Times New Roman"/>
                <w:szCs w:val="24"/>
                <w:rPrChange w:id="8669" w:author="Camilo Andrés Díaz Gómez" w:date="2023-03-28T17:42:00Z">
                  <w:rPr>
                    <w:ins w:id="8670" w:author="Camilo Andrés Díaz Gómez" w:date="2023-03-22T16:15:00Z"/>
                    <w:rFonts w:cs="Times New Roman"/>
                    <w:color w:val="000000"/>
                    <w:sz w:val="20"/>
                    <w:szCs w:val="20"/>
                  </w:rPr>
                </w:rPrChange>
              </w:rPr>
            </w:pPr>
            <w:ins w:id="8671" w:author="Camilo Andrés Díaz Gómez" w:date="2023-03-22T16:15:00Z">
              <w:r w:rsidRPr="002B569F">
                <w:rPr>
                  <w:rFonts w:cs="Times New Roman"/>
                  <w:szCs w:val="24"/>
                  <w:rPrChange w:id="8672" w:author="Camilo Andrés Díaz Gómez" w:date="2023-03-28T17:42:00Z">
                    <w:rPr>
                      <w:rFonts w:ascii="Calibri" w:hAnsi="Calibri" w:cs="Calibri"/>
                      <w:color w:val="000000"/>
                      <w:sz w:val="22"/>
                    </w:rPr>
                  </w:rPrChange>
                </w:rPr>
                <w:t>14,727</w:t>
              </w:r>
            </w:ins>
          </w:p>
        </w:tc>
        <w:tc>
          <w:tcPr>
            <w:tcW w:w="1701" w:type="dxa"/>
            <w:vAlign w:val="bottom"/>
          </w:tcPr>
          <w:p w14:paraId="6212C4ED" w14:textId="77777777" w:rsidR="00FE36FA" w:rsidRPr="002B569F" w:rsidRDefault="00FE36FA" w:rsidP="002B569F">
            <w:pPr>
              <w:rPr>
                <w:ins w:id="8673" w:author="Camilo Andrés Díaz Gómez" w:date="2023-03-22T16:15:00Z"/>
                <w:rFonts w:cs="Times New Roman"/>
                <w:szCs w:val="24"/>
                <w:rPrChange w:id="8674" w:author="Camilo Andrés Díaz Gómez" w:date="2023-03-28T17:42:00Z">
                  <w:rPr>
                    <w:ins w:id="8675" w:author="Camilo Andrés Díaz Gómez" w:date="2023-03-22T16:15:00Z"/>
                    <w:rFonts w:cs="Times New Roman"/>
                    <w:color w:val="000000"/>
                    <w:sz w:val="20"/>
                    <w:szCs w:val="20"/>
                  </w:rPr>
                </w:rPrChange>
              </w:rPr>
            </w:pPr>
            <w:ins w:id="8676" w:author="Camilo Andrés Díaz Gómez" w:date="2023-03-22T16:15:00Z">
              <w:r w:rsidRPr="002B569F">
                <w:rPr>
                  <w:rFonts w:cs="Times New Roman"/>
                  <w:szCs w:val="24"/>
                  <w:rPrChange w:id="8677" w:author="Camilo Andrés Díaz Gómez" w:date="2023-03-28T17:42:00Z">
                    <w:rPr>
                      <w:rFonts w:ascii="Calibri" w:hAnsi="Calibri" w:cs="Calibri"/>
                      <w:color w:val="000000"/>
                      <w:sz w:val="22"/>
                    </w:rPr>
                  </w:rPrChange>
                </w:rPr>
                <w:t>9,119</w:t>
              </w:r>
            </w:ins>
          </w:p>
        </w:tc>
      </w:tr>
      <w:tr w:rsidR="002B569F" w:rsidRPr="002B569F" w14:paraId="5046187C" w14:textId="77777777" w:rsidTr="00405EF3">
        <w:trPr>
          <w:ins w:id="8678" w:author="Camilo Andrés Díaz Gómez" w:date="2023-03-22T16:15:00Z"/>
        </w:trPr>
        <w:tc>
          <w:tcPr>
            <w:tcW w:w="704" w:type="dxa"/>
            <w:vAlign w:val="bottom"/>
          </w:tcPr>
          <w:p w14:paraId="40F21682" w14:textId="77777777" w:rsidR="00FE36FA" w:rsidRPr="002B569F" w:rsidRDefault="00FE36FA" w:rsidP="002B569F">
            <w:pPr>
              <w:rPr>
                <w:ins w:id="8679" w:author="Camilo Andrés Díaz Gómez" w:date="2023-03-22T16:15:00Z"/>
                <w:rFonts w:cs="Times New Roman"/>
                <w:szCs w:val="24"/>
                <w:rPrChange w:id="8680" w:author="Camilo Andrés Díaz Gómez" w:date="2023-03-28T17:42:00Z">
                  <w:rPr>
                    <w:ins w:id="8681" w:author="Camilo Andrés Díaz Gómez" w:date="2023-03-22T16:15:00Z"/>
                    <w:rFonts w:cs="Times New Roman"/>
                    <w:sz w:val="20"/>
                    <w:szCs w:val="20"/>
                  </w:rPr>
                </w:rPrChange>
              </w:rPr>
            </w:pPr>
            <w:ins w:id="8682" w:author="Camilo Andrés Díaz Gómez" w:date="2023-03-22T16:15:00Z">
              <w:r w:rsidRPr="002B569F">
                <w:rPr>
                  <w:rFonts w:cs="Times New Roman"/>
                  <w:szCs w:val="24"/>
                  <w:rPrChange w:id="8683" w:author="Camilo Andrés Díaz Gómez" w:date="2023-03-28T17:42:00Z">
                    <w:rPr>
                      <w:rFonts w:cs="Times New Roman"/>
                      <w:color w:val="000000"/>
                      <w:sz w:val="22"/>
                    </w:rPr>
                  </w:rPrChange>
                </w:rPr>
                <w:t>13</w:t>
              </w:r>
            </w:ins>
          </w:p>
        </w:tc>
        <w:tc>
          <w:tcPr>
            <w:tcW w:w="1281" w:type="dxa"/>
            <w:vAlign w:val="bottom"/>
          </w:tcPr>
          <w:p w14:paraId="225640DC" w14:textId="77777777" w:rsidR="00FE36FA" w:rsidRPr="002B569F" w:rsidRDefault="00FE36FA" w:rsidP="002B569F">
            <w:pPr>
              <w:rPr>
                <w:ins w:id="8684" w:author="Camilo Andrés Díaz Gómez" w:date="2023-03-22T16:15:00Z"/>
                <w:rFonts w:cs="Times New Roman"/>
                <w:szCs w:val="24"/>
                <w:rPrChange w:id="8685" w:author="Camilo Andrés Díaz Gómez" w:date="2023-03-28T17:42:00Z">
                  <w:rPr>
                    <w:ins w:id="8686" w:author="Camilo Andrés Díaz Gómez" w:date="2023-03-22T16:15:00Z"/>
                    <w:rFonts w:cs="Times New Roman"/>
                    <w:sz w:val="20"/>
                    <w:szCs w:val="20"/>
                  </w:rPr>
                </w:rPrChange>
              </w:rPr>
            </w:pPr>
            <w:ins w:id="8687" w:author="Camilo Andrés Díaz Gómez" w:date="2023-03-22T16:15:00Z">
              <w:r w:rsidRPr="002B569F">
                <w:rPr>
                  <w:rFonts w:cs="Times New Roman"/>
                  <w:szCs w:val="24"/>
                  <w:rPrChange w:id="8688" w:author="Camilo Andrés Díaz Gómez" w:date="2023-03-28T17:42:00Z">
                    <w:rPr>
                      <w:rFonts w:ascii="Calibri" w:hAnsi="Calibri" w:cs="Calibri"/>
                      <w:color w:val="000000"/>
                      <w:sz w:val="22"/>
                    </w:rPr>
                  </w:rPrChange>
                </w:rPr>
                <w:t>13,682</w:t>
              </w:r>
            </w:ins>
          </w:p>
        </w:tc>
        <w:tc>
          <w:tcPr>
            <w:tcW w:w="1417" w:type="dxa"/>
            <w:vAlign w:val="bottom"/>
          </w:tcPr>
          <w:p w14:paraId="62030446" w14:textId="77777777" w:rsidR="00FE36FA" w:rsidRPr="002B569F" w:rsidRDefault="00FE36FA" w:rsidP="002B569F">
            <w:pPr>
              <w:rPr>
                <w:ins w:id="8689" w:author="Camilo Andrés Díaz Gómez" w:date="2023-03-22T16:15:00Z"/>
                <w:rFonts w:cs="Times New Roman"/>
                <w:szCs w:val="24"/>
                <w:rPrChange w:id="8690" w:author="Camilo Andrés Díaz Gómez" w:date="2023-03-28T17:42:00Z">
                  <w:rPr>
                    <w:ins w:id="8691" w:author="Camilo Andrés Díaz Gómez" w:date="2023-03-22T16:15:00Z"/>
                    <w:rFonts w:cs="Times New Roman"/>
                    <w:sz w:val="20"/>
                    <w:szCs w:val="20"/>
                  </w:rPr>
                </w:rPrChange>
              </w:rPr>
            </w:pPr>
            <w:ins w:id="8692" w:author="Camilo Andrés Díaz Gómez" w:date="2023-03-22T16:15:00Z">
              <w:r w:rsidRPr="002B569F">
                <w:rPr>
                  <w:rFonts w:cs="Times New Roman"/>
                  <w:szCs w:val="24"/>
                  <w:rPrChange w:id="8693" w:author="Camilo Andrés Díaz Gómez" w:date="2023-03-28T17:42:00Z">
                    <w:rPr>
                      <w:rFonts w:ascii="Calibri" w:hAnsi="Calibri" w:cs="Calibri"/>
                      <w:color w:val="000000"/>
                      <w:sz w:val="22"/>
                    </w:rPr>
                  </w:rPrChange>
                </w:rPr>
                <w:t>14,718</w:t>
              </w:r>
            </w:ins>
          </w:p>
        </w:tc>
        <w:tc>
          <w:tcPr>
            <w:tcW w:w="993" w:type="dxa"/>
            <w:vAlign w:val="bottom"/>
          </w:tcPr>
          <w:p w14:paraId="28C7CECB" w14:textId="77777777" w:rsidR="00FE36FA" w:rsidRPr="002B569F" w:rsidRDefault="00FE36FA" w:rsidP="002B569F">
            <w:pPr>
              <w:rPr>
                <w:ins w:id="8694" w:author="Camilo Andrés Díaz Gómez" w:date="2023-03-22T16:15:00Z"/>
                <w:rFonts w:cs="Times New Roman"/>
                <w:szCs w:val="24"/>
                <w:rPrChange w:id="8695" w:author="Camilo Andrés Díaz Gómez" w:date="2023-03-28T17:42:00Z">
                  <w:rPr>
                    <w:ins w:id="8696" w:author="Camilo Andrés Díaz Gómez" w:date="2023-03-22T16:15:00Z"/>
                    <w:rFonts w:cs="Times New Roman"/>
                    <w:sz w:val="20"/>
                    <w:szCs w:val="20"/>
                  </w:rPr>
                </w:rPrChange>
              </w:rPr>
            </w:pPr>
            <w:ins w:id="8697" w:author="Camilo Andrés Díaz Gómez" w:date="2023-03-22T16:15:00Z">
              <w:r w:rsidRPr="002B569F">
                <w:rPr>
                  <w:rFonts w:cs="Times New Roman"/>
                  <w:szCs w:val="24"/>
                  <w:rPrChange w:id="8698" w:author="Camilo Andrés Díaz Gómez" w:date="2023-03-28T17:42:00Z">
                    <w:rPr>
                      <w:rFonts w:ascii="Calibri" w:hAnsi="Calibri" w:cs="Calibri"/>
                      <w:color w:val="000000"/>
                      <w:sz w:val="22"/>
                    </w:rPr>
                  </w:rPrChange>
                </w:rPr>
                <w:t>14,852</w:t>
              </w:r>
            </w:ins>
          </w:p>
        </w:tc>
        <w:tc>
          <w:tcPr>
            <w:tcW w:w="1275" w:type="dxa"/>
            <w:vAlign w:val="bottom"/>
          </w:tcPr>
          <w:p w14:paraId="145501AA" w14:textId="77777777" w:rsidR="00FE36FA" w:rsidRPr="002B569F" w:rsidRDefault="00FE36FA" w:rsidP="002B569F">
            <w:pPr>
              <w:rPr>
                <w:ins w:id="8699" w:author="Camilo Andrés Díaz Gómez" w:date="2023-03-22T16:15:00Z"/>
                <w:rFonts w:cs="Times New Roman"/>
                <w:szCs w:val="24"/>
                <w:rPrChange w:id="8700" w:author="Camilo Andrés Díaz Gómez" w:date="2023-03-28T17:42:00Z">
                  <w:rPr>
                    <w:ins w:id="8701" w:author="Camilo Andrés Díaz Gómez" w:date="2023-03-22T16:15:00Z"/>
                    <w:rFonts w:cs="Times New Roman"/>
                    <w:sz w:val="20"/>
                    <w:szCs w:val="20"/>
                  </w:rPr>
                </w:rPrChange>
              </w:rPr>
            </w:pPr>
            <w:ins w:id="8702" w:author="Camilo Andrés Díaz Gómez" w:date="2023-03-22T16:15:00Z">
              <w:r w:rsidRPr="002B569F">
                <w:rPr>
                  <w:rFonts w:cs="Times New Roman"/>
                  <w:szCs w:val="24"/>
                  <w:rPrChange w:id="8703" w:author="Camilo Andrés Díaz Gómez" w:date="2023-03-28T17:42:00Z">
                    <w:rPr>
                      <w:rFonts w:ascii="Calibri" w:hAnsi="Calibri" w:cs="Calibri"/>
                      <w:color w:val="000000"/>
                      <w:sz w:val="22"/>
                    </w:rPr>
                  </w:rPrChange>
                </w:rPr>
                <w:t>14,689</w:t>
              </w:r>
            </w:ins>
          </w:p>
        </w:tc>
        <w:tc>
          <w:tcPr>
            <w:tcW w:w="1134" w:type="dxa"/>
            <w:vAlign w:val="bottom"/>
          </w:tcPr>
          <w:p w14:paraId="1C2D87EA" w14:textId="77777777" w:rsidR="00FE36FA" w:rsidRPr="002B569F" w:rsidRDefault="00FE36FA" w:rsidP="002B569F">
            <w:pPr>
              <w:rPr>
                <w:ins w:id="8704" w:author="Camilo Andrés Díaz Gómez" w:date="2023-03-22T16:15:00Z"/>
                <w:rFonts w:cs="Times New Roman"/>
                <w:szCs w:val="24"/>
                <w:rPrChange w:id="8705" w:author="Camilo Andrés Díaz Gómez" w:date="2023-03-28T17:42:00Z">
                  <w:rPr>
                    <w:ins w:id="8706" w:author="Camilo Andrés Díaz Gómez" w:date="2023-03-22T16:15:00Z"/>
                    <w:rFonts w:cs="Times New Roman"/>
                    <w:color w:val="000000"/>
                    <w:sz w:val="20"/>
                    <w:szCs w:val="20"/>
                  </w:rPr>
                </w:rPrChange>
              </w:rPr>
            </w:pPr>
            <w:ins w:id="8707" w:author="Camilo Andrés Díaz Gómez" w:date="2023-03-22T16:15:00Z">
              <w:r w:rsidRPr="002B569F">
                <w:rPr>
                  <w:rFonts w:cs="Times New Roman"/>
                  <w:szCs w:val="24"/>
                  <w:rPrChange w:id="8708" w:author="Camilo Andrés Díaz Gómez" w:date="2023-03-28T17:42:00Z">
                    <w:rPr>
                      <w:rFonts w:ascii="Calibri" w:hAnsi="Calibri" w:cs="Calibri"/>
                      <w:color w:val="000000"/>
                      <w:sz w:val="22"/>
                    </w:rPr>
                  </w:rPrChange>
                </w:rPr>
                <w:t>14,946</w:t>
              </w:r>
            </w:ins>
          </w:p>
        </w:tc>
        <w:tc>
          <w:tcPr>
            <w:tcW w:w="1276" w:type="dxa"/>
            <w:vAlign w:val="bottom"/>
          </w:tcPr>
          <w:p w14:paraId="19C3D57B" w14:textId="77777777" w:rsidR="00FE36FA" w:rsidRPr="002B569F" w:rsidRDefault="00FE36FA" w:rsidP="002B569F">
            <w:pPr>
              <w:rPr>
                <w:ins w:id="8709" w:author="Camilo Andrés Díaz Gómez" w:date="2023-03-22T16:15:00Z"/>
                <w:rFonts w:cs="Times New Roman"/>
                <w:szCs w:val="24"/>
                <w:rPrChange w:id="8710" w:author="Camilo Andrés Díaz Gómez" w:date="2023-03-28T17:42:00Z">
                  <w:rPr>
                    <w:ins w:id="8711" w:author="Camilo Andrés Díaz Gómez" w:date="2023-03-22T16:15:00Z"/>
                    <w:rFonts w:cs="Times New Roman"/>
                    <w:color w:val="000000"/>
                    <w:sz w:val="20"/>
                    <w:szCs w:val="20"/>
                  </w:rPr>
                </w:rPrChange>
              </w:rPr>
            </w:pPr>
            <w:ins w:id="8712" w:author="Camilo Andrés Díaz Gómez" w:date="2023-03-22T16:15:00Z">
              <w:r w:rsidRPr="002B569F">
                <w:rPr>
                  <w:rFonts w:cs="Times New Roman"/>
                  <w:szCs w:val="24"/>
                  <w:rPrChange w:id="8713" w:author="Camilo Andrés Díaz Gómez" w:date="2023-03-28T17:42:00Z">
                    <w:rPr>
                      <w:rFonts w:ascii="Calibri" w:hAnsi="Calibri" w:cs="Calibri"/>
                      <w:color w:val="000000"/>
                      <w:sz w:val="22"/>
                    </w:rPr>
                  </w:rPrChange>
                </w:rPr>
                <w:t>14,999</w:t>
              </w:r>
            </w:ins>
          </w:p>
        </w:tc>
        <w:tc>
          <w:tcPr>
            <w:tcW w:w="1701" w:type="dxa"/>
            <w:vAlign w:val="bottom"/>
          </w:tcPr>
          <w:p w14:paraId="08E18F60" w14:textId="77777777" w:rsidR="00FE36FA" w:rsidRPr="002B569F" w:rsidRDefault="00FE36FA" w:rsidP="002B569F">
            <w:pPr>
              <w:rPr>
                <w:ins w:id="8714" w:author="Camilo Andrés Díaz Gómez" w:date="2023-03-22T16:15:00Z"/>
                <w:rFonts w:cs="Times New Roman"/>
                <w:szCs w:val="24"/>
                <w:rPrChange w:id="8715" w:author="Camilo Andrés Díaz Gómez" w:date="2023-03-28T17:42:00Z">
                  <w:rPr>
                    <w:ins w:id="8716" w:author="Camilo Andrés Díaz Gómez" w:date="2023-03-22T16:15:00Z"/>
                    <w:rFonts w:cs="Times New Roman"/>
                    <w:color w:val="000000"/>
                    <w:sz w:val="20"/>
                    <w:szCs w:val="20"/>
                  </w:rPr>
                </w:rPrChange>
              </w:rPr>
            </w:pPr>
            <w:ins w:id="8717" w:author="Camilo Andrés Díaz Gómez" w:date="2023-03-22T16:15:00Z">
              <w:r w:rsidRPr="002B569F">
                <w:rPr>
                  <w:rFonts w:cs="Times New Roman"/>
                  <w:szCs w:val="24"/>
                  <w:rPrChange w:id="8718" w:author="Camilo Andrés Díaz Gómez" w:date="2023-03-28T17:42:00Z">
                    <w:rPr>
                      <w:rFonts w:ascii="Calibri" w:hAnsi="Calibri" w:cs="Calibri"/>
                      <w:color w:val="000000"/>
                      <w:sz w:val="22"/>
                    </w:rPr>
                  </w:rPrChange>
                </w:rPr>
                <w:t>14,621</w:t>
              </w:r>
            </w:ins>
          </w:p>
        </w:tc>
      </w:tr>
      <w:tr w:rsidR="002B569F" w:rsidRPr="002B569F" w14:paraId="23F2178C" w14:textId="77777777" w:rsidTr="00405EF3">
        <w:trPr>
          <w:ins w:id="8719" w:author="Camilo Andrés Díaz Gómez" w:date="2023-03-22T16:15:00Z"/>
        </w:trPr>
        <w:tc>
          <w:tcPr>
            <w:tcW w:w="704" w:type="dxa"/>
            <w:vAlign w:val="bottom"/>
          </w:tcPr>
          <w:p w14:paraId="2C26393F" w14:textId="77777777" w:rsidR="00FE36FA" w:rsidRPr="002B569F" w:rsidRDefault="00FE36FA" w:rsidP="002B569F">
            <w:pPr>
              <w:rPr>
                <w:ins w:id="8720" w:author="Camilo Andrés Díaz Gómez" w:date="2023-03-22T16:15:00Z"/>
                <w:rFonts w:cs="Times New Roman"/>
                <w:szCs w:val="24"/>
                <w:rPrChange w:id="8721" w:author="Camilo Andrés Díaz Gómez" w:date="2023-03-28T17:42:00Z">
                  <w:rPr>
                    <w:ins w:id="8722" w:author="Camilo Andrés Díaz Gómez" w:date="2023-03-22T16:15:00Z"/>
                    <w:rFonts w:cs="Times New Roman"/>
                    <w:sz w:val="20"/>
                    <w:szCs w:val="20"/>
                  </w:rPr>
                </w:rPrChange>
              </w:rPr>
            </w:pPr>
            <w:ins w:id="8723" w:author="Camilo Andrés Díaz Gómez" w:date="2023-03-22T16:15:00Z">
              <w:r w:rsidRPr="002B569F">
                <w:rPr>
                  <w:rFonts w:cs="Times New Roman"/>
                  <w:szCs w:val="24"/>
                  <w:rPrChange w:id="8724" w:author="Camilo Andrés Díaz Gómez" w:date="2023-03-28T17:42:00Z">
                    <w:rPr>
                      <w:rFonts w:cs="Times New Roman"/>
                      <w:color w:val="000000"/>
                      <w:sz w:val="22"/>
                    </w:rPr>
                  </w:rPrChange>
                </w:rPr>
                <w:t>14</w:t>
              </w:r>
            </w:ins>
          </w:p>
        </w:tc>
        <w:tc>
          <w:tcPr>
            <w:tcW w:w="1281" w:type="dxa"/>
            <w:vAlign w:val="bottom"/>
          </w:tcPr>
          <w:p w14:paraId="516EE473" w14:textId="77777777" w:rsidR="00FE36FA" w:rsidRPr="002B569F" w:rsidRDefault="00FE36FA" w:rsidP="002B569F">
            <w:pPr>
              <w:rPr>
                <w:ins w:id="8725" w:author="Camilo Andrés Díaz Gómez" w:date="2023-03-22T16:15:00Z"/>
                <w:rFonts w:cs="Times New Roman"/>
                <w:szCs w:val="24"/>
                <w:rPrChange w:id="8726" w:author="Camilo Andrés Díaz Gómez" w:date="2023-03-28T17:42:00Z">
                  <w:rPr>
                    <w:ins w:id="8727" w:author="Camilo Andrés Díaz Gómez" w:date="2023-03-22T16:15:00Z"/>
                    <w:rFonts w:cs="Times New Roman"/>
                    <w:sz w:val="20"/>
                    <w:szCs w:val="20"/>
                  </w:rPr>
                </w:rPrChange>
              </w:rPr>
            </w:pPr>
            <w:ins w:id="8728" w:author="Camilo Andrés Díaz Gómez" w:date="2023-03-22T16:15:00Z">
              <w:r w:rsidRPr="002B569F">
                <w:rPr>
                  <w:rFonts w:cs="Times New Roman"/>
                  <w:szCs w:val="24"/>
                  <w:rPrChange w:id="8729" w:author="Camilo Andrés Díaz Gómez" w:date="2023-03-28T17:42:00Z">
                    <w:rPr>
                      <w:rFonts w:ascii="Calibri" w:hAnsi="Calibri" w:cs="Calibri"/>
                      <w:color w:val="000000"/>
                      <w:sz w:val="22"/>
                    </w:rPr>
                  </w:rPrChange>
                </w:rPr>
                <w:t>16,794</w:t>
              </w:r>
            </w:ins>
          </w:p>
        </w:tc>
        <w:tc>
          <w:tcPr>
            <w:tcW w:w="1417" w:type="dxa"/>
            <w:vAlign w:val="bottom"/>
          </w:tcPr>
          <w:p w14:paraId="263F0352" w14:textId="77777777" w:rsidR="00FE36FA" w:rsidRPr="002B569F" w:rsidRDefault="00FE36FA" w:rsidP="002B569F">
            <w:pPr>
              <w:rPr>
                <w:ins w:id="8730" w:author="Camilo Andrés Díaz Gómez" w:date="2023-03-22T16:15:00Z"/>
                <w:rFonts w:cs="Times New Roman"/>
                <w:szCs w:val="24"/>
                <w:rPrChange w:id="8731" w:author="Camilo Andrés Díaz Gómez" w:date="2023-03-28T17:42:00Z">
                  <w:rPr>
                    <w:ins w:id="8732" w:author="Camilo Andrés Díaz Gómez" w:date="2023-03-22T16:15:00Z"/>
                    <w:rFonts w:cs="Times New Roman"/>
                    <w:sz w:val="20"/>
                    <w:szCs w:val="20"/>
                  </w:rPr>
                </w:rPrChange>
              </w:rPr>
            </w:pPr>
            <w:ins w:id="8733" w:author="Camilo Andrés Díaz Gómez" w:date="2023-03-22T16:15:00Z">
              <w:r w:rsidRPr="002B569F">
                <w:rPr>
                  <w:rFonts w:cs="Times New Roman"/>
                  <w:szCs w:val="24"/>
                  <w:rPrChange w:id="8734" w:author="Camilo Andrés Díaz Gómez" w:date="2023-03-28T17:42:00Z">
                    <w:rPr>
                      <w:rFonts w:ascii="Calibri" w:hAnsi="Calibri" w:cs="Calibri"/>
                      <w:color w:val="000000"/>
                      <w:sz w:val="22"/>
                    </w:rPr>
                  </w:rPrChange>
                </w:rPr>
                <w:t>14,623</w:t>
              </w:r>
            </w:ins>
          </w:p>
        </w:tc>
        <w:tc>
          <w:tcPr>
            <w:tcW w:w="993" w:type="dxa"/>
            <w:vAlign w:val="bottom"/>
          </w:tcPr>
          <w:p w14:paraId="5A6F17B6" w14:textId="77777777" w:rsidR="00FE36FA" w:rsidRPr="002B569F" w:rsidRDefault="00FE36FA" w:rsidP="002B569F">
            <w:pPr>
              <w:rPr>
                <w:ins w:id="8735" w:author="Camilo Andrés Díaz Gómez" w:date="2023-03-22T16:15:00Z"/>
                <w:rFonts w:cs="Times New Roman"/>
                <w:szCs w:val="24"/>
                <w:rPrChange w:id="8736" w:author="Camilo Andrés Díaz Gómez" w:date="2023-03-28T17:42:00Z">
                  <w:rPr>
                    <w:ins w:id="8737" w:author="Camilo Andrés Díaz Gómez" w:date="2023-03-22T16:15:00Z"/>
                    <w:rFonts w:cs="Times New Roman"/>
                    <w:sz w:val="20"/>
                    <w:szCs w:val="20"/>
                  </w:rPr>
                </w:rPrChange>
              </w:rPr>
            </w:pPr>
            <w:ins w:id="8738" w:author="Camilo Andrés Díaz Gómez" w:date="2023-03-22T16:15:00Z">
              <w:r w:rsidRPr="002B569F">
                <w:rPr>
                  <w:rFonts w:cs="Times New Roman"/>
                  <w:szCs w:val="24"/>
                  <w:rPrChange w:id="8739" w:author="Camilo Andrés Díaz Gómez" w:date="2023-03-28T17:42:00Z">
                    <w:rPr>
                      <w:rFonts w:ascii="Calibri" w:hAnsi="Calibri" w:cs="Calibri"/>
                      <w:color w:val="000000"/>
                      <w:sz w:val="22"/>
                    </w:rPr>
                  </w:rPrChange>
                </w:rPr>
                <w:t>14,634</w:t>
              </w:r>
            </w:ins>
          </w:p>
        </w:tc>
        <w:tc>
          <w:tcPr>
            <w:tcW w:w="1275" w:type="dxa"/>
            <w:vAlign w:val="bottom"/>
          </w:tcPr>
          <w:p w14:paraId="72ED806C" w14:textId="77777777" w:rsidR="00FE36FA" w:rsidRPr="002B569F" w:rsidRDefault="00FE36FA" w:rsidP="002B569F">
            <w:pPr>
              <w:rPr>
                <w:ins w:id="8740" w:author="Camilo Andrés Díaz Gómez" w:date="2023-03-22T16:15:00Z"/>
                <w:rFonts w:cs="Times New Roman"/>
                <w:szCs w:val="24"/>
                <w:rPrChange w:id="8741" w:author="Camilo Andrés Díaz Gómez" w:date="2023-03-28T17:42:00Z">
                  <w:rPr>
                    <w:ins w:id="8742" w:author="Camilo Andrés Díaz Gómez" w:date="2023-03-22T16:15:00Z"/>
                    <w:rFonts w:cs="Times New Roman"/>
                    <w:sz w:val="20"/>
                    <w:szCs w:val="20"/>
                  </w:rPr>
                </w:rPrChange>
              </w:rPr>
            </w:pPr>
            <w:ins w:id="8743" w:author="Camilo Andrés Díaz Gómez" w:date="2023-03-22T16:15:00Z">
              <w:r w:rsidRPr="002B569F">
                <w:rPr>
                  <w:rFonts w:cs="Times New Roman"/>
                  <w:szCs w:val="24"/>
                  <w:rPrChange w:id="8744" w:author="Camilo Andrés Díaz Gómez" w:date="2023-03-28T17:42:00Z">
                    <w:rPr>
                      <w:rFonts w:ascii="Calibri" w:hAnsi="Calibri" w:cs="Calibri"/>
                      <w:color w:val="000000"/>
                      <w:sz w:val="22"/>
                    </w:rPr>
                  </w:rPrChange>
                </w:rPr>
                <w:t>14,641</w:t>
              </w:r>
            </w:ins>
          </w:p>
        </w:tc>
        <w:tc>
          <w:tcPr>
            <w:tcW w:w="1134" w:type="dxa"/>
            <w:vAlign w:val="bottom"/>
          </w:tcPr>
          <w:p w14:paraId="1C64B13D" w14:textId="77777777" w:rsidR="00FE36FA" w:rsidRPr="002B569F" w:rsidRDefault="00FE36FA" w:rsidP="002B569F">
            <w:pPr>
              <w:rPr>
                <w:ins w:id="8745" w:author="Camilo Andrés Díaz Gómez" w:date="2023-03-22T16:15:00Z"/>
                <w:rFonts w:cs="Times New Roman"/>
                <w:szCs w:val="24"/>
                <w:rPrChange w:id="8746" w:author="Camilo Andrés Díaz Gómez" w:date="2023-03-28T17:42:00Z">
                  <w:rPr>
                    <w:ins w:id="8747" w:author="Camilo Andrés Díaz Gómez" w:date="2023-03-22T16:15:00Z"/>
                    <w:rFonts w:cs="Times New Roman"/>
                    <w:color w:val="000000"/>
                    <w:sz w:val="20"/>
                    <w:szCs w:val="20"/>
                  </w:rPr>
                </w:rPrChange>
              </w:rPr>
            </w:pPr>
            <w:ins w:id="8748" w:author="Camilo Andrés Díaz Gómez" w:date="2023-03-22T16:15:00Z">
              <w:r w:rsidRPr="002B569F">
                <w:rPr>
                  <w:rFonts w:cs="Times New Roman"/>
                  <w:szCs w:val="24"/>
                  <w:rPrChange w:id="8749" w:author="Camilo Andrés Díaz Gómez" w:date="2023-03-28T17:42:00Z">
                    <w:rPr>
                      <w:rFonts w:ascii="Calibri" w:hAnsi="Calibri" w:cs="Calibri"/>
                      <w:color w:val="000000"/>
                      <w:sz w:val="22"/>
                    </w:rPr>
                  </w:rPrChange>
                </w:rPr>
                <w:t>15,001</w:t>
              </w:r>
            </w:ins>
          </w:p>
        </w:tc>
        <w:tc>
          <w:tcPr>
            <w:tcW w:w="1276" w:type="dxa"/>
            <w:vAlign w:val="bottom"/>
          </w:tcPr>
          <w:p w14:paraId="5DF02A54" w14:textId="77777777" w:rsidR="00FE36FA" w:rsidRPr="002B569F" w:rsidRDefault="00FE36FA" w:rsidP="002B569F">
            <w:pPr>
              <w:rPr>
                <w:ins w:id="8750" w:author="Camilo Andrés Díaz Gómez" w:date="2023-03-22T16:15:00Z"/>
                <w:rFonts w:cs="Times New Roman"/>
                <w:szCs w:val="24"/>
                <w:rPrChange w:id="8751" w:author="Camilo Andrés Díaz Gómez" w:date="2023-03-28T17:42:00Z">
                  <w:rPr>
                    <w:ins w:id="8752" w:author="Camilo Andrés Díaz Gómez" w:date="2023-03-22T16:15:00Z"/>
                    <w:rFonts w:cs="Times New Roman"/>
                    <w:color w:val="000000"/>
                    <w:sz w:val="20"/>
                    <w:szCs w:val="20"/>
                  </w:rPr>
                </w:rPrChange>
              </w:rPr>
            </w:pPr>
            <w:ins w:id="8753" w:author="Camilo Andrés Díaz Gómez" w:date="2023-03-22T16:15:00Z">
              <w:r w:rsidRPr="002B569F">
                <w:rPr>
                  <w:rFonts w:cs="Times New Roman"/>
                  <w:szCs w:val="24"/>
                  <w:rPrChange w:id="8754" w:author="Camilo Andrés Díaz Gómez" w:date="2023-03-28T17:42:00Z">
                    <w:rPr>
                      <w:rFonts w:ascii="Calibri" w:hAnsi="Calibri" w:cs="Calibri"/>
                      <w:color w:val="000000"/>
                      <w:sz w:val="22"/>
                    </w:rPr>
                  </w:rPrChange>
                </w:rPr>
                <w:t>14,890</w:t>
              </w:r>
            </w:ins>
          </w:p>
        </w:tc>
        <w:tc>
          <w:tcPr>
            <w:tcW w:w="1701" w:type="dxa"/>
            <w:vAlign w:val="bottom"/>
          </w:tcPr>
          <w:p w14:paraId="6194C90E" w14:textId="77777777" w:rsidR="00FE36FA" w:rsidRPr="002B569F" w:rsidRDefault="00FE36FA" w:rsidP="002B569F">
            <w:pPr>
              <w:rPr>
                <w:ins w:id="8755" w:author="Camilo Andrés Díaz Gómez" w:date="2023-03-22T16:15:00Z"/>
                <w:rFonts w:cs="Times New Roman"/>
                <w:szCs w:val="24"/>
                <w:rPrChange w:id="8756" w:author="Camilo Andrés Díaz Gómez" w:date="2023-03-28T17:42:00Z">
                  <w:rPr>
                    <w:ins w:id="8757" w:author="Camilo Andrés Díaz Gómez" w:date="2023-03-22T16:15:00Z"/>
                    <w:rFonts w:cs="Times New Roman"/>
                    <w:color w:val="000000"/>
                    <w:sz w:val="20"/>
                    <w:szCs w:val="20"/>
                  </w:rPr>
                </w:rPrChange>
              </w:rPr>
            </w:pPr>
            <w:ins w:id="8758" w:author="Camilo Andrés Díaz Gómez" w:date="2023-03-22T16:15:00Z">
              <w:r w:rsidRPr="002B569F">
                <w:rPr>
                  <w:rFonts w:cs="Times New Roman"/>
                  <w:szCs w:val="24"/>
                  <w:rPrChange w:id="8759" w:author="Camilo Andrés Díaz Gómez" w:date="2023-03-28T17:42:00Z">
                    <w:rPr>
                      <w:rFonts w:ascii="Calibri" w:hAnsi="Calibri" w:cs="Calibri"/>
                      <w:color w:val="000000"/>
                      <w:sz w:val="22"/>
                    </w:rPr>
                  </w:rPrChange>
                </w:rPr>
                <w:t>14,981</w:t>
              </w:r>
            </w:ins>
          </w:p>
        </w:tc>
      </w:tr>
      <w:tr w:rsidR="002B569F" w:rsidRPr="002B569F" w14:paraId="6AA85397" w14:textId="77777777" w:rsidTr="00405EF3">
        <w:trPr>
          <w:ins w:id="8760" w:author="Camilo Andrés Díaz Gómez" w:date="2023-03-22T16:15:00Z"/>
        </w:trPr>
        <w:tc>
          <w:tcPr>
            <w:tcW w:w="704" w:type="dxa"/>
            <w:vAlign w:val="bottom"/>
          </w:tcPr>
          <w:p w14:paraId="197E1A32" w14:textId="77777777" w:rsidR="00FE36FA" w:rsidRPr="002B569F" w:rsidRDefault="00FE36FA" w:rsidP="002B569F">
            <w:pPr>
              <w:rPr>
                <w:ins w:id="8761" w:author="Camilo Andrés Díaz Gómez" w:date="2023-03-22T16:15:00Z"/>
                <w:rFonts w:cs="Times New Roman"/>
                <w:szCs w:val="24"/>
                <w:rPrChange w:id="8762" w:author="Camilo Andrés Díaz Gómez" w:date="2023-03-28T17:42:00Z">
                  <w:rPr>
                    <w:ins w:id="8763" w:author="Camilo Andrés Díaz Gómez" w:date="2023-03-22T16:15:00Z"/>
                    <w:rFonts w:cs="Times New Roman"/>
                    <w:sz w:val="20"/>
                    <w:szCs w:val="20"/>
                  </w:rPr>
                </w:rPrChange>
              </w:rPr>
            </w:pPr>
            <w:ins w:id="8764" w:author="Camilo Andrés Díaz Gómez" w:date="2023-03-22T16:15:00Z">
              <w:r w:rsidRPr="002B569F">
                <w:rPr>
                  <w:rFonts w:cs="Times New Roman"/>
                  <w:szCs w:val="24"/>
                  <w:rPrChange w:id="8765" w:author="Camilo Andrés Díaz Gómez" w:date="2023-03-28T17:42:00Z">
                    <w:rPr>
                      <w:rFonts w:cs="Times New Roman"/>
                      <w:color w:val="000000"/>
                      <w:sz w:val="22"/>
                    </w:rPr>
                  </w:rPrChange>
                </w:rPr>
                <w:t>15</w:t>
              </w:r>
            </w:ins>
          </w:p>
        </w:tc>
        <w:tc>
          <w:tcPr>
            <w:tcW w:w="1281" w:type="dxa"/>
            <w:vAlign w:val="bottom"/>
          </w:tcPr>
          <w:p w14:paraId="15BFBCD2" w14:textId="77777777" w:rsidR="00FE36FA" w:rsidRPr="002B569F" w:rsidRDefault="00FE36FA" w:rsidP="002B569F">
            <w:pPr>
              <w:rPr>
                <w:ins w:id="8766" w:author="Camilo Andrés Díaz Gómez" w:date="2023-03-22T16:15:00Z"/>
                <w:rFonts w:cs="Times New Roman"/>
                <w:szCs w:val="24"/>
                <w:rPrChange w:id="8767" w:author="Camilo Andrés Díaz Gómez" w:date="2023-03-28T17:42:00Z">
                  <w:rPr>
                    <w:ins w:id="8768" w:author="Camilo Andrés Díaz Gómez" w:date="2023-03-22T16:15:00Z"/>
                    <w:rFonts w:cs="Times New Roman"/>
                    <w:sz w:val="20"/>
                    <w:szCs w:val="20"/>
                  </w:rPr>
                </w:rPrChange>
              </w:rPr>
            </w:pPr>
            <w:ins w:id="8769" w:author="Camilo Andrés Díaz Gómez" w:date="2023-03-22T16:15:00Z">
              <w:r w:rsidRPr="002B569F">
                <w:rPr>
                  <w:rFonts w:cs="Times New Roman"/>
                  <w:szCs w:val="24"/>
                  <w:rPrChange w:id="8770" w:author="Camilo Andrés Díaz Gómez" w:date="2023-03-28T17:42:00Z">
                    <w:rPr>
                      <w:rFonts w:ascii="Calibri" w:hAnsi="Calibri" w:cs="Calibri"/>
                      <w:color w:val="000000"/>
                      <w:sz w:val="22"/>
                    </w:rPr>
                  </w:rPrChange>
                </w:rPr>
                <w:t>14,264</w:t>
              </w:r>
            </w:ins>
          </w:p>
        </w:tc>
        <w:tc>
          <w:tcPr>
            <w:tcW w:w="1417" w:type="dxa"/>
            <w:vAlign w:val="bottom"/>
          </w:tcPr>
          <w:p w14:paraId="77BB70CB" w14:textId="77777777" w:rsidR="00FE36FA" w:rsidRPr="002B569F" w:rsidRDefault="00FE36FA" w:rsidP="002B569F">
            <w:pPr>
              <w:rPr>
                <w:ins w:id="8771" w:author="Camilo Andrés Díaz Gómez" w:date="2023-03-22T16:15:00Z"/>
                <w:rFonts w:cs="Times New Roman"/>
                <w:szCs w:val="24"/>
                <w:rPrChange w:id="8772" w:author="Camilo Andrés Díaz Gómez" w:date="2023-03-28T17:42:00Z">
                  <w:rPr>
                    <w:ins w:id="8773" w:author="Camilo Andrés Díaz Gómez" w:date="2023-03-22T16:15:00Z"/>
                    <w:rFonts w:cs="Times New Roman"/>
                    <w:sz w:val="20"/>
                    <w:szCs w:val="20"/>
                  </w:rPr>
                </w:rPrChange>
              </w:rPr>
            </w:pPr>
            <w:ins w:id="8774" w:author="Camilo Andrés Díaz Gómez" w:date="2023-03-22T16:15:00Z">
              <w:r w:rsidRPr="002B569F">
                <w:rPr>
                  <w:rFonts w:cs="Times New Roman"/>
                  <w:szCs w:val="24"/>
                  <w:rPrChange w:id="8775" w:author="Camilo Andrés Díaz Gómez" w:date="2023-03-28T17:42:00Z">
                    <w:rPr>
                      <w:rFonts w:ascii="Calibri" w:hAnsi="Calibri" w:cs="Calibri"/>
                      <w:color w:val="000000"/>
                      <w:sz w:val="22"/>
                    </w:rPr>
                  </w:rPrChange>
                </w:rPr>
                <w:t>15,217</w:t>
              </w:r>
            </w:ins>
          </w:p>
        </w:tc>
        <w:tc>
          <w:tcPr>
            <w:tcW w:w="993" w:type="dxa"/>
            <w:vAlign w:val="bottom"/>
          </w:tcPr>
          <w:p w14:paraId="6CE317E6" w14:textId="77777777" w:rsidR="00FE36FA" w:rsidRPr="002B569F" w:rsidRDefault="00FE36FA" w:rsidP="002B569F">
            <w:pPr>
              <w:rPr>
                <w:ins w:id="8776" w:author="Camilo Andrés Díaz Gómez" w:date="2023-03-22T16:15:00Z"/>
                <w:rFonts w:cs="Times New Roman"/>
                <w:szCs w:val="24"/>
                <w:rPrChange w:id="8777" w:author="Camilo Andrés Díaz Gómez" w:date="2023-03-28T17:42:00Z">
                  <w:rPr>
                    <w:ins w:id="8778" w:author="Camilo Andrés Díaz Gómez" w:date="2023-03-22T16:15:00Z"/>
                    <w:rFonts w:cs="Times New Roman"/>
                    <w:sz w:val="20"/>
                    <w:szCs w:val="20"/>
                  </w:rPr>
                </w:rPrChange>
              </w:rPr>
            </w:pPr>
            <w:ins w:id="8779" w:author="Camilo Andrés Díaz Gómez" w:date="2023-03-22T16:15:00Z">
              <w:r w:rsidRPr="002B569F">
                <w:rPr>
                  <w:rFonts w:cs="Times New Roman"/>
                  <w:szCs w:val="24"/>
                  <w:rPrChange w:id="8780" w:author="Camilo Andrés Díaz Gómez" w:date="2023-03-28T17:42:00Z">
                    <w:rPr>
                      <w:rFonts w:ascii="Calibri" w:hAnsi="Calibri" w:cs="Calibri"/>
                      <w:color w:val="000000"/>
                      <w:sz w:val="22"/>
                    </w:rPr>
                  </w:rPrChange>
                </w:rPr>
                <w:t>15,225</w:t>
              </w:r>
            </w:ins>
          </w:p>
        </w:tc>
        <w:tc>
          <w:tcPr>
            <w:tcW w:w="1275" w:type="dxa"/>
            <w:vAlign w:val="bottom"/>
          </w:tcPr>
          <w:p w14:paraId="5F18D202" w14:textId="77777777" w:rsidR="00FE36FA" w:rsidRPr="002B569F" w:rsidRDefault="00FE36FA" w:rsidP="002B569F">
            <w:pPr>
              <w:rPr>
                <w:ins w:id="8781" w:author="Camilo Andrés Díaz Gómez" w:date="2023-03-22T16:15:00Z"/>
                <w:rFonts w:cs="Times New Roman"/>
                <w:szCs w:val="24"/>
                <w:rPrChange w:id="8782" w:author="Camilo Andrés Díaz Gómez" w:date="2023-03-28T17:42:00Z">
                  <w:rPr>
                    <w:ins w:id="8783" w:author="Camilo Andrés Díaz Gómez" w:date="2023-03-22T16:15:00Z"/>
                    <w:rFonts w:cs="Times New Roman"/>
                    <w:sz w:val="20"/>
                    <w:szCs w:val="20"/>
                  </w:rPr>
                </w:rPrChange>
              </w:rPr>
            </w:pPr>
            <w:ins w:id="8784" w:author="Camilo Andrés Díaz Gómez" w:date="2023-03-22T16:15:00Z">
              <w:r w:rsidRPr="002B569F">
                <w:rPr>
                  <w:rFonts w:cs="Times New Roman"/>
                  <w:szCs w:val="24"/>
                  <w:rPrChange w:id="8785" w:author="Camilo Andrés Díaz Gómez" w:date="2023-03-28T17:42:00Z">
                    <w:rPr>
                      <w:rFonts w:ascii="Calibri" w:hAnsi="Calibri" w:cs="Calibri"/>
                      <w:color w:val="000000"/>
                      <w:sz w:val="22"/>
                    </w:rPr>
                  </w:rPrChange>
                </w:rPr>
                <w:t>15,291</w:t>
              </w:r>
            </w:ins>
          </w:p>
        </w:tc>
        <w:tc>
          <w:tcPr>
            <w:tcW w:w="1134" w:type="dxa"/>
            <w:vAlign w:val="bottom"/>
          </w:tcPr>
          <w:p w14:paraId="563D6F84" w14:textId="77777777" w:rsidR="00FE36FA" w:rsidRPr="002B569F" w:rsidRDefault="00FE36FA" w:rsidP="002B569F">
            <w:pPr>
              <w:rPr>
                <w:ins w:id="8786" w:author="Camilo Andrés Díaz Gómez" w:date="2023-03-22T16:15:00Z"/>
                <w:rFonts w:cs="Times New Roman"/>
                <w:szCs w:val="24"/>
                <w:rPrChange w:id="8787" w:author="Camilo Andrés Díaz Gómez" w:date="2023-03-28T17:42:00Z">
                  <w:rPr>
                    <w:ins w:id="8788" w:author="Camilo Andrés Díaz Gómez" w:date="2023-03-22T16:15:00Z"/>
                    <w:rFonts w:cs="Times New Roman"/>
                    <w:color w:val="000000"/>
                    <w:sz w:val="20"/>
                    <w:szCs w:val="20"/>
                  </w:rPr>
                </w:rPrChange>
              </w:rPr>
            </w:pPr>
            <w:ins w:id="8789" w:author="Camilo Andrés Díaz Gómez" w:date="2023-03-22T16:15:00Z">
              <w:r w:rsidRPr="002B569F">
                <w:rPr>
                  <w:rFonts w:cs="Times New Roman"/>
                  <w:szCs w:val="24"/>
                  <w:rPrChange w:id="8790" w:author="Camilo Andrés Díaz Gómez" w:date="2023-03-28T17:42:00Z">
                    <w:rPr>
                      <w:rFonts w:ascii="Calibri" w:hAnsi="Calibri" w:cs="Calibri"/>
                      <w:color w:val="000000"/>
                      <w:sz w:val="22"/>
                    </w:rPr>
                  </w:rPrChange>
                </w:rPr>
                <w:t>14,616</w:t>
              </w:r>
            </w:ins>
          </w:p>
        </w:tc>
        <w:tc>
          <w:tcPr>
            <w:tcW w:w="1276" w:type="dxa"/>
            <w:vAlign w:val="bottom"/>
          </w:tcPr>
          <w:p w14:paraId="0DEBFE29" w14:textId="77777777" w:rsidR="00FE36FA" w:rsidRPr="002B569F" w:rsidRDefault="00FE36FA" w:rsidP="002B569F">
            <w:pPr>
              <w:rPr>
                <w:ins w:id="8791" w:author="Camilo Andrés Díaz Gómez" w:date="2023-03-22T16:15:00Z"/>
                <w:rFonts w:cs="Times New Roman"/>
                <w:szCs w:val="24"/>
                <w:rPrChange w:id="8792" w:author="Camilo Andrés Díaz Gómez" w:date="2023-03-28T17:42:00Z">
                  <w:rPr>
                    <w:ins w:id="8793" w:author="Camilo Andrés Díaz Gómez" w:date="2023-03-22T16:15:00Z"/>
                    <w:rFonts w:cs="Times New Roman"/>
                    <w:color w:val="000000"/>
                    <w:sz w:val="20"/>
                    <w:szCs w:val="20"/>
                  </w:rPr>
                </w:rPrChange>
              </w:rPr>
            </w:pPr>
            <w:ins w:id="8794" w:author="Camilo Andrés Díaz Gómez" w:date="2023-03-22T16:15:00Z">
              <w:r w:rsidRPr="002B569F">
                <w:rPr>
                  <w:rFonts w:cs="Times New Roman"/>
                  <w:szCs w:val="24"/>
                  <w:rPrChange w:id="8795" w:author="Camilo Andrés Díaz Gómez" w:date="2023-03-28T17:42:00Z">
                    <w:rPr>
                      <w:rFonts w:ascii="Calibri" w:hAnsi="Calibri" w:cs="Calibri"/>
                      <w:color w:val="000000"/>
                      <w:sz w:val="22"/>
                    </w:rPr>
                  </w:rPrChange>
                </w:rPr>
                <w:t>14,568</w:t>
              </w:r>
            </w:ins>
          </w:p>
        </w:tc>
        <w:tc>
          <w:tcPr>
            <w:tcW w:w="1701" w:type="dxa"/>
            <w:vAlign w:val="bottom"/>
          </w:tcPr>
          <w:p w14:paraId="31823141" w14:textId="77777777" w:rsidR="00FE36FA" w:rsidRPr="002B569F" w:rsidRDefault="00FE36FA" w:rsidP="002B569F">
            <w:pPr>
              <w:rPr>
                <w:ins w:id="8796" w:author="Camilo Andrés Díaz Gómez" w:date="2023-03-22T16:15:00Z"/>
                <w:rFonts w:cs="Times New Roman"/>
                <w:szCs w:val="24"/>
                <w:rPrChange w:id="8797" w:author="Camilo Andrés Díaz Gómez" w:date="2023-03-28T17:42:00Z">
                  <w:rPr>
                    <w:ins w:id="8798" w:author="Camilo Andrés Díaz Gómez" w:date="2023-03-22T16:15:00Z"/>
                    <w:rFonts w:cs="Times New Roman"/>
                    <w:color w:val="000000"/>
                    <w:sz w:val="20"/>
                    <w:szCs w:val="20"/>
                  </w:rPr>
                </w:rPrChange>
              </w:rPr>
            </w:pPr>
            <w:ins w:id="8799" w:author="Camilo Andrés Díaz Gómez" w:date="2023-03-22T16:15:00Z">
              <w:r w:rsidRPr="002B569F">
                <w:rPr>
                  <w:rFonts w:cs="Times New Roman"/>
                  <w:szCs w:val="24"/>
                  <w:rPrChange w:id="8800" w:author="Camilo Andrés Díaz Gómez" w:date="2023-03-28T17:42:00Z">
                    <w:rPr>
                      <w:rFonts w:ascii="Calibri" w:hAnsi="Calibri" w:cs="Calibri"/>
                      <w:color w:val="000000"/>
                      <w:sz w:val="22"/>
                    </w:rPr>
                  </w:rPrChange>
                </w:rPr>
                <w:t>15,580</w:t>
              </w:r>
            </w:ins>
          </w:p>
        </w:tc>
      </w:tr>
      <w:tr w:rsidR="002B569F" w:rsidRPr="002B569F" w14:paraId="35C98A5A" w14:textId="77777777" w:rsidTr="00405EF3">
        <w:trPr>
          <w:ins w:id="8801" w:author="Camilo Andrés Díaz Gómez" w:date="2023-03-22T16:15:00Z"/>
        </w:trPr>
        <w:tc>
          <w:tcPr>
            <w:tcW w:w="704" w:type="dxa"/>
            <w:vAlign w:val="bottom"/>
          </w:tcPr>
          <w:p w14:paraId="569BC4E9" w14:textId="77777777" w:rsidR="00FE36FA" w:rsidRPr="002B569F" w:rsidRDefault="00FE36FA" w:rsidP="002B569F">
            <w:pPr>
              <w:rPr>
                <w:ins w:id="8802" w:author="Camilo Andrés Díaz Gómez" w:date="2023-03-22T16:15:00Z"/>
                <w:rFonts w:cs="Times New Roman"/>
                <w:szCs w:val="24"/>
                <w:rPrChange w:id="8803" w:author="Camilo Andrés Díaz Gómez" w:date="2023-03-28T17:42:00Z">
                  <w:rPr>
                    <w:ins w:id="8804" w:author="Camilo Andrés Díaz Gómez" w:date="2023-03-22T16:15:00Z"/>
                    <w:rFonts w:cs="Times New Roman"/>
                    <w:sz w:val="20"/>
                    <w:szCs w:val="20"/>
                  </w:rPr>
                </w:rPrChange>
              </w:rPr>
            </w:pPr>
            <w:ins w:id="8805" w:author="Camilo Andrés Díaz Gómez" w:date="2023-03-22T16:15:00Z">
              <w:r w:rsidRPr="002B569F">
                <w:rPr>
                  <w:rFonts w:cs="Times New Roman"/>
                  <w:szCs w:val="24"/>
                  <w:rPrChange w:id="8806" w:author="Camilo Andrés Díaz Gómez" w:date="2023-03-28T17:42:00Z">
                    <w:rPr>
                      <w:rFonts w:cs="Times New Roman"/>
                      <w:color w:val="000000"/>
                      <w:sz w:val="22"/>
                    </w:rPr>
                  </w:rPrChange>
                </w:rPr>
                <w:t>16</w:t>
              </w:r>
            </w:ins>
          </w:p>
        </w:tc>
        <w:tc>
          <w:tcPr>
            <w:tcW w:w="1281" w:type="dxa"/>
            <w:vAlign w:val="bottom"/>
          </w:tcPr>
          <w:p w14:paraId="30DDFE8E" w14:textId="77777777" w:rsidR="00FE36FA" w:rsidRPr="002B569F" w:rsidRDefault="00FE36FA" w:rsidP="002B569F">
            <w:pPr>
              <w:rPr>
                <w:ins w:id="8807" w:author="Camilo Andrés Díaz Gómez" w:date="2023-03-22T16:15:00Z"/>
                <w:rFonts w:cs="Times New Roman"/>
                <w:szCs w:val="24"/>
                <w:rPrChange w:id="8808" w:author="Camilo Andrés Díaz Gómez" w:date="2023-03-28T17:42:00Z">
                  <w:rPr>
                    <w:ins w:id="8809" w:author="Camilo Andrés Díaz Gómez" w:date="2023-03-22T16:15:00Z"/>
                    <w:rFonts w:cs="Times New Roman"/>
                    <w:sz w:val="20"/>
                    <w:szCs w:val="20"/>
                  </w:rPr>
                </w:rPrChange>
              </w:rPr>
            </w:pPr>
            <w:ins w:id="8810" w:author="Camilo Andrés Díaz Gómez" w:date="2023-03-22T16:15:00Z">
              <w:r w:rsidRPr="002B569F">
                <w:rPr>
                  <w:rFonts w:cs="Times New Roman"/>
                  <w:szCs w:val="24"/>
                  <w:rPrChange w:id="8811" w:author="Camilo Andrés Díaz Gómez" w:date="2023-03-28T17:42:00Z">
                    <w:rPr>
                      <w:rFonts w:ascii="Calibri" w:hAnsi="Calibri" w:cs="Calibri"/>
                      <w:color w:val="000000"/>
                      <w:sz w:val="22"/>
                    </w:rPr>
                  </w:rPrChange>
                </w:rPr>
                <w:t>17,972</w:t>
              </w:r>
            </w:ins>
          </w:p>
        </w:tc>
        <w:tc>
          <w:tcPr>
            <w:tcW w:w="1417" w:type="dxa"/>
            <w:vAlign w:val="bottom"/>
          </w:tcPr>
          <w:p w14:paraId="4F7B543E" w14:textId="77777777" w:rsidR="00FE36FA" w:rsidRPr="002B569F" w:rsidRDefault="00FE36FA" w:rsidP="002B569F">
            <w:pPr>
              <w:rPr>
                <w:ins w:id="8812" w:author="Camilo Andrés Díaz Gómez" w:date="2023-03-22T16:15:00Z"/>
                <w:rFonts w:cs="Times New Roman"/>
                <w:szCs w:val="24"/>
                <w:rPrChange w:id="8813" w:author="Camilo Andrés Díaz Gómez" w:date="2023-03-28T17:42:00Z">
                  <w:rPr>
                    <w:ins w:id="8814" w:author="Camilo Andrés Díaz Gómez" w:date="2023-03-22T16:15:00Z"/>
                    <w:rFonts w:cs="Times New Roman"/>
                    <w:sz w:val="20"/>
                    <w:szCs w:val="20"/>
                  </w:rPr>
                </w:rPrChange>
              </w:rPr>
            </w:pPr>
            <w:ins w:id="8815" w:author="Camilo Andrés Díaz Gómez" w:date="2023-03-22T16:15:00Z">
              <w:r w:rsidRPr="002B569F">
                <w:rPr>
                  <w:rFonts w:cs="Times New Roman"/>
                  <w:szCs w:val="24"/>
                  <w:rPrChange w:id="8816" w:author="Camilo Andrés Díaz Gómez" w:date="2023-03-28T17:42:00Z">
                    <w:rPr>
                      <w:rFonts w:ascii="Calibri" w:hAnsi="Calibri" w:cs="Calibri"/>
                      <w:color w:val="000000"/>
                      <w:sz w:val="22"/>
                    </w:rPr>
                  </w:rPrChange>
                </w:rPr>
                <w:t>14,078</w:t>
              </w:r>
            </w:ins>
          </w:p>
        </w:tc>
        <w:tc>
          <w:tcPr>
            <w:tcW w:w="993" w:type="dxa"/>
            <w:vAlign w:val="bottom"/>
          </w:tcPr>
          <w:p w14:paraId="495BB360" w14:textId="77777777" w:rsidR="00FE36FA" w:rsidRPr="002B569F" w:rsidRDefault="00FE36FA" w:rsidP="002B569F">
            <w:pPr>
              <w:rPr>
                <w:ins w:id="8817" w:author="Camilo Andrés Díaz Gómez" w:date="2023-03-22T16:15:00Z"/>
                <w:rFonts w:cs="Times New Roman"/>
                <w:szCs w:val="24"/>
                <w:rPrChange w:id="8818" w:author="Camilo Andrés Díaz Gómez" w:date="2023-03-28T17:42:00Z">
                  <w:rPr>
                    <w:ins w:id="8819" w:author="Camilo Andrés Díaz Gómez" w:date="2023-03-22T16:15:00Z"/>
                    <w:rFonts w:cs="Times New Roman"/>
                    <w:sz w:val="20"/>
                    <w:szCs w:val="20"/>
                  </w:rPr>
                </w:rPrChange>
              </w:rPr>
            </w:pPr>
            <w:ins w:id="8820" w:author="Camilo Andrés Díaz Gómez" w:date="2023-03-22T16:15:00Z">
              <w:r w:rsidRPr="002B569F">
                <w:rPr>
                  <w:rFonts w:cs="Times New Roman"/>
                  <w:szCs w:val="24"/>
                  <w:rPrChange w:id="8821" w:author="Camilo Andrés Díaz Gómez" w:date="2023-03-28T17:42:00Z">
                    <w:rPr>
                      <w:rFonts w:ascii="Calibri" w:hAnsi="Calibri" w:cs="Calibri"/>
                      <w:color w:val="000000"/>
                      <w:sz w:val="22"/>
                    </w:rPr>
                  </w:rPrChange>
                </w:rPr>
                <w:t>14,174</w:t>
              </w:r>
            </w:ins>
          </w:p>
        </w:tc>
        <w:tc>
          <w:tcPr>
            <w:tcW w:w="1275" w:type="dxa"/>
            <w:vAlign w:val="bottom"/>
          </w:tcPr>
          <w:p w14:paraId="5DFD5672" w14:textId="77777777" w:rsidR="00FE36FA" w:rsidRPr="002B569F" w:rsidRDefault="00FE36FA" w:rsidP="002B569F">
            <w:pPr>
              <w:rPr>
                <w:ins w:id="8822" w:author="Camilo Andrés Díaz Gómez" w:date="2023-03-22T16:15:00Z"/>
                <w:rFonts w:cs="Times New Roman"/>
                <w:szCs w:val="24"/>
                <w:rPrChange w:id="8823" w:author="Camilo Andrés Díaz Gómez" w:date="2023-03-28T17:42:00Z">
                  <w:rPr>
                    <w:ins w:id="8824" w:author="Camilo Andrés Díaz Gómez" w:date="2023-03-22T16:15:00Z"/>
                    <w:rFonts w:cs="Times New Roman"/>
                    <w:sz w:val="20"/>
                    <w:szCs w:val="20"/>
                  </w:rPr>
                </w:rPrChange>
              </w:rPr>
            </w:pPr>
            <w:ins w:id="8825" w:author="Camilo Andrés Díaz Gómez" w:date="2023-03-22T16:15:00Z">
              <w:r w:rsidRPr="002B569F">
                <w:rPr>
                  <w:rFonts w:cs="Times New Roman"/>
                  <w:szCs w:val="24"/>
                  <w:rPrChange w:id="8826" w:author="Camilo Andrés Díaz Gómez" w:date="2023-03-28T17:42:00Z">
                    <w:rPr>
                      <w:rFonts w:ascii="Calibri" w:hAnsi="Calibri" w:cs="Calibri"/>
                      <w:color w:val="000000"/>
                      <w:sz w:val="22"/>
                    </w:rPr>
                  </w:rPrChange>
                </w:rPr>
                <w:t>14,245</w:t>
              </w:r>
            </w:ins>
          </w:p>
        </w:tc>
        <w:tc>
          <w:tcPr>
            <w:tcW w:w="1134" w:type="dxa"/>
            <w:vAlign w:val="bottom"/>
          </w:tcPr>
          <w:p w14:paraId="5AEA34D2" w14:textId="77777777" w:rsidR="00FE36FA" w:rsidRPr="002B569F" w:rsidRDefault="00FE36FA" w:rsidP="002B569F">
            <w:pPr>
              <w:rPr>
                <w:ins w:id="8827" w:author="Camilo Andrés Díaz Gómez" w:date="2023-03-22T16:15:00Z"/>
                <w:rFonts w:cs="Times New Roman"/>
                <w:szCs w:val="24"/>
                <w:rPrChange w:id="8828" w:author="Camilo Andrés Díaz Gómez" w:date="2023-03-28T17:42:00Z">
                  <w:rPr>
                    <w:ins w:id="8829" w:author="Camilo Andrés Díaz Gómez" w:date="2023-03-22T16:15:00Z"/>
                    <w:rFonts w:cs="Times New Roman"/>
                    <w:color w:val="000000"/>
                    <w:sz w:val="20"/>
                    <w:szCs w:val="20"/>
                  </w:rPr>
                </w:rPrChange>
              </w:rPr>
            </w:pPr>
            <w:ins w:id="8830" w:author="Camilo Andrés Díaz Gómez" w:date="2023-03-22T16:15:00Z">
              <w:r w:rsidRPr="002B569F">
                <w:rPr>
                  <w:rFonts w:cs="Times New Roman"/>
                  <w:szCs w:val="24"/>
                  <w:rPrChange w:id="8831" w:author="Camilo Andrés Díaz Gómez" w:date="2023-03-28T17:42:00Z">
                    <w:rPr>
                      <w:rFonts w:ascii="Calibri" w:hAnsi="Calibri" w:cs="Calibri"/>
                      <w:color w:val="000000"/>
                      <w:sz w:val="22"/>
                    </w:rPr>
                  </w:rPrChange>
                </w:rPr>
                <w:t>16,104</w:t>
              </w:r>
            </w:ins>
          </w:p>
        </w:tc>
        <w:tc>
          <w:tcPr>
            <w:tcW w:w="1276" w:type="dxa"/>
            <w:vAlign w:val="bottom"/>
          </w:tcPr>
          <w:p w14:paraId="65F93B39" w14:textId="77777777" w:rsidR="00FE36FA" w:rsidRPr="002B569F" w:rsidRDefault="00FE36FA" w:rsidP="002B569F">
            <w:pPr>
              <w:rPr>
                <w:ins w:id="8832" w:author="Camilo Andrés Díaz Gómez" w:date="2023-03-22T16:15:00Z"/>
                <w:rFonts w:cs="Times New Roman"/>
                <w:szCs w:val="24"/>
                <w:rPrChange w:id="8833" w:author="Camilo Andrés Díaz Gómez" w:date="2023-03-28T17:42:00Z">
                  <w:rPr>
                    <w:ins w:id="8834" w:author="Camilo Andrés Díaz Gómez" w:date="2023-03-22T16:15:00Z"/>
                    <w:rFonts w:cs="Times New Roman"/>
                    <w:color w:val="000000"/>
                    <w:sz w:val="20"/>
                    <w:szCs w:val="20"/>
                  </w:rPr>
                </w:rPrChange>
              </w:rPr>
            </w:pPr>
            <w:ins w:id="8835" w:author="Camilo Andrés Díaz Gómez" w:date="2023-03-22T16:15:00Z">
              <w:r w:rsidRPr="002B569F">
                <w:rPr>
                  <w:rFonts w:cs="Times New Roman"/>
                  <w:szCs w:val="24"/>
                  <w:rPrChange w:id="8836" w:author="Camilo Andrés Díaz Gómez" w:date="2023-03-28T17:42:00Z">
                    <w:rPr>
                      <w:rFonts w:ascii="Calibri" w:hAnsi="Calibri" w:cs="Calibri"/>
                      <w:color w:val="000000"/>
                      <w:sz w:val="22"/>
                    </w:rPr>
                  </w:rPrChange>
                </w:rPr>
                <w:t>16,094</w:t>
              </w:r>
            </w:ins>
          </w:p>
        </w:tc>
        <w:tc>
          <w:tcPr>
            <w:tcW w:w="1701" w:type="dxa"/>
            <w:vAlign w:val="bottom"/>
          </w:tcPr>
          <w:p w14:paraId="2561D8DE" w14:textId="77777777" w:rsidR="00FE36FA" w:rsidRPr="002B569F" w:rsidRDefault="00FE36FA" w:rsidP="002B569F">
            <w:pPr>
              <w:rPr>
                <w:ins w:id="8837" w:author="Camilo Andrés Díaz Gómez" w:date="2023-03-22T16:15:00Z"/>
                <w:rFonts w:cs="Times New Roman"/>
                <w:szCs w:val="24"/>
                <w:rPrChange w:id="8838" w:author="Camilo Andrés Díaz Gómez" w:date="2023-03-28T17:42:00Z">
                  <w:rPr>
                    <w:ins w:id="8839" w:author="Camilo Andrés Díaz Gómez" w:date="2023-03-22T16:15:00Z"/>
                    <w:rFonts w:cs="Times New Roman"/>
                    <w:color w:val="000000"/>
                    <w:sz w:val="20"/>
                    <w:szCs w:val="20"/>
                  </w:rPr>
                </w:rPrChange>
              </w:rPr>
            </w:pPr>
            <w:ins w:id="8840" w:author="Camilo Andrés Díaz Gómez" w:date="2023-03-22T16:15:00Z">
              <w:r w:rsidRPr="002B569F">
                <w:rPr>
                  <w:rFonts w:cs="Times New Roman"/>
                  <w:szCs w:val="24"/>
                  <w:rPrChange w:id="8841" w:author="Camilo Andrés Díaz Gómez" w:date="2023-03-28T17:42:00Z">
                    <w:rPr>
                      <w:rFonts w:ascii="Calibri" w:hAnsi="Calibri" w:cs="Calibri"/>
                      <w:color w:val="000000"/>
                      <w:sz w:val="22"/>
                    </w:rPr>
                  </w:rPrChange>
                </w:rPr>
                <w:t>11,923</w:t>
              </w:r>
            </w:ins>
          </w:p>
        </w:tc>
      </w:tr>
      <w:tr w:rsidR="002B569F" w:rsidRPr="002B569F" w14:paraId="1BEEA2B2" w14:textId="77777777" w:rsidTr="00405EF3">
        <w:trPr>
          <w:ins w:id="8842" w:author="Camilo Andrés Díaz Gómez" w:date="2023-03-22T16:15:00Z"/>
        </w:trPr>
        <w:tc>
          <w:tcPr>
            <w:tcW w:w="704" w:type="dxa"/>
            <w:vAlign w:val="bottom"/>
          </w:tcPr>
          <w:p w14:paraId="0FCD6009" w14:textId="77777777" w:rsidR="00FE36FA" w:rsidRPr="002B569F" w:rsidRDefault="00FE36FA" w:rsidP="002B569F">
            <w:pPr>
              <w:rPr>
                <w:ins w:id="8843" w:author="Camilo Andrés Díaz Gómez" w:date="2023-03-22T16:15:00Z"/>
                <w:rFonts w:cs="Times New Roman"/>
                <w:szCs w:val="24"/>
                <w:rPrChange w:id="8844" w:author="Camilo Andrés Díaz Gómez" w:date="2023-03-28T17:42:00Z">
                  <w:rPr>
                    <w:ins w:id="8845" w:author="Camilo Andrés Díaz Gómez" w:date="2023-03-22T16:15:00Z"/>
                    <w:rFonts w:cs="Times New Roman"/>
                    <w:color w:val="000000"/>
                    <w:sz w:val="20"/>
                    <w:szCs w:val="20"/>
                  </w:rPr>
                </w:rPrChange>
              </w:rPr>
            </w:pPr>
            <w:ins w:id="8846" w:author="Camilo Andrés Díaz Gómez" w:date="2023-03-22T16:15:00Z">
              <w:r w:rsidRPr="002B569F">
                <w:rPr>
                  <w:rFonts w:cs="Times New Roman"/>
                  <w:szCs w:val="24"/>
                  <w:rPrChange w:id="8847" w:author="Camilo Andrés Díaz Gómez" w:date="2023-03-28T17:42:00Z">
                    <w:rPr>
                      <w:rFonts w:cs="Times New Roman"/>
                      <w:color w:val="000000"/>
                      <w:sz w:val="22"/>
                    </w:rPr>
                  </w:rPrChange>
                </w:rPr>
                <w:t>17</w:t>
              </w:r>
            </w:ins>
          </w:p>
        </w:tc>
        <w:tc>
          <w:tcPr>
            <w:tcW w:w="1281" w:type="dxa"/>
            <w:vAlign w:val="bottom"/>
          </w:tcPr>
          <w:p w14:paraId="54E9FBBB" w14:textId="77777777" w:rsidR="00FE36FA" w:rsidRPr="002B569F" w:rsidRDefault="00FE36FA" w:rsidP="002B569F">
            <w:pPr>
              <w:rPr>
                <w:ins w:id="8848" w:author="Camilo Andrés Díaz Gómez" w:date="2023-03-22T16:15:00Z"/>
                <w:rFonts w:cs="Times New Roman"/>
                <w:szCs w:val="24"/>
                <w:rPrChange w:id="8849" w:author="Camilo Andrés Díaz Gómez" w:date="2023-03-28T17:42:00Z">
                  <w:rPr>
                    <w:ins w:id="8850" w:author="Camilo Andrés Díaz Gómez" w:date="2023-03-22T16:15:00Z"/>
                    <w:rFonts w:cs="Times New Roman"/>
                    <w:color w:val="000000"/>
                    <w:sz w:val="20"/>
                    <w:szCs w:val="20"/>
                  </w:rPr>
                </w:rPrChange>
              </w:rPr>
            </w:pPr>
            <w:ins w:id="8851" w:author="Camilo Andrés Díaz Gómez" w:date="2023-03-22T16:15:00Z">
              <w:r w:rsidRPr="002B569F">
                <w:rPr>
                  <w:rFonts w:cs="Times New Roman"/>
                  <w:szCs w:val="24"/>
                  <w:rPrChange w:id="8852" w:author="Camilo Andrés Díaz Gómez" w:date="2023-03-28T17:42:00Z">
                    <w:rPr>
                      <w:rFonts w:ascii="Calibri" w:hAnsi="Calibri" w:cs="Calibri"/>
                      <w:color w:val="000000"/>
                      <w:sz w:val="22"/>
                    </w:rPr>
                  </w:rPrChange>
                </w:rPr>
                <w:t>16,051</w:t>
              </w:r>
            </w:ins>
          </w:p>
        </w:tc>
        <w:tc>
          <w:tcPr>
            <w:tcW w:w="1417" w:type="dxa"/>
            <w:vAlign w:val="bottom"/>
          </w:tcPr>
          <w:p w14:paraId="2F6B1332" w14:textId="77777777" w:rsidR="00FE36FA" w:rsidRPr="002B569F" w:rsidRDefault="00FE36FA" w:rsidP="002B569F">
            <w:pPr>
              <w:rPr>
                <w:ins w:id="8853" w:author="Camilo Andrés Díaz Gómez" w:date="2023-03-22T16:15:00Z"/>
                <w:rFonts w:cs="Times New Roman"/>
                <w:szCs w:val="24"/>
                <w:rPrChange w:id="8854" w:author="Camilo Andrés Díaz Gómez" w:date="2023-03-28T17:42:00Z">
                  <w:rPr>
                    <w:ins w:id="8855" w:author="Camilo Andrés Díaz Gómez" w:date="2023-03-22T16:15:00Z"/>
                    <w:rFonts w:cs="Times New Roman"/>
                    <w:color w:val="000000"/>
                    <w:sz w:val="20"/>
                    <w:szCs w:val="20"/>
                  </w:rPr>
                </w:rPrChange>
              </w:rPr>
            </w:pPr>
            <w:ins w:id="8856" w:author="Camilo Andrés Díaz Gómez" w:date="2023-03-22T16:15:00Z">
              <w:r w:rsidRPr="002B569F">
                <w:rPr>
                  <w:rFonts w:cs="Times New Roman"/>
                  <w:szCs w:val="24"/>
                  <w:rPrChange w:id="8857" w:author="Camilo Andrés Díaz Gómez" w:date="2023-03-28T17:42:00Z">
                    <w:rPr>
                      <w:rFonts w:ascii="Calibri" w:hAnsi="Calibri" w:cs="Calibri"/>
                      <w:color w:val="000000"/>
                      <w:sz w:val="22"/>
                    </w:rPr>
                  </w:rPrChange>
                </w:rPr>
                <w:t>15,241</w:t>
              </w:r>
            </w:ins>
          </w:p>
        </w:tc>
        <w:tc>
          <w:tcPr>
            <w:tcW w:w="993" w:type="dxa"/>
            <w:vAlign w:val="bottom"/>
          </w:tcPr>
          <w:p w14:paraId="39CC2BF9" w14:textId="77777777" w:rsidR="00FE36FA" w:rsidRPr="002B569F" w:rsidRDefault="00FE36FA" w:rsidP="002B569F">
            <w:pPr>
              <w:rPr>
                <w:ins w:id="8858" w:author="Camilo Andrés Díaz Gómez" w:date="2023-03-22T16:15:00Z"/>
                <w:rFonts w:cs="Times New Roman"/>
                <w:szCs w:val="24"/>
                <w:rPrChange w:id="8859" w:author="Camilo Andrés Díaz Gómez" w:date="2023-03-28T17:42:00Z">
                  <w:rPr>
                    <w:ins w:id="8860" w:author="Camilo Andrés Díaz Gómez" w:date="2023-03-22T16:15:00Z"/>
                    <w:rFonts w:cs="Times New Roman"/>
                    <w:color w:val="000000"/>
                    <w:sz w:val="20"/>
                    <w:szCs w:val="20"/>
                  </w:rPr>
                </w:rPrChange>
              </w:rPr>
            </w:pPr>
            <w:ins w:id="8861" w:author="Camilo Andrés Díaz Gómez" w:date="2023-03-22T16:15:00Z">
              <w:r w:rsidRPr="002B569F">
                <w:rPr>
                  <w:rFonts w:cs="Times New Roman"/>
                  <w:szCs w:val="24"/>
                  <w:rPrChange w:id="8862" w:author="Camilo Andrés Díaz Gómez" w:date="2023-03-28T17:42:00Z">
                    <w:rPr>
                      <w:rFonts w:ascii="Calibri" w:hAnsi="Calibri" w:cs="Calibri"/>
                      <w:color w:val="000000"/>
                      <w:sz w:val="22"/>
                    </w:rPr>
                  </w:rPrChange>
                </w:rPr>
                <w:t>15,459</w:t>
              </w:r>
            </w:ins>
          </w:p>
        </w:tc>
        <w:tc>
          <w:tcPr>
            <w:tcW w:w="1275" w:type="dxa"/>
            <w:vAlign w:val="bottom"/>
          </w:tcPr>
          <w:p w14:paraId="68BFBBE2" w14:textId="77777777" w:rsidR="00FE36FA" w:rsidRPr="002B569F" w:rsidRDefault="00FE36FA" w:rsidP="002B569F">
            <w:pPr>
              <w:rPr>
                <w:ins w:id="8863" w:author="Camilo Andrés Díaz Gómez" w:date="2023-03-22T16:15:00Z"/>
                <w:rFonts w:cs="Times New Roman"/>
                <w:szCs w:val="24"/>
                <w:rPrChange w:id="8864" w:author="Camilo Andrés Díaz Gómez" w:date="2023-03-28T17:42:00Z">
                  <w:rPr>
                    <w:ins w:id="8865" w:author="Camilo Andrés Díaz Gómez" w:date="2023-03-22T16:15:00Z"/>
                    <w:rFonts w:cs="Times New Roman"/>
                    <w:color w:val="000000"/>
                    <w:sz w:val="20"/>
                    <w:szCs w:val="20"/>
                  </w:rPr>
                </w:rPrChange>
              </w:rPr>
            </w:pPr>
            <w:ins w:id="8866" w:author="Camilo Andrés Díaz Gómez" w:date="2023-03-22T16:15:00Z">
              <w:r w:rsidRPr="002B569F">
                <w:rPr>
                  <w:rFonts w:cs="Times New Roman"/>
                  <w:szCs w:val="24"/>
                  <w:rPrChange w:id="8867" w:author="Camilo Andrés Díaz Gómez" w:date="2023-03-28T17:42:00Z">
                    <w:rPr>
                      <w:rFonts w:ascii="Calibri" w:hAnsi="Calibri" w:cs="Calibri"/>
                      <w:color w:val="000000"/>
                      <w:sz w:val="22"/>
                    </w:rPr>
                  </w:rPrChange>
                </w:rPr>
                <w:t>15,407</w:t>
              </w:r>
            </w:ins>
          </w:p>
        </w:tc>
        <w:tc>
          <w:tcPr>
            <w:tcW w:w="1134" w:type="dxa"/>
            <w:vAlign w:val="bottom"/>
          </w:tcPr>
          <w:p w14:paraId="1E97B16F" w14:textId="77777777" w:rsidR="00FE36FA" w:rsidRPr="002B569F" w:rsidRDefault="00FE36FA" w:rsidP="002B569F">
            <w:pPr>
              <w:rPr>
                <w:ins w:id="8868" w:author="Camilo Andrés Díaz Gómez" w:date="2023-03-22T16:15:00Z"/>
                <w:rFonts w:cs="Times New Roman"/>
                <w:szCs w:val="24"/>
                <w:rPrChange w:id="8869" w:author="Camilo Andrés Díaz Gómez" w:date="2023-03-28T17:42:00Z">
                  <w:rPr>
                    <w:ins w:id="8870" w:author="Camilo Andrés Díaz Gómez" w:date="2023-03-22T16:15:00Z"/>
                    <w:rFonts w:cs="Times New Roman"/>
                    <w:color w:val="000000"/>
                    <w:sz w:val="20"/>
                    <w:szCs w:val="20"/>
                  </w:rPr>
                </w:rPrChange>
              </w:rPr>
            </w:pPr>
            <w:ins w:id="8871" w:author="Camilo Andrés Díaz Gómez" w:date="2023-03-22T16:15:00Z">
              <w:r w:rsidRPr="002B569F">
                <w:rPr>
                  <w:rFonts w:cs="Times New Roman"/>
                  <w:szCs w:val="24"/>
                  <w:rPrChange w:id="8872" w:author="Camilo Andrés Díaz Gómez" w:date="2023-03-28T17:42:00Z">
                    <w:rPr>
                      <w:rFonts w:ascii="Calibri" w:hAnsi="Calibri" w:cs="Calibri"/>
                      <w:color w:val="000000"/>
                      <w:sz w:val="22"/>
                    </w:rPr>
                  </w:rPrChange>
                </w:rPr>
                <w:t>15,612</w:t>
              </w:r>
            </w:ins>
          </w:p>
        </w:tc>
        <w:tc>
          <w:tcPr>
            <w:tcW w:w="1276" w:type="dxa"/>
            <w:vAlign w:val="bottom"/>
          </w:tcPr>
          <w:p w14:paraId="3C7EAB1E" w14:textId="77777777" w:rsidR="00FE36FA" w:rsidRPr="002B569F" w:rsidRDefault="00FE36FA" w:rsidP="002B569F">
            <w:pPr>
              <w:rPr>
                <w:ins w:id="8873" w:author="Camilo Andrés Díaz Gómez" w:date="2023-03-22T16:15:00Z"/>
                <w:rFonts w:cs="Times New Roman"/>
                <w:szCs w:val="24"/>
                <w:rPrChange w:id="8874" w:author="Camilo Andrés Díaz Gómez" w:date="2023-03-28T17:42:00Z">
                  <w:rPr>
                    <w:ins w:id="8875" w:author="Camilo Andrés Díaz Gómez" w:date="2023-03-22T16:15:00Z"/>
                    <w:rFonts w:cs="Times New Roman"/>
                    <w:color w:val="000000"/>
                    <w:sz w:val="20"/>
                    <w:szCs w:val="20"/>
                  </w:rPr>
                </w:rPrChange>
              </w:rPr>
            </w:pPr>
            <w:ins w:id="8876" w:author="Camilo Andrés Díaz Gómez" w:date="2023-03-22T16:15:00Z">
              <w:r w:rsidRPr="002B569F">
                <w:rPr>
                  <w:rFonts w:cs="Times New Roman"/>
                  <w:szCs w:val="24"/>
                  <w:rPrChange w:id="8877" w:author="Camilo Andrés Díaz Gómez" w:date="2023-03-28T17:42:00Z">
                    <w:rPr>
                      <w:rFonts w:ascii="Calibri" w:hAnsi="Calibri" w:cs="Calibri"/>
                      <w:color w:val="000000"/>
                      <w:sz w:val="22"/>
                    </w:rPr>
                  </w:rPrChange>
                </w:rPr>
                <w:t>15,654</w:t>
              </w:r>
            </w:ins>
          </w:p>
        </w:tc>
        <w:tc>
          <w:tcPr>
            <w:tcW w:w="1701" w:type="dxa"/>
            <w:vAlign w:val="bottom"/>
          </w:tcPr>
          <w:p w14:paraId="627775CA" w14:textId="77777777" w:rsidR="00FE36FA" w:rsidRPr="002B569F" w:rsidRDefault="00FE36FA" w:rsidP="002B569F">
            <w:pPr>
              <w:rPr>
                <w:ins w:id="8878" w:author="Camilo Andrés Díaz Gómez" w:date="2023-03-22T16:15:00Z"/>
                <w:rFonts w:cs="Times New Roman"/>
                <w:szCs w:val="24"/>
                <w:rPrChange w:id="8879" w:author="Camilo Andrés Díaz Gómez" w:date="2023-03-28T17:42:00Z">
                  <w:rPr>
                    <w:ins w:id="8880" w:author="Camilo Andrés Díaz Gómez" w:date="2023-03-22T16:15:00Z"/>
                    <w:rFonts w:cs="Times New Roman"/>
                    <w:color w:val="000000"/>
                    <w:sz w:val="20"/>
                    <w:szCs w:val="20"/>
                  </w:rPr>
                </w:rPrChange>
              </w:rPr>
            </w:pPr>
            <w:ins w:id="8881" w:author="Camilo Andrés Díaz Gómez" w:date="2023-03-22T16:15:00Z">
              <w:r w:rsidRPr="002B569F">
                <w:rPr>
                  <w:rFonts w:cs="Times New Roman"/>
                  <w:szCs w:val="24"/>
                  <w:rPrChange w:id="8882" w:author="Camilo Andrés Díaz Gómez" w:date="2023-03-28T17:42:00Z">
                    <w:rPr>
                      <w:rFonts w:ascii="Calibri" w:hAnsi="Calibri" w:cs="Calibri"/>
                      <w:color w:val="000000"/>
                      <w:sz w:val="22"/>
                    </w:rPr>
                  </w:rPrChange>
                </w:rPr>
                <w:t>14,363</w:t>
              </w:r>
            </w:ins>
          </w:p>
        </w:tc>
      </w:tr>
      <w:tr w:rsidR="002B569F" w:rsidRPr="002B569F" w14:paraId="5E4CC432" w14:textId="77777777" w:rsidTr="00405EF3">
        <w:trPr>
          <w:ins w:id="8883" w:author="Camilo Andrés Díaz Gómez" w:date="2023-03-22T16:15:00Z"/>
        </w:trPr>
        <w:tc>
          <w:tcPr>
            <w:tcW w:w="704" w:type="dxa"/>
            <w:vAlign w:val="bottom"/>
          </w:tcPr>
          <w:p w14:paraId="2CE4581D" w14:textId="77777777" w:rsidR="00FE36FA" w:rsidRPr="002B569F" w:rsidRDefault="00FE36FA" w:rsidP="002B569F">
            <w:pPr>
              <w:rPr>
                <w:ins w:id="8884" w:author="Camilo Andrés Díaz Gómez" w:date="2023-03-22T16:15:00Z"/>
                <w:rFonts w:cs="Times New Roman"/>
                <w:szCs w:val="24"/>
                <w:rPrChange w:id="8885" w:author="Camilo Andrés Díaz Gómez" w:date="2023-03-28T17:42:00Z">
                  <w:rPr>
                    <w:ins w:id="8886" w:author="Camilo Andrés Díaz Gómez" w:date="2023-03-22T16:15:00Z"/>
                    <w:rFonts w:cs="Times New Roman"/>
                    <w:color w:val="000000"/>
                    <w:sz w:val="20"/>
                    <w:szCs w:val="20"/>
                  </w:rPr>
                </w:rPrChange>
              </w:rPr>
            </w:pPr>
            <w:ins w:id="8887" w:author="Camilo Andrés Díaz Gómez" w:date="2023-03-22T16:15:00Z">
              <w:r w:rsidRPr="002B569F">
                <w:rPr>
                  <w:rFonts w:cs="Times New Roman"/>
                  <w:szCs w:val="24"/>
                  <w:rPrChange w:id="8888" w:author="Camilo Andrés Díaz Gómez" w:date="2023-03-28T17:42:00Z">
                    <w:rPr>
                      <w:rFonts w:cs="Times New Roman"/>
                      <w:color w:val="000000"/>
                      <w:sz w:val="22"/>
                    </w:rPr>
                  </w:rPrChange>
                </w:rPr>
                <w:t>18</w:t>
              </w:r>
            </w:ins>
          </w:p>
        </w:tc>
        <w:tc>
          <w:tcPr>
            <w:tcW w:w="1281" w:type="dxa"/>
            <w:vAlign w:val="bottom"/>
          </w:tcPr>
          <w:p w14:paraId="4F151505" w14:textId="77777777" w:rsidR="00FE36FA" w:rsidRPr="002B569F" w:rsidRDefault="00FE36FA" w:rsidP="002B569F">
            <w:pPr>
              <w:rPr>
                <w:ins w:id="8889" w:author="Camilo Andrés Díaz Gómez" w:date="2023-03-22T16:15:00Z"/>
                <w:rFonts w:cs="Times New Roman"/>
                <w:szCs w:val="24"/>
                <w:rPrChange w:id="8890" w:author="Camilo Andrés Díaz Gómez" w:date="2023-03-28T17:42:00Z">
                  <w:rPr>
                    <w:ins w:id="8891" w:author="Camilo Andrés Díaz Gómez" w:date="2023-03-22T16:15:00Z"/>
                    <w:rFonts w:cs="Times New Roman"/>
                    <w:color w:val="000000"/>
                    <w:sz w:val="20"/>
                    <w:szCs w:val="20"/>
                  </w:rPr>
                </w:rPrChange>
              </w:rPr>
            </w:pPr>
            <w:ins w:id="8892" w:author="Camilo Andrés Díaz Gómez" w:date="2023-03-22T16:15:00Z">
              <w:r w:rsidRPr="002B569F">
                <w:rPr>
                  <w:rFonts w:cs="Times New Roman"/>
                  <w:szCs w:val="24"/>
                  <w:rPrChange w:id="8893" w:author="Camilo Andrés Díaz Gómez" w:date="2023-03-28T17:42:00Z">
                    <w:rPr>
                      <w:rFonts w:ascii="Calibri" w:hAnsi="Calibri" w:cs="Calibri"/>
                      <w:color w:val="000000"/>
                      <w:sz w:val="22"/>
                    </w:rPr>
                  </w:rPrChange>
                </w:rPr>
                <w:t>15,492</w:t>
              </w:r>
            </w:ins>
          </w:p>
        </w:tc>
        <w:tc>
          <w:tcPr>
            <w:tcW w:w="1417" w:type="dxa"/>
            <w:vAlign w:val="bottom"/>
          </w:tcPr>
          <w:p w14:paraId="76D43B67" w14:textId="77777777" w:rsidR="00FE36FA" w:rsidRPr="002B569F" w:rsidRDefault="00FE36FA" w:rsidP="002B569F">
            <w:pPr>
              <w:rPr>
                <w:ins w:id="8894" w:author="Camilo Andrés Díaz Gómez" w:date="2023-03-22T16:15:00Z"/>
                <w:rFonts w:cs="Times New Roman"/>
                <w:szCs w:val="24"/>
                <w:rPrChange w:id="8895" w:author="Camilo Andrés Díaz Gómez" w:date="2023-03-28T17:42:00Z">
                  <w:rPr>
                    <w:ins w:id="8896" w:author="Camilo Andrés Díaz Gómez" w:date="2023-03-22T16:15:00Z"/>
                    <w:rFonts w:cs="Times New Roman"/>
                    <w:color w:val="000000"/>
                    <w:sz w:val="20"/>
                    <w:szCs w:val="20"/>
                  </w:rPr>
                </w:rPrChange>
              </w:rPr>
            </w:pPr>
            <w:ins w:id="8897" w:author="Camilo Andrés Díaz Gómez" w:date="2023-03-22T16:15:00Z">
              <w:r w:rsidRPr="002B569F">
                <w:rPr>
                  <w:rFonts w:cs="Times New Roman"/>
                  <w:szCs w:val="24"/>
                  <w:rPrChange w:id="8898" w:author="Camilo Andrés Díaz Gómez" w:date="2023-03-28T17:42:00Z">
                    <w:rPr>
                      <w:rFonts w:ascii="Calibri" w:hAnsi="Calibri" w:cs="Calibri"/>
                      <w:color w:val="000000"/>
                      <w:sz w:val="22"/>
                    </w:rPr>
                  </w:rPrChange>
                </w:rPr>
                <w:t>15,157</w:t>
              </w:r>
            </w:ins>
          </w:p>
        </w:tc>
        <w:tc>
          <w:tcPr>
            <w:tcW w:w="993" w:type="dxa"/>
            <w:vAlign w:val="bottom"/>
          </w:tcPr>
          <w:p w14:paraId="46F7CF69" w14:textId="77777777" w:rsidR="00FE36FA" w:rsidRPr="002B569F" w:rsidRDefault="00FE36FA" w:rsidP="002B569F">
            <w:pPr>
              <w:rPr>
                <w:ins w:id="8899" w:author="Camilo Andrés Díaz Gómez" w:date="2023-03-22T16:15:00Z"/>
                <w:rFonts w:cs="Times New Roman"/>
                <w:szCs w:val="24"/>
                <w:rPrChange w:id="8900" w:author="Camilo Andrés Díaz Gómez" w:date="2023-03-28T17:42:00Z">
                  <w:rPr>
                    <w:ins w:id="8901" w:author="Camilo Andrés Díaz Gómez" w:date="2023-03-22T16:15:00Z"/>
                    <w:rFonts w:cs="Times New Roman"/>
                    <w:color w:val="000000"/>
                    <w:sz w:val="20"/>
                    <w:szCs w:val="20"/>
                  </w:rPr>
                </w:rPrChange>
              </w:rPr>
            </w:pPr>
            <w:ins w:id="8902" w:author="Camilo Andrés Díaz Gómez" w:date="2023-03-22T16:15:00Z">
              <w:r w:rsidRPr="002B569F">
                <w:rPr>
                  <w:rFonts w:cs="Times New Roman"/>
                  <w:szCs w:val="24"/>
                  <w:rPrChange w:id="8903" w:author="Camilo Andrés Díaz Gómez" w:date="2023-03-28T17:42:00Z">
                    <w:rPr>
                      <w:rFonts w:ascii="Calibri" w:hAnsi="Calibri" w:cs="Calibri"/>
                      <w:color w:val="000000"/>
                      <w:sz w:val="22"/>
                    </w:rPr>
                  </w:rPrChange>
                </w:rPr>
                <w:t>15,228</w:t>
              </w:r>
            </w:ins>
          </w:p>
        </w:tc>
        <w:tc>
          <w:tcPr>
            <w:tcW w:w="1275" w:type="dxa"/>
            <w:vAlign w:val="bottom"/>
          </w:tcPr>
          <w:p w14:paraId="2BDCC5B0" w14:textId="77777777" w:rsidR="00FE36FA" w:rsidRPr="002B569F" w:rsidRDefault="00FE36FA" w:rsidP="002B569F">
            <w:pPr>
              <w:rPr>
                <w:ins w:id="8904" w:author="Camilo Andrés Díaz Gómez" w:date="2023-03-22T16:15:00Z"/>
                <w:rFonts w:cs="Times New Roman"/>
                <w:szCs w:val="24"/>
                <w:rPrChange w:id="8905" w:author="Camilo Andrés Díaz Gómez" w:date="2023-03-28T17:42:00Z">
                  <w:rPr>
                    <w:ins w:id="8906" w:author="Camilo Andrés Díaz Gómez" w:date="2023-03-22T16:15:00Z"/>
                    <w:rFonts w:cs="Times New Roman"/>
                    <w:color w:val="000000"/>
                    <w:sz w:val="20"/>
                    <w:szCs w:val="20"/>
                  </w:rPr>
                </w:rPrChange>
              </w:rPr>
            </w:pPr>
            <w:ins w:id="8907" w:author="Camilo Andrés Díaz Gómez" w:date="2023-03-22T16:15:00Z">
              <w:r w:rsidRPr="002B569F">
                <w:rPr>
                  <w:rFonts w:cs="Times New Roman"/>
                  <w:szCs w:val="24"/>
                  <w:rPrChange w:id="8908" w:author="Camilo Andrés Díaz Gómez" w:date="2023-03-28T17:42:00Z">
                    <w:rPr>
                      <w:rFonts w:ascii="Calibri" w:hAnsi="Calibri" w:cs="Calibri"/>
                      <w:color w:val="000000"/>
                      <w:sz w:val="22"/>
                    </w:rPr>
                  </w:rPrChange>
                </w:rPr>
                <w:t>15,168</w:t>
              </w:r>
            </w:ins>
          </w:p>
        </w:tc>
        <w:tc>
          <w:tcPr>
            <w:tcW w:w="1134" w:type="dxa"/>
            <w:vAlign w:val="bottom"/>
          </w:tcPr>
          <w:p w14:paraId="4F98C2E9" w14:textId="77777777" w:rsidR="00FE36FA" w:rsidRPr="002B569F" w:rsidRDefault="00FE36FA" w:rsidP="002B569F">
            <w:pPr>
              <w:rPr>
                <w:ins w:id="8909" w:author="Camilo Andrés Díaz Gómez" w:date="2023-03-22T16:15:00Z"/>
                <w:rFonts w:cs="Times New Roman"/>
                <w:szCs w:val="24"/>
                <w:rPrChange w:id="8910" w:author="Camilo Andrés Díaz Gómez" w:date="2023-03-28T17:42:00Z">
                  <w:rPr>
                    <w:ins w:id="8911" w:author="Camilo Andrés Díaz Gómez" w:date="2023-03-22T16:15:00Z"/>
                    <w:rFonts w:cs="Times New Roman"/>
                    <w:color w:val="000000"/>
                    <w:sz w:val="20"/>
                    <w:szCs w:val="20"/>
                  </w:rPr>
                </w:rPrChange>
              </w:rPr>
            </w:pPr>
            <w:ins w:id="8912" w:author="Camilo Andrés Díaz Gómez" w:date="2023-03-22T16:15:00Z">
              <w:r w:rsidRPr="002B569F">
                <w:rPr>
                  <w:rFonts w:cs="Times New Roman"/>
                  <w:szCs w:val="24"/>
                  <w:rPrChange w:id="8913" w:author="Camilo Andrés Díaz Gómez" w:date="2023-03-28T17:42:00Z">
                    <w:rPr>
                      <w:rFonts w:ascii="Calibri" w:hAnsi="Calibri" w:cs="Calibri"/>
                      <w:color w:val="000000"/>
                      <w:sz w:val="22"/>
                    </w:rPr>
                  </w:rPrChange>
                </w:rPr>
                <w:t>14,467</w:t>
              </w:r>
            </w:ins>
          </w:p>
        </w:tc>
        <w:tc>
          <w:tcPr>
            <w:tcW w:w="1276" w:type="dxa"/>
            <w:vAlign w:val="bottom"/>
          </w:tcPr>
          <w:p w14:paraId="327A338C" w14:textId="77777777" w:rsidR="00FE36FA" w:rsidRPr="002B569F" w:rsidRDefault="00FE36FA" w:rsidP="002B569F">
            <w:pPr>
              <w:rPr>
                <w:ins w:id="8914" w:author="Camilo Andrés Díaz Gómez" w:date="2023-03-22T16:15:00Z"/>
                <w:rFonts w:cs="Times New Roman"/>
                <w:szCs w:val="24"/>
                <w:rPrChange w:id="8915" w:author="Camilo Andrés Díaz Gómez" w:date="2023-03-28T17:42:00Z">
                  <w:rPr>
                    <w:ins w:id="8916" w:author="Camilo Andrés Díaz Gómez" w:date="2023-03-22T16:15:00Z"/>
                    <w:rFonts w:cs="Times New Roman"/>
                    <w:color w:val="000000"/>
                    <w:sz w:val="20"/>
                    <w:szCs w:val="20"/>
                  </w:rPr>
                </w:rPrChange>
              </w:rPr>
            </w:pPr>
            <w:ins w:id="8917" w:author="Camilo Andrés Díaz Gómez" w:date="2023-03-22T16:15:00Z">
              <w:r w:rsidRPr="002B569F">
                <w:rPr>
                  <w:rFonts w:cs="Times New Roman"/>
                  <w:szCs w:val="24"/>
                  <w:rPrChange w:id="8918" w:author="Camilo Andrés Díaz Gómez" w:date="2023-03-28T17:42:00Z">
                    <w:rPr>
                      <w:rFonts w:ascii="Calibri" w:hAnsi="Calibri" w:cs="Calibri"/>
                      <w:color w:val="000000"/>
                      <w:sz w:val="22"/>
                    </w:rPr>
                  </w:rPrChange>
                </w:rPr>
                <w:t>14,664</w:t>
              </w:r>
            </w:ins>
          </w:p>
        </w:tc>
        <w:tc>
          <w:tcPr>
            <w:tcW w:w="1701" w:type="dxa"/>
            <w:vAlign w:val="bottom"/>
          </w:tcPr>
          <w:p w14:paraId="15183F9A" w14:textId="77777777" w:rsidR="00FE36FA" w:rsidRPr="002B569F" w:rsidRDefault="00FE36FA" w:rsidP="002B569F">
            <w:pPr>
              <w:rPr>
                <w:ins w:id="8919" w:author="Camilo Andrés Díaz Gómez" w:date="2023-03-22T16:15:00Z"/>
                <w:rFonts w:cs="Times New Roman"/>
                <w:szCs w:val="24"/>
                <w:rPrChange w:id="8920" w:author="Camilo Andrés Díaz Gómez" w:date="2023-03-28T17:42:00Z">
                  <w:rPr>
                    <w:ins w:id="8921" w:author="Camilo Andrés Díaz Gómez" w:date="2023-03-22T16:15:00Z"/>
                    <w:rFonts w:cs="Times New Roman"/>
                    <w:color w:val="000000"/>
                    <w:sz w:val="20"/>
                    <w:szCs w:val="20"/>
                  </w:rPr>
                </w:rPrChange>
              </w:rPr>
            </w:pPr>
            <w:ins w:id="8922" w:author="Camilo Andrés Díaz Gómez" w:date="2023-03-22T16:15:00Z">
              <w:r w:rsidRPr="002B569F">
                <w:rPr>
                  <w:rFonts w:cs="Times New Roman"/>
                  <w:szCs w:val="24"/>
                  <w:rPrChange w:id="8923" w:author="Camilo Andrés Díaz Gómez" w:date="2023-03-28T17:42:00Z">
                    <w:rPr>
                      <w:rFonts w:ascii="Calibri" w:hAnsi="Calibri" w:cs="Calibri"/>
                      <w:color w:val="000000"/>
                      <w:sz w:val="22"/>
                    </w:rPr>
                  </w:rPrChange>
                </w:rPr>
                <w:t>13,238</w:t>
              </w:r>
            </w:ins>
          </w:p>
        </w:tc>
      </w:tr>
      <w:tr w:rsidR="002B569F" w:rsidRPr="002B569F" w14:paraId="398274DF" w14:textId="77777777" w:rsidTr="00405EF3">
        <w:trPr>
          <w:ins w:id="8924" w:author="Camilo Andrés Díaz Gómez" w:date="2023-03-22T16:15:00Z"/>
        </w:trPr>
        <w:tc>
          <w:tcPr>
            <w:tcW w:w="704" w:type="dxa"/>
            <w:vAlign w:val="bottom"/>
          </w:tcPr>
          <w:p w14:paraId="420F966B" w14:textId="77777777" w:rsidR="00FE36FA" w:rsidRPr="002B569F" w:rsidRDefault="00FE36FA" w:rsidP="002B569F">
            <w:pPr>
              <w:rPr>
                <w:ins w:id="8925" w:author="Camilo Andrés Díaz Gómez" w:date="2023-03-22T16:15:00Z"/>
                <w:rFonts w:cs="Times New Roman"/>
                <w:szCs w:val="24"/>
                <w:rPrChange w:id="8926" w:author="Camilo Andrés Díaz Gómez" w:date="2023-03-28T17:42:00Z">
                  <w:rPr>
                    <w:ins w:id="8927" w:author="Camilo Andrés Díaz Gómez" w:date="2023-03-22T16:15:00Z"/>
                    <w:rFonts w:cs="Times New Roman"/>
                    <w:color w:val="000000"/>
                    <w:sz w:val="20"/>
                    <w:szCs w:val="20"/>
                  </w:rPr>
                </w:rPrChange>
              </w:rPr>
            </w:pPr>
            <w:ins w:id="8928" w:author="Camilo Andrés Díaz Gómez" w:date="2023-03-22T16:15:00Z">
              <w:r w:rsidRPr="002B569F">
                <w:rPr>
                  <w:rFonts w:cs="Times New Roman"/>
                  <w:szCs w:val="24"/>
                  <w:rPrChange w:id="8929" w:author="Camilo Andrés Díaz Gómez" w:date="2023-03-28T17:42:00Z">
                    <w:rPr>
                      <w:rFonts w:cs="Times New Roman"/>
                      <w:color w:val="000000"/>
                      <w:sz w:val="22"/>
                    </w:rPr>
                  </w:rPrChange>
                </w:rPr>
                <w:t>19</w:t>
              </w:r>
            </w:ins>
          </w:p>
        </w:tc>
        <w:tc>
          <w:tcPr>
            <w:tcW w:w="1281" w:type="dxa"/>
            <w:vAlign w:val="bottom"/>
          </w:tcPr>
          <w:p w14:paraId="6B0A620E" w14:textId="77777777" w:rsidR="00FE36FA" w:rsidRPr="002B569F" w:rsidRDefault="00FE36FA" w:rsidP="002B569F">
            <w:pPr>
              <w:rPr>
                <w:ins w:id="8930" w:author="Camilo Andrés Díaz Gómez" w:date="2023-03-22T16:15:00Z"/>
                <w:rFonts w:cs="Times New Roman"/>
                <w:szCs w:val="24"/>
                <w:rPrChange w:id="8931" w:author="Camilo Andrés Díaz Gómez" w:date="2023-03-28T17:42:00Z">
                  <w:rPr>
                    <w:ins w:id="8932" w:author="Camilo Andrés Díaz Gómez" w:date="2023-03-22T16:15:00Z"/>
                    <w:rFonts w:cs="Times New Roman"/>
                    <w:color w:val="000000"/>
                    <w:sz w:val="20"/>
                    <w:szCs w:val="20"/>
                  </w:rPr>
                </w:rPrChange>
              </w:rPr>
            </w:pPr>
            <w:ins w:id="8933" w:author="Camilo Andrés Díaz Gómez" w:date="2023-03-22T16:15:00Z">
              <w:r w:rsidRPr="002B569F">
                <w:rPr>
                  <w:rFonts w:cs="Times New Roman"/>
                  <w:szCs w:val="24"/>
                  <w:rPrChange w:id="8934" w:author="Camilo Andrés Díaz Gómez" w:date="2023-03-28T17:42:00Z">
                    <w:rPr>
                      <w:rFonts w:ascii="Calibri" w:hAnsi="Calibri" w:cs="Calibri"/>
                      <w:color w:val="000000"/>
                      <w:sz w:val="22"/>
                    </w:rPr>
                  </w:rPrChange>
                </w:rPr>
                <w:t>14,592</w:t>
              </w:r>
            </w:ins>
          </w:p>
        </w:tc>
        <w:tc>
          <w:tcPr>
            <w:tcW w:w="1417" w:type="dxa"/>
            <w:vAlign w:val="bottom"/>
          </w:tcPr>
          <w:p w14:paraId="0860B577" w14:textId="77777777" w:rsidR="00FE36FA" w:rsidRPr="002B569F" w:rsidRDefault="00FE36FA" w:rsidP="002B569F">
            <w:pPr>
              <w:rPr>
                <w:ins w:id="8935" w:author="Camilo Andrés Díaz Gómez" w:date="2023-03-22T16:15:00Z"/>
                <w:rFonts w:cs="Times New Roman"/>
                <w:szCs w:val="24"/>
                <w:rPrChange w:id="8936" w:author="Camilo Andrés Díaz Gómez" w:date="2023-03-28T17:42:00Z">
                  <w:rPr>
                    <w:ins w:id="8937" w:author="Camilo Andrés Díaz Gómez" w:date="2023-03-22T16:15:00Z"/>
                    <w:rFonts w:cs="Times New Roman"/>
                    <w:color w:val="000000"/>
                    <w:sz w:val="20"/>
                    <w:szCs w:val="20"/>
                  </w:rPr>
                </w:rPrChange>
              </w:rPr>
            </w:pPr>
            <w:ins w:id="8938" w:author="Camilo Andrés Díaz Gómez" w:date="2023-03-22T16:15:00Z">
              <w:r w:rsidRPr="002B569F">
                <w:rPr>
                  <w:rFonts w:cs="Times New Roman"/>
                  <w:szCs w:val="24"/>
                  <w:rPrChange w:id="8939" w:author="Camilo Andrés Díaz Gómez" w:date="2023-03-28T17:42:00Z">
                    <w:rPr>
                      <w:rFonts w:ascii="Calibri" w:hAnsi="Calibri" w:cs="Calibri"/>
                      <w:color w:val="000000"/>
                      <w:sz w:val="22"/>
                    </w:rPr>
                  </w:rPrChange>
                </w:rPr>
                <w:t>15,321</w:t>
              </w:r>
            </w:ins>
          </w:p>
        </w:tc>
        <w:tc>
          <w:tcPr>
            <w:tcW w:w="993" w:type="dxa"/>
            <w:vAlign w:val="bottom"/>
          </w:tcPr>
          <w:p w14:paraId="011E4BCF" w14:textId="77777777" w:rsidR="00FE36FA" w:rsidRPr="002B569F" w:rsidRDefault="00FE36FA" w:rsidP="002B569F">
            <w:pPr>
              <w:rPr>
                <w:ins w:id="8940" w:author="Camilo Andrés Díaz Gómez" w:date="2023-03-22T16:15:00Z"/>
                <w:rFonts w:cs="Times New Roman"/>
                <w:szCs w:val="24"/>
                <w:rPrChange w:id="8941" w:author="Camilo Andrés Díaz Gómez" w:date="2023-03-28T17:42:00Z">
                  <w:rPr>
                    <w:ins w:id="8942" w:author="Camilo Andrés Díaz Gómez" w:date="2023-03-22T16:15:00Z"/>
                    <w:rFonts w:cs="Times New Roman"/>
                    <w:color w:val="000000"/>
                    <w:sz w:val="20"/>
                    <w:szCs w:val="20"/>
                  </w:rPr>
                </w:rPrChange>
              </w:rPr>
            </w:pPr>
            <w:ins w:id="8943" w:author="Camilo Andrés Díaz Gómez" w:date="2023-03-22T16:15:00Z">
              <w:r w:rsidRPr="002B569F">
                <w:rPr>
                  <w:rFonts w:cs="Times New Roman"/>
                  <w:szCs w:val="24"/>
                  <w:rPrChange w:id="8944" w:author="Camilo Andrés Díaz Gómez" w:date="2023-03-28T17:42:00Z">
                    <w:rPr>
                      <w:rFonts w:ascii="Calibri" w:hAnsi="Calibri" w:cs="Calibri"/>
                      <w:color w:val="000000"/>
                      <w:sz w:val="22"/>
                    </w:rPr>
                  </w:rPrChange>
                </w:rPr>
                <w:t>15,325</w:t>
              </w:r>
            </w:ins>
          </w:p>
        </w:tc>
        <w:tc>
          <w:tcPr>
            <w:tcW w:w="1275" w:type="dxa"/>
            <w:vAlign w:val="bottom"/>
          </w:tcPr>
          <w:p w14:paraId="024EF2CF" w14:textId="77777777" w:rsidR="00FE36FA" w:rsidRPr="002B569F" w:rsidRDefault="00FE36FA" w:rsidP="002B569F">
            <w:pPr>
              <w:rPr>
                <w:ins w:id="8945" w:author="Camilo Andrés Díaz Gómez" w:date="2023-03-22T16:15:00Z"/>
                <w:rFonts w:cs="Times New Roman"/>
                <w:szCs w:val="24"/>
                <w:rPrChange w:id="8946" w:author="Camilo Andrés Díaz Gómez" w:date="2023-03-28T17:42:00Z">
                  <w:rPr>
                    <w:ins w:id="8947" w:author="Camilo Andrés Díaz Gómez" w:date="2023-03-22T16:15:00Z"/>
                    <w:rFonts w:cs="Times New Roman"/>
                    <w:color w:val="000000"/>
                    <w:sz w:val="20"/>
                    <w:szCs w:val="20"/>
                  </w:rPr>
                </w:rPrChange>
              </w:rPr>
            </w:pPr>
            <w:ins w:id="8948" w:author="Camilo Andrés Díaz Gómez" w:date="2023-03-22T16:15:00Z">
              <w:r w:rsidRPr="002B569F">
                <w:rPr>
                  <w:rFonts w:cs="Times New Roman"/>
                  <w:szCs w:val="24"/>
                  <w:rPrChange w:id="8949" w:author="Camilo Andrés Díaz Gómez" w:date="2023-03-28T17:42:00Z">
                    <w:rPr>
                      <w:rFonts w:ascii="Calibri" w:hAnsi="Calibri" w:cs="Calibri"/>
                      <w:color w:val="000000"/>
                      <w:sz w:val="22"/>
                    </w:rPr>
                  </w:rPrChange>
                </w:rPr>
                <w:t>15,161</w:t>
              </w:r>
            </w:ins>
          </w:p>
        </w:tc>
        <w:tc>
          <w:tcPr>
            <w:tcW w:w="1134" w:type="dxa"/>
            <w:vAlign w:val="bottom"/>
          </w:tcPr>
          <w:p w14:paraId="29C5A1EE" w14:textId="77777777" w:rsidR="00FE36FA" w:rsidRPr="002B569F" w:rsidRDefault="00FE36FA" w:rsidP="002B569F">
            <w:pPr>
              <w:rPr>
                <w:ins w:id="8950" w:author="Camilo Andrés Díaz Gómez" w:date="2023-03-22T16:15:00Z"/>
                <w:rFonts w:cs="Times New Roman"/>
                <w:szCs w:val="24"/>
                <w:rPrChange w:id="8951" w:author="Camilo Andrés Díaz Gómez" w:date="2023-03-28T17:42:00Z">
                  <w:rPr>
                    <w:ins w:id="8952" w:author="Camilo Andrés Díaz Gómez" w:date="2023-03-22T16:15:00Z"/>
                    <w:rFonts w:cs="Times New Roman"/>
                    <w:color w:val="000000"/>
                    <w:sz w:val="20"/>
                    <w:szCs w:val="20"/>
                  </w:rPr>
                </w:rPrChange>
              </w:rPr>
            </w:pPr>
            <w:ins w:id="8953" w:author="Camilo Andrés Díaz Gómez" w:date="2023-03-22T16:15:00Z">
              <w:r w:rsidRPr="002B569F">
                <w:rPr>
                  <w:rFonts w:cs="Times New Roman"/>
                  <w:szCs w:val="24"/>
                  <w:rPrChange w:id="8954" w:author="Camilo Andrés Díaz Gómez" w:date="2023-03-28T17:42:00Z">
                    <w:rPr>
                      <w:rFonts w:ascii="Calibri" w:hAnsi="Calibri" w:cs="Calibri"/>
                      <w:color w:val="000000"/>
                      <w:sz w:val="22"/>
                    </w:rPr>
                  </w:rPrChange>
                </w:rPr>
                <w:t>14,469</w:t>
              </w:r>
            </w:ins>
          </w:p>
        </w:tc>
        <w:tc>
          <w:tcPr>
            <w:tcW w:w="1276" w:type="dxa"/>
            <w:vAlign w:val="bottom"/>
          </w:tcPr>
          <w:p w14:paraId="1DE1E550" w14:textId="77777777" w:rsidR="00FE36FA" w:rsidRPr="002B569F" w:rsidRDefault="00FE36FA" w:rsidP="002B569F">
            <w:pPr>
              <w:rPr>
                <w:ins w:id="8955" w:author="Camilo Andrés Díaz Gómez" w:date="2023-03-22T16:15:00Z"/>
                <w:rFonts w:cs="Times New Roman"/>
                <w:szCs w:val="24"/>
                <w:rPrChange w:id="8956" w:author="Camilo Andrés Díaz Gómez" w:date="2023-03-28T17:42:00Z">
                  <w:rPr>
                    <w:ins w:id="8957" w:author="Camilo Andrés Díaz Gómez" w:date="2023-03-22T16:15:00Z"/>
                    <w:rFonts w:cs="Times New Roman"/>
                    <w:color w:val="000000"/>
                    <w:sz w:val="20"/>
                    <w:szCs w:val="20"/>
                  </w:rPr>
                </w:rPrChange>
              </w:rPr>
            </w:pPr>
            <w:ins w:id="8958" w:author="Camilo Andrés Díaz Gómez" w:date="2023-03-22T16:15:00Z">
              <w:r w:rsidRPr="002B569F">
                <w:rPr>
                  <w:rFonts w:cs="Times New Roman"/>
                  <w:szCs w:val="24"/>
                  <w:rPrChange w:id="8959" w:author="Camilo Andrés Díaz Gómez" w:date="2023-03-28T17:42:00Z">
                    <w:rPr>
                      <w:rFonts w:ascii="Calibri" w:hAnsi="Calibri" w:cs="Calibri"/>
                      <w:color w:val="000000"/>
                      <w:sz w:val="22"/>
                    </w:rPr>
                  </w:rPrChange>
                </w:rPr>
                <w:t>14,439</w:t>
              </w:r>
            </w:ins>
          </w:p>
        </w:tc>
        <w:tc>
          <w:tcPr>
            <w:tcW w:w="1701" w:type="dxa"/>
            <w:vAlign w:val="bottom"/>
          </w:tcPr>
          <w:p w14:paraId="7E2701F1" w14:textId="77777777" w:rsidR="00FE36FA" w:rsidRPr="002B569F" w:rsidRDefault="00FE36FA" w:rsidP="002B569F">
            <w:pPr>
              <w:rPr>
                <w:ins w:id="8960" w:author="Camilo Andrés Díaz Gómez" w:date="2023-03-22T16:15:00Z"/>
                <w:rFonts w:cs="Times New Roman"/>
                <w:szCs w:val="24"/>
                <w:rPrChange w:id="8961" w:author="Camilo Andrés Díaz Gómez" w:date="2023-03-28T17:42:00Z">
                  <w:rPr>
                    <w:ins w:id="8962" w:author="Camilo Andrés Díaz Gómez" w:date="2023-03-22T16:15:00Z"/>
                    <w:rFonts w:cs="Times New Roman"/>
                    <w:color w:val="000000"/>
                    <w:sz w:val="20"/>
                    <w:szCs w:val="20"/>
                  </w:rPr>
                </w:rPrChange>
              </w:rPr>
            </w:pPr>
            <w:ins w:id="8963" w:author="Camilo Andrés Díaz Gómez" w:date="2023-03-22T16:15:00Z">
              <w:r w:rsidRPr="002B569F">
                <w:rPr>
                  <w:rFonts w:cs="Times New Roman"/>
                  <w:szCs w:val="24"/>
                  <w:rPrChange w:id="8964" w:author="Camilo Andrés Díaz Gómez" w:date="2023-03-28T17:42:00Z">
                    <w:rPr>
                      <w:rFonts w:ascii="Calibri" w:hAnsi="Calibri" w:cs="Calibri"/>
                      <w:color w:val="000000"/>
                      <w:sz w:val="22"/>
                    </w:rPr>
                  </w:rPrChange>
                </w:rPr>
                <w:t>14,150</w:t>
              </w:r>
            </w:ins>
          </w:p>
        </w:tc>
      </w:tr>
      <w:tr w:rsidR="002B569F" w:rsidRPr="002B569F" w14:paraId="2BA9196B" w14:textId="77777777" w:rsidTr="00405EF3">
        <w:trPr>
          <w:ins w:id="8965" w:author="Camilo Andrés Díaz Gómez" w:date="2023-03-22T16:15:00Z"/>
        </w:trPr>
        <w:tc>
          <w:tcPr>
            <w:tcW w:w="704" w:type="dxa"/>
            <w:vAlign w:val="bottom"/>
          </w:tcPr>
          <w:p w14:paraId="5CCA6A0C" w14:textId="77777777" w:rsidR="00FE36FA" w:rsidRPr="002B569F" w:rsidRDefault="00FE36FA" w:rsidP="002B569F">
            <w:pPr>
              <w:rPr>
                <w:ins w:id="8966" w:author="Camilo Andrés Díaz Gómez" w:date="2023-03-22T16:15:00Z"/>
                <w:rFonts w:cs="Times New Roman"/>
                <w:szCs w:val="24"/>
                <w:rPrChange w:id="8967" w:author="Camilo Andrés Díaz Gómez" w:date="2023-03-28T17:42:00Z">
                  <w:rPr>
                    <w:ins w:id="8968" w:author="Camilo Andrés Díaz Gómez" w:date="2023-03-22T16:15:00Z"/>
                    <w:rFonts w:cs="Times New Roman"/>
                    <w:color w:val="000000"/>
                    <w:sz w:val="20"/>
                    <w:szCs w:val="20"/>
                  </w:rPr>
                </w:rPrChange>
              </w:rPr>
            </w:pPr>
            <w:ins w:id="8969" w:author="Camilo Andrés Díaz Gómez" w:date="2023-03-22T16:15:00Z">
              <w:r w:rsidRPr="002B569F">
                <w:rPr>
                  <w:rFonts w:cs="Times New Roman"/>
                  <w:szCs w:val="24"/>
                  <w:rPrChange w:id="8970" w:author="Camilo Andrés Díaz Gómez" w:date="2023-03-28T17:42:00Z">
                    <w:rPr>
                      <w:rFonts w:cs="Times New Roman"/>
                      <w:color w:val="000000"/>
                      <w:sz w:val="22"/>
                    </w:rPr>
                  </w:rPrChange>
                </w:rPr>
                <w:t>20</w:t>
              </w:r>
            </w:ins>
          </w:p>
        </w:tc>
        <w:tc>
          <w:tcPr>
            <w:tcW w:w="1281" w:type="dxa"/>
            <w:vAlign w:val="bottom"/>
          </w:tcPr>
          <w:p w14:paraId="5C5342CC" w14:textId="77777777" w:rsidR="00FE36FA" w:rsidRPr="002B569F" w:rsidRDefault="00FE36FA" w:rsidP="002B569F">
            <w:pPr>
              <w:rPr>
                <w:ins w:id="8971" w:author="Camilo Andrés Díaz Gómez" w:date="2023-03-22T16:15:00Z"/>
                <w:rFonts w:cs="Times New Roman"/>
                <w:szCs w:val="24"/>
                <w:rPrChange w:id="8972" w:author="Camilo Andrés Díaz Gómez" w:date="2023-03-28T17:42:00Z">
                  <w:rPr>
                    <w:ins w:id="8973" w:author="Camilo Andrés Díaz Gómez" w:date="2023-03-22T16:15:00Z"/>
                    <w:rFonts w:cs="Times New Roman"/>
                    <w:color w:val="000000"/>
                    <w:sz w:val="20"/>
                    <w:szCs w:val="20"/>
                  </w:rPr>
                </w:rPrChange>
              </w:rPr>
            </w:pPr>
            <w:ins w:id="8974" w:author="Camilo Andrés Díaz Gómez" w:date="2023-03-22T16:15:00Z">
              <w:r w:rsidRPr="002B569F">
                <w:rPr>
                  <w:rFonts w:cs="Times New Roman"/>
                  <w:szCs w:val="24"/>
                  <w:rPrChange w:id="8975" w:author="Camilo Andrés Díaz Gómez" w:date="2023-03-28T17:42:00Z">
                    <w:rPr>
                      <w:rFonts w:ascii="Calibri" w:hAnsi="Calibri" w:cs="Calibri"/>
                      <w:color w:val="000000"/>
                      <w:sz w:val="22"/>
                    </w:rPr>
                  </w:rPrChange>
                </w:rPr>
                <w:t>13,931</w:t>
              </w:r>
            </w:ins>
          </w:p>
        </w:tc>
        <w:tc>
          <w:tcPr>
            <w:tcW w:w="1417" w:type="dxa"/>
            <w:vAlign w:val="bottom"/>
          </w:tcPr>
          <w:p w14:paraId="0136704B" w14:textId="77777777" w:rsidR="00FE36FA" w:rsidRPr="002B569F" w:rsidRDefault="00FE36FA" w:rsidP="002B569F">
            <w:pPr>
              <w:rPr>
                <w:ins w:id="8976" w:author="Camilo Andrés Díaz Gómez" w:date="2023-03-22T16:15:00Z"/>
                <w:rFonts w:cs="Times New Roman"/>
                <w:szCs w:val="24"/>
                <w:rPrChange w:id="8977" w:author="Camilo Andrés Díaz Gómez" w:date="2023-03-28T17:42:00Z">
                  <w:rPr>
                    <w:ins w:id="8978" w:author="Camilo Andrés Díaz Gómez" w:date="2023-03-22T16:15:00Z"/>
                    <w:rFonts w:cs="Times New Roman"/>
                    <w:color w:val="000000"/>
                    <w:sz w:val="20"/>
                    <w:szCs w:val="20"/>
                  </w:rPr>
                </w:rPrChange>
              </w:rPr>
            </w:pPr>
            <w:ins w:id="8979" w:author="Camilo Andrés Díaz Gómez" w:date="2023-03-22T16:15:00Z">
              <w:r w:rsidRPr="002B569F">
                <w:rPr>
                  <w:rFonts w:cs="Times New Roman"/>
                  <w:szCs w:val="24"/>
                  <w:rPrChange w:id="8980" w:author="Camilo Andrés Díaz Gómez" w:date="2023-03-28T17:42:00Z">
                    <w:rPr>
                      <w:rFonts w:ascii="Calibri" w:hAnsi="Calibri" w:cs="Calibri"/>
                      <w:color w:val="000000"/>
                      <w:sz w:val="22"/>
                    </w:rPr>
                  </w:rPrChange>
                </w:rPr>
                <w:t>15,069</w:t>
              </w:r>
            </w:ins>
          </w:p>
        </w:tc>
        <w:tc>
          <w:tcPr>
            <w:tcW w:w="993" w:type="dxa"/>
            <w:vAlign w:val="bottom"/>
          </w:tcPr>
          <w:p w14:paraId="207E9B1B" w14:textId="77777777" w:rsidR="00FE36FA" w:rsidRPr="002B569F" w:rsidRDefault="00FE36FA" w:rsidP="002B569F">
            <w:pPr>
              <w:rPr>
                <w:ins w:id="8981" w:author="Camilo Andrés Díaz Gómez" w:date="2023-03-22T16:15:00Z"/>
                <w:rFonts w:cs="Times New Roman"/>
                <w:szCs w:val="24"/>
                <w:rPrChange w:id="8982" w:author="Camilo Andrés Díaz Gómez" w:date="2023-03-28T17:42:00Z">
                  <w:rPr>
                    <w:ins w:id="8983" w:author="Camilo Andrés Díaz Gómez" w:date="2023-03-22T16:15:00Z"/>
                    <w:rFonts w:cs="Times New Roman"/>
                    <w:color w:val="000000"/>
                    <w:sz w:val="20"/>
                    <w:szCs w:val="20"/>
                  </w:rPr>
                </w:rPrChange>
              </w:rPr>
            </w:pPr>
            <w:ins w:id="8984" w:author="Camilo Andrés Díaz Gómez" w:date="2023-03-22T16:15:00Z">
              <w:r w:rsidRPr="002B569F">
                <w:rPr>
                  <w:rFonts w:cs="Times New Roman"/>
                  <w:szCs w:val="24"/>
                  <w:rPrChange w:id="8985" w:author="Camilo Andrés Díaz Gómez" w:date="2023-03-28T17:42:00Z">
                    <w:rPr>
                      <w:rFonts w:ascii="Calibri" w:hAnsi="Calibri" w:cs="Calibri"/>
                      <w:color w:val="000000"/>
                      <w:sz w:val="22"/>
                    </w:rPr>
                  </w:rPrChange>
                </w:rPr>
                <w:t>14,882</w:t>
              </w:r>
            </w:ins>
          </w:p>
        </w:tc>
        <w:tc>
          <w:tcPr>
            <w:tcW w:w="1275" w:type="dxa"/>
            <w:vAlign w:val="bottom"/>
          </w:tcPr>
          <w:p w14:paraId="34111495" w14:textId="77777777" w:rsidR="00FE36FA" w:rsidRPr="002B569F" w:rsidRDefault="00FE36FA" w:rsidP="002B569F">
            <w:pPr>
              <w:rPr>
                <w:ins w:id="8986" w:author="Camilo Andrés Díaz Gómez" w:date="2023-03-22T16:15:00Z"/>
                <w:rFonts w:cs="Times New Roman"/>
                <w:szCs w:val="24"/>
                <w:rPrChange w:id="8987" w:author="Camilo Andrés Díaz Gómez" w:date="2023-03-28T17:42:00Z">
                  <w:rPr>
                    <w:ins w:id="8988" w:author="Camilo Andrés Díaz Gómez" w:date="2023-03-22T16:15:00Z"/>
                    <w:rFonts w:cs="Times New Roman"/>
                    <w:color w:val="000000"/>
                    <w:sz w:val="20"/>
                    <w:szCs w:val="20"/>
                  </w:rPr>
                </w:rPrChange>
              </w:rPr>
            </w:pPr>
            <w:ins w:id="8989" w:author="Camilo Andrés Díaz Gómez" w:date="2023-03-22T16:15:00Z">
              <w:r w:rsidRPr="002B569F">
                <w:rPr>
                  <w:rFonts w:cs="Times New Roman"/>
                  <w:szCs w:val="24"/>
                  <w:rPrChange w:id="8990" w:author="Camilo Andrés Díaz Gómez" w:date="2023-03-28T17:42:00Z">
                    <w:rPr>
                      <w:rFonts w:ascii="Calibri" w:hAnsi="Calibri" w:cs="Calibri"/>
                      <w:color w:val="000000"/>
                      <w:sz w:val="22"/>
                    </w:rPr>
                  </w:rPrChange>
                </w:rPr>
                <w:t>14,905</w:t>
              </w:r>
            </w:ins>
          </w:p>
        </w:tc>
        <w:tc>
          <w:tcPr>
            <w:tcW w:w="1134" w:type="dxa"/>
            <w:vAlign w:val="bottom"/>
          </w:tcPr>
          <w:p w14:paraId="0E4F58D5" w14:textId="77777777" w:rsidR="00FE36FA" w:rsidRPr="002B569F" w:rsidRDefault="00FE36FA" w:rsidP="002B569F">
            <w:pPr>
              <w:rPr>
                <w:ins w:id="8991" w:author="Camilo Andrés Díaz Gómez" w:date="2023-03-22T16:15:00Z"/>
                <w:rFonts w:cs="Times New Roman"/>
                <w:szCs w:val="24"/>
                <w:rPrChange w:id="8992" w:author="Camilo Andrés Díaz Gómez" w:date="2023-03-28T17:42:00Z">
                  <w:rPr>
                    <w:ins w:id="8993" w:author="Camilo Andrés Díaz Gómez" w:date="2023-03-22T16:15:00Z"/>
                    <w:rFonts w:cs="Times New Roman"/>
                    <w:color w:val="000000"/>
                    <w:sz w:val="20"/>
                    <w:szCs w:val="20"/>
                  </w:rPr>
                </w:rPrChange>
              </w:rPr>
            </w:pPr>
            <w:ins w:id="8994" w:author="Camilo Andrés Díaz Gómez" w:date="2023-03-22T16:15:00Z">
              <w:r w:rsidRPr="002B569F">
                <w:rPr>
                  <w:rFonts w:cs="Times New Roman"/>
                  <w:szCs w:val="24"/>
                  <w:rPrChange w:id="8995" w:author="Camilo Andrés Díaz Gómez" w:date="2023-03-28T17:42:00Z">
                    <w:rPr>
                      <w:rFonts w:ascii="Calibri" w:hAnsi="Calibri" w:cs="Calibri"/>
                      <w:color w:val="000000"/>
                      <w:sz w:val="22"/>
                    </w:rPr>
                  </w:rPrChange>
                </w:rPr>
                <w:t>14,921</w:t>
              </w:r>
            </w:ins>
          </w:p>
        </w:tc>
        <w:tc>
          <w:tcPr>
            <w:tcW w:w="1276" w:type="dxa"/>
            <w:vAlign w:val="bottom"/>
          </w:tcPr>
          <w:p w14:paraId="150FA428" w14:textId="77777777" w:rsidR="00FE36FA" w:rsidRPr="002B569F" w:rsidRDefault="00FE36FA" w:rsidP="002B569F">
            <w:pPr>
              <w:rPr>
                <w:ins w:id="8996" w:author="Camilo Andrés Díaz Gómez" w:date="2023-03-22T16:15:00Z"/>
                <w:rFonts w:cs="Times New Roman"/>
                <w:szCs w:val="24"/>
                <w:rPrChange w:id="8997" w:author="Camilo Andrés Díaz Gómez" w:date="2023-03-28T17:42:00Z">
                  <w:rPr>
                    <w:ins w:id="8998" w:author="Camilo Andrés Díaz Gómez" w:date="2023-03-22T16:15:00Z"/>
                    <w:rFonts w:cs="Times New Roman"/>
                    <w:color w:val="000000"/>
                    <w:sz w:val="20"/>
                    <w:szCs w:val="20"/>
                  </w:rPr>
                </w:rPrChange>
              </w:rPr>
            </w:pPr>
            <w:ins w:id="8999" w:author="Camilo Andrés Díaz Gómez" w:date="2023-03-22T16:15:00Z">
              <w:r w:rsidRPr="002B569F">
                <w:rPr>
                  <w:rFonts w:cs="Times New Roman"/>
                  <w:szCs w:val="24"/>
                  <w:rPrChange w:id="9000" w:author="Camilo Andrés Díaz Gómez" w:date="2023-03-28T17:42:00Z">
                    <w:rPr>
                      <w:rFonts w:ascii="Calibri" w:hAnsi="Calibri" w:cs="Calibri"/>
                      <w:color w:val="000000"/>
                      <w:sz w:val="22"/>
                    </w:rPr>
                  </w:rPrChange>
                </w:rPr>
                <w:t>14,982</w:t>
              </w:r>
            </w:ins>
          </w:p>
        </w:tc>
        <w:tc>
          <w:tcPr>
            <w:tcW w:w="1701" w:type="dxa"/>
            <w:vAlign w:val="bottom"/>
          </w:tcPr>
          <w:p w14:paraId="14195A47" w14:textId="77777777" w:rsidR="00FE36FA" w:rsidRPr="002B569F" w:rsidRDefault="00FE36FA" w:rsidP="002B569F">
            <w:pPr>
              <w:rPr>
                <w:ins w:id="9001" w:author="Camilo Andrés Díaz Gómez" w:date="2023-03-22T16:15:00Z"/>
                <w:rFonts w:cs="Times New Roman"/>
                <w:szCs w:val="24"/>
                <w:rPrChange w:id="9002" w:author="Camilo Andrés Díaz Gómez" w:date="2023-03-28T17:42:00Z">
                  <w:rPr>
                    <w:ins w:id="9003" w:author="Camilo Andrés Díaz Gómez" w:date="2023-03-22T16:15:00Z"/>
                    <w:rFonts w:cs="Times New Roman"/>
                    <w:color w:val="000000"/>
                    <w:sz w:val="20"/>
                    <w:szCs w:val="20"/>
                  </w:rPr>
                </w:rPrChange>
              </w:rPr>
            </w:pPr>
            <w:ins w:id="9004" w:author="Camilo Andrés Díaz Gómez" w:date="2023-03-22T16:15:00Z">
              <w:r w:rsidRPr="002B569F">
                <w:rPr>
                  <w:rFonts w:cs="Times New Roman"/>
                  <w:szCs w:val="24"/>
                  <w:rPrChange w:id="9005" w:author="Camilo Andrés Díaz Gómez" w:date="2023-03-28T17:42:00Z">
                    <w:rPr>
                      <w:rFonts w:ascii="Calibri" w:hAnsi="Calibri" w:cs="Calibri"/>
                      <w:color w:val="000000"/>
                      <w:sz w:val="22"/>
                    </w:rPr>
                  </w:rPrChange>
                </w:rPr>
                <w:t>10,878</w:t>
              </w:r>
            </w:ins>
          </w:p>
        </w:tc>
      </w:tr>
      <w:tr w:rsidR="002B569F" w:rsidRPr="002B569F" w14:paraId="7CD796F5" w14:textId="77777777" w:rsidTr="00405EF3">
        <w:trPr>
          <w:ins w:id="9006" w:author="Camilo Andrés Díaz Gómez" w:date="2023-03-22T16:15:00Z"/>
        </w:trPr>
        <w:tc>
          <w:tcPr>
            <w:tcW w:w="704" w:type="dxa"/>
            <w:vAlign w:val="bottom"/>
          </w:tcPr>
          <w:p w14:paraId="1140E1DF" w14:textId="77777777" w:rsidR="00FE36FA" w:rsidRPr="002B569F" w:rsidRDefault="00FE36FA" w:rsidP="002B569F">
            <w:pPr>
              <w:rPr>
                <w:ins w:id="9007" w:author="Camilo Andrés Díaz Gómez" w:date="2023-03-22T16:15:00Z"/>
                <w:rFonts w:cs="Times New Roman"/>
                <w:szCs w:val="24"/>
                <w:rPrChange w:id="9008" w:author="Camilo Andrés Díaz Gómez" w:date="2023-03-28T17:42:00Z">
                  <w:rPr>
                    <w:ins w:id="9009" w:author="Camilo Andrés Díaz Gómez" w:date="2023-03-22T16:15:00Z"/>
                    <w:rFonts w:cs="Times New Roman"/>
                    <w:color w:val="000000"/>
                    <w:sz w:val="20"/>
                    <w:szCs w:val="20"/>
                  </w:rPr>
                </w:rPrChange>
              </w:rPr>
            </w:pPr>
            <w:ins w:id="9010" w:author="Camilo Andrés Díaz Gómez" w:date="2023-03-22T16:15:00Z">
              <w:r w:rsidRPr="002B569F">
                <w:rPr>
                  <w:rFonts w:cs="Times New Roman"/>
                  <w:szCs w:val="24"/>
                  <w:rPrChange w:id="9011" w:author="Camilo Andrés Díaz Gómez" w:date="2023-03-28T17:42:00Z">
                    <w:rPr>
                      <w:rFonts w:cs="Times New Roman"/>
                      <w:color w:val="000000"/>
                      <w:sz w:val="22"/>
                    </w:rPr>
                  </w:rPrChange>
                </w:rPr>
                <w:t>21</w:t>
              </w:r>
            </w:ins>
          </w:p>
        </w:tc>
        <w:tc>
          <w:tcPr>
            <w:tcW w:w="1281" w:type="dxa"/>
            <w:vAlign w:val="bottom"/>
          </w:tcPr>
          <w:p w14:paraId="0125E87E" w14:textId="77777777" w:rsidR="00FE36FA" w:rsidRPr="002B569F" w:rsidRDefault="00FE36FA" w:rsidP="002B569F">
            <w:pPr>
              <w:rPr>
                <w:ins w:id="9012" w:author="Camilo Andrés Díaz Gómez" w:date="2023-03-22T16:15:00Z"/>
                <w:rFonts w:cs="Times New Roman"/>
                <w:szCs w:val="24"/>
                <w:rPrChange w:id="9013" w:author="Camilo Andrés Díaz Gómez" w:date="2023-03-28T17:42:00Z">
                  <w:rPr>
                    <w:ins w:id="9014" w:author="Camilo Andrés Díaz Gómez" w:date="2023-03-22T16:15:00Z"/>
                    <w:rFonts w:cs="Times New Roman"/>
                    <w:color w:val="000000"/>
                    <w:sz w:val="20"/>
                    <w:szCs w:val="20"/>
                  </w:rPr>
                </w:rPrChange>
              </w:rPr>
            </w:pPr>
            <w:ins w:id="9015" w:author="Camilo Andrés Díaz Gómez" w:date="2023-03-22T16:15:00Z">
              <w:r w:rsidRPr="002B569F">
                <w:rPr>
                  <w:rFonts w:cs="Times New Roman"/>
                  <w:szCs w:val="24"/>
                  <w:rPrChange w:id="9016" w:author="Camilo Andrés Díaz Gómez" w:date="2023-03-28T17:42:00Z">
                    <w:rPr>
                      <w:rFonts w:ascii="Calibri" w:hAnsi="Calibri" w:cs="Calibri"/>
                      <w:color w:val="000000"/>
                      <w:sz w:val="22"/>
                    </w:rPr>
                  </w:rPrChange>
                </w:rPr>
                <w:t>15,450</w:t>
              </w:r>
            </w:ins>
          </w:p>
        </w:tc>
        <w:tc>
          <w:tcPr>
            <w:tcW w:w="1417" w:type="dxa"/>
            <w:vAlign w:val="bottom"/>
          </w:tcPr>
          <w:p w14:paraId="2654D5A5" w14:textId="77777777" w:rsidR="00FE36FA" w:rsidRPr="002B569F" w:rsidRDefault="00FE36FA" w:rsidP="002B569F">
            <w:pPr>
              <w:rPr>
                <w:ins w:id="9017" w:author="Camilo Andrés Díaz Gómez" w:date="2023-03-22T16:15:00Z"/>
                <w:rFonts w:cs="Times New Roman"/>
                <w:szCs w:val="24"/>
                <w:rPrChange w:id="9018" w:author="Camilo Andrés Díaz Gómez" w:date="2023-03-28T17:42:00Z">
                  <w:rPr>
                    <w:ins w:id="9019" w:author="Camilo Andrés Díaz Gómez" w:date="2023-03-22T16:15:00Z"/>
                    <w:rFonts w:cs="Times New Roman"/>
                    <w:color w:val="000000"/>
                    <w:sz w:val="20"/>
                    <w:szCs w:val="20"/>
                  </w:rPr>
                </w:rPrChange>
              </w:rPr>
            </w:pPr>
            <w:ins w:id="9020" w:author="Camilo Andrés Díaz Gómez" w:date="2023-03-22T16:15:00Z">
              <w:r w:rsidRPr="002B569F">
                <w:rPr>
                  <w:rFonts w:cs="Times New Roman"/>
                  <w:szCs w:val="24"/>
                  <w:rPrChange w:id="9021" w:author="Camilo Andrés Díaz Gómez" w:date="2023-03-28T17:42:00Z">
                    <w:rPr>
                      <w:rFonts w:ascii="Calibri" w:hAnsi="Calibri" w:cs="Calibri"/>
                      <w:color w:val="000000"/>
                      <w:sz w:val="22"/>
                    </w:rPr>
                  </w:rPrChange>
                </w:rPr>
                <w:t>14,851</w:t>
              </w:r>
            </w:ins>
          </w:p>
        </w:tc>
        <w:tc>
          <w:tcPr>
            <w:tcW w:w="993" w:type="dxa"/>
            <w:vAlign w:val="bottom"/>
          </w:tcPr>
          <w:p w14:paraId="1F94EF0D" w14:textId="77777777" w:rsidR="00FE36FA" w:rsidRPr="002B569F" w:rsidRDefault="00FE36FA" w:rsidP="002B569F">
            <w:pPr>
              <w:rPr>
                <w:ins w:id="9022" w:author="Camilo Andrés Díaz Gómez" w:date="2023-03-22T16:15:00Z"/>
                <w:rFonts w:cs="Times New Roman"/>
                <w:szCs w:val="24"/>
                <w:rPrChange w:id="9023" w:author="Camilo Andrés Díaz Gómez" w:date="2023-03-28T17:42:00Z">
                  <w:rPr>
                    <w:ins w:id="9024" w:author="Camilo Andrés Díaz Gómez" w:date="2023-03-22T16:15:00Z"/>
                    <w:rFonts w:cs="Times New Roman"/>
                    <w:color w:val="000000"/>
                    <w:sz w:val="20"/>
                    <w:szCs w:val="20"/>
                  </w:rPr>
                </w:rPrChange>
              </w:rPr>
            </w:pPr>
            <w:ins w:id="9025" w:author="Camilo Andrés Díaz Gómez" w:date="2023-03-22T16:15:00Z">
              <w:r w:rsidRPr="002B569F">
                <w:rPr>
                  <w:rFonts w:cs="Times New Roman"/>
                  <w:szCs w:val="24"/>
                  <w:rPrChange w:id="9026" w:author="Camilo Andrés Díaz Gómez" w:date="2023-03-28T17:42:00Z">
                    <w:rPr>
                      <w:rFonts w:ascii="Calibri" w:hAnsi="Calibri" w:cs="Calibri"/>
                      <w:color w:val="000000"/>
                      <w:sz w:val="22"/>
                    </w:rPr>
                  </w:rPrChange>
                </w:rPr>
                <w:t>14,875</w:t>
              </w:r>
            </w:ins>
          </w:p>
        </w:tc>
        <w:tc>
          <w:tcPr>
            <w:tcW w:w="1275" w:type="dxa"/>
            <w:vAlign w:val="bottom"/>
          </w:tcPr>
          <w:p w14:paraId="2FA393B9" w14:textId="77777777" w:rsidR="00FE36FA" w:rsidRPr="002B569F" w:rsidRDefault="00FE36FA" w:rsidP="002B569F">
            <w:pPr>
              <w:rPr>
                <w:ins w:id="9027" w:author="Camilo Andrés Díaz Gómez" w:date="2023-03-22T16:15:00Z"/>
                <w:rFonts w:cs="Times New Roman"/>
                <w:szCs w:val="24"/>
                <w:rPrChange w:id="9028" w:author="Camilo Andrés Díaz Gómez" w:date="2023-03-28T17:42:00Z">
                  <w:rPr>
                    <w:ins w:id="9029" w:author="Camilo Andrés Díaz Gómez" w:date="2023-03-22T16:15:00Z"/>
                    <w:rFonts w:cs="Times New Roman"/>
                    <w:color w:val="000000"/>
                    <w:sz w:val="20"/>
                    <w:szCs w:val="20"/>
                  </w:rPr>
                </w:rPrChange>
              </w:rPr>
            </w:pPr>
            <w:ins w:id="9030" w:author="Camilo Andrés Díaz Gómez" w:date="2023-03-22T16:15:00Z">
              <w:r w:rsidRPr="002B569F">
                <w:rPr>
                  <w:rFonts w:cs="Times New Roman"/>
                  <w:szCs w:val="24"/>
                  <w:rPrChange w:id="9031" w:author="Camilo Andrés Díaz Gómez" w:date="2023-03-28T17:42:00Z">
                    <w:rPr>
                      <w:rFonts w:ascii="Calibri" w:hAnsi="Calibri" w:cs="Calibri"/>
                      <w:color w:val="000000"/>
                      <w:sz w:val="22"/>
                    </w:rPr>
                  </w:rPrChange>
                </w:rPr>
                <w:t>14,903</w:t>
              </w:r>
            </w:ins>
          </w:p>
        </w:tc>
        <w:tc>
          <w:tcPr>
            <w:tcW w:w="1134" w:type="dxa"/>
            <w:vAlign w:val="bottom"/>
          </w:tcPr>
          <w:p w14:paraId="3166FD6B" w14:textId="77777777" w:rsidR="00FE36FA" w:rsidRPr="002B569F" w:rsidRDefault="00FE36FA" w:rsidP="002B569F">
            <w:pPr>
              <w:rPr>
                <w:ins w:id="9032" w:author="Camilo Andrés Díaz Gómez" w:date="2023-03-22T16:15:00Z"/>
                <w:rFonts w:cs="Times New Roman"/>
                <w:szCs w:val="24"/>
                <w:rPrChange w:id="9033" w:author="Camilo Andrés Díaz Gómez" w:date="2023-03-28T17:42:00Z">
                  <w:rPr>
                    <w:ins w:id="9034" w:author="Camilo Andrés Díaz Gómez" w:date="2023-03-22T16:15:00Z"/>
                    <w:rFonts w:cs="Times New Roman"/>
                    <w:color w:val="000000"/>
                    <w:sz w:val="20"/>
                    <w:szCs w:val="20"/>
                  </w:rPr>
                </w:rPrChange>
              </w:rPr>
            </w:pPr>
            <w:ins w:id="9035" w:author="Camilo Andrés Díaz Gómez" w:date="2023-03-22T16:15:00Z">
              <w:r w:rsidRPr="002B569F">
                <w:rPr>
                  <w:rFonts w:cs="Times New Roman"/>
                  <w:szCs w:val="24"/>
                  <w:rPrChange w:id="9036" w:author="Camilo Andrés Díaz Gómez" w:date="2023-03-28T17:42:00Z">
                    <w:rPr>
                      <w:rFonts w:ascii="Calibri" w:hAnsi="Calibri" w:cs="Calibri"/>
                      <w:color w:val="000000"/>
                      <w:sz w:val="22"/>
                    </w:rPr>
                  </w:rPrChange>
                </w:rPr>
                <w:t>14,413</w:t>
              </w:r>
            </w:ins>
          </w:p>
        </w:tc>
        <w:tc>
          <w:tcPr>
            <w:tcW w:w="1276" w:type="dxa"/>
            <w:vAlign w:val="bottom"/>
          </w:tcPr>
          <w:p w14:paraId="5714CA36" w14:textId="77777777" w:rsidR="00FE36FA" w:rsidRPr="002B569F" w:rsidRDefault="00FE36FA" w:rsidP="002B569F">
            <w:pPr>
              <w:rPr>
                <w:ins w:id="9037" w:author="Camilo Andrés Díaz Gómez" w:date="2023-03-22T16:15:00Z"/>
                <w:rFonts w:cs="Times New Roman"/>
                <w:szCs w:val="24"/>
                <w:rPrChange w:id="9038" w:author="Camilo Andrés Díaz Gómez" w:date="2023-03-28T17:42:00Z">
                  <w:rPr>
                    <w:ins w:id="9039" w:author="Camilo Andrés Díaz Gómez" w:date="2023-03-22T16:15:00Z"/>
                    <w:rFonts w:cs="Times New Roman"/>
                    <w:color w:val="000000"/>
                    <w:sz w:val="20"/>
                    <w:szCs w:val="20"/>
                  </w:rPr>
                </w:rPrChange>
              </w:rPr>
            </w:pPr>
            <w:ins w:id="9040" w:author="Camilo Andrés Díaz Gómez" w:date="2023-03-22T16:15:00Z">
              <w:r w:rsidRPr="002B569F">
                <w:rPr>
                  <w:rFonts w:cs="Times New Roman"/>
                  <w:szCs w:val="24"/>
                  <w:rPrChange w:id="9041" w:author="Camilo Andrés Díaz Gómez" w:date="2023-03-28T17:42:00Z">
                    <w:rPr>
                      <w:rFonts w:ascii="Calibri" w:hAnsi="Calibri" w:cs="Calibri"/>
                      <w:color w:val="000000"/>
                      <w:sz w:val="22"/>
                    </w:rPr>
                  </w:rPrChange>
                </w:rPr>
                <w:t>14,287</w:t>
              </w:r>
            </w:ins>
          </w:p>
        </w:tc>
        <w:tc>
          <w:tcPr>
            <w:tcW w:w="1701" w:type="dxa"/>
            <w:vAlign w:val="bottom"/>
          </w:tcPr>
          <w:p w14:paraId="539E5960" w14:textId="77777777" w:rsidR="00FE36FA" w:rsidRPr="002B569F" w:rsidRDefault="00FE36FA" w:rsidP="002B569F">
            <w:pPr>
              <w:rPr>
                <w:ins w:id="9042" w:author="Camilo Andrés Díaz Gómez" w:date="2023-03-22T16:15:00Z"/>
                <w:rFonts w:cs="Times New Roman"/>
                <w:szCs w:val="24"/>
                <w:rPrChange w:id="9043" w:author="Camilo Andrés Díaz Gómez" w:date="2023-03-28T17:42:00Z">
                  <w:rPr>
                    <w:ins w:id="9044" w:author="Camilo Andrés Díaz Gómez" w:date="2023-03-22T16:15:00Z"/>
                    <w:rFonts w:cs="Times New Roman"/>
                    <w:color w:val="000000"/>
                    <w:sz w:val="20"/>
                    <w:szCs w:val="20"/>
                  </w:rPr>
                </w:rPrChange>
              </w:rPr>
            </w:pPr>
            <w:ins w:id="9045" w:author="Camilo Andrés Díaz Gómez" w:date="2023-03-22T16:15:00Z">
              <w:r w:rsidRPr="002B569F">
                <w:rPr>
                  <w:rFonts w:cs="Times New Roman"/>
                  <w:szCs w:val="24"/>
                  <w:rPrChange w:id="9046" w:author="Camilo Andrés Díaz Gómez" w:date="2023-03-28T17:42:00Z">
                    <w:rPr>
                      <w:rFonts w:ascii="Calibri" w:hAnsi="Calibri" w:cs="Calibri"/>
                      <w:color w:val="000000"/>
                      <w:sz w:val="22"/>
                    </w:rPr>
                  </w:rPrChange>
                </w:rPr>
                <w:t>13,812</w:t>
              </w:r>
            </w:ins>
          </w:p>
        </w:tc>
      </w:tr>
      <w:tr w:rsidR="002B569F" w:rsidRPr="002B569F" w14:paraId="6CDD7942" w14:textId="77777777" w:rsidTr="00405EF3">
        <w:trPr>
          <w:ins w:id="9047" w:author="Camilo Andrés Díaz Gómez" w:date="2023-03-22T16:15:00Z"/>
        </w:trPr>
        <w:tc>
          <w:tcPr>
            <w:tcW w:w="704" w:type="dxa"/>
            <w:vAlign w:val="bottom"/>
          </w:tcPr>
          <w:p w14:paraId="75C72219" w14:textId="77777777" w:rsidR="00FE36FA" w:rsidRPr="002B569F" w:rsidRDefault="00FE36FA" w:rsidP="002B569F">
            <w:pPr>
              <w:rPr>
                <w:ins w:id="9048" w:author="Camilo Andrés Díaz Gómez" w:date="2023-03-22T16:15:00Z"/>
                <w:rFonts w:cs="Times New Roman"/>
                <w:szCs w:val="24"/>
                <w:rPrChange w:id="9049" w:author="Camilo Andrés Díaz Gómez" w:date="2023-03-28T17:42:00Z">
                  <w:rPr>
                    <w:ins w:id="9050" w:author="Camilo Andrés Díaz Gómez" w:date="2023-03-22T16:15:00Z"/>
                    <w:rFonts w:cs="Times New Roman"/>
                    <w:color w:val="000000"/>
                    <w:sz w:val="20"/>
                    <w:szCs w:val="20"/>
                  </w:rPr>
                </w:rPrChange>
              </w:rPr>
            </w:pPr>
            <w:ins w:id="9051" w:author="Camilo Andrés Díaz Gómez" w:date="2023-03-22T16:15:00Z">
              <w:r w:rsidRPr="002B569F">
                <w:rPr>
                  <w:rFonts w:cs="Times New Roman"/>
                  <w:szCs w:val="24"/>
                  <w:rPrChange w:id="9052" w:author="Camilo Andrés Díaz Gómez" w:date="2023-03-28T17:42:00Z">
                    <w:rPr>
                      <w:rFonts w:cs="Times New Roman"/>
                      <w:color w:val="000000"/>
                      <w:sz w:val="22"/>
                    </w:rPr>
                  </w:rPrChange>
                </w:rPr>
                <w:t>22</w:t>
              </w:r>
            </w:ins>
          </w:p>
        </w:tc>
        <w:tc>
          <w:tcPr>
            <w:tcW w:w="1281" w:type="dxa"/>
            <w:vAlign w:val="bottom"/>
          </w:tcPr>
          <w:p w14:paraId="737404E7" w14:textId="77777777" w:rsidR="00FE36FA" w:rsidRPr="002B569F" w:rsidRDefault="00FE36FA" w:rsidP="002B569F">
            <w:pPr>
              <w:rPr>
                <w:ins w:id="9053" w:author="Camilo Andrés Díaz Gómez" w:date="2023-03-22T16:15:00Z"/>
                <w:rFonts w:cs="Times New Roman"/>
                <w:szCs w:val="24"/>
                <w:rPrChange w:id="9054" w:author="Camilo Andrés Díaz Gómez" w:date="2023-03-28T17:42:00Z">
                  <w:rPr>
                    <w:ins w:id="9055" w:author="Camilo Andrés Díaz Gómez" w:date="2023-03-22T16:15:00Z"/>
                    <w:rFonts w:cs="Times New Roman"/>
                    <w:color w:val="000000"/>
                    <w:sz w:val="20"/>
                    <w:szCs w:val="20"/>
                  </w:rPr>
                </w:rPrChange>
              </w:rPr>
            </w:pPr>
            <w:ins w:id="9056" w:author="Camilo Andrés Díaz Gómez" w:date="2023-03-22T16:15:00Z">
              <w:r w:rsidRPr="002B569F">
                <w:rPr>
                  <w:rFonts w:cs="Times New Roman"/>
                  <w:szCs w:val="24"/>
                  <w:rPrChange w:id="9057" w:author="Camilo Andrés Díaz Gómez" w:date="2023-03-28T17:42:00Z">
                    <w:rPr>
                      <w:rFonts w:ascii="Calibri" w:hAnsi="Calibri" w:cs="Calibri"/>
                      <w:color w:val="000000"/>
                      <w:sz w:val="22"/>
                    </w:rPr>
                  </w:rPrChange>
                </w:rPr>
                <w:t>14,395</w:t>
              </w:r>
            </w:ins>
          </w:p>
        </w:tc>
        <w:tc>
          <w:tcPr>
            <w:tcW w:w="1417" w:type="dxa"/>
            <w:vAlign w:val="bottom"/>
          </w:tcPr>
          <w:p w14:paraId="44ECFA71" w14:textId="77777777" w:rsidR="00FE36FA" w:rsidRPr="002B569F" w:rsidRDefault="00FE36FA" w:rsidP="002B569F">
            <w:pPr>
              <w:rPr>
                <w:ins w:id="9058" w:author="Camilo Andrés Díaz Gómez" w:date="2023-03-22T16:15:00Z"/>
                <w:rFonts w:cs="Times New Roman"/>
                <w:szCs w:val="24"/>
                <w:rPrChange w:id="9059" w:author="Camilo Andrés Díaz Gómez" w:date="2023-03-28T17:42:00Z">
                  <w:rPr>
                    <w:ins w:id="9060" w:author="Camilo Andrés Díaz Gómez" w:date="2023-03-22T16:15:00Z"/>
                    <w:rFonts w:cs="Times New Roman"/>
                    <w:color w:val="000000"/>
                    <w:sz w:val="20"/>
                    <w:szCs w:val="20"/>
                  </w:rPr>
                </w:rPrChange>
              </w:rPr>
            </w:pPr>
            <w:ins w:id="9061" w:author="Camilo Andrés Díaz Gómez" w:date="2023-03-22T16:15:00Z">
              <w:r w:rsidRPr="002B569F">
                <w:rPr>
                  <w:rFonts w:cs="Times New Roman"/>
                  <w:szCs w:val="24"/>
                  <w:rPrChange w:id="9062" w:author="Camilo Andrés Díaz Gómez" w:date="2023-03-28T17:42:00Z">
                    <w:rPr>
                      <w:rFonts w:ascii="Calibri" w:hAnsi="Calibri" w:cs="Calibri"/>
                      <w:color w:val="000000"/>
                      <w:sz w:val="22"/>
                    </w:rPr>
                  </w:rPrChange>
                </w:rPr>
                <w:t>14,775</w:t>
              </w:r>
            </w:ins>
          </w:p>
        </w:tc>
        <w:tc>
          <w:tcPr>
            <w:tcW w:w="993" w:type="dxa"/>
            <w:vAlign w:val="bottom"/>
          </w:tcPr>
          <w:p w14:paraId="5250A9E0" w14:textId="77777777" w:rsidR="00FE36FA" w:rsidRPr="002B569F" w:rsidRDefault="00FE36FA" w:rsidP="002B569F">
            <w:pPr>
              <w:rPr>
                <w:ins w:id="9063" w:author="Camilo Andrés Díaz Gómez" w:date="2023-03-22T16:15:00Z"/>
                <w:rFonts w:cs="Times New Roman"/>
                <w:szCs w:val="24"/>
                <w:rPrChange w:id="9064" w:author="Camilo Andrés Díaz Gómez" w:date="2023-03-28T17:42:00Z">
                  <w:rPr>
                    <w:ins w:id="9065" w:author="Camilo Andrés Díaz Gómez" w:date="2023-03-22T16:15:00Z"/>
                    <w:rFonts w:cs="Times New Roman"/>
                    <w:color w:val="000000"/>
                    <w:sz w:val="20"/>
                    <w:szCs w:val="20"/>
                  </w:rPr>
                </w:rPrChange>
              </w:rPr>
            </w:pPr>
            <w:ins w:id="9066" w:author="Camilo Andrés Díaz Gómez" w:date="2023-03-22T16:15:00Z">
              <w:r w:rsidRPr="002B569F">
                <w:rPr>
                  <w:rFonts w:cs="Times New Roman"/>
                  <w:szCs w:val="24"/>
                  <w:rPrChange w:id="9067" w:author="Camilo Andrés Díaz Gómez" w:date="2023-03-28T17:42:00Z">
                    <w:rPr>
                      <w:rFonts w:ascii="Calibri" w:hAnsi="Calibri" w:cs="Calibri"/>
                      <w:color w:val="000000"/>
                      <w:sz w:val="22"/>
                    </w:rPr>
                  </w:rPrChange>
                </w:rPr>
                <w:t>14,589</w:t>
              </w:r>
            </w:ins>
          </w:p>
        </w:tc>
        <w:tc>
          <w:tcPr>
            <w:tcW w:w="1275" w:type="dxa"/>
            <w:vAlign w:val="bottom"/>
          </w:tcPr>
          <w:p w14:paraId="7B91D4A2" w14:textId="77777777" w:rsidR="00FE36FA" w:rsidRPr="002B569F" w:rsidRDefault="00FE36FA" w:rsidP="002B569F">
            <w:pPr>
              <w:rPr>
                <w:ins w:id="9068" w:author="Camilo Andrés Díaz Gómez" w:date="2023-03-22T16:15:00Z"/>
                <w:rFonts w:cs="Times New Roman"/>
                <w:szCs w:val="24"/>
                <w:rPrChange w:id="9069" w:author="Camilo Andrés Díaz Gómez" w:date="2023-03-28T17:42:00Z">
                  <w:rPr>
                    <w:ins w:id="9070" w:author="Camilo Andrés Díaz Gómez" w:date="2023-03-22T16:15:00Z"/>
                    <w:rFonts w:cs="Times New Roman"/>
                    <w:color w:val="000000"/>
                    <w:sz w:val="20"/>
                    <w:szCs w:val="20"/>
                  </w:rPr>
                </w:rPrChange>
              </w:rPr>
            </w:pPr>
            <w:ins w:id="9071" w:author="Camilo Andrés Díaz Gómez" w:date="2023-03-22T16:15:00Z">
              <w:r w:rsidRPr="002B569F">
                <w:rPr>
                  <w:rFonts w:cs="Times New Roman"/>
                  <w:szCs w:val="24"/>
                  <w:rPrChange w:id="9072" w:author="Camilo Andrés Díaz Gómez" w:date="2023-03-28T17:42:00Z">
                    <w:rPr>
                      <w:rFonts w:ascii="Calibri" w:hAnsi="Calibri" w:cs="Calibri"/>
                      <w:color w:val="000000"/>
                      <w:sz w:val="22"/>
                    </w:rPr>
                  </w:rPrChange>
                </w:rPr>
                <w:t>14,525</w:t>
              </w:r>
            </w:ins>
          </w:p>
        </w:tc>
        <w:tc>
          <w:tcPr>
            <w:tcW w:w="1134" w:type="dxa"/>
            <w:vAlign w:val="bottom"/>
          </w:tcPr>
          <w:p w14:paraId="24973806" w14:textId="77777777" w:rsidR="00FE36FA" w:rsidRPr="002B569F" w:rsidRDefault="00FE36FA" w:rsidP="002B569F">
            <w:pPr>
              <w:rPr>
                <w:ins w:id="9073" w:author="Camilo Andrés Díaz Gómez" w:date="2023-03-22T16:15:00Z"/>
                <w:rFonts w:cs="Times New Roman"/>
                <w:szCs w:val="24"/>
                <w:rPrChange w:id="9074" w:author="Camilo Andrés Díaz Gómez" w:date="2023-03-28T17:42:00Z">
                  <w:rPr>
                    <w:ins w:id="9075" w:author="Camilo Andrés Díaz Gómez" w:date="2023-03-22T16:15:00Z"/>
                    <w:rFonts w:cs="Times New Roman"/>
                    <w:color w:val="000000"/>
                    <w:sz w:val="20"/>
                    <w:szCs w:val="20"/>
                  </w:rPr>
                </w:rPrChange>
              </w:rPr>
            </w:pPr>
            <w:ins w:id="9076" w:author="Camilo Andrés Díaz Gómez" w:date="2023-03-22T16:15:00Z">
              <w:r w:rsidRPr="002B569F">
                <w:rPr>
                  <w:rFonts w:cs="Times New Roman"/>
                  <w:szCs w:val="24"/>
                  <w:rPrChange w:id="9077" w:author="Camilo Andrés Díaz Gómez" w:date="2023-03-28T17:42:00Z">
                    <w:rPr>
                      <w:rFonts w:ascii="Calibri" w:hAnsi="Calibri" w:cs="Calibri"/>
                      <w:color w:val="000000"/>
                      <w:sz w:val="22"/>
                    </w:rPr>
                  </w:rPrChange>
                </w:rPr>
                <w:t>15,576</w:t>
              </w:r>
            </w:ins>
          </w:p>
        </w:tc>
        <w:tc>
          <w:tcPr>
            <w:tcW w:w="1276" w:type="dxa"/>
            <w:vAlign w:val="bottom"/>
          </w:tcPr>
          <w:p w14:paraId="584D0AAE" w14:textId="77777777" w:rsidR="00FE36FA" w:rsidRPr="002B569F" w:rsidRDefault="00FE36FA" w:rsidP="002B569F">
            <w:pPr>
              <w:rPr>
                <w:ins w:id="9078" w:author="Camilo Andrés Díaz Gómez" w:date="2023-03-22T16:15:00Z"/>
                <w:rFonts w:cs="Times New Roman"/>
                <w:szCs w:val="24"/>
                <w:rPrChange w:id="9079" w:author="Camilo Andrés Díaz Gómez" w:date="2023-03-28T17:42:00Z">
                  <w:rPr>
                    <w:ins w:id="9080" w:author="Camilo Andrés Díaz Gómez" w:date="2023-03-22T16:15:00Z"/>
                    <w:rFonts w:cs="Times New Roman"/>
                    <w:color w:val="000000"/>
                    <w:sz w:val="20"/>
                    <w:szCs w:val="20"/>
                  </w:rPr>
                </w:rPrChange>
              </w:rPr>
            </w:pPr>
            <w:ins w:id="9081" w:author="Camilo Andrés Díaz Gómez" w:date="2023-03-22T16:15:00Z">
              <w:r w:rsidRPr="002B569F">
                <w:rPr>
                  <w:rFonts w:cs="Times New Roman"/>
                  <w:szCs w:val="24"/>
                  <w:rPrChange w:id="9082" w:author="Camilo Andrés Díaz Gómez" w:date="2023-03-28T17:42:00Z">
                    <w:rPr>
                      <w:rFonts w:ascii="Calibri" w:hAnsi="Calibri" w:cs="Calibri"/>
                      <w:color w:val="000000"/>
                      <w:sz w:val="22"/>
                    </w:rPr>
                  </w:rPrChange>
                </w:rPr>
                <w:t>15,486</w:t>
              </w:r>
            </w:ins>
          </w:p>
        </w:tc>
        <w:tc>
          <w:tcPr>
            <w:tcW w:w="1701" w:type="dxa"/>
            <w:vAlign w:val="bottom"/>
          </w:tcPr>
          <w:p w14:paraId="1E9FA083" w14:textId="77777777" w:rsidR="00FE36FA" w:rsidRPr="002B569F" w:rsidRDefault="00FE36FA" w:rsidP="002B569F">
            <w:pPr>
              <w:rPr>
                <w:ins w:id="9083" w:author="Camilo Andrés Díaz Gómez" w:date="2023-03-22T16:15:00Z"/>
                <w:rFonts w:cs="Times New Roman"/>
                <w:szCs w:val="24"/>
                <w:rPrChange w:id="9084" w:author="Camilo Andrés Díaz Gómez" w:date="2023-03-28T17:42:00Z">
                  <w:rPr>
                    <w:ins w:id="9085" w:author="Camilo Andrés Díaz Gómez" w:date="2023-03-22T16:15:00Z"/>
                    <w:rFonts w:cs="Times New Roman"/>
                    <w:color w:val="000000"/>
                    <w:sz w:val="20"/>
                    <w:szCs w:val="20"/>
                  </w:rPr>
                </w:rPrChange>
              </w:rPr>
            </w:pPr>
            <w:ins w:id="9086" w:author="Camilo Andrés Díaz Gómez" w:date="2023-03-22T16:15:00Z">
              <w:r w:rsidRPr="002B569F">
                <w:rPr>
                  <w:rFonts w:cs="Times New Roman"/>
                  <w:szCs w:val="24"/>
                  <w:rPrChange w:id="9087" w:author="Camilo Andrés Díaz Gómez" w:date="2023-03-28T17:42:00Z">
                    <w:rPr>
                      <w:rFonts w:ascii="Calibri" w:hAnsi="Calibri" w:cs="Calibri"/>
                      <w:color w:val="000000"/>
                      <w:sz w:val="22"/>
                    </w:rPr>
                  </w:rPrChange>
                </w:rPr>
                <w:t>12,074</w:t>
              </w:r>
            </w:ins>
          </w:p>
        </w:tc>
      </w:tr>
      <w:tr w:rsidR="002B569F" w:rsidRPr="002B569F" w14:paraId="661281D0" w14:textId="77777777" w:rsidTr="00405EF3">
        <w:trPr>
          <w:ins w:id="9088" w:author="Camilo Andrés Díaz Gómez" w:date="2023-03-22T16:15:00Z"/>
        </w:trPr>
        <w:tc>
          <w:tcPr>
            <w:tcW w:w="704" w:type="dxa"/>
            <w:vAlign w:val="bottom"/>
          </w:tcPr>
          <w:p w14:paraId="0781D79C" w14:textId="77777777" w:rsidR="00FE36FA" w:rsidRPr="002B569F" w:rsidRDefault="00FE36FA" w:rsidP="002B569F">
            <w:pPr>
              <w:rPr>
                <w:ins w:id="9089" w:author="Camilo Andrés Díaz Gómez" w:date="2023-03-22T16:15:00Z"/>
                <w:rFonts w:cs="Times New Roman"/>
                <w:szCs w:val="24"/>
                <w:rPrChange w:id="9090" w:author="Camilo Andrés Díaz Gómez" w:date="2023-03-28T17:42:00Z">
                  <w:rPr>
                    <w:ins w:id="9091" w:author="Camilo Andrés Díaz Gómez" w:date="2023-03-22T16:15:00Z"/>
                    <w:rFonts w:cs="Times New Roman"/>
                    <w:color w:val="000000"/>
                    <w:sz w:val="20"/>
                    <w:szCs w:val="20"/>
                  </w:rPr>
                </w:rPrChange>
              </w:rPr>
            </w:pPr>
            <w:ins w:id="9092" w:author="Camilo Andrés Díaz Gómez" w:date="2023-03-22T16:15:00Z">
              <w:r w:rsidRPr="002B569F">
                <w:rPr>
                  <w:rFonts w:cs="Times New Roman"/>
                  <w:szCs w:val="24"/>
                  <w:rPrChange w:id="9093" w:author="Camilo Andrés Díaz Gómez" w:date="2023-03-28T17:42:00Z">
                    <w:rPr>
                      <w:rFonts w:cs="Times New Roman"/>
                      <w:color w:val="000000"/>
                      <w:sz w:val="22"/>
                    </w:rPr>
                  </w:rPrChange>
                </w:rPr>
                <w:lastRenderedPageBreak/>
                <w:t>23</w:t>
              </w:r>
            </w:ins>
          </w:p>
        </w:tc>
        <w:tc>
          <w:tcPr>
            <w:tcW w:w="1281" w:type="dxa"/>
            <w:vAlign w:val="bottom"/>
          </w:tcPr>
          <w:p w14:paraId="1B392E40" w14:textId="77777777" w:rsidR="00FE36FA" w:rsidRPr="002B569F" w:rsidRDefault="00FE36FA" w:rsidP="002B569F">
            <w:pPr>
              <w:rPr>
                <w:ins w:id="9094" w:author="Camilo Andrés Díaz Gómez" w:date="2023-03-22T16:15:00Z"/>
                <w:rFonts w:cs="Times New Roman"/>
                <w:szCs w:val="24"/>
                <w:rPrChange w:id="9095" w:author="Camilo Andrés Díaz Gómez" w:date="2023-03-28T17:42:00Z">
                  <w:rPr>
                    <w:ins w:id="9096" w:author="Camilo Andrés Díaz Gómez" w:date="2023-03-22T16:15:00Z"/>
                    <w:rFonts w:cs="Times New Roman"/>
                    <w:color w:val="000000"/>
                    <w:sz w:val="20"/>
                    <w:szCs w:val="20"/>
                  </w:rPr>
                </w:rPrChange>
              </w:rPr>
            </w:pPr>
            <w:ins w:id="9097" w:author="Camilo Andrés Díaz Gómez" w:date="2023-03-22T16:15:00Z">
              <w:r w:rsidRPr="002B569F">
                <w:rPr>
                  <w:rFonts w:cs="Times New Roman"/>
                  <w:szCs w:val="24"/>
                  <w:rPrChange w:id="9098" w:author="Camilo Andrés Díaz Gómez" w:date="2023-03-28T17:42:00Z">
                    <w:rPr>
                      <w:rFonts w:ascii="Calibri" w:hAnsi="Calibri" w:cs="Calibri"/>
                      <w:color w:val="000000"/>
                      <w:sz w:val="22"/>
                    </w:rPr>
                  </w:rPrChange>
                </w:rPr>
                <w:t>16,680</w:t>
              </w:r>
            </w:ins>
          </w:p>
        </w:tc>
        <w:tc>
          <w:tcPr>
            <w:tcW w:w="1417" w:type="dxa"/>
            <w:vAlign w:val="bottom"/>
          </w:tcPr>
          <w:p w14:paraId="7BB01806" w14:textId="77777777" w:rsidR="00FE36FA" w:rsidRPr="002B569F" w:rsidRDefault="00FE36FA" w:rsidP="002B569F">
            <w:pPr>
              <w:rPr>
                <w:ins w:id="9099" w:author="Camilo Andrés Díaz Gómez" w:date="2023-03-22T16:15:00Z"/>
                <w:rFonts w:cs="Times New Roman"/>
                <w:szCs w:val="24"/>
                <w:rPrChange w:id="9100" w:author="Camilo Andrés Díaz Gómez" w:date="2023-03-28T17:42:00Z">
                  <w:rPr>
                    <w:ins w:id="9101" w:author="Camilo Andrés Díaz Gómez" w:date="2023-03-22T16:15:00Z"/>
                    <w:rFonts w:cs="Times New Roman"/>
                    <w:color w:val="000000"/>
                    <w:sz w:val="20"/>
                    <w:szCs w:val="20"/>
                  </w:rPr>
                </w:rPrChange>
              </w:rPr>
            </w:pPr>
            <w:ins w:id="9102" w:author="Camilo Andrés Díaz Gómez" w:date="2023-03-22T16:15:00Z">
              <w:r w:rsidRPr="002B569F">
                <w:rPr>
                  <w:rFonts w:cs="Times New Roman"/>
                  <w:szCs w:val="24"/>
                  <w:rPrChange w:id="9103" w:author="Camilo Andrés Díaz Gómez" w:date="2023-03-28T17:42:00Z">
                    <w:rPr>
                      <w:rFonts w:ascii="Calibri" w:hAnsi="Calibri" w:cs="Calibri"/>
                      <w:color w:val="000000"/>
                      <w:sz w:val="22"/>
                    </w:rPr>
                  </w:rPrChange>
                </w:rPr>
                <w:t>15,294</w:t>
              </w:r>
            </w:ins>
          </w:p>
        </w:tc>
        <w:tc>
          <w:tcPr>
            <w:tcW w:w="993" w:type="dxa"/>
            <w:vAlign w:val="bottom"/>
          </w:tcPr>
          <w:p w14:paraId="2D96A906" w14:textId="77777777" w:rsidR="00FE36FA" w:rsidRPr="002B569F" w:rsidRDefault="00FE36FA" w:rsidP="002B569F">
            <w:pPr>
              <w:rPr>
                <w:ins w:id="9104" w:author="Camilo Andrés Díaz Gómez" w:date="2023-03-22T16:15:00Z"/>
                <w:rFonts w:cs="Times New Roman"/>
                <w:szCs w:val="24"/>
                <w:rPrChange w:id="9105" w:author="Camilo Andrés Díaz Gómez" w:date="2023-03-28T17:42:00Z">
                  <w:rPr>
                    <w:ins w:id="9106" w:author="Camilo Andrés Díaz Gómez" w:date="2023-03-22T16:15:00Z"/>
                    <w:rFonts w:cs="Times New Roman"/>
                    <w:color w:val="000000"/>
                    <w:sz w:val="20"/>
                    <w:szCs w:val="20"/>
                  </w:rPr>
                </w:rPrChange>
              </w:rPr>
            </w:pPr>
            <w:ins w:id="9107" w:author="Camilo Andrés Díaz Gómez" w:date="2023-03-22T16:15:00Z">
              <w:r w:rsidRPr="002B569F">
                <w:rPr>
                  <w:rFonts w:cs="Times New Roman"/>
                  <w:szCs w:val="24"/>
                  <w:rPrChange w:id="9108" w:author="Camilo Andrés Díaz Gómez" w:date="2023-03-28T17:42:00Z">
                    <w:rPr>
                      <w:rFonts w:ascii="Calibri" w:hAnsi="Calibri" w:cs="Calibri"/>
                      <w:color w:val="000000"/>
                      <w:sz w:val="22"/>
                    </w:rPr>
                  </w:rPrChange>
                </w:rPr>
                <w:t>15,100</w:t>
              </w:r>
            </w:ins>
          </w:p>
        </w:tc>
        <w:tc>
          <w:tcPr>
            <w:tcW w:w="1275" w:type="dxa"/>
            <w:vAlign w:val="bottom"/>
          </w:tcPr>
          <w:p w14:paraId="07DF14FD" w14:textId="77777777" w:rsidR="00FE36FA" w:rsidRPr="002B569F" w:rsidRDefault="00FE36FA" w:rsidP="002B569F">
            <w:pPr>
              <w:rPr>
                <w:ins w:id="9109" w:author="Camilo Andrés Díaz Gómez" w:date="2023-03-22T16:15:00Z"/>
                <w:rFonts w:cs="Times New Roman"/>
                <w:szCs w:val="24"/>
                <w:rPrChange w:id="9110" w:author="Camilo Andrés Díaz Gómez" w:date="2023-03-28T17:42:00Z">
                  <w:rPr>
                    <w:ins w:id="9111" w:author="Camilo Andrés Díaz Gómez" w:date="2023-03-22T16:15:00Z"/>
                    <w:rFonts w:cs="Times New Roman"/>
                    <w:color w:val="000000"/>
                    <w:sz w:val="20"/>
                    <w:szCs w:val="20"/>
                  </w:rPr>
                </w:rPrChange>
              </w:rPr>
            </w:pPr>
            <w:ins w:id="9112" w:author="Camilo Andrés Díaz Gómez" w:date="2023-03-22T16:15:00Z">
              <w:r w:rsidRPr="002B569F">
                <w:rPr>
                  <w:rFonts w:cs="Times New Roman"/>
                  <w:szCs w:val="24"/>
                  <w:rPrChange w:id="9113" w:author="Camilo Andrés Díaz Gómez" w:date="2023-03-28T17:42:00Z">
                    <w:rPr>
                      <w:rFonts w:ascii="Calibri" w:hAnsi="Calibri" w:cs="Calibri"/>
                      <w:color w:val="000000"/>
                      <w:sz w:val="22"/>
                    </w:rPr>
                  </w:rPrChange>
                </w:rPr>
                <w:t>15,090</w:t>
              </w:r>
            </w:ins>
          </w:p>
        </w:tc>
        <w:tc>
          <w:tcPr>
            <w:tcW w:w="1134" w:type="dxa"/>
            <w:vAlign w:val="bottom"/>
          </w:tcPr>
          <w:p w14:paraId="1434DE2B" w14:textId="77777777" w:rsidR="00FE36FA" w:rsidRPr="002B569F" w:rsidRDefault="00FE36FA" w:rsidP="002B569F">
            <w:pPr>
              <w:rPr>
                <w:ins w:id="9114" w:author="Camilo Andrés Díaz Gómez" w:date="2023-03-22T16:15:00Z"/>
                <w:rFonts w:cs="Times New Roman"/>
                <w:szCs w:val="24"/>
                <w:rPrChange w:id="9115" w:author="Camilo Andrés Díaz Gómez" w:date="2023-03-28T17:42:00Z">
                  <w:rPr>
                    <w:ins w:id="9116" w:author="Camilo Andrés Díaz Gómez" w:date="2023-03-22T16:15:00Z"/>
                    <w:rFonts w:cs="Times New Roman"/>
                    <w:color w:val="000000"/>
                    <w:sz w:val="20"/>
                    <w:szCs w:val="20"/>
                  </w:rPr>
                </w:rPrChange>
              </w:rPr>
            </w:pPr>
            <w:ins w:id="9117" w:author="Camilo Andrés Díaz Gómez" w:date="2023-03-22T16:15:00Z">
              <w:r w:rsidRPr="002B569F">
                <w:rPr>
                  <w:rFonts w:cs="Times New Roman"/>
                  <w:szCs w:val="24"/>
                  <w:rPrChange w:id="9118" w:author="Camilo Andrés Díaz Gómez" w:date="2023-03-28T17:42:00Z">
                    <w:rPr>
                      <w:rFonts w:ascii="Calibri" w:hAnsi="Calibri" w:cs="Calibri"/>
                      <w:color w:val="000000"/>
                      <w:sz w:val="22"/>
                    </w:rPr>
                  </w:rPrChange>
                </w:rPr>
                <w:t>14,925</w:t>
              </w:r>
            </w:ins>
          </w:p>
        </w:tc>
        <w:tc>
          <w:tcPr>
            <w:tcW w:w="1276" w:type="dxa"/>
            <w:vAlign w:val="bottom"/>
          </w:tcPr>
          <w:p w14:paraId="4B3BCA33" w14:textId="77777777" w:rsidR="00FE36FA" w:rsidRPr="002B569F" w:rsidRDefault="00FE36FA" w:rsidP="002B569F">
            <w:pPr>
              <w:rPr>
                <w:ins w:id="9119" w:author="Camilo Andrés Díaz Gómez" w:date="2023-03-22T16:15:00Z"/>
                <w:rFonts w:cs="Times New Roman"/>
                <w:szCs w:val="24"/>
                <w:rPrChange w:id="9120" w:author="Camilo Andrés Díaz Gómez" w:date="2023-03-28T17:42:00Z">
                  <w:rPr>
                    <w:ins w:id="9121" w:author="Camilo Andrés Díaz Gómez" w:date="2023-03-22T16:15:00Z"/>
                    <w:rFonts w:cs="Times New Roman"/>
                    <w:color w:val="000000"/>
                    <w:sz w:val="20"/>
                    <w:szCs w:val="20"/>
                  </w:rPr>
                </w:rPrChange>
              </w:rPr>
            </w:pPr>
            <w:ins w:id="9122" w:author="Camilo Andrés Díaz Gómez" w:date="2023-03-22T16:15:00Z">
              <w:r w:rsidRPr="002B569F">
                <w:rPr>
                  <w:rFonts w:cs="Times New Roman"/>
                  <w:szCs w:val="24"/>
                  <w:rPrChange w:id="9123" w:author="Camilo Andrés Díaz Gómez" w:date="2023-03-28T17:42:00Z">
                    <w:rPr>
                      <w:rFonts w:ascii="Calibri" w:hAnsi="Calibri" w:cs="Calibri"/>
                      <w:color w:val="000000"/>
                      <w:sz w:val="22"/>
                    </w:rPr>
                  </w:rPrChange>
                </w:rPr>
                <w:t>14,808</w:t>
              </w:r>
            </w:ins>
          </w:p>
        </w:tc>
        <w:tc>
          <w:tcPr>
            <w:tcW w:w="1701" w:type="dxa"/>
            <w:vAlign w:val="bottom"/>
          </w:tcPr>
          <w:p w14:paraId="4FC8D14E" w14:textId="77777777" w:rsidR="00FE36FA" w:rsidRPr="002B569F" w:rsidRDefault="00FE36FA" w:rsidP="002B569F">
            <w:pPr>
              <w:rPr>
                <w:ins w:id="9124" w:author="Camilo Andrés Díaz Gómez" w:date="2023-03-22T16:15:00Z"/>
                <w:rFonts w:cs="Times New Roman"/>
                <w:szCs w:val="24"/>
                <w:rPrChange w:id="9125" w:author="Camilo Andrés Díaz Gómez" w:date="2023-03-28T17:42:00Z">
                  <w:rPr>
                    <w:ins w:id="9126" w:author="Camilo Andrés Díaz Gómez" w:date="2023-03-22T16:15:00Z"/>
                    <w:rFonts w:cs="Times New Roman"/>
                    <w:color w:val="000000"/>
                    <w:sz w:val="20"/>
                    <w:szCs w:val="20"/>
                  </w:rPr>
                </w:rPrChange>
              </w:rPr>
            </w:pPr>
            <w:ins w:id="9127" w:author="Camilo Andrés Díaz Gómez" w:date="2023-03-22T16:15:00Z">
              <w:r w:rsidRPr="002B569F">
                <w:rPr>
                  <w:rFonts w:cs="Times New Roman"/>
                  <w:szCs w:val="24"/>
                  <w:rPrChange w:id="9128" w:author="Camilo Andrés Díaz Gómez" w:date="2023-03-28T17:42:00Z">
                    <w:rPr>
                      <w:rFonts w:ascii="Calibri" w:hAnsi="Calibri" w:cs="Calibri"/>
                      <w:color w:val="000000"/>
                      <w:sz w:val="22"/>
                    </w:rPr>
                  </w:rPrChange>
                </w:rPr>
                <w:t>14,449</w:t>
              </w:r>
            </w:ins>
          </w:p>
        </w:tc>
      </w:tr>
      <w:tr w:rsidR="002B569F" w:rsidRPr="002B569F" w14:paraId="4A62EBD5" w14:textId="77777777" w:rsidTr="00405EF3">
        <w:trPr>
          <w:ins w:id="9129" w:author="Camilo Andrés Díaz Gómez" w:date="2023-03-22T16:15:00Z"/>
        </w:trPr>
        <w:tc>
          <w:tcPr>
            <w:tcW w:w="704" w:type="dxa"/>
            <w:vAlign w:val="bottom"/>
          </w:tcPr>
          <w:p w14:paraId="6F0AF8A7" w14:textId="77777777" w:rsidR="00FE36FA" w:rsidRPr="002B569F" w:rsidRDefault="00FE36FA" w:rsidP="002B569F">
            <w:pPr>
              <w:rPr>
                <w:ins w:id="9130" w:author="Camilo Andrés Díaz Gómez" w:date="2023-03-22T16:15:00Z"/>
                <w:rFonts w:cs="Times New Roman"/>
                <w:szCs w:val="24"/>
                <w:rPrChange w:id="9131" w:author="Camilo Andrés Díaz Gómez" w:date="2023-03-28T17:42:00Z">
                  <w:rPr>
                    <w:ins w:id="9132" w:author="Camilo Andrés Díaz Gómez" w:date="2023-03-22T16:15:00Z"/>
                    <w:rFonts w:cs="Times New Roman"/>
                    <w:color w:val="000000"/>
                    <w:sz w:val="20"/>
                    <w:szCs w:val="20"/>
                  </w:rPr>
                </w:rPrChange>
              </w:rPr>
            </w:pPr>
            <w:ins w:id="9133" w:author="Camilo Andrés Díaz Gómez" w:date="2023-03-22T16:15:00Z">
              <w:r w:rsidRPr="002B569F">
                <w:rPr>
                  <w:rFonts w:cs="Times New Roman"/>
                  <w:szCs w:val="24"/>
                  <w:rPrChange w:id="9134" w:author="Camilo Andrés Díaz Gómez" w:date="2023-03-28T17:42:00Z">
                    <w:rPr>
                      <w:rFonts w:cs="Times New Roman"/>
                      <w:color w:val="000000"/>
                      <w:sz w:val="22"/>
                    </w:rPr>
                  </w:rPrChange>
                </w:rPr>
                <w:t>24</w:t>
              </w:r>
            </w:ins>
          </w:p>
        </w:tc>
        <w:tc>
          <w:tcPr>
            <w:tcW w:w="1281" w:type="dxa"/>
            <w:vAlign w:val="bottom"/>
          </w:tcPr>
          <w:p w14:paraId="12F214AF" w14:textId="77777777" w:rsidR="00FE36FA" w:rsidRPr="002B569F" w:rsidRDefault="00FE36FA" w:rsidP="002B569F">
            <w:pPr>
              <w:rPr>
                <w:ins w:id="9135" w:author="Camilo Andrés Díaz Gómez" w:date="2023-03-22T16:15:00Z"/>
                <w:rFonts w:cs="Times New Roman"/>
                <w:szCs w:val="24"/>
                <w:rPrChange w:id="9136" w:author="Camilo Andrés Díaz Gómez" w:date="2023-03-28T17:42:00Z">
                  <w:rPr>
                    <w:ins w:id="9137" w:author="Camilo Andrés Díaz Gómez" w:date="2023-03-22T16:15:00Z"/>
                    <w:rFonts w:cs="Times New Roman"/>
                    <w:color w:val="000000"/>
                    <w:sz w:val="20"/>
                    <w:szCs w:val="20"/>
                  </w:rPr>
                </w:rPrChange>
              </w:rPr>
            </w:pPr>
            <w:ins w:id="9138" w:author="Camilo Andrés Díaz Gómez" w:date="2023-03-22T16:15:00Z">
              <w:r w:rsidRPr="002B569F">
                <w:rPr>
                  <w:rFonts w:cs="Times New Roman"/>
                  <w:szCs w:val="24"/>
                  <w:rPrChange w:id="9139" w:author="Camilo Andrés Díaz Gómez" w:date="2023-03-28T17:42:00Z">
                    <w:rPr>
                      <w:rFonts w:ascii="Calibri" w:hAnsi="Calibri" w:cs="Calibri"/>
                      <w:color w:val="000000"/>
                      <w:sz w:val="22"/>
                    </w:rPr>
                  </w:rPrChange>
                </w:rPr>
                <w:t>13,929</w:t>
              </w:r>
            </w:ins>
          </w:p>
        </w:tc>
        <w:tc>
          <w:tcPr>
            <w:tcW w:w="1417" w:type="dxa"/>
            <w:vAlign w:val="bottom"/>
          </w:tcPr>
          <w:p w14:paraId="6C103458" w14:textId="77777777" w:rsidR="00FE36FA" w:rsidRPr="002B569F" w:rsidRDefault="00FE36FA" w:rsidP="002B569F">
            <w:pPr>
              <w:rPr>
                <w:ins w:id="9140" w:author="Camilo Andrés Díaz Gómez" w:date="2023-03-22T16:15:00Z"/>
                <w:rFonts w:cs="Times New Roman"/>
                <w:szCs w:val="24"/>
                <w:rPrChange w:id="9141" w:author="Camilo Andrés Díaz Gómez" w:date="2023-03-28T17:42:00Z">
                  <w:rPr>
                    <w:ins w:id="9142" w:author="Camilo Andrés Díaz Gómez" w:date="2023-03-22T16:15:00Z"/>
                    <w:rFonts w:cs="Times New Roman"/>
                    <w:color w:val="000000"/>
                    <w:sz w:val="20"/>
                    <w:szCs w:val="20"/>
                  </w:rPr>
                </w:rPrChange>
              </w:rPr>
            </w:pPr>
            <w:ins w:id="9143" w:author="Camilo Andrés Díaz Gómez" w:date="2023-03-22T16:15:00Z">
              <w:r w:rsidRPr="002B569F">
                <w:rPr>
                  <w:rFonts w:cs="Times New Roman"/>
                  <w:szCs w:val="24"/>
                  <w:rPrChange w:id="9144" w:author="Camilo Andrés Díaz Gómez" w:date="2023-03-28T17:42:00Z">
                    <w:rPr>
                      <w:rFonts w:ascii="Calibri" w:hAnsi="Calibri" w:cs="Calibri"/>
                      <w:color w:val="000000"/>
                      <w:sz w:val="22"/>
                    </w:rPr>
                  </w:rPrChange>
                </w:rPr>
                <w:t>14,461</w:t>
              </w:r>
            </w:ins>
          </w:p>
        </w:tc>
        <w:tc>
          <w:tcPr>
            <w:tcW w:w="993" w:type="dxa"/>
            <w:vAlign w:val="bottom"/>
          </w:tcPr>
          <w:p w14:paraId="44B50BB4" w14:textId="77777777" w:rsidR="00FE36FA" w:rsidRPr="002B569F" w:rsidRDefault="00FE36FA" w:rsidP="002B569F">
            <w:pPr>
              <w:rPr>
                <w:ins w:id="9145" w:author="Camilo Andrés Díaz Gómez" w:date="2023-03-22T16:15:00Z"/>
                <w:rFonts w:cs="Times New Roman"/>
                <w:szCs w:val="24"/>
                <w:rPrChange w:id="9146" w:author="Camilo Andrés Díaz Gómez" w:date="2023-03-28T17:42:00Z">
                  <w:rPr>
                    <w:ins w:id="9147" w:author="Camilo Andrés Díaz Gómez" w:date="2023-03-22T16:15:00Z"/>
                    <w:rFonts w:cs="Times New Roman"/>
                    <w:color w:val="000000"/>
                    <w:sz w:val="20"/>
                    <w:szCs w:val="20"/>
                  </w:rPr>
                </w:rPrChange>
              </w:rPr>
            </w:pPr>
            <w:ins w:id="9148" w:author="Camilo Andrés Díaz Gómez" w:date="2023-03-22T16:15:00Z">
              <w:r w:rsidRPr="002B569F">
                <w:rPr>
                  <w:rFonts w:cs="Times New Roman"/>
                  <w:szCs w:val="24"/>
                  <w:rPrChange w:id="9149" w:author="Camilo Andrés Díaz Gómez" w:date="2023-03-28T17:42:00Z">
                    <w:rPr>
                      <w:rFonts w:ascii="Calibri" w:hAnsi="Calibri" w:cs="Calibri"/>
                      <w:color w:val="000000"/>
                      <w:sz w:val="22"/>
                    </w:rPr>
                  </w:rPrChange>
                </w:rPr>
                <w:t>14,703</w:t>
              </w:r>
            </w:ins>
          </w:p>
        </w:tc>
        <w:tc>
          <w:tcPr>
            <w:tcW w:w="1275" w:type="dxa"/>
            <w:vAlign w:val="bottom"/>
          </w:tcPr>
          <w:p w14:paraId="708EDC6B" w14:textId="77777777" w:rsidR="00FE36FA" w:rsidRPr="002B569F" w:rsidRDefault="00FE36FA" w:rsidP="002B569F">
            <w:pPr>
              <w:rPr>
                <w:ins w:id="9150" w:author="Camilo Andrés Díaz Gómez" w:date="2023-03-22T16:15:00Z"/>
                <w:rFonts w:cs="Times New Roman"/>
                <w:szCs w:val="24"/>
                <w:rPrChange w:id="9151" w:author="Camilo Andrés Díaz Gómez" w:date="2023-03-28T17:42:00Z">
                  <w:rPr>
                    <w:ins w:id="9152" w:author="Camilo Andrés Díaz Gómez" w:date="2023-03-22T16:15:00Z"/>
                    <w:rFonts w:cs="Times New Roman"/>
                    <w:color w:val="000000"/>
                    <w:sz w:val="20"/>
                    <w:szCs w:val="20"/>
                  </w:rPr>
                </w:rPrChange>
              </w:rPr>
            </w:pPr>
            <w:ins w:id="9153" w:author="Camilo Andrés Díaz Gómez" w:date="2023-03-22T16:15:00Z">
              <w:r w:rsidRPr="002B569F">
                <w:rPr>
                  <w:rFonts w:cs="Times New Roman"/>
                  <w:szCs w:val="24"/>
                  <w:rPrChange w:id="9154" w:author="Camilo Andrés Díaz Gómez" w:date="2023-03-28T17:42:00Z">
                    <w:rPr>
                      <w:rFonts w:ascii="Calibri" w:hAnsi="Calibri" w:cs="Calibri"/>
                      <w:color w:val="000000"/>
                      <w:sz w:val="22"/>
                    </w:rPr>
                  </w:rPrChange>
                </w:rPr>
                <w:t>14,668</w:t>
              </w:r>
            </w:ins>
          </w:p>
        </w:tc>
        <w:tc>
          <w:tcPr>
            <w:tcW w:w="1134" w:type="dxa"/>
            <w:vAlign w:val="bottom"/>
          </w:tcPr>
          <w:p w14:paraId="33AAE185" w14:textId="77777777" w:rsidR="00FE36FA" w:rsidRPr="002B569F" w:rsidRDefault="00FE36FA" w:rsidP="002B569F">
            <w:pPr>
              <w:rPr>
                <w:ins w:id="9155" w:author="Camilo Andrés Díaz Gómez" w:date="2023-03-22T16:15:00Z"/>
                <w:rFonts w:cs="Times New Roman"/>
                <w:szCs w:val="24"/>
                <w:rPrChange w:id="9156" w:author="Camilo Andrés Díaz Gómez" w:date="2023-03-28T17:42:00Z">
                  <w:rPr>
                    <w:ins w:id="9157" w:author="Camilo Andrés Díaz Gómez" w:date="2023-03-22T16:15:00Z"/>
                    <w:rFonts w:cs="Times New Roman"/>
                    <w:color w:val="000000"/>
                    <w:sz w:val="20"/>
                    <w:szCs w:val="20"/>
                  </w:rPr>
                </w:rPrChange>
              </w:rPr>
            </w:pPr>
            <w:ins w:id="9158" w:author="Camilo Andrés Díaz Gómez" w:date="2023-03-22T16:15:00Z">
              <w:r w:rsidRPr="002B569F">
                <w:rPr>
                  <w:rFonts w:cs="Times New Roman"/>
                  <w:szCs w:val="24"/>
                  <w:rPrChange w:id="9159" w:author="Camilo Andrés Díaz Gómez" w:date="2023-03-28T17:42:00Z">
                    <w:rPr>
                      <w:rFonts w:ascii="Calibri" w:hAnsi="Calibri" w:cs="Calibri"/>
                      <w:color w:val="000000"/>
                      <w:sz w:val="22"/>
                    </w:rPr>
                  </w:rPrChange>
                </w:rPr>
                <w:t>14,619</w:t>
              </w:r>
            </w:ins>
          </w:p>
        </w:tc>
        <w:tc>
          <w:tcPr>
            <w:tcW w:w="1276" w:type="dxa"/>
            <w:vAlign w:val="bottom"/>
          </w:tcPr>
          <w:p w14:paraId="3D9A6D7B" w14:textId="77777777" w:rsidR="00FE36FA" w:rsidRPr="002B569F" w:rsidRDefault="00FE36FA" w:rsidP="002B569F">
            <w:pPr>
              <w:rPr>
                <w:ins w:id="9160" w:author="Camilo Andrés Díaz Gómez" w:date="2023-03-22T16:15:00Z"/>
                <w:rFonts w:cs="Times New Roman"/>
                <w:szCs w:val="24"/>
                <w:rPrChange w:id="9161" w:author="Camilo Andrés Díaz Gómez" w:date="2023-03-28T17:42:00Z">
                  <w:rPr>
                    <w:ins w:id="9162" w:author="Camilo Andrés Díaz Gómez" w:date="2023-03-22T16:15:00Z"/>
                    <w:rFonts w:cs="Times New Roman"/>
                    <w:color w:val="000000"/>
                    <w:sz w:val="20"/>
                    <w:szCs w:val="20"/>
                  </w:rPr>
                </w:rPrChange>
              </w:rPr>
            </w:pPr>
            <w:ins w:id="9163" w:author="Camilo Andrés Díaz Gómez" w:date="2023-03-22T16:15:00Z">
              <w:r w:rsidRPr="002B569F">
                <w:rPr>
                  <w:rFonts w:cs="Times New Roman"/>
                  <w:szCs w:val="24"/>
                  <w:rPrChange w:id="9164" w:author="Camilo Andrés Díaz Gómez" w:date="2023-03-28T17:42:00Z">
                    <w:rPr>
                      <w:rFonts w:ascii="Calibri" w:hAnsi="Calibri" w:cs="Calibri"/>
                      <w:color w:val="000000"/>
                      <w:sz w:val="22"/>
                    </w:rPr>
                  </w:rPrChange>
                </w:rPr>
                <w:t>14,622</w:t>
              </w:r>
            </w:ins>
          </w:p>
        </w:tc>
        <w:tc>
          <w:tcPr>
            <w:tcW w:w="1701" w:type="dxa"/>
            <w:vAlign w:val="bottom"/>
          </w:tcPr>
          <w:p w14:paraId="6866CA11" w14:textId="77777777" w:rsidR="00FE36FA" w:rsidRPr="002B569F" w:rsidRDefault="00FE36FA" w:rsidP="002B569F">
            <w:pPr>
              <w:rPr>
                <w:ins w:id="9165" w:author="Camilo Andrés Díaz Gómez" w:date="2023-03-22T16:15:00Z"/>
                <w:rFonts w:cs="Times New Roman"/>
                <w:szCs w:val="24"/>
                <w:rPrChange w:id="9166" w:author="Camilo Andrés Díaz Gómez" w:date="2023-03-28T17:42:00Z">
                  <w:rPr>
                    <w:ins w:id="9167" w:author="Camilo Andrés Díaz Gómez" w:date="2023-03-22T16:15:00Z"/>
                    <w:rFonts w:cs="Times New Roman"/>
                    <w:color w:val="000000"/>
                    <w:sz w:val="20"/>
                    <w:szCs w:val="20"/>
                  </w:rPr>
                </w:rPrChange>
              </w:rPr>
            </w:pPr>
            <w:ins w:id="9168" w:author="Camilo Andrés Díaz Gómez" w:date="2023-03-22T16:15:00Z">
              <w:r w:rsidRPr="002B569F">
                <w:rPr>
                  <w:rFonts w:cs="Times New Roman"/>
                  <w:szCs w:val="24"/>
                  <w:rPrChange w:id="9169" w:author="Camilo Andrés Díaz Gómez" w:date="2023-03-28T17:42:00Z">
                    <w:rPr>
                      <w:rFonts w:ascii="Calibri" w:hAnsi="Calibri" w:cs="Calibri"/>
                      <w:color w:val="000000"/>
                      <w:sz w:val="22"/>
                    </w:rPr>
                  </w:rPrChange>
                </w:rPr>
                <w:t>14,375</w:t>
              </w:r>
            </w:ins>
          </w:p>
        </w:tc>
      </w:tr>
      <w:tr w:rsidR="002B569F" w:rsidRPr="002B569F" w14:paraId="08F693C5" w14:textId="77777777" w:rsidTr="00405EF3">
        <w:trPr>
          <w:ins w:id="9170" w:author="Camilo Andrés Díaz Gómez" w:date="2023-03-22T16:15:00Z"/>
        </w:trPr>
        <w:tc>
          <w:tcPr>
            <w:tcW w:w="704" w:type="dxa"/>
            <w:vAlign w:val="bottom"/>
          </w:tcPr>
          <w:p w14:paraId="4FFE154E" w14:textId="77777777" w:rsidR="00FE36FA" w:rsidRPr="002B569F" w:rsidRDefault="00FE36FA" w:rsidP="002B569F">
            <w:pPr>
              <w:rPr>
                <w:ins w:id="9171" w:author="Camilo Andrés Díaz Gómez" w:date="2023-03-22T16:15:00Z"/>
                <w:rFonts w:cs="Times New Roman"/>
                <w:szCs w:val="24"/>
                <w:rPrChange w:id="9172" w:author="Camilo Andrés Díaz Gómez" w:date="2023-03-28T17:42:00Z">
                  <w:rPr>
                    <w:ins w:id="9173" w:author="Camilo Andrés Díaz Gómez" w:date="2023-03-22T16:15:00Z"/>
                    <w:rFonts w:cs="Times New Roman"/>
                    <w:color w:val="000000"/>
                    <w:sz w:val="20"/>
                    <w:szCs w:val="20"/>
                  </w:rPr>
                </w:rPrChange>
              </w:rPr>
            </w:pPr>
            <w:ins w:id="9174" w:author="Camilo Andrés Díaz Gómez" w:date="2023-03-22T16:15:00Z">
              <w:r w:rsidRPr="002B569F">
                <w:rPr>
                  <w:rFonts w:cs="Times New Roman"/>
                  <w:szCs w:val="24"/>
                  <w:rPrChange w:id="9175" w:author="Camilo Andrés Díaz Gómez" w:date="2023-03-28T17:42:00Z">
                    <w:rPr>
                      <w:rFonts w:cs="Times New Roman"/>
                      <w:color w:val="000000"/>
                      <w:sz w:val="22"/>
                    </w:rPr>
                  </w:rPrChange>
                </w:rPr>
                <w:t>25</w:t>
              </w:r>
            </w:ins>
          </w:p>
        </w:tc>
        <w:tc>
          <w:tcPr>
            <w:tcW w:w="1281" w:type="dxa"/>
            <w:vAlign w:val="bottom"/>
          </w:tcPr>
          <w:p w14:paraId="618443C0" w14:textId="77777777" w:rsidR="00FE36FA" w:rsidRPr="002B569F" w:rsidRDefault="00FE36FA" w:rsidP="002B569F">
            <w:pPr>
              <w:rPr>
                <w:ins w:id="9176" w:author="Camilo Andrés Díaz Gómez" w:date="2023-03-22T16:15:00Z"/>
                <w:rFonts w:cs="Times New Roman"/>
                <w:szCs w:val="24"/>
                <w:rPrChange w:id="9177" w:author="Camilo Andrés Díaz Gómez" w:date="2023-03-28T17:42:00Z">
                  <w:rPr>
                    <w:ins w:id="9178" w:author="Camilo Andrés Díaz Gómez" w:date="2023-03-22T16:15:00Z"/>
                    <w:rFonts w:cs="Times New Roman"/>
                    <w:color w:val="000000"/>
                    <w:sz w:val="20"/>
                    <w:szCs w:val="20"/>
                  </w:rPr>
                </w:rPrChange>
              </w:rPr>
            </w:pPr>
            <w:ins w:id="9179" w:author="Camilo Andrés Díaz Gómez" w:date="2023-03-22T16:15:00Z">
              <w:r w:rsidRPr="002B569F">
                <w:rPr>
                  <w:rFonts w:cs="Times New Roman"/>
                  <w:szCs w:val="24"/>
                  <w:rPrChange w:id="9180" w:author="Camilo Andrés Díaz Gómez" w:date="2023-03-28T17:42:00Z">
                    <w:rPr>
                      <w:rFonts w:ascii="Calibri" w:hAnsi="Calibri" w:cs="Calibri"/>
                      <w:color w:val="000000"/>
                      <w:sz w:val="22"/>
                    </w:rPr>
                  </w:rPrChange>
                </w:rPr>
                <w:t>15,350</w:t>
              </w:r>
            </w:ins>
          </w:p>
        </w:tc>
        <w:tc>
          <w:tcPr>
            <w:tcW w:w="1417" w:type="dxa"/>
            <w:vAlign w:val="bottom"/>
          </w:tcPr>
          <w:p w14:paraId="2A28049A" w14:textId="77777777" w:rsidR="00FE36FA" w:rsidRPr="002B569F" w:rsidRDefault="00FE36FA" w:rsidP="002B569F">
            <w:pPr>
              <w:rPr>
                <w:ins w:id="9181" w:author="Camilo Andrés Díaz Gómez" w:date="2023-03-22T16:15:00Z"/>
                <w:rFonts w:cs="Times New Roman"/>
                <w:szCs w:val="24"/>
                <w:rPrChange w:id="9182" w:author="Camilo Andrés Díaz Gómez" w:date="2023-03-28T17:42:00Z">
                  <w:rPr>
                    <w:ins w:id="9183" w:author="Camilo Andrés Díaz Gómez" w:date="2023-03-22T16:15:00Z"/>
                    <w:rFonts w:cs="Times New Roman"/>
                    <w:color w:val="000000"/>
                    <w:sz w:val="20"/>
                    <w:szCs w:val="20"/>
                  </w:rPr>
                </w:rPrChange>
              </w:rPr>
            </w:pPr>
            <w:ins w:id="9184" w:author="Camilo Andrés Díaz Gómez" w:date="2023-03-22T16:15:00Z">
              <w:r w:rsidRPr="002B569F">
                <w:rPr>
                  <w:rFonts w:cs="Times New Roman"/>
                  <w:szCs w:val="24"/>
                  <w:rPrChange w:id="9185" w:author="Camilo Andrés Díaz Gómez" w:date="2023-03-28T17:42:00Z">
                    <w:rPr>
                      <w:rFonts w:ascii="Calibri" w:hAnsi="Calibri" w:cs="Calibri"/>
                      <w:color w:val="000000"/>
                      <w:sz w:val="22"/>
                    </w:rPr>
                  </w:rPrChange>
                </w:rPr>
                <w:t>15,193</w:t>
              </w:r>
            </w:ins>
          </w:p>
        </w:tc>
        <w:tc>
          <w:tcPr>
            <w:tcW w:w="993" w:type="dxa"/>
            <w:vAlign w:val="bottom"/>
          </w:tcPr>
          <w:p w14:paraId="5C455858" w14:textId="77777777" w:rsidR="00FE36FA" w:rsidRPr="002B569F" w:rsidRDefault="00FE36FA" w:rsidP="002B569F">
            <w:pPr>
              <w:rPr>
                <w:ins w:id="9186" w:author="Camilo Andrés Díaz Gómez" w:date="2023-03-22T16:15:00Z"/>
                <w:rFonts w:cs="Times New Roman"/>
                <w:szCs w:val="24"/>
                <w:rPrChange w:id="9187" w:author="Camilo Andrés Díaz Gómez" w:date="2023-03-28T17:42:00Z">
                  <w:rPr>
                    <w:ins w:id="9188" w:author="Camilo Andrés Díaz Gómez" w:date="2023-03-22T16:15:00Z"/>
                    <w:rFonts w:cs="Times New Roman"/>
                    <w:color w:val="000000"/>
                    <w:sz w:val="20"/>
                    <w:szCs w:val="20"/>
                  </w:rPr>
                </w:rPrChange>
              </w:rPr>
            </w:pPr>
            <w:ins w:id="9189" w:author="Camilo Andrés Díaz Gómez" w:date="2023-03-22T16:15:00Z">
              <w:r w:rsidRPr="002B569F">
                <w:rPr>
                  <w:rFonts w:cs="Times New Roman"/>
                  <w:szCs w:val="24"/>
                  <w:rPrChange w:id="9190" w:author="Camilo Andrés Díaz Gómez" w:date="2023-03-28T17:42:00Z">
                    <w:rPr>
                      <w:rFonts w:ascii="Calibri" w:hAnsi="Calibri" w:cs="Calibri"/>
                      <w:color w:val="000000"/>
                      <w:sz w:val="22"/>
                    </w:rPr>
                  </w:rPrChange>
                </w:rPr>
                <w:t>15,255</w:t>
              </w:r>
            </w:ins>
          </w:p>
        </w:tc>
        <w:tc>
          <w:tcPr>
            <w:tcW w:w="1275" w:type="dxa"/>
            <w:vAlign w:val="bottom"/>
          </w:tcPr>
          <w:p w14:paraId="6B5AFDFC" w14:textId="77777777" w:rsidR="00FE36FA" w:rsidRPr="002B569F" w:rsidRDefault="00FE36FA" w:rsidP="002B569F">
            <w:pPr>
              <w:rPr>
                <w:ins w:id="9191" w:author="Camilo Andrés Díaz Gómez" w:date="2023-03-22T16:15:00Z"/>
                <w:rFonts w:cs="Times New Roman"/>
                <w:szCs w:val="24"/>
                <w:rPrChange w:id="9192" w:author="Camilo Andrés Díaz Gómez" w:date="2023-03-28T17:42:00Z">
                  <w:rPr>
                    <w:ins w:id="9193" w:author="Camilo Andrés Díaz Gómez" w:date="2023-03-22T16:15:00Z"/>
                    <w:rFonts w:cs="Times New Roman"/>
                    <w:color w:val="000000"/>
                    <w:sz w:val="20"/>
                    <w:szCs w:val="20"/>
                  </w:rPr>
                </w:rPrChange>
              </w:rPr>
            </w:pPr>
            <w:ins w:id="9194" w:author="Camilo Andrés Díaz Gómez" w:date="2023-03-22T16:15:00Z">
              <w:r w:rsidRPr="002B569F">
                <w:rPr>
                  <w:rFonts w:cs="Times New Roman"/>
                  <w:szCs w:val="24"/>
                  <w:rPrChange w:id="9195" w:author="Camilo Andrés Díaz Gómez" w:date="2023-03-28T17:42:00Z">
                    <w:rPr>
                      <w:rFonts w:ascii="Calibri" w:hAnsi="Calibri" w:cs="Calibri"/>
                      <w:color w:val="000000"/>
                      <w:sz w:val="22"/>
                    </w:rPr>
                  </w:rPrChange>
                </w:rPr>
                <w:t>15,248</w:t>
              </w:r>
            </w:ins>
          </w:p>
        </w:tc>
        <w:tc>
          <w:tcPr>
            <w:tcW w:w="1134" w:type="dxa"/>
            <w:vAlign w:val="bottom"/>
          </w:tcPr>
          <w:p w14:paraId="1CCE9A78" w14:textId="77777777" w:rsidR="00FE36FA" w:rsidRPr="002B569F" w:rsidRDefault="00FE36FA" w:rsidP="002B569F">
            <w:pPr>
              <w:rPr>
                <w:ins w:id="9196" w:author="Camilo Andrés Díaz Gómez" w:date="2023-03-22T16:15:00Z"/>
                <w:rFonts w:cs="Times New Roman"/>
                <w:szCs w:val="24"/>
                <w:rPrChange w:id="9197" w:author="Camilo Andrés Díaz Gómez" w:date="2023-03-28T17:42:00Z">
                  <w:rPr>
                    <w:ins w:id="9198" w:author="Camilo Andrés Díaz Gómez" w:date="2023-03-22T16:15:00Z"/>
                    <w:rFonts w:cs="Times New Roman"/>
                    <w:color w:val="000000"/>
                    <w:sz w:val="20"/>
                    <w:szCs w:val="20"/>
                  </w:rPr>
                </w:rPrChange>
              </w:rPr>
            </w:pPr>
            <w:ins w:id="9199" w:author="Camilo Andrés Díaz Gómez" w:date="2023-03-22T16:15:00Z">
              <w:r w:rsidRPr="002B569F">
                <w:rPr>
                  <w:rFonts w:cs="Times New Roman"/>
                  <w:szCs w:val="24"/>
                  <w:rPrChange w:id="9200" w:author="Camilo Andrés Díaz Gómez" w:date="2023-03-28T17:42:00Z">
                    <w:rPr>
                      <w:rFonts w:ascii="Calibri" w:hAnsi="Calibri" w:cs="Calibri"/>
                      <w:color w:val="000000"/>
                      <w:sz w:val="22"/>
                    </w:rPr>
                  </w:rPrChange>
                </w:rPr>
                <w:t>15,354</w:t>
              </w:r>
            </w:ins>
          </w:p>
        </w:tc>
        <w:tc>
          <w:tcPr>
            <w:tcW w:w="1276" w:type="dxa"/>
            <w:vAlign w:val="bottom"/>
          </w:tcPr>
          <w:p w14:paraId="3D08B30E" w14:textId="77777777" w:rsidR="00FE36FA" w:rsidRPr="002B569F" w:rsidRDefault="00FE36FA" w:rsidP="002B569F">
            <w:pPr>
              <w:rPr>
                <w:ins w:id="9201" w:author="Camilo Andrés Díaz Gómez" w:date="2023-03-22T16:15:00Z"/>
                <w:rFonts w:cs="Times New Roman"/>
                <w:szCs w:val="24"/>
                <w:rPrChange w:id="9202" w:author="Camilo Andrés Díaz Gómez" w:date="2023-03-28T17:42:00Z">
                  <w:rPr>
                    <w:ins w:id="9203" w:author="Camilo Andrés Díaz Gómez" w:date="2023-03-22T16:15:00Z"/>
                    <w:rFonts w:cs="Times New Roman"/>
                    <w:color w:val="000000"/>
                    <w:sz w:val="20"/>
                    <w:szCs w:val="20"/>
                  </w:rPr>
                </w:rPrChange>
              </w:rPr>
            </w:pPr>
            <w:ins w:id="9204" w:author="Camilo Andrés Díaz Gómez" w:date="2023-03-22T16:15:00Z">
              <w:r w:rsidRPr="002B569F">
                <w:rPr>
                  <w:rFonts w:cs="Times New Roman"/>
                  <w:szCs w:val="24"/>
                  <w:rPrChange w:id="9205" w:author="Camilo Andrés Díaz Gómez" w:date="2023-03-28T17:42:00Z">
                    <w:rPr>
                      <w:rFonts w:ascii="Calibri" w:hAnsi="Calibri" w:cs="Calibri"/>
                      <w:color w:val="000000"/>
                      <w:sz w:val="22"/>
                    </w:rPr>
                  </w:rPrChange>
                </w:rPr>
                <w:t>15,403</w:t>
              </w:r>
            </w:ins>
          </w:p>
        </w:tc>
        <w:tc>
          <w:tcPr>
            <w:tcW w:w="1701" w:type="dxa"/>
            <w:vAlign w:val="bottom"/>
          </w:tcPr>
          <w:p w14:paraId="11C9E22D" w14:textId="77777777" w:rsidR="00FE36FA" w:rsidRPr="002B569F" w:rsidRDefault="00FE36FA" w:rsidP="002B569F">
            <w:pPr>
              <w:rPr>
                <w:ins w:id="9206" w:author="Camilo Andrés Díaz Gómez" w:date="2023-03-22T16:15:00Z"/>
                <w:rFonts w:cs="Times New Roman"/>
                <w:szCs w:val="24"/>
                <w:rPrChange w:id="9207" w:author="Camilo Andrés Díaz Gómez" w:date="2023-03-28T17:42:00Z">
                  <w:rPr>
                    <w:ins w:id="9208" w:author="Camilo Andrés Díaz Gómez" w:date="2023-03-22T16:15:00Z"/>
                    <w:rFonts w:cs="Times New Roman"/>
                    <w:color w:val="000000"/>
                    <w:sz w:val="20"/>
                    <w:szCs w:val="20"/>
                  </w:rPr>
                </w:rPrChange>
              </w:rPr>
            </w:pPr>
            <w:ins w:id="9209" w:author="Camilo Andrés Díaz Gómez" w:date="2023-03-22T16:15:00Z">
              <w:r w:rsidRPr="002B569F">
                <w:rPr>
                  <w:rFonts w:cs="Times New Roman"/>
                  <w:szCs w:val="24"/>
                  <w:rPrChange w:id="9210" w:author="Camilo Andrés Díaz Gómez" w:date="2023-03-28T17:42:00Z">
                    <w:rPr>
                      <w:rFonts w:ascii="Calibri" w:hAnsi="Calibri" w:cs="Calibri"/>
                      <w:color w:val="000000"/>
                      <w:sz w:val="22"/>
                    </w:rPr>
                  </w:rPrChange>
                </w:rPr>
                <w:t>14,264</w:t>
              </w:r>
            </w:ins>
          </w:p>
        </w:tc>
      </w:tr>
      <w:tr w:rsidR="002B569F" w:rsidRPr="002B569F" w14:paraId="6954903B" w14:textId="77777777" w:rsidTr="00405EF3">
        <w:trPr>
          <w:ins w:id="9211" w:author="Camilo Andrés Díaz Gómez" w:date="2023-03-22T16:15:00Z"/>
        </w:trPr>
        <w:tc>
          <w:tcPr>
            <w:tcW w:w="704" w:type="dxa"/>
            <w:vAlign w:val="bottom"/>
          </w:tcPr>
          <w:p w14:paraId="768FA19D" w14:textId="77777777" w:rsidR="00FE36FA" w:rsidRPr="002B569F" w:rsidRDefault="00FE36FA" w:rsidP="002B569F">
            <w:pPr>
              <w:rPr>
                <w:ins w:id="9212" w:author="Camilo Andrés Díaz Gómez" w:date="2023-03-22T16:15:00Z"/>
                <w:rFonts w:cs="Times New Roman"/>
                <w:szCs w:val="24"/>
                <w:rPrChange w:id="9213" w:author="Camilo Andrés Díaz Gómez" w:date="2023-03-28T17:42:00Z">
                  <w:rPr>
                    <w:ins w:id="9214" w:author="Camilo Andrés Díaz Gómez" w:date="2023-03-22T16:15:00Z"/>
                    <w:rFonts w:cs="Times New Roman"/>
                    <w:color w:val="000000"/>
                    <w:sz w:val="20"/>
                    <w:szCs w:val="20"/>
                  </w:rPr>
                </w:rPrChange>
              </w:rPr>
            </w:pPr>
            <w:ins w:id="9215" w:author="Camilo Andrés Díaz Gómez" w:date="2023-03-22T16:15:00Z">
              <w:r w:rsidRPr="002B569F">
                <w:rPr>
                  <w:rFonts w:cs="Times New Roman"/>
                  <w:szCs w:val="24"/>
                  <w:rPrChange w:id="9216" w:author="Camilo Andrés Díaz Gómez" w:date="2023-03-28T17:42:00Z">
                    <w:rPr>
                      <w:rFonts w:cs="Times New Roman"/>
                      <w:color w:val="000000"/>
                      <w:sz w:val="22"/>
                    </w:rPr>
                  </w:rPrChange>
                </w:rPr>
                <w:t>26</w:t>
              </w:r>
            </w:ins>
          </w:p>
        </w:tc>
        <w:tc>
          <w:tcPr>
            <w:tcW w:w="1281" w:type="dxa"/>
            <w:vAlign w:val="bottom"/>
          </w:tcPr>
          <w:p w14:paraId="7F37F4F3" w14:textId="77777777" w:rsidR="00FE36FA" w:rsidRPr="002B569F" w:rsidRDefault="00FE36FA" w:rsidP="002B569F">
            <w:pPr>
              <w:rPr>
                <w:ins w:id="9217" w:author="Camilo Andrés Díaz Gómez" w:date="2023-03-22T16:15:00Z"/>
                <w:rFonts w:cs="Times New Roman"/>
                <w:szCs w:val="24"/>
                <w:rPrChange w:id="9218" w:author="Camilo Andrés Díaz Gómez" w:date="2023-03-28T17:42:00Z">
                  <w:rPr>
                    <w:ins w:id="9219" w:author="Camilo Andrés Díaz Gómez" w:date="2023-03-22T16:15:00Z"/>
                    <w:rFonts w:cs="Times New Roman"/>
                    <w:color w:val="000000"/>
                    <w:sz w:val="20"/>
                    <w:szCs w:val="20"/>
                  </w:rPr>
                </w:rPrChange>
              </w:rPr>
            </w:pPr>
            <w:ins w:id="9220" w:author="Camilo Andrés Díaz Gómez" w:date="2023-03-22T16:15:00Z">
              <w:r w:rsidRPr="002B569F">
                <w:rPr>
                  <w:rFonts w:cs="Times New Roman"/>
                  <w:szCs w:val="24"/>
                  <w:rPrChange w:id="9221" w:author="Camilo Andrés Díaz Gómez" w:date="2023-03-28T17:42:00Z">
                    <w:rPr>
                      <w:rFonts w:ascii="Calibri" w:hAnsi="Calibri" w:cs="Calibri"/>
                      <w:color w:val="000000"/>
                      <w:sz w:val="22"/>
                    </w:rPr>
                  </w:rPrChange>
                </w:rPr>
                <w:t>14,775</w:t>
              </w:r>
            </w:ins>
          </w:p>
        </w:tc>
        <w:tc>
          <w:tcPr>
            <w:tcW w:w="1417" w:type="dxa"/>
            <w:vAlign w:val="bottom"/>
          </w:tcPr>
          <w:p w14:paraId="20BD044B" w14:textId="77777777" w:rsidR="00FE36FA" w:rsidRPr="002B569F" w:rsidRDefault="00FE36FA" w:rsidP="002B569F">
            <w:pPr>
              <w:rPr>
                <w:ins w:id="9222" w:author="Camilo Andrés Díaz Gómez" w:date="2023-03-22T16:15:00Z"/>
                <w:rFonts w:cs="Times New Roman"/>
                <w:szCs w:val="24"/>
                <w:rPrChange w:id="9223" w:author="Camilo Andrés Díaz Gómez" w:date="2023-03-28T17:42:00Z">
                  <w:rPr>
                    <w:ins w:id="9224" w:author="Camilo Andrés Díaz Gómez" w:date="2023-03-22T16:15:00Z"/>
                    <w:rFonts w:cs="Times New Roman"/>
                    <w:color w:val="000000"/>
                    <w:sz w:val="20"/>
                    <w:szCs w:val="20"/>
                  </w:rPr>
                </w:rPrChange>
              </w:rPr>
            </w:pPr>
            <w:ins w:id="9225" w:author="Camilo Andrés Díaz Gómez" w:date="2023-03-22T16:15:00Z">
              <w:r w:rsidRPr="002B569F">
                <w:rPr>
                  <w:rFonts w:cs="Times New Roman"/>
                  <w:szCs w:val="24"/>
                  <w:rPrChange w:id="9226" w:author="Camilo Andrés Díaz Gómez" w:date="2023-03-28T17:42:00Z">
                    <w:rPr>
                      <w:rFonts w:ascii="Calibri" w:hAnsi="Calibri" w:cs="Calibri"/>
                      <w:color w:val="000000"/>
                      <w:sz w:val="22"/>
                    </w:rPr>
                  </w:rPrChange>
                </w:rPr>
                <w:t>15,372</w:t>
              </w:r>
            </w:ins>
          </w:p>
        </w:tc>
        <w:tc>
          <w:tcPr>
            <w:tcW w:w="993" w:type="dxa"/>
            <w:vAlign w:val="bottom"/>
          </w:tcPr>
          <w:p w14:paraId="0E5A6806" w14:textId="77777777" w:rsidR="00FE36FA" w:rsidRPr="002B569F" w:rsidRDefault="00FE36FA" w:rsidP="002B569F">
            <w:pPr>
              <w:rPr>
                <w:ins w:id="9227" w:author="Camilo Andrés Díaz Gómez" w:date="2023-03-22T16:15:00Z"/>
                <w:rFonts w:cs="Times New Roman"/>
                <w:szCs w:val="24"/>
                <w:rPrChange w:id="9228" w:author="Camilo Andrés Díaz Gómez" w:date="2023-03-28T17:42:00Z">
                  <w:rPr>
                    <w:ins w:id="9229" w:author="Camilo Andrés Díaz Gómez" w:date="2023-03-22T16:15:00Z"/>
                    <w:rFonts w:cs="Times New Roman"/>
                    <w:color w:val="000000"/>
                    <w:sz w:val="20"/>
                    <w:szCs w:val="20"/>
                  </w:rPr>
                </w:rPrChange>
              </w:rPr>
            </w:pPr>
            <w:ins w:id="9230" w:author="Camilo Andrés Díaz Gómez" w:date="2023-03-22T16:15:00Z">
              <w:r w:rsidRPr="002B569F">
                <w:rPr>
                  <w:rFonts w:cs="Times New Roman"/>
                  <w:szCs w:val="24"/>
                  <w:rPrChange w:id="9231" w:author="Camilo Andrés Díaz Gómez" w:date="2023-03-28T17:42:00Z">
                    <w:rPr>
                      <w:rFonts w:ascii="Calibri" w:hAnsi="Calibri" w:cs="Calibri"/>
                      <w:color w:val="000000"/>
                      <w:sz w:val="22"/>
                    </w:rPr>
                  </w:rPrChange>
                </w:rPr>
                <w:t>15,525</w:t>
              </w:r>
            </w:ins>
          </w:p>
        </w:tc>
        <w:tc>
          <w:tcPr>
            <w:tcW w:w="1275" w:type="dxa"/>
            <w:vAlign w:val="bottom"/>
          </w:tcPr>
          <w:p w14:paraId="3D555930" w14:textId="77777777" w:rsidR="00FE36FA" w:rsidRPr="002B569F" w:rsidRDefault="00FE36FA" w:rsidP="002B569F">
            <w:pPr>
              <w:rPr>
                <w:ins w:id="9232" w:author="Camilo Andrés Díaz Gómez" w:date="2023-03-22T16:15:00Z"/>
                <w:rFonts w:cs="Times New Roman"/>
                <w:szCs w:val="24"/>
                <w:rPrChange w:id="9233" w:author="Camilo Andrés Díaz Gómez" w:date="2023-03-28T17:42:00Z">
                  <w:rPr>
                    <w:ins w:id="9234" w:author="Camilo Andrés Díaz Gómez" w:date="2023-03-22T16:15:00Z"/>
                    <w:rFonts w:cs="Times New Roman"/>
                    <w:color w:val="000000"/>
                    <w:sz w:val="20"/>
                    <w:szCs w:val="20"/>
                  </w:rPr>
                </w:rPrChange>
              </w:rPr>
            </w:pPr>
            <w:ins w:id="9235" w:author="Camilo Andrés Díaz Gómez" w:date="2023-03-22T16:15:00Z">
              <w:r w:rsidRPr="002B569F">
                <w:rPr>
                  <w:rFonts w:cs="Times New Roman"/>
                  <w:szCs w:val="24"/>
                  <w:rPrChange w:id="9236" w:author="Camilo Andrés Díaz Gómez" w:date="2023-03-28T17:42:00Z">
                    <w:rPr>
                      <w:rFonts w:ascii="Calibri" w:hAnsi="Calibri" w:cs="Calibri"/>
                      <w:color w:val="000000"/>
                      <w:sz w:val="22"/>
                    </w:rPr>
                  </w:rPrChange>
                </w:rPr>
                <w:t>15,480</w:t>
              </w:r>
            </w:ins>
          </w:p>
        </w:tc>
        <w:tc>
          <w:tcPr>
            <w:tcW w:w="1134" w:type="dxa"/>
            <w:vAlign w:val="bottom"/>
          </w:tcPr>
          <w:p w14:paraId="0E4B6A52" w14:textId="77777777" w:rsidR="00FE36FA" w:rsidRPr="002B569F" w:rsidRDefault="00FE36FA" w:rsidP="002B569F">
            <w:pPr>
              <w:rPr>
                <w:ins w:id="9237" w:author="Camilo Andrés Díaz Gómez" w:date="2023-03-22T16:15:00Z"/>
                <w:rFonts w:cs="Times New Roman"/>
                <w:szCs w:val="24"/>
                <w:rPrChange w:id="9238" w:author="Camilo Andrés Díaz Gómez" w:date="2023-03-28T17:42:00Z">
                  <w:rPr>
                    <w:ins w:id="9239" w:author="Camilo Andrés Díaz Gómez" w:date="2023-03-22T16:15:00Z"/>
                    <w:rFonts w:cs="Times New Roman"/>
                    <w:color w:val="000000"/>
                    <w:sz w:val="20"/>
                    <w:szCs w:val="20"/>
                  </w:rPr>
                </w:rPrChange>
              </w:rPr>
            </w:pPr>
            <w:ins w:id="9240" w:author="Camilo Andrés Díaz Gómez" w:date="2023-03-22T16:15:00Z">
              <w:r w:rsidRPr="002B569F">
                <w:rPr>
                  <w:rFonts w:cs="Times New Roman"/>
                  <w:szCs w:val="24"/>
                  <w:rPrChange w:id="9241" w:author="Camilo Andrés Díaz Gómez" w:date="2023-03-28T17:42:00Z">
                    <w:rPr>
                      <w:rFonts w:ascii="Calibri" w:hAnsi="Calibri" w:cs="Calibri"/>
                      <w:color w:val="000000"/>
                      <w:sz w:val="22"/>
                    </w:rPr>
                  </w:rPrChange>
                </w:rPr>
                <w:t>15,163</w:t>
              </w:r>
            </w:ins>
          </w:p>
        </w:tc>
        <w:tc>
          <w:tcPr>
            <w:tcW w:w="1276" w:type="dxa"/>
            <w:vAlign w:val="bottom"/>
          </w:tcPr>
          <w:p w14:paraId="7E3A8422" w14:textId="77777777" w:rsidR="00FE36FA" w:rsidRPr="002B569F" w:rsidRDefault="00FE36FA" w:rsidP="002B569F">
            <w:pPr>
              <w:rPr>
                <w:ins w:id="9242" w:author="Camilo Andrés Díaz Gómez" w:date="2023-03-22T16:15:00Z"/>
                <w:rFonts w:cs="Times New Roman"/>
                <w:szCs w:val="24"/>
                <w:rPrChange w:id="9243" w:author="Camilo Andrés Díaz Gómez" w:date="2023-03-28T17:42:00Z">
                  <w:rPr>
                    <w:ins w:id="9244" w:author="Camilo Andrés Díaz Gómez" w:date="2023-03-22T16:15:00Z"/>
                    <w:rFonts w:cs="Times New Roman"/>
                    <w:color w:val="000000"/>
                    <w:sz w:val="20"/>
                    <w:szCs w:val="20"/>
                  </w:rPr>
                </w:rPrChange>
              </w:rPr>
            </w:pPr>
            <w:ins w:id="9245" w:author="Camilo Andrés Díaz Gómez" w:date="2023-03-22T16:15:00Z">
              <w:r w:rsidRPr="002B569F">
                <w:rPr>
                  <w:rFonts w:cs="Times New Roman"/>
                  <w:szCs w:val="24"/>
                  <w:rPrChange w:id="9246" w:author="Camilo Andrés Díaz Gómez" w:date="2023-03-28T17:42:00Z">
                    <w:rPr>
                      <w:rFonts w:ascii="Calibri" w:hAnsi="Calibri" w:cs="Calibri"/>
                      <w:color w:val="000000"/>
                      <w:sz w:val="22"/>
                    </w:rPr>
                  </w:rPrChange>
                </w:rPr>
                <w:t>15,127</w:t>
              </w:r>
            </w:ins>
          </w:p>
        </w:tc>
        <w:tc>
          <w:tcPr>
            <w:tcW w:w="1701" w:type="dxa"/>
            <w:vAlign w:val="bottom"/>
          </w:tcPr>
          <w:p w14:paraId="25EBFCF9" w14:textId="77777777" w:rsidR="00FE36FA" w:rsidRPr="002B569F" w:rsidRDefault="00FE36FA" w:rsidP="002B569F">
            <w:pPr>
              <w:rPr>
                <w:ins w:id="9247" w:author="Camilo Andrés Díaz Gómez" w:date="2023-03-22T16:15:00Z"/>
                <w:rFonts w:cs="Times New Roman"/>
                <w:szCs w:val="24"/>
                <w:rPrChange w:id="9248" w:author="Camilo Andrés Díaz Gómez" w:date="2023-03-28T17:42:00Z">
                  <w:rPr>
                    <w:ins w:id="9249" w:author="Camilo Andrés Díaz Gómez" w:date="2023-03-22T16:15:00Z"/>
                    <w:rFonts w:cs="Times New Roman"/>
                    <w:color w:val="000000"/>
                    <w:sz w:val="20"/>
                    <w:szCs w:val="20"/>
                  </w:rPr>
                </w:rPrChange>
              </w:rPr>
            </w:pPr>
            <w:ins w:id="9250" w:author="Camilo Andrés Díaz Gómez" w:date="2023-03-22T16:15:00Z">
              <w:r w:rsidRPr="002B569F">
                <w:rPr>
                  <w:rFonts w:cs="Times New Roman"/>
                  <w:szCs w:val="24"/>
                  <w:rPrChange w:id="9251" w:author="Camilo Andrés Díaz Gómez" w:date="2023-03-28T17:42:00Z">
                    <w:rPr>
                      <w:rFonts w:ascii="Calibri" w:hAnsi="Calibri" w:cs="Calibri"/>
                      <w:color w:val="000000"/>
                      <w:sz w:val="22"/>
                    </w:rPr>
                  </w:rPrChange>
                </w:rPr>
                <w:t>14,728</w:t>
              </w:r>
            </w:ins>
          </w:p>
        </w:tc>
      </w:tr>
      <w:tr w:rsidR="002B569F" w:rsidRPr="002B569F" w14:paraId="35E7766F" w14:textId="77777777" w:rsidTr="00405EF3">
        <w:trPr>
          <w:ins w:id="9252" w:author="Camilo Andrés Díaz Gómez" w:date="2023-03-22T16:15:00Z"/>
        </w:trPr>
        <w:tc>
          <w:tcPr>
            <w:tcW w:w="704" w:type="dxa"/>
            <w:vAlign w:val="bottom"/>
          </w:tcPr>
          <w:p w14:paraId="6C2E14FA" w14:textId="77777777" w:rsidR="00FE36FA" w:rsidRPr="002B569F" w:rsidRDefault="00FE36FA" w:rsidP="002B569F">
            <w:pPr>
              <w:rPr>
                <w:ins w:id="9253" w:author="Camilo Andrés Díaz Gómez" w:date="2023-03-22T16:15:00Z"/>
                <w:rFonts w:cs="Times New Roman"/>
                <w:szCs w:val="24"/>
                <w:rPrChange w:id="9254" w:author="Camilo Andrés Díaz Gómez" w:date="2023-03-28T17:42:00Z">
                  <w:rPr>
                    <w:ins w:id="9255" w:author="Camilo Andrés Díaz Gómez" w:date="2023-03-22T16:15:00Z"/>
                    <w:rFonts w:cs="Times New Roman"/>
                    <w:color w:val="000000"/>
                    <w:sz w:val="20"/>
                    <w:szCs w:val="20"/>
                  </w:rPr>
                </w:rPrChange>
              </w:rPr>
            </w:pPr>
            <w:ins w:id="9256" w:author="Camilo Andrés Díaz Gómez" w:date="2023-03-22T16:15:00Z">
              <w:r w:rsidRPr="002B569F">
                <w:rPr>
                  <w:rFonts w:cs="Times New Roman"/>
                  <w:szCs w:val="24"/>
                  <w:rPrChange w:id="9257" w:author="Camilo Andrés Díaz Gómez" w:date="2023-03-28T17:42:00Z">
                    <w:rPr>
                      <w:rFonts w:cs="Times New Roman"/>
                      <w:color w:val="000000"/>
                      <w:sz w:val="22"/>
                    </w:rPr>
                  </w:rPrChange>
                </w:rPr>
                <w:t>27</w:t>
              </w:r>
            </w:ins>
          </w:p>
        </w:tc>
        <w:tc>
          <w:tcPr>
            <w:tcW w:w="1281" w:type="dxa"/>
            <w:vAlign w:val="bottom"/>
          </w:tcPr>
          <w:p w14:paraId="3EE7AA17" w14:textId="77777777" w:rsidR="00FE36FA" w:rsidRPr="002B569F" w:rsidRDefault="00FE36FA" w:rsidP="002B569F">
            <w:pPr>
              <w:rPr>
                <w:ins w:id="9258" w:author="Camilo Andrés Díaz Gómez" w:date="2023-03-22T16:15:00Z"/>
                <w:rFonts w:cs="Times New Roman"/>
                <w:szCs w:val="24"/>
                <w:rPrChange w:id="9259" w:author="Camilo Andrés Díaz Gómez" w:date="2023-03-28T17:42:00Z">
                  <w:rPr>
                    <w:ins w:id="9260" w:author="Camilo Andrés Díaz Gómez" w:date="2023-03-22T16:15:00Z"/>
                    <w:rFonts w:cs="Times New Roman"/>
                    <w:color w:val="000000"/>
                    <w:sz w:val="20"/>
                    <w:szCs w:val="20"/>
                  </w:rPr>
                </w:rPrChange>
              </w:rPr>
            </w:pPr>
            <w:ins w:id="9261" w:author="Camilo Andrés Díaz Gómez" w:date="2023-03-22T16:15:00Z">
              <w:r w:rsidRPr="002B569F">
                <w:rPr>
                  <w:rFonts w:cs="Times New Roman"/>
                  <w:szCs w:val="24"/>
                  <w:rPrChange w:id="9262" w:author="Camilo Andrés Díaz Gómez" w:date="2023-03-28T17:42:00Z">
                    <w:rPr>
                      <w:rFonts w:ascii="Calibri" w:hAnsi="Calibri" w:cs="Calibri"/>
                      <w:color w:val="000000"/>
                      <w:sz w:val="22"/>
                    </w:rPr>
                  </w:rPrChange>
                </w:rPr>
                <w:t>15,088</w:t>
              </w:r>
            </w:ins>
          </w:p>
        </w:tc>
        <w:tc>
          <w:tcPr>
            <w:tcW w:w="1417" w:type="dxa"/>
            <w:vAlign w:val="bottom"/>
          </w:tcPr>
          <w:p w14:paraId="58750427" w14:textId="77777777" w:rsidR="00FE36FA" w:rsidRPr="002B569F" w:rsidRDefault="00FE36FA" w:rsidP="002B569F">
            <w:pPr>
              <w:rPr>
                <w:ins w:id="9263" w:author="Camilo Andrés Díaz Gómez" w:date="2023-03-22T16:15:00Z"/>
                <w:rFonts w:cs="Times New Roman"/>
                <w:szCs w:val="24"/>
                <w:rPrChange w:id="9264" w:author="Camilo Andrés Díaz Gómez" w:date="2023-03-28T17:42:00Z">
                  <w:rPr>
                    <w:ins w:id="9265" w:author="Camilo Andrés Díaz Gómez" w:date="2023-03-22T16:15:00Z"/>
                    <w:rFonts w:cs="Times New Roman"/>
                    <w:color w:val="000000"/>
                    <w:sz w:val="20"/>
                    <w:szCs w:val="20"/>
                  </w:rPr>
                </w:rPrChange>
              </w:rPr>
            </w:pPr>
            <w:ins w:id="9266" w:author="Camilo Andrés Díaz Gómez" w:date="2023-03-22T16:15:00Z">
              <w:r w:rsidRPr="002B569F">
                <w:rPr>
                  <w:rFonts w:cs="Times New Roman"/>
                  <w:szCs w:val="24"/>
                  <w:rPrChange w:id="9267" w:author="Camilo Andrés Díaz Gómez" w:date="2023-03-28T17:42:00Z">
                    <w:rPr>
                      <w:rFonts w:ascii="Calibri" w:hAnsi="Calibri" w:cs="Calibri"/>
                      <w:color w:val="000000"/>
                      <w:sz w:val="22"/>
                    </w:rPr>
                  </w:rPrChange>
                </w:rPr>
                <w:t>14,908</w:t>
              </w:r>
            </w:ins>
          </w:p>
        </w:tc>
        <w:tc>
          <w:tcPr>
            <w:tcW w:w="993" w:type="dxa"/>
            <w:vAlign w:val="bottom"/>
          </w:tcPr>
          <w:p w14:paraId="1C2D372B" w14:textId="77777777" w:rsidR="00FE36FA" w:rsidRPr="002B569F" w:rsidRDefault="00FE36FA" w:rsidP="002B569F">
            <w:pPr>
              <w:rPr>
                <w:ins w:id="9268" w:author="Camilo Andrés Díaz Gómez" w:date="2023-03-22T16:15:00Z"/>
                <w:rFonts w:cs="Times New Roman"/>
                <w:szCs w:val="24"/>
                <w:rPrChange w:id="9269" w:author="Camilo Andrés Díaz Gómez" w:date="2023-03-28T17:42:00Z">
                  <w:rPr>
                    <w:ins w:id="9270" w:author="Camilo Andrés Díaz Gómez" w:date="2023-03-22T16:15:00Z"/>
                    <w:rFonts w:cs="Times New Roman"/>
                    <w:color w:val="000000"/>
                    <w:sz w:val="20"/>
                    <w:szCs w:val="20"/>
                  </w:rPr>
                </w:rPrChange>
              </w:rPr>
            </w:pPr>
            <w:ins w:id="9271" w:author="Camilo Andrés Díaz Gómez" w:date="2023-03-22T16:15:00Z">
              <w:r w:rsidRPr="002B569F">
                <w:rPr>
                  <w:rFonts w:cs="Times New Roman"/>
                  <w:szCs w:val="24"/>
                  <w:rPrChange w:id="9272" w:author="Camilo Andrés Díaz Gómez" w:date="2023-03-28T17:42:00Z">
                    <w:rPr>
                      <w:rFonts w:ascii="Calibri" w:hAnsi="Calibri" w:cs="Calibri"/>
                      <w:color w:val="000000"/>
                      <w:sz w:val="22"/>
                    </w:rPr>
                  </w:rPrChange>
                </w:rPr>
                <w:t>15,135</w:t>
              </w:r>
            </w:ins>
          </w:p>
        </w:tc>
        <w:tc>
          <w:tcPr>
            <w:tcW w:w="1275" w:type="dxa"/>
            <w:vAlign w:val="bottom"/>
          </w:tcPr>
          <w:p w14:paraId="0DAA2EC9" w14:textId="77777777" w:rsidR="00FE36FA" w:rsidRPr="002B569F" w:rsidRDefault="00FE36FA" w:rsidP="002B569F">
            <w:pPr>
              <w:rPr>
                <w:ins w:id="9273" w:author="Camilo Andrés Díaz Gómez" w:date="2023-03-22T16:15:00Z"/>
                <w:rFonts w:cs="Times New Roman"/>
                <w:szCs w:val="24"/>
                <w:rPrChange w:id="9274" w:author="Camilo Andrés Díaz Gómez" w:date="2023-03-28T17:42:00Z">
                  <w:rPr>
                    <w:ins w:id="9275" w:author="Camilo Andrés Díaz Gómez" w:date="2023-03-22T16:15:00Z"/>
                    <w:rFonts w:cs="Times New Roman"/>
                    <w:color w:val="000000"/>
                    <w:sz w:val="20"/>
                    <w:szCs w:val="20"/>
                  </w:rPr>
                </w:rPrChange>
              </w:rPr>
            </w:pPr>
            <w:ins w:id="9276" w:author="Camilo Andrés Díaz Gómez" w:date="2023-03-22T16:15:00Z">
              <w:r w:rsidRPr="002B569F">
                <w:rPr>
                  <w:rFonts w:cs="Times New Roman"/>
                  <w:szCs w:val="24"/>
                  <w:rPrChange w:id="9277" w:author="Camilo Andrés Díaz Gómez" w:date="2023-03-28T17:42:00Z">
                    <w:rPr>
                      <w:rFonts w:ascii="Calibri" w:hAnsi="Calibri" w:cs="Calibri"/>
                      <w:color w:val="000000"/>
                      <w:sz w:val="22"/>
                    </w:rPr>
                  </w:rPrChange>
                </w:rPr>
                <w:t>15,107</w:t>
              </w:r>
            </w:ins>
          </w:p>
        </w:tc>
        <w:tc>
          <w:tcPr>
            <w:tcW w:w="1134" w:type="dxa"/>
            <w:vAlign w:val="bottom"/>
          </w:tcPr>
          <w:p w14:paraId="54D19768" w14:textId="77777777" w:rsidR="00FE36FA" w:rsidRPr="002B569F" w:rsidRDefault="00FE36FA" w:rsidP="002B569F">
            <w:pPr>
              <w:rPr>
                <w:ins w:id="9278" w:author="Camilo Andrés Díaz Gómez" w:date="2023-03-22T16:15:00Z"/>
                <w:rFonts w:cs="Times New Roman"/>
                <w:szCs w:val="24"/>
                <w:rPrChange w:id="9279" w:author="Camilo Andrés Díaz Gómez" w:date="2023-03-28T17:42:00Z">
                  <w:rPr>
                    <w:ins w:id="9280" w:author="Camilo Andrés Díaz Gómez" w:date="2023-03-22T16:15:00Z"/>
                    <w:rFonts w:cs="Times New Roman"/>
                    <w:color w:val="000000"/>
                    <w:sz w:val="20"/>
                    <w:szCs w:val="20"/>
                  </w:rPr>
                </w:rPrChange>
              </w:rPr>
            </w:pPr>
            <w:ins w:id="9281" w:author="Camilo Andrés Díaz Gómez" w:date="2023-03-22T16:15:00Z">
              <w:r w:rsidRPr="002B569F">
                <w:rPr>
                  <w:rFonts w:cs="Times New Roman"/>
                  <w:szCs w:val="24"/>
                  <w:rPrChange w:id="9282" w:author="Camilo Andrés Díaz Gómez" w:date="2023-03-28T17:42:00Z">
                    <w:rPr>
                      <w:rFonts w:ascii="Calibri" w:hAnsi="Calibri" w:cs="Calibri"/>
                      <w:color w:val="000000"/>
                      <w:sz w:val="22"/>
                    </w:rPr>
                  </w:rPrChange>
                </w:rPr>
                <w:t>14,653</w:t>
              </w:r>
            </w:ins>
          </w:p>
        </w:tc>
        <w:tc>
          <w:tcPr>
            <w:tcW w:w="1276" w:type="dxa"/>
            <w:vAlign w:val="bottom"/>
          </w:tcPr>
          <w:p w14:paraId="07AA4814" w14:textId="77777777" w:rsidR="00FE36FA" w:rsidRPr="002B569F" w:rsidRDefault="00FE36FA" w:rsidP="002B569F">
            <w:pPr>
              <w:rPr>
                <w:ins w:id="9283" w:author="Camilo Andrés Díaz Gómez" w:date="2023-03-22T16:15:00Z"/>
                <w:rFonts w:cs="Times New Roman"/>
                <w:szCs w:val="24"/>
                <w:rPrChange w:id="9284" w:author="Camilo Andrés Díaz Gómez" w:date="2023-03-28T17:42:00Z">
                  <w:rPr>
                    <w:ins w:id="9285" w:author="Camilo Andrés Díaz Gómez" w:date="2023-03-22T16:15:00Z"/>
                    <w:rFonts w:cs="Times New Roman"/>
                    <w:color w:val="000000"/>
                    <w:sz w:val="20"/>
                    <w:szCs w:val="20"/>
                  </w:rPr>
                </w:rPrChange>
              </w:rPr>
            </w:pPr>
            <w:ins w:id="9286" w:author="Camilo Andrés Díaz Gómez" w:date="2023-03-22T16:15:00Z">
              <w:r w:rsidRPr="002B569F">
                <w:rPr>
                  <w:rFonts w:cs="Times New Roman"/>
                  <w:szCs w:val="24"/>
                  <w:rPrChange w:id="9287" w:author="Camilo Andrés Díaz Gómez" w:date="2023-03-28T17:42:00Z">
                    <w:rPr>
                      <w:rFonts w:ascii="Calibri" w:hAnsi="Calibri" w:cs="Calibri"/>
                      <w:color w:val="000000"/>
                      <w:sz w:val="22"/>
                    </w:rPr>
                  </w:rPrChange>
                </w:rPr>
                <w:t>14,705</w:t>
              </w:r>
            </w:ins>
          </w:p>
        </w:tc>
        <w:tc>
          <w:tcPr>
            <w:tcW w:w="1701" w:type="dxa"/>
            <w:vAlign w:val="bottom"/>
          </w:tcPr>
          <w:p w14:paraId="2A9BCBD5" w14:textId="77777777" w:rsidR="00FE36FA" w:rsidRPr="002B569F" w:rsidRDefault="00FE36FA" w:rsidP="002B569F">
            <w:pPr>
              <w:rPr>
                <w:ins w:id="9288" w:author="Camilo Andrés Díaz Gómez" w:date="2023-03-22T16:15:00Z"/>
                <w:rFonts w:cs="Times New Roman"/>
                <w:szCs w:val="24"/>
                <w:rPrChange w:id="9289" w:author="Camilo Andrés Díaz Gómez" w:date="2023-03-28T17:42:00Z">
                  <w:rPr>
                    <w:ins w:id="9290" w:author="Camilo Andrés Díaz Gómez" w:date="2023-03-22T16:15:00Z"/>
                    <w:rFonts w:cs="Times New Roman"/>
                    <w:color w:val="000000"/>
                    <w:sz w:val="20"/>
                    <w:szCs w:val="20"/>
                  </w:rPr>
                </w:rPrChange>
              </w:rPr>
            </w:pPr>
            <w:ins w:id="9291" w:author="Camilo Andrés Díaz Gómez" w:date="2023-03-22T16:15:00Z">
              <w:r w:rsidRPr="002B569F">
                <w:rPr>
                  <w:rFonts w:cs="Times New Roman"/>
                  <w:szCs w:val="24"/>
                  <w:rPrChange w:id="9292" w:author="Camilo Andrés Díaz Gómez" w:date="2023-03-28T17:42:00Z">
                    <w:rPr>
                      <w:rFonts w:ascii="Calibri" w:hAnsi="Calibri" w:cs="Calibri"/>
                      <w:color w:val="000000"/>
                      <w:sz w:val="22"/>
                    </w:rPr>
                  </w:rPrChange>
                </w:rPr>
                <w:t>13,794</w:t>
              </w:r>
            </w:ins>
          </w:p>
        </w:tc>
      </w:tr>
      <w:tr w:rsidR="002B569F" w:rsidRPr="002B569F" w14:paraId="07B903EB" w14:textId="77777777" w:rsidTr="00405EF3">
        <w:trPr>
          <w:ins w:id="9293" w:author="Camilo Andrés Díaz Gómez" w:date="2023-03-22T16:15:00Z"/>
        </w:trPr>
        <w:tc>
          <w:tcPr>
            <w:tcW w:w="704" w:type="dxa"/>
            <w:vAlign w:val="bottom"/>
          </w:tcPr>
          <w:p w14:paraId="0BB741D1" w14:textId="77777777" w:rsidR="00FE36FA" w:rsidRPr="002B569F" w:rsidRDefault="00FE36FA" w:rsidP="002B569F">
            <w:pPr>
              <w:rPr>
                <w:ins w:id="9294" w:author="Camilo Andrés Díaz Gómez" w:date="2023-03-22T16:15:00Z"/>
                <w:rFonts w:cs="Times New Roman"/>
                <w:szCs w:val="24"/>
                <w:rPrChange w:id="9295" w:author="Camilo Andrés Díaz Gómez" w:date="2023-03-28T17:42:00Z">
                  <w:rPr>
                    <w:ins w:id="9296" w:author="Camilo Andrés Díaz Gómez" w:date="2023-03-22T16:15:00Z"/>
                    <w:rFonts w:cs="Times New Roman"/>
                    <w:color w:val="000000"/>
                    <w:sz w:val="20"/>
                    <w:szCs w:val="20"/>
                  </w:rPr>
                </w:rPrChange>
              </w:rPr>
            </w:pPr>
            <w:ins w:id="9297" w:author="Camilo Andrés Díaz Gómez" w:date="2023-03-22T16:15:00Z">
              <w:r w:rsidRPr="002B569F">
                <w:rPr>
                  <w:rFonts w:cs="Times New Roman"/>
                  <w:szCs w:val="24"/>
                  <w:rPrChange w:id="9298" w:author="Camilo Andrés Díaz Gómez" w:date="2023-03-28T17:42:00Z">
                    <w:rPr>
                      <w:rFonts w:cs="Times New Roman"/>
                      <w:color w:val="000000"/>
                      <w:sz w:val="22"/>
                    </w:rPr>
                  </w:rPrChange>
                </w:rPr>
                <w:t>28</w:t>
              </w:r>
            </w:ins>
          </w:p>
        </w:tc>
        <w:tc>
          <w:tcPr>
            <w:tcW w:w="1281" w:type="dxa"/>
            <w:vAlign w:val="bottom"/>
          </w:tcPr>
          <w:p w14:paraId="106498F7" w14:textId="77777777" w:rsidR="00FE36FA" w:rsidRPr="002B569F" w:rsidRDefault="00FE36FA" w:rsidP="002B569F">
            <w:pPr>
              <w:rPr>
                <w:ins w:id="9299" w:author="Camilo Andrés Díaz Gómez" w:date="2023-03-22T16:15:00Z"/>
                <w:rFonts w:cs="Times New Roman"/>
                <w:szCs w:val="24"/>
                <w:rPrChange w:id="9300" w:author="Camilo Andrés Díaz Gómez" w:date="2023-03-28T17:42:00Z">
                  <w:rPr>
                    <w:ins w:id="9301" w:author="Camilo Andrés Díaz Gómez" w:date="2023-03-22T16:15:00Z"/>
                    <w:rFonts w:cs="Times New Roman"/>
                    <w:color w:val="000000"/>
                    <w:sz w:val="20"/>
                    <w:szCs w:val="20"/>
                  </w:rPr>
                </w:rPrChange>
              </w:rPr>
            </w:pPr>
            <w:ins w:id="9302" w:author="Camilo Andrés Díaz Gómez" w:date="2023-03-22T16:15:00Z">
              <w:r w:rsidRPr="002B569F">
                <w:rPr>
                  <w:rFonts w:cs="Times New Roman"/>
                  <w:szCs w:val="24"/>
                  <w:rPrChange w:id="9303" w:author="Camilo Andrés Díaz Gómez" w:date="2023-03-28T17:42:00Z">
                    <w:rPr>
                      <w:rFonts w:ascii="Calibri" w:hAnsi="Calibri" w:cs="Calibri"/>
                      <w:color w:val="000000"/>
                      <w:sz w:val="22"/>
                    </w:rPr>
                  </w:rPrChange>
                </w:rPr>
                <w:t>16,488</w:t>
              </w:r>
            </w:ins>
          </w:p>
        </w:tc>
        <w:tc>
          <w:tcPr>
            <w:tcW w:w="1417" w:type="dxa"/>
            <w:vAlign w:val="bottom"/>
          </w:tcPr>
          <w:p w14:paraId="7E4CEB62" w14:textId="77777777" w:rsidR="00FE36FA" w:rsidRPr="002B569F" w:rsidRDefault="00FE36FA" w:rsidP="002B569F">
            <w:pPr>
              <w:rPr>
                <w:ins w:id="9304" w:author="Camilo Andrés Díaz Gómez" w:date="2023-03-22T16:15:00Z"/>
                <w:rFonts w:cs="Times New Roman"/>
                <w:szCs w:val="24"/>
                <w:rPrChange w:id="9305" w:author="Camilo Andrés Díaz Gómez" w:date="2023-03-28T17:42:00Z">
                  <w:rPr>
                    <w:ins w:id="9306" w:author="Camilo Andrés Díaz Gómez" w:date="2023-03-22T16:15:00Z"/>
                    <w:rFonts w:cs="Times New Roman"/>
                    <w:color w:val="000000"/>
                    <w:sz w:val="20"/>
                    <w:szCs w:val="20"/>
                  </w:rPr>
                </w:rPrChange>
              </w:rPr>
            </w:pPr>
            <w:ins w:id="9307" w:author="Camilo Andrés Díaz Gómez" w:date="2023-03-22T16:15:00Z">
              <w:r w:rsidRPr="002B569F">
                <w:rPr>
                  <w:rFonts w:cs="Times New Roman"/>
                  <w:szCs w:val="24"/>
                  <w:rPrChange w:id="9308" w:author="Camilo Andrés Díaz Gómez" w:date="2023-03-28T17:42:00Z">
                    <w:rPr>
                      <w:rFonts w:ascii="Calibri" w:hAnsi="Calibri" w:cs="Calibri"/>
                      <w:color w:val="000000"/>
                      <w:sz w:val="22"/>
                    </w:rPr>
                  </w:rPrChange>
                </w:rPr>
                <w:t>14,964</w:t>
              </w:r>
            </w:ins>
          </w:p>
        </w:tc>
        <w:tc>
          <w:tcPr>
            <w:tcW w:w="993" w:type="dxa"/>
            <w:vAlign w:val="bottom"/>
          </w:tcPr>
          <w:p w14:paraId="67EEFC85" w14:textId="77777777" w:rsidR="00FE36FA" w:rsidRPr="002B569F" w:rsidRDefault="00FE36FA" w:rsidP="002B569F">
            <w:pPr>
              <w:rPr>
                <w:ins w:id="9309" w:author="Camilo Andrés Díaz Gómez" w:date="2023-03-22T16:15:00Z"/>
                <w:rFonts w:cs="Times New Roman"/>
                <w:szCs w:val="24"/>
                <w:rPrChange w:id="9310" w:author="Camilo Andrés Díaz Gómez" w:date="2023-03-28T17:42:00Z">
                  <w:rPr>
                    <w:ins w:id="9311" w:author="Camilo Andrés Díaz Gómez" w:date="2023-03-22T16:15:00Z"/>
                    <w:rFonts w:cs="Times New Roman"/>
                    <w:color w:val="000000"/>
                    <w:sz w:val="20"/>
                    <w:szCs w:val="20"/>
                  </w:rPr>
                </w:rPrChange>
              </w:rPr>
            </w:pPr>
            <w:ins w:id="9312" w:author="Camilo Andrés Díaz Gómez" w:date="2023-03-22T16:15:00Z">
              <w:r w:rsidRPr="002B569F">
                <w:rPr>
                  <w:rFonts w:cs="Times New Roman"/>
                  <w:szCs w:val="24"/>
                  <w:rPrChange w:id="9313" w:author="Camilo Andrés Díaz Gómez" w:date="2023-03-28T17:42:00Z">
                    <w:rPr>
                      <w:rFonts w:ascii="Calibri" w:hAnsi="Calibri" w:cs="Calibri"/>
                      <w:color w:val="000000"/>
                      <w:sz w:val="22"/>
                    </w:rPr>
                  </w:rPrChange>
                </w:rPr>
                <w:t>15,094</w:t>
              </w:r>
            </w:ins>
          </w:p>
        </w:tc>
        <w:tc>
          <w:tcPr>
            <w:tcW w:w="1275" w:type="dxa"/>
            <w:vAlign w:val="bottom"/>
          </w:tcPr>
          <w:p w14:paraId="565A6623" w14:textId="77777777" w:rsidR="00FE36FA" w:rsidRPr="002B569F" w:rsidRDefault="00FE36FA" w:rsidP="002B569F">
            <w:pPr>
              <w:rPr>
                <w:ins w:id="9314" w:author="Camilo Andrés Díaz Gómez" w:date="2023-03-22T16:15:00Z"/>
                <w:rFonts w:cs="Times New Roman"/>
                <w:szCs w:val="24"/>
                <w:rPrChange w:id="9315" w:author="Camilo Andrés Díaz Gómez" w:date="2023-03-28T17:42:00Z">
                  <w:rPr>
                    <w:ins w:id="9316" w:author="Camilo Andrés Díaz Gómez" w:date="2023-03-22T16:15:00Z"/>
                    <w:rFonts w:cs="Times New Roman"/>
                    <w:color w:val="000000"/>
                    <w:sz w:val="20"/>
                    <w:szCs w:val="20"/>
                  </w:rPr>
                </w:rPrChange>
              </w:rPr>
            </w:pPr>
            <w:ins w:id="9317" w:author="Camilo Andrés Díaz Gómez" w:date="2023-03-22T16:15:00Z">
              <w:r w:rsidRPr="002B569F">
                <w:rPr>
                  <w:rFonts w:cs="Times New Roman"/>
                  <w:szCs w:val="24"/>
                  <w:rPrChange w:id="9318" w:author="Camilo Andrés Díaz Gómez" w:date="2023-03-28T17:42:00Z">
                    <w:rPr>
                      <w:rFonts w:ascii="Calibri" w:hAnsi="Calibri" w:cs="Calibri"/>
                      <w:color w:val="000000"/>
                      <w:sz w:val="22"/>
                    </w:rPr>
                  </w:rPrChange>
                </w:rPr>
                <w:t>14,920</w:t>
              </w:r>
            </w:ins>
          </w:p>
        </w:tc>
        <w:tc>
          <w:tcPr>
            <w:tcW w:w="1134" w:type="dxa"/>
            <w:vAlign w:val="bottom"/>
          </w:tcPr>
          <w:p w14:paraId="650D352A" w14:textId="77777777" w:rsidR="00FE36FA" w:rsidRPr="002B569F" w:rsidRDefault="00FE36FA" w:rsidP="002B569F">
            <w:pPr>
              <w:rPr>
                <w:ins w:id="9319" w:author="Camilo Andrés Díaz Gómez" w:date="2023-03-22T16:15:00Z"/>
                <w:rFonts w:cs="Times New Roman"/>
                <w:szCs w:val="24"/>
                <w:rPrChange w:id="9320" w:author="Camilo Andrés Díaz Gómez" w:date="2023-03-28T17:42:00Z">
                  <w:rPr>
                    <w:ins w:id="9321" w:author="Camilo Andrés Díaz Gómez" w:date="2023-03-22T16:15:00Z"/>
                    <w:rFonts w:cs="Times New Roman"/>
                    <w:color w:val="000000"/>
                    <w:sz w:val="20"/>
                    <w:szCs w:val="20"/>
                  </w:rPr>
                </w:rPrChange>
              </w:rPr>
            </w:pPr>
            <w:ins w:id="9322" w:author="Camilo Andrés Díaz Gómez" w:date="2023-03-22T16:15:00Z">
              <w:r w:rsidRPr="002B569F">
                <w:rPr>
                  <w:rFonts w:cs="Times New Roman"/>
                  <w:szCs w:val="24"/>
                  <w:rPrChange w:id="9323" w:author="Camilo Andrés Díaz Gómez" w:date="2023-03-28T17:42:00Z">
                    <w:rPr>
                      <w:rFonts w:ascii="Calibri" w:hAnsi="Calibri" w:cs="Calibri"/>
                      <w:color w:val="000000"/>
                      <w:sz w:val="22"/>
                    </w:rPr>
                  </w:rPrChange>
                </w:rPr>
                <w:t>14,740</w:t>
              </w:r>
            </w:ins>
          </w:p>
        </w:tc>
        <w:tc>
          <w:tcPr>
            <w:tcW w:w="1276" w:type="dxa"/>
            <w:vAlign w:val="bottom"/>
          </w:tcPr>
          <w:p w14:paraId="46BD6E0A" w14:textId="77777777" w:rsidR="00FE36FA" w:rsidRPr="002B569F" w:rsidRDefault="00FE36FA" w:rsidP="002B569F">
            <w:pPr>
              <w:rPr>
                <w:ins w:id="9324" w:author="Camilo Andrés Díaz Gómez" w:date="2023-03-22T16:15:00Z"/>
                <w:rFonts w:cs="Times New Roman"/>
                <w:szCs w:val="24"/>
                <w:rPrChange w:id="9325" w:author="Camilo Andrés Díaz Gómez" w:date="2023-03-28T17:42:00Z">
                  <w:rPr>
                    <w:ins w:id="9326" w:author="Camilo Andrés Díaz Gómez" w:date="2023-03-22T16:15:00Z"/>
                    <w:rFonts w:cs="Times New Roman"/>
                    <w:color w:val="000000"/>
                    <w:sz w:val="20"/>
                    <w:szCs w:val="20"/>
                  </w:rPr>
                </w:rPrChange>
              </w:rPr>
            </w:pPr>
            <w:ins w:id="9327" w:author="Camilo Andrés Díaz Gómez" w:date="2023-03-22T16:15:00Z">
              <w:r w:rsidRPr="002B569F">
                <w:rPr>
                  <w:rFonts w:cs="Times New Roman"/>
                  <w:szCs w:val="24"/>
                  <w:rPrChange w:id="9328" w:author="Camilo Andrés Díaz Gómez" w:date="2023-03-28T17:42:00Z">
                    <w:rPr>
                      <w:rFonts w:ascii="Calibri" w:hAnsi="Calibri" w:cs="Calibri"/>
                      <w:color w:val="000000"/>
                      <w:sz w:val="22"/>
                    </w:rPr>
                  </w:rPrChange>
                </w:rPr>
                <w:t>14,842</w:t>
              </w:r>
            </w:ins>
          </w:p>
        </w:tc>
        <w:tc>
          <w:tcPr>
            <w:tcW w:w="1701" w:type="dxa"/>
            <w:vAlign w:val="bottom"/>
          </w:tcPr>
          <w:p w14:paraId="6C33510B" w14:textId="77777777" w:rsidR="00FE36FA" w:rsidRPr="002B569F" w:rsidRDefault="00FE36FA" w:rsidP="002B569F">
            <w:pPr>
              <w:rPr>
                <w:ins w:id="9329" w:author="Camilo Andrés Díaz Gómez" w:date="2023-03-22T16:15:00Z"/>
                <w:rFonts w:cs="Times New Roman"/>
                <w:szCs w:val="24"/>
                <w:rPrChange w:id="9330" w:author="Camilo Andrés Díaz Gómez" w:date="2023-03-28T17:42:00Z">
                  <w:rPr>
                    <w:ins w:id="9331" w:author="Camilo Andrés Díaz Gómez" w:date="2023-03-22T16:15:00Z"/>
                    <w:rFonts w:cs="Times New Roman"/>
                    <w:color w:val="000000"/>
                    <w:sz w:val="20"/>
                    <w:szCs w:val="20"/>
                  </w:rPr>
                </w:rPrChange>
              </w:rPr>
            </w:pPr>
            <w:ins w:id="9332" w:author="Camilo Andrés Díaz Gómez" w:date="2023-03-22T16:15:00Z">
              <w:r w:rsidRPr="002B569F">
                <w:rPr>
                  <w:rFonts w:cs="Times New Roman"/>
                  <w:szCs w:val="24"/>
                  <w:rPrChange w:id="9333" w:author="Camilo Andrés Díaz Gómez" w:date="2023-03-28T17:42:00Z">
                    <w:rPr>
                      <w:rFonts w:ascii="Calibri" w:hAnsi="Calibri" w:cs="Calibri"/>
                      <w:color w:val="000000"/>
                      <w:sz w:val="22"/>
                    </w:rPr>
                  </w:rPrChange>
                </w:rPr>
                <w:t>14,837</w:t>
              </w:r>
            </w:ins>
          </w:p>
        </w:tc>
      </w:tr>
      <w:tr w:rsidR="002B569F" w:rsidRPr="002B569F" w14:paraId="38F0344D" w14:textId="77777777" w:rsidTr="00405EF3">
        <w:trPr>
          <w:ins w:id="9334" w:author="Camilo Andrés Díaz Gómez" w:date="2023-03-22T16:15:00Z"/>
        </w:trPr>
        <w:tc>
          <w:tcPr>
            <w:tcW w:w="704" w:type="dxa"/>
            <w:vAlign w:val="bottom"/>
          </w:tcPr>
          <w:p w14:paraId="5FD7F7A8" w14:textId="77777777" w:rsidR="00FE36FA" w:rsidRPr="002B569F" w:rsidRDefault="00FE36FA" w:rsidP="002B569F">
            <w:pPr>
              <w:rPr>
                <w:ins w:id="9335" w:author="Camilo Andrés Díaz Gómez" w:date="2023-03-22T16:15:00Z"/>
                <w:rFonts w:cs="Times New Roman"/>
                <w:szCs w:val="24"/>
                <w:rPrChange w:id="9336" w:author="Camilo Andrés Díaz Gómez" w:date="2023-03-28T17:42:00Z">
                  <w:rPr>
                    <w:ins w:id="9337" w:author="Camilo Andrés Díaz Gómez" w:date="2023-03-22T16:15:00Z"/>
                    <w:rFonts w:cs="Times New Roman"/>
                    <w:color w:val="000000"/>
                    <w:sz w:val="20"/>
                    <w:szCs w:val="20"/>
                  </w:rPr>
                </w:rPrChange>
              </w:rPr>
            </w:pPr>
            <w:ins w:id="9338" w:author="Camilo Andrés Díaz Gómez" w:date="2023-03-22T16:15:00Z">
              <w:r w:rsidRPr="002B569F">
                <w:rPr>
                  <w:rFonts w:cs="Times New Roman"/>
                  <w:szCs w:val="24"/>
                  <w:rPrChange w:id="9339" w:author="Camilo Andrés Díaz Gómez" w:date="2023-03-28T17:42:00Z">
                    <w:rPr>
                      <w:rFonts w:cs="Times New Roman"/>
                      <w:color w:val="000000"/>
                      <w:sz w:val="22"/>
                    </w:rPr>
                  </w:rPrChange>
                </w:rPr>
                <w:t>29</w:t>
              </w:r>
            </w:ins>
          </w:p>
        </w:tc>
        <w:tc>
          <w:tcPr>
            <w:tcW w:w="1281" w:type="dxa"/>
            <w:vAlign w:val="bottom"/>
          </w:tcPr>
          <w:p w14:paraId="7B44C517" w14:textId="77777777" w:rsidR="00FE36FA" w:rsidRPr="002B569F" w:rsidRDefault="00FE36FA" w:rsidP="002B569F">
            <w:pPr>
              <w:rPr>
                <w:ins w:id="9340" w:author="Camilo Andrés Díaz Gómez" w:date="2023-03-22T16:15:00Z"/>
                <w:rFonts w:cs="Times New Roman"/>
                <w:szCs w:val="24"/>
                <w:rPrChange w:id="9341" w:author="Camilo Andrés Díaz Gómez" w:date="2023-03-28T17:42:00Z">
                  <w:rPr>
                    <w:ins w:id="9342" w:author="Camilo Andrés Díaz Gómez" w:date="2023-03-22T16:15:00Z"/>
                    <w:rFonts w:cs="Times New Roman"/>
                    <w:color w:val="000000"/>
                    <w:sz w:val="20"/>
                    <w:szCs w:val="20"/>
                  </w:rPr>
                </w:rPrChange>
              </w:rPr>
            </w:pPr>
            <w:ins w:id="9343" w:author="Camilo Andrés Díaz Gómez" w:date="2023-03-22T16:15:00Z">
              <w:r w:rsidRPr="002B569F">
                <w:rPr>
                  <w:rFonts w:cs="Times New Roman"/>
                  <w:szCs w:val="24"/>
                  <w:rPrChange w:id="9344" w:author="Camilo Andrés Díaz Gómez" w:date="2023-03-28T17:42:00Z">
                    <w:rPr>
                      <w:rFonts w:ascii="Calibri" w:hAnsi="Calibri" w:cs="Calibri"/>
                      <w:color w:val="000000"/>
                      <w:sz w:val="22"/>
                    </w:rPr>
                  </w:rPrChange>
                </w:rPr>
                <w:t>12,119</w:t>
              </w:r>
            </w:ins>
          </w:p>
        </w:tc>
        <w:tc>
          <w:tcPr>
            <w:tcW w:w="1417" w:type="dxa"/>
            <w:vAlign w:val="bottom"/>
          </w:tcPr>
          <w:p w14:paraId="1849F420" w14:textId="77777777" w:rsidR="00FE36FA" w:rsidRPr="002B569F" w:rsidRDefault="00FE36FA" w:rsidP="002B569F">
            <w:pPr>
              <w:rPr>
                <w:ins w:id="9345" w:author="Camilo Andrés Díaz Gómez" w:date="2023-03-22T16:15:00Z"/>
                <w:rFonts w:cs="Times New Roman"/>
                <w:szCs w:val="24"/>
                <w:rPrChange w:id="9346" w:author="Camilo Andrés Díaz Gómez" w:date="2023-03-28T17:42:00Z">
                  <w:rPr>
                    <w:ins w:id="9347" w:author="Camilo Andrés Díaz Gómez" w:date="2023-03-22T16:15:00Z"/>
                    <w:rFonts w:cs="Times New Roman"/>
                    <w:color w:val="000000"/>
                    <w:sz w:val="20"/>
                    <w:szCs w:val="20"/>
                  </w:rPr>
                </w:rPrChange>
              </w:rPr>
            </w:pPr>
            <w:ins w:id="9348" w:author="Camilo Andrés Díaz Gómez" w:date="2023-03-22T16:15:00Z">
              <w:r w:rsidRPr="002B569F">
                <w:rPr>
                  <w:rFonts w:cs="Times New Roman"/>
                  <w:szCs w:val="24"/>
                  <w:rPrChange w:id="9349" w:author="Camilo Andrés Díaz Gómez" w:date="2023-03-28T17:42:00Z">
                    <w:rPr>
                      <w:rFonts w:ascii="Calibri" w:hAnsi="Calibri" w:cs="Calibri"/>
                      <w:color w:val="000000"/>
                      <w:sz w:val="22"/>
                    </w:rPr>
                  </w:rPrChange>
                </w:rPr>
                <w:t>14,304</w:t>
              </w:r>
            </w:ins>
          </w:p>
        </w:tc>
        <w:tc>
          <w:tcPr>
            <w:tcW w:w="993" w:type="dxa"/>
            <w:vAlign w:val="bottom"/>
          </w:tcPr>
          <w:p w14:paraId="68273156" w14:textId="77777777" w:rsidR="00FE36FA" w:rsidRPr="002B569F" w:rsidRDefault="00FE36FA" w:rsidP="002B569F">
            <w:pPr>
              <w:rPr>
                <w:ins w:id="9350" w:author="Camilo Andrés Díaz Gómez" w:date="2023-03-22T16:15:00Z"/>
                <w:rFonts w:cs="Times New Roman"/>
                <w:szCs w:val="24"/>
                <w:rPrChange w:id="9351" w:author="Camilo Andrés Díaz Gómez" w:date="2023-03-28T17:42:00Z">
                  <w:rPr>
                    <w:ins w:id="9352" w:author="Camilo Andrés Díaz Gómez" w:date="2023-03-22T16:15:00Z"/>
                    <w:rFonts w:cs="Times New Roman"/>
                    <w:color w:val="000000"/>
                    <w:sz w:val="20"/>
                    <w:szCs w:val="20"/>
                  </w:rPr>
                </w:rPrChange>
              </w:rPr>
            </w:pPr>
            <w:ins w:id="9353" w:author="Camilo Andrés Díaz Gómez" w:date="2023-03-22T16:15:00Z">
              <w:r w:rsidRPr="002B569F">
                <w:rPr>
                  <w:rFonts w:cs="Times New Roman"/>
                  <w:szCs w:val="24"/>
                  <w:rPrChange w:id="9354" w:author="Camilo Andrés Díaz Gómez" w:date="2023-03-28T17:42:00Z">
                    <w:rPr>
                      <w:rFonts w:ascii="Calibri" w:hAnsi="Calibri" w:cs="Calibri"/>
                      <w:color w:val="000000"/>
                      <w:sz w:val="22"/>
                    </w:rPr>
                  </w:rPrChange>
                </w:rPr>
                <w:t>15,168</w:t>
              </w:r>
            </w:ins>
          </w:p>
        </w:tc>
        <w:tc>
          <w:tcPr>
            <w:tcW w:w="1275" w:type="dxa"/>
            <w:vAlign w:val="bottom"/>
          </w:tcPr>
          <w:p w14:paraId="429C958C" w14:textId="77777777" w:rsidR="00FE36FA" w:rsidRPr="002B569F" w:rsidRDefault="00FE36FA" w:rsidP="002B569F">
            <w:pPr>
              <w:rPr>
                <w:ins w:id="9355" w:author="Camilo Andrés Díaz Gómez" w:date="2023-03-22T16:15:00Z"/>
                <w:rFonts w:cs="Times New Roman"/>
                <w:szCs w:val="24"/>
                <w:rPrChange w:id="9356" w:author="Camilo Andrés Díaz Gómez" w:date="2023-03-28T17:42:00Z">
                  <w:rPr>
                    <w:ins w:id="9357" w:author="Camilo Andrés Díaz Gómez" w:date="2023-03-22T16:15:00Z"/>
                    <w:rFonts w:cs="Times New Roman"/>
                    <w:color w:val="000000"/>
                    <w:sz w:val="20"/>
                    <w:szCs w:val="20"/>
                  </w:rPr>
                </w:rPrChange>
              </w:rPr>
            </w:pPr>
            <w:ins w:id="9358" w:author="Camilo Andrés Díaz Gómez" w:date="2023-03-22T16:15:00Z">
              <w:r w:rsidRPr="002B569F">
                <w:rPr>
                  <w:rFonts w:cs="Times New Roman"/>
                  <w:szCs w:val="24"/>
                  <w:rPrChange w:id="9359" w:author="Camilo Andrés Díaz Gómez" w:date="2023-03-28T17:42:00Z">
                    <w:rPr>
                      <w:rFonts w:ascii="Calibri" w:hAnsi="Calibri" w:cs="Calibri"/>
                      <w:color w:val="000000"/>
                      <w:sz w:val="22"/>
                    </w:rPr>
                  </w:rPrChange>
                </w:rPr>
                <w:t>15,278</w:t>
              </w:r>
            </w:ins>
          </w:p>
        </w:tc>
        <w:tc>
          <w:tcPr>
            <w:tcW w:w="1134" w:type="dxa"/>
            <w:vAlign w:val="bottom"/>
          </w:tcPr>
          <w:p w14:paraId="0C21E584" w14:textId="77777777" w:rsidR="00FE36FA" w:rsidRPr="002B569F" w:rsidRDefault="00FE36FA" w:rsidP="002B569F">
            <w:pPr>
              <w:rPr>
                <w:ins w:id="9360" w:author="Camilo Andrés Díaz Gómez" w:date="2023-03-22T16:15:00Z"/>
                <w:rFonts w:cs="Times New Roman"/>
                <w:szCs w:val="24"/>
                <w:rPrChange w:id="9361" w:author="Camilo Andrés Díaz Gómez" w:date="2023-03-28T17:42:00Z">
                  <w:rPr>
                    <w:ins w:id="9362" w:author="Camilo Andrés Díaz Gómez" w:date="2023-03-22T16:15:00Z"/>
                    <w:rFonts w:cs="Times New Roman"/>
                    <w:color w:val="000000"/>
                    <w:sz w:val="20"/>
                    <w:szCs w:val="20"/>
                  </w:rPr>
                </w:rPrChange>
              </w:rPr>
            </w:pPr>
            <w:ins w:id="9363" w:author="Camilo Andrés Díaz Gómez" w:date="2023-03-22T16:15:00Z">
              <w:r w:rsidRPr="002B569F">
                <w:rPr>
                  <w:rFonts w:cs="Times New Roman"/>
                  <w:szCs w:val="24"/>
                  <w:rPrChange w:id="9364" w:author="Camilo Andrés Díaz Gómez" w:date="2023-03-28T17:42:00Z">
                    <w:rPr>
                      <w:rFonts w:ascii="Calibri" w:hAnsi="Calibri" w:cs="Calibri"/>
                      <w:color w:val="000000"/>
                      <w:sz w:val="22"/>
                    </w:rPr>
                  </w:rPrChange>
                </w:rPr>
                <w:t>17,832</w:t>
              </w:r>
            </w:ins>
          </w:p>
        </w:tc>
        <w:tc>
          <w:tcPr>
            <w:tcW w:w="1276" w:type="dxa"/>
            <w:vAlign w:val="bottom"/>
          </w:tcPr>
          <w:p w14:paraId="0B6EC1A3" w14:textId="77777777" w:rsidR="00FE36FA" w:rsidRPr="002B569F" w:rsidRDefault="00FE36FA" w:rsidP="002B569F">
            <w:pPr>
              <w:rPr>
                <w:ins w:id="9365" w:author="Camilo Andrés Díaz Gómez" w:date="2023-03-22T16:15:00Z"/>
                <w:rFonts w:cs="Times New Roman"/>
                <w:szCs w:val="24"/>
                <w:rPrChange w:id="9366" w:author="Camilo Andrés Díaz Gómez" w:date="2023-03-28T17:42:00Z">
                  <w:rPr>
                    <w:ins w:id="9367" w:author="Camilo Andrés Díaz Gómez" w:date="2023-03-22T16:15:00Z"/>
                    <w:rFonts w:cs="Times New Roman"/>
                    <w:color w:val="000000"/>
                    <w:sz w:val="20"/>
                    <w:szCs w:val="20"/>
                  </w:rPr>
                </w:rPrChange>
              </w:rPr>
            </w:pPr>
            <w:ins w:id="9368" w:author="Camilo Andrés Díaz Gómez" w:date="2023-03-22T16:15:00Z">
              <w:r w:rsidRPr="002B569F">
                <w:rPr>
                  <w:rFonts w:cs="Times New Roman"/>
                  <w:szCs w:val="24"/>
                  <w:rPrChange w:id="9369" w:author="Camilo Andrés Díaz Gómez" w:date="2023-03-28T17:42:00Z">
                    <w:rPr>
                      <w:rFonts w:ascii="Calibri" w:hAnsi="Calibri" w:cs="Calibri"/>
                      <w:color w:val="000000"/>
                      <w:sz w:val="22"/>
                    </w:rPr>
                  </w:rPrChange>
                </w:rPr>
                <w:t>18,375</w:t>
              </w:r>
            </w:ins>
          </w:p>
        </w:tc>
        <w:tc>
          <w:tcPr>
            <w:tcW w:w="1701" w:type="dxa"/>
            <w:vAlign w:val="bottom"/>
          </w:tcPr>
          <w:p w14:paraId="33074509" w14:textId="77777777" w:rsidR="00FE36FA" w:rsidRPr="002B569F" w:rsidRDefault="00FE36FA" w:rsidP="002B569F">
            <w:pPr>
              <w:rPr>
                <w:ins w:id="9370" w:author="Camilo Andrés Díaz Gómez" w:date="2023-03-22T16:15:00Z"/>
                <w:rFonts w:cs="Times New Roman"/>
                <w:szCs w:val="24"/>
                <w:rPrChange w:id="9371" w:author="Camilo Andrés Díaz Gómez" w:date="2023-03-28T17:42:00Z">
                  <w:rPr>
                    <w:ins w:id="9372" w:author="Camilo Andrés Díaz Gómez" w:date="2023-03-22T16:15:00Z"/>
                    <w:rFonts w:cs="Times New Roman"/>
                    <w:color w:val="000000"/>
                    <w:sz w:val="20"/>
                    <w:szCs w:val="20"/>
                  </w:rPr>
                </w:rPrChange>
              </w:rPr>
            </w:pPr>
            <w:ins w:id="9373" w:author="Camilo Andrés Díaz Gómez" w:date="2023-03-22T16:15:00Z">
              <w:r w:rsidRPr="002B569F">
                <w:rPr>
                  <w:rFonts w:cs="Times New Roman"/>
                  <w:szCs w:val="24"/>
                  <w:rPrChange w:id="9374" w:author="Camilo Andrés Díaz Gómez" w:date="2023-03-28T17:42:00Z">
                    <w:rPr>
                      <w:rFonts w:ascii="Calibri" w:hAnsi="Calibri" w:cs="Calibri"/>
                      <w:color w:val="000000"/>
                      <w:sz w:val="22"/>
                    </w:rPr>
                  </w:rPrChange>
                </w:rPr>
                <w:t>11,800</w:t>
              </w:r>
            </w:ins>
          </w:p>
        </w:tc>
      </w:tr>
      <w:tr w:rsidR="002B569F" w:rsidRPr="002B569F" w14:paraId="08852AC8" w14:textId="77777777" w:rsidTr="00405EF3">
        <w:trPr>
          <w:ins w:id="9375" w:author="Camilo Andrés Díaz Gómez" w:date="2023-03-22T16:15:00Z"/>
        </w:trPr>
        <w:tc>
          <w:tcPr>
            <w:tcW w:w="704" w:type="dxa"/>
            <w:tcBorders>
              <w:bottom w:val="single" w:sz="4" w:space="0" w:color="auto"/>
            </w:tcBorders>
            <w:vAlign w:val="bottom"/>
          </w:tcPr>
          <w:p w14:paraId="72133321" w14:textId="77777777" w:rsidR="00FE36FA" w:rsidRPr="002B569F" w:rsidRDefault="00FE36FA" w:rsidP="002B569F">
            <w:pPr>
              <w:rPr>
                <w:ins w:id="9376" w:author="Camilo Andrés Díaz Gómez" w:date="2023-03-22T16:15:00Z"/>
                <w:rFonts w:cs="Times New Roman"/>
                <w:szCs w:val="24"/>
                <w:rPrChange w:id="9377" w:author="Camilo Andrés Díaz Gómez" w:date="2023-03-28T17:42:00Z">
                  <w:rPr>
                    <w:ins w:id="9378" w:author="Camilo Andrés Díaz Gómez" w:date="2023-03-22T16:15:00Z"/>
                    <w:rFonts w:cs="Times New Roman"/>
                    <w:color w:val="000000"/>
                    <w:sz w:val="20"/>
                    <w:szCs w:val="20"/>
                  </w:rPr>
                </w:rPrChange>
              </w:rPr>
            </w:pPr>
            <w:ins w:id="9379" w:author="Camilo Andrés Díaz Gómez" w:date="2023-03-22T16:15:00Z">
              <w:r w:rsidRPr="002B569F">
                <w:rPr>
                  <w:rFonts w:cs="Times New Roman"/>
                  <w:szCs w:val="24"/>
                  <w:rPrChange w:id="9380" w:author="Camilo Andrés Díaz Gómez" w:date="2023-03-28T17:42:00Z">
                    <w:rPr>
                      <w:rFonts w:cs="Times New Roman"/>
                      <w:color w:val="000000"/>
                      <w:sz w:val="22"/>
                    </w:rPr>
                  </w:rPrChange>
                </w:rPr>
                <w:t>30</w:t>
              </w:r>
            </w:ins>
          </w:p>
        </w:tc>
        <w:tc>
          <w:tcPr>
            <w:tcW w:w="1281" w:type="dxa"/>
            <w:tcBorders>
              <w:bottom w:val="single" w:sz="4" w:space="0" w:color="auto"/>
            </w:tcBorders>
            <w:vAlign w:val="bottom"/>
          </w:tcPr>
          <w:p w14:paraId="659D6BED" w14:textId="77777777" w:rsidR="00FE36FA" w:rsidRPr="002B569F" w:rsidRDefault="00FE36FA" w:rsidP="002B569F">
            <w:pPr>
              <w:rPr>
                <w:ins w:id="9381" w:author="Camilo Andrés Díaz Gómez" w:date="2023-03-22T16:15:00Z"/>
                <w:rFonts w:cs="Times New Roman"/>
                <w:szCs w:val="24"/>
                <w:rPrChange w:id="9382" w:author="Camilo Andrés Díaz Gómez" w:date="2023-03-28T17:42:00Z">
                  <w:rPr>
                    <w:ins w:id="9383" w:author="Camilo Andrés Díaz Gómez" w:date="2023-03-22T16:15:00Z"/>
                    <w:rFonts w:cs="Times New Roman"/>
                    <w:color w:val="000000"/>
                    <w:sz w:val="20"/>
                    <w:szCs w:val="20"/>
                  </w:rPr>
                </w:rPrChange>
              </w:rPr>
            </w:pPr>
            <w:ins w:id="9384" w:author="Camilo Andrés Díaz Gómez" w:date="2023-03-22T16:15:00Z">
              <w:r w:rsidRPr="002B569F">
                <w:rPr>
                  <w:rFonts w:cs="Times New Roman"/>
                  <w:szCs w:val="24"/>
                  <w:rPrChange w:id="9385" w:author="Camilo Andrés Díaz Gómez" w:date="2023-03-28T17:42:00Z">
                    <w:rPr>
                      <w:rFonts w:ascii="Calibri" w:hAnsi="Calibri" w:cs="Calibri"/>
                      <w:color w:val="000000"/>
                      <w:sz w:val="22"/>
                    </w:rPr>
                  </w:rPrChange>
                </w:rPr>
                <w:t>18,479</w:t>
              </w:r>
            </w:ins>
          </w:p>
        </w:tc>
        <w:tc>
          <w:tcPr>
            <w:tcW w:w="1417" w:type="dxa"/>
            <w:tcBorders>
              <w:bottom w:val="single" w:sz="4" w:space="0" w:color="auto"/>
            </w:tcBorders>
            <w:vAlign w:val="bottom"/>
          </w:tcPr>
          <w:p w14:paraId="63425583" w14:textId="77777777" w:rsidR="00FE36FA" w:rsidRPr="002B569F" w:rsidRDefault="00FE36FA" w:rsidP="002B569F">
            <w:pPr>
              <w:rPr>
                <w:ins w:id="9386" w:author="Camilo Andrés Díaz Gómez" w:date="2023-03-22T16:15:00Z"/>
                <w:rFonts w:cs="Times New Roman"/>
                <w:szCs w:val="24"/>
                <w:rPrChange w:id="9387" w:author="Camilo Andrés Díaz Gómez" w:date="2023-03-28T17:42:00Z">
                  <w:rPr>
                    <w:ins w:id="9388" w:author="Camilo Andrés Díaz Gómez" w:date="2023-03-22T16:15:00Z"/>
                    <w:rFonts w:cs="Times New Roman"/>
                    <w:color w:val="000000"/>
                    <w:sz w:val="20"/>
                    <w:szCs w:val="20"/>
                  </w:rPr>
                </w:rPrChange>
              </w:rPr>
            </w:pPr>
            <w:ins w:id="9389" w:author="Camilo Andrés Díaz Gómez" w:date="2023-03-22T16:15:00Z">
              <w:r w:rsidRPr="002B569F">
                <w:rPr>
                  <w:rFonts w:cs="Times New Roman"/>
                  <w:szCs w:val="24"/>
                  <w:rPrChange w:id="9390" w:author="Camilo Andrés Díaz Gómez" w:date="2023-03-28T17:42:00Z">
                    <w:rPr>
                      <w:rFonts w:ascii="Calibri" w:hAnsi="Calibri" w:cs="Calibri"/>
                      <w:color w:val="000000"/>
                      <w:sz w:val="22"/>
                    </w:rPr>
                  </w:rPrChange>
                </w:rPr>
                <w:t>14,663</w:t>
              </w:r>
            </w:ins>
          </w:p>
        </w:tc>
        <w:tc>
          <w:tcPr>
            <w:tcW w:w="993" w:type="dxa"/>
            <w:tcBorders>
              <w:bottom w:val="single" w:sz="4" w:space="0" w:color="auto"/>
            </w:tcBorders>
            <w:vAlign w:val="bottom"/>
          </w:tcPr>
          <w:p w14:paraId="02D76A72" w14:textId="77777777" w:rsidR="00FE36FA" w:rsidRPr="002B569F" w:rsidRDefault="00FE36FA" w:rsidP="002B569F">
            <w:pPr>
              <w:rPr>
                <w:ins w:id="9391" w:author="Camilo Andrés Díaz Gómez" w:date="2023-03-22T16:15:00Z"/>
                <w:rFonts w:cs="Times New Roman"/>
                <w:szCs w:val="24"/>
                <w:rPrChange w:id="9392" w:author="Camilo Andrés Díaz Gómez" w:date="2023-03-28T17:42:00Z">
                  <w:rPr>
                    <w:ins w:id="9393" w:author="Camilo Andrés Díaz Gómez" w:date="2023-03-22T16:15:00Z"/>
                    <w:rFonts w:cs="Times New Roman"/>
                    <w:color w:val="000000"/>
                    <w:sz w:val="20"/>
                    <w:szCs w:val="20"/>
                  </w:rPr>
                </w:rPrChange>
              </w:rPr>
            </w:pPr>
            <w:ins w:id="9394" w:author="Camilo Andrés Díaz Gómez" w:date="2023-03-22T16:15:00Z">
              <w:r w:rsidRPr="002B569F">
                <w:rPr>
                  <w:rFonts w:cs="Times New Roman"/>
                  <w:szCs w:val="24"/>
                  <w:rPrChange w:id="9395" w:author="Camilo Andrés Díaz Gómez" w:date="2023-03-28T17:42:00Z">
                    <w:rPr>
                      <w:rFonts w:ascii="Calibri" w:hAnsi="Calibri" w:cs="Calibri"/>
                      <w:color w:val="000000"/>
                      <w:sz w:val="22"/>
                    </w:rPr>
                  </w:rPrChange>
                </w:rPr>
                <w:t>14,817</w:t>
              </w:r>
            </w:ins>
          </w:p>
        </w:tc>
        <w:tc>
          <w:tcPr>
            <w:tcW w:w="1275" w:type="dxa"/>
            <w:tcBorders>
              <w:bottom w:val="single" w:sz="4" w:space="0" w:color="auto"/>
            </w:tcBorders>
            <w:vAlign w:val="bottom"/>
          </w:tcPr>
          <w:p w14:paraId="1D1B4174" w14:textId="77777777" w:rsidR="00FE36FA" w:rsidRPr="002B569F" w:rsidRDefault="00FE36FA" w:rsidP="002B569F">
            <w:pPr>
              <w:rPr>
                <w:ins w:id="9396" w:author="Camilo Andrés Díaz Gómez" w:date="2023-03-22T16:15:00Z"/>
                <w:rFonts w:cs="Times New Roman"/>
                <w:szCs w:val="24"/>
                <w:rPrChange w:id="9397" w:author="Camilo Andrés Díaz Gómez" w:date="2023-03-28T17:42:00Z">
                  <w:rPr>
                    <w:ins w:id="9398" w:author="Camilo Andrés Díaz Gómez" w:date="2023-03-22T16:15:00Z"/>
                    <w:rFonts w:cs="Times New Roman"/>
                    <w:color w:val="000000"/>
                    <w:sz w:val="20"/>
                    <w:szCs w:val="20"/>
                  </w:rPr>
                </w:rPrChange>
              </w:rPr>
            </w:pPr>
            <w:ins w:id="9399" w:author="Camilo Andrés Díaz Gómez" w:date="2023-03-22T16:15:00Z">
              <w:r w:rsidRPr="002B569F">
                <w:rPr>
                  <w:rFonts w:cs="Times New Roman"/>
                  <w:szCs w:val="24"/>
                  <w:rPrChange w:id="9400" w:author="Camilo Andrés Díaz Gómez" w:date="2023-03-28T17:42:00Z">
                    <w:rPr>
                      <w:rFonts w:ascii="Calibri" w:hAnsi="Calibri" w:cs="Calibri"/>
                      <w:color w:val="000000"/>
                      <w:sz w:val="22"/>
                    </w:rPr>
                  </w:rPrChange>
                </w:rPr>
                <w:t>14,620</w:t>
              </w:r>
            </w:ins>
          </w:p>
        </w:tc>
        <w:tc>
          <w:tcPr>
            <w:tcW w:w="1134" w:type="dxa"/>
            <w:tcBorders>
              <w:bottom w:val="single" w:sz="4" w:space="0" w:color="auto"/>
            </w:tcBorders>
            <w:vAlign w:val="bottom"/>
          </w:tcPr>
          <w:p w14:paraId="39AAAECC" w14:textId="77777777" w:rsidR="00FE36FA" w:rsidRPr="002B569F" w:rsidRDefault="00FE36FA" w:rsidP="002B569F">
            <w:pPr>
              <w:rPr>
                <w:ins w:id="9401" w:author="Camilo Andrés Díaz Gómez" w:date="2023-03-22T16:15:00Z"/>
                <w:rFonts w:cs="Times New Roman"/>
                <w:szCs w:val="24"/>
                <w:rPrChange w:id="9402" w:author="Camilo Andrés Díaz Gómez" w:date="2023-03-28T17:42:00Z">
                  <w:rPr>
                    <w:ins w:id="9403" w:author="Camilo Andrés Díaz Gómez" w:date="2023-03-22T16:15:00Z"/>
                    <w:rFonts w:cs="Times New Roman"/>
                    <w:color w:val="000000"/>
                    <w:sz w:val="20"/>
                    <w:szCs w:val="20"/>
                  </w:rPr>
                </w:rPrChange>
              </w:rPr>
            </w:pPr>
            <w:ins w:id="9404" w:author="Camilo Andrés Díaz Gómez" w:date="2023-03-22T16:15:00Z">
              <w:r w:rsidRPr="002B569F">
                <w:rPr>
                  <w:rFonts w:cs="Times New Roman"/>
                  <w:szCs w:val="24"/>
                  <w:rPrChange w:id="9405" w:author="Camilo Andrés Díaz Gómez" w:date="2023-03-28T17:42:00Z">
                    <w:rPr>
                      <w:rFonts w:ascii="Calibri" w:hAnsi="Calibri" w:cs="Calibri"/>
                      <w:color w:val="000000"/>
                      <w:sz w:val="22"/>
                    </w:rPr>
                  </w:rPrChange>
                </w:rPr>
                <w:t>14,155</w:t>
              </w:r>
            </w:ins>
          </w:p>
        </w:tc>
        <w:tc>
          <w:tcPr>
            <w:tcW w:w="1276" w:type="dxa"/>
            <w:tcBorders>
              <w:bottom w:val="single" w:sz="4" w:space="0" w:color="auto"/>
            </w:tcBorders>
            <w:vAlign w:val="bottom"/>
          </w:tcPr>
          <w:p w14:paraId="6400A6AB" w14:textId="77777777" w:rsidR="00FE36FA" w:rsidRPr="002B569F" w:rsidRDefault="00FE36FA" w:rsidP="002B569F">
            <w:pPr>
              <w:rPr>
                <w:ins w:id="9406" w:author="Camilo Andrés Díaz Gómez" w:date="2023-03-22T16:15:00Z"/>
                <w:rFonts w:cs="Times New Roman"/>
                <w:szCs w:val="24"/>
                <w:rPrChange w:id="9407" w:author="Camilo Andrés Díaz Gómez" w:date="2023-03-28T17:42:00Z">
                  <w:rPr>
                    <w:ins w:id="9408" w:author="Camilo Andrés Díaz Gómez" w:date="2023-03-22T16:15:00Z"/>
                    <w:rFonts w:cs="Times New Roman"/>
                    <w:color w:val="000000"/>
                    <w:sz w:val="20"/>
                    <w:szCs w:val="20"/>
                  </w:rPr>
                </w:rPrChange>
              </w:rPr>
            </w:pPr>
            <w:ins w:id="9409" w:author="Camilo Andrés Díaz Gómez" w:date="2023-03-22T16:15:00Z">
              <w:r w:rsidRPr="002B569F">
                <w:rPr>
                  <w:rFonts w:cs="Times New Roman"/>
                  <w:szCs w:val="24"/>
                  <w:rPrChange w:id="9410" w:author="Camilo Andrés Díaz Gómez" w:date="2023-03-28T17:42:00Z">
                    <w:rPr>
                      <w:rFonts w:ascii="Calibri" w:hAnsi="Calibri" w:cs="Calibri"/>
                      <w:color w:val="000000"/>
                      <w:sz w:val="22"/>
                    </w:rPr>
                  </w:rPrChange>
                </w:rPr>
                <w:t>14,219</w:t>
              </w:r>
            </w:ins>
          </w:p>
        </w:tc>
        <w:tc>
          <w:tcPr>
            <w:tcW w:w="1701" w:type="dxa"/>
            <w:tcBorders>
              <w:bottom w:val="single" w:sz="4" w:space="0" w:color="auto"/>
            </w:tcBorders>
            <w:vAlign w:val="bottom"/>
          </w:tcPr>
          <w:p w14:paraId="0806D0CE" w14:textId="77777777" w:rsidR="00FE36FA" w:rsidRPr="002B569F" w:rsidRDefault="00FE36FA" w:rsidP="002B569F">
            <w:pPr>
              <w:rPr>
                <w:ins w:id="9411" w:author="Camilo Andrés Díaz Gómez" w:date="2023-03-22T16:15:00Z"/>
                <w:rFonts w:cs="Times New Roman"/>
                <w:szCs w:val="24"/>
                <w:rPrChange w:id="9412" w:author="Camilo Andrés Díaz Gómez" w:date="2023-03-28T17:42:00Z">
                  <w:rPr>
                    <w:ins w:id="9413" w:author="Camilo Andrés Díaz Gómez" w:date="2023-03-22T16:15:00Z"/>
                    <w:rFonts w:cs="Times New Roman"/>
                    <w:color w:val="000000"/>
                    <w:sz w:val="20"/>
                    <w:szCs w:val="20"/>
                  </w:rPr>
                </w:rPrChange>
              </w:rPr>
            </w:pPr>
            <w:ins w:id="9414" w:author="Camilo Andrés Díaz Gómez" w:date="2023-03-22T16:15:00Z">
              <w:r w:rsidRPr="002B569F">
                <w:rPr>
                  <w:rFonts w:cs="Times New Roman"/>
                  <w:szCs w:val="24"/>
                  <w:rPrChange w:id="9415" w:author="Camilo Andrés Díaz Gómez" w:date="2023-03-28T17:42:00Z">
                    <w:rPr>
                      <w:rFonts w:ascii="Calibri" w:hAnsi="Calibri" w:cs="Calibri"/>
                      <w:color w:val="000000"/>
                      <w:sz w:val="22"/>
                    </w:rPr>
                  </w:rPrChange>
                </w:rPr>
                <w:t>12,448</w:t>
              </w:r>
            </w:ins>
          </w:p>
        </w:tc>
      </w:tr>
    </w:tbl>
    <w:p w14:paraId="0519F1C7" w14:textId="0B6D9CE8" w:rsidR="005A4444" w:rsidRPr="002B569F" w:rsidDel="00F504C8" w:rsidRDefault="005A4444">
      <w:pPr>
        <w:pStyle w:val="Descripcin"/>
        <w:spacing w:line="360" w:lineRule="auto"/>
        <w:rPr>
          <w:del w:id="9416" w:author="Camilo Andrés Díaz Gómez" w:date="2023-03-22T13:21:00Z"/>
          <w:rFonts w:cs="Times New Roman"/>
          <w:bCs/>
          <w:i/>
          <w:szCs w:val="24"/>
          <w:rPrChange w:id="9417" w:author="Camilo Andrés Díaz Gómez" w:date="2023-03-28T17:42:00Z">
            <w:rPr>
              <w:del w:id="9418" w:author="Camilo Andrés Díaz Gómez" w:date="2023-03-22T13:21:00Z"/>
              <w:rFonts w:cs="Times New Roman"/>
              <w:szCs w:val="24"/>
            </w:rPr>
          </w:rPrChange>
        </w:rPr>
        <w:pPrChange w:id="9419" w:author="Camilo Andrés Díaz Gómez" w:date="2023-03-28T17:43:00Z">
          <w:pPr>
            <w:ind w:firstLine="708"/>
          </w:pPr>
        </w:pPrChange>
      </w:pPr>
      <w:ins w:id="9420" w:author="Steff Guzmán" w:date="2023-03-13T19:26:00Z">
        <w:del w:id="9421" w:author="Camilo Andrés Díaz Gómez" w:date="2023-03-22T13:22:00Z">
          <w:r w:rsidRPr="002B569F" w:rsidDel="00F504C8">
            <w:rPr>
              <w:rFonts w:cs="Times New Roman"/>
              <w:szCs w:val="24"/>
            </w:rPr>
            <w:delText xml:space="preserve">Tabla </w:delText>
          </w:r>
          <w:r w:rsidRPr="002B569F" w:rsidDel="00F504C8">
            <w:rPr>
              <w:rFonts w:cs="Times New Roman"/>
              <w:b w:val="0"/>
              <w:iCs w:val="0"/>
              <w:szCs w:val="24"/>
            </w:rPr>
            <w:fldChar w:fldCharType="begin"/>
          </w:r>
          <w:r w:rsidRPr="002B569F" w:rsidDel="00F504C8">
            <w:rPr>
              <w:rFonts w:cs="Times New Roman"/>
              <w:szCs w:val="24"/>
            </w:rPr>
            <w:delInstrText xml:space="preserve"> SEQ Tabla \* ARABIC </w:delInstrText>
          </w:r>
        </w:del>
      </w:ins>
      <w:del w:id="9422" w:author="Camilo Andrés Díaz Gómez" w:date="2023-03-22T13:22:00Z">
        <w:r w:rsidRPr="002B569F" w:rsidDel="00F504C8">
          <w:rPr>
            <w:rFonts w:cs="Times New Roman"/>
            <w:b w:val="0"/>
            <w:iCs w:val="0"/>
            <w:szCs w:val="24"/>
          </w:rPr>
          <w:fldChar w:fldCharType="separate"/>
        </w:r>
      </w:del>
      <w:ins w:id="9423" w:author="Steff Guzmán" w:date="2023-03-13T19:26:00Z">
        <w:del w:id="9424" w:author="Camilo Andrés Díaz Gómez" w:date="2023-03-22T13:22:00Z">
          <w:r w:rsidRPr="002B569F" w:rsidDel="00F504C8">
            <w:rPr>
              <w:rFonts w:cs="Times New Roman"/>
              <w:noProof/>
              <w:szCs w:val="24"/>
            </w:rPr>
            <w:delText>3</w:delText>
          </w:r>
          <w:r w:rsidRPr="002B569F" w:rsidDel="00F504C8">
            <w:rPr>
              <w:rFonts w:cs="Times New Roman"/>
              <w:b w:val="0"/>
              <w:iCs w:val="0"/>
              <w:szCs w:val="24"/>
            </w:rPr>
            <w:fldChar w:fldCharType="end"/>
          </w:r>
        </w:del>
      </w:ins>
    </w:p>
    <w:p w14:paraId="1C45ACA5" w14:textId="4E81AFD7" w:rsidR="00925111" w:rsidRPr="002B569F" w:rsidDel="00F504C8" w:rsidRDefault="00925111">
      <w:pPr>
        <w:pStyle w:val="Descripcin"/>
        <w:spacing w:line="360" w:lineRule="auto"/>
        <w:rPr>
          <w:del w:id="9425" w:author="Camilo Andrés Díaz Gómez" w:date="2023-03-22T13:22:00Z"/>
          <w:rFonts w:cs="Times New Roman"/>
          <w:bCs/>
          <w:i/>
          <w:szCs w:val="24"/>
          <w:rPrChange w:id="9426" w:author="Camilo Andrés Díaz Gómez" w:date="2023-03-28T17:42:00Z">
            <w:rPr>
              <w:del w:id="9427" w:author="Camilo Andrés Díaz Gómez" w:date="2023-03-22T13:22:00Z"/>
              <w:rFonts w:cs="Times New Roman"/>
              <w:bCs/>
              <w:szCs w:val="24"/>
            </w:rPr>
          </w:rPrChange>
        </w:rPr>
        <w:pPrChange w:id="9428" w:author="Camilo Andrés Díaz Gómez" w:date="2023-03-28T17:43:00Z">
          <w:pPr/>
        </w:pPrChange>
      </w:pPr>
      <w:del w:id="9429" w:author="Camilo Andrés Díaz Gómez" w:date="2023-03-22T13:22:00Z">
        <w:r w:rsidRPr="002B569F" w:rsidDel="00F504C8">
          <w:rPr>
            <w:rFonts w:cs="Times New Roman"/>
            <w:bCs/>
            <w:i/>
            <w:szCs w:val="24"/>
            <w:rPrChange w:id="9430" w:author="Camilo Andrés Díaz Gómez" w:date="2023-03-28T17:42:00Z">
              <w:rPr>
                <w:rFonts w:cs="Times New Roman"/>
                <w:bCs/>
                <w:szCs w:val="24"/>
              </w:rPr>
            </w:rPrChange>
          </w:rPr>
          <w:delText xml:space="preserve">Tabla 2. </w:delText>
        </w:r>
      </w:del>
    </w:p>
    <w:p w14:paraId="417C9937" w14:textId="0E1B52D9" w:rsidR="005A4444" w:rsidRPr="002B569F" w:rsidDel="00F504C8" w:rsidRDefault="00925111">
      <w:pPr>
        <w:pStyle w:val="Descripcin"/>
        <w:spacing w:line="360" w:lineRule="auto"/>
        <w:rPr>
          <w:del w:id="9431" w:author="Camilo Andrés Díaz Gómez" w:date="2023-03-22T13:22:00Z"/>
          <w:rFonts w:cs="Times New Roman"/>
          <w:bCs/>
          <w:i/>
          <w:iCs w:val="0"/>
          <w:rPrChange w:id="9432" w:author="Camilo Andrés Díaz Gómez" w:date="2023-03-28T17:42:00Z">
            <w:rPr>
              <w:del w:id="9433" w:author="Camilo Andrés Díaz Gómez" w:date="2023-03-22T13:22:00Z"/>
              <w:iCs/>
            </w:rPr>
          </w:rPrChange>
        </w:rPr>
        <w:pPrChange w:id="9434" w:author="Camilo Andrés Díaz Gómez" w:date="2023-03-28T17:43:00Z">
          <w:pPr/>
        </w:pPrChange>
      </w:pPr>
      <w:del w:id="9435" w:author="Camilo Andrés Díaz Gómez" w:date="2023-03-22T13:22:00Z">
        <w:r w:rsidRPr="002B569F" w:rsidDel="00F504C8">
          <w:rPr>
            <w:rFonts w:cs="Times New Roman"/>
            <w:bCs/>
            <w:i/>
            <w:iCs w:val="0"/>
            <w:rPrChange w:id="9436" w:author="Camilo Andrés Díaz Gómez" w:date="2023-03-28T17:42:00Z">
              <w:rPr>
                <w:iCs/>
              </w:rPr>
            </w:rPrChange>
          </w:rPr>
          <w:delText>Promedio de datos diarios del mes de septiembre</w:delText>
        </w:r>
      </w:del>
    </w:p>
    <w:p w14:paraId="4E8ABF9C" w14:textId="6043ABB0" w:rsidR="00925111" w:rsidRPr="002B569F" w:rsidDel="00F504C8" w:rsidRDefault="00925111">
      <w:pPr>
        <w:pStyle w:val="Descripcin"/>
        <w:spacing w:line="360" w:lineRule="auto"/>
        <w:rPr>
          <w:del w:id="9437" w:author="Camilo Andrés Díaz Gómez" w:date="2023-03-22T13:22:00Z"/>
          <w:rFonts w:cs="Times New Roman"/>
          <w:szCs w:val="24"/>
        </w:rPr>
        <w:pPrChange w:id="9438" w:author="Camilo Andrés Díaz Gómez" w:date="2023-03-28T17:43:00Z">
          <w:pPr>
            <w:ind w:firstLine="708"/>
          </w:pPr>
        </w:pPrChange>
      </w:pPr>
    </w:p>
    <w:p w14:paraId="64C94353" w14:textId="77777777" w:rsidR="00060BB7" w:rsidRPr="002B569F" w:rsidRDefault="00060BB7" w:rsidP="002B569F">
      <w:pPr>
        <w:rPr>
          <w:ins w:id="9439" w:author="Camilo Andrés Díaz Gómez" w:date="2023-03-22T13:22:00Z"/>
          <w:rFonts w:cs="Times New Roman"/>
        </w:rPr>
      </w:pPr>
    </w:p>
    <w:tbl>
      <w:tblPr>
        <w:tblStyle w:val="Tablaconcuadrcula"/>
        <w:tblW w:w="0" w:type="auto"/>
        <w:tblInd w:w="0" w:type="dxa"/>
        <w:tblLayout w:type="fixed"/>
        <w:tblLook w:val="04A0" w:firstRow="1" w:lastRow="0" w:firstColumn="1" w:lastColumn="0" w:noHBand="0" w:noVBand="1"/>
      </w:tblPr>
      <w:tblGrid>
        <w:gridCol w:w="530"/>
        <w:gridCol w:w="1450"/>
        <w:gridCol w:w="1559"/>
        <w:gridCol w:w="1418"/>
        <w:gridCol w:w="1417"/>
        <w:gridCol w:w="1488"/>
        <w:gridCol w:w="322"/>
        <w:gridCol w:w="322"/>
        <w:gridCol w:w="322"/>
      </w:tblGrid>
      <w:tr w:rsidR="002B569F" w:rsidRPr="002B569F" w:rsidDel="00776339" w14:paraId="299B2424" w14:textId="77777777" w:rsidTr="00776339">
        <w:trPr>
          <w:del w:id="9440" w:author="Camilo Andrés Díaz Gómez" w:date="2023-03-22T16:08:00Z"/>
        </w:trPr>
        <w:tc>
          <w:tcPr>
            <w:tcW w:w="530" w:type="dxa"/>
            <w:vAlign w:val="center"/>
          </w:tcPr>
          <w:p w14:paraId="73F90F9D" w14:textId="47563D2A" w:rsidR="00776339" w:rsidRPr="002B569F" w:rsidDel="00776339" w:rsidRDefault="00776339">
            <w:pPr>
              <w:rPr>
                <w:del w:id="9441" w:author="Camilo Andrés Díaz Gómez" w:date="2023-03-22T16:08:00Z"/>
                <w:rFonts w:cs="Times New Roman"/>
                <w:b/>
                <w:bCs/>
                <w:sz w:val="20"/>
                <w:szCs w:val="20"/>
              </w:rPr>
            </w:pPr>
            <w:del w:id="9442" w:author="Camilo Andrés Díaz Gómez" w:date="2023-03-22T16:08:00Z">
              <w:r w:rsidRPr="002B569F" w:rsidDel="00776339">
                <w:rPr>
                  <w:rFonts w:cs="Times New Roman"/>
                  <w:b/>
                  <w:bCs/>
                  <w:sz w:val="20"/>
                  <w:szCs w:val="20"/>
                  <w:rPrChange w:id="9443" w:author="Camilo Andrés Díaz Gómez" w:date="2023-03-28T17:42:00Z">
                    <w:rPr>
                      <w:rFonts w:ascii="Calibri" w:hAnsi="Calibri" w:cs="Calibri"/>
                      <w:b/>
                      <w:bCs/>
                      <w:sz w:val="20"/>
                      <w:szCs w:val="20"/>
                    </w:rPr>
                  </w:rPrChange>
                </w:rPr>
                <w:delText>Dia</w:delText>
              </w:r>
            </w:del>
          </w:p>
        </w:tc>
        <w:tc>
          <w:tcPr>
            <w:tcW w:w="1450" w:type="dxa"/>
            <w:vAlign w:val="center"/>
          </w:tcPr>
          <w:p w14:paraId="34D8F18C" w14:textId="77817AED" w:rsidR="00776339" w:rsidRPr="002B569F" w:rsidDel="00776339" w:rsidRDefault="00776339">
            <w:pPr>
              <w:rPr>
                <w:del w:id="9444" w:author="Camilo Andrés Díaz Gómez" w:date="2023-03-22T16:08:00Z"/>
                <w:rFonts w:cs="Times New Roman"/>
                <w:b/>
                <w:bCs/>
                <w:sz w:val="20"/>
                <w:szCs w:val="20"/>
              </w:rPr>
            </w:pPr>
            <w:del w:id="9445" w:author="Camilo Andrés Díaz Gómez" w:date="2023-03-22T16:08:00Z">
              <w:r w:rsidRPr="002B569F" w:rsidDel="00776339">
                <w:rPr>
                  <w:rFonts w:cs="Times New Roman"/>
                  <w:b/>
                  <w:bCs/>
                  <w:sz w:val="20"/>
                  <w:szCs w:val="20"/>
                  <w:rPrChange w:id="9446" w:author="Camilo Andrés Díaz Gómez" w:date="2023-03-28T17:42:00Z">
                    <w:rPr>
                      <w:rFonts w:ascii="Calibri" w:hAnsi="Calibri" w:cs="Calibri"/>
                      <w:b/>
                      <w:bCs/>
                      <w:sz w:val="20"/>
                      <w:szCs w:val="20"/>
                    </w:rPr>
                  </w:rPrChange>
                </w:rPr>
                <w:delText>Regresión</w:delText>
              </w:r>
            </w:del>
          </w:p>
        </w:tc>
        <w:tc>
          <w:tcPr>
            <w:tcW w:w="1559" w:type="dxa"/>
            <w:vAlign w:val="center"/>
          </w:tcPr>
          <w:p w14:paraId="01B756EA" w14:textId="1F956A89" w:rsidR="00776339" w:rsidRPr="002B569F" w:rsidDel="00776339" w:rsidRDefault="00776339">
            <w:pPr>
              <w:rPr>
                <w:del w:id="9447" w:author="Camilo Andrés Díaz Gómez" w:date="2023-03-22T16:08:00Z"/>
                <w:rFonts w:cs="Times New Roman"/>
                <w:b/>
                <w:bCs/>
                <w:sz w:val="20"/>
                <w:szCs w:val="20"/>
              </w:rPr>
            </w:pPr>
            <w:del w:id="9448" w:author="Camilo Andrés Díaz Gómez" w:date="2023-03-22T16:07:00Z">
              <w:r w:rsidRPr="002B569F" w:rsidDel="00776339">
                <w:rPr>
                  <w:rFonts w:cs="Times New Roman"/>
                  <w:b/>
                  <w:bCs/>
                  <w:sz w:val="20"/>
                  <w:szCs w:val="20"/>
                  <w:rPrChange w:id="9449" w:author="Camilo Andrés Díaz Gómez" w:date="2023-03-28T17:42:00Z">
                    <w:rPr>
                      <w:rFonts w:ascii="Calibri" w:hAnsi="Calibri" w:cs="Calibri"/>
                      <w:b/>
                      <w:bCs/>
                      <w:sz w:val="20"/>
                      <w:szCs w:val="20"/>
                    </w:rPr>
                  </w:rPrChange>
                </w:rPr>
                <w:delText>KNN</w:delText>
              </w:r>
            </w:del>
          </w:p>
        </w:tc>
        <w:tc>
          <w:tcPr>
            <w:tcW w:w="1418" w:type="dxa"/>
            <w:vAlign w:val="center"/>
          </w:tcPr>
          <w:p w14:paraId="718DF452" w14:textId="174342A3" w:rsidR="00776339" w:rsidRPr="002B569F" w:rsidDel="00776339" w:rsidRDefault="00776339">
            <w:pPr>
              <w:rPr>
                <w:del w:id="9450" w:author="Camilo Andrés Díaz Gómez" w:date="2023-03-22T16:08:00Z"/>
                <w:rFonts w:cs="Times New Roman"/>
                <w:b/>
                <w:bCs/>
                <w:sz w:val="20"/>
                <w:szCs w:val="20"/>
              </w:rPr>
            </w:pPr>
            <w:del w:id="9451" w:author="Camilo Andrés Díaz Gómez" w:date="2023-03-22T16:07:00Z">
              <w:r w:rsidRPr="002B569F" w:rsidDel="00776339">
                <w:rPr>
                  <w:rFonts w:cs="Times New Roman"/>
                  <w:b/>
                  <w:bCs/>
                  <w:sz w:val="20"/>
                  <w:szCs w:val="20"/>
                  <w:rPrChange w:id="9452" w:author="Camilo Andrés Díaz Gómez" w:date="2023-03-28T17:42:00Z">
                    <w:rPr>
                      <w:rFonts w:ascii="Calibri" w:hAnsi="Calibri" w:cs="Calibri"/>
                      <w:b/>
                      <w:bCs/>
                      <w:sz w:val="20"/>
                      <w:szCs w:val="20"/>
                    </w:rPr>
                  </w:rPrChange>
                </w:rPr>
                <w:delText>Red Neuronal</w:delText>
              </w:r>
            </w:del>
          </w:p>
        </w:tc>
        <w:tc>
          <w:tcPr>
            <w:tcW w:w="1417" w:type="dxa"/>
            <w:vAlign w:val="center"/>
          </w:tcPr>
          <w:p w14:paraId="6DE2D929" w14:textId="61313497" w:rsidR="00776339" w:rsidRPr="002B569F" w:rsidDel="00776339" w:rsidRDefault="00776339">
            <w:pPr>
              <w:rPr>
                <w:del w:id="9453" w:author="Camilo Andrés Díaz Gómez" w:date="2023-03-22T16:08:00Z"/>
                <w:rFonts w:cs="Times New Roman"/>
                <w:b/>
                <w:bCs/>
                <w:sz w:val="20"/>
                <w:szCs w:val="20"/>
              </w:rPr>
            </w:pPr>
            <w:del w:id="9454" w:author="Camilo Andrés Díaz Gómez" w:date="2023-03-22T16:08:00Z">
              <w:r w:rsidRPr="002B569F" w:rsidDel="00776339">
                <w:rPr>
                  <w:rFonts w:cs="Times New Roman"/>
                  <w:b/>
                  <w:bCs/>
                  <w:sz w:val="20"/>
                  <w:szCs w:val="20"/>
                  <w:rPrChange w:id="9455" w:author="Camilo Andrés Díaz Gómez" w:date="2023-03-28T17:42:00Z">
                    <w:rPr>
                      <w:rFonts w:ascii="Calibri" w:hAnsi="Calibri" w:cs="Calibri"/>
                      <w:b/>
                      <w:bCs/>
                      <w:sz w:val="20"/>
                      <w:szCs w:val="20"/>
                    </w:rPr>
                  </w:rPrChange>
                </w:rPr>
                <w:delText>Temperatura Real</w:delText>
              </w:r>
            </w:del>
          </w:p>
        </w:tc>
        <w:tc>
          <w:tcPr>
            <w:tcW w:w="1488" w:type="dxa"/>
          </w:tcPr>
          <w:p w14:paraId="19AED48B" w14:textId="2D7F7E0F" w:rsidR="00776339" w:rsidRPr="002B569F" w:rsidDel="00776339" w:rsidRDefault="00776339">
            <w:pPr>
              <w:rPr>
                <w:del w:id="9456" w:author="Camilo Andrés Díaz Gómez" w:date="2023-03-22T16:08:00Z"/>
                <w:rFonts w:cs="Times New Roman"/>
                <w:b/>
                <w:bCs/>
                <w:sz w:val="20"/>
                <w:szCs w:val="20"/>
              </w:rPr>
            </w:pPr>
          </w:p>
        </w:tc>
        <w:tc>
          <w:tcPr>
            <w:tcW w:w="322" w:type="dxa"/>
          </w:tcPr>
          <w:p w14:paraId="70C05DB1" w14:textId="0F13C045" w:rsidR="00776339" w:rsidRPr="002B569F" w:rsidDel="00776339" w:rsidRDefault="00776339">
            <w:pPr>
              <w:rPr>
                <w:del w:id="9457" w:author="Camilo Andrés Díaz Gómez" w:date="2023-03-22T16:08:00Z"/>
                <w:rFonts w:cs="Times New Roman"/>
                <w:b/>
                <w:bCs/>
                <w:sz w:val="20"/>
                <w:szCs w:val="20"/>
              </w:rPr>
            </w:pPr>
          </w:p>
        </w:tc>
        <w:tc>
          <w:tcPr>
            <w:tcW w:w="322" w:type="dxa"/>
          </w:tcPr>
          <w:p w14:paraId="5F1C30F8" w14:textId="03C3E119" w:rsidR="00776339" w:rsidRPr="002B569F" w:rsidDel="00776339" w:rsidRDefault="00776339">
            <w:pPr>
              <w:rPr>
                <w:del w:id="9458" w:author="Camilo Andrés Díaz Gómez" w:date="2023-03-22T16:08:00Z"/>
                <w:rFonts w:cs="Times New Roman"/>
                <w:b/>
                <w:bCs/>
                <w:sz w:val="20"/>
                <w:szCs w:val="20"/>
              </w:rPr>
            </w:pPr>
          </w:p>
        </w:tc>
        <w:tc>
          <w:tcPr>
            <w:tcW w:w="322" w:type="dxa"/>
          </w:tcPr>
          <w:p w14:paraId="28678766" w14:textId="0C9F413F" w:rsidR="00776339" w:rsidRPr="002B569F" w:rsidDel="00776339" w:rsidRDefault="00776339">
            <w:pPr>
              <w:rPr>
                <w:del w:id="9459" w:author="Camilo Andrés Díaz Gómez" w:date="2023-03-22T16:08:00Z"/>
                <w:rFonts w:cs="Times New Roman"/>
                <w:b/>
                <w:bCs/>
                <w:sz w:val="20"/>
                <w:szCs w:val="20"/>
              </w:rPr>
            </w:pPr>
          </w:p>
        </w:tc>
      </w:tr>
      <w:tr w:rsidR="002B569F" w:rsidRPr="002B569F" w:rsidDel="00776339" w14:paraId="3FC62F7A" w14:textId="77777777" w:rsidTr="00D00600">
        <w:trPr>
          <w:del w:id="9460" w:author="Camilo Andrés Díaz Gómez" w:date="2023-03-22T16:08:00Z"/>
        </w:trPr>
        <w:tc>
          <w:tcPr>
            <w:tcW w:w="530" w:type="dxa"/>
            <w:vAlign w:val="bottom"/>
          </w:tcPr>
          <w:p w14:paraId="6621093D" w14:textId="63A7D13E" w:rsidR="00776339" w:rsidRPr="002B569F" w:rsidDel="00776339" w:rsidRDefault="00776339">
            <w:pPr>
              <w:rPr>
                <w:del w:id="9461" w:author="Camilo Andrés Díaz Gómez" w:date="2023-03-22T16:08:00Z"/>
                <w:rFonts w:cs="Times New Roman"/>
                <w:sz w:val="20"/>
                <w:szCs w:val="20"/>
              </w:rPr>
            </w:pPr>
            <w:del w:id="9462" w:author="Camilo Andrés Díaz Gómez" w:date="2023-03-22T16:08:00Z">
              <w:r w:rsidRPr="002B569F" w:rsidDel="00776339">
                <w:rPr>
                  <w:rFonts w:cs="Times New Roman"/>
                  <w:sz w:val="22"/>
                  <w:rPrChange w:id="9463" w:author="Camilo Andrés Díaz Gómez" w:date="2023-03-28T17:42:00Z">
                    <w:rPr>
                      <w:rFonts w:ascii="Calibri" w:hAnsi="Calibri" w:cs="Calibri"/>
                      <w:color w:val="000000"/>
                      <w:sz w:val="22"/>
                    </w:rPr>
                  </w:rPrChange>
                </w:rPr>
                <w:delText>1</w:delText>
              </w:r>
            </w:del>
          </w:p>
        </w:tc>
        <w:tc>
          <w:tcPr>
            <w:tcW w:w="1450" w:type="dxa"/>
            <w:vAlign w:val="bottom"/>
          </w:tcPr>
          <w:p w14:paraId="1C6C53DC" w14:textId="541FAE4F" w:rsidR="00776339" w:rsidRPr="002B569F" w:rsidDel="00776339" w:rsidRDefault="00776339">
            <w:pPr>
              <w:rPr>
                <w:del w:id="9464" w:author="Camilo Andrés Díaz Gómez" w:date="2023-03-22T16:08:00Z"/>
                <w:rFonts w:cs="Times New Roman"/>
                <w:sz w:val="20"/>
                <w:szCs w:val="20"/>
              </w:rPr>
            </w:pPr>
            <w:del w:id="9465" w:author="Camilo Andrés Díaz Gómez" w:date="2023-03-22T16:06:00Z">
              <w:r w:rsidRPr="002B569F" w:rsidDel="0066355F">
                <w:rPr>
                  <w:rFonts w:cs="Times New Roman"/>
                  <w:sz w:val="20"/>
                  <w:szCs w:val="20"/>
                  <w:rPrChange w:id="9466" w:author="Camilo Andrés Díaz Gómez" w:date="2023-03-28T17:42:00Z">
                    <w:rPr>
                      <w:rFonts w:ascii="Calibri" w:hAnsi="Calibri" w:cs="Calibri"/>
                      <w:color w:val="000000"/>
                      <w:sz w:val="20"/>
                      <w:szCs w:val="20"/>
                    </w:rPr>
                  </w:rPrChange>
                </w:rPr>
                <w:delText>11,58500565</w:delText>
              </w:r>
            </w:del>
          </w:p>
        </w:tc>
        <w:tc>
          <w:tcPr>
            <w:tcW w:w="1559" w:type="dxa"/>
            <w:vAlign w:val="bottom"/>
          </w:tcPr>
          <w:p w14:paraId="02D9EB94" w14:textId="639F9EFD" w:rsidR="00776339" w:rsidRPr="002B569F" w:rsidDel="00776339" w:rsidRDefault="00776339">
            <w:pPr>
              <w:rPr>
                <w:del w:id="9467" w:author="Camilo Andrés Díaz Gómez" w:date="2023-03-22T16:08:00Z"/>
                <w:rFonts w:cs="Times New Roman"/>
                <w:sz w:val="20"/>
                <w:szCs w:val="20"/>
              </w:rPr>
            </w:pPr>
            <w:del w:id="9468" w:author="Camilo Andrés Díaz Gómez" w:date="2023-03-22T16:07:00Z">
              <w:r w:rsidRPr="002B569F" w:rsidDel="0052638D">
                <w:rPr>
                  <w:rFonts w:cs="Times New Roman"/>
                  <w:sz w:val="20"/>
                  <w:szCs w:val="20"/>
                  <w:rPrChange w:id="9469" w:author="Camilo Andrés Díaz Gómez" w:date="2023-03-28T17:42:00Z">
                    <w:rPr>
                      <w:rFonts w:ascii="Calibri" w:hAnsi="Calibri" w:cs="Calibri"/>
                      <w:color w:val="000000"/>
                      <w:sz w:val="20"/>
                      <w:szCs w:val="20"/>
                    </w:rPr>
                  </w:rPrChange>
                </w:rPr>
                <w:delText>14,8468652</w:delText>
              </w:r>
            </w:del>
          </w:p>
        </w:tc>
        <w:tc>
          <w:tcPr>
            <w:tcW w:w="1418" w:type="dxa"/>
            <w:vAlign w:val="bottom"/>
          </w:tcPr>
          <w:p w14:paraId="7D2F3945" w14:textId="781AF5B2" w:rsidR="00776339" w:rsidRPr="002B569F" w:rsidDel="00776339" w:rsidRDefault="00776339">
            <w:pPr>
              <w:rPr>
                <w:del w:id="9470" w:author="Camilo Andrés Díaz Gómez" w:date="2023-03-22T16:08:00Z"/>
                <w:rFonts w:cs="Times New Roman"/>
                <w:sz w:val="20"/>
                <w:szCs w:val="20"/>
              </w:rPr>
            </w:pPr>
            <w:del w:id="9471" w:author="Camilo Andrés Díaz Gómez" w:date="2023-03-22T16:07:00Z">
              <w:r w:rsidRPr="002B569F" w:rsidDel="00AC0D41">
                <w:rPr>
                  <w:rFonts w:cs="Times New Roman"/>
                  <w:sz w:val="20"/>
                  <w:szCs w:val="20"/>
                  <w:rPrChange w:id="9472" w:author="Camilo Andrés Díaz Gómez" w:date="2023-03-28T17:42:00Z">
                    <w:rPr>
                      <w:rFonts w:ascii="Calibri" w:hAnsi="Calibri" w:cs="Calibri"/>
                      <w:color w:val="000000"/>
                      <w:sz w:val="20"/>
                      <w:szCs w:val="20"/>
                    </w:rPr>
                  </w:rPrChange>
                </w:rPr>
                <w:delText>11,93305542</w:delText>
              </w:r>
            </w:del>
          </w:p>
        </w:tc>
        <w:tc>
          <w:tcPr>
            <w:tcW w:w="1417" w:type="dxa"/>
            <w:vAlign w:val="bottom"/>
          </w:tcPr>
          <w:p w14:paraId="17B5083A" w14:textId="57C116B6" w:rsidR="00776339" w:rsidRPr="002B569F" w:rsidDel="00776339" w:rsidRDefault="00776339">
            <w:pPr>
              <w:rPr>
                <w:del w:id="9473" w:author="Camilo Andrés Díaz Gómez" w:date="2023-03-22T16:08:00Z"/>
                <w:rFonts w:cs="Times New Roman"/>
                <w:sz w:val="20"/>
                <w:szCs w:val="20"/>
              </w:rPr>
            </w:pPr>
            <w:del w:id="9474" w:author="Camilo Andrés Díaz Gómez" w:date="2023-03-22T16:08:00Z">
              <w:r w:rsidRPr="002B569F" w:rsidDel="00D41E19">
                <w:rPr>
                  <w:rFonts w:cs="Times New Roman"/>
                  <w:sz w:val="20"/>
                  <w:szCs w:val="20"/>
                  <w:rPrChange w:id="9475" w:author="Camilo Andrés Díaz Gómez" w:date="2023-03-28T17:42:00Z">
                    <w:rPr>
                      <w:rFonts w:ascii="Calibri" w:hAnsi="Calibri" w:cs="Calibri"/>
                      <w:color w:val="000000"/>
                      <w:sz w:val="20"/>
                      <w:szCs w:val="20"/>
                    </w:rPr>
                  </w:rPrChange>
                </w:rPr>
                <w:delText>12,44827586</w:delText>
              </w:r>
            </w:del>
          </w:p>
        </w:tc>
        <w:tc>
          <w:tcPr>
            <w:tcW w:w="1488" w:type="dxa"/>
            <w:vAlign w:val="bottom"/>
          </w:tcPr>
          <w:p w14:paraId="59551F93" w14:textId="4A373D2F" w:rsidR="00776339" w:rsidRPr="002B569F" w:rsidDel="00776339" w:rsidRDefault="00776339">
            <w:pPr>
              <w:rPr>
                <w:del w:id="9476" w:author="Camilo Andrés Díaz Gómez" w:date="2023-03-22T16:08:00Z"/>
                <w:rFonts w:cs="Times New Roman"/>
                <w:sz w:val="20"/>
                <w:szCs w:val="20"/>
                <w:rPrChange w:id="9477" w:author="Camilo Andrés Díaz Gómez" w:date="2023-03-28T17:42:00Z">
                  <w:rPr>
                    <w:del w:id="9478" w:author="Camilo Andrés Díaz Gómez" w:date="2023-03-22T16:08:00Z"/>
                    <w:rFonts w:cs="Times New Roman"/>
                    <w:color w:val="000000"/>
                    <w:sz w:val="20"/>
                    <w:szCs w:val="20"/>
                  </w:rPr>
                </w:rPrChange>
              </w:rPr>
            </w:pPr>
          </w:p>
        </w:tc>
        <w:tc>
          <w:tcPr>
            <w:tcW w:w="322" w:type="dxa"/>
          </w:tcPr>
          <w:p w14:paraId="420C9C79" w14:textId="443322F8" w:rsidR="00776339" w:rsidRPr="002B569F" w:rsidDel="00776339" w:rsidRDefault="00776339">
            <w:pPr>
              <w:rPr>
                <w:del w:id="9479" w:author="Camilo Andrés Díaz Gómez" w:date="2023-03-22T16:08:00Z"/>
                <w:rFonts w:cs="Times New Roman"/>
                <w:sz w:val="20"/>
                <w:szCs w:val="20"/>
                <w:rPrChange w:id="9480" w:author="Camilo Andrés Díaz Gómez" w:date="2023-03-28T17:42:00Z">
                  <w:rPr>
                    <w:del w:id="9481" w:author="Camilo Andrés Díaz Gómez" w:date="2023-03-22T16:08:00Z"/>
                    <w:rFonts w:cs="Times New Roman"/>
                    <w:color w:val="000000"/>
                    <w:sz w:val="20"/>
                    <w:szCs w:val="20"/>
                  </w:rPr>
                </w:rPrChange>
              </w:rPr>
            </w:pPr>
          </w:p>
        </w:tc>
        <w:tc>
          <w:tcPr>
            <w:tcW w:w="322" w:type="dxa"/>
          </w:tcPr>
          <w:p w14:paraId="372B54CE" w14:textId="78D15756" w:rsidR="00776339" w:rsidRPr="002B569F" w:rsidDel="00776339" w:rsidRDefault="00776339">
            <w:pPr>
              <w:rPr>
                <w:del w:id="9482" w:author="Camilo Andrés Díaz Gómez" w:date="2023-03-22T16:08:00Z"/>
                <w:rFonts w:cs="Times New Roman"/>
                <w:sz w:val="20"/>
                <w:szCs w:val="20"/>
                <w:rPrChange w:id="9483" w:author="Camilo Andrés Díaz Gómez" w:date="2023-03-28T17:42:00Z">
                  <w:rPr>
                    <w:del w:id="9484" w:author="Camilo Andrés Díaz Gómez" w:date="2023-03-22T16:08:00Z"/>
                    <w:rFonts w:cs="Times New Roman"/>
                    <w:color w:val="000000"/>
                    <w:sz w:val="20"/>
                    <w:szCs w:val="20"/>
                  </w:rPr>
                </w:rPrChange>
              </w:rPr>
            </w:pPr>
          </w:p>
        </w:tc>
        <w:tc>
          <w:tcPr>
            <w:tcW w:w="322" w:type="dxa"/>
          </w:tcPr>
          <w:p w14:paraId="0192C570" w14:textId="121076E1" w:rsidR="00776339" w:rsidRPr="002B569F" w:rsidDel="00776339" w:rsidRDefault="00776339">
            <w:pPr>
              <w:rPr>
                <w:del w:id="9485" w:author="Camilo Andrés Díaz Gómez" w:date="2023-03-22T16:08:00Z"/>
                <w:rFonts w:cs="Times New Roman"/>
                <w:sz w:val="20"/>
                <w:szCs w:val="20"/>
                <w:rPrChange w:id="9486" w:author="Camilo Andrés Díaz Gómez" w:date="2023-03-28T17:42:00Z">
                  <w:rPr>
                    <w:del w:id="9487" w:author="Camilo Andrés Díaz Gómez" w:date="2023-03-22T16:08:00Z"/>
                    <w:rFonts w:cs="Times New Roman"/>
                    <w:color w:val="000000"/>
                    <w:sz w:val="20"/>
                    <w:szCs w:val="20"/>
                  </w:rPr>
                </w:rPrChange>
              </w:rPr>
            </w:pPr>
          </w:p>
        </w:tc>
      </w:tr>
      <w:tr w:rsidR="002B569F" w:rsidRPr="002B569F" w:rsidDel="00776339" w14:paraId="31183037" w14:textId="77777777" w:rsidTr="00D00600">
        <w:trPr>
          <w:del w:id="9488" w:author="Camilo Andrés Díaz Gómez" w:date="2023-03-22T16:08:00Z"/>
        </w:trPr>
        <w:tc>
          <w:tcPr>
            <w:tcW w:w="530" w:type="dxa"/>
            <w:vAlign w:val="bottom"/>
          </w:tcPr>
          <w:p w14:paraId="1EA76FA4" w14:textId="32AFF321" w:rsidR="00776339" w:rsidRPr="002B569F" w:rsidDel="00776339" w:rsidRDefault="00776339">
            <w:pPr>
              <w:rPr>
                <w:del w:id="9489" w:author="Camilo Andrés Díaz Gómez" w:date="2023-03-22T16:08:00Z"/>
                <w:rFonts w:cs="Times New Roman"/>
                <w:sz w:val="20"/>
                <w:szCs w:val="20"/>
              </w:rPr>
            </w:pPr>
            <w:del w:id="9490" w:author="Camilo Andrés Díaz Gómez" w:date="2023-03-22T16:08:00Z">
              <w:r w:rsidRPr="002B569F" w:rsidDel="00776339">
                <w:rPr>
                  <w:rFonts w:cs="Times New Roman"/>
                  <w:sz w:val="22"/>
                  <w:rPrChange w:id="9491" w:author="Camilo Andrés Díaz Gómez" w:date="2023-03-28T17:42:00Z">
                    <w:rPr>
                      <w:rFonts w:ascii="Calibri" w:hAnsi="Calibri" w:cs="Calibri"/>
                      <w:color w:val="000000"/>
                      <w:sz w:val="22"/>
                    </w:rPr>
                  </w:rPrChange>
                </w:rPr>
                <w:delText>2</w:delText>
              </w:r>
            </w:del>
          </w:p>
        </w:tc>
        <w:tc>
          <w:tcPr>
            <w:tcW w:w="1450" w:type="dxa"/>
            <w:vAlign w:val="bottom"/>
          </w:tcPr>
          <w:p w14:paraId="18729A22" w14:textId="13E205BC" w:rsidR="00776339" w:rsidRPr="002B569F" w:rsidDel="00776339" w:rsidRDefault="00776339">
            <w:pPr>
              <w:rPr>
                <w:del w:id="9492" w:author="Camilo Andrés Díaz Gómez" w:date="2023-03-22T16:08:00Z"/>
                <w:rFonts w:cs="Times New Roman"/>
                <w:sz w:val="20"/>
                <w:szCs w:val="20"/>
              </w:rPr>
            </w:pPr>
            <w:del w:id="9493" w:author="Camilo Andrés Díaz Gómez" w:date="2023-03-22T16:06:00Z">
              <w:r w:rsidRPr="002B569F" w:rsidDel="0066355F">
                <w:rPr>
                  <w:rFonts w:cs="Times New Roman"/>
                  <w:sz w:val="20"/>
                  <w:szCs w:val="20"/>
                  <w:rPrChange w:id="9494" w:author="Camilo Andrés Díaz Gómez" w:date="2023-03-28T17:42:00Z">
                    <w:rPr>
                      <w:rFonts w:ascii="Calibri" w:hAnsi="Calibri" w:cs="Calibri"/>
                      <w:color w:val="000000"/>
                      <w:sz w:val="20"/>
                      <w:szCs w:val="20"/>
                    </w:rPr>
                  </w:rPrChange>
                </w:rPr>
                <w:delText>13,10572763</w:delText>
              </w:r>
            </w:del>
          </w:p>
        </w:tc>
        <w:tc>
          <w:tcPr>
            <w:tcW w:w="1559" w:type="dxa"/>
            <w:vAlign w:val="bottom"/>
          </w:tcPr>
          <w:p w14:paraId="7F8FBCA0" w14:textId="404A01D5" w:rsidR="00776339" w:rsidRPr="002B569F" w:rsidDel="00776339" w:rsidRDefault="00776339">
            <w:pPr>
              <w:rPr>
                <w:del w:id="9495" w:author="Camilo Andrés Díaz Gómez" w:date="2023-03-22T16:08:00Z"/>
                <w:rFonts w:cs="Times New Roman"/>
                <w:sz w:val="20"/>
                <w:szCs w:val="20"/>
              </w:rPr>
            </w:pPr>
            <w:del w:id="9496" w:author="Camilo Andrés Díaz Gómez" w:date="2023-03-22T16:07:00Z">
              <w:r w:rsidRPr="002B569F" w:rsidDel="0052638D">
                <w:rPr>
                  <w:rFonts w:cs="Times New Roman"/>
                  <w:sz w:val="20"/>
                  <w:szCs w:val="20"/>
                  <w:rPrChange w:id="9497" w:author="Camilo Andrés Díaz Gómez" w:date="2023-03-28T17:42:00Z">
                    <w:rPr>
                      <w:rFonts w:ascii="Calibri" w:hAnsi="Calibri" w:cs="Calibri"/>
                      <w:color w:val="000000"/>
                      <w:sz w:val="20"/>
                      <w:szCs w:val="20"/>
                    </w:rPr>
                  </w:rPrChange>
                </w:rPr>
                <w:delText>15,66800964</w:delText>
              </w:r>
            </w:del>
          </w:p>
        </w:tc>
        <w:tc>
          <w:tcPr>
            <w:tcW w:w="1418" w:type="dxa"/>
            <w:vAlign w:val="bottom"/>
          </w:tcPr>
          <w:p w14:paraId="484441C2" w14:textId="7CA7E1EA" w:rsidR="00776339" w:rsidRPr="002B569F" w:rsidDel="00776339" w:rsidRDefault="00776339">
            <w:pPr>
              <w:rPr>
                <w:del w:id="9498" w:author="Camilo Andrés Díaz Gómez" w:date="2023-03-22T16:08:00Z"/>
                <w:rFonts w:cs="Times New Roman"/>
                <w:sz w:val="20"/>
                <w:szCs w:val="20"/>
              </w:rPr>
            </w:pPr>
            <w:del w:id="9499" w:author="Camilo Andrés Díaz Gómez" w:date="2023-03-22T16:07:00Z">
              <w:r w:rsidRPr="002B569F" w:rsidDel="00AC0D41">
                <w:rPr>
                  <w:rFonts w:cs="Times New Roman"/>
                  <w:sz w:val="20"/>
                  <w:szCs w:val="20"/>
                  <w:rPrChange w:id="9500" w:author="Camilo Andrés Díaz Gómez" w:date="2023-03-28T17:42:00Z">
                    <w:rPr>
                      <w:rFonts w:ascii="Calibri" w:hAnsi="Calibri" w:cs="Calibri"/>
                      <w:color w:val="000000"/>
                      <w:sz w:val="20"/>
                      <w:szCs w:val="20"/>
                    </w:rPr>
                  </w:rPrChange>
                </w:rPr>
                <w:delText>12,97155187</w:delText>
              </w:r>
            </w:del>
          </w:p>
        </w:tc>
        <w:tc>
          <w:tcPr>
            <w:tcW w:w="1417" w:type="dxa"/>
            <w:vAlign w:val="bottom"/>
          </w:tcPr>
          <w:p w14:paraId="7D9B7E39" w14:textId="4F9BACBE" w:rsidR="00776339" w:rsidRPr="002B569F" w:rsidDel="00776339" w:rsidRDefault="00776339">
            <w:pPr>
              <w:rPr>
                <w:del w:id="9501" w:author="Camilo Andrés Díaz Gómez" w:date="2023-03-22T16:08:00Z"/>
                <w:rFonts w:cs="Times New Roman"/>
                <w:sz w:val="20"/>
                <w:szCs w:val="20"/>
              </w:rPr>
            </w:pPr>
            <w:del w:id="9502" w:author="Camilo Andrés Díaz Gómez" w:date="2023-03-22T16:08:00Z">
              <w:r w:rsidRPr="002B569F" w:rsidDel="00D41E19">
                <w:rPr>
                  <w:rFonts w:cs="Times New Roman"/>
                  <w:sz w:val="20"/>
                  <w:szCs w:val="20"/>
                  <w:rPrChange w:id="9503" w:author="Camilo Andrés Díaz Gómez" w:date="2023-03-28T17:42:00Z">
                    <w:rPr>
                      <w:rFonts w:ascii="Calibri" w:hAnsi="Calibri" w:cs="Calibri"/>
                      <w:color w:val="000000"/>
                      <w:sz w:val="20"/>
                      <w:szCs w:val="20"/>
                    </w:rPr>
                  </w:rPrChange>
                </w:rPr>
                <w:delText>14,40606061</w:delText>
              </w:r>
            </w:del>
          </w:p>
        </w:tc>
        <w:tc>
          <w:tcPr>
            <w:tcW w:w="1488" w:type="dxa"/>
            <w:vAlign w:val="bottom"/>
          </w:tcPr>
          <w:p w14:paraId="44E541E6" w14:textId="5CDAF9BE" w:rsidR="00776339" w:rsidRPr="002B569F" w:rsidDel="00776339" w:rsidRDefault="00776339">
            <w:pPr>
              <w:rPr>
                <w:del w:id="9504" w:author="Camilo Andrés Díaz Gómez" w:date="2023-03-22T16:08:00Z"/>
                <w:rFonts w:cs="Times New Roman"/>
                <w:sz w:val="20"/>
                <w:szCs w:val="20"/>
                <w:rPrChange w:id="9505" w:author="Camilo Andrés Díaz Gómez" w:date="2023-03-28T17:42:00Z">
                  <w:rPr>
                    <w:del w:id="9506" w:author="Camilo Andrés Díaz Gómez" w:date="2023-03-22T16:08:00Z"/>
                    <w:rFonts w:cs="Times New Roman"/>
                    <w:color w:val="000000"/>
                    <w:sz w:val="20"/>
                    <w:szCs w:val="20"/>
                  </w:rPr>
                </w:rPrChange>
              </w:rPr>
            </w:pPr>
          </w:p>
        </w:tc>
        <w:tc>
          <w:tcPr>
            <w:tcW w:w="322" w:type="dxa"/>
          </w:tcPr>
          <w:p w14:paraId="1F2E1E5C" w14:textId="57ABD81F" w:rsidR="00776339" w:rsidRPr="002B569F" w:rsidDel="00776339" w:rsidRDefault="00776339">
            <w:pPr>
              <w:rPr>
                <w:del w:id="9507" w:author="Camilo Andrés Díaz Gómez" w:date="2023-03-22T16:08:00Z"/>
                <w:rFonts w:cs="Times New Roman"/>
                <w:sz w:val="20"/>
                <w:szCs w:val="20"/>
                <w:rPrChange w:id="9508" w:author="Camilo Andrés Díaz Gómez" w:date="2023-03-28T17:42:00Z">
                  <w:rPr>
                    <w:del w:id="9509" w:author="Camilo Andrés Díaz Gómez" w:date="2023-03-22T16:08:00Z"/>
                    <w:rFonts w:cs="Times New Roman"/>
                    <w:color w:val="000000"/>
                    <w:sz w:val="20"/>
                    <w:szCs w:val="20"/>
                  </w:rPr>
                </w:rPrChange>
              </w:rPr>
            </w:pPr>
          </w:p>
        </w:tc>
        <w:tc>
          <w:tcPr>
            <w:tcW w:w="322" w:type="dxa"/>
          </w:tcPr>
          <w:p w14:paraId="703C57B5" w14:textId="768EFEE4" w:rsidR="00776339" w:rsidRPr="002B569F" w:rsidDel="00776339" w:rsidRDefault="00776339">
            <w:pPr>
              <w:rPr>
                <w:del w:id="9510" w:author="Camilo Andrés Díaz Gómez" w:date="2023-03-22T16:08:00Z"/>
                <w:rFonts w:cs="Times New Roman"/>
                <w:sz w:val="20"/>
                <w:szCs w:val="20"/>
                <w:rPrChange w:id="9511" w:author="Camilo Andrés Díaz Gómez" w:date="2023-03-28T17:42:00Z">
                  <w:rPr>
                    <w:del w:id="9512" w:author="Camilo Andrés Díaz Gómez" w:date="2023-03-22T16:08:00Z"/>
                    <w:rFonts w:cs="Times New Roman"/>
                    <w:color w:val="000000"/>
                    <w:sz w:val="20"/>
                    <w:szCs w:val="20"/>
                  </w:rPr>
                </w:rPrChange>
              </w:rPr>
            </w:pPr>
          </w:p>
        </w:tc>
        <w:tc>
          <w:tcPr>
            <w:tcW w:w="322" w:type="dxa"/>
          </w:tcPr>
          <w:p w14:paraId="6782DA11" w14:textId="66D564AA" w:rsidR="00776339" w:rsidRPr="002B569F" w:rsidDel="00776339" w:rsidRDefault="00776339">
            <w:pPr>
              <w:rPr>
                <w:del w:id="9513" w:author="Camilo Andrés Díaz Gómez" w:date="2023-03-22T16:08:00Z"/>
                <w:rFonts w:cs="Times New Roman"/>
                <w:sz w:val="20"/>
                <w:szCs w:val="20"/>
                <w:rPrChange w:id="9514" w:author="Camilo Andrés Díaz Gómez" w:date="2023-03-28T17:42:00Z">
                  <w:rPr>
                    <w:del w:id="9515" w:author="Camilo Andrés Díaz Gómez" w:date="2023-03-22T16:08:00Z"/>
                    <w:rFonts w:cs="Times New Roman"/>
                    <w:color w:val="000000"/>
                    <w:sz w:val="20"/>
                    <w:szCs w:val="20"/>
                  </w:rPr>
                </w:rPrChange>
              </w:rPr>
            </w:pPr>
          </w:p>
        </w:tc>
      </w:tr>
      <w:tr w:rsidR="002B569F" w:rsidRPr="002B569F" w:rsidDel="00776339" w14:paraId="07FE801B" w14:textId="77777777" w:rsidTr="00D00600">
        <w:trPr>
          <w:del w:id="9516" w:author="Camilo Andrés Díaz Gómez" w:date="2023-03-22T16:08:00Z"/>
        </w:trPr>
        <w:tc>
          <w:tcPr>
            <w:tcW w:w="530" w:type="dxa"/>
            <w:vAlign w:val="bottom"/>
          </w:tcPr>
          <w:p w14:paraId="192BA9DA" w14:textId="5E9BD314" w:rsidR="00776339" w:rsidRPr="002B569F" w:rsidDel="00776339" w:rsidRDefault="00776339">
            <w:pPr>
              <w:rPr>
                <w:del w:id="9517" w:author="Camilo Andrés Díaz Gómez" w:date="2023-03-22T16:08:00Z"/>
                <w:rFonts w:cs="Times New Roman"/>
                <w:sz w:val="20"/>
                <w:szCs w:val="20"/>
              </w:rPr>
            </w:pPr>
            <w:del w:id="9518" w:author="Camilo Andrés Díaz Gómez" w:date="2023-03-22T16:08:00Z">
              <w:r w:rsidRPr="002B569F" w:rsidDel="00776339">
                <w:rPr>
                  <w:rFonts w:cs="Times New Roman"/>
                  <w:sz w:val="22"/>
                  <w:rPrChange w:id="9519" w:author="Camilo Andrés Díaz Gómez" w:date="2023-03-28T17:42:00Z">
                    <w:rPr>
                      <w:rFonts w:ascii="Calibri" w:hAnsi="Calibri" w:cs="Calibri"/>
                      <w:color w:val="000000"/>
                      <w:sz w:val="22"/>
                    </w:rPr>
                  </w:rPrChange>
                </w:rPr>
                <w:delText>3</w:delText>
              </w:r>
            </w:del>
          </w:p>
        </w:tc>
        <w:tc>
          <w:tcPr>
            <w:tcW w:w="1450" w:type="dxa"/>
            <w:vAlign w:val="bottom"/>
          </w:tcPr>
          <w:p w14:paraId="3B1FDD5F" w14:textId="0EC00897" w:rsidR="00776339" w:rsidRPr="002B569F" w:rsidDel="00776339" w:rsidRDefault="00776339">
            <w:pPr>
              <w:rPr>
                <w:del w:id="9520" w:author="Camilo Andrés Díaz Gómez" w:date="2023-03-22T16:08:00Z"/>
                <w:rFonts w:cs="Times New Roman"/>
                <w:sz w:val="20"/>
                <w:szCs w:val="20"/>
              </w:rPr>
            </w:pPr>
            <w:del w:id="9521" w:author="Camilo Andrés Díaz Gómez" w:date="2023-03-22T16:06:00Z">
              <w:r w:rsidRPr="002B569F" w:rsidDel="0066355F">
                <w:rPr>
                  <w:rFonts w:cs="Times New Roman"/>
                  <w:sz w:val="20"/>
                  <w:szCs w:val="20"/>
                  <w:rPrChange w:id="9522" w:author="Camilo Andrés Díaz Gómez" w:date="2023-03-28T17:42:00Z">
                    <w:rPr>
                      <w:rFonts w:ascii="Calibri" w:hAnsi="Calibri" w:cs="Calibri"/>
                      <w:color w:val="000000"/>
                      <w:sz w:val="20"/>
                      <w:szCs w:val="20"/>
                    </w:rPr>
                  </w:rPrChange>
                </w:rPr>
                <w:delText>14,00038708</w:delText>
              </w:r>
            </w:del>
          </w:p>
        </w:tc>
        <w:tc>
          <w:tcPr>
            <w:tcW w:w="1559" w:type="dxa"/>
            <w:vAlign w:val="bottom"/>
          </w:tcPr>
          <w:p w14:paraId="507C62CC" w14:textId="0862F710" w:rsidR="00776339" w:rsidRPr="002B569F" w:rsidDel="00776339" w:rsidRDefault="00776339">
            <w:pPr>
              <w:rPr>
                <w:del w:id="9523" w:author="Camilo Andrés Díaz Gómez" w:date="2023-03-22T16:08:00Z"/>
                <w:rFonts w:cs="Times New Roman"/>
                <w:sz w:val="20"/>
                <w:szCs w:val="20"/>
              </w:rPr>
            </w:pPr>
            <w:del w:id="9524" w:author="Camilo Andrés Díaz Gómez" w:date="2023-03-22T16:07:00Z">
              <w:r w:rsidRPr="002B569F" w:rsidDel="0052638D">
                <w:rPr>
                  <w:rFonts w:cs="Times New Roman"/>
                  <w:sz w:val="20"/>
                  <w:szCs w:val="20"/>
                  <w:rPrChange w:id="9525" w:author="Camilo Andrés Díaz Gómez" w:date="2023-03-28T17:42:00Z">
                    <w:rPr>
                      <w:rFonts w:ascii="Calibri" w:hAnsi="Calibri" w:cs="Calibri"/>
                      <w:color w:val="000000"/>
                      <w:sz w:val="20"/>
                      <w:szCs w:val="20"/>
                    </w:rPr>
                  </w:rPrChange>
                </w:rPr>
                <w:delText>14,5059219</w:delText>
              </w:r>
            </w:del>
          </w:p>
        </w:tc>
        <w:tc>
          <w:tcPr>
            <w:tcW w:w="1418" w:type="dxa"/>
            <w:vAlign w:val="bottom"/>
          </w:tcPr>
          <w:p w14:paraId="4EE70B6B" w14:textId="1CDD269C" w:rsidR="00776339" w:rsidRPr="002B569F" w:rsidDel="00776339" w:rsidRDefault="00776339">
            <w:pPr>
              <w:rPr>
                <w:del w:id="9526" w:author="Camilo Andrés Díaz Gómez" w:date="2023-03-22T16:08:00Z"/>
                <w:rFonts w:cs="Times New Roman"/>
                <w:sz w:val="20"/>
                <w:szCs w:val="20"/>
              </w:rPr>
            </w:pPr>
            <w:del w:id="9527" w:author="Camilo Andrés Díaz Gómez" w:date="2023-03-22T16:07:00Z">
              <w:r w:rsidRPr="002B569F" w:rsidDel="00AC0D41">
                <w:rPr>
                  <w:rFonts w:cs="Times New Roman"/>
                  <w:sz w:val="20"/>
                  <w:szCs w:val="20"/>
                  <w:rPrChange w:id="9528" w:author="Camilo Andrés Díaz Gómez" w:date="2023-03-28T17:42:00Z">
                    <w:rPr>
                      <w:rFonts w:ascii="Calibri" w:hAnsi="Calibri" w:cs="Calibri"/>
                      <w:color w:val="000000"/>
                      <w:sz w:val="20"/>
                      <w:szCs w:val="20"/>
                    </w:rPr>
                  </w:rPrChange>
                </w:rPr>
                <w:delText>13,94292552</w:delText>
              </w:r>
            </w:del>
          </w:p>
        </w:tc>
        <w:tc>
          <w:tcPr>
            <w:tcW w:w="1417" w:type="dxa"/>
            <w:vAlign w:val="bottom"/>
          </w:tcPr>
          <w:p w14:paraId="10ADE383" w14:textId="1B1B9A60" w:rsidR="00776339" w:rsidRPr="002B569F" w:rsidDel="00776339" w:rsidRDefault="00776339">
            <w:pPr>
              <w:rPr>
                <w:del w:id="9529" w:author="Camilo Andrés Díaz Gómez" w:date="2023-03-22T16:08:00Z"/>
                <w:rFonts w:cs="Times New Roman"/>
                <w:sz w:val="20"/>
                <w:szCs w:val="20"/>
              </w:rPr>
            </w:pPr>
            <w:del w:id="9530" w:author="Camilo Andrés Díaz Gómez" w:date="2023-03-22T16:08:00Z">
              <w:r w:rsidRPr="002B569F" w:rsidDel="00D41E19">
                <w:rPr>
                  <w:rFonts w:cs="Times New Roman"/>
                  <w:sz w:val="20"/>
                  <w:szCs w:val="20"/>
                  <w:rPrChange w:id="9531" w:author="Camilo Andrés Díaz Gómez" w:date="2023-03-28T17:42:00Z">
                    <w:rPr>
                      <w:rFonts w:ascii="Calibri" w:hAnsi="Calibri" w:cs="Calibri"/>
                      <w:color w:val="000000"/>
                      <w:sz w:val="20"/>
                      <w:szCs w:val="20"/>
                    </w:rPr>
                  </w:rPrChange>
                </w:rPr>
                <w:delText>13,72535211</w:delText>
              </w:r>
            </w:del>
          </w:p>
        </w:tc>
        <w:tc>
          <w:tcPr>
            <w:tcW w:w="1488" w:type="dxa"/>
            <w:vAlign w:val="bottom"/>
          </w:tcPr>
          <w:p w14:paraId="569D8967" w14:textId="0AF49AF4" w:rsidR="00776339" w:rsidRPr="002B569F" w:rsidDel="00776339" w:rsidRDefault="00776339">
            <w:pPr>
              <w:rPr>
                <w:del w:id="9532" w:author="Camilo Andrés Díaz Gómez" w:date="2023-03-22T16:08:00Z"/>
                <w:rFonts w:cs="Times New Roman"/>
                <w:sz w:val="20"/>
                <w:szCs w:val="20"/>
                <w:rPrChange w:id="9533" w:author="Camilo Andrés Díaz Gómez" w:date="2023-03-28T17:42:00Z">
                  <w:rPr>
                    <w:del w:id="9534" w:author="Camilo Andrés Díaz Gómez" w:date="2023-03-22T16:08:00Z"/>
                    <w:rFonts w:cs="Times New Roman"/>
                    <w:color w:val="000000"/>
                    <w:sz w:val="20"/>
                    <w:szCs w:val="20"/>
                  </w:rPr>
                </w:rPrChange>
              </w:rPr>
            </w:pPr>
          </w:p>
        </w:tc>
        <w:tc>
          <w:tcPr>
            <w:tcW w:w="322" w:type="dxa"/>
          </w:tcPr>
          <w:p w14:paraId="4D918C35" w14:textId="64E93E5B" w:rsidR="00776339" w:rsidRPr="002B569F" w:rsidDel="00776339" w:rsidRDefault="00776339">
            <w:pPr>
              <w:rPr>
                <w:del w:id="9535" w:author="Camilo Andrés Díaz Gómez" w:date="2023-03-22T16:08:00Z"/>
                <w:rFonts w:cs="Times New Roman"/>
                <w:sz w:val="20"/>
                <w:szCs w:val="20"/>
                <w:rPrChange w:id="9536" w:author="Camilo Andrés Díaz Gómez" w:date="2023-03-28T17:42:00Z">
                  <w:rPr>
                    <w:del w:id="9537" w:author="Camilo Andrés Díaz Gómez" w:date="2023-03-22T16:08:00Z"/>
                    <w:rFonts w:cs="Times New Roman"/>
                    <w:color w:val="000000"/>
                    <w:sz w:val="20"/>
                    <w:szCs w:val="20"/>
                  </w:rPr>
                </w:rPrChange>
              </w:rPr>
            </w:pPr>
          </w:p>
        </w:tc>
        <w:tc>
          <w:tcPr>
            <w:tcW w:w="322" w:type="dxa"/>
          </w:tcPr>
          <w:p w14:paraId="01A99E60" w14:textId="630A2058" w:rsidR="00776339" w:rsidRPr="002B569F" w:rsidDel="00776339" w:rsidRDefault="00776339">
            <w:pPr>
              <w:rPr>
                <w:del w:id="9538" w:author="Camilo Andrés Díaz Gómez" w:date="2023-03-22T16:08:00Z"/>
                <w:rFonts w:cs="Times New Roman"/>
                <w:sz w:val="20"/>
                <w:szCs w:val="20"/>
                <w:rPrChange w:id="9539" w:author="Camilo Andrés Díaz Gómez" w:date="2023-03-28T17:42:00Z">
                  <w:rPr>
                    <w:del w:id="9540" w:author="Camilo Andrés Díaz Gómez" w:date="2023-03-22T16:08:00Z"/>
                    <w:rFonts w:cs="Times New Roman"/>
                    <w:color w:val="000000"/>
                    <w:sz w:val="20"/>
                    <w:szCs w:val="20"/>
                  </w:rPr>
                </w:rPrChange>
              </w:rPr>
            </w:pPr>
          </w:p>
        </w:tc>
        <w:tc>
          <w:tcPr>
            <w:tcW w:w="322" w:type="dxa"/>
          </w:tcPr>
          <w:p w14:paraId="43A5F304" w14:textId="1687B068" w:rsidR="00776339" w:rsidRPr="002B569F" w:rsidDel="00776339" w:rsidRDefault="00776339">
            <w:pPr>
              <w:rPr>
                <w:del w:id="9541" w:author="Camilo Andrés Díaz Gómez" w:date="2023-03-22T16:08:00Z"/>
                <w:rFonts w:cs="Times New Roman"/>
                <w:sz w:val="20"/>
                <w:szCs w:val="20"/>
                <w:rPrChange w:id="9542" w:author="Camilo Andrés Díaz Gómez" w:date="2023-03-28T17:42:00Z">
                  <w:rPr>
                    <w:del w:id="9543" w:author="Camilo Andrés Díaz Gómez" w:date="2023-03-22T16:08:00Z"/>
                    <w:rFonts w:cs="Times New Roman"/>
                    <w:color w:val="000000"/>
                    <w:sz w:val="20"/>
                    <w:szCs w:val="20"/>
                  </w:rPr>
                </w:rPrChange>
              </w:rPr>
            </w:pPr>
          </w:p>
        </w:tc>
      </w:tr>
      <w:tr w:rsidR="002B569F" w:rsidRPr="002B569F" w:rsidDel="00776339" w14:paraId="49854248" w14:textId="77777777" w:rsidTr="00D00600">
        <w:trPr>
          <w:del w:id="9544" w:author="Camilo Andrés Díaz Gómez" w:date="2023-03-22T16:08:00Z"/>
        </w:trPr>
        <w:tc>
          <w:tcPr>
            <w:tcW w:w="530" w:type="dxa"/>
            <w:vAlign w:val="bottom"/>
          </w:tcPr>
          <w:p w14:paraId="65F4F7B0" w14:textId="0F55D691" w:rsidR="00776339" w:rsidRPr="002B569F" w:rsidDel="00776339" w:rsidRDefault="00776339">
            <w:pPr>
              <w:rPr>
                <w:del w:id="9545" w:author="Camilo Andrés Díaz Gómez" w:date="2023-03-22T16:08:00Z"/>
                <w:rFonts w:cs="Times New Roman"/>
                <w:sz w:val="20"/>
                <w:szCs w:val="20"/>
              </w:rPr>
            </w:pPr>
            <w:del w:id="9546" w:author="Camilo Andrés Díaz Gómez" w:date="2023-03-22T16:08:00Z">
              <w:r w:rsidRPr="002B569F" w:rsidDel="00776339">
                <w:rPr>
                  <w:rFonts w:cs="Times New Roman"/>
                  <w:sz w:val="22"/>
                  <w:rPrChange w:id="9547" w:author="Camilo Andrés Díaz Gómez" w:date="2023-03-28T17:42:00Z">
                    <w:rPr>
                      <w:rFonts w:ascii="Calibri" w:hAnsi="Calibri" w:cs="Calibri"/>
                      <w:color w:val="000000"/>
                      <w:sz w:val="22"/>
                    </w:rPr>
                  </w:rPrChange>
                </w:rPr>
                <w:delText>4</w:delText>
              </w:r>
            </w:del>
          </w:p>
        </w:tc>
        <w:tc>
          <w:tcPr>
            <w:tcW w:w="1450" w:type="dxa"/>
            <w:vAlign w:val="bottom"/>
          </w:tcPr>
          <w:p w14:paraId="01CF1393" w14:textId="24C7974D" w:rsidR="00776339" w:rsidRPr="002B569F" w:rsidDel="00776339" w:rsidRDefault="00776339">
            <w:pPr>
              <w:rPr>
                <w:del w:id="9548" w:author="Camilo Andrés Díaz Gómez" w:date="2023-03-22T16:08:00Z"/>
                <w:rFonts w:cs="Times New Roman"/>
                <w:sz w:val="20"/>
                <w:szCs w:val="20"/>
              </w:rPr>
            </w:pPr>
            <w:del w:id="9549" w:author="Camilo Andrés Díaz Gómez" w:date="2023-03-22T16:06:00Z">
              <w:r w:rsidRPr="002B569F" w:rsidDel="0066355F">
                <w:rPr>
                  <w:rFonts w:cs="Times New Roman"/>
                  <w:sz w:val="20"/>
                  <w:szCs w:val="20"/>
                  <w:rPrChange w:id="9550" w:author="Camilo Andrés Díaz Gómez" w:date="2023-03-28T17:42:00Z">
                    <w:rPr>
                      <w:rFonts w:ascii="Calibri" w:hAnsi="Calibri" w:cs="Calibri"/>
                      <w:color w:val="000000"/>
                      <w:sz w:val="20"/>
                      <w:szCs w:val="20"/>
                    </w:rPr>
                  </w:rPrChange>
                </w:rPr>
                <w:delText>13,8839865</w:delText>
              </w:r>
            </w:del>
          </w:p>
        </w:tc>
        <w:tc>
          <w:tcPr>
            <w:tcW w:w="1559" w:type="dxa"/>
            <w:vAlign w:val="bottom"/>
          </w:tcPr>
          <w:p w14:paraId="002EB2D1" w14:textId="72FF24DB" w:rsidR="00776339" w:rsidRPr="002B569F" w:rsidDel="00776339" w:rsidRDefault="00776339">
            <w:pPr>
              <w:rPr>
                <w:del w:id="9551" w:author="Camilo Andrés Díaz Gómez" w:date="2023-03-22T16:08:00Z"/>
                <w:rFonts w:cs="Times New Roman"/>
                <w:sz w:val="20"/>
                <w:szCs w:val="20"/>
              </w:rPr>
            </w:pPr>
            <w:del w:id="9552" w:author="Camilo Andrés Díaz Gómez" w:date="2023-03-22T16:07:00Z">
              <w:r w:rsidRPr="002B569F" w:rsidDel="0052638D">
                <w:rPr>
                  <w:rFonts w:cs="Times New Roman"/>
                  <w:sz w:val="20"/>
                  <w:szCs w:val="20"/>
                  <w:rPrChange w:id="9553" w:author="Camilo Andrés Díaz Gómez" w:date="2023-03-28T17:42:00Z">
                    <w:rPr>
                      <w:rFonts w:ascii="Calibri" w:hAnsi="Calibri" w:cs="Calibri"/>
                      <w:color w:val="000000"/>
                      <w:sz w:val="20"/>
                      <w:szCs w:val="20"/>
                    </w:rPr>
                  </w:rPrChange>
                </w:rPr>
                <w:delText>15,30038412</w:delText>
              </w:r>
            </w:del>
          </w:p>
        </w:tc>
        <w:tc>
          <w:tcPr>
            <w:tcW w:w="1418" w:type="dxa"/>
            <w:vAlign w:val="bottom"/>
          </w:tcPr>
          <w:p w14:paraId="1A8EA930" w14:textId="4B438105" w:rsidR="00776339" w:rsidRPr="002B569F" w:rsidDel="00776339" w:rsidRDefault="00776339">
            <w:pPr>
              <w:rPr>
                <w:del w:id="9554" w:author="Camilo Andrés Díaz Gómez" w:date="2023-03-22T16:08:00Z"/>
                <w:rFonts w:cs="Times New Roman"/>
                <w:sz w:val="20"/>
                <w:szCs w:val="20"/>
              </w:rPr>
            </w:pPr>
            <w:del w:id="9555" w:author="Camilo Andrés Díaz Gómez" w:date="2023-03-22T16:07:00Z">
              <w:r w:rsidRPr="002B569F" w:rsidDel="00AC0D41">
                <w:rPr>
                  <w:rFonts w:cs="Times New Roman"/>
                  <w:sz w:val="20"/>
                  <w:szCs w:val="20"/>
                  <w:rPrChange w:id="9556" w:author="Camilo Andrés Díaz Gómez" w:date="2023-03-28T17:42:00Z">
                    <w:rPr>
                      <w:rFonts w:ascii="Calibri" w:hAnsi="Calibri" w:cs="Calibri"/>
                      <w:color w:val="000000"/>
                      <w:sz w:val="20"/>
                      <w:szCs w:val="20"/>
                    </w:rPr>
                  </w:rPrChange>
                </w:rPr>
                <w:delText>13,83148508</w:delText>
              </w:r>
            </w:del>
          </w:p>
        </w:tc>
        <w:tc>
          <w:tcPr>
            <w:tcW w:w="1417" w:type="dxa"/>
            <w:vAlign w:val="bottom"/>
          </w:tcPr>
          <w:p w14:paraId="6DFD55D2" w14:textId="1F3551C9" w:rsidR="00776339" w:rsidRPr="002B569F" w:rsidDel="00776339" w:rsidRDefault="00776339">
            <w:pPr>
              <w:rPr>
                <w:del w:id="9557" w:author="Camilo Andrés Díaz Gómez" w:date="2023-03-22T16:08:00Z"/>
                <w:rFonts w:cs="Times New Roman"/>
                <w:sz w:val="20"/>
                <w:szCs w:val="20"/>
              </w:rPr>
            </w:pPr>
            <w:del w:id="9558" w:author="Camilo Andrés Díaz Gómez" w:date="2023-03-22T16:08:00Z">
              <w:r w:rsidRPr="002B569F" w:rsidDel="00D41E19">
                <w:rPr>
                  <w:rFonts w:cs="Times New Roman"/>
                  <w:sz w:val="20"/>
                  <w:szCs w:val="20"/>
                  <w:rPrChange w:id="9559" w:author="Camilo Andrés Díaz Gómez" w:date="2023-03-28T17:42:00Z">
                    <w:rPr>
                      <w:rFonts w:ascii="Calibri" w:hAnsi="Calibri" w:cs="Calibri"/>
                      <w:color w:val="000000"/>
                      <w:sz w:val="20"/>
                      <w:szCs w:val="20"/>
                    </w:rPr>
                  </w:rPrChange>
                </w:rPr>
                <w:delText>12,65352113</w:delText>
              </w:r>
            </w:del>
          </w:p>
        </w:tc>
        <w:tc>
          <w:tcPr>
            <w:tcW w:w="1488" w:type="dxa"/>
            <w:vAlign w:val="bottom"/>
          </w:tcPr>
          <w:p w14:paraId="2CB59AE9" w14:textId="24639BB4" w:rsidR="00776339" w:rsidRPr="002B569F" w:rsidDel="00776339" w:rsidRDefault="00776339">
            <w:pPr>
              <w:rPr>
                <w:del w:id="9560" w:author="Camilo Andrés Díaz Gómez" w:date="2023-03-22T16:08:00Z"/>
                <w:rFonts w:cs="Times New Roman"/>
                <w:sz w:val="20"/>
                <w:szCs w:val="20"/>
                <w:rPrChange w:id="9561" w:author="Camilo Andrés Díaz Gómez" w:date="2023-03-28T17:42:00Z">
                  <w:rPr>
                    <w:del w:id="9562" w:author="Camilo Andrés Díaz Gómez" w:date="2023-03-22T16:08:00Z"/>
                    <w:rFonts w:cs="Times New Roman"/>
                    <w:color w:val="000000"/>
                    <w:sz w:val="20"/>
                    <w:szCs w:val="20"/>
                  </w:rPr>
                </w:rPrChange>
              </w:rPr>
            </w:pPr>
          </w:p>
        </w:tc>
        <w:tc>
          <w:tcPr>
            <w:tcW w:w="322" w:type="dxa"/>
          </w:tcPr>
          <w:p w14:paraId="569F9E2F" w14:textId="1C590E9A" w:rsidR="00776339" w:rsidRPr="002B569F" w:rsidDel="00776339" w:rsidRDefault="00776339">
            <w:pPr>
              <w:rPr>
                <w:del w:id="9563" w:author="Camilo Andrés Díaz Gómez" w:date="2023-03-22T16:08:00Z"/>
                <w:rFonts w:cs="Times New Roman"/>
                <w:sz w:val="20"/>
                <w:szCs w:val="20"/>
                <w:rPrChange w:id="9564" w:author="Camilo Andrés Díaz Gómez" w:date="2023-03-28T17:42:00Z">
                  <w:rPr>
                    <w:del w:id="9565" w:author="Camilo Andrés Díaz Gómez" w:date="2023-03-22T16:08:00Z"/>
                    <w:rFonts w:cs="Times New Roman"/>
                    <w:color w:val="000000"/>
                    <w:sz w:val="20"/>
                    <w:szCs w:val="20"/>
                  </w:rPr>
                </w:rPrChange>
              </w:rPr>
            </w:pPr>
          </w:p>
        </w:tc>
        <w:tc>
          <w:tcPr>
            <w:tcW w:w="322" w:type="dxa"/>
          </w:tcPr>
          <w:p w14:paraId="640DEE99" w14:textId="1F91E4FE" w:rsidR="00776339" w:rsidRPr="002B569F" w:rsidDel="00776339" w:rsidRDefault="00776339">
            <w:pPr>
              <w:rPr>
                <w:del w:id="9566" w:author="Camilo Andrés Díaz Gómez" w:date="2023-03-22T16:08:00Z"/>
                <w:rFonts w:cs="Times New Roman"/>
                <w:sz w:val="20"/>
                <w:szCs w:val="20"/>
                <w:rPrChange w:id="9567" w:author="Camilo Andrés Díaz Gómez" w:date="2023-03-28T17:42:00Z">
                  <w:rPr>
                    <w:del w:id="9568" w:author="Camilo Andrés Díaz Gómez" w:date="2023-03-22T16:08:00Z"/>
                    <w:rFonts w:cs="Times New Roman"/>
                    <w:color w:val="000000"/>
                    <w:sz w:val="20"/>
                    <w:szCs w:val="20"/>
                  </w:rPr>
                </w:rPrChange>
              </w:rPr>
            </w:pPr>
          </w:p>
        </w:tc>
        <w:tc>
          <w:tcPr>
            <w:tcW w:w="322" w:type="dxa"/>
          </w:tcPr>
          <w:p w14:paraId="5CE7DF1B" w14:textId="3B0A9CD8" w:rsidR="00776339" w:rsidRPr="002B569F" w:rsidDel="00776339" w:rsidRDefault="00776339">
            <w:pPr>
              <w:rPr>
                <w:del w:id="9569" w:author="Camilo Andrés Díaz Gómez" w:date="2023-03-22T16:08:00Z"/>
                <w:rFonts w:cs="Times New Roman"/>
                <w:sz w:val="20"/>
                <w:szCs w:val="20"/>
                <w:rPrChange w:id="9570" w:author="Camilo Andrés Díaz Gómez" w:date="2023-03-28T17:42:00Z">
                  <w:rPr>
                    <w:del w:id="9571" w:author="Camilo Andrés Díaz Gómez" w:date="2023-03-22T16:08:00Z"/>
                    <w:rFonts w:cs="Times New Roman"/>
                    <w:color w:val="000000"/>
                    <w:sz w:val="20"/>
                    <w:szCs w:val="20"/>
                  </w:rPr>
                </w:rPrChange>
              </w:rPr>
            </w:pPr>
          </w:p>
        </w:tc>
      </w:tr>
      <w:tr w:rsidR="002B569F" w:rsidRPr="002B569F" w:rsidDel="00776339" w14:paraId="184CA005" w14:textId="77777777" w:rsidTr="00D00600">
        <w:trPr>
          <w:del w:id="9572" w:author="Camilo Andrés Díaz Gómez" w:date="2023-03-22T16:08:00Z"/>
        </w:trPr>
        <w:tc>
          <w:tcPr>
            <w:tcW w:w="530" w:type="dxa"/>
            <w:vAlign w:val="bottom"/>
          </w:tcPr>
          <w:p w14:paraId="1B34535A" w14:textId="37758024" w:rsidR="00776339" w:rsidRPr="002B569F" w:rsidDel="00776339" w:rsidRDefault="00776339">
            <w:pPr>
              <w:rPr>
                <w:del w:id="9573" w:author="Camilo Andrés Díaz Gómez" w:date="2023-03-22T16:08:00Z"/>
                <w:rFonts w:cs="Times New Roman"/>
                <w:sz w:val="20"/>
                <w:szCs w:val="20"/>
              </w:rPr>
            </w:pPr>
            <w:del w:id="9574" w:author="Camilo Andrés Díaz Gómez" w:date="2023-03-22T16:08:00Z">
              <w:r w:rsidRPr="002B569F" w:rsidDel="00776339">
                <w:rPr>
                  <w:rFonts w:cs="Times New Roman"/>
                  <w:sz w:val="22"/>
                  <w:rPrChange w:id="9575" w:author="Camilo Andrés Díaz Gómez" w:date="2023-03-28T17:42:00Z">
                    <w:rPr>
                      <w:rFonts w:ascii="Calibri" w:hAnsi="Calibri" w:cs="Calibri"/>
                      <w:color w:val="000000"/>
                      <w:sz w:val="22"/>
                    </w:rPr>
                  </w:rPrChange>
                </w:rPr>
                <w:delText>5</w:delText>
              </w:r>
            </w:del>
          </w:p>
        </w:tc>
        <w:tc>
          <w:tcPr>
            <w:tcW w:w="1450" w:type="dxa"/>
            <w:vAlign w:val="bottom"/>
          </w:tcPr>
          <w:p w14:paraId="416E529A" w14:textId="6D453764" w:rsidR="00776339" w:rsidRPr="002B569F" w:rsidDel="00776339" w:rsidRDefault="00776339">
            <w:pPr>
              <w:rPr>
                <w:del w:id="9576" w:author="Camilo Andrés Díaz Gómez" w:date="2023-03-22T16:08:00Z"/>
                <w:rFonts w:cs="Times New Roman"/>
                <w:sz w:val="20"/>
                <w:szCs w:val="20"/>
              </w:rPr>
            </w:pPr>
            <w:del w:id="9577" w:author="Camilo Andrés Díaz Gómez" w:date="2023-03-22T16:06:00Z">
              <w:r w:rsidRPr="002B569F" w:rsidDel="0066355F">
                <w:rPr>
                  <w:rFonts w:cs="Times New Roman"/>
                  <w:sz w:val="20"/>
                  <w:szCs w:val="20"/>
                  <w:rPrChange w:id="9578" w:author="Camilo Andrés Díaz Gómez" w:date="2023-03-28T17:42:00Z">
                    <w:rPr>
                      <w:rFonts w:ascii="Calibri" w:hAnsi="Calibri" w:cs="Calibri"/>
                      <w:color w:val="000000"/>
                      <w:sz w:val="20"/>
                      <w:szCs w:val="20"/>
                    </w:rPr>
                  </w:rPrChange>
                </w:rPr>
                <w:delText>14,45140117</w:delText>
              </w:r>
            </w:del>
          </w:p>
        </w:tc>
        <w:tc>
          <w:tcPr>
            <w:tcW w:w="1559" w:type="dxa"/>
            <w:vAlign w:val="bottom"/>
          </w:tcPr>
          <w:p w14:paraId="4063AC8C" w14:textId="06CCCF01" w:rsidR="00776339" w:rsidRPr="002B569F" w:rsidDel="00776339" w:rsidRDefault="00776339">
            <w:pPr>
              <w:rPr>
                <w:del w:id="9579" w:author="Camilo Andrés Díaz Gómez" w:date="2023-03-22T16:08:00Z"/>
                <w:rFonts w:cs="Times New Roman"/>
                <w:sz w:val="20"/>
                <w:szCs w:val="20"/>
              </w:rPr>
            </w:pPr>
            <w:del w:id="9580" w:author="Camilo Andrés Díaz Gómez" w:date="2023-03-22T16:07:00Z">
              <w:r w:rsidRPr="002B569F" w:rsidDel="0052638D">
                <w:rPr>
                  <w:rFonts w:cs="Times New Roman"/>
                  <w:sz w:val="20"/>
                  <w:szCs w:val="20"/>
                  <w:rPrChange w:id="9581" w:author="Camilo Andrés Díaz Gómez" w:date="2023-03-28T17:42:00Z">
                    <w:rPr>
                      <w:rFonts w:ascii="Calibri" w:hAnsi="Calibri" w:cs="Calibri"/>
                      <w:color w:val="000000"/>
                      <w:sz w:val="20"/>
                      <w:szCs w:val="20"/>
                    </w:rPr>
                  </w:rPrChange>
                </w:rPr>
                <w:delText>14,75294494</w:delText>
              </w:r>
            </w:del>
          </w:p>
        </w:tc>
        <w:tc>
          <w:tcPr>
            <w:tcW w:w="1418" w:type="dxa"/>
            <w:vAlign w:val="bottom"/>
          </w:tcPr>
          <w:p w14:paraId="4ADF3F17" w14:textId="564D27A5" w:rsidR="00776339" w:rsidRPr="002B569F" w:rsidDel="00776339" w:rsidRDefault="00776339">
            <w:pPr>
              <w:rPr>
                <w:del w:id="9582" w:author="Camilo Andrés Díaz Gómez" w:date="2023-03-22T16:08:00Z"/>
                <w:rFonts w:cs="Times New Roman"/>
                <w:sz w:val="20"/>
                <w:szCs w:val="20"/>
              </w:rPr>
            </w:pPr>
            <w:del w:id="9583" w:author="Camilo Andrés Díaz Gómez" w:date="2023-03-22T16:07:00Z">
              <w:r w:rsidRPr="002B569F" w:rsidDel="00AC0D41">
                <w:rPr>
                  <w:rFonts w:cs="Times New Roman"/>
                  <w:sz w:val="20"/>
                  <w:szCs w:val="20"/>
                  <w:rPrChange w:id="9584" w:author="Camilo Andrés Díaz Gómez" w:date="2023-03-28T17:42:00Z">
                    <w:rPr>
                      <w:rFonts w:ascii="Calibri" w:hAnsi="Calibri" w:cs="Calibri"/>
                      <w:color w:val="000000"/>
                      <w:sz w:val="20"/>
                      <w:szCs w:val="20"/>
                    </w:rPr>
                  </w:rPrChange>
                </w:rPr>
                <w:delText>14,41887829</w:delText>
              </w:r>
            </w:del>
          </w:p>
        </w:tc>
        <w:tc>
          <w:tcPr>
            <w:tcW w:w="1417" w:type="dxa"/>
            <w:vAlign w:val="bottom"/>
          </w:tcPr>
          <w:p w14:paraId="71843317" w14:textId="5CC852EA" w:rsidR="00776339" w:rsidRPr="002B569F" w:rsidDel="00776339" w:rsidRDefault="00776339">
            <w:pPr>
              <w:rPr>
                <w:del w:id="9585" w:author="Camilo Andrés Díaz Gómez" w:date="2023-03-22T16:08:00Z"/>
                <w:rFonts w:cs="Times New Roman"/>
                <w:sz w:val="20"/>
                <w:szCs w:val="20"/>
              </w:rPr>
            </w:pPr>
            <w:del w:id="9586" w:author="Camilo Andrés Díaz Gómez" w:date="2023-03-22T16:08:00Z">
              <w:r w:rsidRPr="002B569F" w:rsidDel="00D41E19">
                <w:rPr>
                  <w:rFonts w:cs="Times New Roman"/>
                  <w:sz w:val="20"/>
                  <w:szCs w:val="20"/>
                  <w:rPrChange w:id="9587" w:author="Camilo Andrés Díaz Gómez" w:date="2023-03-28T17:42:00Z">
                    <w:rPr>
                      <w:rFonts w:ascii="Calibri" w:hAnsi="Calibri" w:cs="Calibri"/>
                      <w:color w:val="000000"/>
                      <w:sz w:val="20"/>
                      <w:szCs w:val="20"/>
                    </w:rPr>
                  </w:rPrChange>
                </w:rPr>
                <w:delText>13,44084507</w:delText>
              </w:r>
            </w:del>
          </w:p>
        </w:tc>
        <w:tc>
          <w:tcPr>
            <w:tcW w:w="1488" w:type="dxa"/>
            <w:vAlign w:val="bottom"/>
          </w:tcPr>
          <w:p w14:paraId="23EB1AF7" w14:textId="04ECF174" w:rsidR="00776339" w:rsidRPr="002B569F" w:rsidDel="00776339" w:rsidRDefault="00776339">
            <w:pPr>
              <w:rPr>
                <w:del w:id="9588" w:author="Camilo Andrés Díaz Gómez" w:date="2023-03-22T16:08:00Z"/>
                <w:rFonts w:cs="Times New Roman"/>
                <w:sz w:val="20"/>
                <w:szCs w:val="20"/>
                <w:rPrChange w:id="9589" w:author="Camilo Andrés Díaz Gómez" w:date="2023-03-28T17:42:00Z">
                  <w:rPr>
                    <w:del w:id="9590" w:author="Camilo Andrés Díaz Gómez" w:date="2023-03-22T16:08:00Z"/>
                    <w:rFonts w:cs="Times New Roman"/>
                    <w:color w:val="000000"/>
                    <w:sz w:val="20"/>
                    <w:szCs w:val="20"/>
                  </w:rPr>
                </w:rPrChange>
              </w:rPr>
            </w:pPr>
          </w:p>
        </w:tc>
        <w:tc>
          <w:tcPr>
            <w:tcW w:w="322" w:type="dxa"/>
          </w:tcPr>
          <w:p w14:paraId="23E9F148" w14:textId="10F7B49A" w:rsidR="00776339" w:rsidRPr="002B569F" w:rsidDel="00776339" w:rsidRDefault="00776339">
            <w:pPr>
              <w:rPr>
                <w:del w:id="9591" w:author="Camilo Andrés Díaz Gómez" w:date="2023-03-22T16:08:00Z"/>
                <w:rFonts w:cs="Times New Roman"/>
                <w:sz w:val="20"/>
                <w:szCs w:val="20"/>
                <w:rPrChange w:id="9592" w:author="Camilo Andrés Díaz Gómez" w:date="2023-03-28T17:42:00Z">
                  <w:rPr>
                    <w:del w:id="9593" w:author="Camilo Andrés Díaz Gómez" w:date="2023-03-22T16:08:00Z"/>
                    <w:rFonts w:cs="Times New Roman"/>
                    <w:color w:val="000000"/>
                    <w:sz w:val="20"/>
                    <w:szCs w:val="20"/>
                  </w:rPr>
                </w:rPrChange>
              </w:rPr>
            </w:pPr>
          </w:p>
        </w:tc>
        <w:tc>
          <w:tcPr>
            <w:tcW w:w="322" w:type="dxa"/>
          </w:tcPr>
          <w:p w14:paraId="333D4806" w14:textId="09D83A09" w:rsidR="00776339" w:rsidRPr="002B569F" w:rsidDel="00776339" w:rsidRDefault="00776339">
            <w:pPr>
              <w:rPr>
                <w:del w:id="9594" w:author="Camilo Andrés Díaz Gómez" w:date="2023-03-22T16:08:00Z"/>
                <w:rFonts w:cs="Times New Roman"/>
                <w:sz w:val="20"/>
                <w:szCs w:val="20"/>
                <w:rPrChange w:id="9595" w:author="Camilo Andrés Díaz Gómez" w:date="2023-03-28T17:42:00Z">
                  <w:rPr>
                    <w:del w:id="9596" w:author="Camilo Andrés Díaz Gómez" w:date="2023-03-22T16:08:00Z"/>
                    <w:rFonts w:cs="Times New Roman"/>
                    <w:color w:val="000000"/>
                    <w:sz w:val="20"/>
                    <w:szCs w:val="20"/>
                  </w:rPr>
                </w:rPrChange>
              </w:rPr>
            </w:pPr>
          </w:p>
        </w:tc>
        <w:tc>
          <w:tcPr>
            <w:tcW w:w="322" w:type="dxa"/>
          </w:tcPr>
          <w:p w14:paraId="77C0D9E7" w14:textId="473726B0" w:rsidR="00776339" w:rsidRPr="002B569F" w:rsidDel="00776339" w:rsidRDefault="00776339">
            <w:pPr>
              <w:rPr>
                <w:del w:id="9597" w:author="Camilo Andrés Díaz Gómez" w:date="2023-03-22T16:08:00Z"/>
                <w:rFonts w:cs="Times New Roman"/>
                <w:sz w:val="20"/>
                <w:szCs w:val="20"/>
                <w:rPrChange w:id="9598" w:author="Camilo Andrés Díaz Gómez" w:date="2023-03-28T17:42:00Z">
                  <w:rPr>
                    <w:del w:id="9599" w:author="Camilo Andrés Díaz Gómez" w:date="2023-03-22T16:08:00Z"/>
                    <w:rFonts w:cs="Times New Roman"/>
                    <w:color w:val="000000"/>
                    <w:sz w:val="20"/>
                    <w:szCs w:val="20"/>
                  </w:rPr>
                </w:rPrChange>
              </w:rPr>
            </w:pPr>
          </w:p>
        </w:tc>
      </w:tr>
      <w:tr w:rsidR="002B569F" w:rsidRPr="002B569F" w:rsidDel="00776339" w14:paraId="4EA3ADD1" w14:textId="77777777" w:rsidTr="00D00600">
        <w:trPr>
          <w:del w:id="9600" w:author="Camilo Andrés Díaz Gómez" w:date="2023-03-22T16:08:00Z"/>
        </w:trPr>
        <w:tc>
          <w:tcPr>
            <w:tcW w:w="530" w:type="dxa"/>
            <w:vAlign w:val="bottom"/>
          </w:tcPr>
          <w:p w14:paraId="2BAB57E9" w14:textId="734C42D2" w:rsidR="00776339" w:rsidRPr="002B569F" w:rsidDel="00776339" w:rsidRDefault="00776339">
            <w:pPr>
              <w:rPr>
                <w:del w:id="9601" w:author="Camilo Andrés Díaz Gómez" w:date="2023-03-22T16:08:00Z"/>
                <w:rFonts w:cs="Times New Roman"/>
                <w:sz w:val="20"/>
                <w:szCs w:val="20"/>
              </w:rPr>
            </w:pPr>
            <w:del w:id="9602" w:author="Camilo Andrés Díaz Gómez" w:date="2023-03-22T16:08:00Z">
              <w:r w:rsidRPr="002B569F" w:rsidDel="00776339">
                <w:rPr>
                  <w:rFonts w:cs="Times New Roman"/>
                  <w:sz w:val="22"/>
                  <w:rPrChange w:id="9603" w:author="Camilo Andrés Díaz Gómez" w:date="2023-03-28T17:42:00Z">
                    <w:rPr>
                      <w:rFonts w:ascii="Calibri" w:hAnsi="Calibri" w:cs="Calibri"/>
                      <w:color w:val="000000"/>
                      <w:sz w:val="22"/>
                    </w:rPr>
                  </w:rPrChange>
                </w:rPr>
                <w:delText>6</w:delText>
              </w:r>
            </w:del>
          </w:p>
        </w:tc>
        <w:tc>
          <w:tcPr>
            <w:tcW w:w="1450" w:type="dxa"/>
            <w:vAlign w:val="bottom"/>
          </w:tcPr>
          <w:p w14:paraId="67584D33" w14:textId="252163FD" w:rsidR="00776339" w:rsidRPr="002B569F" w:rsidDel="00776339" w:rsidRDefault="00776339">
            <w:pPr>
              <w:rPr>
                <w:del w:id="9604" w:author="Camilo Andrés Díaz Gómez" w:date="2023-03-22T16:08:00Z"/>
                <w:rFonts w:cs="Times New Roman"/>
                <w:sz w:val="20"/>
                <w:szCs w:val="20"/>
              </w:rPr>
            </w:pPr>
            <w:del w:id="9605" w:author="Camilo Andrés Díaz Gómez" w:date="2023-03-22T16:06:00Z">
              <w:r w:rsidRPr="002B569F" w:rsidDel="0066355F">
                <w:rPr>
                  <w:rFonts w:cs="Times New Roman"/>
                  <w:sz w:val="20"/>
                  <w:szCs w:val="20"/>
                  <w:rPrChange w:id="9606" w:author="Camilo Andrés Díaz Gómez" w:date="2023-03-28T17:42:00Z">
                    <w:rPr>
                      <w:rFonts w:ascii="Calibri" w:hAnsi="Calibri" w:cs="Calibri"/>
                      <w:color w:val="000000"/>
                      <w:sz w:val="20"/>
                      <w:szCs w:val="20"/>
                    </w:rPr>
                  </w:rPrChange>
                </w:rPr>
                <w:delText>14,94901863</w:delText>
              </w:r>
            </w:del>
          </w:p>
        </w:tc>
        <w:tc>
          <w:tcPr>
            <w:tcW w:w="1559" w:type="dxa"/>
            <w:vAlign w:val="bottom"/>
          </w:tcPr>
          <w:p w14:paraId="41968946" w14:textId="2D36A7D1" w:rsidR="00776339" w:rsidRPr="002B569F" w:rsidDel="00776339" w:rsidRDefault="00776339">
            <w:pPr>
              <w:rPr>
                <w:del w:id="9607" w:author="Camilo Andrés Díaz Gómez" w:date="2023-03-22T16:08:00Z"/>
                <w:rFonts w:cs="Times New Roman"/>
                <w:sz w:val="20"/>
                <w:szCs w:val="20"/>
              </w:rPr>
            </w:pPr>
            <w:del w:id="9608" w:author="Camilo Andrés Díaz Gómez" w:date="2023-03-22T16:07:00Z">
              <w:r w:rsidRPr="002B569F" w:rsidDel="0052638D">
                <w:rPr>
                  <w:rFonts w:cs="Times New Roman"/>
                  <w:sz w:val="20"/>
                  <w:szCs w:val="20"/>
                  <w:rPrChange w:id="9609" w:author="Camilo Andrés Díaz Gómez" w:date="2023-03-28T17:42:00Z">
                    <w:rPr>
                      <w:rFonts w:ascii="Calibri" w:hAnsi="Calibri" w:cs="Calibri"/>
                      <w:color w:val="000000"/>
                      <w:sz w:val="20"/>
                      <w:szCs w:val="20"/>
                    </w:rPr>
                  </w:rPrChange>
                </w:rPr>
                <w:delText>14,57443182</w:delText>
              </w:r>
            </w:del>
          </w:p>
        </w:tc>
        <w:tc>
          <w:tcPr>
            <w:tcW w:w="1418" w:type="dxa"/>
            <w:vAlign w:val="bottom"/>
          </w:tcPr>
          <w:p w14:paraId="471D23E9" w14:textId="766241B2" w:rsidR="00776339" w:rsidRPr="002B569F" w:rsidDel="00776339" w:rsidRDefault="00776339">
            <w:pPr>
              <w:rPr>
                <w:del w:id="9610" w:author="Camilo Andrés Díaz Gómez" w:date="2023-03-22T16:08:00Z"/>
                <w:rFonts w:cs="Times New Roman"/>
                <w:sz w:val="20"/>
                <w:szCs w:val="20"/>
              </w:rPr>
            </w:pPr>
            <w:del w:id="9611" w:author="Camilo Andrés Díaz Gómez" w:date="2023-03-22T16:07:00Z">
              <w:r w:rsidRPr="002B569F" w:rsidDel="00AC0D41">
                <w:rPr>
                  <w:rFonts w:cs="Times New Roman"/>
                  <w:sz w:val="20"/>
                  <w:szCs w:val="20"/>
                  <w:rPrChange w:id="9612" w:author="Camilo Andrés Díaz Gómez" w:date="2023-03-28T17:42:00Z">
                    <w:rPr>
                      <w:rFonts w:ascii="Calibri" w:hAnsi="Calibri" w:cs="Calibri"/>
                      <w:color w:val="000000"/>
                      <w:sz w:val="20"/>
                      <w:szCs w:val="20"/>
                    </w:rPr>
                  </w:rPrChange>
                </w:rPr>
                <w:delText>15,0269089</w:delText>
              </w:r>
            </w:del>
          </w:p>
        </w:tc>
        <w:tc>
          <w:tcPr>
            <w:tcW w:w="1417" w:type="dxa"/>
            <w:vAlign w:val="bottom"/>
          </w:tcPr>
          <w:p w14:paraId="43F7878C" w14:textId="596F6DBD" w:rsidR="00776339" w:rsidRPr="002B569F" w:rsidDel="00776339" w:rsidRDefault="00776339">
            <w:pPr>
              <w:rPr>
                <w:del w:id="9613" w:author="Camilo Andrés Díaz Gómez" w:date="2023-03-22T16:08:00Z"/>
                <w:rFonts w:cs="Times New Roman"/>
                <w:sz w:val="20"/>
                <w:szCs w:val="20"/>
              </w:rPr>
            </w:pPr>
            <w:del w:id="9614" w:author="Camilo Andrés Díaz Gómez" w:date="2023-03-22T16:08:00Z">
              <w:r w:rsidRPr="002B569F" w:rsidDel="00D41E19">
                <w:rPr>
                  <w:rFonts w:cs="Times New Roman"/>
                  <w:sz w:val="20"/>
                  <w:szCs w:val="20"/>
                  <w:rPrChange w:id="9615" w:author="Camilo Andrés Díaz Gómez" w:date="2023-03-28T17:42:00Z">
                    <w:rPr>
                      <w:rFonts w:ascii="Calibri" w:hAnsi="Calibri" w:cs="Calibri"/>
                      <w:color w:val="000000"/>
                      <w:sz w:val="20"/>
                      <w:szCs w:val="20"/>
                    </w:rPr>
                  </w:rPrChange>
                </w:rPr>
                <w:delText>14,22142857</w:delText>
              </w:r>
            </w:del>
          </w:p>
        </w:tc>
        <w:tc>
          <w:tcPr>
            <w:tcW w:w="1488" w:type="dxa"/>
            <w:vAlign w:val="bottom"/>
          </w:tcPr>
          <w:p w14:paraId="0BC3C926" w14:textId="68A60239" w:rsidR="00776339" w:rsidRPr="002B569F" w:rsidDel="00776339" w:rsidRDefault="00776339">
            <w:pPr>
              <w:rPr>
                <w:del w:id="9616" w:author="Camilo Andrés Díaz Gómez" w:date="2023-03-22T16:08:00Z"/>
                <w:rFonts w:cs="Times New Roman"/>
                <w:sz w:val="20"/>
                <w:szCs w:val="20"/>
                <w:rPrChange w:id="9617" w:author="Camilo Andrés Díaz Gómez" w:date="2023-03-28T17:42:00Z">
                  <w:rPr>
                    <w:del w:id="9618" w:author="Camilo Andrés Díaz Gómez" w:date="2023-03-22T16:08:00Z"/>
                    <w:rFonts w:cs="Times New Roman"/>
                    <w:color w:val="000000"/>
                    <w:sz w:val="20"/>
                    <w:szCs w:val="20"/>
                  </w:rPr>
                </w:rPrChange>
              </w:rPr>
            </w:pPr>
          </w:p>
        </w:tc>
        <w:tc>
          <w:tcPr>
            <w:tcW w:w="322" w:type="dxa"/>
          </w:tcPr>
          <w:p w14:paraId="2CDE8096" w14:textId="43B044AF" w:rsidR="00776339" w:rsidRPr="002B569F" w:rsidDel="00776339" w:rsidRDefault="00776339">
            <w:pPr>
              <w:rPr>
                <w:del w:id="9619" w:author="Camilo Andrés Díaz Gómez" w:date="2023-03-22T16:08:00Z"/>
                <w:rFonts w:cs="Times New Roman"/>
                <w:sz w:val="20"/>
                <w:szCs w:val="20"/>
                <w:rPrChange w:id="9620" w:author="Camilo Andrés Díaz Gómez" w:date="2023-03-28T17:42:00Z">
                  <w:rPr>
                    <w:del w:id="9621" w:author="Camilo Andrés Díaz Gómez" w:date="2023-03-22T16:08:00Z"/>
                    <w:rFonts w:cs="Times New Roman"/>
                    <w:color w:val="000000"/>
                    <w:sz w:val="20"/>
                    <w:szCs w:val="20"/>
                  </w:rPr>
                </w:rPrChange>
              </w:rPr>
            </w:pPr>
          </w:p>
        </w:tc>
        <w:tc>
          <w:tcPr>
            <w:tcW w:w="322" w:type="dxa"/>
          </w:tcPr>
          <w:p w14:paraId="29EBE3D6" w14:textId="5C47D0B4" w:rsidR="00776339" w:rsidRPr="002B569F" w:rsidDel="00776339" w:rsidRDefault="00776339">
            <w:pPr>
              <w:rPr>
                <w:del w:id="9622" w:author="Camilo Andrés Díaz Gómez" w:date="2023-03-22T16:08:00Z"/>
                <w:rFonts w:cs="Times New Roman"/>
                <w:sz w:val="20"/>
                <w:szCs w:val="20"/>
                <w:rPrChange w:id="9623" w:author="Camilo Andrés Díaz Gómez" w:date="2023-03-28T17:42:00Z">
                  <w:rPr>
                    <w:del w:id="9624" w:author="Camilo Andrés Díaz Gómez" w:date="2023-03-22T16:08:00Z"/>
                    <w:rFonts w:cs="Times New Roman"/>
                    <w:color w:val="000000"/>
                    <w:sz w:val="20"/>
                    <w:szCs w:val="20"/>
                  </w:rPr>
                </w:rPrChange>
              </w:rPr>
            </w:pPr>
          </w:p>
        </w:tc>
        <w:tc>
          <w:tcPr>
            <w:tcW w:w="322" w:type="dxa"/>
          </w:tcPr>
          <w:p w14:paraId="56B12934" w14:textId="4A1E6F25" w:rsidR="00776339" w:rsidRPr="002B569F" w:rsidDel="00776339" w:rsidRDefault="00776339">
            <w:pPr>
              <w:rPr>
                <w:del w:id="9625" w:author="Camilo Andrés Díaz Gómez" w:date="2023-03-22T16:08:00Z"/>
                <w:rFonts w:cs="Times New Roman"/>
                <w:sz w:val="20"/>
                <w:szCs w:val="20"/>
                <w:rPrChange w:id="9626" w:author="Camilo Andrés Díaz Gómez" w:date="2023-03-28T17:42:00Z">
                  <w:rPr>
                    <w:del w:id="9627" w:author="Camilo Andrés Díaz Gómez" w:date="2023-03-22T16:08:00Z"/>
                    <w:rFonts w:cs="Times New Roman"/>
                    <w:color w:val="000000"/>
                    <w:sz w:val="20"/>
                    <w:szCs w:val="20"/>
                  </w:rPr>
                </w:rPrChange>
              </w:rPr>
            </w:pPr>
          </w:p>
        </w:tc>
      </w:tr>
      <w:tr w:rsidR="002B569F" w:rsidRPr="002B569F" w:rsidDel="00776339" w14:paraId="78500822" w14:textId="77777777" w:rsidTr="00D00600">
        <w:trPr>
          <w:del w:id="9628" w:author="Camilo Andrés Díaz Gómez" w:date="2023-03-22T16:08:00Z"/>
        </w:trPr>
        <w:tc>
          <w:tcPr>
            <w:tcW w:w="530" w:type="dxa"/>
            <w:vAlign w:val="bottom"/>
          </w:tcPr>
          <w:p w14:paraId="0F6005E1" w14:textId="205213FF" w:rsidR="00776339" w:rsidRPr="002B569F" w:rsidDel="00776339" w:rsidRDefault="00776339">
            <w:pPr>
              <w:rPr>
                <w:del w:id="9629" w:author="Camilo Andrés Díaz Gómez" w:date="2023-03-22T16:08:00Z"/>
                <w:rFonts w:cs="Times New Roman"/>
                <w:sz w:val="20"/>
                <w:szCs w:val="20"/>
              </w:rPr>
            </w:pPr>
            <w:del w:id="9630" w:author="Camilo Andrés Díaz Gómez" w:date="2023-03-22T16:08:00Z">
              <w:r w:rsidRPr="002B569F" w:rsidDel="00776339">
                <w:rPr>
                  <w:rFonts w:cs="Times New Roman"/>
                  <w:sz w:val="22"/>
                  <w:rPrChange w:id="9631" w:author="Camilo Andrés Díaz Gómez" w:date="2023-03-28T17:42:00Z">
                    <w:rPr>
                      <w:rFonts w:ascii="Calibri" w:hAnsi="Calibri" w:cs="Calibri"/>
                      <w:color w:val="000000"/>
                      <w:sz w:val="22"/>
                    </w:rPr>
                  </w:rPrChange>
                </w:rPr>
                <w:delText>7</w:delText>
              </w:r>
            </w:del>
          </w:p>
        </w:tc>
        <w:tc>
          <w:tcPr>
            <w:tcW w:w="1450" w:type="dxa"/>
            <w:vAlign w:val="bottom"/>
          </w:tcPr>
          <w:p w14:paraId="71CE35B1" w14:textId="30FAB4C0" w:rsidR="00776339" w:rsidRPr="002B569F" w:rsidDel="00776339" w:rsidRDefault="00776339">
            <w:pPr>
              <w:rPr>
                <w:del w:id="9632" w:author="Camilo Andrés Díaz Gómez" w:date="2023-03-22T16:08:00Z"/>
                <w:rFonts w:cs="Times New Roman"/>
                <w:sz w:val="20"/>
                <w:szCs w:val="20"/>
              </w:rPr>
            </w:pPr>
            <w:del w:id="9633" w:author="Camilo Andrés Díaz Gómez" w:date="2023-03-22T16:06:00Z">
              <w:r w:rsidRPr="002B569F" w:rsidDel="0066355F">
                <w:rPr>
                  <w:rFonts w:cs="Times New Roman"/>
                  <w:sz w:val="20"/>
                  <w:szCs w:val="20"/>
                  <w:rPrChange w:id="9634" w:author="Camilo Andrés Díaz Gómez" w:date="2023-03-28T17:42:00Z">
                    <w:rPr>
                      <w:rFonts w:ascii="Calibri" w:hAnsi="Calibri" w:cs="Calibri"/>
                      <w:color w:val="000000"/>
                      <w:sz w:val="20"/>
                      <w:szCs w:val="20"/>
                    </w:rPr>
                  </w:rPrChange>
                </w:rPr>
                <w:delText>15,44891863</w:delText>
              </w:r>
            </w:del>
          </w:p>
        </w:tc>
        <w:tc>
          <w:tcPr>
            <w:tcW w:w="1559" w:type="dxa"/>
            <w:vAlign w:val="bottom"/>
          </w:tcPr>
          <w:p w14:paraId="0EEEC6E8" w14:textId="7E49ED04" w:rsidR="00776339" w:rsidRPr="002B569F" w:rsidDel="00776339" w:rsidRDefault="00776339">
            <w:pPr>
              <w:rPr>
                <w:del w:id="9635" w:author="Camilo Andrés Díaz Gómez" w:date="2023-03-22T16:08:00Z"/>
                <w:rFonts w:cs="Times New Roman"/>
                <w:sz w:val="20"/>
                <w:szCs w:val="20"/>
              </w:rPr>
            </w:pPr>
            <w:del w:id="9636" w:author="Camilo Andrés Díaz Gómez" w:date="2023-03-22T16:07:00Z">
              <w:r w:rsidRPr="002B569F" w:rsidDel="0052638D">
                <w:rPr>
                  <w:rFonts w:cs="Times New Roman"/>
                  <w:sz w:val="20"/>
                  <w:szCs w:val="20"/>
                  <w:rPrChange w:id="9637" w:author="Camilo Andrés Díaz Gómez" w:date="2023-03-28T17:42:00Z">
                    <w:rPr>
                      <w:rFonts w:ascii="Calibri" w:hAnsi="Calibri" w:cs="Calibri"/>
                      <w:color w:val="000000"/>
                      <w:sz w:val="20"/>
                      <w:szCs w:val="20"/>
                    </w:rPr>
                  </w:rPrChange>
                </w:rPr>
                <w:delText>14,76535354</w:delText>
              </w:r>
            </w:del>
          </w:p>
        </w:tc>
        <w:tc>
          <w:tcPr>
            <w:tcW w:w="1418" w:type="dxa"/>
            <w:vAlign w:val="bottom"/>
          </w:tcPr>
          <w:p w14:paraId="795172A4" w14:textId="022CD03B" w:rsidR="00776339" w:rsidRPr="002B569F" w:rsidDel="00776339" w:rsidRDefault="00776339">
            <w:pPr>
              <w:rPr>
                <w:del w:id="9638" w:author="Camilo Andrés Díaz Gómez" w:date="2023-03-22T16:08:00Z"/>
                <w:rFonts w:cs="Times New Roman"/>
                <w:sz w:val="20"/>
                <w:szCs w:val="20"/>
              </w:rPr>
            </w:pPr>
            <w:del w:id="9639" w:author="Camilo Andrés Díaz Gómez" w:date="2023-03-22T16:07:00Z">
              <w:r w:rsidRPr="002B569F" w:rsidDel="00AC0D41">
                <w:rPr>
                  <w:rFonts w:cs="Times New Roman"/>
                  <w:sz w:val="20"/>
                  <w:szCs w:val="20"/>
                  <w:rPrChange w:id="9640" w:author="Camilo Andrés Díaz Gómez" w:date="2023-03-28T17:42:00Z">
                    <w:rPr>
                      <w:rFonts w:ascii="Calibri" w:hAnsi="Calibri" w:cs="Calibri"/>
                      <w:color w:val="000000"/>
                      <w:sz w:val="20"/>
                      <w:szCs w:val="20"/>
                    </w:rPr>
                  </w:rPrChange>
                </w:rPr>
                <w:delText>15,78945256</w:delText>
              </w:r>
            </w:del>
          </w:p>
        </w:tc>
        <w:tc>
          <w:tcPr>
            <w:tcW w:w="1417" w:type="dxa"/>
            <w:vAlign w:val="bottom"/>
          </w:tcPr>
          <w:p w14:paraId="44A7FEE8" w14:textId="1C3BD0FB" w:rsidR="00776339" w:rsidRPr="002B569F" w:rsidDel="00776339" w:rsidRDefault="00776339">
            <w:pPr>
              <w:rPr>
                <w:del w:id="9641" w:author="Camilo Andrés Díaz Gómez" w:date="2023-03-22T16:08:00Z"/>
                <w:rFonts w:cs="Times New Roman"/>
                <w:sz w:val="20"/>
                <w:szCs w:val="20"/>
              </w:rPr>
            </w:pPr>
            <w:del w:id="9642" w:author="Camilo Andrés Díaz Gómez" w:date="2023-03-22T16:08:00Z">
              <w:r w:rsidRPr="002B569F" w:rsidDel="00D41E19">
                <w:rPr>
                  <w:rFonts w:cs="Times New Roman"/>
                  <w:sz w:val="20"/>
                  <w:szCs w:val="20"/>
                  <w:rPrChange w:id="9643" w:author="Camilo Andrés Díaz Gómez" w:date="2023-03-28T17:42:00Z">
                    <w:rPr>
                      <w:rFonts w:ascii="Calibri" w:hAnsi="Calibri" w:cs="Calibri"/>
                      <w:color w:val="000000"/>
                      <w:sz w:val="20"/>
                      <w:szCs w:val="20"/>
                    </w:rPr>
                  </w:rPrChange>
                </w:rPr>
                <w:delText>14,90444444</w:delText>
              </w:r>
            </w:del>
          </w:p>
        </w:tc>
        <w:tc>
          <w:tcPr>
            <w:tcW w:w="1488" w:type="dxa"/>
            <w:vAlign w:val="bottom"/>
          </w:tcPr>
          <w:p w14:paraId="6D4F01E4" w14:textId="79FDF021" w:rsidR="00776339" w:rsidRPr="002B569F" w:rsidDel="00776339" w:rsidRDefault="00776339">
            <w:pPr>
              <w:rPr>
                <w:del w:id="9644" w:author="Camilo Andrés Díaz Gómez" w:date="2023-03-22T16:08:00Z"/>
                <w:rFonts w:cs="Times New Roman"/>
                <w:sz w:val="20"/>
                <w:szCs w:val="20"/>
                <w:rPrChange w:id="9645" w:author="Camilo Andrés Díaz Gómez" w:date="2023-03-28T17:42:00Z">
                  <w:rPr>
                    <w:del w:id="9646" w:author="Camilo Andrés Díaz Gómez" w:date="2023-03-22T16:08:00Z"/>
                    <w:rFonts w:cs="Times New Roman"/>
                    <w:color w:val="000000"/>
                    <w:sz w:val="20"/>
                    <w:szCs w:val="20"/>
                  </w:rPr>
                </w:rPrChange>
              </w:rPr>
            </w:pPr>
          </w:p>
        </w:tc>
        <w:tc>
          <w:tcPr>
            <w:tcW w:w="322" w:type="dxa"/>
          </w:tcPr>
          <w:p w14:paraId="33D05B9B" w14:textId="1DF21A2D" w:rsidR="00776339" w:rsidRPr="002B569F" w:rsidDel="00776339" w:rsidRDefault="00776339">
            <w:pPr>
              <w:rPr>
                <w:del w:id="9647" w:author="Camilo Andrés Díaz Gómez" w:date="2023-03-22T16:08:00Z"/>
                <w:rFonts w:cs="Times New Roman"/>
                <w:sz w:val="20"/>
                <w:szCs w:val="20"/>
                <w:rPrChange w:id="9648" w:author="Camilo Andrés Díaz Gómez" w:date="2023-03-28T17:42:00Z">
                  <w:rPr>
                    <w:del w:id="9649" w:author="Camilo Andrés Díaz Gómez" w:date="2023-03-22T16:08:00Z"/>
                    <w:rFonts w:cs="Times New Roman"/>
                    <w:color w:val="000000"/>
                    <w:sz w:val="20"/>
                    <w:szCs w:val="20"/>
                  </w:rPr>
                </w:rPrChange>
              </w:rPr>
            </w:pPr>
          </w:p>
        </w:tc>
        <w:tc>
          <w:tcPr>
            <w:tcW w:w="322" w:type="dxa"/>
          </w:tcPr>
          <w:p w14:paraId="10BB9B7B" w14:textId="6BE2F14F" w:rsidR="00776339" w:rsidRPr="002B569F" w:rsidDel="00776339" w:rsidRDefault="00776339">
            <w:pPr>
              <w:rPr>
                <w:del w:id="9650" w:author="Camilo Andrés Díaz Gómez" w:date="2023-03-22T16:08:00Z"/>
                <w:rFonts w:cs="Times New Roman"/>
                <w:sz w:val="20"/>
                <w:szCs w:val="20"/>
                <w:rPrChange w:id="9651" w:author="Camilo Andrés Díaz Gómez" w:date="2023-03-28T17:42:00Z">
                  <w:rPr>
                    <w:del w:id="9652" w:author="Camilo Andrés Díaz Gómez" w:date="2023-03-22T16:08:00Z"/>
                    <w:rFonts w:cs="Times New Roman"/>
                    <w:color w:val="000000"/>
                    <w:sz w:val="20"/>
                    <w:szCs w:val="20"/>
                  </w:rPr>
                </w:rPrChange>
              </w:rPr>
            </w:pPr>
          </w:p>
        </w:tc>
        <w:tc>
          <w:tcPr>
            <w:tcW w:w="322" w:type="dxa"/>
          </w:tcPr>
          <w:p w14:paraId="75A6795F" w14:textId="7C50500B" w:rsidR="00776339" w:rsidRPr="002B569F" w:rsidDel="00776339" w:rsidRDefault="00776339">
            <w:pPr>
              <w:rPr>
                <w:del w:id="9653" w:author="Camilo Andrés Díaz Gómez" w:date="2023-03-22T16:08:00Z"/>
                <w:rFonts w:cs="Times New Roman"/>
                <w:sz w:val="20"/>
                <w:szCs w:val="20"/>
                <w:rPrChange w:id="9654" w:author="Camilo Andrés Díaz Gómez" w:date="2023-03-28T17:42:00Z">
                  <w:rPr>
                    <w:del w:id="9655" w:author="Camilo Andrés Díaz Gómez" w:date="2023-03-22T16:08:00Z"/>
                    <w:rFonts w:cs="Times New Roman"/>
                    <w:color w:val="000000"/>
                    <w:sz w:val="20"/>
                    <w:szCs w:val="20"/>
                  </w:rPr>
                </w:rPrChange>
              </w:rPr>
            </w:pPr>
          </w:p>
        </w:tc>
      </w:tr>
      <w:tr w:rsidR="002B569F" w:rsidRPr="002B569F" w:rsidDel="00776339" w14:paraId="3154FF0E" w14:textId="77777777" w:rsidTr="00D00600">
        <w:trPr>
          <w:del w:id="9656" w:author="Camilo Andrés Díaz Gómez" w:date="2023-03-22T16:08:00Z"/>
        </w:trPr>
        <w:tc>
          <w:tcPr>
            <w:tcW w:w="530" w:type="dxa"/>
            <w:vAlign w:val="bottom"/>
          </w:tcPr>
          <w:p w14:paraId="3AF571B7" w14:textId="2FC15508" w:rsidR="00776339" w:rsidRPr="002B569F" w:rsidDel="00776339" w:rsidRDefault="00776339">
            <w:pPr>
              <w:rPr>
                <w:del w:id="9657" w:author="Camilo Andrés Díaz Gómez" w:date="2023-03-22T16:08:00Z"/>
                <w:rFonts w:cs="Times New Roman"/>
                <w:sz w:val="20"/>
                <w:szCs w:val="20"/>
              </w:rPr>
            </w:pPr>
            <w:del w:id="9658" w:author="Camilo Andrés Díaz Gómez" w:date="2023-03-22T16:08:00Z">
              <w:r w:rsidRPr="002B569F" w:rsidDel="00776339">
                <w:rPr>
                  <w:rFonts w:cs="Times New Roman"/>
                  <w:sz w:val="22"/>
                  <w:rPrChange w:id="9659" w:author="Camilo Andrés Díaz Gómez" w:date="2023-03-28T17:42:00Z">
                    <w:rPr>
                      <w:rFonts w:ascii="Calibri" w:hAnsi="Calibri" w:cs="Calibri"/>
                      <w:color w:val="000000"/>
                      <w:sz w:val="22"/>
                    </w:rPr>
                  </w:rPrChange>
                </w:rPr>
                <w:delText>8</w:delText>
              </w:r>
            </w:del>
          </w:p>
        </w:tc>
        <w:tc>
          <w:tcPr>
            <w:tcW w:w="1450" w:type="dxa"/>
            <w:vAlign w:val="bottom"/>
          </w:tcPr>
          <w:p w14:paraId="75183C17" w14:textId="29DAD299" w:rsidR="00776339" w:rsidRPr="002B569F" w:rsidDel="00776339" w:rsidRDefault="00776339">
            <w:pPr>
              <w:rPr>
                <w:del w:id="9660" w:author="Camilo Andrés Díaz Gómez" w:date="2023-03-22T16:08:00Z"/>
                <w:rFonts w:cs="Times New Roman"/>
                <w:sz w:val="20"/>
                <w:szCs w:val="20"/>
              </w:rPr>
            </w:pPr>
            <w:del w:id="9661" w:author="Camilo Andrés Díaz Gómez" w:date="2023-03-22T16:06:00Z">
              <w:r w:rsidRPr="002B569F" w:rsidDel="0066355F">
                <w:rPr>
                  <w:rFonts w:cs="Times New Roman"/>
                  <w:sz w:val="20"/>
                  <w:szCs w:val="20"/>
                  <w:rPrChange w:id="9662" w:author="Camilo Andrés Díaz Gómez" w:date="2023-03-28T17:42:00Z">
                    <w:rPr>
                      <w:rFonts w:ascii="Calibri" w:hAnsi="Calibri" w:cs="Calibri"/>
                      <w:color w:val="000000"/>
                      <w:sz w:val="20"/>
                      <w:szCs w:val="20"/>
                    </w:rPr>
                  </w:rPrChange>
                </w:rPr>
                <w:delText>16,22580546</w:delText>
              </w:r>
            </w:del>
          </w:p>
        </w:tc>
        <w:tc>
          <w:tcPr>
            <w:tcW w:w="1559" w:type="dxa"/>
            <w:vAlign w:val="bottom"/>
          </w:tcPr>
          <w:p w14:paraId="3DC62A8D" w14:textId="59326AF2" w:rsidR="00776339" w:rsidRPr="002B569F" w:rsidDel="00776339" w:rsidRDefault="00776339">
            <w:pPr>
              <w:rPr>
                <w:del w:id="9663" w:author="Camilo Andrés Díaz Gómez" w:date="2023-03-22T16:08:00Z"/>
                <w:rFonts w:cs="Times New Roman"/>
                <w:sz w:val="20"/>
                <w:szCs w:val="20"/>
              </w:rPr>
            </w:pPr>
            <w:del w:id="9664" w:author="Camilo Andrés Díaz Gómez" w:date="2023-03-22T16:07:00Z">
              <w:r w:rsidRPr="002B569F" w:rsidDel="0052638D">
                <w:rPr>
                  <w:rFonts w:cs="Times New Roman"/>
                  <w:sz w:val="20"/>
                  <w:szCs w:val="20"/>
                  <w:rPrChange w:id="9665" w:author="Camilo Andrés Díaz Gómez" w:date="2023-03-28T17:42:00Z">
                    <w:rPr>
                      <w:rFonts w:ascii="Calibri" w:hAnsi="Calibri" w:cs="Calibri"/>
                      <w:color w:val="000000"/>
                      <w:sz w:val="20"/>
                      <w:szCs w:val="20"/>
                    </w:rPr>
                  </w:rPrChange>
                </w:rPr>
                <w:delText>14,75277778</w:delText>
              </w:r>
            </w:del>
          </w:p>
        </w:tc>
        <w:tc>
          <w:tcPr>
            <w:tcW w:w="1418" w:type="dxa"/>
            <w:vAlign w:val="bottom"/>
          </w:tcPr>
          <w:p w14:paraId="765B4826" w14:textId="21201302" w:rsidR="00776339" w:rsidRPr="002B569F" w:rsidDel="00776339" w:rsidRDefault="00776339">
            <w:pPr>
              <w:rPr>
                <w:del w:id="9666" w:author="Camilo Andrés Díaz Gómez" w:date="2023-03-22T16:08:00Z"/>
                <w:rFonts w:cs="Times New Roman"/>
                <w:sz w:val="20"/>
                <w:szCs w:val="20"/>
              </w:rPr>
            </w:pPr>
            <w:del w:id="9667" w:author="Camilo Andrés Díaz Gómez" w:date="2023-03-22T16:07:00Z">
              <w:r w:rsidRPr="002B569F" w:rsidDel="00AC0D41">
                <w:rPr>
                  <w:rFonts w:cs="Times New Roman"/>
                  <w:sz w:val="20"/>
                  <w:szCs w:val="20"/>
                  <w:rPrChange w:id="9668" w:author="Camilo Andrés Díaz Gómez" w:date="2023-03-28T17:42:00Z">
                    <w:rPr>
                      <w:rFonts w:ascii="Calibri" w:hAnsi="Calibri" w:cs="Calibri"/>
                      <w:color w:val="000000"/>
                      <w:sz w:val="20"/>
                      <w:szCs w:val="20"/>
                    </w:rPr>
                  </w:rPrChange>
                </w:rPr>
                <w:delText>16,27810271</w:delText>
              </w:r>
            </w:del>
          </w:p>
        </w:tc>
        <w:tc>
          <w:tcPr>
            <w:tcW w:w="1417" w:type="dxa"/>
            <w:vAlign w:val="bottom"/>
          </w:tcPr>
          <w:p w14:paraId="26EBCD59" w14:textId="39CA0A26" w:rsidR="00776339" w:rsidRPr="002B569F" w:rsidDel="00776339" w:rsidRDefault="00776339">
            <w:pPr>
              <w:rPr>
                <w:del w:id="9669" w:author="Camilo Andrés Díaz Gómez" w:date="2023-03-22T16:08:00Z"/>
                <w:rFonts w:cs="Times New Roman"/>
                <w:sz w:val="20"/>
                <w:szCs w:val="20"/>
              </w:rPr>
            </w:pPr>
            <w:del w:id="9670" w:author="Camilo Andrés Díaz Gómez" w:date="2023-03-22T16:08:00Z">
              <w:r w:rsidRPr="002B569F" w:rsidDel="00D41E19">
                <w:rPr>
                  <w:rFonts w:cs="Times New Roman"/>
                  <w:sz w:val="20"/>
                  <w:szCs w:val="20"/>
                  <w:rPrChange w:id="9671" w:author="Camilo Andrés Díaz Gómez" w:date="2023-03-28T17:42:00Z">
                    <w:rPr>
                      <w:rFonts w:ascii="Calibri" w:hAnsi="Calibri" w:cs="Calibri"/>
                      <w:color w:val="000000"/>
                      <w:sz w:val="20"/>
                      <w:szCs w:val="20"/>
                    </w:rPr>
                  </w:rPrChange>
                </w:rPr>
                <w:delText>14,77222222</w:delText>
              </w:r>
            </w:del>
          </w:p>
        </w:tc>
        <w:tc>
          <w:tcPr>
            <w:tcW w:w="1488" w:type="dxa"/>
            <w:vAlign w:val="bottom"/>
          </w:tcPr>
          <w:p w14:paraId="6020FA9E" w14:textId="31511B90" w:rsidR="00776339" w:rsidRPr="002B569F" w:rsidDel="00776339" w:rsidRDefault="00776339">
            <w:pPr>
              <w:rPr>
                <w:del w:id="9672" w:author="Camilo Andrés Díaz Gómez" w:date="2023-03-22T16:08:00Z"/>
                <w:rFonts w:cs="Times New Roman"/>
                <w:sz w:val="20"/>
                <w:szCs w:val="20"/>
                <w:rPrChange w:id="9673" w:author="Camilo Andrés Díaz Gómez" w:date="2023-03-28T17:42:00Z">
                  <w:rPr>
                    <w:del w:id="9674" w:author="Camilo Andrés Díaz Gómez" w:date="2023-03-22T16:08:00Z"/>
                    <w:rFonts w:cs="Times New Roman"/>
                    <w:color w:val="000000"/>
                    <w:sz w:val="20"/>
                    <w:szCs w:val="20"/>
                  </w:rPr>
                </w:rPrChange>
              </w:rPr>
            </w:pPr>
          </w:p>
        </w:tc>
        <w:tc>
          <w:tcPr>
            <w:tcW w:w="322" w:type="dxa"/>
          </w:tcPr>
          <w:p w14:paraId="3617DB11" w14:textId="0F9B28C6" w:rsidR="00776339" w:rsidRPr="002B569F" w:rsidDel="00776339" w:rsidRDefault="00776339">
            <w:pPr>
              <w:rPr>
                <w:del w:id="9675" w:author="Camilo Andrés Díaz Gómez" w:date="2023-03-22T16:08:00Z"/>
                <w:rFonts w:cs="Times New Roman"/>
                <w:sz w:val="20"/>
                <w:szCs w:val="20"/>
                <w:rPrChange w:id="9676" w:author="Camilo Andrés Díaz Gómez" w:date="2023-03-28T17:42:00Z">
                  <w:rPr>
                    <w:del w:id="9677" w:author="Camilo Andrés Díaz Gómez" w:date="2023-03-22T16:08:00Z"/>
                    <w:rFonts w:cs="Times New Roman"/>
                    <w:color w:val="000000"/>
                    <w:sz w:val="20"/>
                    <w:szCs w:val="20"/>
                  </w:rPr>
                </w:rPrChange>
              </w:rPr>
            </w:pPr>
          </w:p>
        </w:tc>
        <w:tc>
          <w:tcPr>
            <w:tcW w:w="322" w:type="dxa"/>
          </w:tcPr>
          <w:p w14:paraId="5E07851E" w14:textId="4E77F604" w:rsidR="00776339" w:rsidRPr="002B569F" w:rsidDel="00776339" w:rsidRDefault="00776339">
            <w:pPr>
              <w:rPr>
                <w:del w:id="9678" w:author="Camilo Andrés Díaz Gómez" w:date="2023-03-22T16:08:00Z"/>
                <w:rFonts w:cs="Times New Roman"/>
                <w:sz w:val="20"/>
                <w:szCs w:val="20"/>
                <w:rPrChange w:id="9679" w:author="Camilo Andrés Díaz Gómez" w:date="2023-03-28T17:42:00Z">
                  <w:rPr>
                    <w:del w:id="9680" w:author="Camilo Andrés Díaz Gómez" w:date="2023-03-22T16:08:00Z"/>
                    <w:rFonts w:cs="Times New Roman"/>
                    <w:color w:val="000000"/>
                    <w:sz w:val="20"/>
                    <w:szCs w:val="20"/>
                  </w:rPr>
                </w:rPrChange>
              </w:rPr>
            </w:pPr>
          </w:p>
        </w:tc>
        <w:tc>
          <w:tcPr>
            <w:tcW w:w="322" w:type="dxa"/>
          </w:tcPr>
          <w:p w14:paraId="08FCD97A" w14:textId="6B25D93B" w:rsidR="00776339" w:rsidRPr="002B569F" w:rsidDel="00776339" w:rsidRDefault="00776339">
            <w:pPr>
              <w:rPr>
                <w:del w:id="9681" w:author="Camilo Andrés Díaz Gómez" w:date="2023-03-22T16:08:00Z"/>
                <w:rFonts w:cs="Times New Roman"/>
                <w:sz w:val="20"/>
                <w:szCs w:val="20"/>
                <w:rPrChange w:id="9682" w:author="Camilo Andrés Díaz Gómez" w:date="2023-03-28T17:42:00Z">
                  <w:rPr>
                    <w:del w:id="9683" w:author="Camilo Andrés Díaz Gómez" w:date="2023-03-22T16:08:00Z"/>
                    <w:rFonts w:cs="Times New Roman"/>
                    <w:color w:val="000000"/>
                    <w:sz w:val="20"/>
                    <w:szCs w:val="20"/>
                  </w:rPr>
                </w:rPrChange>
              </w:rPr>
            </w:pPr>
          </w:p>
        </w:tc>
      </w:tr>
      <w:tr w:rsidR="002B569F" w:rsidRPr="002B569F" w:rsidDel="00776339" w14:paraId="24C99BEC" w14:textId="77777777" w:rsidTr="00D00600">
        <w:trPr>
          <w:del w:id="9684" w:author="Camilo Andrés Díaz Gómez" w:date="2023-03-22T16:08:00Z"/>
        </w:trPr>
        <w:tc>
          <w:tcPr>
            <w:tcW w:w="530" w:type="dxa"/>
            <w:vAlign w:val="bottom"/>
          </w:tcPr>
          <w:p w14:paraId="3ABD049B" w14:textId="5BD71F8F" w:rsidR="00776339" w:rsidRPr="002B569F" w:rsidDel="00776339" w:rsidRDefault="00776339">
            <w:pPr>
              <w:rPr>
                <w:del w:id="9685" w:author="Camilo Andrés Díaz Gómez" w:date="2023-03-22T16:08:00Z"/>
                <w:rFonts w:cs="Times New Roman"/>
                <w:sz w:val="20"/>
                <w:szCs w:val="20"/>
              </w:rPr>
            </w:pPr>
            <w:del w:id="9686" w:author="Camilo Andrés Díaz Gómez" w:date="2023-03-22T16:08:00Z">
              <w:r w:rsidRPr="002B569F" w:rsidDel="00776339">
                <w:rPr>
                  <w:rFonts w:cs="Times New Roman"/>
                  <w:sz w:val="22"/>
                  <w:rPrChange w:id="9687" w:author="Camilo Andrés Díaz Gómez" w:date="2023-03-28T17:42:00Z">
                    <w:rPr>
                      <w:rFonts w:ascii="Calibri" w:hAnsi="Calibri" w:cs="Calibri"/>
                      <w:color w:val="000000"/>
                      <w:sz w:val="22"/>
                    </w:rPr>
                  </w:rPrChange>
                </w:rPr>
                <w:delText>9</w:delText>
              </w:r>
            </w:del>
          </w:p>
        </w:tc>
        <w:tc>
          <w:tcPr>
            <w:tcW w:w="1450" w:type="dxa"/>
            <w:vAlign w:val="bottom"/>
          </w:tcPr>
          <w:p w14:paraId="00669198" w14:textId="1B637F86" w:rsidR="00776339" w:rsidRPr="002B569F" w:rsidDel="00776339" w:rsidRDefault="00776339">
            <w:pPr>
              <w:rPr>
                <w:del w:id="9688" w:author="Camilo Andrés Díaz Gómez" w:date="2023-03-22T16:08:00Z"/>
                <w:rFonts w:cs="Times New Roman"/>
                <w:sz w:val="20"/>
                <w:szCs w:val="20"/>
              </w:rPr>
            </w:pPr>
            <w:del w:id="9689" w:author="Camilo Andrés Díaz Gómez" w:date="2023-03-22T16:06:00Z">
              <w:r w:rsidRPr="002B569F" w:rsidDel="0066355F">
                <w:rPr>
                  <w:rFonts w:cs="Times New Roman"/>
                  <w:sz w:val="20"/>
                  <w:szCs w:val="20"/>
                  <w:rPrChange w:id="9690" w:author="Camilo Andrés Díaz Gómez" w:date="2023-03-28T17:42:00Z">
                    <w:rPr>
                      <w:rFonts w:ascii="Calibri" w:hAnsi="Calibri" w:cs="Calibri"/>
                      <w:color w:val="000000"/>
                      <w:sz w:val="20"/>
                      <w:szCs w:val="20"/>
                    </w:rPr>
                  </w:rPrChange>
                </w:rPr>
                <w:delText>15,09425634</w:delText>
              </w:r>
            </w:del>
          </w:p>
        </w:tc>
        <w:tc>
          <w:tcPr>
            <w:tcW w:w="1559" w:type="dxa"/>
            <w:vAlign w:val="bottom"/>
          </w:tcPr>
          <w:p w14:paraId="79EC1B2E" w14:textId="0C9E1769" w:rsidR="00776339" w:rsidRPr="002B569F" w:rsidDel="00776339" w:rsidRDefault="00776339">
            <w:pPr>
              <w:rPr>
                <w:del w:id="9691" w:author="Camilo Andrés Díaz Gómez" w:date="2023-03-22T16:08:00Z"/>
                <w:rFonts w:cs="Times New Roman"/>
                <w:sz w:val="20"/>
                <w:szCs w:val="20"/>
              </w:rPr>
            </w:pPr>
            <w:del w:id="9692" w:author="Camilo Andrés Díaz Gómez" w:date="2023-03-22T16:07:00Z">
              <w:r w:rsidRPr="002B569F" w:rsidDel="0052638D">
                <w:rPr>
                  <w:rFonts w:cs="Times New Roman"/>
                  <w:sz w:val="20"/>
                  <w:szCs w:val="20"/>
                  <w:rPrChange w:id="9693" w:author="Camilo Andrés Díaz Gómez" w:date="2023-03-28T17:42:00Z">
                    <w:rPr>
                      <w:rFonts w:ascii="Calibri" w:hAnsi="Calibri" w:cs="Calibri"/>
                      <w:color w:val="000000"/>
                      <w:sz w:val="20"/>
                      <w:szCs w:val="20"/>
                    </w:rPr>
                  </w:rPrChange>
                </w:rPr>
                <w:delText>14,76265783</w:delText>
              </w:r>
            </w:del>
          </w:p>
        </w:tc>
        <w:tc>
          <w:tcPr>
            <w:tcW w:w="1418" w:type="dxa"/>
            <w:vAlign w:val="bottom"/>
          </w:tcPr>
          <w:p w14:paraId="71DB9EEF" w14:textId="7655B8B0" w:rsidR="00776339" w:rsidRPr="002B569F" w:rsidDel="00776339" w:rsidRDefault="00776339">
            <w:pPr>
              <w:rPr>
                <w:del w:id="9694" w:author="Camilo Andrés Díaz Gómez" w:date="2023-03-22T16:08:00Z"/>
                <w:rFonts w:cs="Times New Roman"/>
                <w:sz w:val="20"/>
                <w:szCs w:val="20"/>
              </w:rPr>
            </w:pPr>
            <w:del w:id="9695" w:author="Camilo Andrés Díaz Gómez" w:date="2023-03-22T16:07:00Z">
              <w:r w:rsidRPr="002B569F" w:rsidDel="00AC0D41">
                <w:rPr>
                  <w:rFonts w:cs="Times New Roman"/>
                  <w:sz w:val="20"/>
                  <w:szCs w:val="20"/>
                  <w:rPrChange w:id="9696" w:author="Camilo Andrés Díaz Gómez" w:date="2023-03-28T17:42:00Z">
                    <w:rPr>
                      <w:rFonts w:ascii="Calibri" w:hAnsi="Calibri" w:cs="Calibri"/>
                      <w:color w:val="000000"/>
                      <w:sz w:val="20"/>
                      <w:szCs w:val="20"/>
                    </w:rPr>
                  </w:rPrChange>
                </w:rPr>
                <w:delText>15,09664726</w:delText>
              </w:r>
            </w:del>
          </w:p>
        </w:tc>
        <w:tc>
          <w:tcPr>
            <w:tcW w:w="1417" w:type="dxa"/>
            <w:vAlign w:val="bottom"/>
          </w:tcPr>
          <w:p w14:paraId="116D1C5B" w14:textId="494A1FE5" w:rsidR="00776339" w:rsidRPr="002B569F" w:rsidDel="00776339" w:rsidRDefault="00776339">
            <w:pPr>
              <w:rPr>
                <w:del w:id="9697" w:author="Camilo Andrés Díaz Gómez" w:date="2023-03-22T16:08:00Z"/>
                <w:rFonts w:cs="Times New Roman"/>
                <w:sz w:val="20"/>
                <w:szCs w:val="20"/>
              </w:rPr>
            </w:pPr>
            <w:del w:id="9698" w:author="Camilo Andrés Díaz Gómez" w:date="2023-03-22T16:08:00Z">
              <w:r w:rsidRPr="002B569F" w:rsidDel="00D41E19">
                <w:rPr>
                  <w:rFonts w:cs="Times New Roman"/>
                  <w:sz w:val="20"/>
                  <w:szCs w:val="20"/>
                  <w:rPrChange w:id="9699" w:author="Camilo Andrés Díaz Gómez" w:date="2023-03-28T17:42:00Z">
                    <w:rPr>
                      <w:rFonts w:ascii="Calibri" w:hAnsi="Calibri" w:cs="Calibri"/>
                      <w:color w:val="000000"/>
                      <w:sz w:val="20"/>
                      <w:szCs w:val="20"/>
                    </w:rPr>
                  </w:rPrChange>
                </w:rPr>
                <w:delText>13,27083333</w:delText>
              </w:r>
            </w:del>
          </w:p>
        </w:tc>
        <w:tc>
          <w:tcPr>
            <w:tcW w:w="1488" w:type="dxa"/>
            <w:vAlign w:val="bottom"/>
          </w:tcPr>
          <w:p w14:paraId="404AB7C0" w14:textId="62AA836D" w:rsidR="00776339" w:rsidRPr="002B569F" w:rsidDel="00776339" w:rsidRDefault="00776339">
            <w:pPr>
              <w:rPr>
                <w:del w:id="9700" w:author="Camilo Andrés Díaz Gómez" w:date="2023-03-22T16:08:00Z"/>
                <w:rFonts w:cs="Times New Roman"/>
                <w:sz w:val="20"/>
                <w:szCs w:val="20"/>
                <w:rPrChange w:id="9701" w:author="Camilo Andrés Díaz Gómez" w:date="2023-03-28T17:42:00Z">
                  <w:rPr>
                    <w:del w:id="9702" w:author="Camilo Andrés Díaz Gómez" w:date="2023-03-22T16:08:00Z"/>
                    <w:rFonts w:cs="Times New Roman"/>
                    <w:color w:val="000000"/>
                    <w:sz w:val="20"/>
                    <w:szCs w:val="20"/>
                  </w:rPr>
                </w:rPrChange>
              </w:rPr>
            </w:pPr>
          </w:p>
        </w:tc>
        <w:tc>
          <w:tcPr>
            <w:tcW w:w="322" w:type="dxa"/>
          </w:tcPr>
          <w:p w14:paraId="3389A83F" w14:textId="4280E395" w:rsidR="00776339" w:rsidRPr="002B569F" w:rsidDel="00776339" w:rsidRDefault="00776339">
            <w:pPr>
              <w:rPr>
                <w:del w:id="9703" w:author="Camilo Andrés Díaz Gómez" w:date="2023-03-22T16:08:00Z"/>
                <w:rFonts w:cs="Times New Roman"/>
                <w:sz w:val="20"/>
                <w:szCs w:val="20"/>
                <w:rPrChange w:id="9704" w:author="Camilo Andrés Díaz Gómez" w:date="2023-03-28T17:42:00Z">
                  <w:rPr>
                    <w:del w:id="9705" w:author="Camilo Andrés Díaz Gómez" w:date="2023-03-22T16:08:00Z"/>
                    <w:rFonts w:cs="Times New Roman"/>
                    <w:color w:val="000000"/>
                    <w:sz w:val="20"/>
                    <w:szCs w:val="20"/>
                  </w:rPr>
                </w:rPrChange>
              </w:rPr>
            </w:pPr>
          </w:p>
        </w:tc>
        <w:tc>
          <w:tcPr>
            <w:tcW w:w="322" w:type="dxa"/>
          </w:tcPr>
          <w:p w14:paraId="2136B6F8" w14:textId="65A7B60D" w:rsidR="00776339" w:rsidRPr="002B569F" w:rsidDel="00776339" w:rsidRDefault="00776339">
            <w:pPr>
              <w:rPr>
                <w:del w:id="9706" w:author="Camilo Andrés Díaz Gómez" w:date="2023-03-22T16:08:00Z"/>
                <w:rFonts w:cs="Times New Roman"/>
                <w:sz w:val="20"/>
                <w:szCs w:val="20"/>
                <w:rPrChange w:id="9707" w:author="Camilo Andrés Díaz Gómez" w:date="2023-03-28T17:42:00Z">
                  <w:rPr>
                    <w:del w:id="9708" w:author="Camilo Andrés Díaz Gómez" w:date="2023-03-22T16:08:00Z"/>
                    <w:rFonts w:cs="Times New Roman"/>
                    <w:color w:val="000000"/>
                    <w:sz w:val="20"/>
                    <w:szCs w:val="20"/>
                  </w:rPr>
                </w:rPrChange>
              </w:rPr>
            </w:pPr>
          </w:p>
        </w:tc>
        <w:tc>
          <w:tcPr>
            <w:tcW w:w="322" w:type="dxa"/>
          </w:tcPr>
          <w:p w14:paraId="2EB22792" w14:textId="6DFFF247" w:rsidR="00776339" w:rsidRPr="002B569F" w:rsidDel="00776339" w:rsidRDefault="00776339">
            <w:pPr>
              <w:rPr>
                <w:del w:id="9709" w:author="Camilo Andrés Díaz Gómez" w:date="2023-03-22T16:08:00Z"/>
                <w:rFonts w:cs="Times New Roman"/>
                <w:sz w:val="20"/>
                <w:szCs w:val="20"/>
                <w:rPrChange w:id="9710" w:author="Camilo Andrés Díaz Gómez" w:date="2023-03-28T17:42:00Z">
                  <w:rPr>
                    <w:del w:id="9711" w:author="Camilo Andrés Díaz Gómez" w:date="2023-03-22T16:08:00Z"/>
                    <w:rFonts w:cs="Times New Roman"/>
                    <w:color w:val="000000"/>
                    <w:sz w:val="20"/>
                    <w:szCs w:val="20"/>
                  </w:rPr>
                </w:rPrChange>
              </w:rPr>
            </w:pPr>
          </w:p>
        </w:tc>
      </w:tr>
      <w:tr w:rsidR="002B569F" w:rsidRPr="002B569F" w:rsidDel="00776339" w14:paraId="656F6C6C" w14:textId="77777777" w:rsidTr="00D00600">
        <w:trPr>
          <w:del w:id="9712" w:author="Camilo Andrés Díaz Gómez" w:date="2023-03-22T16:08:00Z"/>
        </w:trPr>
        <w:tc>
          <w:tcPr>
            <w:tcW w:w="530" w:type="dxa"/>
            <w:vAlign w:val="bottom"/>
          </w:tcPr>
          <w:p w14:paraId="2486F49F" w14:textId="53D4752B" w:rsidR="00776339" w:rsidRPr="002B569F" w:rsidDel="00776339" w:rsidRDefault="00776339">
            <w:pPr>
              <w:rPr>
                <w:del w:id="9713" w:author="Camilo Andrés Díaz Gómez" w:date="2023-03-22T16:08:00Z"/>
                <w:rFonts w:cs="Times New Roman"/>
                <w:sz w:val="20"/>
                <w:szCs w:val="20"/>
              </w:rPr>
            </w:pPr>
            <w:del w:id="9714" w:author="Camilo Andrés Díaz Gómez" w:date="2023-03-22T16:08:00Z">
              <w:r w:rsidRPr="002B569F" w:rsidDel="00776339">
                <w:rPr>
                  <w:rFonts w:cs="Times New Roman"/>
                  <w:sz w:val="22"/>
                  <w:rPrChange w:id="9715" w:author="Camilo Andrés Díaz Gómez" w:date="2023-03-28T17:42:00Z">
                    <w:rPr>
                      <w:rFonts w:ascii="Calibri" w:hAnsi="Calibri" w:cs="Calibri"/>
                      <w:color w:val="000000"/>
                      <w:sz w:val="22"/>
                    </w:rPr>
                  </w:rPrChange>
                </w:rPr>
                <w:delText>10</w:delText>
              </w:r>
            </w:del>
          </w:p>
        </w:tc>
        <w:tc>
          <w:tcPr>
            <w:tcW w:w="1450" w:type="dxa"/>
            <w:vAlign w:val="bottom"/>
          </w:tcPr>
          <w:p w14:paraId="68634097" w14:textId="45DB17E2" w:rsidR="00776339" w:rsidRPr="002B569F" w:rsidDel="00776339" w:rsidRDefault="00776339">
            <w:pPr>
              <w:rPr>
                <w:del w:id="9716" w:author="Camilo Andrés Díaz Gómez" w:date="2023-03-22T16:08:00Z"/>
                <w:rFonts w:cs="Times New Roman"/>
                <w:sz w:val="20"/>
                <w:szCs w:val="20"/>
              </w:rPr>
            </w:pPr>
            <w:del w:id="9717" w:author="Camilo Andrés Díaz Gómez" w:date="2023-03-22T16:06:00Z">
              <w:r w:rsidRPr="002B569F" w:rsidDel="0066355F">
                <w:rPr>
                  <w:rFonts w:cs="Times New Roman"/>
                  <w:sz w:val="20"/>
                  <w:szCs w:val="20"/>
                  <w:rPrChange w:id="9718" w:author="Camilo Andrés Díaz Gómez" w:date="2023-03-28T17:42:00Z">
                    <w:rPr>
                      <w:rFonts w:ascii="Calibri" w:hAnsi="Calibri" w:cs="Calibri"/>
                      <w:color w:val="000000"/>
                      <w:sz w:val="20"/>
                      <w:szCs w:val="20"/>
                    </w:rPr>
                  </w:rPrChange>
                </w:rPr>
                <w:delText>13,16260775</w:delText>
              </w:r>
            </w:del>
          </w:p>
        </w:tc>
        <w:tc>
          <w:tcPr>
            <w:tcW w:w="1559" w:type="dxa"/>
            <w:vAlign w:val="bottom"/>
          </w:tcPr>
          <w:p w14:paraId="42B1CFF9" w14:textId="2D05B135" w:rsidR="00776339" w:rsidRPr="002B569F" w:rsidDel="00776339" w:rsidRDefault="00776339">
            <w:pPr>
              <w:rPr>
                <w:del w:id="9719" w:author="Camilo Andrés Díaz Gómez" w:date="2023-03-22T16:08:00Z"/>
                <w:rFonts w:cs="Times New Roman"/>
                <w:sz w:val="20"/>
                <w:szCs w:val="20"/>
              </w:rPr>
            </w:pPr>
            <w:del w:id="9720" w:author="Camilo Andrés Díaz Gómez" w:date="2023-03-22T16:07:00Z">
              <w:r w:rsidRPr="002B569F" w:rsidDel="0052638D">
                <w:rPr>
                  <w:rFonts w:cs="Times New Roman"/>
                  <w:sz w:val="20"/>
                  <w:szCs w:val="20"/>
                  <w:rPrChange w:id="9721" w:author="Camilo Andrés Díaz Gómez" w:date="2023-03-28T17:42:00Z">
                    <w:rPr>
                      <w:rFonts w:ascii="Calibri" w:hAnsi="Calibri" w:cs="Calibri"/>
                      <w:color w:val="000000"/>
                      <w:sz w:val="20"/>
                      <w:szCs w:val="20"/>
                    </w:rPr>
                  </w:rPrChange>
                </w:rPr>
                <w:delText>17,46681818</w:delText>
              </w:r>
            </w:del>
          </w:p>
        </w:tc>
        <w:tc>
          <w:tcPr>
            <w:tcW w:w="1418" w:type="dxa"/>
            <w:vAlign w:val="bottom"/>
          </w:tcPr>
          <w:p w14:paraId="3A846B9C" w14:textId="20085A62" w:rsidR="00776339" w:rsidRPr="002B569F" w:rsidDel="00776339" w:rsidRDefault="00776339">
            <w:pPr>
              <w:rPr>
                <w:del w:id="9722" w:author="Camilo Andrés Díaz Gómez" w:date="2023-03-22T16:08:00Z"/>
                <w:rFonts w:cs="Times New Roman"/>
                <w:sz w:val="20"/>
                <w:szCs w:val="20"/>
              </w:rPr>
            </w:pPr>
            <w:del w:id="9723" w:author="Camilo Andrés Díaz Gómez" w:date="2023-03-22T16:07:00Z">
              <w:r w:rsidRPr="002B569F" w:rsidDel="00AC0D41">
                <w:rPr>
                  <w:rFonts w:cs="Times New Roman"/>
                  <w:sz w:val="20"/>
                  <w:szCs w:val="20"/>
                  <w:rPrChange w:id="9724" w:author="Camilo Andrés Díaz Gómez" w:date="2023-03-28T17:42:00Z">
                    <w:rPr>
                      <w:rFonts w:ascii="Calibri" w:hAnsi="Calibri" w:cs="Calibri"/>
                      <w:color w:val="000000"/>
                      <w:sz w:val="20"/>
                      <w:szCs w:val="20"/>
                    </w:rPr>
                  </w:rPrChange>
                </w:rPr>
                <w:delText>13,87530648</w:delText>
              </w:r>
            </w:del>
          </w:p>
        </w:tc>
        <w:tc>
          <w:tcPr>
            <w:tcW w:w="1417" w:type="dxa"/>
            <w:vAlign w:val="bottom"/>
          </w:tcPr>
          <w:p w14:paraId="05210595" w14:textId="7D8FBC98" w:rsidR="00776339" w:rsidRPr="002B569F" w:rsidDel="00776339" w:rsidRDefault="00776339">
            <w:pPr>
              <w:rPr>
                <w:del w:id="9725" w:author="Camilo Andrés Díaz Gómez" w:date="2023-03-22T16:08:00Z"/>
                <w:rFonts w:cs="Times New Roman"/>
                <w:sz w:val="20"/>
                <w:szCs w:val="20"/>
              </w:rPr>
            </w:pPr>
            <w:del w:id="9726" w:author="Camilo Andrés Díaz Gómez" w:date="2023-03-22T16:08:00Z">
              <w:r w:rsidRPr="002B569F" w:rsidDel="00D41E19">
                <w:rPr>
                  <w:rFonts w:cs="Times New Roman"/>
                  <w:sz w:val="20"/>
                  <w:szCs w:val="20"/>
                  <w:rPrChange w:id="9727" w:author="Camilo Andrés Díaz Gómez" w:date="2023-03-28T17:42:00Z">
                    <w:rPr>
                      <w:rFonts w:ascii="Calibri" w:hAnsi="Calibri" w:cs="Calibri"/>
                      <w:color w:val="000000"/>
                      <w:sz w:val="20"/>
                      <w:szCs w:val="20"/>
                    </w:rPr>
                  </w:rPrChange>
                </w:rPr>
                <w:delText>12,06</w:delText>
              </w:r>
            </w:del>
          </w:p>
        </w:tc>
        <w:tc>
          <w:tcPr>
            <w:tcW w:w="1488" w:type="dxa"/>
            <w:vAlign w:val="bottom"/>
          </w:tcPr>
          <w:p w14:paraId="511741C1" w14:textId="3FD3D665" w:rsidR="00776339" w:rsidRPr="002B569F" w:rsidDel="00776339" w:rsidRDefault="00776339">
            <w:pPr>
              <w:rPr>
                <w:del w:id="9728" w:author="Camilo Andrés Díaz Gómez" w:date="2023-03-22T16:08:00Z"/>
                <w:rFonts w:cs="Times New Roman"/>
                <w:sz w:val="20"/>
                <w:szCs w:val="20"/>
                <w:rPrChange w:id="9729" w:author="Camilo Andrés Díaz Gómez" w:date="2023-03-28T17:42:00Z">
                  <w:rPr>
                    <w:del w:id="9730" w:author="Camilo Andrés Díaz Gómez" w:date="2023-03-22T16:08:00Z"/>
                    <w:rFonts w:cs="Times New Roman"/>
                    <w:color w:val="000000"/>
                    <w:sz w:val="20"/>
                    <w:szCs w:val="20"/>
                  </w:rPr>
                </w:rPrChange>
              </w:rPr>
            </w:pPr>
          </w:p>
        </w:tc>
        <w:tc>
          <w:tcPr>
            <w:tcW w:w="322" w:type="dxa"/>
          </w:tcPr>
          <w:p w14:paraId="30018AC3" w14:textId="3CD4A9AC" w:rsidR="00776339" w:rsidRPr="002B569F" w:rsidDel="00776339" w:rsidRDefault="00776339">
            <w:pPr>
              <w:rPr>
                <w:del w:id="9731" w:author="Camilo Andrés Díaz Gómez" w:date="2023-03-22T16:08:00Z"/>
                <w:rFonts w:cs="Times New Roman"/>
                <w:sz w:val="20"/>
                <w:szCs w:val="20"/>
                <w:rPrChange w:id="9732" w:author="Camilo Andrés Díaz Gómez" w:date="2023-03-28T17:42:00Z">
                  <w:rPr>
                    <w:del w:id="9733" w:author="Camilo Andrés Díaz Gómez" w:date="2023-03-22T16:08:00Z"/>
                    <w:rFonts w:cs="Times New Roman"/>
                    <w:color w:val="000000"/>
                    <w:sz w:val="20"/>
                    <w:szCs w:val="20"/>
                  </w:rPr>
                </w:rPrChange>
              </w:rPr>
            </w:pPr>
          </w:p>
        </w:tc>
        <w:tc>
          <w:tcPr>
            <w:tcW w:w="322" w:type="dxa"/>
          </w:tcPr>
          <w:p w14:paraId="2999B116" w14:textId="457E022D" w:rsidR="00776339" w:rsidRPr="002B569F" w:rsidDel="00776339" w:rsidRDefault="00776339">
            <w:pPr>
              <w:rPr>
                <w:del w:id="9734" w:author="Camilo Andrés Díaz Gómez" w:date="2023-03-22T16:08:00Z"/>
                <w:rFonts w:cs="Times New Roman"/>
                <w:sz w:val="20"/>
                <w:szCs w:val="20"/>
                <w:rPrChange w:id="9735" w:author="Camilo Andrés Díaz Gómez" w:date="2023-03-28T17:42:00Z">
                  <w:rPr>
                    <w:del w:id="9736" w:author="Camilo Andrés Díaz Gómez" w:date="2023-03-22T16:08:00Z"/>
                    <w:rFonts w:cs="Times New Roman"/>
                    <w:color w:val="000000"/>
                    <w:sz w:val="20"/>
                    <w:szCs w:val="20"/>
                  </w:rPr>
                </w:rPrChange>
              </w:rPr>
            </w:pPr>
          </w:p>
        </w:tc>
        <w:tc>
          <w:tcPr>
            <w:tcW w:w="322" w:type="dxa"/>
          </w:tcPr>
          <w:p w14:paraId="64C3C08F" w14:textId="0E265842" w:rsidR="00776339" w:rsidRPr="002B569F" w:rsidDel="00776339" w:rsidRDefault="00776339">
            <w:pPr>
              <w:rPr>
                <w:del w:id="9737" w:author="Camilo Andrés Díaz Gómez" w:date="2023-03-22T16:08:00Z"/>
                <w:rFonts w:cs="Times New Roman"/>
                <w:sz w:val="20"/>
                <w:szCs w:val="20"/>
                <w:rPrChange w:id="9738" w:author="Camilo Andrés Díaz Gómez" w:date="2023-03-28T17:42:00Z">
                  <w:rPr>
                    <w:del w:id="9739" w:author="Camilo Andrés Díaz Gómez" w:date="2023-03-22T16:08:00Z"/>
                    <w:rFonts w:cs="Times New Roman"/>
                    <w:color w:val="000000"/>
                    <w:sz w:val="20"/>
                    <w:szCs w:val="20"/>
                  </w:rPr>
                </w:rPrChange>
              </w:rPr>
            </w:pPr>
          </w:p>
        </w:tc>
      </w:tr>
      <w:tr w:rsidR="002B569F" w:rsidRPr="002B569F" w:rsidDel="00776339" w14:paraId="7E9F5435" w14:textId="77777777" w:rsidTr="00D00600">
        <w:trPr>
          <w:del w:id="9740" w:author="Camilo Andrés Díaz Gómez" w:date="2023-03-22T16:08:00Z"/>
        </w:trPr>
        <w:tc>
          <w:tcPr>
            <w:tcW w:w="530" w:type="dxa"/>
            <w:vAlign w:val="bottom"/>
          </w:tcPr>
          <w:p w14:paraId="4EAC7DAB" w14:textId="15D7B71D" w:rsidR="00776339" w:rsidRPr="002B569F" w:rsidDel="00776339" w:rsidRDefault="00776339">
            <w:pPr>
              <w:rPr>
                <w:del w:id="9741" w:author="Camilo Andrés Díaz Gómez" w:date="2023-03-22T16:08:00Z"/>
                <w:rFonts w:cs="Times New Roman"/>
                <w:sz w:val="20"/>
                <w:szCs w:val="20"/>
              </w:rPr>
            </w:pPr>
            <w:del w:id="9742" w:author="Camilo Andrés Díaz Gómez" w:date="2023-03-22T16:08:00Z">
              <w:r w:rsidRPr="002B569F" w:rsidDel="00776339">
                <w:rPr>
                  <w:rFonts w:cs="Times New Roman"/>
                  <w:sz w:val="22"/>
                  <w:rPrChange w:id="9743" w:author="Camilo Andrés Díaz Gómez" w:date="2023-03-28T17:42:00Z">
                    <w:rPr>
                      <w:rFonts w:ascii="Calibri" w:hAnsi="Calibri" w:cs="Calibri"/>
                      <w:color w:val="000000"/>
                      <w:sz w:val="22"/>
                    </w:rPr>
                  </w:rPrChange>
                </w:rPr>
                <w:delText>11</w:delText>
              </w:r>
            </w:del>
          </w:p>
        </w:tc>
        <w:tc>
          <w:tcPr>
            <w:tcW w:w="1450" w:type="dxa"/>
            <w:vAlign w:val="bottom"/>
          </w:tcPr>
          <w:p w14:paraId="4A5DEDC0" w14:textId="6CB94AA5" w:rsidR="00776339" w:rsidRPr="002B569F" w:rsidDel="00776339" w:rsidRDefault="00776339">
            <w:pPr>
              <w:rPr>
                <w:del w:id="9744" w:author="Camilo Andrés Díaz Gómez" w:date="2023-03-22T16:08:00Z"/>
                <w:rFonts w:cs="Times New Roman"/>
                <w:sz w:val="20"/>
                <w:szCs w:val="20"/>
              </w:rPr>
            </w:pPr>
            <w:del w:id="9745" w:author="Camilo Andrés Díaz Gómez" w:date="2023-03-22T16:06:00Z">
              <w:r w:rsidRPr="002B569F" w:rsidDel="0066355F">
                <w:rPr>
                  <w:rFonts w:cs="Times New Roman"/>
                  <w:sz w:val="20"/>
                  <w:szCs w:val="20"/>
                  <w:rPrChange w:id="9746" w:author="Camilo Andrés Díaz Gómez" w:date="2023-03-28T17:42:00Z">
                    <w:rPr>
                      <w:rFonts w:ascii="Calibri" w:hAnsi="Calibri" w:cs="Calibri"/>
                      <w:color w:val="000000"/>
                      <w:sz w:val="20"/>
                      <w:szCs w:val="20"/>
                    </w:rPr>
                  </w:rPrChange>
                </w:rPr>
                <w:delText>16,44574154</w:delText>
              </w:r>
            </w:del>
          </w:p>
        </w:tc>
        <w:tc>
          <w:tcPr>
            <w:tcW w:w="1559" w:type="dxa"/>
            <w:vAlign w:val="bottom"/>
          </w:tcPr>
          <w:p w14:paraId="1076B66B" w14:textId="6BA920DA" w:rsidR="00776339" w:rsidRPr="002B569F" w:rsidDel="00776339" w:rsidRDefault="00776339">
            <w:pPr>
              <w:rPr>
                <w:del w:id="9747" w:author="Camilo Andrés Díaz Gómez" w:date="2023-03-22T16:08:00Z"/>
                <w:rFonts w:cs="Times New Roman"/>
                <w:sz w:val="20"/>
                <w:szCs w:val="20"/>
              </w:rPr>
            </w:pPr>
            <w:del w:id="9748" w:author="Camilo Andrés Díaz Gómez" w:date="2023-03-22T16:07:00Z">
              <w:r w:rsidRPr="002B569F" w:rsidDel="0052638D">
                <w:rPr>
                  <w:rFonts w:cs="Times New Roman"/>
                  <w:sz w:val="20"/>
                  <w:szCs w:val="20"/>
                  <w:rPrChange w:id="9749" w:author="Camilo Andrés Díaz Gómez" w:date="2023-03-28T17:42:00Z">
                    <w:rPr>
                      <w:rFonts w:ascii="Calibri" w:hAnsi="Calibri" w:cs="Calibri"/>
                      <w:color w:val="000000"/>
                      <w:sz w:val="20"/>
                      <w:szCs w:val="20"/>
                    </w:rPr>
                  </w:rPrChange>
                </w:rPr>
                <w:delText>15,08876263</w:delText>
              </w:r>
            </w:del>
          </w:p>
        </w:tc>
        <w:tc>
          <w:tcPr>
            <w:tcW w:w="1418" w:type="dxa"/>
            <w:vAlign w:val="bottom"/>
          </w:tcPr>
          <w:p w14:paraId="3540EE47" w14:textId="02662916" w:rsidR="00776339" w:rsidRPr="002B569F" w:rsidDel="00776339" w:rsidRDefault="00776339">
            <w:pPr>
              <w:rPr>
                <w:del w:id="9750" w:author="Camilo Andrés Díaz Gómez" w:date="2023-03-22T16:08:00Z"/>
                <w:rFonts w:cs="Times New Roman"/>
                <w:sz w:val="20"/>
                <w:szCs w:val="20"/>
              </w:rPr>
            </w:pPr>
            <w:del w:id="9751" w:author="Camilo Andrés Díaz Gómez" w:date="2023-03-22T16:07:00Z">
              <w:r w:rsidRPr="002B569F" w:rsidDel="00AC0D41">
                <w:rPr>
                  <w:rFonts w:cs="Times New Roman"/>
                  <w:sz w:val="20"/>
                  <w:szCs w:val="20"/>
                  <w:rPrChange w:id="9752" w:author="Camilo Andrés Díaz Gómez" w:date="2023-03-28T17:42:00Z">
                    <w:rPr>
                      <w:rFonts w:ascii="Calibri" w:hAnsi="Calibri" w:cs="Calibri"/>
                      <w:color w:val="000000"/>
                      <w:sz w:val="20"/>
                      <w:szCs w:val="20"/>
                    </w:rPr>
                  </w:rPrChange>
                </w:rPr>
                <w:delText>16,50773894</w:delText>
              </w:r>
            </w:del>
          </w:p>
        </w:tc>
        <w:tc>
          <w:tcPr>
            <w:tcW w:w="1417" w:type="dxa"/>
            <w:vAlign w:val="bottom"/>
          </w:tcPr>
          <w:p w14:paraId="1701F79B" w14:textId="32BCDE5E" w:rsidR="00776339" w:rsidRPr="002B569F" w:rsidDel="00776339" w:rsidRDefault="00776339">
            <w:pPr>
              <w:rPr>
                <w:del w:id="9753" w:author="Camilo Andrés Díaz Gómez" w:date="2023-03-22T16:08:00Z"/>
                <w:rFonts w:cs="Times New Roman"/>
                <w:sz w:val="20"/>
                <w:szCs w:val="20"/>
              </w:rPr>
            </w:pPr>
            <w:del w:id="9754" w:author="Camilo Andrés Díaz Gómez" w:date="2023-03-22T16:08:00Z">
              <w:r w:rsidRPr="002B569F" w:rsidDel="00D41E19">
                <w:rPr>
                  <w:rFonts w:cs="Times New Roman"/>
                  <w:sz w:val="20"/>
                  <w:szCs w:val="20"/>
                  <w:rPrChange w:id="9755" w:author="Camilo Andrés Díaz Gómez" w:date="2023-03-28T17:42:00Z">
                    <w:rPr>
                      <w:rFonts w:ascii="Calibri" w:hAnsi="Calibri" w:cs="Calibri"/>
                      <w:color w:val="000000"/>
                      <w:sz w:val="20"/>
                      <w:szCs w:val="20"/>
                    </w:rPr>
                  </w:rPrChange>
                </w:rPr>
                <w:delText>14,56666667</w:delText>
              </w:r>
            </w:del>
          </w:p>
        </w:tc>
        <w:tc>
          <w:tcPr>
            <w:tcW w:w="1488" w:type="dxa"/>
            <w:vAlign w:val="bottom"/>
          </w:tcPr>
          <w:p w14:paraId="0361EABA" w14:textId="5A416C9E" w:rsidR="00776339" w:rsidRPr="002B569F" w:rsidDel="00776339" w:rsidRDefault="00776339">
            <w:pPr>
              <w:rPr>
                <w:del w:id="9756" w:author="Camilo Andrés Díaz Gómez" w:date="2023-03-22T16:08:00Z"/>
                <w:rFonts w:cs="Times New Roman"/>
                <w:sz w:val="20"/>
                <w:szCs w:val="20"/>
                <w:rPrChange w:id="9757" w:author="Camilo Andrés Díaz Gómez" w:date="2023-03-28T17:42:00Z">
                  <w:rPr>
                    <w:del w:id="9758" w:author="Camilo Andrés Díaz Gómez" w:date="2023-03-22T16:08:00Z"/>
                    <w:rFonts w:cs="Times New Roman"/>
                    <w:color w:val="000000"/>
                    <w:sz w:val="20"/>
                    <w:szCs w:val="20"/>
                  </w:rPr>
                </w:rPrChange>
              </w:rPr>
            </w:pPr>
          </w:p>
        </w:tc>
        <w:tc>
          <w:tcPr>
            <w:tcW w:w="322" w:type="dxa"/>
          </w:tcPr>
          <w:p w14:paraId="018090E8" w14:textId="1AF0CF14" w:rsidR="00776339" w:rsidRPr="002B569F" w:rsidDel="00776339" w:rsidRDefault="00776339">
            <w:pPr>
              <w:rPr>
                <w:del w:id="9759" w:author="Camilo Andrés Díaz Gómez" w:date="2023-03-22T16:08:00Z"/>
                <w:rFonts w:cs="Times New Roman"/>
                <w:sz w:val="20"/>
                <w:szCs w:val="20"/>
                <w:rPrChange w:id="9760" w:author="Camilo Andrés Díaz Gómez" w:date="2023-03-28T17:42:00Z">
                  <w:rPr>
                    <w:del w:id="9761" w:author="Camilo Andrés Díaz Gómez" w:date="2023-03-22T16:08:00Z"/>
                    <w:rFonts w:cs="Times New Roman"/>
                    <w:color w:val="000000"/>
                    <w:sz w:val="20"/>
                    <w:szCs w:val="20"/>
                  </w:rPr>
                </w:rPrChange>
              </w:rPr>
            </w:pPr>
          </w:p>
        </w:tc>
        <w:tc>
          <w:tcPr>
            <w:tcW w:w="322" w:type="dxa"/>
          </w:tcPr>
          <w:p w14:paraId="039101B2" w14:textId="2344F867" w:rsidR="00776339" w:rsidRPr="002B569F" w:rsidDel="00776339" w:rsidRDefault="00776339">
            <w:pPr>
              <w:rPr>
                <w:del w:id="9762" w:author="Camilo Andrés Díaz Gómez" w:date="2023-03-22T16:08:00Z"/>
                <w:rFonts w:cs="Times New Roman"/>
                <w:sz w:val="20"/>
                <w:szCs w:val="20"/>
                <w:rPrChange w:id="9763" w:author="Camilo Andrés Díaz Gómez" w:date="2023-03-28T17:42:00Z">
                  <w:rPr>
                    <w:del w:id="9764" w:author="Camilo Andrés Díaz Gómez" w:date="2023-03-22T16:08:00Z"/>
                    <w:rFonts w:cs="Times New Roman"/>
                    <w:color w:val="000000"/>
                    <w:sz w:val="20"/>
                    <w:szCs w:val="20"/>
                  </w:rPr>
                </w:rPrChange>
              </w:rPr>
            </w:pPr>
          </w:p>
        </w:tc>
        <w:tc>
          <w:tcPr>
            <w:tcW w:w="322" w:type="dxa"/>
          </w:tcPr>
          <w:p w14:paraId="7380152D" w14:textId="27FA3B7F" w:rsidR="00776339" w:rsidRPr="002B569F" w:rsidDel="00776339" w:rsidRDefault="00776339">
            <w:pPr>
              <w:rPr>
                <w:del w:id="9765" w:author="Camilo Andrés Díaz Gómez" w:date="2023-03-22T16:08:00Z"/>
                <w:rFonts w:cs="Times New Roman"/>
                <w:sz w:val="20"/>
                <w:szCs w:val="20"/>
                <w:rPrChange w:id="9766" w:author="Camilo Andrés Díaz Gómez" w:date="2023-03-28T17:42:00Z">
                  <w:rPr>
                    <w:del w:id="9767" w:author="Camilo Andrés Díaz Gómez" w:date="2023-03-22T16:08:00Z"/>
                    <w:rFonts w:cs="Times New Roman"/>
                    <w:color w:val="000000"/>
                    <w:sz w:val="20"/>
                    <w:szCs w:val="20"/>
                  </w:rPr>
                </w:rPrChange>
              </w:rPr>
            </w:pPr>
          </w:p>
        </w:tc>
      </w:tr>
      <w:tr w:rsidR="002B569F" w:rsidRPr="002B569F" w:rsidDel="00776339" w14:paraId="416E6173" w14:textId="77777777" w:rsidTr="00D00600">
        <w:trPr>
          <w:del w:id="9768" w:author="Camilo Andrés Díaz Gómez" w:date="2023-03-22T16:08:00Z"/>
        </w:trPr>
        <w:tc>
          <w:tcPr>
            <w:tcW w:w="530" w:type="dxa"/>
            <w:vAlign w:val="bottom"/>
          </w:tcPr>
          <w:p w14:paraId="43AC9630" w14:textId="7D34CBB1" w:rsidR="00776339" w:rsidRPr="002B569F" w:rsidDel="00776339" w:rsidRDefault="00776339">
            <w:pPr>
              <w:rPr>
                <w:del w:id="9769" w:author="Camilo Andrés Díaz Gómez" w:date="2023-03-22T16:08:00Z"/>
                <w:rFonts w:cs="Times New Roman"/>
                <w:sz w:val="20"/>
                <w:szCs w:val="20"/>
              </w:rPr>
            </w:pPr>
            <w:del w:id="9770" w:author="Camilo Andrés Díaz Gómez" w:date="2023-03-22T16:08:00Z">
              <w:r w:rsidRPr="002B569F" w:rsidDel="00776339">
                <w:rPr>
                  <w:rFonts w:cs="Times New Roman"/>
                  <w:sz w:val="22"/>
                  <w:rPrChange w:id="9771" w:author="Camilo Andrés Díaz Gómez" w:date="2023-03-28T17:42:00Z">
                    <w:rPr>
                      <w:rFonts w:ascii="Calibri" w:hAnsi="Calibri" w:cs="Calibri"/>
                      <w:color w:val="000000"/>
                      <w:sz w:val="22"/>
                    </w:rPr>
                  </w:rPrChange>
                </w:rPr>
                <w:delText>12</w:delText>
              </w:r>
            </w:del>
          </w:p>
        </w:tc>
        <w:tc>
          <w:tcPr>
            <w:tcW w:w="1450" w:type="dxa"/>
            <w:vAlign w:val="bottom"/>
          </w:tcPr>
          <w:p w14:paraId="4F0A8348" w14:textId="131CBE57" w:rsidR="00776339" w:rsidRPr="002B569F" w:rsidDel="00776339" w:rsidRDefault="00776339">
            <w:pPr>
              <w:rPr>
                <w:del w:id="9772" w:author="Camilo Andrés Díaz Gómez" w:date="2023-03-22T16:08:00Z"/>
                <w:rFonts w:cs="Times New Roman"/>
                <w:sz w:val="20"/>
                <w:szCs w:val="20"/>
              </w:rPr>
            </w:pPr>
            <w:del w:id="9773" w:author="Camilo Andrés Díaz Gómez" w:date="2023-03-22T16:06:00Z">
              <w:r w:rsidRPr="002B569F" w:rsidDel="0066355F">
                <w:rPr>
                  <w:rFonts w:cs="Times New Roman"/>
                  <w:sz w:val="20"/>
                  <w:szCs w:val="20"/>
                  <w:rPrChange w:id="9774" w:author="Camilo Andrés Díaz Gómez" w:date="2023-03-28T17:42:00Z">
                    <w:rPr>
                      <w:rFonts w:ascii="Calibri" w:hAnsi="Calibri" w:cs="Calibri"/>
                      <w:color w:val="000000"/>
                      <w:sz w:val="20"/>
                      <w:szCs w:val="20"/>
                    </w:rPr>
                  </w:rPrChange>
                </w:rPr>
                <w:delText>12,59657752</w:delText>
              </w:r>
            </w:del>
          </w:p>
        </w:tc>
        <w:tc>
          <w:tcPr>
            <w:tcW w:w="1559" w:type="dxa"/>
            <w:vAlign w:val="bottom"/>
          </w:tcPr>
          <w:p w14:paraId="615B44CF" w14:textId="3FEA5E56" w:rsidR="00776339" w:rsidRPr="002B569F" w:rsidDel="00776339" w:rsidRDefault="00776339">
            <w:pPr>
              <w:rPr>
                <w:del w:id="9775" w:author="Camilo Andrés Díaz Gómez" w:date="2023-03-22T16:08:00Z"/>
                <w:rFonts w:cs="Times New Roman"/>
                <w:sz w:val="20"/>
                <w:szCs w:val="20"/>
              </w:rPr>
            </w:pPr>
            <w:del w:id="9776" w:author="Camilo Andrés Díaz Gómez" w:date="2023-03-22T16:07:00Z">
              <w:r w:rsidRPr="002B569F" w:rsidDel="0052638D">
                <w:rPr>
                  <w:rFonts w:cs="Times New Roman"/>
                  <w:sz w:val="20"/>
                  <w:szCs w:val="20"/>
                  <w:rPrChange w:id="9777" w:author="Camilo Andrés Díaz Gómez" w:date="2023-03-28T17:42:00Z">
                    <w:rPr>
                      <w:rFonts w:ascii="Calibri" w:hAnsi="Calibri" w:cs="Calibri"/>
                      <w:color w:val="000000"/>
                      <w:sz w:val="20"/>
                      <w:szCs w:val="20"/>
                    </w:rPr>
                  </w:rPrChange>
                </w:rPr>
                <w:delText>14,53181818</w:delText>
              </w:r>
            </w:del>
          </w:p>
        </w:tc>
        <w:tc>
          <w:tcPr>
            <w:tcW w:w="1418" w:type="dxa"/>
            <w:vAlign w:val="bottom"/>
          </w:tcPr>
          <w:p w14:paraId="056BA95F" w14:textId="1FA799DF" w:rsidR="00776339" w:rsidRPr="002B569F" w:rsidDel="00776339" w:rsidRDefault="00776339">
            <w:pPr>
              <w:rPr>
                <w:del w:id="9778" w:author="Camilo Andrés Díaz Gómez" w:date="2023-03-22T16:08:00Z"/>
                <w:rFonts w:cs="Times New Roman"/>
                <w:sz w:val="20"/>
                <w:szCs w:val="20"/>
              </w:rPr>
            </w:pPr>
            <w:del w:id="9779" w:author="Camilo Andrés Díaz Gómez" w:date="2023-03-22T16:07:00Z">
              <w:r w:rsidRPr="002B569F" w:rsidDel="00AC0D41">
                <w:rPr>
                  <w:rFonts w:cs="Times New Roman"/>
                  <w:sz w:val="20"/>
                  <w:szCs w:val="20"/>
                  <w:rPrChange w:id="9780" w:author="Camilo Andrés Díaz Gómez" w:date="2023-03-28T17:42:00Z">
                    <w:rPr>
                      <w:rFonts w:ascii="Calibri" w:hAnsi="Calibri" w:cs="Calibri"/>
                      <w:color w:val="000000"/>
                      <w:sz w:val="20"/>
                      <w:szCs w:val="20"/>
                    </w:rPr>
                  </w:rPrChange>
                </w:rPr>
                <w:delText>13,03182398</w:delText>
              </w:r>
            </w:del>
          </w:p>
        </w:tc>
        <w:tc>
          <w:tcPr>
            <w:tcW w:w="1417" w:type="dxa"/>
            <w:vAlign w:val="bottom"/>
          </w:tcPr>
          <w:p w14:paraId="0E4D51C5" w14:textId="10F7930D" w:rsidR="00776339" w:rsidRPr="002B569F" w:rsidDel="00776339" w:rsidRDefault="00776339">
            <w:pPr>
              <w:rPr>
                <w:del w:id="9781" w:author="Camilo Andrés Díaz Gómez" w:date="2023-03-22T16:08:00Z"/>
                <w:rFonts w:cs="Times New Roman"/>
                <w:sz w:val="20"/>
                <w:szCs w:val="20"/>
              </w:rPr>
            </w:pPr>
            <w:del w:id="9782" w:author="Camilo Andrés Díaz Gómez" w:date="2023-03-22T16:08:00Z">
              <w:r w:rsidRPr="002B569F" w:rsidDel="00D41E19">
                <w:rPr>
                  <w:rFonts w:cs="Times New Roman"/>
                  <w:sz w:val="20"/>
                  <w:szCs w:val="20"/>
                  <w:rPrChange w:id="9783" w:author="Camilo Andrés Díaz Gómez" w:date="2023-03-28T17:42:00Z">
                    <w:rPr>
                      <w:rFonts w:ascii="Calibri" w:hAnsi="Calibri" w:cs="Calibri"/>
                      <w:color w:val="000000"/>
                      <w:sz w:val="20"/>
                      <w:szCs w:val="20"/>
                    </w:rPr>
                  </w:rPrChange>
                </w:rPr>
                <w:delText>9,119230769</w:delText>
              </w:r>
            </w:del>
          </w:p>
        </w:tc>
        <w:tc>
          <w:tcPr>
            <w:tcW w:w="1488" w:type="dxa"/>
            <w:vAlign w:val="bottom"/>
          </w:tcPr>
          <w:p w14:paraId="086E65F2" w14:textId="63B7A667" w:rsidR="00776339" w:rsidRPr="002B569F" w:rsidDel="00776339" w:rsidRDefault="00776339">
            <w:pPr>
              <w:rPr>
                <w:del w:id="9784" w:author="Camilo Andrés Díaz Gómez" w:date="2023-03-22T16:08:00Z"/>
                <w:rFonts w:cs="Times New Roman"/>
                <w:sz w:val="20"/>
                <w:szCs w:val="20"/>
                <w:rPrChange w:id="9785" w:author="Camilo Andrés Díaz Gómez" w:date="2023-03-28T17:42:00Z">
                  <w:rPr>
                    <w:del w:id="9786" w:author="Camilo Andrés Díaz Gómez" w:date="2023-03-22T16:08:00Z"/>
                    <w:rFonts w:cs="Times New Roman"/>
                    <w:color w:val="000000"/>
                    <w:sz w:val="20"/>
                    <w:szCs w:val="20"/>
                  </w:rPr>
                </w:rPrChange>
              </w:rPr>
            </w:pPr>
          </w:p>
        </w:tc>
        <w:tc>
          <w:tcPr>
            <w:tcW w:w="322" w:type="dxa"/>
          </w:tcPr>
          <w:p w14:paraId="0D4DC66F" w14:textId="1777B17C" w:rsidR="00776339" w:rsidRPr="002B569F" w:rsidDel="00776339" w:rsidRDefault="00776339">
            <w:pPr>
              <w:rPr>
                <w:del w:id="9787" w:author="Camilo Andrés Díaz Gómez" w:date="2023-03-22T16:08:00Z"/>
                <w:rFonts w:cs="Times New Roman"/>
                <w:sz w:val="20"/>
                <w:szCs w:val="20"/>
                <w:rPrChange w:id="9788" w:author="Camilo Andrés Díaz Gómez" w:date="2023-03-28T17:42:00Z">
                  <w:rPr>
                    <w:del w:id="9789" w:author="Camilo Andrés Díaz Gómez" w:date="2023-03-22T16:08:00Z"/>
                    <w:rFonts w:cs="Times New Roman"/>
                    <w:color w:val="000000"/>
                    <w:sz w:val="20"/>
                    <w:szCs w:val="20"/>
                  </w:rPr>
                </w:rPrChange>
              </w:rPr>
            </w:pPr>
          </w:p>
        </w:tc>
        <w:tc>
          <w:tcPr>
            <w:tcW w:w="322" w:type="dxa"/>
          </w:tcPr>
          <w:p w14:paraId="6AE357FD" w14:textId="65E0A362" w:rsidR="00776339" w:rsidRPr="002B569F" w:rsidDel="00776339" w:rsidRDefault="00776339">
            <w:pPr>
              <w:rPr>
                <w:del w:id="9790" w:author="Camilo Andrés Díaz Gómez" w:date="2023-03-22T16:08:00Z"/>
                <w:rFonts w:cs="Times New Roman"/>
                <w:sz w:val="20"/>
                <w:szCs w:val="20"/>
                <w:rPrChange w:id="9791" w:author="Camilo Andrés Díaz Gómez" w:date="2023-03-28T17:42:00Z">
                  <w:rPr>
                    <w:del w:id="9792" w:author="Camilo Andrés Díaz Gómez" w:date="2023-03-22T16:08:00Z"/>
                    <w:rFonts w:cs="Times New Roman"/>
                    <w:color w:val="000000"/>
                    <w:sz w:val="20"/>
                    <w:szCs w:val="20"/>
                  </w:rPr>
                </w:rPrChange>
              </w:rPr>
            </w:pPr>
          </w:p>
        </w:tc>
        <w:tc>
          <w:tcPr>
            <w:tcW w:w="322" w:type="dxa"/>
          </w:tcPr>
          <w:p w14:paraId="47ECE8E8" w14:textId="75E8CF6C" w:rsidR="00776339" w:rsidRPr="002B569F" w:rsidDel="00776339" w:rsidRDefault="00776339">
            <w:pPr>
              <w:rPr>
                <w:del w:id="9793" w:author="Camilo Andrés Díaz Gómez" w:date="2023-03-22T16:08:00Z"/>
                <w:rFonts w:cs="Times New Roman"/>
                <w:sz w:val="20"/>
                <w:szCs w:val="20"/>
                <w:rPrChange w:id="9794" w:author="Camilo Andrés Díaz Gómez" w:date="2023-03-28T17:42:00Z">
                  <w:rPr>
                    <w:del w:id="9795" w:author="Camilo Andrés Díaz Gómez" w:date="2023-03-22T16:08:00Z"/>
                    <w:rFonts w:cs="Times New Roman"/>
                    <w:color w:val="000000"/>
                    <w:sz w:val="20"/>
                    <w:szCs w:val="20"/>
                  </w:rPr>
                </w:rPrChange>
              </w:rPr>
            </w:pPr>
          </w:p>
        </w:tc>
      </w:tr>
      <w:tr w:rsidR="002B569F" w:rsidRPr="002B569F" w:rsidDel="00776339" w14:paraId="429D5DB5" w14:textId="77777777" w:rsidTr="00D00600">
        <w:trPr>
          <w:del w:id="9796" w:author="Camilo Andrés Díaz Gómez" w:date="2023-03-22T16:08:00Z"/>
        </w:trPr>
        <w:tc>
          <w:tcPr>
            <w:tcW w:w="530" w:type="dxa"/>
            <w:vAlign w:val="bottom"/>
          </w:tcPr>
          <w:p w14:paraId="45D6ABA5" w14:textId="76D8AE2C" w:rsidR="00776339" w:rsidRPr="002B569F" w:rsidDel="00776339" w:rsidRDefault="00776339">
            <w:pPr>
              <w:rPr>
                <w:del w:id="9797" w:author="Camilo Andrés Díaz Gómez" w:date="2023-03-22T16:08:00Z"/>
                <w:rFonts w:cs="Times New Roman"/>
                <w:sz w:val="20"/>
                <w:szCs w:val="20"/>
              </w:rPr>
            </w:pPr>
            <w:del w:id="9798" w:author="Camilo Andrés Díaz Gómez" w:date="2023-03-22T16:08:00Z">
              <w:r w:rsidRPr="002B569F" w:rsidDel="00776339">
                <w:rPr>
                  <w:rFonts w:cs="Times New Roman"/>
                  <w:sz w:val="22"/>
                  <w:rPrChange w:id="9799" w:author="Camilo Andrés Díaz Gómez" w:date="2023-03-28T17:42:00Z">
                    <w:rPr>
                      <w:rFonts w:ascii="Calibri" w:hAnsi="Calibri" w:cs="Calibri"/>
                      <w:color w:val="000000"/>
                      <w:sz w:val="22"/>
                    </w:rPr>
                  </w:rPrChange>
                </w:rPr>
                <w:delText>13</w:delText>
              </w:r>
            </w:del>
          </w:p>
        </w:tc>
        <w:tc>
          <w:tcPr>
            <w:tcW w:w="1450" w:type="dxa"/>
            <w:vAlign w:val="bottom"/>
          </w:tcPr>
          <w:p w14:paraId="5783B88C" w14:textId="75BA6959" w:rsidR="00776339" w:rsidRPr="002B569F" w:rsidDel="00776339" w:rsidRDefault="00776339">
            <w:pPr>
              <w:rPr>
                <w:del w:id="9800" w:author="Camilo Andrés Díaz Gómez" w:date="2023-03-22T16:08:00Z"/>
                <w:rFonts w:cs="Times New Roman"/>
                <w:sz w:val="20"/>
                <w:szCs w:val="20"/>
              </w:rPr>
            </w:pPr>
            <w:del w:id="9801" w:author="Camilo Andrés Díaz Gómez" w:date="2023-03-22T16:06:00Z">
              <w:r w:rsidRPr="002B569F" w:rsidDel="0066355F">
                <w:rPr>
                  <w:rFonts w:cs="Times New Roman"/>
                  <w:sz w:val="20"/>
                  <w:szCs w:val="20"/>
                  <w:rPrChange w:id="9802" w:author="Camilo Andrés Díaz Gómez" w:date="2023-03-28T17:42:00Z">
                    <w:rPr>
                      <w:rFonts w:ascii="Calibri" w:hAnsi="Calibri" w:cs="Calibri"/>
                      <w:color w:val="000000"/>
                      <w:sz w:val="20"/>
                      <w:szCs w:val="20"/>
                    </w:rPr>
                  </w:rPrChange>
                </w:rPr>
                <w:delText>14,39138087</w:delText>
              </w:r>
            </w:del>
          </w:p>
        </w:tc>
        <w:tc>
          <w:tcPr>
            <w:tcW w:w="1559" w:type="dxa"/>
            <w:vAlign w:val="bottom"/>
          </w:tcPr>
          <w:p w14:paraId="734BCA5E" w14:textId="4326FF34" w:rsidR="00776339" w:rsidRPr="002B569F" w:rsidDel="00776339" w:rsidRDefault="00776339">
            <w:pPr>
              <w:rPr>
                <w:del w:id="9803" w:author="Camilo Andrés Díaz Gómez" w:date="2023-03-22T16:08:00Z"/>
                <w:rFonts w:cs="Times New Roman"/>
                <w:sz w:val="20"/>
                <w:szCs w:val="20"/>
              </w:rPr>
            </w:pPr>
            <w:del w:id="9804" w:author="Camilo Andrés Díaz Gómez" w:date="2023-03-22T16:07:00Z">
              <w:r w:rsidRPr="002B569F" w:rsidDel="0052638D">
                <w:rPr>
                  <w:rFonts w:cs="Times New Roman"/>
                  <w:sz w:val="20"/>
                  <w:szCs w:val="20"/>
                  <w:rPrChange w:id="9805" w:author="Camilo Andrés Díaz Gómez" w:date="2023-03-28T17:42:00Z">
                    <w:rPr>
                      <w:rFonts w:ascii="Calibri" w:hAnsi="Calibri" w:cs="Calibri"/>
                      <w:color w:val="000000"/>
                      <w:sz w:val="20"/>
                      <w:szCs w:val="20"/>
                    </w:rPr>
                  </w:rPrChange>
                </w:rPr>
                <w:delText>14,8208042</w:delText>
              </w:r>
            </w:del>
          </w:p>
        </w:tc>
        <w:tc>
          <w:tcPr>
            <w:tcW w:w="1418" w:type="dxa"/>
            <w:vAlign w:val="bottom"/>
          </w:tcPr>
          <w:p w14:paraId="3D9F6D7D" w14:textId="4962A5C4" w:rsidR="00776339" w:rsidRPr="002B569F" w:rsidDel="00776339" w:rsidRDefault="00776339">
            <w:pPr>
              <w:rPr>
                <w:del w:id="9806" w:author="Camilo Andrés Díaz Gómez" w:date="2023-03-22T16:08:00Z"/>
                <w:rFonts w:cs="Times New Roman"/>
                <w:sz w:val="20"/>
                <w:szCs w:val="20"/>
              </w:rPr>
            </w:pPr>
            <w:del w:id="9807" w:author="Camilo Andrés Díaz Gómez" w:date="2023-03-22T16:07:00Z">
              <w:r w:rsidRPr="002B569F" w:rsidDel="00AC0D41">
                <w:rPr>
                  <w:rFonts w:cs="Times New Roman"/>
                  <w:sz w:val="20"/>
                  <w:szCs w:val="20"/>
                  <w:rPrChange w:id="9808" w:author="Camilo Andrés Díaz Gómez" w:date="2023-03-28T17:42:00Z">
                    <w:rPr>
                      <w:rFonts w:ascii="Calibri" w:hAnsi="Calibri" w:cs="Calibri"/>
                      <w:color w:val="000000"/>
                      <w:sz w:val="20"/>
                      <w:szCs w:val="20"/>
                    </w:rPr>
                  </w:rPrChange>
                </w:rPr>
                <w:delText>14,6356572</w:delText>
              </w:r>
            </w:del>
          </w:p>
        </w:tc>
        <w:tc>
          <w:tcPr>
            <w:tcW w:w="1417" w:type="dxa"/>
            <w:vAlign w:val="bottom"/>
          </w:tcPr>
          <w:p w14:paraId="28381945" w14:textId="4B509778" w:rsidR="00776339" w:rsidRPr="002B569F" w:rsidDel="00776339" w:rsidRDefault="00776339">
            <w:pPr>
              <w:rPr>
                <w:del w:id="9809" w:author="Camilo Andrés Díaz Gómez" w:date="2023-03-22T16:08:00Z"/>
                <w:rFonts w:cs="Times New Roman"/>
                <w:sz w:val="20"/>
                <w:szCs w:val="20"/>
              </w:rPr>
            </w:pPr>
            <w:del w:id="9810" w:author="Camilo Andrés Díaz Gómez" w:date="2023-03-22T16:08:00Z">
              <w:r w:rsidRPr="002B569F" w:rsidDel="00D41E19">
                <w:rPr>
                  <w:rFonts w:cs="Times New Roman"/>
                  <w:sz w:val="20"/>
                  <w:szCs w:val="20"/>
                  <w:rPrChange w:id="9811" w:author="Camilo Andrés Díaz Gómez" w:date="2023-03-28T17:42:00Z">
                    <w:rPr>
                      <w:rFonts w:ascii="Calibri" w:hAnsi="Calibri" w:cs="Calibri"/>
                      <w:color w:val="000000"/>
                      <w:sz w:val="20"/>
                      <w:szCs w:val="20"/>
                    </w:rPr>
                  </w:rPrChange>
                </w:rPr>
                <w:delText>14,62051282</w:delText>
              </w:r>
            </w:del>
          </w:p>
        </w:tc>
        <w:tc>
          <w:tcPr>
            <w:tcW w:w="1488" w:type="dxa"/>
            <w:vAlign w:val="bottom"/>
          </w:tcPr>
          <w:p w14:paraId="3BA84C2C" w14:textId="549EF943" w:rsidR="00776339" w:rsidRPr="002B569F" w:rsidDel="00776339" w:rsidRDefault="00776339">
            <w:pPr>
              <w:rPr>
                <w:del w:id="9812" w:author="Camilo Andrés Díaz Gómez" w:date="2023-03-22T16:08:00Z"/>
                <w:rFonts w:cs="Times New Roman"/>
                <w:sz w:val="20"/>
                <w:szCs w:val="20"/>
                <w:rPrChange w:id="9813" w:author="Camilo Andrés Díaz Gómez" w:date="2023-03-28T17:42:00Z">
                  <w:rPr>
                    <w:del w:id="9814" w:author="Camilo Andrés Díaz Gómez" w:date="2023-03-22T16:08:00Z"/>
                    <w:rFonts w:cs="Times New Roman"/>
                    <w:color w:val="000000"/>
                    <w:sz w:val="20"/>
                    <w:szCs w:val="20"/>
                  </w:rPr>
                </w:rPrChange>
              </w:rPr>
            </w:pPr>
          </w:p>
        </w:tc>
        <w:tc>
          <w:tcPr>
            <w:tcW w:w="322" w:type="dxa"/>
          </w:tcPr>
          <w:p w14:paraId="64851A1A" w14:textId="71CD5C06" w:rsidR="00776339" w:rsidRPr="002B569F" w:rsidDel="00776339" w:rsidRDefault="00776339">
            <w:pPr>
              <w:rPr>
                <w:del w:id="9815" w:author="Camilo Andrés Díaz Gómez" w:date="2023-03-22T16:08:00Z"/>
                <w:rFonts w:cs="Times New Roman"/>
                <w:sz w:val="20"/>
                <w:szCs w:val="20"/>
                <w:rPrChange w:id="9816" w:author="Camilo Andrés Díaz Gómez" w:date="2023-03-28T17:42:00Z">
                  <w:rPr>
                    <w:del w:id="9817" w:author="Camilo Andrés Díaz Gómez" w:date="2023-03-22T16:08:00Z"/>
                    <w:rFonts w:cs="Times New Roman"/>
                    <w:color w:val="000000"/>
                    <w:sz w:val="20"/>
                    <w:szCs w:val="20"/>
                  </w:rPr>
                </w:rPrChange>
              </w:rPr>
            </w:pPr>
          </w:p>
        </w:tc>
        <w:tc>
          <w:tcPr>
            <w:tcW w:w="322" w:type="dxa"/>
          </w:tcPr>
          <w:p w14:paraId="356B9949" w14:textId="6E504677" w:rsidR="00776339" w:rsidRPr="002B569F" w:rsidDel="00776339" w:rsidRDefault="00776339">
            <w:pPr>
              <w:rPr>
                <w:del w:id="9818" w:author="Camilo Andrés Díaz Gómez" w:date="2023-03-22T16:08:00Z"/>
                <w:rFonts w:cs="Times New Roman"/>
                <w:sz w:val="20"/>
                <w:szCs w:val="20"/>
                <w:rPrChange w:id="9819" w:author="Camilo Andrés Díaz Gómez" w:date="2023-03-28T17:42:00Z">
                  <w:rPr>
                    <w:del w:id="9820" w:author="Camilo Andrés Díaz Gómez" w:date="2023-03-22T16:08:00Z"/>
                    <w:rFonts w:cs="Times New Roman"/>
                    <w:color w:val="000000"/>
                    <w:sz w:val="20"/>
                    <w:szCs w:val="20"/>
                  </w:rPr>
                </w:rPrChange>
              </w:rPr>
            </w:pPr>
          </w:p>
        </w:tc>
        <w:tc>
          <w:tcPr>
            <w:tcW w:w="322" w:type="dxa"/>
          </w:tcPr>
          <w:p w14:paraId="03D7338D" w14:textId="18AC3FD7" w:rsidR="00776339" w:rsidRPr="002B569F" w:rsidDel="00776339" w:rsidRDefault="00776339">
            <w:pPr>
              <w:rPr>
                <w:del w:id="9821" w:author="Camilo Andrés Díaz Gómez" w:date="2023-03-22T16:08:00Z"/>
                <w:rFonts w:cs="Times New Roman"/>
                <w:sz w:val="20"/>
                <w:szCs w:val="20"/>
                <w:rPrChange w:id="9822" w:author="Camilo Andrés Díaz Gómez" w:date="2023-03-28T17:42:00Z">
                  <w:rPr>
                    <w:del w:id="9823" w:author="Camilo Andrés Díaz Gómez" w:date="2023-03-22T16:08:00Z"/>
                    <w:rFonts w:cs="Times New Roman"/>
                    <w:color w:val="000000"/>
                    <w:sz w:val="20"/>
                    <w:szCs w:val="20"/>
                  </w:rPr>
                </w:rPrChange>
              </w:rPr>
            </w:pPr>
          </w:p>
        </w:tc>
      </w:tr>
      <w:tr w:rsidR="002B569F" w:rsidRPr="002B569F" w:rsidDel="00776339" w14:paraId="2A20B5EF" w14:textId="77777777" w:rsidTr="00D00600">
        <w:trPr>
          <w:del w:id="9824" w:author="Camilo Andrés Díaz Gómez" w:date="2023-03-22T16:08:00Z"/>
        </w:trPr>
        <w:tc>
          <w:tcPr>
            <w:tcW w:w="530" w:type="dxa"/>
            <w:vAlign w:val="bottom"/>
          </w:tcPr>
          <w:p w14:paraId="6AE75138" w14:textId="7EADA4EC" w:rsidR="00776339" w:rsidRPr="002B569F" w:rsidDel="00776339" w:rsidRDefault="00776339">
            <w:pPr>
              <w:rPr>
                <w:del w:id="9825" w:author="Camilo Andrés Díaz Gómez" w:date="2023-03-22T16:08:00Z"/>
                <w:rFonts w:cs="Times New Roman"/>
                <w:sz w:val="20"/>
                <w:szCs w:val="20"/>
              </w:rPr>
            </w:pPr>
            <w:del w:id="9826" w:author="Camilo Andrés Díaz Gómez" w:date="2023-03-22T16:08:00Z">
              <w:r w:rsidRPr="002B569F" w:rsidDel="00776339">
                <w:rPr>
                  <w:rFonts w:cs="Times New Roman"/>
                  <w:sz w:val="22"/>
                  <w:rPrChange w:id="9827" w:author="Camilo Andrés Díaz Gómez" w:date="2023-03-28T17:42:00Z">
                    <w:rPr>
                      <w:rFonts w:ascii="Calibri" w:hAnsi="Calibri" w:cs="Calibri"/>
                      <w:color w:val="000000"/>
                      <w:sz w:val="22"/>
                    </w:rPr>
                  </w:rPrChange>
                </w:rPr>
                <w:delText>14</w:delText>
              </w:r>
            </w:del>
          </w:p>
        </w:tc>
        <w:tc>
          <w:tcPr>
            <w:tcW w:w="1450" w:type="dxa"/>
            <w:vAlign w:val="bottom"/>
          </w:tcPr>
          <w:p w14:paraId="4723BA51" w14:textId="2E4232A1" w:rsidR="00776339" w:rsidRPr="002B569F" w:rsidDel="00776339" w:rsidRDefault="00776339">
            <w:pPr>
              <w:rPr>
                <w:del w:id="9828" w:author="Camilo Andrés Díaz Gómez" w:date="2023-03-22T16:08:00Z"/>
                <w:rFonts w:cs="Times New Roman"/>
                <w:sz w:val="20"/>
                <w:szCs w:val="20"/>
              </w:rPr>
            </w:pPr>
            <w:del w:id="9829" w:author="Camilo Andrés Díaz Gómez" w:date="2023-03-22T16:06:00Z">
              <w:r w:rsidRPr="002B569F" w:rsidDel="0066355F">
                <w:rPr>
                  <w:rFonts w:cs="Times New Roman"/>
                  <w:sz w:val="20"/>
                  <w:szCs w:val="20"/>
                  <w:rPrChange w:id="9830" w:author="Camilo Andrés Díaz Gómez" w:date="2023-03-28T17:42:00Z">
                    <w:rPr>
                      <w:rFonts w:ascii="Calibri" w:hAnsi="Calibri" w:cs="Calibri"/>
                      <w:color w:val="000000"/>
                      <w:sz w:val="20"/>
                      <w:szCs w:val="20"/>
                    </w:rPr>
                  </w:rPrChange>
                </w:rPr>
                <w:delText>14,55638747</w:delText>
              </w:r>
            </w:del>
          </w:p>
        </w:tc>
        <w:tc>
          <w:tcPr>
            <w:tcW w:w="1559" w:type="dxa"/>
            <w:vAlign w:val="bottom"/>
          </w:tcPr>
          <w:p w14:paraId="40AFA1B3" w14:textId="6F854A5B" w:rsidR="00776339" w:rsidRPr="002B569F" w:rsidDel="00776339" w:rsidRDefault="00776339">
            <w:pPr>
              <w:rPr>
                <w:del w:id="9831" w:author="Camilo Andrés Díaz Gómez" w:date="2023-03-22T16:08:00Z"/>
                <w:rFonts w:cs="Times New Roman"/>
                <w:sz w:val="20"/>
                <w:szCs w:val="20"/>
              </w:rPr>
            </w:pPr>
            <w:del w:id="9832" w:author="Camilo Andrés Díaz Gómez" w:date="2023-03-22T16:07:00Z">
              <w:r w:rsidRPr="002B569F" w:rsidDel="0052638D">
                <w:rPr>
                  <w:rFonts w:cs="Times New Roman"/>
                  <w:sz w:val="20"/>
                  <w:szCs w:val="20"/>
                  <w:rPrChange w:id="9833" w:author="Camilo Andrés Díaz Gómez" w:date="2023-03-28T17:42:00Z">
                    <w:rPr>
                      <w:rFonts w:ascii="Calibri" w:hAnsi="Calibri" w:cs="Calibri"/>
                      <w:color w:val="000000"/>
                      <w:sz w:val="20"/>
                      <w:szCs w:val="20"/>
                    </w:rPr>
                  </w:rPrChange>
                </w:rPr>
                <w:delText>14,61255088</w:delText>
              </w:r>
            </w:del>
          </w:p>
        </w:tc>
        <w:tc>
          <w:tcPr>
            <w:tcW w:w="1418" w:type="dxa"/>
            <w:vAlign w:val="bottom"/>
          </w:tcPr>
          <w:p w14:paraId="2CDB1590" w14:textId="1170B8DB" w:rsidR="00776339" w:rsidRPr="002B569F" w:rsidDel="00776339" w:rsidRDefault="00776339">
            <w:pPr>
              <w:rPr>
                <w:del w:id="9834" w:author="Camilo Andrés Díaz Gómez" w:date="2023-03-22T16:08:00Z"/>
                <w:rFonts w:cs="Times New Roman"/>
                <w:sz w:val="20"/>
                <w:szCs w:val="20"/>
              </w:rPr>
            </w:pPr>
            <w:del w:id="9835" w:author="Camilo Andrés Díaz Gómez" w:date="2023-03-22T16:07:00Z">
              <w:r w:rsidRPr="002B569F" w:rsidDel="00AC0D41">
                <w:rPr>
                  <w:rFonts w:cs="Times New Roman"/>
                  <w:sz w:val="20"/>
                  <w:szCs w:val="20"/>
                  <w:rPrChange w:id="9836" w:author="Camilo Andrés Díaz Gómez" w:date="2023-03-28T17:42:00Z">
                    <w:rPr>
                      <w:rFonts w:ascii="Calibri" w:hAnsi="Calibri" w:cs="Calibri"/>
                      <w:color w:val="000000"/>
                      <w:sz w:val="20"/>
                      <w:szCs w:val="20"/>
                    </w:rPr>
                  </w:rPrChange>
                </w:rPr>
                <w:delText>14,51098877</w:delText>
              </w:r>
            </w:del>
          </w:p>
        </w:tc>
        <w:tc>
          <w:tcPr>
            <w:tcW w:w="1417" w:type="dxa"/>
            <w:vAlign w:val="bottom"/>
          </w:tcPr>
          <w:p w14:paraId="6BD6FE5E" w14:textId="7000F92B" w:rsidR="00776339" w:rsidRPr="002B569F" w:rsidDel="00776339" w:rsidRDefault="00776339">
            <w:pPr>
              <w:rPr>
                <w:del w:id="9837" w:author="Camilo Andrés Díaz Gómez" w:date="2023-03-22T16:08:00Z"/>
                <w:rFonts w:cs="Times New Roman"/>
                <w:sz w:val="20"/>
                <w:szCs w:val="20"/>
              </w:rPr>
            </w:pPr>
            <w:del w:id="9838" w:author="Camilo Andrés Díaz Gómez" w:date="2023-03-22T16:08:00Z">
              <w:r w:rsidRPr="002B569F" w:rsidDel="00D41E19">
                <w:rPr>
                  <w:rFonts w:cs="Times New Roman"/>
                  <w:sz w:val="20"/>
                  <w:szCs w:val="20"/>
                  <w:rPrChange w:id="9839" w:author="Camilo Andrés Díaz Gómez" w:date="2023-03-28T17:42:00Z">
                    <w:rPr>
                      <w:rFonts w:ascii="Calibri" w:hAnsi="Calibri" w:cs="Calibri"/>
                      <w:color w:val="000000"/>
                      <w:sz w:val="20"/>
                      <w:szCs w:val="20"/>
                    </w:rPr>
                  </w:rPrChange>
                </w:rPr>
                <w:delText>14,98059701</w:delText>
              </w:r>
            </w:del>
          </w:p>
        </w:tc>
        <w:tc>
          <w:tcPr>
            <w:tcW w:w="1488" w:type="dxa"/>
            <w:vAlign w:val="bottom"/>
          </w:tcPr>
          <w:p w14:paraId="1E3F74F7" w14:textId="422DEEC0" w:rsidR="00776339" w:rsidRPr="002B569F" w:rsidDel="00776339" w:rsidRDefault="00776339">
            <w:pPr>
              <w:rPr>
                <w:del w:id="9840" w:author="Camilo Andrés Díaz Gómez" w:date="2023-03-22T16:08:00Z"/>
                <w:rFonts w:cs="Times New Roman"/>
                <w:sz w:val="20"/>
                <w:szCs w:val="20"/>
                <w:rPrChange w:id="9841" w:author="Camilo Andrés Díaz Gómez" w:date="2023-03-28T17:42:00Z">
                  <w:rPr>
                    <w:del w:id="9842" w:author="Camilo Andrés Díaz Gómez" w:date="2023-03-22T16:08:00Z"/>
                    <w:rFonts w:cs="Times New Roman"/>
                    <w:color w:val="000000"/>
                    <w:sz w:val="20"/>
                    <w:szCs w:val="20"/>
                  </w:rPr>
                </w:rPrChange>
              </w:rPr>
            </w:pPr>
          </w:p>
        </w:tc>
        <w:tc>
          <w:tcPr>
            <w:tcW w:w="322" w:type="dxa"/>
          </w:tcPr>
          <w:p w14:paraId="07621F58" w14:textId="772D0780" w:rsidR="00776339" w:rsidRPr="002B569F" w:rsidDel="00776339" w:rsidRDefault="00776339">
            <w:pPr>
              <w:rPr>
                <w:del w:id="9843" w:author="Camilo Andrés Díaz Gómez" w:date="2023-03-22T16:08:00Z"/>
                <w:rFonts w:cs="Times New Roman"/>
                <w:sz w:val="20"/>
                <w:szCs w:val="20"/>
                <w:rPrChange w:id="9844" w:author="Camilo Andrés Díaz Gómez" w:date="2023-03-28T17:42:00Z">
                  <w:rPr>
                    <w:del w:id="9845" w:author="Camilo Andrés Díaz Gómez" w:date="2023-03-22T16:08:00Z"/>
                    <w:rFonts w:cs="Times New Roman"/>
                    <w:color w:val="000000"/>
                    <w:sz w:val="20"/>
                    <w:szCs w:val="20"/>
                  </w:rPr>
                </w:rPrChange>
              </w:rPr>
            </w:pPr>
          </w:p>
        </w:tc>
        <w:tc>
          <w:tcPr>
            <w:tcW w:w="322" w:type="dxa"/>
          </w:tcPr>
          <w:p w14:paraId="03B23805" w14:textId="1585ABD8" w:rsidR="00776339" w:rsidRPr="002B569F" w:rsidDel="00776339" w:rsidRDefault="00776339">
            <w:pPr>
              <w:rPr>
                <w:del w:id="9846" w:author="Camilo Andrés Díaz Gómez" w:date="2023-03-22T16:08:00Z"/>
                <w:rFonts w:cs="Times New Roman"/>
                <w:sz w:val="20"/>
                <w:szCs w:val="20"/>
                <w:rPrChange w:id="9847" w:author="Camilo Andrés Díaz Gómez" w:date="2023-03-28T17:42:00Z">
                  <w:rPr>
                    <w:del w:id="9848" w:author="Camilo Andrés Díaz Gómez" w:date="2023-03-22T16:08:00Z"/>
                    <w:rFonts w:cs="Times New Roman"/>
                    <w:color w:val="000000"/>
                    <w:sz w:val="20"/>
                    <w:szCs w:val="20"/>
                  </w:rPr>
                </w:rPrChange>
              </w:rPr>
            </w:pPr>
          </w:p>
        </w:tc>
        <w:tc>
          <w:tcPr>
            <w:tcW w:w="322" w:type="dxa"/>
          </w:tcPr>
          <w:p w14:paraId="6E428B4A" w14:textId="441E3823" w:rsidR="00776339" w:rsidRPr="002B569F" w:rsidDel="00776339" w:rsidRDefault="00776339">
            <w:pPr>
              <w:rPr>
                <w:del w:id="9849" w:author="Camilo Andrés Díaz Gómez" w:date="2023-03-22T16:08:00Z"/>
                <w:rFonts w:cs="Times New Roman"/>
                <w:sz w:val="20"/>
                <w:szCs w:val="20"/>
                <w:rPrChange w:id="9850" w:author="Camilo Andrés Díaz Gómez" w:date="2023-03-28T17:42:00Z">
                  <w:rPr>
                    <w:del w:id="9851" w:author="Camilo Andrés Díaz Gómez" w:date="2023-03-22T16:08:00Z"/>
                    <w:rFonts w:cs="Times New Roman"/>
                    <w:color w:val="000000"/>
                    <w:sz w:val="20"/>
                    <w:szCs w:val="20"/>
                  </w:rPr>
                </w:rPrChange>
              </w:rPr>
            </w:pPr>
          </w:p>
        </w:tc>
      </w:tr>
      <w:tr w:rsidR="002B569F" w:rsidRPr="002B569F" w:rsidDel="00776339" w14:paraId="43F048BF" w14:textId="77777777" w:rsidTr="00D00600">
        <w:trPr>
          <w:del w:id="9852" w:author="Camilo Andrés Díaz Gómez" w:date="2023-03-22T16:08:00Z"/>
        </w:trPr>
        <w:tc>
          <w:tcPr>
            <w:tcW w:w="530" w:type="dxa"/>
            <w:vAlign w:val="bottom"/>
          </w:tcPr>
          <w:p w14:paraId="47E575E1" w14:textId="2D1553CB" w:rsidR="00776339" w:rsidRPr="002B569F" w:rsidDel="00776339" w:rsidRDefault="00776339">
            <w:pPr>
              <w:rPr>
                <w:del w:id="9853" w:author="Camilo Andrés Díaz Gómez" w:date="2023-03-22T16:08:00Z"/>
                <w:rFonts w:cs="Times New Roman"/>
                <w:sz w:val="20"/>
                <w:szCs w:val="20"/>
              </w:rPr>
            </w:pPr>
            <w:del w:id="9854" w:author="Camilo Andrés Díaz Gómez" w:date="2023-03-22T16:08:00Z">
              <w:r w:rsidRPr="002B569F" w:rsidDel="00776339">
                <w:rPr>
                  <w:rFonts w:cs="Times New Roman"/>
                  <w:sz w:val="22"/>
                  <w:rPrChange w:id="9855" w:author="Camilo Andrés Díaz Gómez" w:date="2023-03-28T17:42:00Z">
                    <w:rPr>
                      <w:rFonts w:ascii="Calibri" w:hAnsi="Calibri" w:cs="Calibri"/>
                      <w:color w:val="000000"/>
                      <w:sz w:val="22"/>
                    </w:rPr>
                  </w:rPrChange>
                </w:rPr>
                <w:delText>15</w:delText>
              </w:r>
            </w:del>
          </w:p>
        </w:tc>
        <w:tc>
          <w:tcPr>
            <w:tcW w:w="1450" w:type="dxa"/>
            <w:vAlign w:val="bottom"/>
          </w:tcPr>
          <w:p w14:paraId="48E80EAE" w14:textId="7616140F" w:rsidR="00776339" w:rsidRPr="002B569F" w:rsidDel="00776339" w:rsidRDefault="00776339">
            <w:pPr>
              <w:rPr>
                <w:del w:id="9856" w:author="Camilo Andrés Díaz Gómez" w:date="2023-03-22T16:08:00Z"/>
                <w:rFonts w:cs="Times New Roman"/>
                <w:sz w:val="20"/>
                <w:szCs w:val="20"/>
              </w:rPr>
            </w:pPr>
            <w:del w:id="9857" w:author="Camilo Andrés Díaz Gómez" w:date="2023-03-22T16:06:00Z">
              <w:r w:rsidRPr="002B569F" w:rsidDel="0066355F">
                <w:rPr>
                  <w:rFonts w:cs="Times New Roman"/>
                  <w:sz w:val="20"/>
                  <w:szCs w:val="20"/>
                  <w:rPrChange w:id="9858" w:author="Camilo Andrés Díaz Gómez" w:date="2023-03-28T17:42:00Z">
                    <w:rPr>
                      <w:rFonts w:ascii="Calibri" w:hAnsi="Calibri" w:cs="Calibri"/>
                      <w:color w:val="000000"/>
                      <w:sz w:val="20"/>
                      <w:szCs w:val="20"/>
                    </w:rPr>
                  </w:rPrChange>
                </w:rPr>
                <w:delText>14,84836203</w:delText>
              </w:r>
            </w:del>
          </w:p>
        </w:tc>
        <w:tc>
          <w:tcPr>
            <w:tcW w:w="1559" w:type="dxa"/>
            <w:vAlign w:val="bottom"/>
          </w:tcPr>
          <w:p w14:paraId="0988102B" w14:textId="2265B7F4" w:rsidR="00776339" w:rsidRPr="002B569F" w:rsidDel="00776339" w:rsidRDefault="00776339">
            <w:pPr>
              <w:rPr>
                <w:del w:id="9859" w:author="Camilo Andrés Díaz Gómez" w:date="2023-03-22T16:08:00Z"/>
                <w:rFonts w:cs="Times New Roman"/>
                <w:sz w:val="20"/>
                <w:szCs w:val="20"/>
              </w:rPr>
            </w:pPr>
            <w:del w:id="9860" w:author="Camilo Andrés Díaz Gómez" w:date="2023-03-22T16:07:00Z">
              <w:r w:rsidRPr="002B569F" w:rsidDel="0052638D">
                <w:rPr>
                  <w:rFonts w:cs="Times New Roman"/>
                  <w:sz w:val="20"/>
                  <w:szCs w:val="20"/>
                  <w:rPrChange w:id="9861" w:author="Camilo Andrés Díaz Gómez" w:date="2023-03-28T17:42:00Z">
                    <w:rPr>
                      <w:rFonts w:ascii="Calibri" w:hAnsi="Calibri" w:cs="Calibri"/>
                      <w:color w:val="000000"/>
                      <w:sz w:val="20"/>
                      <w:szCs w:val="20"/>
                    </w:rPr>
                  </w:rPrChange>
                </w:rPr>
                <w:delText>15,24057239</w:delText>
              </w:r>
            </w:del>
          </w:p>
        </w:tc>
        <w:tc>
          <w:tcPr>
            <w:tcW w:w="1418" w:type="dxa"/>
            <w:vAlign w:val="bottom"/>
          </w:tcPr>
          <w:p w14:paraId="43E0E4C3" w14:textId="7085025E" w:rsidR="00776339" w:rsidRPr="002B569F" w:rsidDel="00776339" w:rsidRDefault="00776339">
            <w:pPr>
              <w:rPr>
                <w:del w:id="9862" w:author="Camilo Andrés Díaz Gómez" w:date="2023-03-22T16:08:00Z"/>
                <w:rFonts w:cs="Times New Roman"/>
                <w:sz w:val="20"/>
                <w:szCs w:val="20"/>
              </w:rPr>
            </w:pPr>
            <w:del w:id="9863" w:author="Camilo Andrés Díaz Gómez" w:date="2023-03-22T16:07:00Z">
              <w:r w:rsidRPr="002B569F" w:rsidDel="00AC0D41">
                <w:rPr>
                  <w:rFonts w:cs="Times New Roman"/>
                  <w:sz w:val="20"/>
                  <w:szCs w:val="20"/>
                  <w:rPrChange w:id="9864" w:author="Camilo Andrés Díaz Gómez" w:date="2023-03-28T17:42:00Z">
                    <w:rPr>
                      <w:rFonts w:ascii="Calibri" w:hAnsi="Calibri" w:cs="Calibri"/>
                      <w:color w:val="000000"/>
                      <w:sz w:val="20"/>
                      <w:szCs w:val="20"/>
                    </w:rPr>
                  </w:rPrChange>
                </w:rPr>
                <w:delText>15,05490849</w:delText>
              </w:r>
            </w:del>
          </w:p>
        </w:tc>
        <w:tc>
          <w:tcPr>
            <w:tcW w:w="1417" w:type="dxa"/>
            <w:vAlign w:val="bottom"/>
          </w:tcPr>
          <w:p w14:paraId="25B4EDF3" w14:textId="0066124F" w:rsidR="00776339" w:rsidRPr="002B569F" w:rsidDel="00776339" w:rsidRDefault="00776339">
            <w:pPr>
              <w:rPr>
                <w:del w:id="9865" w:author="Camilo Andrés Díaz Gómez" w:date="2023-03-22T16:08:00Z"/>
                <w:rFonts w:cs="Times New Roman"/>
                <w:sz w:val="20"/>
                <w:szCs w:val="20"/>
              </w:rPr>
            </w:pPr>
            <w:del w:id="9866" w:author="Camilo Andrés Díaz Gómez" w:date="2023-03-22T16:08:00Z">
              <w:r w:rsidRPr="002B569F" w:rsidDel="00D41E19">
                <w:rPr>
                  <w:rFonts w:cs="Times New Roman"/>
                  <w:sz w:val="20"/>
                  <w:szCs w:val="20"/>
                  <w:rPrChange w:id="9867" w:author="Camilo Andrés Díaz Gómez" w:date="2023-03-28T17:42:00Z">
                    <w:rPr>
                      <w:rFonts w:ascii="Calibri" w:hAnsi="Calibri" w:cs="Calibri"/>
                      <w:color w:val="000000"/>
                      <w:sz w:val="20"/>
                      <w:szCs w:val="20"/>
                    </w:rPr>
                  </w:rPrChange>
                </w:rPr>
                <w:delText>15,57962963</w:delText>
              </w:r>
            </w:del>
          </w:p>
        </w:tc>
        <w:tc>
          <w:tcPr>
            <w:tcW w:w="1488" w:type="dxa"/>
            <w:vAlign w:val="bottom"/>
          </w:tcPr>
          <w:p w14:paraId="058A267A" w14:textId="2FAE821E" w:rsidR="00776339" w:rsidRPr="002B569F" w:rsidDel="00776339" w:rsidRDefault="00776339">
            <w:pPr>
              <w:rPr>
                <w:del w:id="9868" w:author="Camilo Andrés Díaz Gómez" w:date="2023-03-22T16:08:00Z"/>
                <w:rFonts w:cs="Times New Roman"/>
                <w:sz w:val="20"/>
                <w:szCs w:val="20"/>
                <w:rPrChange w:id="9869" w:author="Camilo Andrés Díaz Gómez" w:date="2023-03-28T17:42:00Z">
                  <w:rPr>
                    <w:del w:id="9870" w:author="Camilo Andrés Díaz Gómez" w:date="2023-03-22T16:08:00Z"/>
                    <w:rFonts w:cs="Times New Roman"/>
                    <w:color w:val="000000"/>
                    <w:sz w:val="20"/>
                    <w:szCs w:val="20"/>
                  </w:rPr>
                </w:rPrChange>
              </w:rPr>
            </w:pPr>
          </w:p>
        </w:tc>
        <w:tc>
          <w:tcPr>
            <w:tcW w:w="322" w:type="dxa"/>
          </w:tcPr>
          <w:p w14:paraId="2A89250D" w14:textId="54C29582" w:rsidR="00776339" w:rsidRPr="002B569F" w:rsidDel="00776339" w:rsidRDefault="00776339">
            <w:pPr>
              <w:rPr>
                <w:del w:id="9871" w:author="Camilo Andrés Díaz Gómez" w:date="2023-03-22T16:08:00Z"/>
                <w:rFonts w:cs="Times New Roman"/>
                <w:sz w:val="20"/>
                <w:szCs w:val="20"/>
                <w:rPrChange w:id="9872" w:author="Camilo Andrés Díaz Gómez" w:date="2023-03-28T17:42:00Z">
                  <w:rPr>
                    <w:del w:id="9873" w:author="Camilo Andrés Díaz Gómez" w:date="2023-03-22T16:08:00Z"/>
                    <w:rFonts w:cs="Times New Roman"/>
                    <w:color w:val="000000"/>
                    <w:sz w:val="20"/>
                    <w:szCs w:val="20"/>
                  </w:rPr>
                </w:rPrChange>
              </w:rPr>
            </w:pPr>
          </w:p>
        </w:tc>
        <w:tc>
          <w:tcPr>
            <w:tcW w:w="322" w:type="dxa"/>
          </w:tcPr>
          <w:p w14:paraId="2FFC91CD" w14:textId="47EE898C" w:rsidR="00776339" w:rsidRPr="002B569F" w:rsidDel="00776339" w:rsidRDefault="00776339">
            <w:pPr>
              <w:rPr>
                <w:del w:id="9874" w:author="Camilo Andrés Díaz Gómez" w:date="2023-03-22T16:08:00Z"/>
                <w:rFonts w:cs="Times New Roman"/>
                <w:sz w:val="20"/>
                <w:szCs w:val="20"/>
                <w:rPrChange w:id="9875" w:author="Camilo Andrés Díaz Gómez" w:date="2023-03-28T17:42:00Z">
                  <w:rPr>
                    <w:del w:id="9876" w:author="Camilo Andrés Díaz Gómez" w:date="2023-03-22T16:08:00Z"/>
                    <w:rFonts w:cs="Times New Roman"/>
                    <w:color w:val="000000"/>
                    <w:sz w:val="20"/>
                    <w:szCs w:val="20"/>
                  </w:rPr>
                </w:rPrChange>
              </w:rPr>
            </w:pPr>
          </w:p>
        </w:tc>
        <w:tc>
          <w:tcPr>
            <w:tcW w:w="322" w:type="dxa"/>
          </w:tcPr>
          <w:p w14:paraId="6E241B38" w14:textId="251F9A3A" w:rsidR="00776339" w:rsidRPr="002B569F" w:rsidDel="00776339" w:rsidRDefault="00776339">
            <w:pPr>
              <w:rPr>
                <w:del w:id="9877" w:author="Camilo Andrés Díaz Gómez" w:date="2023-03-22T16:08:00Z"/>
                <w:rFonts w:cs="Times New Roman"/>
                <w:sz w:val="20"/>
                <w:szCs w:val="20"/>
                <w:rPrChange w:id="9878" w:author="Camilo Andrés Díaz Gómez" w:date="2023-03-28T17:42:00Z">
                  <w:rPr>
                    <w:del w:id="9879" w:author="Camilo Andrés Díaz Gómez" w:date="2023-03-22T16:08:00Z"/>
                    <w:rFonts w:cs="Times New Roman"/>
                    <w:color w:val="000000"/>
                    <w:sz w:val="20"/>
                    <w:szCs w:val="20"/>
                  </w:rPr>
                </w:rPrChange>
              </w:rPr>
            </w:pPr>
          </w:p>
        </w:tc>
      </w:tr>
      <w:tr w:rsidR="002B569F" w:rsidRPr="002B569F" w:rsidDel="00776339" w14:paraId="7423A6B1" w14:textId="77777777" w:rsidTr="00D00600">
        <w:trPr>
          <w:del w:id="9880" w:author="Camilo Andrés Díaz Gómez" w:date="2023-03-22T16:08:00Z"/>
        </w:trPr>
        <w:tc>
          <w:tcPr>
            <w:tcW w:w="530" w:type="dxa"/>
            <w:vAlign w:val="bottom"/>
          </w:tcPr>
          <w:p w14:paraId="744EFD51" w14:textId="697E4583" w:rsidR="00776339" w:rsidRPr="002B569F" w:rsidDel="00776339" w:rsidRDefault="00776339">
            <w:pPr>
              <w:rPr>
                <w:del w:id="9881" w:author="Camilo Andrés Díaz Gómez" w:date="2023-03-22T16:08:00Z"/>
                <w:rFonts w:cs="Times New Roman"/>
                <w:sz w:val="20"/>
                <w:szCs w:val="20"/>
              </w:rPr>
            </w:pPr>
            <w:del w:id="9882" w:author="Camilo Andrés Díaz Gómez" w:date="2023-03-22T16:08:00Z">
              <w:r w:rsidRPr="002B569F" w:rsidDel="00776339">
                <w:rPr>
                  <w:rFonts w:cs="Times New Roman"/>
                  <w:sz w:val="22"/>
                  <w:rPrChange w:id="9883" w:author="Camilo Andrés Díaz Gómez" w:date="2023-03-28T17:42:00Z">
                    <w:rPr>
                      <w:rFonts w:ascii="Calibri" w:hAnsi="Calibri" w:cs="Calibri"/>
                      <w:color w:val="000000"/>
                      <w:sz w:val="22"/>
                    </w:rPr>
                  </w:rPrChange>
                </w:rPr>
                <w:delText>16</w:delText>
              </w:r>
            </w:del>
          </w:p>
        </w:tc>
        <w:tc>
          <w:tcPr>
            <w:tcW w:w="1450" w:type="dxa"/>
            <w:vAlign w:val="bottom"/>
          </w:tcPr>
          <w:p w14:paraId="1558FE78" w14:textId="55F567EF" w:rsidR="00776339" w:rsidRPr="002B569F" w:rsidDel="00776339" w:rsidRDefault="00776339">
            <w:pPr>
              <w:rPr>
                <w:del w:id="9884" w:author="Camilo Andrés Díaz Gómez" w:date="2023-03-22T16:08:00Z"/>
                <w:rFonts w:cs="Times New Roman"/>
                <w:sz w:val="20"/>
                <w:szCs w:val="20"/>
              </w:rPr>
            </w:pPr>
            <w:del w:id="9885" w:author="Camilo Andrés Díaz Gómez" w:date="2023-03-22T16:06:00Z">
              <w:r w:rsidRPr="002B569F" w:rsidDel="0066355F">
                <w:rPr>
                  <w:rFonts w:cs="Times New Roman"/>
                  <w:sz w:val="20"/>
                  <w:szCs w:val="20"/>
                  <w:rPrChange w:id="9886" w:author="Camilo Andrés Díaz Gómez" w:date="2023-03-28T17:42:00Z">
                    <w:rPr>
                      <w:rFonts w:ascii="Calibri" w:hAnsi="Calibri" w:cs="Calibri"/>
                      <w:color w:val="000000"/>
                      <w:sz w:val="20"/>
                      <w:szCs w:val="20"/>
                    </w:rPr>
                  </w:rPrChange>
                </w:rPr>
                <w:delText>12,02611449</w:delText>
              </w:r>
            </w:del>
          </w:p>
        </w:tc>
        <w:tc>
          <w:tcPr>
            <w:tcW w:w="1559" w:type="dxa"/>
            <w:vAlign w:val="bottom"/>
          </w:tcPr>
          <w:p w14:paraId="122706C1" w14:textId="3B3010C1" w:rsidR="00776339" w:rsidRPr="002B569F" w:rsidDel="00776339" w:rsidRDefault="00776339">
            <w:pPr>
              <w:rPr>
                <w:del w:id="9887" w:author="Camilo Andrés Díaz Gómez" w:date="2023-03-22T16:08:00Z"/>
                <w:rFonts w:cs="Times New Roman"/>
                <w:sz w:val="20"/>
                <w:szCs w:val="20"/>
              </w:rPr>
            </w:pPr>
            <w:del w:id="9888" w:author="Camilo Andrés Díaz Gómez" w:date="2023-03-22T16:07:00Z">
              <w:r w:rsidRPr="002B569F" w:rsidDel="0052638D">
                <w:rPr>
                  <w:rFonts w:cs="Times New Roman"/>
                  <w:sz w:val="20"/>
                  <w:szCs w:val="20"/>
                  <w:rPrChange w:id="9889" w:author="Camilo Andrés Díaz Gómez" w:date="2023-03-28T17:42:00Z">
                    <w:rPr>
                      <w:rFonts w:ascii="Calibri" w:hAnsi="Calibri" w:cs="Calibri"/>
                      <w:color w:val="000000"/>
                      <w:sz w:val="20"/>
                      <w:szCs w:val="20"/>
                    </w:rPr>
                  </w:rPrChange>
                </w:rPr>
                <w:delText>14,17376033</w:delText>
              </w:r>
            </w:del>
          </w:p>
        </w:tc>
        <w:tc>
          <w:tcPr>
            <w:tcW w:w="1418" w:type="dxa"/>
            <w:vAlign w:val="bottom"/>
          </w:tcPr>
          <w:p w14:paraId="7E3AE6B0" w14:textId="11288351" w:rsidR="00776339" w:rsidRPr="002B569F" w:rsidDel="00776339" w:rsidRDefault="00776339">
            <w:pPr>
              <w:rPr>
                <w:del w:id="9890" w:author="Camilo Andrés Díaz Gómez" w:date="2023-03-22T16:08:00Z"/>
                <w:rFonts w:cs="Times New Roman"/>
                <w:sz w:val="20"/>
                <w:szCs w:val="20"/>
              </w:rPr>
            </w:pPr>
            <w:del w:id="9891" w:author="Camilo Andrés Díaz Gómez" w:date="2023-03-22T16:07:00Z">
              <w:r w:rsidRPr="002B569F" w:rsidDel="00AC0D41">
                <w:rPr>
                  <w:rFonts w:cs="Times New Roman"/>
                  <w:sz w:val="20"/>
                  <w:szCs w:val="20"/>
                  <w:rPrChange w:id="9892" w:author="Camilo Andrés Díaz Gómez" w:date="2023-03-28T17:42:00Z">
                    <w:rPr>
                      <w:rFonts w:ascii="Calibri" w:hAnsi="Calibri" w:cs="Calibri"/>
                      <w:color w:val="000000"/>
                      <w:sz w:val="20"/>
                      <w:szCs w:val="20"/>
                    </w:rPr>
                  </w:rPrChange>
                </w:rPr>
                <w:delText>12,36879407</w:delText>
              </w:r>
            </w:del>
          </w:p>
        </w:tc>
        <w:tc>
          <w:tcPr>
            <w:tcW w:w="1417" w:type="dxa"/>
            <w:vAlign w:val="bottom"/>
          </w:tcPr>
          <w:p w14:paraId="34B0E034" w14:textId="416DC95E" w:rsidR="00776339" w:rsidRPr="002B569F" w:rsidDel="00776339" w:rsidRDefault="00776339">
            <w:pPr>
              <w:rPr>
                <w:del w:id="9893" w:author="Camilo Andrés Díaz Gómez" w:date="2023-03-22T16:08:00Z"/>
                <w:rFonts w:cs="Times New Roman"/>
                <w:sz w:val="20"/>
                <w:szCs w:val="20"/>
              </w:rPr>
            </w:pPr>
            <w:del w:id="9894" w:author="Camilo Andrés Díaz Gómez" w:date="2023-03-22T16:08:00Z">
              <w:r w:rsidRPr="002B569F" w:rsidDel="00D41E19">
                <w:rPr>
                  <w:rFonts w:cs="Times New Roman"/>
                  <w:sz w:val="20"/>
                  <w:szCs w:val="20"/>
                  <w:rPrChange w:id="9895" w:author="Camilo Andrés Díaz Gómez" w:date="2023-03-28T17:42:00Z">
                    <w:rPr>
                      <w:rFonts w:ascii="Calibri" w:hAnsi="Calibri" w:cs="Calibri"/>
                      <w:color w:val="000000"/>
                      <w:sz w:val="20"/>
                      <w:szCs w:val="20"/>
                    </w:rPr>
                  </w:rPrChange>
                </w:rPr>
                <w:delText>11,92272727</w:delText>
              </w:r>
            </w:del>
          </w:p>
        </w:tc>
        <w:tc>
          <w:tcPr>
            <w:tcW w:w="1488" w:type="dxa"/>
            <w:vAlign w:val="bottom"/>
          </w:tcPr>
          <w:p w14:paraId="3F992FC4" w14:textId="54F0F7E5" w:rsidR="00776339" w:rsidRPr="002B569F" w:rsidDel="00776339" w:rsidRDefault="00776339">
            <w:pPr>
              <w:rPr>
                <w:del w:id="9896" w:author="Camilo Andrés Díaz Gómez" w:date="2023-03-22T16:08:00Z"/>
                <w:rFonts w:cs="Times New Roman"/>
                <w:sz w:val="20"/>
                <w:szCs w:val="20"/>
                <w:rPrChange w:id="9897" w:author="Camilo Andrés Díaz Gómez" w:date="2023-03-28T17:42:00Z">
                  <w:rPr>
                    <w:del w:id="9898" w:author="Camilo Andrés Díaz Gómez" w:date="2023-03-22T16:08:00Z"/>
                    <w:rFonts w:cs="Times New Roman"/>
                    <w:color w:val="000000"/>
                    <w:sz w:val="20"/>
                    <w:szCs w:val="20"/>
                  </w:rPr>
                </w:rPrChange>
              </w:rPr>
            </w:pPr>
          </w:p>
        </w:tc>
        <w:tc>
          <w:tcPr>
            <w:tcW w:w="322" w:type="dxa"/>
          </w:tcPr>
          <w:p w14:paraId="60E0E4F8" w14:textId="3B62ED13" w:rsidR="00776339" w:rsidRPr="002B569F" w:rsidDel="00776339" w:rsidRDefault="00776339">
            <w:pPr>
              <w:rPr>
                <w:del w:id="9899" w:author="Camilo Andrés Díaz Gómez" w:date="2023-03-22T16:08:00Z"/>
                <w:rFonts w:cs="Times New Roman"/>
                <w:sz w:val="20"/>
                <w:szCs w:val="20"/>
                <w:rPrChange w:id="9900" w:author="Camilo Andrés Díaz Gómez" w:date="2023-03-28T17:42:00Z">
                  <w:rPr>
                    <w:del w:id="9901" w:author="Camilo Andrés Díaz Gómez" w:date="2023-03-22T16:08:00Z"/>
                    <w:rFonts w:cs="Times New Roman"/>
                    <w:color w:val="000000"/>
                    <w:sz w:val="20"/>
                    <w:szCs w:val="20"/>
                  </w:rPr>
                </w:rPrChange>
              </w:rPr>
            </w:pPr>
          </w:p>
        </w:tc>
        <w:tc>
          <w:tcPr>
            <w:tcW w:w="322" w:type="dxa"/>
          </w:tcPr>
          <w:p w14:paraId="406A65FB" w14:textId="5D2DC66C" w:rsidR="00776339" w:rsidRPr="002B569F" w:rsidDel="00776339" w:rsidRDefault="00776339">
            <w:pPr>
              <w:rPr>
                <w:del w:id="9902" w:author="Camilo Andrés Díaz Gómez" w:date="2023-03-22T16:08:00Z"/>
                <w:rFonts w:cs="Times New Roman"/>
                <w:sz w:val="20"/>
                <w:szCs w:val="20"/>
                <w:rPrChange w:id="9903" w:author="Camilo Andrés Díaz Gómez" w:date="2023-03-28T17:42:00Z">
                  <w:rPr>
                    <w:del w:id="9904" w:author="Camilo Andrés Díaz Gómez" w:date="2023-03-22T16:08:00Z"/>
                    <w:rFonts w:cs="Times New Roman"/>
                    <w:color w:val="000000"/>
                    <w:sz w:val="20"/>
                    <w:szCs w:val="20"/>
                  </w:rPr>
                </w:rPrChange>
              </w:rPr>
            </w:pPr>
          </w:p>
        </w:tc>
        <w:tc>
          <w:tcPr>
            <w:tcW w:w="322" w:type="dxa"/>
          </w:tcPr>
          <w:p w14:paraId="648904E1" w14:textId="4021F2E1" w:rsidR="00776339" w:rsidRPr="002B569F" w:rsidDel="00776339" w:rsidRDefault="00776339">
            <w:pPr>
              <w:rPr>
                <w:del w:id="9905" w:author="Camilo Andrés Díaz Gómez" w:date="2023-03-22T16:08:00Z"/>
                <w:rFonts w:cs="Times New Roman"/>
                <w:sz w:val="20"/>
                <w:szCs w:val="20"/>
                <w:rPrChange w:id="9906" w:author="Camilo Andrés Díaz Gómez" w:date="2023-03-28T17:42:00Z">
                  <w:rPr>
                    <w:del w:id="9907" w:author="Camilo Andrés Díaz Gómez" w:date="2023-03-22T16:08:00Z"/>
                    <w:rFonts w:cs="Times New Roman"/>
                    <w:color w:val="000000"/>
                    <w:sz w:val="20"/>
                    <w:szCs w:val="20"/>
                  </w:rPr>
                </w:rPrChange>
              </w:rPr>
            </w:pPr>
          </w:p>
        </w:tc>
      </w:tr>
      <w:tr w:rsidR="002B569F" w:rsidRPr="002B569F" w:rsidDel="00776339" w14:paraId="16BED64E" w14:textId="77777777" w:rsidTr="00D00600">
        <w:trPr>
          <w:del w:id="9908" w:author="Camilo Andrés Díaz Gómez" w:date="2023-03-22T16:08:00Z"/>
        </w:trPr>
        <w:tc>
          <w:tcPr>
            <w:tcW w:w="530" w:type="dxa"/>
            <w:vAlign w:val="bottom"/>
          </w:tcPr>
          <w:p w14:paraId="26E1823A" w14:textId="6FD55BB0" w:rsidR="00776339" w:rsidRPr="002B569F" w:rsidDel="00776339" w:rsidRDefault="00776339">
            <w:pPr>
              <w:rPr>
                <w:del w:id="9909" w:author="Camilo Andrés Díaz Gómez" w:date="2023-03-22T16:08:00Z"/>
                <w:rFonts w:cs="Times New Roman"/>
                <w:sz w:val="20"/>
                <w:szCs w:val="20"/>
                <w:rPrChange w:id="9910" w:author="Camilo Andrés Díaz Gómez" w:date="2023-03-28T17:42:00Z">
                  <w:rPr>
                    <w:del w:id="9911" w:author="Camilo Andrés Díaz Gómez" w:date="2023-03-22T16:08:00Z"/>
                    <w:rFonts w:ascii="Calibri" w:hAnsi="Calibri" w:cs="Calibri"/>
                    <w:color w:val="000000"/>
                    <w:sz w:val="20"/>
                    <w:szCs w:val="20"/>
                  </w:rPr>
                </w:rPrChange>
              </w:rPr>
            </w:pPr>
            <w:del w:id="9912" w:author="Camilo Andrés Díaz Gómez" w:date="2023-03-22T16:08:00Z">
              <w:r w:rsidRPr="002B569F" w:rsidDel="00776339">
                <w:rPr>
                  <w:rFonts w:cs="Times New Roman"/>
                  <w:sz w:val="22"/>
                  <w:rPrChange w:id="9913" w:author="Camilo Andrés Díaz Gómez" w:date="2023-03-28T17:42:00Z">
                    <w:rPr>
                      <w:rFonts w:ascii="Calibri" w:hAnsi="Calibri" w:cs="Calibri"/>
                      <w:color w:val="000000"/>
                      <w:sz w:val="22"/>
                    </w:rPr>
                  </w:rPrChange>
                </w:rPr>
                <w:delText>17</w:delText>
              </w:r>
            </w:del>
          </w:p>
        </w:tc>
        <w:tc>
          <w:tcPr>
            <w:tcW w:w="1450" w:type="dxa"/>
            <w:vAlign w:val="bottom"/>
          </w:tcPr>
          <w:p w14:paraId="344DAAE9" w14:textId="08116CBA" w:rsidR="00776339" w:rsidRPr="002B569F" w:rsidDel="00776339" w:rsidRDefault="00776339">
            <w:pPr>
              <w:rPr>
                <w:del w:id="9914" w:author="Camilo Andrés Díaz Gómez" w:date="2023-03-22T16:08:00Z"/>
                <w:rFonts w:cs="Times New Roman"/>
                <w:sz w:val="20"/>
                <w:szCs w:val="20"/>
                <w:rPrChange w:id="9915" w:author="Camilo Andrés Díaz Gómez" w:date="2023-03-28T17:42:00Z">
                  <w:rPr>
                    <w:del w:id="9916" w:author="Camilo Andrés Díaz Gómez" w:date="2023-03-22T16:08:00Z"/>
                    <w:rFonts w:ascii="Calibri" w:hAnsi="Calibri" w:cs="Calibri"/>
                    <w:color w:val="000000"/>
                    <w:sz w:val="20"/>
                    <w:szCs w:val="20"/>
                  </w:rPr>
                </w:rPrChange>
              </w:rPr>
            </w:pPr>
            <w:del w:id="9917" w:author="Camilo Andrés Díaz Gómez" w:date="2023-03-22T16:06:00Z">
              <w:r w:rsidRPr="002B569F" w:rsidDel="0066355F">
                <w:rPr>
                  <w:rFonts w:cs="Times New Roman"/>
                  <w:sz w:val="20"/>
                  <w:szCs w:val="20"/>
                  <w:rPrChange w:id="9918" w:author="Camilo Andrés Díaz Gómez" w:date="2023-03-28T17:42:00Z">
                    <w:rPr>
                      <w:rFonts w:ascii="Calibri" w:hAnsi="Calibri" w:cs="Calibri"/>
                      <w:color w:val="000000"/>
                      <w:sz w:val="20"/>
                      <w:szCs w:val="20"/>
                    </w:rPr>
                  </w:rPrChange>
                </w:rPr>
                <w:delText>15,14094452</w:delText>
              </w:r>
            </w:del>
          </w:p>
        </w:tc>
        <w:tc>
          <w:tcPr>
            <w:tcW w:w="1559" w:type="dxa"/>
            <w:vAlign w:val="bottom"/>
          </w:tcPr>
          <w:p w14:paraId="22A27D32" w14:textId="47AB52A4" w:rsidR="00776339" w:rsidRPr="002B569F" w:rsidDel="00776339" w:rsidRDefault="00776339">
            <w:pPr>
              <w:rPr>
                <w:del w:id="9919" w:author="Camilo Andrés Díaz Gómez" w:date="2023-03-22T16:08:00Z"/>
                <w:rFonts w:cs="Times New Roman"/>
                <w:sz w:val="20"/>
                <w:szCs w:val="20"/>
                <w:rPrChange w:id="9920" w:author="Camilo Andrés Díaz Gómez" w:date="2023-03-28T17:42:00Z">
                  <w:rPr>
                    <w:del w:id="9921" w:author="Camilo Andrés Díaz Gómez" w:date="2023-03-22T16:08:00Z"/>
                    <w:rFonts w:ascii="Calibri" w:hAnsi="Calibri" w:cs="Calibri"/>
                    <w:color w:val="000000"/>
                    <w:sz w:val="20"/>
                    <w:szCs w:val="20"/>
                  </w:rPr>
                </w:rPrChange>
              </w:rPr>
            </w:pPr>
            <w:del w:id="9922" w:author="Camilo Andrés Díaz Gómez" w:date="2023-03-22T16:07:00Z">
              <w:r w:rsidRPr="002B569F" w:rsidDel="0052638D">
                <w:rPr>
                  <w:rFonts w:cs="Times New Roman"/>
                  <w:sz w:val="20"/>
                  <w:szCs w:val="20"/>
                  <w:rPrChange w:id="9923" w:author="Camilo Andrés Díaz Gómez" w:date="2023-03-28T17:42:00Z">
                    <w:rPr>
                      <w:rFonts w:ascii="Calibri" w:hAnsi="Calibri" w:cs="Calibri"/>
                      <w:color w:val="000000"/>
                      <w:sz w:val="20"/>
                      <w:szCs w:val="20"/>
                    </w:rPr>
                  </w:rPrChange>
                </w:rPr>
                <w:delText>15,44753467</w:delText>
              </w:r>
            </w:del>
          </w:p>
        </w:tc>
        <w:tc>
          <w:tcPr>
            <w:tcW w:w="1418" w:type="dxa"/>
            <w:vAlign w:val="bottom"/>
          </w:tcPr>
          <w:p w14:paraId="4EA9A4C1" w14:textId="7378467B" w:rsidR="00776339" w:rsidRPr="002B569F" w:rsidDel="00776339" w:rsidRDefault="00776339">
            <w:pPr>
              <w:rPr>
                <w:del w:id="9924" w:author="Camilo Andrés Díaz Gómez" w:date="2023-03-22T16:08:00Z"/>
                <w:rFonts w:cs="Times New Roman"/>
                <w:sz w:val="20"/>
                <w:szCs w:val="20"/>
                <w:rPrChange w:id="9925" w:author="Camilo Andrés Díaz Gómez" w:date="2023-03-28T17:42:00Z">
                  <w:rPr>
                    <w:del w:id="9926" w:author="Camilo Andrés Díaz Gómez" w:date="2023-03-22T16:08:00Z"/>
                    <w:rFonts w:ascii="Calibri" w:hAnsi="Calibri" w:cs="Calibri"/>
                    <w:color w:val="000000"/>
                    <w:sz w:val="20"/>
                    <w:szCs w:val="20"/>
                  </w:rPr>
                </w:rPrChange>
              </w:rPr>
            </w:pPr>
            <w:del w:id="9927" w:author="Camilo Andrés Díaz Gómez" w:date="2023-03-22T16:07:00Z">
              <w:r w:rsidRPr="002B569F" w:rsidDel="00AC0D41">
                <w:rPr>
                  <w:rFonts w:cs="Times New Roman"/>
                  <w:sz w:val="20"/>
                  <w:szCs w:val="20"/>
                  <w:rPrChange w:id="9928" w:author="Camilo Andrés Díaz Gómez" w:date="2023-03-28T17:42:00Z">
                    <w:rPr>
                      <w:rFonts w:ascii="Calibri" w:hAnsi="Calibri" w:cs="Calibri"/>
                      <w:color w:val="000000"/>
                      <w:sz w:val="20"/>
                      <w:szCs w:val="20"/>
                    </w:rPr>
                  </w:rPrChange>
                </w:rPr>
                <w:delText>15,28326219</w:delText>
              </w:r>
            </w:del>
          </w:p>
        </w:tc>
        <w:tc>
          <w:tcPr>
            <w:tcW w:w="1417" w:type="dxa"/>
            <w:vAlign w:val="bottom"/>
          </w:tcPr>
          <w:p w14:paraId="5D2265CA" w14:textId="4F63DE47" w:rsidR="00776339" w:rsidRPr="002B569F" w:rsidDel="00776339" w:rsidRDefault="00776339">
            <w:pPr>
              <w:rPr>
                <w:del w:id="9929" w:author="Camilo Andrés Díaz Gómez" w:date="2023-03-22T16:08:00Z"/>
                <w:rFonts w:cs="Times New Roman"/>
                <w:sz w:val="20"/>
                <w:szCs w:val="20"/>
                <w:rPrChange w:id="9930" w:author="Camilo Andrés Díaz Gómez" w:date="2023-03-28T17:42:00Z">
                  <w:rPr>
                    <w:del w:id="9931" w:author="Camilo Andrés Díaz Gómez" w:date="2023-03-22T16:08:00Z"/>
                    <w:rFonts w:ascii="Calibri" w:hAnsi="Calibri" w:cs="Calibri"/>
                    <w:color w:val="000000"/>
                    <w:sz w:val="20"/>
                    <w:szCs w:val="20"/>
                  </w:rPr>
                </w:rPrChange>
              </w:rPr>
            </w:pPr>
            <w:del w:id="9932" w:author="Camilo Andrés Díaz Gómez" w:date="2023-03-22T16:08:00Z">
              <w:r w:rsidRPr="002B569F" w:rsidDel="00D41E19">
                <w:rPr>
                  <w:rFonts w:cs="Times New Roman"/>
                  <w:sz w:val="20"/>
                  <w:szCs w:val="20"/>
                  <w:rPrChange w:id="9933" w:author="Camilo Andrés Díaz Gómez" w:date="2023-03-28T17:42:00Z">
                    <w:rPr>
                      <w:rFonts w:ascii="Calibri" w:hAnsi="Calibri" w:cs="Calibri"/>
                      <w:color w:val="000000"/>
                      <w:sz w:val="20"/>
                      <w:szCs w:val="20"/>
                    </w:rPr>
                  </w:rPrChange>
                </w:rPr>
                <w:delText>14,36271186</w:delText>
              </w:r>
            </w:del>
          </w:p>
        </w:tc>
        <w:tc>
          <w:tcPr>
            <w:tcW w:w="1488" w:type="dxa"/>
            <w:vAlign w:val="bottom"/>
          </w:tcPr>
          <w:p w14:paraId="549DA1A2" w14:textId="21AA6E1A" w:rsidR="00776339" w:rsidRPr="002B569F" w:rsidDel="00776339" w:rsidRDefault="00776339">
            <w:pPr>
              <w:rPr>
                <w:del w:id="9934" w:author="Camilo Andrés Díaz Gómez" w:date="2023-03-22T16:08:00Z"/>
                <w:rFonts w:cs="Times New Roman"/>
                <w:sz w:val="20"/>
                <w:szCs w:val="20"/>
                <w:rPrChange w:id="9935" w:author="Camilo Andrés Díaz Gómez" w:date="2023-03-28T17:42:00Z">
                  <w:rPr>
                    <w:del w:id="9936" w:author="Camilo Andrés Díaz Gómez" w:date="2023-03-22T16:08:00Z"/>
                    <w:rFonts w:cs="Times New Roman"/>
                    <w:color w:val="000000"/>
                    <w:sz w:val="20"/>
                    <w:szCs w:val="20"/>
                  </w:rPr>
                </w:rPrChange>
              </w:rPr>
            </w:pPr>
          </w:p>
        </w:tc>
        <w:tc>
          <w:tcPr>
            <w:tcW w:w="322" w:type="dxa"/>
          </w:tcPr>
          <w:p w14:paraId="1F24ACF2" w14:textId="224EADDE" w:rsidR="00776339" w:rsidRPr="002B569F" w:rsidDel="00776339" w:rsidRDefault="00776339">
            <w:pPr>
              <w:rPr>
                <w:del w:id="9937" w:author="Camilo Andrés Díaz Gómez" w:date="2023-03-22T16:08:00Z"/>
                <w:rFonts w:cs="Times New Roman"/>
                <w:sz w:val="20"/>
                <w:szCs w:val="20"/>
                <w:rPrChange w:id="9938" w:author="Camilo Andrés Díaz Gómez" w:date="2023-03-28T17:42:00Z">
                  <w:rPr>
                    <w:del w:id="9939" w:author="Camilo Andrés Díaz Gómez" w:date="2023-03-22T16:08:00Z"/>
                    <w:rFonts w:cs="Times New Roman"/>
                    <w:color w:val="000000"/>
                    <w:sz w:val="20"/>
                    <w:szCs w:val="20"/>
                  </w:rPr>
                </w:rPrChange>
              </w:rPr>
            </w:pPr>
          </w:p>
        </w:tc>
        <w:tc>
          <w:tcPr>
            <w:tcW w:w="322" w:type="dxa"/>
          </w:tcPr>
          <w:p w14:paraId="7760663E" w14:textId="3F70EFFF" w:rsidR="00776339" w:rsidRPr="002B569F" w:rsidDel="00776339" w:rsidRDefault="00776339">
            <w:pPr>
              <w:rPr>
                <w:del w:id="9940" w:author="Camilo Andrés Díaz Gómez" w:date="2023-03-22T16:08:00Z"/>
                <w:rFonts w:cs="Times New Roman"/>
                <w:sz w:val="20"/>
                <w:szCs w:val="20"/>
                <w:rPrChange w:id="9941" w:author="Camilo Andrés Díaz Gómez" w:date="2023-03-28T17:42:00Z">
                  <w:rPr>
                    <w:del w:id="9942" w:author="Camilo Andrés Díaz Gómez" w:date="2023-03-22T16:08:00Z"/>
                    <w:rFonts w:cs="Times New Roman"/>
                    <w:color w:val="000000"/>
                    <w:sz w:val="20"/>
                    <w:szCs w:val="20"/>
                  </w:rPr>
                </w:rPrChange>
              </w:rPr>
            </w:pPr>
          </w:p>
        </w:tc>
        <w:tc>
          <w:tcPr>
            <w:tcW w:w="322" w:type="dxa"/>
          </w:tcPr>
          <w:p w14:paraId="7BCAA604" w14:textId="6AB3D503" w:rsidR="00776339" w:rsidRPr="002B569F" w:rsidDel="00776339" w:rsidRDefault="00776339">
            <w:pPr>
              <w:rPr>
                <w:del w:id="9943" w:author="Camilo Andrés Díaz Gómez" w:date="2023-03-22T16:08:00Z"/>
                <w:rFonts w:cs="Times New Roman"/>
                <w:sz w:val="20"/>
                <w:szCs w:val="20"/>
                <w:rPrChange w:id="9944" w:author="Camilo Andrés Díaz Gómez" w:date="2023-03-28T17:42:00Z">
                  <w:rPr>
                    <w:del w:id="9945" w:author="Camilo Andrés Díaz Gómez" w:date="2023-03-22T16:08:00Z"/>
                    <w:rFonts w:cs="Times New Roman"/>
                    <w:color w:val="000000"/>
                    <w:sz w:val="20"/>
                    <w:szCs w:val="20"/>
                  </w:rPr>
                </w:rPrChange>
              </w:rPr>
            </w:pPr>
          </w:p>
        </w:tc>
      </w:tr>
      <w:tr w:rsidR="002B569F" w:rsidRPr="002B569F" w:rsidDel="00776339" w14:paraId="32302782" w14:textId="77777777" w:rsidTr="00D00600">
        <w:trPr>
          <w:del w:id="9946" w:author="Camilo Andrés Díaz Gómez" w:date="2023-03-22T16:08:00Z"/>
        </w:trPr>
        <w:tc>
          <w:tcPr>
            <w:tcW w:w="530" w:type="dxa"/>
            <w:vAlign w:val="bottom"/>
          </w:tcPr>
          <w:p w14:paraId="09CD648C" w14:textId="2E6D85DA" w:rsidR="00776339" w:rsidRPr="002B569F" w:rsidDel="00776339" w:rsidRDefault="00776339">
            <w:pPr>
              <w:rPr>
                <w:del w:id="9947" w:author="Camilo Andrés Díaz Gómez" w:date="2023-03-22T16:08:00Z"/>
                <w:rFonts w:cs="Times New Roman"/>
                <w:sz w:val="20"/>
                <w:szCs w:val="20"/>
                <w:rPrChange w:id="9948" w:author="Camilo Andrés Díaz Gómez" w:date="2023-03-28T17:42:00Z">
                  <w:rPr>
                    <w:del w:id="9949" w:author="Camilo Andrés Díaz Gómez" w:date="2023-03-22T16:08:00Z"/>
                    <w:rFonts w:ascii="Calibri" w:hAnsi="Calibri" w:cs="Calibri"/>
                    <w:color w:val="000000"/>
                    <w:sz w:val="20"/>
                    <w:szCs w:val="20"/>
                  </w:rPr>
                </w:rPrChange>
              </w:rPr>
            </w:pPr>
            <w:del w:id="9950" w:author="Camilo Andrés Díaz Gómez" w:date="2023-03-22T16:08:00Z">
              <w:r w:rsidRPr="002B569F" w:rsidDel="00776339">
                <w:rPr>
                  <w:rFonts w:cs="Times New Roman"/>
                  <w:sz w:val="22"/>
                  <w:rPrChange w:id="9951" w:author="Camilo Andrés Díaz Gómez" w:date="2023-03-28T17:42:00Z">
                    <w:rPr>
                      <w:rFonts w:ascii="Calibri" w:hAnsi="Calibri" w:cs="Calibri"/>
                      <w:color w:val="000000"/>
                      <w:sz w:val="22"/>
                    </w:rPr>
                  </w:rPrChange>
                </w:rPr>
                <w:delText>18</w:delText>
              </w:r>
            </w:del>
          </w:p>
        </w:tc>
        <w:tc>
          <w:tcPr>
            <w:tcW w:w="1450" w:type="dxa"/>
            <w:vAlign w:val="bottom"/>
          </w:tcPr>
          <w:p w14:paraId="27970496" w14:textId="42C6B402" w:rsidR="00776339" w:rsidRPr="002B569F" w:rsidDel="00776339" w:rsidRDefault="00776339">
            <w:pPr>
              <w:rPr>
                <w:del w:id="9952" w:author="Camilo Andrés Díaz Gómez" w:date="2023-03-22T16:08:00Z"/>
                <w:rFonts w:cs="Times New Roman"/>
                <w:sz w:val="20"/>
                <w:szCs w:val="20"/>
                <w:rPrChange w:id="9953" w:author="Camilo Andrés Díaz Gómez" w:date="2023-03-28T17:42:00Z">
                  <w:rPr>
                    <w:del w:id="9954" w:author="Camilo Andrés Díaz Gómez" w:date="2023-03-22T16:08:00Z"/>
                    <w:rFonts w:ascii="Calibri" w:hAnsi="Calibri" w:cs="Calibri"/>
                    <w:color w:val="000000"/>
                    <w:sz w:val="20"/>
                    <w:szCs w:val="20"/>
                  </w:rPr>
                </w:rPrChange>
              </w:rPr>
            </w:pPr>
            <w:del w:id="9955" w:author="Camilo Andrés Díaz Gómez" w:date="2023-03-22T16:06:00Z">
              <w:r w:rsidRPr="002B569F" w:rsidDel="0066355F">
                <w:rPr>
                  <w:rFonts w:cs="Times New Roman"/>
                  <w:sz w:val="20"/>
                  <w:szCs w:val="20"/>
                  <w:rPrChange w:id="9956" w:author="Camilo Andrés Díaz Gómez" w:date="2023-03-28T17:42:00Z">
                    <w:rPr>
                      <w:rFonts w:ascii="Calibri" w:hAnsi="Calibri" w:cs="Calibri"/>
                      <w:color w:val="000000"/>
                      <w:sz w:val="20"/>
                      <w:szCs w:val="20"/>
                    </w:rPr>
                  </w:rPrChange>
                </w:rPr>
                <w:delText>13,88204393</w:delText>
              </w:r>
            </w:del>
          </w:p>
        </w:tc>
        <w:tc>
          <w:tcPr>
            <w:tcW w:w="1559" w:type="dxa"/>
            <w:vAlign w:val="bottom"/>
          </w:tcPr>
          <w:p w14:paraId="6797AB08" w14:textId="4E131E41" w:rsidR="00776339" w:rsidRPr="002B569F" w:rsidDel="00776339" w:rsidRDefault="00776339">
            <w:pPr>
              <w:rPr>
                <w:del w:id="9957" w:author="Camilo Andrés Díaz Gómez" w:date="2023-03-22T16:08:00Z"/>
                <w:rFonts w:cs="Times New Roman"/>
                <w:sz w:val="20"/>
                <w:szCs w:val="20"/>
                <w:rPrChange w:id="9958" w:author="Camilo Andrés Díaz Gómez" w:date="2023-03-28T17:42:00Z">
                  <w:rPr>
                    <w:del w:id="9959" w:author="Camilo Andrés Díaz Gómez" w:date="2023-03-22T16:08:00Z"/>
                    <w:rFonts w:ascii="Calibri" w:hAnsi="Calibri" w:cs="Calibri"/>
                    <w:color w:val="000000"/>
                    <w:sz w:val="20"/>
                    <w:szCs w:val="20"/>
                  </w:rPr>
                </w:rPrChange>
              </w:rPr>
            </w:pPr>
            <w:del w:id="9960" w:author="Camilo Andrés Díaz Gómez" w:date="2023-03-22T16:07:00Z">
              <w:r w:rsidRPr="002B569F" w:rsidDel="0052638D">
                <w:rPr>
                  <w:rFonts w:cs="Times New Roman"/>
                  <w:sz w:val="20"/>
                  <w:szCs w:val="20"/>
                  <w:rPrChange w:id="9961" w:author="Camilo Andrés Díaz Gómez" w:date="2023-03-28T17:42:00Z">
                    <w:rPr>
                      <w:rFonts w:ascii="Calibri" w:hAnsi="Calibri" w:cs="Calibri"/>
                      <w:color w:val="000000"/>
                      <w:sz w:val="20"/>
                      <w:szCs w:val="20"/>
                    </w:rPr>
                  </w:rPrChange>
                </w:rPr>
                <w:delText>15,24247995</w:delText>
              </w:r>
            </w:del>
          </w:p>
        </w:tc>
        <w:tc>
          <w:tcPr>
            <w:tcW w:w="1418" w:type="dxa"/>
            <w:vAlign w:val="bottom"/>
          </w:tcPr>
          <w:p w14:paraId="4089491E" w14:textId="1A0DAF7F" w:rsidR="00776339" w:rsidRPr="002B569F" w:rsidDel="00776339" w:rsidRDefault="00776339">
            <w:pPr>
              <w:rPr>
                <w:del w:id="9962" w:author="Camilo Andrés Díaz Gómez" w:date="2023-03-22T16:08:00Z"/>
                <w:rFonts w:cs="Times New Roman"/>
                <w:sz w:val="20"/>
                <w:szCs w:val="20"/>
                <w:rPrChange w:id="9963" w:author="Camilo Andrés Díaz Gómez" w:date="2023-03-28T17:42:00Z">
                  <w:rPr>
                    <w:del w:id="9964" w:author="Camilo Andrés Díaz Gómez" w:date="2023-03-22T16:08:00Z"/>
                    <w:rFonts w:ascii="Calibri" w:hAnsi="Calibri" w:cs="Calibri"/>
                    <w:color w:val="000000"/>
                    <w:sz w:val="20"/>
                    <w:szCs w:val="20"/>
                  </w:rPr>
                </w:rPrChange>
              </w:rPr>
            </w:pPr>
            <w:del w:id="9965" w:author="Camilo Andrés Díaz Gómez" w:date="2023-03-22T16:07:00Z">
              <w:r w:rsidRPr="002B569F" w:rsidDel="00AC0D41">
                <w:rPr>
                  <w:rFonts w:cs="Times New Roman"/>
                  <w:sz w:val="20"/>
                  <w:szCs w:val="20"/>
                  <w:rPrChange w:id="9966" w:author="Camilo Andrés Díaz Gómez" w:date="2023-03-28T17:42:00Z">
                    <w:rPr>
                      <w:rFonts w:ascii="Calibri" w:hAnsi="Calibri" w:cs="Calibri"/>
                      <w:color w:val="000000"/>
                      <w:sz w:val="20"/>
                      <w:szCs w:val="20"/>
                    </w:rPr>
                  </w:rPrChange>
                </w:rPr>
                <w:delText>13,82148561</w:delText>
              </w:r>
            </w:del>
          </w:p>
        </w:tc>
        <w:tc>
          <w:tcPr>
            <w:tcW w:w="1417" w:type="dxa"/>
            <w:vAlign w:val="bottom"/>
          </w:tcPr>
          <w:p w14:paraId="6DC6DD5C" w14:textId="4AEE93C0" w:rsidR="00776339" w:rsidRPr="002B569F" w:rsidDel="00776339" w:rsidRDefault="00776339">
            <w:pPr>
              <w:rPr>
                <w:del w:id="9967" w:author="Camilo Andrés Díaz Gómez" w:date="2023-03-22T16:08:00Z"/>
                <w:rFonts w:cs="Times New Roman"/>
                <w:sz w:val="20"/>
                <w:szCs w:val="20"/>
                <w:rPrChange w:id="9968" w:author="Camilo Andrés Díaz Gómez" w:date="2023-03-28T17:42:00Z">
                  <w:rPr>
                    <w:del w:id="9969" w:author="Camilo Andrés Díaz Gómez" w:date="2023-03-22T16:08:00Z"/>
                    <w:rFonts w:ascii="Calibri" w:hAnsi="Calibri" w:cs="Calibri"/>
                    <w:color w:val="000000"/>
                    <w:sz w:val="20"/>
                    <w:szCs w:val="20"/>
                  </w:rPr>
                </w:rPrChange>
              </w:rPr>
            </w:pPr>
            <w:del w:id="9970" w:author="Camilo Andrés Díaz Gómez" w:date="2023-03-22T16:08:00Z">
              <w:r w:rsidRPr="002B569F" w:rsidDel="00D41E19">
                <w:rPr>
                  <w:rFonts w:cs="Times New Roman"/>
                  <w:sz w:val="20"/>
                  <w:szCs w:val="20"/>
                  <w:rPrChange w:id="9971" w:author="Camilo Andrés Díaz Gómez" w:date="2023-03-28T17:42:00Z">
                    <w:rPr>
                      <w:rFonts w:ascii="Calibri" w:hAnsi="Calibri" w:cs="Calibri"/>
                      <w:color w:val="000000"/>
                      <w:sz w:val="20"/>
                      <w:szCs w:val="20"/>
                    </w:rPr>
                  </w:rPrChange>
                </w:rPr>
                <w:delText>13,23823529</w:delText>
              </w:r>
            </w:del>
          </w:p>
        </w:tc>
        <w:tc>
          <w:tcPr>
            <w:tcW w:w="1488" w:type="dxa"/>
            <w:vAlign w:val="bottom"/>
          </w:tcPr>
          <w:p w14:paraId="6C6E39A8" w14:textId="4CBA34C2" w:rsidR="00776339" w:rsidRPr="002B569F" w:rsidDel="00776339" w:rsidRDefault="00776339">
            <w:pPr>
              <w:rPr>
                <w:del w:id="9972" w:author="Camilo Andrés Díaz Gómez" w:date="2023-03-22T16:08:00Z"/>
                <w:rFonts w:cs="Times New Roman"/>
                <w:sz w:val="20"/>
                <w:szCs w:val="20"/>
                <w:rPrChange w:id="9973" w:author="Camilo Andrés Díaz Gómez" w:date="2023-03-28T17:42:00Z">
                  <w:rPr>
                    <w:del w:id="9974" w:author="Camilo Andrés Díaz Gómez" w:date="2023-03-22T16:08:00Z"/>
                    <w:rFonts w:cs="Times New Roman"/>
                    <w:color w:val="000000"/>
                    <w:sz w:val="20"/>
                    <w:szCs w:val="20"/>
                  </w:rPr>
                </w:rPrChange>
              </w:rPr>
            </w:pPr>
          </w:p>
        </w:tc>
        <w:tc>
          <w:tcPr>
            <w:tcW w:w="322" w:type="dxa"/>
          </w:tcPr>
          <w:p w14:paraId="1CB5453A" w14:textId="1E86D87C" w:rsidR="00776339" w:rsidRPr="002B569F" w:rsidDel="00776339" w:rsidRDefault="00776339">
            <w:pPr>
              <w:rPr>
                <w:del w:id="9975" w:author="Camilo Andrés Díaz Gómez" w:date="2023-03-22T16:08:00Z"/>
                <w:rFonts w:cs="Times New Roman"/>
                <w:sz w:val="20"/>
                <w:szCs w:val="20"/>
                <w:rPrChange w:id="9976" w:author="Camilo Andrés Díaz Gómez" w:date="2023-03-28T17:42:00Z">
                  <w:rPr>
                    <w:del w:id="9977" w:author="Camilo Andrés Díaz Gómez" w:date="2023-03-22T16:08:00Z"/>
                    <w:rFonts w:cs="Times New Roman"/>
                    <w:color w:val="000000"/>
                    <w:sz w:val="20"/>
                    <w:szCs w:val="20"/>
                  </w:rPr>
                </w:rPrChange>
              </w:rPr>
            </w:pPr>
          </w:p>
        </w:tc>
        <w:tc>
          <w:tcPr>
            <w:tcW w:w="322" w:type="dxa"/>
          </w:tcPr>
          <w:p w14:paraId="3F9DBBF1" w14:textId="362BD701" w:rsidR="00776339" w:rsidRPr="002B569F" w:rsidDel="00776339" w:rsidRDefault="00776339">
            <w:pPr>
              <w:rPr>
                <w:del w:id="9978" w:author="Camilo Andrés Díaz Gómez" w:date="2023-03-22T16:08:00Z"/>
                <w:rFonts w:cs="Times New Roman"/>
                <w:sz w:val="20"/>
                <w:szCs w:val="20"/>
                <w:rPrChange w:id="9979" w:author="Camilo Andrés Díaz Gómez" w:date="2023-03-28T17:42:00Z">
                  <w:rPr>
                    <w:del w:id="9980" w:author="Camilo Andrés Díaz Gómez" w:date="2023-03-22T16:08:00Z"/>
                    <w:rFonts w:cs="Times New Roman"/>
                    <w:color w:val="000000"/>
                    <w:sz w:val="20"/>
                    <w:szCs w:val="20"/>
                  </w:rPr>
                </w:rPrChange>
              </w:rPr>
            </w:pPr>
          </w:p>
        </w:tc>
        <w:tc>
          <w:tcPr>
            <w:tcW w:w="322" w:type="dxa"/>
          </w:tcPr>
          <w:p w14:paraId="1B1279D1" w14:textId="4AE3FF8E" w:rsidR="00776339" w:rsidRPr="002B569F" w:rsidDel="00776339" w:rsidRDefault="00776339">
            <w:pPr>
              <w:rPr>
                <w:del w:id="9981" w:author="Camilo Andrés Díaz Gómez" w:date="2023-03-22T16:08:00Z"/>
                <w:rFonts w:cs="Times New Roman"/>
                <w:sz w:val="20"/>
                <w:szCs w:val="20"/>
                <w:rPrChange w:id="9982" w:author="Camilo Andrés Díaz Gómez" w:date="2023-03-28T17:42:00Z">
                  <w:rPr>
                    <w:del w:id="9983" w:author="Camilo Andrés Díaz Gómez" w:date="2023-03-22T16:08:00Z"/>
                    <w:rFonts w:cs="Times New Roman"/>
                    <w:color w:val="000000"/>
                    <w:sz w:val="20"/>
                    <w:szCs w:val="20"/>
                  </w:rPr>
                </w:rPrChange>
              </w:rPr>
            </w:pPr>
          </w:p>
        </w:tc>
      </w:tr>
      <w:tr w:rsidR="002B569F" w:rsidRPr="002B569F" w:rsidDel="00776339" w14:paraId="7C687067" w14:textId="77777777" w:rsidTr="00D00600">
        <w:trPr>
          <w:del w:id="9984" w:author="Camilo Andrés Díaz Gómez" w:date="2023-03-22T16:08:00Z"/>
        </w:trPr>
        <w:tc>
          <w:tcPr>
            <w:tcW w:w="530" w:type="dxa"/>
            <w:vAlign w:val="bottom"/>
          </w:tcPr>
          <w:p w14:paraId="1F6DD07E" w14:textId="1CBEC8CC" w:rsidR="00776339" w:rsidRPr="002B569F" w:rsidDel="00776339" w:rsidRDefault="00776339">
            <w:pPr>
              <w:rPr>
                <w:del w:id="9985" w:author="Camilo Andrés Díaz Gómez" w:date="2023-03-22T16:08:00Z"/>
                <w:rFonts w:cs="Times New Roman"/>
                <w:sz w:val="20"/>
                <w:szCs w:val="20"/>
                <w:rPrChange w:id="9986" w:author="Camilo Andrés Díaz Gómez" w:date="2023-03-28T17:42:00Z">
                  <w:rPr>
                    <w:del w:id="9987" w:author="Camilo Andrés Díaz Gómez" w:date="2023-03-22T16:08:00Z"/>
                    <w:rFonts w:ascii="Calibri" w:hAnsi="Calibri" w:cs="Calibri"/>
                    <w:color w:val="000000"/>
                    <w:sz w:val="20"/>
                    <w:szCs w:val="20"/>
                  </w:rPr>
                </w:rPrChange>
              </w:rPr>
            </w:pPr>
            <w:del w:id="9988" w:author="Camilo Andrés Díaz Gómez" w:date="2023-03-22T16:08:00Z">
              <w:r w:rsidRPr="002B569F" w:rsidDel="00776339">
                <w:rPr>
                  <w:rFonts w:cs="Times New Roman"/>
                  <w:sz w:val="22"/>
                  <w:rPrChange w:id="9989" w:author="Camilo Andrés Díaz Gómez" w:date="2023-03-28T17:42:00Z">
                    <w:rPr>
                      <w:rFonts w:ascii="Calibri" w:hAnsi="Calibri" w:cs="Calibri"/>
                      <w:color w:val="000000"/>
                      <w:sz w:val="22"/>
                    </w:rPr>
                  </w:rPrChange>
                </w:rPr>
                <w:delText>19</w:delText>
              </w:r>
            </w:del>
          </w:p>
        </w:tc>
        <w:tc>
          <w:tcPr>
            <w:tcW w:w="1450" w:type="dxa"/>
            <w:vAlign w:val="bottom"/>
          </w:tcPr>
          <w:p w14:paraId="52E44338" w14:textId="0C74E3AC" w:rsidR="00776339" w:rsidRPr="002B569F" w:rsidDel="00776339" w:rsidRDefault="00776339">
            <w:pPr>
              <w:rPr>
                <w:del w:id="9990" w:author="Camilo Andrés Díaz Gómez" w:date="2023-03-22T16:08:00Z"/>
                <w:rFonts w:cs="Times New Roman"/>
                <w:sz w:val="20"/>
                <w:szCs w:val="20"/>
                <w:rPrChange w:id="9991" w:author="Camilo Andrés Díaz Gómez" w:date="2023-03-28T17:42:00Z">
                  <w:rPr>
                    <w:del w:id="9992" w:author="Camilo Andrés Díaz Gómez" w:date="2023-03-22T16:08:00Z"/>
                    <w:rFonts w:ascii="Calibri" w:hAnsi="Calibri" w:cs="Calibri"/>
                    <w:color w:val="000000"/>
                    <w:sz w:val="20"/>
                    <w:szCs w:val="20"/>
                  </w:rPr>
                </w:rPrChange>
              </w:rPr>
            </w:pPr>
            <w:del w:id="9993" w:author="Camilo Andrés Díaz Gómez" w:date="2023-03-22T16:06:00Z">
              <w:r w:rsidRPr="002B569F" w:rsidDel="0066355F">
                <w:rPr>
                  <w:rFonts w:cs="Times New Roman"/>
                  <w:sz w:val="20"/>
                  <w:szCs w:val="20"/>
                  <w:rPrChange w:id="9994" w:author="Camilo Andrés Díaz Gómez" w:date="2023-03-28T17:42:00Z">
                    <w:rPr>
                      <w:rFonts w:ascii="Calibri" w:hAnsi="Calibri" w:cs="Calibri"/>
                      <w:color w:val="000000"/>
                      <w:sz w:val="20"/>
                      <w:szCs w:val="20"/>
                    </w:rPr>
                  </w:rPrChange>
                </w:rPr>
                <w:delText>13,62902781</w:delText>
              </w:r>
            </w:del>
          </w:p>
        </w:tc>
        <w:tc>
          <w:tcPr>
            <w:tcW w:w="1559" w:type="dxa"/>
            <w:vAlign w:val="bottom"/>
          </w:tcPr>
          <w:p w14:paraId="19F3A632" w14:textId="1F73340C" w:rsidR="00776339" w:rsidRPr="002B569F" w:rsidDel="00776339" w:rsidRDefault="00776339">
            <w:pPr>
              <w:rPr>
                <w:del w:id="9995" w:author="Camilo Andrés Díaz Gómez" w:date="2023-03-22T16:08:00Z"/>
                <w:rFonts w:cs="Times New Roman"/>
                <w:sz w:val="20"/>
                <w:szCs w:val="20"/>
                <w:rPrChange w:id="9996" w:author="Camilo Andrés Díaz Gómez" w:date="2023-03-28T17:42:00Z">
                  <w:rPr>
                    <w:del w:id="9997" w:author="Camilo Andrés Díaz Gómez" w:date="2023-03-22T16:08:00Z"/>
                    <w:rFonts w:ascii="Calibri" w:hAnsi="Calibri" w:cs="Calibri"/>
                    <w:color w:val="000000"/>
                    <w:sz w:val="20"/>
                    <w:szCs w:val="20"/>
                  </w:rPr>
                </w:rPrChange>
              </w:rPr>
            </w:pPr>
            <w:del w:id="9998" w:author="Camilo Andrés Díaz Gómez" w:date="2023-03-22T16:07:00Z">
              <w:r w:rsidRPr="002B569F" w:rsidDel="0052638D">
                <w:rPr>
                  <w:rFonts w:cs="Times New Roman"/>
                  <w:sz w:val="20"/>
                  <w:szCs w:val="20"/>
                  <w:rPrChange w:id="9999" w:author="Camilo Andrés Díaz Gómez" w:date="2023-03-28T17:42:00Z">
                    <w:rPr>
                      <w:rFonts w:ascii="Calibri" w:hAnsi="Calibri" w:cs="Calibri"/>
                      <w:color w:val="000000"/>
                      <w:sz w:val="20"/>
                      <w:szCs w:val="20"/>
                    </w:rPr>
                  </w:rPrChange>
                </w:rPr>
                <w:delText>15,30674931</w:delText>
              </w:r>
            </w:del>
          </w:p>
        </w:tc>
        <w:tc>
          <w:tcPr>
            <w:tcW w:w="1418" w:type="dxa"/>
            <w:vAlign w:val="bottom"/>
          </w:tcPr>
          <w:p w14:paraId="333B8064" w14:textId="2613A183" w:rsidR="00776339" w:rsidRPr="002B569F" w:rsidDel="00776339" w:rsidRDefault="00776339">
            <w:pPr>
              <w:rPr>
                <w:del w:id="10000" w:author="Camilo Andrés Díaz Gómez" w:date="2023-03-22T16:08:00Z"/>
                <w:rFonts w:cs="Times New Roman"/>
                <w:sz w:val="20"/>
                <w:szCs w:val="20"/>
                <w:rPrChange w:id="10001" w:author="Camilo Andrés Díaz Gómez" w:date="2023-03-28T17:42:00Z">
                  <w:rPr>
                    <w:del w:id="10002" w:author="Camilo Andrés Díaz Gómez" w:date="2023-03-22T16:08:00Z"/>
                    <w:rFonts w:ascii="Calibri" w:hAnsi="Calibri" w:cs="Calibri"/>
                    <w:color w:val="000000"/>
                    <w:sz w:val="20"/>
                    <w:szCs w:val="20"/>
                  </w:rPr>
                </w:rPrChange>
              </w:rPr>
            </w:pPr>
            <w:del w:id="10003" w:author="Camilo Andrés Díaz Gómez" w:date="2023-03-22T16:07:00Z">
              <w:r w:rsidRPr="002B569F" w:rsidDel="00AC0D41">
                <w:rPr>
                  <w:rFonts w:cs="Times New Roman"/>
                  <w:sz w:val="20"/>
                  <w:szCs w:val="20"/>
                  <w:rPrChange w:id="10004" w:author="Camilo Andrés Díaz Gómez" w:date="2023-03-28T17:42:00Z">
                    <w:rPr>
                      <w:rFonts w:ascii="Calibri" w:hAnsi="Calibri" w:cs="Calibri"/>
                      <w:color w:val="000000"/>
                      <w:sz w:val="20"/>
                      <w:szCs w:val="20"/>
                    </w:rPr>
                  </w:rPrChange>
                </w:rPr>
                <w:delText>13,50815916</w:delText>
              </w:r>
            </w:del>
          </w:p>
        </w:tc>
        <w:tc>
          <w:tcPr>
            <w:tcW w:w="1417" w:type="dxa"/>
            <w:vAlign w:val="bottom"/>
          </w:tcPr>
          <w:p w14:paraId="0CB946F6" w14:textId="48DA37FF" w:rsidR="00776339" w:rsidRPr="002B569F" w:rsidDel="00776339" w:rsidRDefault="00776339">
            <w:pPr>
              <w:rPr>
                <w:del w:id="10005" w:author="Camilo Andrés Díaz Gómez" w:date="2023-03-22T16:08:00Z"/>
                <w:rFonts w:cs="Times New Roman"/>
                <w:sz w:val="20"/>
                <w:szCs w:val="20"/>
                <w:rPrChange w:id="10006" w:author="Camilo Andrés Díaz Gómez" w:date="2023-03-28T17:42:00Z">
                  <w:rPr>
                    <w:del w:id="10007" w:author="Camilo Andrés Díaz Gómez" w:date="2023-03-22T16:08:00Z"/>
                    <w:rFonts w:ascii="Calibri" w:hAnsi="Calibri" w:cs="Calibri"/>
                    <w:color w:val="000000"/>
                    <w:sz w:val="20"/>
                    <w:szCs w:val="20"/>
                  </w:rPr>
                </w:rPrChange>
              </w:rPr>
            </w:pPr>
            <w:del w:id="10008" w:author="Camilo Andrés Díaz Gómez" w:date="2023-03-22T16:08:00Z">
              <w:r w:rsidRPr="002B569F" w:rsidDel="00D41E19">
                <w:rPr>
                  <w:rFonts w:cs="Times New Roman"/>
                  <w:sz w:val="20"/>
                  <w:szCs w:val="20"/>
                  <w:rPrChange w:id="10009" w:author="Camilo Andrés Díaz Gómez" w:date="2023-03-28T17:42:00Z">
                    <w:rPr>
                      <w:rFonts w:ascii="Calibri" w:hAnsi="Calibri" w:cs="Calibri"/>
                      <w:color w:val="000000"/>
                      <w:sz w:val="20"/>
                      <w:szCs w:val="20"/>
                    </w:rPr>
                  </w:rPrChange>
                </w:rPr>
                <w:delText>14,15</w:delText>
              </w:r>
            </w:del>
          </w:p>
        </w:tc>
        <w:tc>
          <w:tcPr>
            <w:tcW w:w="1488" w:type="dxa"/>
            <w:vAlign w:val="bottom"/>
          </w:tcPr>
          <w:p w14:paraId="286AD5C6" w14:textId="696088F4" w:rsidR="00776339" w:rsidRPr="002B569F" w:rsidDel="00776339" w:rsidRDefault="00776339">
            <w:pPr>
              <w:rPr>
                <w:del w:id="10010" w:author="Camilo Andrés Díaz Gómez" w:date="2023-03-22T16:08:00Z"/>
                <w:rFonts w:cs="Times New Roman"/>
                <w:sz w:val="20"/>
                <w:szCs w:val="20"/>
                <w:rPrChange w:id="10011" w:author="Camilo Andrés Díaz Gómez" w:date="2023-03-28T17:42:00Z">
                  <w:rPr>
                    <w:del w:id="10012" w:author="Camilo Andrés Díaz Gómez" w:date="2023-03-22T16:08:00Z"/>
                    <w:rFonts w:cs="Times New Roman"/>
                    <w:color w:val="000000"/>
                    <w:sz w:val="20"/>
                    <w:szCs w:val="20"/>
                  </w:rPr>
                </w:rPrChange>
              </w:rPr>
            </w:pPr>
          </w:p>
        </w:tc>
        <w:tc>
          <w:tcPr>
            <w:tcW w:w="322" w:type="dxa"/>
          </w:tcPr>
          <w:p w14:paraId="7756D54A" w14:textId="3772EC41" w:rsidR="00776339" w:rsidRPr="002B569F" w:rsidDel="00776339" w:rsidRDefault="00776339">
            <w:pPr>
              <w:rPr>
                <w:del w:id="10013" w:author="Camilo Andrés Díaz Gómez" w:date="2023-03-22T16:08:00Z"/>
                <w:rFonts w:cs="Times New Roman"/>
                <w:sz w:val="20"/>
                <w:szCs w:val="20"/>
                <w:rPrChange w:id="10014" w:author="Camilo Andrés Díaz Gómez" w:date="2023-03-28T17:42:00Z">
                  <w:rPr>
                    <w:del w:id="10015" w:author="Camilo Andrés Díaz Gómez" w:date="2023-03-22T16:08:00Z"/>
                    <w:rFonts w:cs="Times New Roman"/>
                    <w:color w:val="000000"/>
                    <w:sz w:val="20"/>
                    <w:szCs w:val="20"/>
                  </w:rPr>
                </w:rPrChange>
              </w:rPr>
            </w:pPr>
          </w:p>
        </w:tc>
        <w:tc>
          <w:tcPr>
            <w:tcW w:w="322" w:type="dxa"/>
          </w:tcPr>
          <w:p w14:paraId="296293ED" w14:textId="4EDE5DDE" w:rsidR="00776339" w:rsidRPr="002B569F" w:rsidDel="00776339" w:rsidRDefault="00776339">
            <w:pPr>
              <w:rPr>
                <w:del w:id="10016" w:author="Camilo Andrés Díaz Gómez" w:date="2023-03-22T16:08:00Z"/>
                <w:rFonts w:cs="Times New Roman"/>
                <w:sz w:val="20"/>
                <w:szCs w:val="20"/>
                <w:rPrChange w:id="10017" w:author="Camilo Andrés Díaz Gómez" w:date="2023-03-28T17:42:00Z">
                  <w:rPr>
                    <w:del w:id="10018" w:author="Camilo Andrés Díaz Gómez" w:date="2023-03-22T16:08:00Z"/>
                    <w:rFonts w:cs="Times New Roman"/>
                    <w:color w:val="000000"/>
                    <w:sz w:val="20"/>
                    <w:szCs w:val="20"/>
                  </w:rPr>
                </w:rPrChange>
              </w:rPr>
            </w:pPr>
          </w:p>
        </w:tc>
        <w:tc>
          <w:tcPr>
            <w:tcW w:w="322" w:type="dxa"/>
          </w:tcPr>
          <w:p w14:paraId="317F92A1" w14:textId="43C3E8D6" w:rsidR="00776339" w:rsidRPr="002B569F" w:rsidDel="00776339" w:rsidRDefault="00776339">
            <w:pPr>
              <w:rPr>
                <w:del w:id="10019" w:author="Camilo Andrés Díaz Gómez" w:date="2023-03-22T16:08:00Z"/>
                <w:rFonts w:cs="Times New Roman"/>
                <w:sz w:val="20"/>
                <w:szCs w:val="20"/>
                <w:rPrChange w:id="10020" w:author="Camilo Andrés Díaz Gómez" w:date="2023-03-28T17:42:00Z">
                  <w:rPr>
                    <w:del w:id="10021" w:author="Camilo Andrés Díaz Gómez" w:date="2023-03-22T16:08:00Z"/>
                    <w:rFonts w:cs="Times New Roman"/>
                    <w:color w:val="000000"/>
                    <w:sz w:val="20"/>
                    <w:szCs w:val="20"/>
                  </w:rPr>
                </w:rPrChange>
              </w:rPr>
            </w:pPr>
          </w:p>
        </w:tc>
      </w:tr>
      <w:tr w:rsidR="002B569F" w:rsidRPr="002B569F" w:rsidDel="00776339" w14:paraId="4DAD18E0" w14:textId="77777777" w:rsidTr="00D00600">
        <w:trPr>
          <w:del w:id="10022" w:author="Camilo Andrés Díaz Gómez" w:date="2023-03-22T16:08:00Z"/>
        </w:trPr>
        <w:tc>
          <w:tcPr>
            <w:tcW w:w="530" w:type="dxa"/>
            <w:vAlign w:val="bottom"/>
          </w:tcPr>
          <w:p w14:paraId="333FAE15" w14:textId="193F0CB2" w:rsidR="00776339" w:rsidRPr="002B569F" w:rsidDel="00776339" w:rsidRDefault="00776339">
            <w:pPr>
              <w:rPr>
                <w:del w:id="10023" w:author="Camilo Andrés Díaz Gómez" w:date="2023-03-22T16:08:00Z"/>
                <w:rFonts w:cs="Times New Roman"/>
                <w:sz w:val="20"/>
                <w:szCs w:val="20"/>
                <w:rPrChange w:id="10024" w:author="Camilo Andrés Díaz Gómez" w:date="2023-03-28T17:42:00Z">
                  <w:rPr>
                    <w:del w:id="10025" w:author="Camilo Andrés Díaz Gómez" w:date="2023-03-22T16:08:00Z"/>
                    <w:rFonts w:ascii="Calibri" w:hAnsi="Calibri" w:cs="Calibri"/>
                    <w:color w:val="000000"/>
                    <w:sz w:val="20"/>
                    <w:szCs w:val="20"/>
                  </w:rPr>
                </w:rPrChange>
              </w:rPr>
            </w:pPr>
            <w:del w:id="10026" w:author="Camilo Andrés Díaz Gómez" w:date="2023-03-22T16:08:00Z">
              <w:r w:rsidRPr="002B569F" w:rsidDel="00776339">
                <w:rPr>
                  <w:rFonts w:cs="Times New Roman"/>
                  <w:sz w:val="22"/>
                  <w:rPrChange w:id="10027" w:author="Camilo Andrés Díaz Gómez" w:date="2023-03-28T17:42:00Z">
                    <w:rPr>
                      <w:rFonts w:ascii="Calibri" w:hAnsi="Calibri" w:cs="Calibri"/>
                      <w:color w:val="000000"/>
                      <w:sz w:val="22"/>
                    </w:rPr>
                  </w:rPrChange>
                </w:rPr>
                <w:delText>20</w:delText>
              </w:r>
            </w:del>
          </w:p>
        </w:tc>
        <w:tc>
          <w:tcPr>
            <w:tcW w:w="1450" w:type="dxa"/>
            <w:vAlign w:val="bottom"/>
          </w:tcPr>
          <w:p w14:paraId="2D063ACA" w14:textId="22DFC40C" w:rsidR="00776339" w:rsidRPr="002B569F" w:rsidDel="00776339" w:rsidRDefault="00776339">
            <w:pPr>
              <w:rPr>
                <w:del w:id="10028" w:author="Camilo Andrés Díaz Gómez" w:date="2023-03-22T16:08:00Z"/>
                <w:rFonts w:cs="Times New Roman"/>
                <w:sz w:val="20"/>
                <w:szCs w:val="20"/>
                <w:rPrChange w:id="10029" w:author="Camilo Andrés Díaz Gómez" w:date="2023-03-28T17:42:00Z">
                  <w:rPr>
                    <w:del w:id="10030" w:author="Camilo Andrés Díaz Gómez" w:date="2023-03-22T16:08:00Z"/>
                    <w:rFonts w:ascii="Calibri" w:hAnsi="Calibri" w:cs="Calibri"/>
                    <w:color w:val="000000"/>
                    <w:sz w:val="20"/>
                    <w:szCs w:val="20"/>
                  </w:rPr>
                </w:rPrChange>
              </w:rPr>
            </w:pPr>
            <w:del w:id="10031" w:author="Camilo Andrés Díaz Gómez" w:date="2023-03-22T16:06:00Z">
              <w:r w:rsidRPr="002B569F" w:rsidDel="0066355F">
                <w:rPr>
                  <w:rFonts w:cs="Times New Roman"/>
                  <w:sz w:val="20"/>
                  <w:szCs w:val="20"/>
                  <w:rPrChange w:id="10032" w:author="Camilo Andrés Díaz Gómez" w:date="2023-03-28T17:42:00Z">
                    <w:rPr>
                      <w:rFonts w:ascii="Calibri" w:hAnsi="Calibri" w:cs="Calibri"/>
                      <w:color w:val="000000"/>
                      <w:sz w:val="20"/>
                      <w:szCs w:val="20"/>
                    </w:rPr>
                  </w:rPrChange>
                </w:rPr>
                <w:delText>11,76027029</w:delText>
              </w:r>
            </w:del>
          </w:p>
        </w:tc>
        <w:tc>
          <w:tcPr>
            <w:tcW w:w="1559" w:type="dxa"/>
            <w:vAlign w:val="bottom"/>
          </w:tcPr>
          <w:p w14:paraId="630A2515" w14:textId="680BE646" w:rsidR="00776339" w:rsidRPr="002B569F" w:rsidDel="00776339" w:rsidRDefault="00776339">
            <w:pPr>
              <w:rPr>
                <w:del w:id="10033" w:author="Camilo Andrés Díaz Gómez" w:date="2023-03-22T16:08:00Z"/>
                <w:rFonts w:cs="Times New Roman"/>
                <w:sz w:val="20"/>
                <w:szCs w:val="20"/>
                <w:rPrChange w:id="10034" w:author="Camilo Andrés Díaz Gómez" w:date="2023-03-28T17:42:00Z">
                  <w:rPr>
                    <w:del w:id="10035" w:author="Camilo Andrés Díaz Gómez" w:date="2023-03-22T16:08:00Z"/>
                    <w:rFonts w:ascii="Calibri" w:hAnsi="Calibri" w:cs="Calibri"/>
                    <w:color w:val="000000"/>
                    <w:sz w:val="20"/>
                    <w:szCs w:val="20"/>
                  </w:rPr>
                </w:rPrChange>
              </w:rPr>
            </w:pPr>
            <w:del w:id="10036" w:author="Camilo Andrés Díaz Gómez" w:date="2023-03-22T16:07:00Z">
              <w:r w:rsidRPr="002B569F" w:rsidDel="0052638D">
                <w:rPr>
                  <w:rFonts w:cs="Times New Roman"/>
                  <w:sz w:val="20"/>
                  <w:szCs w:val="20"/>
                  <w:rPrChange w:id="10037" w:author="Camilo Andrés Díaz Gómez" w:date="2023-03-28T17:42:00Z">
                    <w:rPr>
                      <w:rFonts w:ascii="Calibri" w:hAnsi="Calibri" w:cs="Calibri"/>
                      <w:color w:val="000000"/>
                      <w:sz w:val="20"/>
                      <w:szCs w:val="20"/>
                    </w:rPr>
                  </w:rPrChange>
                </w:rPr>
                <w:delText>14,84061265</w:delText>
              </w:r>
            </w:del>
          </w:p>
        </w:tc>
        <w:tc>
          <w:tcPr>
            <w:tcW w:w="1418" w:type="dxa"/>
            <w:vAlign w:val="bottom"/>
          </w:tcPr>
          <w:p w14:paraId="173D7E55" w14:textId="00D1B504" w:rsidR="00776339" w:rsidRPr="002B569F" w:rsidDel="00776339" w:rsidRDefault="00776339">
            <w:pPr>
              <w:rPr>
                <w:del w:id="10038" w:author="Camilo Andrés Díaz Gómez" w:date="2023-03-22T16:08:00Z"/>
                <w:rFonts w:cs="Times New Roman"/>
                <w:sz w:val="20"/>
                <w:szCs w:val="20"/>
                <w:rPrChange w:id="10039" w:author="Camilo Andrés Díaz Gómez" w:date="2023-03-28T17:42:00Z">
                  <w:rPr>
                    <w:del w:id="10040" w:author="Camilo Andrés Díaz Gómez" w:date="2023-03-22T16:08:00Z"/>
                    <w:rFonts w:ascii="Calibri" w:hAnsi="Calibri" w:cs="Calibri"/>
                    <w:color w:val="000000"/>
                    <w:sz w:val="20"/>
                    <w:szCs w:val="20"/>
                  </w:rPr>
                </w:rPrChange>
              </w:rPr>
            </w:pPr>
            <w:del w:id="10041" w:author="Camilo Andrés Díaz Gómez" w:date="2023-03-22T16:07:00Z">
              <w:r w:rsidRPr="002B569F" w:rsidDel="00AC0D41">
                <w:rPr>
                  <w:rFonts w:cs="Times New Roman"/>
                  <w:sz w:val="20"/>
                  <w:szCs w:val="20"/>
                  <w:rPrChange w:id="10042" w:author="Camilo Andrés Díaz Gómez" w:date="2023-03-28T17:42:00Z">
                    <w:rPr>
                      <w:rFonts w:ascii="Calibri" w:hAnsi="Calibri" w:cs="Calibri"/>
                      <w:color w:val="000000"/>
                      <w:sz w:val="20"/>
                      <w:szCs w:val="20"/>
                    </w:rPr>
                  </w:rPrChange>
                </w:rPr>
                <w:delText>12,14688717</w:delText>
              </w:r>
            </w:del>
          </w:p>
        </w:tc>
        <w:tc>
          <w:tcPr>
            <w:tcW w:w="1417" w:type="dxa"/>
            <w:vAlign w:val="bottom"/>
          </w:tcPr>
          <w:p w14:paraId="2D244557" w14:textId="67989788" w:rsidR="00776339" w:rsidRPr="002B569F" w:rsidDel="00776339" w:rsidRDefault="00776339">
            <w:pPr>
              <w:rPr>
                <w:del w:id="10043" w:author="Camilo Andrés Díaz Gómez" w:date="2023-03-22T16:08:00Z"/>
                <w:rFonts w:cs="Times New Roman"/>
                <w:sz w:val="20"/>
                <w:szCs w:val="20"/>
                <w:rPrChange w:id="10044" w:author="Camilo Andrés Díaz Gómez" w:date="2023-03-28T17:42:00Z">
                  <w:rPr>
                    <w:del w:id="10045" w:author="Camilo Andrés Díaz Gómez" w:date="2023-03-22T16:08:00Z"/>
                    <w:rFonts w:ascii="Calibri" w:hAnsi="Calibri" w:cs="Calibri"/>
                    <w:color w:val="000000"/>
                    <w:sz w:val="20"/>
                    <w:szCs w:val="20"/>
                  </w:rPr>
                </w:rPrChange>
              </w:rPr>
            </w:pPr>
            <w:del w:id="10046" w:author="Camilo Andrés Díaz Gómez" w:date="2023-03-22T16:08:00Z">
              <w:r w:rsidRPr="002B569F" w:rsidDel="00D41E19">
                <w:rPr>
                  <w:rFonts w:cs="Times New Roman"/>
                  <w:sz w:val="20"/>
                  <w:szCs w:val="20"/>
                  <w:rPrChange w:id="10047" w:author="Camilo Andrés Díaz Gómez" w:date="2023-03-28T17:42:00Z">
                    <w:rPr>
                      <w:rFonts w:ascii="Calibri" w:hAnsi="Calibri" w:cs="Calibri"/>
                      <w:color w:val="000000"/>
                      <w:sz w:val="20"/>
                      <w:szCs w:val="20"/>
                    </w:rPr>
                  </w:rPrChange>
                </w:rPr>
                <w:delText>10,87826087</w:delText>
              </w:r>
            </w:del>
          </w:p>
        </w:tc>
        <w:tc>
          <w:tcPr>
            <w:tcW w:w="1488" w:type="dxa"/>
            <w:vAlign w:val="bottom"/>
          </w:tcPr>
          <w:p w14:paraId="4EF5CB51" w14:textId="11295780" w:rsidR="00776339" w:rsidRPr="002B569F" w:rsidDel="00776339" w:rsidRDefault="00776339">
            <w:pPr>
              <w:rPr>
                <w:del w:id="10048" w:author="Camilo Andrés Díaz Gómez" w:date="2023-03-22T16:08:00Z"/>
                <w:rFonts w:cs="Times New Roman"/>
                <w:sz w:val="20"/>
                <w:szCs w:val="20"/>
                <w:rPrChange w:id="10049" w:author="Camilo Andrés Díaz Gómez" w:date="2023-03-28T17:42:00Z">
                  <w:rPr>
                    <w:del w:id="10050" w:author="Camilo Andrés Díaz Gómez" w:date="2023-03-22T16:08:00Z"/>
                    <w:rFonts w:cs="Times New Roman"/>
                    <w:color w:val="000000"/>
                    <w:sz w:val="20"/>
                    <w:szCs w:val="20"/>
                  </w:rPr>
                </w:rPrChange>
              </w:rPr>
            </w:pPr>
          </w:p>
        </w:tc>
        <w:tc>
          <w:tcPr>
            <w:tcW w:w="322" w:type="dxa"/>
          </w:tcPr>
          <w:p w14:paraId="3C6CDAFC" w14:textId="7A0E9600" w:rsidR="00776339" w:rsidRPr="002B569F" w:rsidDel="00776339" w:rsidRDefault="00776339">
            <w:pPr>
              <w:rPr>
                <w:del w:id="10051" w:author="Camilo Andrés Díaz Gómez" w:date="2023-03-22T16:08:00Z"/>
                <w:rFonts w:cs="Times New Roman"/>
                <w:sz w:val="20"/>
                <w:szCs w:val="20"/>
                <w:rPrChange w:id="10052" w:author="Camilo Andrés Díaz Gómez" w:date="2023-03-28T17:42:00Z">
                  <w:rPr>
                    <w:del w:id="10053" w:author="Camilo Andrés Díaz Gómez" w:date="2023-03-22T16:08:00Z"/>
                    <w:rFonts w:cs="Times New Roman"/>
                    <w:color w:val="000000"/>
                    <w:sz w:val="20"/>
                    <w:szCs w:val="20"/>
                  </w:rPr>
                </w:rPrChange>
              </w:rPr>
            </w:pPr>
          </w:p>
        </w:tc>
        <w:tc>
          <w:tcPr>
            <w:tcW w:w="322" w:type="dxa"/>
          </w:tcPr>
          <w:p w14:paraId="1AB0E60B" w14:textId="1C9D694D" w:rsidR="00776339" w:rsidRPr="002B569F" w:rsidDel="00776339" w:rsidRDefault="00776339">
            <w:pPr>
              <w:rPr>
                <w:del w:id="10054" w:author="Camilo Andrés Díaz Gómez" w:date="2023-03-22T16:08:00Z"/>
                <w:rFonts w:cs="Times New Roman"/>
                <w:sz w:val="20"/>
                <w:szCs w:val="20"/>
                <w:rPrChange w:id="10055" w:author="Camilo Andrés Díaz Gómez" w:date="2023-03-28T17:42:00Z">
                  <w:rPr>
                    <w:del w:id="10056" w:author="Camilo Andrés Díaz Gómez" w:date="2023-03-22T16:08:00Z"/>
                    <w:rFonts w:cs="Times New Roman"/>
                    <w:color w:val="000000"/>
                    <w:sz w:val="20"/>
                    <w:szCs w:val="20"/>
                  </w:rPr>
                </w:rPrChange>
              </w:rPr>
            </w:pPr>
          </w:p>
        </w:tc>
        <w:tc>
          <w:tcPr>
            <w:tcW w:w="322" w:type="dxa"/>
          </w:tcPr>
          <w:p w14:paraId="6EBD3A81" w14:textId="5DDD66A5" w:rsidR="00776339" w:rsidRPr="002B569F" w:rsidDel="00776339" w:rsidRDefault="00776339">
            <w:pPr>
              <w:rPr>
                <w:del w:id="10057" w:author="Camilo Andrés Díaz Gómez" w:date="2023-03-22T16:08:00Z"/>
                <w:rFonts w:cs="Times New Roman"/>
                <w:sz w:val="20"/>
                <w:szCs w:val="20"/>
                <w:rPrChange w:id="10058" w:author="Camilo Andrés Díaz Gómez" w:date="2023-03-28T17:42:00Z">
                  <w:rPr>
                    <w:del w:id="10059" w:author="Camilo Andrés Díaz Gómez" w:date="2023-03-22T16:08:00Z"/>
                    <w:rFonts w:cs="Times New Roman"/>
                    <w:color w:val="000000"/>
                    <w:sz w:val="20"/>
                    <w:szCs w:val="20"/>
                  </w:rPr>
                </w:rPrChange>
              </w:rPr>
            </w:pPr>
          </w:p>
        </w:tc>
      </w:tr>
      <w:tr w:rsidR="002B569F" w:rsidRPr="002B569F" w:rsidDel="00776339" w14:paraId="04A03427" w14:textId="77777777" w:rsidTr="00D00600">
        <w:trPr>
          <w:del w:id="10060" w:author="Camilo Andrés Díaz Gómez" w:date="2023-03-22T16:08:00Z"/>
        </w:trPr>
        <w:tc>
          <w:tcPr>
            <w:tcW w:w="530" w:type="dxa"/>
            <w:vAlign w:val="bottom"/>
          </w:tcPr>
          <w:p w14:paraId="75417248" w14:textId="61E48B33" w:rsidR="00776339" w:rsidRPr="002B569F" w:rsidDel="00776339" w:rsidRDefault="00776339">
            <w:pPr>
              <w:rPr>
                <w:del w:id="10061" w:author="Camilo Andrés Díaz Gómez" w:date="2023-03-22T16:08:00Z"/>
                <w:rFonts w:cs="Times New Roman"/>
                <w:sz w:val="20"/>
                <w:szCs w:val="20"/>
                <w:rPrChange w:id="10062" w:author="Camilo Andrés Díaz Gómez" w:date="2023-03-28T17:42:00Z">
                  <w:rPr>
                    <w:del w:id="10063" w:author="Camilo Andrés Díaz Gómez" w:date="2023-03-22T16:08:00Z"/>
                    <w:rFonts w:ascii="Calibri" w:hAnsi="Calibri" w:cs="Calibri"/>
                    <w:color w:val="000000"/>
                    <w:sz w:val="20"/>
                    <w:szCs w:val="20"/>
                  </w:rPr>
                </w:rPrChange>
              </w:rPr>
            </w:pPr>
            <w:del w:id="10064" w:author="Camilo Andrés Díaz Gómez" w:date="2023-03-22T16:08:00Z">
              <w:r w:rsidRPr="002B569F" w:rsidDel="00776339">
                <w:rPr>
                  <w:rFonts w:cs="Times New Roman"/>
                  <w:sz w:val="22"/>
                  <w:rPrChange w:id="10065" w:author="Camilo Andrés Díaz Gómez" w:date="2023-03-28T17:42:00Z">
                    <w:rPr>
                      <w:rFonts w:ascii="Calibri" w:hAnsi="Calibri" w:cs="Calibri"/>
                      <w:color w:val="000000"/>
                      <w:sz w:val="22"/>
                    </w:rPr>
                  </w:rPrChange>
                </w:rPr>
                <w:delText>21</w:delText>
              </w:r>
            </w:del>
          </w:p>
        </w:tc>
        <w:tc>
          <w:tcPr>
            <w:tcW w:w="1450" w:type="dxa"/>
            <w:vAlign w:val="bottom"/>
          </w:tcPr>
          <w:p w14:paraId="6ACA2B11" w14:textId="4B25303B" w:rsidR="00776339" w:rsidRPr="002B569F" w:rsidDel="00776339" w:rsidRDefault="00776339">
            <w:pPr>
              <w:rPr>
                <w:del w:id="10066" w:author="Camilo Andrés Díaz Gómez" w:date="2023-03-22T16:08:00Z"/>
                <w:rFonts w:cs="Times New Roman"/>
                <w:sz w:val="20"/>
                <w:szCs w:val="20"/>
                <w:rPrChange w:id="10067" w:author="Camilo Andrés Díaz Gómez" w:date="2023-03-28T17:42:00Z">
                  <w:rPr>
                    <w:del w:id="10068" w:author="Camilo Andrés Díaz Gómez" w:date="2023-03-22T16:08:00Z"/>
                    <w:rFonts w:ascii="Calibri" w:hAnsi="Calibri" w:cs="Calibri"/>
                    <w:color w:val="000000"/>
                    <w:sz w:val="20"/>
                    <w:szCs w:val="20"/>
                  </w:rPr>
                </w:rPrChange>
              </w:rPr>
            </w:pPr>
            <w:del w:id="10069" w:author="Camilo Andrés Díaz Gómez" w:date="2023-03-22T16:06:00Z">
              <w:r w:rsidRPr="002B569F" w:rsidDel="0066355F">
                <w:rPr>
                  <w:rFonts w:cs="Times New Roman"/>
                  <w:sz w:val="20"/>
                  <w:szCs w:val="20"/>
                  <w:rPrChange w:id="10070" w:author="Camilo Andrés Díaz Gómez" w:date="2023-03-28T17:42:00Z">
                    <w:rPr>
                      <w:rFonts w:ascii="Calibri" w:hAnsi="Calibri" w:cs="Calibri"/>
                      <w:color w:val="000000"/>
                      <w:sz w:val="20"/>
                      <w:szCs w:val="20"/>
                    </w:rPr>
                  </w:rPrChange>
                </w:rPr>
                <w:delText>13,35087066</w:delText>
              </w:r>
            </w:del>
          </w:p>
        </w:tc>
        <w:tc>
          <w:tcPr>
            <w:tcW w:w="1559" w:type="dxa"/>
            <w:vAlign w:val="bottom"/>
          </w:tcPr>
          <w:p w14:paraId="68E30F34" w14:textId="6E689188" w:rsidR="00776339" w:rsidRPr="002B569F" w:rsidDel="00776339" w:rsidRDefault="00776339">
            <w:pPr>
              <w:rPr>
                <w:del w:id="10071" w:author="Camilo Andrés Díaz Gómez" w:date="2023-03-22T16:08:00Z"/>
                <w:rFonts w:cs="Times New Roman"/>
                <w:sz w:val="20"/>
                <w:szCs w:val="20"/>
                <w:rPrChange w:id="10072" w:author="Camilo Andrés Díaz Gómez" w:date="2023-03-28T17:42:00Z">
                  <w:rPr>
                    <w:del w:id="10073" w:author="Camilo Andrés Díaz Gómez" w:date="2023-03-22T16:08:00Z"/>
                    <w:rFonts w:ascii="Calibri" w:hAnsi="Calibri" w:cs="Calibri"/>
                    <w:color w:val="000000"/>
                    <w:sz w:val="20"/>
                    <w:szCs w:val="20"/>
                  </w:rPr>
                </w:rPrChange>
              </w:rPr>
            </w:pPr>
            <w:del w:id="10074" w:author="Camilo Andrés Díaz Gómez" w:date="2023-03-22T16:07:00Z">
              <w:r w:rsidRPr="002B569F" w:rsidDel="0052638D">
                <w:rPr>
                  <w:rFonts w:cs="Times New Roman"/>
                  <w:sz w:val="20"/>
                  <w:szCs w:val="20"/>
                  <w:rPrChange w:id="10075" w:author="Camilo Andrés Díaz Gómez" w:date="2023-03-28T17:42:00Z">
                    <w:rPr>
                      <w:rFonts w:ascii="Calibri" w:hAnsi="Calibri" w:cs="Calibri"/>
                      <w:color w:val="000000"/>
                      <w:sz w:val="20"/>
                      <w:szCs w:val="20"/>
                    </w:rPr>
                  </w:rPrChange>
                </w:rPr>
                <w:delText>14,86994573</w:delText>
              </w:r>
            </w:del>
          </w:p>
        </w:tc>
        <w:tc>
          <w:tcPr>
            <w:tcW w:w="1418" w:type="dxa"/>
            <w:vAlign w:val="bottom"/>
          </w:tcPr>
          <w:p w14:paraId="69CB2A9C" w14:textId="79F16986" w:rsidR="00776339" w:rsidRPr="002B569F" w:rsidDel="00776339" w:rsidRDefault="00776339">
            <w:pPr>
              <w:rPr>
                <w:del w:id="10076" w:author="Camilo Andrés Díaz Gómez" w:date="2023-03-22T16:08:00Z"/>
                <w:rFonts w:cs="Times New Roman"/>
                <w:sz w:val="20"/>
                <w:szCs w:val="20"/>
                <w:rPrChange w:id="10077" w:author="Camilo Andrés Díaz Gómez" w:date="2023-03-28T17:42:00Z">
                  <w:rPr>
                    <w:del w:id="10078" w:author="Camilo Andrés Díaz Gómez" w:date="2023-03-22T16:08:00Z"/>
                    <w:rFonts w:ascii="Calibri" w:hAnsi="Calibri" w:cs="Calibri"/>
                    <w:color w:val="000000"/>
                    <w:sz w:val="20"/>
                    <w:szCs w:val="20"/>
                  </w:rPr>
                </w:rPrChange>
              </w:rPr>
            </w:pPr>
            <w:del w:id="10079" w:author="Camilo Andrés Díaz Gómez" w:date="2023-03-22T16:07:00Z">
              <w:r w:rsidRPr="002B569F" w:rsidDel="00AC0D41">
                <w:rPr>
                  <w:rFonts w:cs="Times New Roman"/>
                  <w:sz w:val="20"/>
                  <w:szCs w:val="20"/>
                  <w:rPrChange w:id="10080" w:author="Camilo Andrés Díaz Gómez" w:date="2023-03-28T17:42:00Z">
                    <w:rPr>
                      <w:rFonts w:ascii="Calibri" w:hAnsi="Calibri" w:cs="Calibri"/>
                      <w:color w:val="000000"/>
                      <w:sz w:val="20"/>
                      <w:szCs w:val="20"/>
                    </w:rPr>
                  </w:rPrChange>
                </w:rPr>
                <w:delText>13,28653228</w:delText>
              </w:r>
            </w:del>
          </w:p>
        </w:tc>
        <w:tc>
          <w:tcPr>
            <w:tcW w:w="1417" w:type="dxa"/>
            <w:vAlign w:val="bottom"/>
          </w:tcPr>
          <w:p w14:paraId="322E9204" w14:textId="2D559AC8" w:rsidR="00776339" w:rsidRPr="002B569F" w:rsidDel="00776339" w:rsidRDefault="00776339">
            <w:pPr>
              <w:rPr>
                <w:del w:id="10081" w:author="Camilo Andrés Díaz Gómez" w:date="2023-03-22T16:08:00Z"/>
                <w:rFonts w:cs="Times New Roman"/>
                <w:sz w:val="20"/>
                <w:szCs w:val="20"/>
                <w:rPrChange w:id="10082" w:author="Camilo Andrés Díaz Gómez" w:date="2023-03-28T17:42:00Z">
                  <w:rPr>
                    <w:del w:id="10083" w:author="Camilo Andrés Díaz Gómez" w:date="2023-03-22T16:08:00Z"/>
                    <w:rFonts w:ascii="Calibri" w:hAnsi="Calibri" w:cs="Calibri"/>
                    <w:color w:val="000000"/>
                    <w:sz w:val="20"/>
                    <w:szCs w:val="20"/>
                  </w:rPr>
                </w:rPrChange>
              </w:rPr>
            </w:pPr>
            <w:del w:id="10084" w:author="Camilo Andrés Díaz Gómez" w:date="2023-03-22T16:08:00Z">
              <w:r w:rsidRPr="002B569F" w:rsidDel="00D41E19">
                <w:rPr>
                  <w:rFonts w:cs="Times New Roman"/>
                  <w:sz w:val="20"/>
                  <w:szCs w:val="20"/>
                  <w:rPrChange w:id="10085" w:author="Camilo Andrés Díaz Gómez" w:date="2023-03-28T17:42:00Z">
                    <w:rPr>
                      <w:rFonts w:ascii="Calibri" w:hAnsi="Calibri" w:cs="Calibri"/>
                      <w:color w:val="000000"/>
                      <w:sz w:val="20"/>
                      <w:szCs w:val="20"/>
                    </w:rPr>
                  </w:rPrChange>
                </w:rPr>
                <w:delText>13,8119403</w:delText>
              </w:r>
            </w:del>
          </w:p>
        </w:tc>
        <w:tc>
          <w:tcPr>
            <w:tcW w:w="1488" w:type="dxa"/>
            <w:vAlign w:val="bottom"/>
          </w:tcPr>
          <w:p w14:paraId="13CAEBEC" w14:textId="02EACE88" w:rsidR="00776339" w:rsidRPr="002B569F" w:rsidDel="00776339" w:rsidRDefault="00776339">
            <w:pPr>
              <w:rPr>
                <w:del w:id="10086" w:author="Camilo Andrés Díaz Gómez" w:date="2023-03-22T16:08:00Z"/>
                <w:rFonts w:cs="Times New Roman"/>
                <w:sz w:val="20"/>
                <w:szCs w:val="20"/>
                <w:rPrChange w:id="10087" w:author="Camilo Andrés Díaz Gómez" w:date="2023-03-28T17:42:00Z">
                  <w:rPr>
                    <w:del w:id="10088" w:author="Camilo Andrés Díaz Gómez" w:date="2023-03-22T16:08:00Z"/>
                    <w:rFonts w:cs="Times New Roman"/>
                    <w:color w:val="000000"/>
                    <w:sz w:val="20"/>
                    <w:szCs w:val="20"/>
                  </w:rPr>
                </w:rPrChange>
              </w:rPr>
            </w:pPr>
          </w:p>
        </w:tc>
        <w:tc>
          <w:tcPr>
            <w:tcW w:w="322" w:type="dxa"/>
          </w:tcPr>
          <w:p w14:paraId="74D3F385" w14:textId="0501F141" w:rsidR="00776339" w:rsidRPr="002B569F" w:rsidDel="00776339" w:rsidRDefault="00776339">
            <w:pPr>
              <w:rPr>
                <w:del w:id="10089" w:author="Camilo Andrés Díaz Gómez" w:date="2023-03-22T16:08:00Z"/>
                <w:rFonts w:cs="Times New Roman"/>
                <w:sz w:val="20"/>
                <w:szCs w:val="20"/>
                <w:rPrChange w:id="10090" w:author="Camilo Andrés Díaz Gómez" w:date="2023-03-28T17:42:00Z">
                  <w:rPr>
                    <w:del w:id="10091" w:author="Camilo Andrés Díaz Gómez" w:date="2023-03-22T16:08:00Z"/>
                    <w:rFonts w:cs="Times New Roman"/>
                    <w:color w:val="000000"/>
                    <w:sz w:val="20"/>
                    <w:szCs w:val="20"/>
                  </w:rPr>
                </w:rPrChange>
              </w:rPr>
            </w:pPr>
          </w:p>
        </w:tc>
        <w:tc>
          <w:tcPr>
            <w:tcW w:w="322" w:type="dxa"/>
          </w:tcPr>
          <w:p w14:paraId="3CC755E4" w14:textId="369106C9" w:rsidR="00776339" w:rsidRPr="002B569F" w:rsidDel="00776339" w:rsidRDefault="00776339">
            <w:pPr>
              <w:rPr>
                <w:del w:id="10092" w:author="Camilo Andrés Díaz Gómez" w:date="2023-03-22T16:08:00Z"/>
                <w:rFonts w:cs="Times New Roman"/>
                <w:sz w:val="20"/>
                <w:szCs w:val="20"/>
                <w:rPrChange w:id="10093" w:author="Camilo Andrés Díaz Gómez" w:date="2023-03-28T17:42:00Z">
                  <w:rPr>
                    <w:del w:id="10094" w:author="Camilo Andrés Díaz Gómez" w:date="2023-03-22T16:08:00Z"/>
                    <w:rFonts w:cs="Times New Roman"/>
                    <w:color w:val="000000"/>
                    <w:sz w:val="20"/>
                    <w:szCs w:val="20"/>
                  </w:rPr>
                </w:rPrChange>
              </w:rPr>
            </w:pPr>
          </w:p>
        </w:tc>
        <w:tc>
          <w:tcPr>
            <w:tcW w:w="322" w:type="dxa"/>
          </w:tcPr>
          <w:p w14:paraId="2C780407" w14:textId="74BE1204" w:rsidR="00776339" w:rsidRPr="002B569F" w:rsidDel="00776339" w:rsidRDefault="00776339">
            <w:pPr>
              <w:rPr>
                <w:del w:id="10095" w:author="Camilo Andrés Díaz Gómez" w:date="2023-03-22T16:08:00Z"/>
                <w:rFonts w:cs="Times New Roman"/>
                <w:sz w:val="20"/>
                <w:szCs w:val="20"/>
                <w:rPrChange w:id="10096" w:author="Camilo Andrés Díaz Gómez" w:date="2023-03-28T17:42:00Z">
                  <w:rPr>
                    <w:del w:id="10097" w:author="Camilo Andrés Díaz Gómez" w:date="2023-03-22T16:08:00Z"/>
                    <w:rFonts w:cs="Times New Roman"/>
                    <w:color w:val="000000"/>
                    <w:sz w:val="20"/>
                    <w:szCs w:val="20"/>
                  </w:rPr>
                </w:rPrChange>
              </w:rPr>
            </w:pPr>
          </w:p>
        </w:tc>
      </w:tr>
      <w:tr w:rsidR="002B569F" w:rsidRPr="002B569F" w:rsidDel="00776339" w14:paraId="10FD696E" w14:textId="77777777" w:rsidTr="00D00600">
        <w:trPr>
          <w:del w:id="10098" w:author="Camilo Andrés Díaz Gómez" w:date="2023-03-22T16:08:00Z"/>
        </w:trPr>
        <w:tc>
          <w:tcPr>
            <w:tcW w:w="530" w:type="dxa"/>
            <w:vAlign w:val="bottom"/>
          </w:tcPr>
          <w:p w14:paraId="257D60F8" w14:textId="74F0D3CA" w:rsidR="00776339" w:rsidRPr="002B569F" w:rsidDel="00776339" w:rsidRDefault="00776339">
            <w:pPr>
              <w:rPr>
                <w:del w:id="10099" w:author="Camilo Andrés Díaz Gómez" w:date="2023-03-22T16:08:00Z"/>
                <w:rFonts w:cs="Times New Roman"/>
                <w:sz w:val="20"/>
                <w:szCs w:val="20"/>
                <w:rPrChange w:id="10100" w:author="Camilo Andrés Díaz Gómez" w:date="2023-03-28T17:42:00Z">
                  <w:rPr>
                    <w:del w:id="10101" w:author="Camilo Andrés Díaz Gómez" w:date="2023-03-22T16:08:00Z"/>
                    <w:rFonts w:ascii="Calibri" w:hAnsi="Calibri" w:cs="Calibri"/>
                    <w:color w:val="000000"/>
                    <w:sz w:val="20"/>
                    <w:szCs w:val="20"/>
                  </w:rPr>
                </w:rPrChange>
              </w:rPr>
            </w:pPr>
            <w:del w:id="10102" w:author="Camilo Andrés Díaz Gómez" w:date="2023-03-22T16:08:00Z">
              <w:r w:rsidRPr="002B569F" w:rsidDel="00776339">
                <w:rPr>
                  <w:rFonts w:cs="Times New Roman"/>
                  <w:sz w:val="22"/>
                  <w:rPrChange w:id="10103" w:author="Camilo Andrés Díaz Gómez" w:date="2023-03-28T17:42:00Z">
                    <w:rPr>
                      <w:rFonts w:ascii="Calibri" w:hAnsi="Calibri" w:cs="Calibri"/>
                      <w:color w:val="000000"/>
                      <w:sz w:val="22"/>
                    </w:rPr>
                  </w:rPrChange>
                </w:rPr>
                <w:delText>22</w:delText>
              </w:r>
            </w:del>
          </w:p>
        </w:tc>
        <w:tc>
          <w:tcPr>
            <w:tcW w:w="1450" w:type="dxa"/>
            <w:vAlign w:val="bottom"/>
          </w:tcPr>
          <w:p w14:paraId="55FDCCDB" w14:textId="70E1BDA2" w:rsidR="00776339" w:rsidRPr="002B569F" w:rsidDel="00776339" w:rsidRDefault="00776339">
            <w:pPr>
              <w:rPr>
                <w:del w:id="10104" w:author="Camilo Andrés Díaz Gómez" w:date="2023-03-22T16:08:00Z"/>
                <w:rFonts w:cs="Times New Roman"/>
                <w:sz w:val="20"/>
                <w:szCs w:val="20"/>
                <w:rPrChange w:id="10105" w:author="Camilo Andrés Díaz Gómez" w:date="2023-03-28T17:42:00Z">
                  <w:rPr>
                    <w:del w:id="10106" w:author="Camilo Andrés Díaz Gómez" w:date="2023-03-22T16:08:00Z"/>
                    <w:rFonts w:ascii="Calibri" w:hAnsi="Calibri" w:cs="Calibri"/>
                    <w:color w:val="000000"/>
                    <w:sz w:val="20"/>
                    <w:szCs w:val="20"/>
                  </w:rPr>
                </w:rPrChange>
              </w:rPr>
            </w:pPr>
            <w:del w:id="10107" w:author="Camilo Andrés Díaz Gómez" w:date="2023-03-22T16:06:00Z">
              <w:r w:rsidRPr="002B569F" w:rsidDel="0066355F">
                <w:rPr>
                  <w:rFonts w:cs="Times New Roman"/>
                  <w:sz w:val="20"/>
                  <w:szCs w:val="20"/>
                  <w:rPrChange w:id="10108" w:author="Camilo Andrés Díaz Gómez" w:date="2023-03-28T17:42:00Z">
                    <w:rPr>
                      <w:rFonts w:ascii="Calibri" w:hAnsi="Calibri" w:cs="Calibri"/>
                      <w:color w:val="000000"/>
                      <w:sz w:val="20"/>
                      <w:szCs w:val="20"/>
                    </w:rPr>
                  </w:rPrChange>
                </w:rPr>
                <w:delText>12,21693965</w:delText>
              </w:r>
            </w:del>
          </w:p>
        </w:tc>
        <w:tc>
          <w:tcPr>
            <w:tcW w:w="1559" w:type="dxa"/>
            <w:vAlign w:val="bottom"/>
          </w:tcPr>
          <w:p w14:paraId="04A8C155" w14:textId="493E250C" w:rsidR="00776339" w:rsidRPr="002B569F" w:rsidDel="00776339" w:rsidRDefault="00776339">
            <w:pPr>
              <w:rPr>
                <w:del w:id="10109" w:author="Camilo Andrés Díaz Gómez" w:date="2023-03-22T16:08:00Z"/>
                <w:rFonts w:cs="Times New Roman"/>
                <w:sz w:val="20"/>
                <w:szCs w:val="20"/>
                <w:rPrChange w:id="10110" w:author="Camilo Andrés Díaz Gómez" w:date="2023-03-28T17:42:00Z">
                  <w:rPr>
                    <w:del w:id="10111" w:author="Camilo Andrés Díaz Gómez" w:date="2023-03-22T16:08:00Z"/>
                    <w:rFonts w:ascii="Calibri" w:hAnsi="Calibri" w:cs="Calibri"/>
                    <w:color w:val="000000"/>
                    <w:sz w:val="20"/>
                    <w:szCs w:val="20"/>
                  </w:rPr>
                </w:rPrChange>
              </w:rPr>
            </w:pPr>
            <w:del w:id="10112" w:author="Camilo Andrés Díaz Gómez" w:date="2023-03-22T16:07:00Z">
              <w:r w:rsidRPr="002B569F" w:rsidDel="0052638D">
                <w:rPr>
                  <w:rFonts w:cs="Times New Roman"/>
                  <w:sz w:val="20"/>
                  <w:szCs w:val="20"/>
                  <w:rPrChange w:id="10113" w:author="Camilo Andrés Díaz Gómez" w:date="2023-03-28T17:42:00Z">
                    <w:rPr>
                      <w:rFonts w:ascii="Calibri" w:hAnsi="Calibri" w:cs="Calibri"/>
                      <w:color w:val="000000"/>
                      <w:sz w:val="20"/>
                      <w:szCs w:val="20"/>
                    </w:rPr>
                  </w:rPrChange>
                </w:rPr>
                <w:delText>14,55942761</w:delText>
              </w:r>
            </w:del>
          </w:p>
        </w:tc>
        <w:tc>
          <w:tcPr>
            <w:tcW w:w="1418" w:type="dxa"/>
            <w:vAlign w:val="bottom"/>
          </w:tcPr>
          <w:p w14:paraId="590D9033" w14:textId="1AD06992" w:rsidR="00776339" w:rsidRPr="002B569F" w:rsidDel="00776339" w:rsidRDefault="00776339">
            <w:pPr>
              <w:rPr>
                <w:del w:id="10114" w:author="Camilo Andrés Díaz Gómez" w:date="2023-03-22T16:08:00Z"/>
                <w:rFonts w:cs="Times New Roman"/>
                <w:sz w:val="20"/>
                <w:szCs w:val="20"/>
                <w:rPrChange w:id="10115" w:author="Camilo Andrés Díaz Gómez" w:date="2023-03-28T17:42:00Z">
                  <w:rPr>
                    <w:del w:id="10116" w:author="Camilo Andrés Díaz Gómez" w:date="2023-03-22T16:08:00Z"/>
                    <w:rFonts w:ascii="Calibri" w:hAnsi="Calibri" w:cs="Calibri"/>
                    <w:color w:val="000000"/>
                    <w:sz w:val="20"/>
                    <w:szCs w:val="20"/>
                  </w:rPr>
                </w:rPrChange>
              </w:rPr>
            </w:pPr>
            <w:del w:id="10117" w:author="Camilo Andrés Díaz Gómez" w:date="2023-03-22T16:07:00Z">
              <w:r w:rsidRPr="002B569F" w:rsidDel="00AC0D41">
                <w:rPr>
                  <w:rFonts w:cs="Times New Roman"/>
                  <w:sz w:val="20"/>
                  <w:szCs w:val="20"/>
                  <w:rPrChange w:id="10118" w:author="Camilo Andrés Díaz Gómez" w:date="2023-03-28T17:42:00Z">
                    <w:rPr>
                      <w:rFonts w:ascii="Calibri" w:hAnsi="Calibri" w:cs="Calibri"/>
                      <w:color w:val="000000"/>
                      <w:sz w:val="20"/>
                      <w:szCs w:val="20"/>
                    </w:rPr>
                  </w:rPrChange>
                </w:rPr>
                <w:delText>12,52110213</w:delText>
              </w:r>
            </w:del>
          </w:p>
        </w:tc>
        <w:tc>
          <w:tcPr>
            <w:tcW w:w="1417" w:type="dxa"/>
            <w:vAlign w:val="bottom"/>
          </w:tcPr>
          <w:p w14:paraId="7861E8D0" w14:textId="5E8FE36E" w:rsidR="00776339" w:rsidRPr="002B569F" w:rsidDel="00776339" w:rsidRDefault="00776339">
            <w:pPr>
              <w:rPr>
                <w:del w:id="10119" w:author="Camilo Andrés Díaz Gómez" w:date="2023-03-22T16:08:00Z"/>
                <w:rFonts w:cs="Times New Roman"/>
                <w:sz w:val="20"/>
                <w:szCs w:val="20"/>
                <w:rPrChange w:id="10120" w:author="Camilo Andrés Díaz Gómez" w:date="2023-03-28T17:42:00Z">
                  <w:rPr>
                    <w:del w:id="10121" w:author="Camilo Andrés Díaz Gómez" w:date="2023-03-22T16:08:00Z"/>
                    <w:rFonts w:ascii="Calibri" w:hAnsi="Calibri" w:cs="Calibri"/>
                    <w:color w:val="000000"/>
                    <w:sz w:val="20"/>
                    <w:szCs w:val="20"/>
                  </w:rPr>
                </w:rPrChange>
              </w:rPr>
            </w:pPr>
            <w:del w:id="10122" w:author="Camilo Andrés Díaz Gómez" w:date="2023-03-22T16:08:00Z">
              <w:r w:rsidRPr="002B569F" w:rsidDel="00D41E19">
                <w:rPr>
                  <w:rFonts w:cs="Times New Roman"/>
                  <w:sz w:val="20"/>
                  <w:szCs w:val="20"/>
                  <w:rPrChange w:id="10123" w:author="Camilo Andrés Díaz Gómez" w:date="2023-03-28T17:42:00Z">
                    <w:rPr>
                      <w:rFonts w:ascii="Calibri" w:hAnsi="Calibri" w:cs="Calibri"/>
                      <w:color w:val="000000"/>
                      <w:sz w:val="20"/>
                      <w:szCs w:val="20"/>
                    </w:rPr>
                  </w:rPrChange>
                </w:rPr>
                <w:delText>12,07407407</w:delText>
              </w:r>
            </w:del>
          </w:p>
        </w:tc>
        <w:tc>
          <w:tcPr>
            <w:tcW w:w="1488" w:type="dxa"/>
            <w:vAlign w:val="bottom"/>
          </w:tcPr>
          <w:p w14:paraId="4C94FCC8" w14:textId="26A29EE7" w:rsidR="00776339" w:rsidRPr="002B569F" w:rsidDel="00776339" w:rsidRDefault="00776339">
            <w:pPr>
              <w:rPr>
                <w:del w:id="10124" w:author="Camilo Andrés Díaz Gómez" w:date="2023-03-22T16:08:00Z"/>
                <w:rFonts w:cs="Times New Roman"/>
                <w:sz w:val="20"/>
                <w:szCs w:val="20"/>
                <w:rPrChange w:id="10125" w:author="Camilo Andrés Díaz Gómez" w:date="2023-03-28T17:42:00Z">
                  <w:rPr>
                    <w:del w:id="10126" w:author="Camilo Andrés Díaz Gómez" w:date="2023-03-22T16:08:00Z"/>
                    <w:rFonts w:cs="Times New Roman"/>
                    <w:color w:val="000000"/>
                    <w:sz w:val="20"/>
                    <w:szCs w:val="20"/>
                  </w:rPr>
                </w:rPrChange>
              </w:rPr>
            </w:pPr>
          </w:p>
        </w:tc>
        <w:tc>
          <w:tcPr>
            <w:tcW w:w="322" w:type="dxa"/>
          </w:tcPr>
          <w:p w14:paraId="5BB1DBAF" w14:textId="47B6DCB5" w:rsidR="00776339" w:rsidRPr="002B569F" w:rsidDel="00776339" w:rsidRDefault="00776339">
            <w:pPr>
              <w:rPr>
                <w:del w:id="10127" w:author="Camilo Andrés Díaz Gómez" w:date="2023-03-22T16:08:00Z"/>
                <w:rFonts w:cs="Times New Roman"/>
                <w:sz w:val="20"/>
                <w:szCs w:val="20"/>
                <w:rPrChange w:id="10128" w:author="Camilo Andrés Díaz Gómez" w:date="2023-03-28T17:42:00Z">
                  <w:rPr>
                    <w:del w:id="10129" w:author="Camilo Andrés Díaz Gómez" w:date="2023-03-22T16:08:00Z"/>
                    <w:rFonts w:cs="Times New Roman"/>
                    <w:color w:val="000000"/>
                    <w:sz w:val="20"/>
                    <w:szCs w:val="20"/>
                  </w:rPr>
                </w:rPrChange>
              </w:rPr>
            </w:pPr>
          </w:p>
        </w:tc>
        <w:tc>
          <w:tcPr>
            <w:tcW w:w="322" w:type="dxa"/>
          </w:tcPr>
          <w:p w14:paraId="43F2F8D6" w14:textId="4D3DEEF5" w:rsidR="00776339" w:rsidRPr="002B569F" w:rsidDel="00776339" w:rsidRDefault="00776339">
            <w:pPr>
              <w:rPr>
                <w:del w:id="10130" w:author="Camilo Andrés Díaz Gómez" w:date="2023-03-22T16:08:00Z"/>
                <w:rFonts w:cs="Times New Roman"/>
                <w:sz w:val="20"/>
                <w:szCs w:val="20"/>
                <w:rPrChange w:id="10131" w:author="Camilo Andrés Díaz Gómez" w:date="2023-03-28T17:42:00Z">
                  <w:rPr>
                    <w:del w:id="10132" w:author="Camilo Andrés Díaz Gómez" w:date="2023-03-22T16:08:00Z"/>
                    <w:rFonts w:cs="Times New Roman"/>
                    <w:color w:val="000000"/>
                    <w:sz w:val="20"/>
                    <w:szCs w:val="20"/>
                  </w:rPr>
                </w:rPrChange>
              </w:rPr>
            </w:pPr>
          </w:p>
        </w:tc>
        <w:tc>
          <w:tcPr>
            <w:tcW w:w="322" w:type="dxa"/>
          </w:tcPr>
          <w:p w14:paraId="7F5BC034" w14:textId="5C0519B9" w:rsidR="00776339" w:rsidRPr="002B569F" w:rsidDel="00776339" w:rsidRDefault="00776339">
            <w:pPr>
              <w:rPr>
                <w:del w:id="10133" w:author="Camilo Andrés Díaz Gómez" w:date="2023-03-22T16:08:00Z"/>
                <w:rFonts w:cs="Times New Roman"/>
                <w:sz w:val="20"/>
                <w:szCs w:val="20"/>
                <w:rPrChange w:id="10134" w:author="Camilo Andrés Díaz Gómez" w:date="2023-03-28T17:42:00Z">
                  <w:rPr>
                    <w:del w:id="10135" w:author="Camilo Andrés Díaz Gómez" w:date="2023-03-22T16:08:00Z"/>
                    <w:rFonts w:cs="Times New Roman"/>
                    <w:color w:val="000000"/>
                    <w:sz w:val="20"/>
                    <w:szCs w:val="20"/>
                  </w:rPr>
                </w:rPrChange>
              </w:rPr>
            </w:pPr>
          </w:p>
        </w:tc>
      </w:tr>
      <w:tr w:rsidR="002B569F" w:rsidRPr="002B569F" w:rsidDel="00776339" w14:paraId="64C24958" w14:textId="77777777" w:rsidTr="00D00600">
        <w:trPr>
          <w:del w:id="10136" w:author="Camilo Andrés Díaz Gómez" w:date="2023-03-22T16:08:00Z"/>
        </w:trPr>
        <w:tc>
          <w:tcPr>
            <w:tcW w:w="530" w:type="dxa"/>
            <w:vAlign w:val="bottom"/>
          </w:tcPr>
          <w:p w14:paraId="3F2AF135" w14:textId="12C610EB" w:rsidR="00776339" w:rsidRPr="002B569F" w:rsidDel="00776339" w:rsidRDefault="00776339">
            <w:pPr>
              <w:rPr>
                <w:del w:id="10137" w:author="Camilo Andrés Díaz Gómez" w:date="2023-03-22T16:08:00Z"/>
                <w:rFonts w:cs="Times New Roman"/>
                <w:sz w:val="20"/>
                <w:szCs w:val="20"/>
                <w:rPrChange w:id="10138" w:author="Camilo Andrés Díaz Gómez" w:date="2023-03-28T17:42:00Z">
                  <w:rPr>
                    <w:del w:id="10139" w:author="Camilo Andrés Díaz Gómez" w:date="2023-03-22T16:08:00Z"/>
                    <w:rFonts w:ascii="Calibri" w:hAnsi="Calibri" w:cs="Calibri"/>
                    <w:color w:val="000000"/>
                    <w:sz w:val="20"/>
                    <w:szCs w:val="20"/>
                  </w:rPr>
                </w:rPrChange>
              </w:rPr>
            </w:pPr>
            <w:del w:id="10140" w:author="Camilo Andrés Díaz Gómez" w:date="2023-03-22T16:08:00Z">
              <w:r w:rsidRPr="002B569F" w:rsidDel="00776339">
                <w:rPr>
                  <w:rFonts w:cs="Times New Roman"/>
                  <w:sz w:val="22"/>
                  <w:rPrChange w:id="10141" w:author="Camilo Andrés Díaz Gómez" w:date="2023-03-28T17:42:00Z">
                    <w:rPr>
                      <w:rFonts w:ascii="Calibri" w:hAnsi="Calibri" w:cs="Calibri"/>
                      <w:color w:val="000000"/>
                      <w:sz w:val="22"/>
                    </w:rPr>
                  </w:rPrChange>
                </w:rPr>
                <w:delText>23</w:delText>
              </w:r>
            </w:del>
          </w:p>
        </w:tc>
        <w:tc>
          <w:tcPr>
            <w:tcW w:w="1450" w:type="dxa"/>
            <w:vAlign w:val="bottom"/>
          </w:tcPr>
          <w:p w14:paraId="6D7444C2" w14:textId="0283C767" w:rsidR="00776339" w:rsidRPr="002B569F" w:rsidDel="00776339" w:rsidRDefault="00776339">
            <w:pPr>
              <w:rPr>
                <w:del w:id="10142" w:author="Camilo Andrés Díaz Gómez" w:date="2023-03-22T16:08:00Z"/>
                <w:rFonts w:cs="Times New Roman"/>
                <w:sz w:val="20"/>
                <w:szCs w:val="20"/>
                <w:rPrChange w:id="10143" w:author="Camilo Andrés Díaz Gómez" w:date="2023-03-28T17:42:00Z">
                  <w:rPr>
                    <w:del w:id="10144" w:author="Camilo Andrés Díaz Gómez" w:date="2023-03-22T16:08:00Z"/>
                    <w:rFonts w:ascii="Calibri" w:hAnsi="Calibri" w:cs="Calibri"/>
                    <w:color w:val="000000"/>
                    <w:sz w:val="20"/>
                    <w:szCs w:val="20"/>
                  </w:rPr>
                </w:rPrChange>
              </w:rPr>
            </w:pPr>
            <w:del w:id="10145" w:author="Camilo Andrés Díaz Gómez" w:date="2023-03-22T16:06:00Z">
              <w:r w:rsidRPr="002B569F" w:rsidDel="0066355F">
                <w:rPr>
                  <w:rFonts w:cs="Times New Roman"/>
                  <w:sz w:val="20"/>
                  <w:szCs w:val="20"/>
                  <w:rPrChange w:id="10146" w:author="Camilo Andrés Díaz Gómez" w:date="2023-03-28T17:42:00Z">
                    <w:rPr>
                      <w:rFonts w:ascii="Calibri" w:hAnsi="Calibri" w:cs="Calibri"/>
                      <w:color w:val="000000"/>
                      <w:sz w:val="20"/>
                      <w:szCs w:val="20"/>
                    </w:rPr>
                  </w:rPrChange>
                </w:rPr>
                <w:delText>14,71228764</w:delText>
              </w:r>
            </w:del>
          </w:p>
        </w:tc>
        <w:tc>
          <w:tcPr>
            <w:tcW w:w="1559" w:type="dxa"/>
            <w:vAlign w:val="bottom"/>
          </w:tcPr>
          <w:p w14:paraId="207EC3C2" w14:textId="5AE49DBF" w:rsidR="00776339" w:rsidRPr="002B569F" w:rsidDel="00776339" w:rsidRDefault="00776339">
            <w:pPr>
              <w:rPr>
                <w:del w:id="10147" w:author="Camilo Andrés Díaz Gómez" w:date="2023-03-22T16:08:00Z"/>
                <w:rFonts w:cs="Times New Roman"/>
                <w:sz w:val="20"/>
                <w:szCs w:val="20"/>
                <w:rPrChange w:id="10148" w:author="Camilo Andrés Díaz Gómez" w:date="2023-03-28T17:42:00Z">
                  <w:rPr>
                    <w:del w:id="10149" w:author="Camilo Andrés Díaz Gómez" w:date="2023-03-22T16:08:00Z"/>
                    <w:rFonts w:ascii="Calibri" w:hAnsi="Calibri" w:cs="Calibri"/>
                    <w:color w:val="000000"/>
                    <w:sz w:val="20"/>
                    <w:szCs w:val="20"/>
                  </w:rPr>
                </w:rPrChange>
              </w:rPr>
            </w:pPr>
            <w:del w:id="10150" w:author="Camilo Andrés Díaz Gómez" w:date="2023-03-22T16:07:00Z">
              <w:r w:rsidRPr="002B569F" w:rsidDel="0052638D">
                <w:rPr>
                  <w:rFonts w:cs="Times New Roman"/>
                  <w:sz w:val="20"/>
                  <w:szCs w:val="20"/>
                  <w:rPrChange w:id="10151" w:author="Camilo Andrés Díaz Gómez" w:date="2023-03-28T17:42:00Z">
                    <w:rPr>
                      <w:rFonts w:ascii="Calibri" w:hAnsi="Calibri" w:cs="Calibri"/>
                      <w:color w:val="000000"/>
                      <w:sz w:val="20"/>
                      <w:szCs w:val="20"/>
                    </w:rPr>
                  </w:rPrChange>
                </w:rPr>
                <w:delText>15,14236771</w:delText>
              </w:r>
            </w:del>
          </w:p>
        </w:tc>
        <w:tc>
          <w:tcPr>
            <w:tcW w:w="1418" w:type="dxa"/>
            <w:vAlign w:val="bottom"/>
          </w:tcPr>
          <w:p w14:paraId="3A28B7ED" w14:textId="6DBAAC3E" w:rsidR="00776339" w:rsidRPr="002B569F" w:rsidDel="00776339" w:rsidRDefault="00776339">
            <w:pPr>
              <w:rPr>
                <w:del w:id="10152" w:author="Camilo Andrés Díaz Gómez" w:date="2023-03-22T16:08:00Z"/>
                <w:rFonts w:cs="Times New Roman"/>
                <w:sz w:val="20"/>
                <w:szCs w:val="20"/>
                <w:rPrChange w:id="10153" w:author="Camilo Andrés Díaz Gómez" w:date="2023-03-28T17:42:00Z">
                  <w:rPr>
                    <w:del w:id="10154" w:author="Camilo Andrés Díaz Gómez" w:date="2023-03-22T16:08:00Z"/>
                    <w:rFonts w:ascii="Calibri" w:hAnsi="Calibri" w:cs="Calibri"/>
                    <w:color w:val="000000"/>
                    <w:sz w:val="20"/>
                    <w:szCs w:val="20"/>
                  </w:rPr>
                </w:rPrChange>
              </w:rPr>
            </w:pPr>
            <w:del w:id="10155" w:author="Camilo Andrés Díaz Gómez" w:date="2023-03-22T16:07:00Z">
              <w:r w:rsidRPr="002B569F" w:rsidDel="00AC0D41">
                <w:rPr>
                  <w:rFonts w:cs="Times New Roman"/>
                  <w:sz w:val="20"/>
                  <w:szCs w:val="20"/>
                  <w:rPrChange w:id="10156" w:author="Camilo Andrés Díaz Gómez" w:date="2023-03-28T17:42:00Z">
                    <w:rPr>
                      <w:rFonts w:ascii="Calibri" w:hAnsi="Calibri" w:cs="Calibri"/>
                      <w:color w:val="000000"/>
                      <w:sz w:val="20"/>
                      <w:szCs w:val="20"/>
                    </w:rPr>
                  </w:rPrChange>
                </w:rPr>
                <w:delText>14,65237174</w:delText>
              </w:r>
            </w:del>
          </w:p>
        </w:tc>
        <w:tc>
          <w:tcPr>
            <w:tcW w:w="1417" w:type="dxa"/>
            <w:vAlign w:val="bottom"/>
          </w:tcPr>
          <w:p w14:paraId="4724DFC1" w14:textId="0C1892C6" w:rsidR="00776339" w:rsidRPr="002B569F" w:rsidDel="00776339" w:rsidRDefault="00776339">
            <w:pPr>
              <w:rPr>
                <w:del w:id="10157" w:author="Camilo Andrés Díaz Gómez" w:date="2023-03-22T16:08:00Z"/>
                <w:rFonts w:cs="Times New Roman"/>
                <w:sz w:val="20"/>
                <w:szCs w:val="20"/>
                <w:rPrChange w:id="10158" w:author="Camilo Andrés Díaz Gómez" w:date="2023-03-28T17:42:00Z">
                  <w:rPr>
                    <w:del w:id="10159" w:author="Camilo Andrés Díaz Gómez" w:date="2023-03-22T16:08:00Z"/>
                    <w:rFonts w:ascii="Calibri" w:hAnsi="Calibri" w:cs="Calibri"/>
                    <w:color w:val="000000"/>
                    <w:sz w:val="20"/>
                    <w:szCs w:val="20"/>
                  </w:rPr>
                </w:rPrChange>
              </w:rPr>
            </w:pPr>
            <w:del w:id="10160" w:author="Camilo Andrés Díaz Gómez" w:date="2023-03-22T16:08:00Z">
              <w:r w:rsidRPr="002B569F" w:rsidDel="00D41E19">
                <w:rPr>
                  <w:rFonts w:cs="Times New Roman"/>
                  <w:sz w:val="20"/>
                  <w:szCs w:val="20"/>
                  <w:rPrChange w:id="10161" w:author="Camilo Andrés Díaz Gómez" w:date="2023-03-28T17:42:00Z">
                    <w:rPr>
                      <w:rFonts w:ascii="Calibri" w:hAnsi="Calibri" w:cs="Calibri"/>
                      <w:color w:val="000000"/>
                      <w:sz w:val="20"/>
                      <w:szCs w:val="20"/>
                    </w:rPr>
                  </w:rPrChange>
                </w:rPr>
                <w:delText>14,44925373</w:delText>
              </w:r>
            </w:del>
          </w:p>
        </w:tc>
        <w:tc>
          <w:tcPr>
            <w:tcW w:w="1488" w:type="dxa"/>
            <w:vAlign w:val="bottom"/>
          </w:tcPr>
          <w:p w14:paraId="773F070C" w14:textId="55E31E9D" w:rsidR="00776339" w:rsidRPr="002B569F" w:rsidDel="00776339" w:rsidRDefault="00776339">
            <w:pPr>
              <w:rPr>
                <w:del w:id="10162" w:author="Camilo Andrés Díaz Gómez" w:date="2023-03-22T16:08:00Z"/>
                <w:rFonts w:cs="Times New Roman"/>
                <w:sz w:val="20"/>
                <w:szCs w:val="20"/>
                <w:rPrChange w:id="10163" w:author="Camilo Andrés Díaz Gómez" w:date="2023-03-28T17:42:00Z">
                  <w:rPr>
                    <w:del w:id="10164" w:author="Camilo Andrés Díaz Gómez" w:date="2023-03-22T16:08:00Z"/>
                    <w:rFonts w:cs="Times New Roman"/>
                    <w:color w:val="000000"/>
                    <w:sz w:val="20"/>
                    <w:szCs w:val="20"/>
                  </w:rPr>
                </w:rPrChange>
              </w:rPr>
            </w:pPr>
          </w:p>
        </w:tc>
        <w:tc>
          <w:tcPr>
            <w:tcW w:w="322" w:type="dxa"/>
          </w:tcPr>
          <w:p w14:paraId="7AD01E83" w14:textId="051A59D6" w:rsidR="00776339" w:rsidRPr="002B569F" w:rsidDel="00776339" w:rsidRDefault="00776339">
            <w:pPr>
              <w:rPr>
                <w:del w:id="10165" w:author="Camilo Andrés Díaz Gómez" w:date="2023-03-22T16:08:00Z"/>
                <w:rFonts w:cs="Times New Roman"/>
                <w:sz w:val="20"/>
                <w:szCs w:val="20"/>
                <w:rPrChange w:id="10166" w:author="Camilo Andrés Díaz Gómez" w:date="2023-03-28T17:42:00Z">
                  <w:rPr>
                    <w:del w:id="10167" w:author="Camilo Andrés Díaz Gómez" w:date="2023-03-22T16:08:00Z"/>
                    <w:rFonts w:cs="Times New Roman"/>
                    <w:color w:val="000000"/>
                    <w:sz w:val="20"/>
                    <w:szCs w:val="20"/>
                  </w:rPr>
                </w:rPrChange>
              </w:rPr>
            </w:pPr>
          </w:p>
        </w:tc>
        <w:tc>
          <w:tcPr>
            <w:tcW w:w="322" w:type="dxa"/>
          </w:tcPr>
          <w:p w14:paraId="66926F8D" w14:textId="5EF51053" w:rsidR="00776339" w:rsidRPr="002B569F" w:rsidDel="00776339" w:rsidRDefault="00776339">
            <w:pPr>
              <w:rPr>
                <w:del w:id="10168" w:author="Camilo Andrés Díaz Gómez" w:date="2023-03-22T16:08:00Z"/>
                <w:rFonts w:cs="Times New Roman"/>
                <w:sz w:val="20"/>
                <w:szCs w:val="20"/>
                <w:rPrChange w:id="10169" w:author="Camilo Andrés Díaz Gómez" w:date="2023-03-28T17:42:00Z">
                  <w:rPr>
                    <w:del w:id="10170" w:author="Camilo Andrés Díaz Gómez" w:date="2023-03-22T16:08:00Z"/>
                    <w:rFonts w:cs="Times New Roman"/>
                    <w:color w:val="000000"/>
                    <w:sz w:val="20"/>
                    <w:szCs w:val="20"/>
                  </w:rPr>
                </w:rPrChange>
              </w:rPr>
            </w:pPr>
          </w:p>
        </w:tc>
        <w:tc>
          <w:tcPr>
            <w:tcW w:w="322" w:type="dxa"/>
          </w:tcPr>
          <w:p w14:paraId="01FD3B51" w14:textId="7A803915" w:rsidR="00776339" w:rsidRPr="002B569F" w:rsidDel="00776339" w:rsidRDefault="00776339">
            <w:pPr>
              <w:rPr>
                <w:del w:id="10171" w:author="Camilo Andrés Díaz Gómez" w:date="2023-03-22T16:08:00Z"/>
                <w:rFonts w:cs="Times New Roman"/>
                <w:sz w:val="20"/>
                <w:szCs w:val="20"/>
                <w:rPrChange w:id="10172" w:author="Camilo Andrés Díaz Gómez" w:date="2023-03-28T17:42:00Z">
                  <w:rPr>
                    <w:del w:id="10173" w:author="Camilo Andrés Díaz Gómez" w:date="2023-03-22T16:08:00Z"/>
                    <w:rFonts w:cs="Times New Roman"/>
                    <w:color w:val="000000"/>
                    <w:sz w:val="20"/>
                    <w:szCs w:val="20"/>
                  </w:rPr>
                </w:rPrChange>
              </w:rPr>
            </w:pPr>
          </w:p>
        </w:tc>
      </w:tr>
      <w:tr w:rsidR="002B569F" w:rsidRPr="002B569F" w:rsidDel="00776339" w14:paraId="0C84B181" w14:textId="77777777" w:rsidTr="00D00600">
        <w:trPr>
          <w:del w:id="10174" w:author="Camilo Andrés Díaz Gómez" w:date="2023-03-22T16:08:00Z"/>
        </w:trPr>
        <w:tc>
          <w:tcPr>
            <w:tcW w:w="530" w:type="dxa"/>
            <w:vAlign w:val="bottom"/>
          </w:tcPr>
          <w:p w14:paraId="3F0AD02F" w14:textId="7C0F1194" w:rsidR="00776339" w:rsidRPr="002B569F" w:rsidDel="00776339" w:rsidRDefault="00776339">
            <w:pPr>
              <w:rPr>
                <w:del w:id="10175" w:author="Camilo Andrés Díaz Gómez" w:date="2023-03-22T16:08:00Z"/>
                <w:rFonts w:cs="Times New Roman"/>
                <w:sz w:val="20"/>
                <w:szCs w:val="20"/>
                <w:rPrChange w:id="10176" w:author="Camilo Andrés Díaz Gómez" w:date="2023-03-28T17:42:00Z">
                  <w:rPr>
                    <w:del w:id="10177" w:author="Camilo Andrés Díaz Gómez" w:date="2023-03-22T16:08:00Z"/>
                    <w:rFonts w:ascii="Calibri" w:hAnsi="Calibri" w:cs="Calibri"/>
                    <w:color w:val="000000"/>
                    <w:sz w:val="20"/>
                    <w:szCs w:val="20"/>
                  </w:rPr>
                </w:rPrChange>
              </w:rPr>
            </w:pPr>
            <w:del w:id="10178" w:author="Camilo Andrés Díaz Gómez" w:date="2023-03-22T16:08:00Z">
              <w:r w:rsidRPr="002B569F" w:rsidDel="00776339">
                <w:rPr>
                  <w:rFonts w:cs="Times New Roman"/>
                  <w:sz w:val="22"/>
                  <w:rPrChange w:id="10179" w:author="Camilo Andrés Díaz Gómez" w:date="2023-03-28T17:42:00Z">
                    <w:rPr>
                      <w:rFonts w:ascii="Calibri" w:hAnsi="Calibri" w:cs="Calibri"/>
                      <w:color w:val="000000"/>
                      <w:sz w:val="22"/>
                    </w:rPr>
                  </w:rPrChange>
                </w:rPr>
                <w:delText>24</w:delText>
              </w:r>
            </w:del>
          </w:p>
        </w:tc>
        <w:tc>
          <w:tcPr>
            <w:tcW w:w="1450" w:type="dxa"/>
            <w:vAlign w:val="bottom"/>
          </w:tcPr>
          <w:p w14:paraId="1CE16D7F" w14:textId="62C1539A" w:rsidR="00776339" w:rsidRPr="002B569F" w:rsidDel="00776339" w:rsidRDefault="00776339">
            <w:pPr>
              <w:rPr>
                <w:del w:id="10180" w:author="Camilo Andrés Díaz Gómez" w:date="2023-03-22T16:08:00Z"/>
                <w:rFonts w:cs="Times New Roman"/>
                <w:sz w:val="20"/>
                <w:szCs w:val="20"/>
                <w:rPrChange w:id="10181" w:author="Camilo Andrés Díaz Gómez" w:date="2023-03-28T17:42:00Z">
                  <w:rPr>
                    <w:del w:id="10182" w:author="Camilo Andrés Díaz Gómez" w:date="2023-03-22T16:08:00Z"/>
                    <w:rFonts w:ascii="Calibri" w:hAnsi="Calibri" w:cs="Calibri"/>
                    <w:color w:val="000000"/>
                    <w:sz w:val="20"/>
                    <w:szCs w:val="20"/>
                  </w:rPr>
                </w:rPrChange>
              </w:rPr>
            </w:pPr>
            <w:del w:id="10183" w:author="Camilo Andrés Díaz Gómez" w:date="2023-03-22T16:06:00Z">
              <w:r w:rsidRPr="002B569F" w:rsidDel="0066355F">
                <w:rPr>
                  <w:rFonts w:cs="Times New Roman"/>
                  <w:sz w:val="20"/>
                  <w:szCs w:val="20"/>
                  <w:rPrChange w:id="10184" w:author="Camilo Andrés Díaz Gómez" w:date="2023-03-28T17:42:00Z">
                    <w:rPr>
                      <w:rFonts w:ascii="Calibri" w:hAnsi="Calibri" w:cs="Calibri"/>
                      <w:color w:val="000000"/>
                      <w:sz w:val="20"/>
                      <w:szCs w:val="20"/>
                    </w:rPr>
                  </w:rPrChange>
                </w:rPr>
                <w:delText>15,42424684</w:delText>
              </w:r>
            </w:del>
          </w:p>
        </w:tc>
        <w:tc>
          <w:tcPr>
            <w:tcW w:w="1559" w:type="dxa"/>
            <w:vAlign w:val="bottom"/>
          </w:tcPr>
          <w:p w14:paraId="0F32737C" w14:textId="008DB122" w:rsidR="00776339" w:rsidRPr="002B569F" w:rsidDel="00776339" w:rsidRDefault="00776339">
            <w:pPr>
              <w:rPr>
                <w:del w:id="10185" w:author="Camilo Andrés Díaz Gómez" w:date="2023-03-22T16:08:00Z"/>
                <w:rFonts w:cs="Times New Roman"/>
                <w:sz w:val="20"/>
                <w:szCs w:val="20"/>
                <w:rPrChange w:id="10186" w:author="Camilo Andrés Díaz Gómez" w:date="2023-03-28T17:42:00Z">
                  <w:rPr>
                    <w:del w:id="10187" w:author="Camilo Andrés Díaz Gómez" w:date="2023-03-22T16:08:00Z"/>
                    <w:rFonts w:ascii="Calibri" w:hAnsi="Calibri" w:cs="Calibri"/>
                    <w:color w:val="000000"/>
                    <w:sz w:val="20"/>
                    <w:szCs w:val="20"/>
                  </w:rPr>
                </w:rPrChange>
              </w:rPr>
            </w:pPr>
            <w:del w:id="10188" w:author="Camilo Andrés Díaz Gómez" w:date="2023-03-22T16:07:00Z">
              <w:r w:rsidRPr="002B569F" w:rsidDel="0052638D">
                <w:rPr>
                  <w:rFonts w:cs="Times New Roman"/>
                  <w:sz w:val="20"/>
                  <w:szCs w:val="20"/>
                  <w:rPrChange w:id="10189" w:author="Camilo Andrés Díaz Gómez" w:date="2023-03-28T17:42:00Z">
                    <w:rPr>
                      <w:rFonts w:ascii="Calibri" w:hAnsi="Calibri" w:cs="Calibri"/>
                      <w:color w:val="000000"/>
                      <w:sz w:val="20"/>
                      <w:szCs w:val="20"/>
                    </w:rPr>
                  </w:rPrChange>
                </w:rPr>
                <w:delText>14,70319499</w:delText>
              </w:r>
            </w:del>
          </w:p>
        </w:tc>
        <w:tc>
          <w:tcPr>
            <w:tcW w:w="1418" w:type="dxa"/>
            <w:vAlign w:val="bottom"/>
          </w:tcPr>
          <w:p w14:paraId="1D85276D" w14:textId="2B84D34A" w:rsidR="00776339" w:rsidRPr="002B569F" w:rsidDel="00776339" w:rsidRDefault="00776339">
            <w:pPr>
              <w:rPr>
                <w:del w:id="10190" w:author="Camilo Andrés Díaz Gómez" w:date="2023-03-22T16:08:00Z"/>
                <w:rFonts w:cs="Times New Roman"/>
                <w:sz w:val="20"/>
                <w:szCs w:val="20"/>
                <w:rPrChange w:id="10191" w:author="Camilo Andrés Díaz Gómez" w:date="2023-03-28T17:42:00Z">
                  <w:rPr>
                    <w:del w:id="10192" w:author="Camilo Andrés Díaz Gómez" w:date="2023-03-22T16:08:00Z"/>
                    <w:rFonts w:ascii="Calibri" w:hAnsi="Calibri" w:cs="Calibri"/>
                    <w:color w:val="000000"/>
                    <w:sz w:val="20"/>
                    <w:szCs w:val="20"/>
                  </w:rPr>
                </w:rPrChange>
              </w:rPr>
            </w:pPr>
            <w:del w:id="10193" w:author="Camilo Andrés Díaz Gómez" w:date="2023-03-22T16:07:00Z">
              <w:r w:rsidRPr="002B569F" w:rsidDel="00AC0D41">
                <w:rPr>
                  <w:rFonts w:cs="Times New Roman"/>
                  <w:sz w:val="20"/>
                  <w:szCs w:val="20"/>
                  <w:rPrChange w:id="10194" w:author="Camilo Andrés Díaz Gómez" w:date="2023-03-28T17:42:00Z">
                    <w:rPr>
                      <w:rFonts w:ascii="Calibri" w:hAnsi="Calibri" w:cs="Calibri"/>
                      <w:color w:val="000000"/>
                      <w:sz w:val="20"/>
                      <w:szCs w:val="20"/>
                    </w:rPr>
                  </w:rPrChange>
                </w:rPr>
                <w:delText>15,42093813</w:delText>
              </w:r>
            </w:del>
          </w:p>
        </w:tc>
        <w:tc>
          <w:tcPr>
            <w:tcW w:w="1417" w:type="dxa"/>
            <w:vAlign w:val="bottom"/>
          </w:tcPr>
          <w:p w14:paraId="18465019" w14:textId="26BF7A93" w:rsidR="00776339" w:rsidRPr="002B569F" w:rsidDel="00776339" w:rsidRDefault="00776339">
            <w:pPr>
              <w:rPr>
                <w:del w:id="10195" w:author="Camilo Andrés Díaz Gómez" w:date="2023-03-22T16:08:00Z"/>
                <w:rFonts w:cs="Times New Roman"/>
                <w:sz w:val="20"/>
                <w:szCs w:val="20"/>
                <w:rPrChange w:id="10196" w:author="Camilo Andrés Díaz Gómez" w:date="2023-03-28T17:42:00Z">
                  <w:rPr>
                    <w:del w:id="10197" w:author="Camilo Andrés Díaz Gómez" w:date="2023-03-22T16:08:00Z"/>
                    <w:rFonts w:ascii="Calibri" w:hAnsi="Calibri" w:cs="Calibri"/>
                    <w:color w:val="000000"/>
                    <w:sz w:val="20"/>
                    <w:szCs w:val="20"/>
                  </w:rPr>
                </w:rPrChange>
              </w:rPr>
            </w:pPr>
            <w:del w:id="10198" w:author="Camilo Andrés Díaz Gómez" w:date="2023-03-22T16:08:00Z">
              <w:r w:rsidRPr="002B569F" w:rsidDel="00D41E19">
                <w:rPr>
                  <w:rFonts w:cs="Times New Roman"/>
                  <w:sz w:val="20"/>
                  <w:szCs w:val="20"/>
                  <w:rPrChange w:id="10199" w:author="Camilo Andrés Díaz Gómez" w:date="2023-03-28T17:42:00Z">
                    <w:rPr>
                      <w:rFonts w:ascii="Calibri" w:hAnsi="Calibri" w:cs="Calibri"/>
                      <w:color w:val="000000"/>
                      <w:sz w:val="20"/>
                      <w:szCs w:val="20"/>
                    </w:rPr>
                  </w:rPrChange>
                </w:rPr>
                <w:delText>14,37536232</w:delText>
              </w:r>
            </w:del>
          </w:p>
        </w:tc>
        <w:tc>
          <w:tcPr>
            <w:tcW w:w="1488" w:type="dxa"/>
            <w:vAlign w:val="bottom"/>
          </w:tcPr>
          <w:p w14:paraId="0377C0CE" w14:textId="6ED399C5" w:rsidR="00776339" w:rsidRPr="002B569F" w:rsidDel="00776339" w:rsidRDefault="00776339">
            <w:pPr>
              <w:rPr>
                <w:del w:id="10200" w:author="Camilo Andrés Díaz Gómez" w:date="2023-03-22T16:08:00Z"/>
                <w:rFonts w:cs="Times New Roman"/>
                <w:sz w:val="20"/>
                <w:szCs w:val="20"/>
                <w:rPrChange w:id="10201" w:author="Camilo Andrés Díaz Gómez" w:date="2023-03-28T17:42:00Z">
                  <w:rPr>
                    <w:del w:id="10202" w:author="Camilo Andrés Díaz Gómez" w:date="2023-03-22T16:08:00Z"/>
                    <w:rFonts w:cs="Times New Roman"/>
                    <w:color w:val="000000"/>
                    <w:sz w:val="20"/>
                    <w:szCs w:val="20"/>
                  </w:rPr>
                </w:rPrChange>
              </w:rPr>
            </w:pPr>
          </w:p>
        </w:tc>
        <w:tc>
          <w:tcPr>
            <w:tcW w:w="322" w:type="dxa"/>
          </w:tcPr>
          <w:p w14:paraId="415CE0CE" w14:textId="46BF00B2" w:rsidR="00776339" w:rsidRPr="002B569F" w:rsidDel="00776339" w:rsidRDefault="00776339">
            <w:pPr>
              <w:rPr>
                <w:del w:id="10203" w:author="Camilo Andrés Díaz Gómez" w:date="2023-03-22T16:08:00Z"/>
                <w:rFonts w:cs="Times New Roman"/>
                <w:sz w:val="20"/>
                <w:szCs w:val="20"/>
                <w:rPrChange w:id="10204" w:author="Camilo Andrés Díaz Gómez" w:date="2023-03-28T17:42:00Z">
                  <w:rPr>
                    <w:del w:id="10205" w:author="Camilo Andrés Díaz Gómez" w:date="2023-03-22T16:08:00Z"/>
                    <w:rFonts w:cs="Times New Roman"/>
                    <w:color w:val="000000"/>
                    <w:sz w:val="20"/>
                    <w:szCs w:val="20"/>
                  </w:rPr>
                </w:rPrChange>
              </w:rPr>
            </w:pPr>
          </w:p>
        </w:tc>
        <w:tc>
          <w:tcPr>
            <w:tcW w:w="322" w:type="dxa"/>
          </w:tcPr>
          <w:p w14:paraId="7AD4481B" w14:textId="288A7652" w:rsidR="00776339" w:rsidRPr="002B569F" w:rsidDel="00776339" w:rsidRDefault="00776339">
            <w:pPr>
              <w:rPr>
                <w:del w:id="10206" w:author="Camilo Andrés Díaz Gómez" w:date="2023-03-22T16:08:00Z"/>
                <w:rFonts w:cs="Times New Roman"/>
                <w:sz w:val="20"/>
                <w:szCs w:val="20"/>
                <w:rPrChange w:id="10207" w:author="Camilo Andrés Díaz Gómez" w:date="2023-03-28T17:42:00Z">
                  <w:rPr>
                    <w:del w:id="10208" w:author="Camilo Andrés Díaz Gómez" w:date="2023-03-22T16:08:00Z"/>
                    <w:rFonts w:cs="Times New Roman"/>
                    <w:color w:val="000000"/>
                    <w:sz w:val="20"/>
                    <w:szCs w:val="20"/>
                  </w:rPr>
                </w:rPrChange>
              </w:rPr>
            </w:pPr>
          </w:p>
        </w:tc>
        <w:tc>
          <w:tcPr>
            <w:tcW w:w="322" w:type="dxa"/>
          </w:tcPr>
          <w:p w14:paraId="2C55C0DA" w14:textId="62E9F078" w:rsidR="00776339" w:rsidRPr="002B569F" w:rsidDel="00776339" w:rsidRDefault="00776339">
            <w:pPr>
              <w:rPr>
                <w:del w:id="10209" w:author="Camilo Andrés Díaz Gómez" w:date="2023-03-22T16:08:00Z"/>
                <w:rFonts w:cs="Times New Roman"/>
                <w:sz w:val="20"/>
                <w:szCs w:val="20"/>
                <w:rPrChange w:id="10210" w:author="Camilo Andrés Díaz Gómez" w:date="2023-03-28T17:42:00Z">
                  <w:rPr>
                    <w:del w:id="10211" w:author="Camilo Andrés Díaz Gómez" w:date="2023-03-22T16:08:00Z"/>
                    <w:rFonts w:cs="Times New Roman"/>
                    <w:color w:val="000000"/>
                    <w:sz w:val="20"/>
                    <w:szCs w:val="20"/>
                  </w:rPr>
                </w:rPrChange>
              </w:rPr>
            </w:pPr>
          </w:p>
        </w:tc>
      </w:tr>
      <w:tr w:rsidR="002B569F" w:rsidRPr="002B569F" w:rsidDel="00776339" w14:paraId="599A50FE" w14:textId="77777777" w:rsidTr="00D00600">
        <w:trPr>
          <w:del w:id="10212" w:author="Camilo Andrés Díaz Gómez" w:date="2023-03-22T16:08:00Z"/>
        </w:trPr>
        <w:tc>
          <w:tcPr>
            <w:tcW w:w="530" w:type="dxa"/>
            <w:vAlign w:val="bottom"/>
          </w:tcPr>
          <w:p w14:paraId="1AF00322" w14:textId="06744D51" w:rsidR="00776339" w:rsidRPr="002B569F" w:rsidDel="00776339" w:rsidRDefault="00776339">
            <w:pPr>
              <w:rPr>
                <w:del w:id="10213" w:author="Camilo Andrés Díaz Gómez" w:date="2023-03-22T16:08:00Z"/>
                <w:rFonts w:cs="Times New Roman"/>
                <w:sz w:val="20"/>
                <w:szCs w:val="20"/>
                <w:rPrChange w:id="10214" w:author="Camilo Andrés Díaz Gómez" w:date="2023-03-28T17:42:00Z">
                  <w:rPr>
                    <w:del w:id="10215" w:author="Camilo Andrés Díaz Gómez" w:date="2023-03-22T16:08:00Z"/>
                    <w:rFonts w:ascii="Calibri" w:hAnsi="Calibri" w:cs="Calibri"/>
                    <w:color w:val="000000"/>
                    <w:sz w:val="20"/>
                    <w:szCs w:val="20"/>
                  </w:rPr>
                </w:rPrChange>
              </w:rPr>
            </w:pPr>
            <w:del w:id="10216" w:author="Camilo Andrés Díaz Gómez" w:date="2023-03-22T16:08:00Z">
              <w:r w:rsidRPr="002B569F" w:rsidDel="00776339">
                <w:rPr>
                  <w:rFonts w:cs="Times New Roman"/>
                  <w:sz w:val="22"/>
                  <w:rPrChange w:id="10217" w:author="Camilo Andrés Díaz Gómez" w:date="2023-03-28T17:42:00Z">
                    <w:rPr>
                      <w:rFonts w:ascii="Calibri" w:hAnsi="Calibri" w:cs="Calibri"/>
                      <w:color w:val="000000"/>
                      <w:sz w:val="22"/>
                    </w:rPr>
                  </w:rPrChange>
                </w:rPr>
                <w:delText>25</w:delText>
              </w:r>
            </w:del>
          </w:p>
        </w:tc>
        <w:tc>
          <w:tcPr>
            <w:tcW w:w="1450" w:type="dxa"/>
            <w:vAlign w:val="bottom"/>
          </w:tcPr>
          <w:p w14:paraId="04B4DCC3" w14:textId="0228B95B" w:rsidR="00776339" w:rsidRPr="002B569F" w:rsidDel="00776339" w:rsidRDefault="00776339">
            <w:pPr>
              <w:rPr>
                <w:del w:id="10218" w:author="Camilo Andrés Díaz Gómez" w:date="2023-03-22T16:08:00Z"/>
                <w:rFonts w:cs="Times New Roman"/>
                <w:sz w:val="20"/>
                <w:szCs w:val="20"/>
                <w:rPrChange w:id="10219" w:author="Camilo Andrés Díaz Gómez" w:date="2023-03-28T17:42:00Z">
                  <w:rPr>
                    <w:del w:id="10220" w:author="Camilo Andrés Díaz Gómez" w:date="2023-03-22T16:08:00Z"/>
                    <w:rFonts w:ascii="Calibri" w:hAnsi="Calibri" w:cs="Calibri"/>
                    <w:color w:val="000000"/>
                    <w:sz w:val="20"/>
                    <w:szCs w:val="20"/>
                  </w:rPr>
                </w:rPrChange>
              </w:rPr>
            </w:pPr>
            <w:del w:id="10221" w:author="Camilo Andrés Díaz Gómez" w:date="2023-03-22T16:06:00Z">
              <w:r w:rsidRPr="002B569F" w:rsidDel="0066355F">
                <w:rPr>
                  <w:rFonts w:cs="Times New Roman"/>
                  <w:sz w:val="20"/>
                  <w:szCs w:val="20"/>
                  <w:rPrChange w:id="10222" w:author="Camilo Andrés Díaz Gómez" w:date="2023-03-28T17:42:00Z">
                    <w:rPr>
                      <w:rFonts w:ascii="Calibri" w:hAnsi="Calibri" w:cs="Calibri"/>
                      <w:color w:val="000000"/>
                      <w:sz w:val="20"/>
                      <w:szCs w:val="20"/>
                    </w:rPr>
                  </w:rPrChange>
                </w:rPr>
                <w:delText>16,45876036</w:delText>
              </w:r>
            </w:del>
          </w:p>
        </w:tc>
        <w:tc>
          <w:tcPr>
            <w:tcW w:w="1559" w:type="dxa"/>
            <w:vAlign w:val="bottom"/>
          </w:tcPr>
          <w:p w14:paraId="2985DB2A" w14:textId="25699F6E" w:rsidR="00776339" w:rsidRPr="002B569F" w:rsidDel="00776339" w:rsidRDefault="00776339">
            <w:pPr>
              <w:rPr>
                <w:del w:id="10223" w:author="Camilo Andrés Díaz Gómez" w:date="2023-03-22T16:08:00Z"/>
                <w:rFonts w:cs="Times New Roman"/>
                <w:sz w:val="20"/>
                <w:szCs w:val="20"/>
                <w:rPrChange w:id="10224" w:author="Camilo Andrés Díaz Gómez" w:date="2023-03-28T17:42:00Z">
                  <w:rPr>
                    <w:del w:id="10225" w:author="Camilo Andrés Díaz Gómez" w:date="2023-03-22T16:08:00Z"/>
                    <w:rFonts w:ascii="Calibri" w:hAnsi="Calibri" w:cs="Calibri"/>
                    <w:color w:val="000000"/>
                    <w:sz w:val="20"/>
                    <w:szCs w:val="20"/>
                  </w:rPr>
                </w:rPrChange>
              </w:rPr>
            </w:pPr>
            <w:del w:id="10226" w:author="Camilo Andrés Díaz Gómez" w:date="2023-03-22T16:07:00Z">
              <w:r w:rsidRPr="002B569F" w:rsidDel="0052638D">
                <w:rPr>
                  <w:rFonts w:cs="Times New Roman"/>
                  <w:sz w:val="20"/>
                  <w:szCs w:val="20"/>
                  <w:rPrChange w:id="10227" w:author="Camilo Andrés Díaz Gómez" w:date="2023-03-28T17:42:00Z">
                    <w:rPr>
                      <w:rFonts w:ascii="Calibri" w:hAnsi="Calibri" w:cs="Calibri"/>
                      <w:color w:val="000000"/>
                      <w:sz w:val="20"/>
                      <w:szCs w:val="20"/>
                    </w:rPr>
                  </w:rPrChange>
                </w:rPr>
                <w:delText>15,2681479</w:delText>
              </w:r>
            </w:del>
          </w:p>
        </w:tc>
        <w:tc>
          <w:tcPr>
            <w:tcW w:w="1418" w:type="dxa"/>
            <w:vAlign w:val="bottom"/>
          </w:tcPr>
          <w:p w14:paraId="0F35A830" w14:textId="47416A7E" w:rsidR="00776339" w:rsidRPr="002B569F" w:rsidDel="00776339" w:rsidRDefault="00776339">
            <w:pPr>
              <w:rPr>
                <w:del w:id="10228" w:author="Camilo Andrés Díaz Gómez" w:date="2023-03-22T16:08:00Z"/>
                <w:rFonts w:cs="Times New Roman"/>
                <w:sz w:val="20"/>
                <w:szCs w:val="20"/>
                <w:rPrChange w:id="10229" w:author="Camilo Andrés Díaz Gómez" w:date="2023-03-28T17:42:00Z">
                  <w:rPr>
                    <w:del w:id="10230" w:author="Camilo Andrés Díaz Gómez" w:date="2023-03-22T16:08:00Z"/>
                    <w:rFonts w:ascii="Calibri" w:hAnsi="Calibri" w:cs="Calibri"/>
                    <w:color w:val="000000"/>
                    <w:sz w:val="20"/>
                    <w:szCs w:val="20"/>
                  </w:rPr>
                </w:rPrChange>
              </w:rPr>
            </w:pPr>
            <w:del w:id="10231" w:author="Camilo Andrés Díaz Gómez" w:date="2023-03-22T16:07:00Z">
              <w:r w:rsidRPr="002B569F" w:rsidDel="00AC0D41">
                <w:rPr>
                  <w:rFonts w:cs="Times New Roman"/>
                  <w:sz w:val="20"/>
                  <w:szCs w:val="20"/>
                  <w:rPrChange w:id="10232" w:author="Camilo Andrés Díaz Gómez" w:date="2023-03-28T17:42:00Z">
                    <w:rPr>
                      <w:rFonts w:ascii="Calibri" w:hAnsi="Calibri" w:cs="Calibri"/>
                      <w:color w:val="000000"/>
                      <w:sz w:val="20"/>
                      <w:szCs w:val="20"/>
                    </w:rPr>
                  </w:rPrChange>
                </w:rPr>
                <w:delText>16,47694129</w:delText>
              </w:r>
            </w:del>
          </w:p>
        </w:tc>
        <w:tc>
          <w:tcPr>
            <w:tcW w:w="1417" w:type="dxa"/>
            <w:vAlign w:val="bottom"/>
          </w:tcPr>
          <w:p w14:paraId="1881E952" w14:textId="01F12058" w:rsidR="00776339" w:rsidRPr="002B569F" w:rsidDel="00776339" w:rsidRDefault="00776339">
            <w:pPr>
              <w:rPr>
                <w:del w:id="10233" w:author="Camilo Andrés Díaz Gómez" w:date="2023-03-22T16:08:00Z"/>
                <w:rFonts w:cs="Times New Roman"/>
                <w:sz w:val="20"/>
                <w:szCs w:val="20"/>
                <w:rPrChange w:id="10234" w:author="Camilo Andrés Díaz Gómez" w:date="2023-03-28T17:42:00Z">
                  <w:rPr>
                    <w:del w:id="10235" w:author="Camilo Andrés Díaz Gómez" w:date="2023-03-22T16:08:00Z"/>
                    <w:rFonts w:ascii="Calibri" w:hAnsi="Calibri" w:cs="Calibri"/>
                    <w:color w:val="000000"/>
                    <w:sz w:val="20"/>
                    <w:szCs w:val="20"/>
                  </w:rPr>
                </w:rPrChange>
              </w:rPr>
            </w:pPr>
            <w:del w:id="10236" w:author="Camilo Andrés Díaz Gómez" w:date="2023-03-22T16:08:00Z">
              <w:r w:rsidRPr="002B569F" w:rsidDel="00D41E19">
                <w:rPr>
                  <w:rFonts w:cs="Times New Roman"/>
                  <w:sz w:val="20"/>
                  <w:szCs w:val="20"/>
                  <w:rPrChange w:id="10237" w:author="Camilo Andrés Díaz Gómez" w:date="2023-03-28T17:42:00Z">
                    <w:rPr>
                      <w:rFonts w:ascii="Calibri" w:hAnsi="Calibri" w:cs="Calibri"/>
                      <w:color w:val="000000"/>
                      <w:sz w:val="20"/>
                      <w:szCs w:val="20"/>
                    </w:rPr>
                  </w:rPrChange>
                </w:rPr>
                <w:delText>14,2641791</w:delText>
              </w:r>
            </w:del>
          </w:p>
        </w:tc>
        <w:tc>
          <w:tcPr>
            <w:tcW w:w="1488" w:type="dxa"/>
            <w:vAlign w:val="bottom"/>
          </w:tcPr>
          <w:p w14:paraId="531C7BB5" w14:textId="37BBEBFC" w:rsidR="00776339" w:rsidRPr="002B569F" w:rsidDel="00776339" w:rsidRDefault="00776339">
            <w:pPr>
              <w:rPr>
                <w:del w:id="10238" w:author="Camilo Andrés Díaz Gómez" w:date="2023-03-22T16:08:00Z"/>
                <w:rFonts w:cs="Times New Roman"/>
                <w:sz w:val="20"/>
                <w:szCs w:val="20"/>
                <w:rPrChange w:id="10239" w:author="Camilo Andrés Díaz Gómez" w:date="2023-03-28T17:42:00Z">
                  <w:rPr>
                    <w:del w:id="10240" w:author="Camilo Andrés Díaz Gómez" w:date="2023-03-22T16:08:00Z"/>
                    <w:rFonts w:cs="Times New Roman"/>
                    <w:color w:val="000000"/>
                    <w:sz w:val="20"/>
                    <w:szCs w:val="20"/>
                  </w:rPr>
                </w:rPrChange>
              </w:rPr>
            </w:pPr>
          </w:p>
        </w:tc>
        <w:tc>
          <w:tcPr>
            <w:tcW w:w="322" w:type="dxa"/>
          </w:tcPr>
          <w:p w14:paraId="7CBDFE55" w14:textId="3F58EB14" w:rsidR="00776339" w:rsidRPr="002B569F" w:rsidDel="00776339" w:rsidRDefault="00776339">
            <w:pPr>
              <w:rPr>
                <w:del w:id="10241" w:author="Camilo Andrés Díaz Gómez" w:date="2023-03-22T16:08:00Z"/>
                <w:rFonts w:cs="Times New Roman"/>
                <w:sz w:val="20"/>
                <w:szCs w:val="20"/>
                <w:rPrChange w:id="10242" w:author="Camilo Andrés Díaz Gómez" w:date="2023-03-28T17:42:00Z">
                  <w:rPr>
                    <w:del w:id="10243" w:author="Camilo Andrés Díaz Gómez" w:date="2023-03-22T16:08:00Z"/>
                    <w:rFonts w:cs="Times New Roman"/>
                    <w:color w:val="000000"/>
                    <w:sz w:val="20"/>
                    <w:szCs w:val="20"/>
                  </w:rPr>
                </w:rPrChange>
              </w:rPr>
            </w:pPr>
          </w:p>
        </w:tc>
        <w:tc>
          <w:tcPr>
            <w:tcW w:w="322" w:type="dxa"/>
          </w:tcPr>
          <w:p w14:paraId="5987CCA9" w14:textId="513F3183" w:rsidR="00776339" w:rsidRPr="002B569F" w:rsidDel="00776339" w:rsidRDefault="00776339">
            <w:pPr>
              <w:rPr>
                <w:del w:id="10244" w:author="Camilo Andrés Díaz Gómez" w:date="2023-03-22T16:08:00Z"/>
                <w:rFonts w:cs="Times New Roman"/>
                <w:sz w:val="20"/>
                <w:szCs w:val="20"/>
                <w:rPrChange w:id="10245" w:author="Camilo Andrés Díaz Gómez" w:date="2023-03-28T17:42:00Z">
                  <w:rPr>
                    <w:del w:id="10246" w:author="Camilo Andrés Díaz Gómez" w:date="2023-03-22T16:08:00Z"/>
                    <w:rFonts w:cs="Times New Roman"/>
                    <w:color w:val="000000"/>
                    <w:sz w:val="20"/>
                    <w:szCs w:val="20"/>
                  </w:rPr>
                </w:rPrChange>
              </w:rPr>
            </w:pPr>
          </w:p>
        </w:tc>
        <w:tc>
          <w:tcPr>
            <w:tcW w:w="322" w:type="dxa"/>
          </w:tcPr>
          <w:p w14:paraId="1949C8E0" w14:textId="005B40DE" w:rsidR="00776339" w:rsidRPr="002B569F" w:rsidDel="00776339" w:rsidRDefault="00776339">
            <w:pPr>
              <w:rPr>
                <w:del w:id="10247" w:author="Camilo Andrés Díaz Gómez" w:date="2023-03-22T16:08:00Z"/>
                <w:rFonts w:cs="Times New Roman"/>
                <w:sz w:val="20"/>
                <w:szCs w:val="20"/>
                <w:rPrChange w:id="10248" w:author="Camilo Andrés Díaz Gómez" w:date="2023-03-28T17:42:00Z">
                  <w:rPr>
                    <w:del w:id="10249" w:author="Camilo Andrés Díaz Gómez" w:date="2023-03-22T16:08:00Z"/>
                    <w:rFonts w:cs="Times New Roman"/>
                    <w:color w:val="000000"/>
                    <w:sz w:val="20"/>
                    <w:szCs w:val="20"/>
                  </w:rPr>
                </w:rPrChange>
              </w:rPr>
            </w:pPr>
          </w:p>
        </w:tc>
      </w:tr>
      <w:tr w:rsidR="002B569F" w:rsidRPr="002B569F" w:rsidDel="00776339" w14:paraId="102203C8" w14:textId="77777777" w:rsidTr="00D00600">
        <w:trPr>
          <w:del w:id="10250" w:author="Camilo Andrés Díaz Gómez" w:date="2023-03-22T16:08:00Z"/>
        </w:trPr>
        <w:tc>
          <w:tcPr>
            <w:tcW w:w="530" w:type="dxa"/>
            <w:vAlign w:val="bottom"/>
          </w:tcPr>
          <w:p w14:paraId="3C529BB0" w14:textId="3619FFA8" w:rsidR="00776339" w:rsidRPr="002B569F" w:rsidDel="00776339" w:rsidRDefault="00776339">
            <w:pPr>
              <w:rPr>
                <w:del w:id="10251" w:author="Camilo Andrés Díaz Gómez" w:date="2023-03-22T16:08:00Z"/>
                <w:rFonts w:cs="Times New Roman"/>
                <w:sz w:val="20"/>
                <w:szCs w:val="20"/>
                <w:rPrChange w:id="10252" w:author="Camilo Andrés Díaz Gómez" w:date="2023-03-28T17:42:00Z">
                  <w:rPr>
                    <w:del w:id="10253" w:author="Camilo Andrés Díaz Gómez" w:date="2023-03-22T16:08:00Z"/>
                    <w:rFonts w:ascii="Calibri" w:hAnsi="Calibri" w:cs="Calibri"/>
                    <w:color w:val="000000"/>
                    <w:sz w:val="20"/>
                    <w:szCs w:val="20"/>
                  </w:rPr>
                </w:rPrChange>
              </w:rPr>
            </w:pPr>
            <w:del w:id="10254" w:author="Camilo Andrés Díaz Gómez" w:date="2023-03-22T16:08:00Z">
              <w:r w:rsidRPr="002B569F" w:rsidDel="00776339">
                <w:rPr>
                  <w:rFonts w:cs="Times New Roman"/>
                  <w:sz w:val="22"/>
                  <w:rPrChange w:id="10255" w:author="Camilo Andrés Díaz Gómez" w:date="2023-03-28T17:42:00Z">
                    <w:rPr>
                      <w:rFonts w:ascii="Calibri" w:hAnsi="Calibri" w:cs="Calibri"/>
                      <w:color w:val="000000"/>
                      <w:sz w:val="22"/>
                    </w:rPr>
                  </w:rPrChange>
                </w:rPr>
                <w:delText>26</w:delText>
              </w:r>
            </w:del>
          </w:p>
        </w:tc>
        <w:tc>
          <w:tcPr>
            <w:tcW w:w="1450" w:type="dxa"/>
            <w:vAlign w:val="bottom"/>
          </w:tcPr>
          <w:p w14:paraId="482B900B" w14:textId="0849D04D" w:rsidR="00776339" w:rsidRPr="002B569F" w:rsidDel="00776339" w:rsidRDefault="00776339">
            <w:pPr>
              <w:rPr>
                <w:del w:id="10256" w:author="Camilo Andrés Díaz Gómez" w:date="2023-03-22T16:08:00Z"/>
                <w:rFonts w:cs="Times New Roman"/>
                <w:sz w:val="20"/>
                <w:szCs w:val="20"/>
                <w:rPrChange w:id="10257" w:author="Camilo Andrés Díaz Gómez" w:date="2023-03-28T17:42:00Z">
                  <w:rPr>
                    <w:del w:id="10258" w:author="Camilo Andrés Díaz Gómez" w:date="2023-03-22T16:08:00Z"/>
                    <w:rFonts w:ascii="Calibri" w:hAnsi="Calibri" w:cs="Calibri"/>
                    <w:color w:val="000000"/>
                    <w:sz w:val="20"/>
                    <w:szCs w:val="20"/>
                  </w:rPr>
                </w:rPrChange>
              </w:rPr>
            </w:pPr>
            <w:del w:id="10259" w:author="Camilo Andrés Díaz Gómez" w:date="2023-03-22T16:06:00Z">
              <w:r w:rsidRPr="002B569F" w:rsidDel="0066355F">
                <w:rPr>
                  <w:rFonts w:cs="Times New Roman"/>
                  <w:sz w:val="20"/>
                  <w:szCs w:val="20"/>
                  <w:rPrChange w:id="10260" w:author="Camilo Andrés Díaz Gómez" w:date="2023-03-28T17:42:00Z">
                    <w:rPr>
                      <w:rFonts w:ascii="Calibri" w:hAnsi="Calibri" w:cs="Calibri"/>
                      <w:color w:val="000000"/>
                      <w:sz w:val="20"/>
                      <w:szCs w:val="20"/>
                    </w:rPr>
                  </w:rPrChange>
                </w:rPr>
                <w:delText>15,39763814</w:delText>
              </w:r>
            </w:del>
          </w:p>
        </w:tc>
        <w:tc>
          <w:tcPr>
            <w:tcW w:w="1559" w:type="dxa"/>
            <w:vAlign w:val="bottom"/>
          </w:tcPr>
          <w:p w14:paraId="4A41DF6B" w14:textId="3D395E0B" w:rsidR="00776339" w:rsidRPr="002B569F" w:rsidDel="00776339" w:rsidRDefault="00776339">
            <w:pPr>
              <w:rPr>
                <w:del w:id="10261" w:author="Camilo Andrés Díaz Gómez" w:date="2023-03-22T16:08:00Z"/>
                <w:rFonts w:cs="Times New Roman"/>
                <w:sz w:val="20"/>
                <w:szCs w:val="20"/>
                <w:rPrChange w:id="10262" w:author="Camilo Andrés Díaz Gómez" w:date="2023-03-28T17:42:00Z">
                  <w:rPr>
                    <w:del w:id="10263" w:author="Camilo Andrés Díaz Gómez" w:date="2023-03-22T16:08:00Z"/>
                    <w:rFonts w:ascii="Calibri" w:hAnsi="Calibri" w:cs="Calibri"/>
                    <w:color w:val="000000"/>
                    <w:sz w:val="20"/>
                    <w:szCs w:val="20"/>
                  </w:rPr>
                </w:rPrChange>
              </w:rPr>
            </w:pPr>
            <w:del w:id="10264" w:author="Camilo Andrés Díaz Gómez" w:date="2023-03-22T16:07:00Z">
              <w:r w:rsidRPr="002B569F" w:rsidDel="0052638D">
                <w:rPr>
                  <w:rFonts w:cs="Times New Roman"/>
                  <w:sz w:val="20"/>
                  <w:szCs w:val="20"/>
                  <w:rPrChange w:id="10265" w:author="Camilo Andrés Díaz Gómez" w:date="2023-03-28T17:42:00Z">
                    <w:rPr>
                      <w:rFonts w:ascii="Calibri" w:hAnsi="Calibri" w:cs="Calibri"/>
                      <w:color w:val="000000"/>
                      <w:sz w:val="20"/>
                      <w:szCs w:val="20"/>
                    </w:rPr>
                  </w:rPrChange>
                </w:rPr>
                <w:delText>15,50956439</w:delText>
              </w:r>
            </w:del>
          </w:p>
        </w:tc>
        <w:tc>
          <w:tcPr>
            <w:tcW w:w="1418" w:type="dxa"/>
            <w:vAlign w:val="bottom"/>
          </w:tcPr>
          <w:p w14:paraId="5C24FB83" w14:textId="24C47407" w:rsidR="00776339" w:rsidRPr="002B569F" w:rsidDel="00776339" w:rsidRDefault="00776339">
            <w:pPr>
              <w:rPr>
                <w:del w:id="10266" w:author="Camilo Andrés Díaz Gómez" w:date="2023-03-22T16:08:00Z"/>
                <w:rFonts w:cs="Times New Roman"/>
                <w:sz w:val="20"/>
                <w:szCs w:val="20"/>
                <w:rPrChange w:id="10267" w:author="Camilo Andrés Díaz Gómez" w:date="2023-03-28T17:42:00Z">
                  <w:rPr>
                    <w:del w:id="10268" w:author="Camilo Andrés Díaz Gómez" w:date="2023-03-22T16:08:00Z"/>
                    <w:rFonts w:ascii="Calibri" w:hAnsi="Calibri" w:cs="Calibri"/>
                    <w:color w:val="000000"/>
                    <w:sz w:val="20"/>
                    <w:szCs w:val="20"/>
                  </w:rPr>
                </w:rPrChange>
              </w:rPr>
            </w:pPr>
            <w:del w:id="10269" w:author="Camilo Andrés Díaz Gómez" w:date="2023-03-22T16:07:00Z">
              <w:r w:rsidRPr="002B569F" w:rsidDel="00AC0D41">
                <w:rPr>
                  <w:rFonts w:cs="Times New Roman"/>
                  <w:sz w:val="20"/>
                  <w:szCs w:val="20"/>
                  <w:rPrChange w:id="10270" w:author="Camilo Andrés Díaz Gómez" w:date="2023-03-28T17:42:00Z">
                    <w:rPr>
                      <w:rFonts w:ascii="Calibri" w:hAnsi="Calibri" w:cs="Calibri"/>
                      <w:color w:val="000000"/>
                      <w:sz w:val="20"/>
                      <w:szCs w:val="20"/>
                    </w:rPr>
                  </w:rPrChange>
                </w:rPr>
                <w:delText>15,41340955</w:delText>
              </w:r>
            </w:del>
          </w:p>
        </w:tc>
        <w:tc>
          <w:tcPr>
            <w:tcW w:w="1417" w:type="dxa"/>
            <w:vAlign w:val="bottom"/>
          </w:tcPr>
          <w:p w14:paraId="11D1C329" w14:textId="71439963" w:rsidR="00776339" w:rsidRPr="002B569F" w:rsidDel="00776339" w:rsidRDefault="00776339">
            <w:pPr>
              <w:rPr>
                <w:del w:id="10271" w:author="Camilo Andrés Díaz Gómez" w:date="2023-03-22T16:08:00Z"/>
                <w:rFonts w:cs="Times New Roman"/>
                <w:sz w:val="20"/>
                <w:szCs w:val="20"/>
                <w:rPrChange w:id="10272" w:author="Camilo Andrés Díaz Gómez" w:date="2023-03-28T17:42:00Z">
                  <w:rPr>
                    <w:del w:id="10273" w:author="Camilo Andrés Díaz Gómez" w:date="2023-03-22T16:08:00Z"/>
                    <w:rFonts w:ascii="Calibri" w:hAnsi="Calibri" w:cs="Calibri"/>
                    <w:color w:val="000000"/>
                    <w:sz w:val="20"/>
                    <w:szCs w:val="20"/>
                  </w:rPr>
                </w:rPrChange>
              </w:rPr>
            </w:pPr>
            <w:del w:id="10274" w:author="Camilo Andrés Díaz Gómez" w:date="2023-03-22T16:08:00Z">
              <w:r w:rsidRPr="002B569F" w:rsidDel="00D41E19">
                <w:rPr>
                  <w:rFonts w:cs="Times New Roman"/>
                  <w:sz w:val="20"/>
                  <w:szCs w:val="20"/>
                  <w:rPrChange w:id="10275" w:author="Camilo Andrés Díaz Gómez" w:date="2023-03-28T17:42:00Z">
                    <w:rPr>
                      <w:rFonts w:ascii="Calibri" w:hAnsi="Calibri" w:cs="Calibri"/>
                      <w:color w:val="000000"/>
                      <w:sz w:val="20"/>
                      <w:szCs w:val="20"/>
                    </w:rPr>
                  </w:rPrChange>
                </w:rPr>
                <w:delText>14,72777778</w:delText>
              </w:r>
            </w:del>
          </w:p>
        </w:tc>
        <w:tc>
          <w:tcPr>
            <w:tcW w:w="1488" w:type="dxa"/>
            <w:vAlign w:val="bottom"/>
          </w:tcPr>
          <w:p w14:paraId="776E227F" w14:textId="0F4A6CFF" w:rsidR="00776339" w:rsidRPr="002B569F" w:rsidDel="00776339" w:rsidRDefault="00776339">
            <w:pPr>
              <w:rPr>
                <w:del w:id="10276" w:author="Camilo Andrés Díaz Gómez" w:date="2023-03-22T16:08:00Z"/>
                <w:rFonts w:cs="Times New Roman"/>
                <w:sz w:val="20"/>
                <w:szCs w:val="20"/>
                <w:rPrChange w:id="10277" w:author="Camilo Andrés Díaz Gómez" w:date="2023-03-28T17:42:00Z">
                  <w:rPr>
                    <w:del w:id="10278" w:author="Camilo Andrés Díaz Gómez" w:date="2023-03-22T16:08:00Z"/>
                    <w:rFonts w:cs="Times New Roman"/>
                    <w:color w:val="000000"/>
                    <w:sz w:val="20"/>
                    <w:szCs w:val="20"/>
                  </w:rPr>
                </w:rPrChange>
              </w:rPr>
            </w:pPr>
          </w:p>
        </w:tc>
        <w:tc>
          <w:tcPr>
            <w:tcW w:w="322" w:type="dxa"/>
          </w:tcPr>
          <w:p w14:paraId="7C9774E5" w14:textId="35441A5A" w:rsidR="00776339" w:rsidRPr="002B569F" w:rsidDel="00776339" w:rsidRDefault="00776339">
            <w:pPr>
              <w:rPr>
                <w:del w:id="10279" w:author="Camilo Andrés Díaz Gómez" w:date="2023-03-22T16:08:00Z"/>
                <w:rFonts w:cs="Times New Roman"/>
                <w:sz w:val="20"/>
                <w:szCs w:val="20"/>
                <w:rPrChange w:id="10280" w:author="Camilo Andrés Díaz Gómez" w:date="2023-03-28T17:42:00Z">
                  <w:rPr>
                    <w:del w:id="10281" w:author="Camilo Andrés Díaz Gómez" w:date="2023-03-22T16:08:00Z"/>
                    <w:rFonts w:cs="Times New Roman"/>
                    <w:color w:val="000000"/>
                    <w:sz w:val="20"/>
                    <w:szCs w:val="20"/>
                  </w:rPr>
                </w:rPrChange>
              </w:rPr>
            </w:pPr>
          </w:p>
        </w:tc>
        <w:tc>
          <w:tcPr>
            <w:tcW w:w="322" w:type="dxa"/>
          </w:tcPr>
          <w:p w14:paraId="668C558F" w14:textId="10B3AC84" w:rsidR="00776339" w:rsidRPr="002B569F" w:rsidDel="00776339" w:rsidRDefault="00776339">
            <w:pPr>
              <w:rPr>
                <w:del w:id="10282" w:author="Camilo Andrés Díaz Gómez" w:date="2023-03-22T16:08:00Z"/>
                <w:rFonts w:cs="Times New Roman"/>
                <w:sz w:val="20"/>
                <w:szCs w:val="20"/>
                <w:rPrChange w:id="10283" w:author="Camilo Andrés Díaz Gómez" w:date="2023-03-28T17:42:00Z">
                  <w:rPr>
                    <w:del w:id="10284" w:author="Camilo Andrés Díaz Gómez" w:date="2023-03-22T16:08:00Z"/>
                    <w:rFonts w:cs="Times New Roman"/>
                    <w:color w:val="000000"/>
                    <w:sz w:val="20"/>
                    <w:szCs w:val="20"/>
                  </w:rPr>
                </w:rPrChange>
              </w:rPr>
            </w:pPr>
          </w:p>
        </w:tc>
        <w:tc>
          <w:tcPr>
            <w:tcW w:w="322" w:type="dxa"/>
          </w:tcPr>
          <w:p w14:paraId="68E3083D" w14:textId="57EDF1CF" w:rsidR="00776339" w:rsidRPr="002B569F" w:rsidDel="00776339" w:rsidRDefault="00776339">
            <w:pPr>
              <w:rPr>
                <w:del w:id="10285" w:author="Camilo Andrés Díaz Gómez" w:date="2023-03-22T16:08:00Z"/>
                <w:rFonts w:cs="Times New Roman"/>
                <w:sz w:val="20"/>
                <w:szCs w:val="20"/>
                <w:rPrChange w:id="10286" w:author="Camilo Andrés Díaz Gómez" w:date="2023-03-28T17:42:00Z">
                  <w:rPr>
                    <w:del w:id="10287" w:author="Camilo Andrés Díaz Gómez" w:date="2023-03-22T16:08:00Z"/>
                    <w:rFonts w:cs="Times New Roman"/>
                    <w:color w:val="000000"/>
                    <w:sz w:val="20"/>
                    <w:szCs w:val="20"/>
                  </w:rPr>
                </w:rPrChange>
              </w:rPr>
            </w:pPr>
          </w:p>
        </w:tc>
      </w:tr>
      <w:tr w:rsidR="002B569F" w:rsidRPr="002B569F" w:rsidDel="00776339" w14:paraId="03F7CB87" w14:textId="77777777" w:rsidTr="00D00600">
        <w:trPr>
          <w:del w:id="10288" w:author="Camilo Andrés Díaz Gómez" w:date="2023-03-22T16:08:00Z"/>
        </w:trPr>
        <w:tc>
          <w:tcPr>
            <w:tcW w:w="530" w:type="dxa"/>
            <w:vAlign w:val="bottom"/>
          </w:tcPr>
          <w:p w14:paraId="2A790548" w14:textId="176F818B" w:rsidR="00776339" w:rsidRPr="002B569F" w:rsidDel="00776339" w:rsidRDefault="00776339">
            <w:pPr>
              <w:rPr>
                <w:del w:id="10289" w:author="Camilo Andrés Díaz Gómez" w:date="2023-03-22T16:08:00Z"/>
                <w:rFonts w:cs="Times New Roman"/>
                <w:sz w:val="20"/>
                <w:szCs w:val="20"/>
                <w:rPrChange w:id="10290" w:author="Camilo Andrés Díaz Gómez" w:date="2023-03-28T17:42:00Z">
                  <w:rPr>
                    <w:del w:id="10291" w:author="Camilo Andrés Díaz Gómez" w:date="2023-03-22T16:08:00Z"/>
                    <w:rFonts w:ascii="Calibri" w:hAnsi="Calibri" w:cs="Calibri"/>
                    <w:color w:val="000000"/>
                    <w:sz w:val="20"/>
                    <w:szCs w:val="20"/>
                  </w:rPr>
                </w:rPrChange>
              </w:rPr>
            </w:pPr>
            <w:del w:id="10292" w:author="Camilo Andrés Díaz Gómez" w:date="2023-03-22T16:08:00Z">
              <w:r w:rsidRPr="002B569F" w:rsidDel="00776339">
                <w:rPr>
                  <w:rFonts w:cs="Times New Roman"/>
                  <w:sz w:val="22"/>
                  <w:rPrChange w:id="10293" w:author="Camilo Andrés Díaz Gómez" w:date="2023-03-28T17:42:00Z">
                    <w:rPr>
                      <w:rFonts w:ascii="Calibri" w:hAnsi="Calibri" w:cs="Calibri"/>
                      <w:color w:val="000000"/>
                      <w:sz w:val="22"/>
                    </w:rPr>
                  </w:rPrChange>
                </w:rPr>
                <w:delText>27</w:delText>
              </w:r>
            </w:del>
          </w:p>
        </w:tc>
        <w:tc>
          <w:tcPr>
            <w:tcW w:w="1450" w:type="dxa"/>
            <w:vAlign w:val="bottom"/>
          </w:tcPr>
          <w:p w14:paraId="7FCC7451" w14:textId="6B2D4ADC" w:rsidR="00776339" w:rsidRPr="002B569F" w:rsidDel="00776339" w:rsidRDefault="00776339">
            <w:pPr>
              <w:rPr>
                <w:del w:id="10294" w:author="Camilo Andrés Díaz Gómez" w:date="2023-03-22T16:08:00Z"/>
                <w:rFonts w:cs="Times New Roman"/>
                <w:sz w:val="20"/>
                <w:szCs w:val="20"/>
                <w:rPrChange w:id="10295" w:author="Camilo Andrés Díaz Gómez" w:date="2023-03-28T17:42:00Z">
                  <w:rPr>
                    <w:del w:id="10296" w:author="Camilo Andrés Díaz Gómez" w:date="2023-03-22T16:08:00Z"/>
                    <w:rFonts w:ascii="Calibri" w:hAnsi="Calibri" w:cs="Calibri"/>
                    <w:color w:val="000000"/>
                    <w:sz w:val="20"/>
                    <w:szCs w:val="20"/>
                  </w:rPr>
                </w:rPrChange>
              </w:rPr>
            </w:pPr>
            <w:del w:id="10297" w:author="Camilo Andrés Díaz Gómez" w:date="2023-03-22T16:06:00Z">
              <w:r w:rsidRPr="002B569F" w:rsidDel="0066355F">
                <w:rPr>
                  <w:rFonts w:cs="Times New Roman"/>
                  <w:sz w:val="20"/>
                  <w:szCs w:val="20"/>
                  <w:rPrChange w:id="10298" w:author="Camilo Andrés Díaz Gómez" w:date="2023-03-28T17:42:00Z">
                    <w:rPr>
                      <w:rFonts w:ascii="Calibri" w:hAnsi="Calibri" w:cs="Calibri"/>
                      <w:color w:val="000000"/>
                      <w:sz w:val="20"/>
                      <w:szCs w:val="20"/>
                    </w:rPr>
                  </w:rPrChange>
                </w:rPr>
                <w:delText>14,20176254</w:delText>
              </w:r>
            </w:del>
          </w:p>
        </w:tc>
        <w:tc>
          <w:tcPr>
            <w:tcW w:w="1559" w:type="dxa"/>
            <w:vAlign w:val="bottom"/>
          </w:tcPr>
          <w:p w14:paraId="61974D79" w14:textId="15A9BEB5" w:rsidR="00776339" w:rsidRPr="002B569F" w:rsidDel="00776339" w:rsidRDefault="00776339">
            <w:pPr>
              <w:rPr>
                <w:del w:id="10299" w:author="Camilo Andrés Díaz Gómez" w:date="2023-03-22T16:08:00Z"/>
                <w:rFonts w:cs="Times New Roman"/>
                <w:sz w:val="20"/>
                <w:szCs w:val="20"/>
                <w:rPrChange w:id="10300" w:author="Camilo Andrés Díaz Gómez" w:date="2023-03-28T17:42:00Z">
                  <w:rPr>
                    <w:del w:id="10301" w:author="Camilo Andrés Díaz Gómez" w:date="2023-03-22T16:08:00Z"/>
                    <w:rFonts w:ascii="Calibri" w:hAnsi="Calibri" w:cs="Calibri"/>
                    <w:color w:val="000000"/>
                    <w:sz w:val="20"/>
                    <w:szCs w:val="20"/>
                  </w:rPr>
                </w:rPrChange>
              </w:rPr>
            </w:pPr>
            <w:del w:id="10302" w:author="Camilo Andrés Díaz Gómez" w:date="2023-03-22T16:07:00Z">
              <w:r w:rsidRPr="002B569F" w:rsidDel="0052638D">
                <w:rPr>
                  <w:rFonts w:cs="Times New Roman"/>
                  <w:sz w:val="20"/>
                  <w:szCs w:val="20"/>
                  <w:rPrChange w:id="10303" w:author="Camilo Andrés Díaz Gómez" w:date="2023-03-28T17:42:00Z">
                    <w:rPr>
                      <w:rFonts w:ascii="Calibri" w:hAnsi="Calibri" w:cs="Calibri"/>
                      <w:color w:val="000000"/>
                      <w:sz w:val="20"/>
                      <w:szCs w:val="20"/>
                    </w:rPr>
                  </w:rPrChange>
                </w:rPr>
                <w:delText>15,11073232</w:delText>
              </w:r>
            </w:del>
          </w:p>
        </w:tc>
        <w:tc>
          <w:tcPr>
            <w:tcW w:w="1418" w:type="dxa"/>
            <w:vAlign w:val="bottom"/>
          </w:tcPr>
          <w:p w14:paraId="0483F327" w14:textId="7A373DE6" w:rsidR="00776339" w:rsidRPr="002B569F" w:rsidDel="00776339" w:rsidRDefault="00776339">
            <w:pPr>
              <w:rPr>
                <w:del w:id="10304" w:author="Camilo Andrés Díaz Gómez" w:date="2023-03-22T16:08:00Z"/>
                <w:rFonts w:cs="Times New Roman"/>
                <w:sz w:val="20"/>
                <w:szCs w:val="20"/>
                <w:rPrChange w:id="10305" w:author="Camilo Andrés Díaz Gómez" w:date="2023-03-28T17:42:00Z">
                  <w:rPr>
                    <w:del w:id="10306" w:author="Camilo Andrés Díaz Gómez" w:date="2023-03-22T16:08:00Z"/>
                    <w:rFonts w:ascii="Calibri" w:hAnsi="Calibri" w:cs="Calibri"/>
                    <w:color w:val="000000"/>
                    <w:sz w:val="20"/>
                    <w:szCs w:val="20"/>
                  </w:rPr>
                </w:rPrChange>
              </w:rPr>
            </w:pPr>
            <w:del w:id="10307" w:author="Camilo Andrés Díaz Gómez" w:date="2023-03-22T16:07:00Z">
              <w:r w:rsidRPr="002B569F" w:rsidDel="00AC0D41">
                <w:rPr>
                  <w:rFonts w:cs="Times New Roman"/>
                  <w:sz w:val="20"/>
                  <w:szCs w:val="20"/>
                  <w:rPrChange w:id="10308" w:author="Camilo Andrés Díaz Gómez" w:date="2023-03-28T17:42:00Z">
                    <w:rPr>
                      <w:rFonts w:ascii="Calibri" w:hAnsi="Calibri" w:cs="Calibri"/>
                      <w:color w:val="000000"/>
                      <w:sz w:val="20"/>
                      <w:szCs w:val="20"/>
                    </w:rPr>
                  </w:rPrChange>
                </w:rPr>
                <w:delText>14,37979109</w:delText>
              </w:r>
            </w:del>
          </w:p>
        </w:tc>
        <w:tc>
          <w:tcPr>
            <w:tcW w:w="1417" w:type="dxa"/>
            <w:vAlign w:val="bottom"/>
          </w:tcPr>
          <w:p w14:paraId="5513CAA0" w14:textId="48DB9464" w:rsidR="00776339" w:rsidRPr="002B569F" w:rsidDel="00776339" w:rsidRDefault="00776339">
            <w:pPr>
              <w:rPr>
                <w:del w:id="10309" w:author="Camilo Andrés Díaz Gómez" w:date="2023-03-22T16:08:00Z"/>
                <w:rFonts w:cs="Times New Roman"/>
                <w:sz w:val="20"/>
                <w:szCs w:val="20"/>
                <w:rPrChange w:id="10310" w:author="Camilo Andrés Díaz Gómez" w:date="2023-03-28T17:42:00Z">
                  <w:rPr>
                    <w:del w:id="10311" w:author="Camilo Andrés Díaz Gómez" w:date="2023-03-22T16:08:00Z"/>
                    <w:rFonts w:ascii="Calibri" w:hAnsi="Calibri" w:cs="Calibri"/>
                    <w:color w:val="000000"/>
                    <w:sz w:val="20"/>
                    <w:szCs w:val="20"/>
                  </w:rPr>
                </w:rPrChange>
              </w:rPr>
            </w:pPr>
            <w:del w:id="10312" w:author="Camilo Andrés Díaz Gómez" w:date="2023-03-22T16:08:00Z">
              <w:r w:rsidRPr="002B569F" w:rsidDel="00D41E19">
                <w:rPr>
                  <w:rFonts w:cs="Times New Roman"/>
                  <w:sz w:val="20"/>
                  <w:szCs w:val="20"/>
                  <w:rPrChange w:id="10313" w:author="Camilo Andrés Díaz Gómez" w:date="2023-03-28T17:42:00Z">
                    <w:rPr>
                      <w:rFonts w:ascii="Calibri" w:hAnsi="Calibri" w:cs="Calibri"/>
                      <w:color w:val="000000"/>
                      <w:sz w:val="20"/>
                      <w:szCs w:val="20"/>
                    </w:rPr>
                  </w:rPrChange>
                </w:rPr>
                <w:delText>13,79444444</w:delText>
              </w:r>
            </w:del>
          </w:p>
        </w:tc>
        <w:tc>
          <w:tcPr>
            <w:tcW w:w="1488" w:type="dxa"/>
            <w:vAlign w:val="bottom"/>
          </w:tcPr>
          <w:p w14:paraId="2806E639" w14:textId="536B4C1C" w:rsidR="00776339" w:rsidRPr="002B569F" w:rsidDel="00776339" w:rsidRDefault="00776339">
            <w:pPr>
              <w:rPr>
                <w:del w:id="10314" w:author="Camilo Andrés Díaz Gómez" w:date="2023-03-22T16:08:00Z"/>
                <w:rFonts w:cs="Times New Roman"/>
                <w:sz w:val="20"/>
                <w:szCs w:val="20"/>
                <w:rPrChange w:id="10315" w:author="Camilo Andrés Díaz Gómez" w:date="2023-03-28T17:42:00Z">
                  <w:rPr>
                    <w:del w:id="10316" w:author="Camilo Andrés Díaz Gómez" w:date="2023-03-22T16:08:00Z"/>
                    <w:rFonts w:cs="Times New Roman"/>
                    <w:color w:val="000000"/>
                    <w:sz w:val="20"/>
                    <w:szCs w:val="20"/>
                  </w:rPr>
                </w:rPrChange>
              </w:rPr>
            </w:pPr>
          </w:p>
        </w:tc>
        <w:tc>
          <w:tcPr>
            <w:tcW w:w="322" w:type="dxa"/>
          </w:tcPr>
          <w:p w14:paraId="2DCFB8D2" w14:textId="5653B5DF" w:rsidR="00776339" w:rsidRPr="002B569F" w:rsidDel="00776339" w:rsidRDefault="00776339">
            <w:pPr>
              <w:rPr>
                <w:del w:id="10317" w:author="Camilo Andrés Díaz Gómez" w:date="2023-03-22T16:08:00Z"/>
                <w:rFonts w:cs="Times New Roman"/>
                <w:sz w:val="20"/>
                <w:szCs w:val="20"/>
                <w:rPrChange w:id="10318" w:author="Camilo Andrés Díaz Gómez" w:date="2023-03-28T17:42:00Z">
                  <w:rPr>
                    <w:del w:id="10319" w:author="Camilo Andrés Díaz Gómez" w:date="2023-03-22T16:08:00Z"/>
                    <w:rFonts w:cs="Times New Roman"/>
                    <w:color w:val="000000"/>
                    <w:sz w:val="20"/>
                    <w:szCs w:val="20"/>
                  </w:rPr>
                </w:rPrChange>
              </w:rPr>
            </w:pPr>
          </w:p>
        </w:tc>
        <w:tc>
          <w:tcPr>
            <w:tcW w:w="322" w:type="dxa"/>
          </w:tcPr>
          <w:p w14:paraId="18E76A3C" w14:textId="647514D6" w:rsidR="00776339" w:rsidRPr="002B569F" w:rsidDel="00776339" w:rsidRDefault="00776339">
            <w:pPr>
              <w:rPr>
                <w:del w:id="10320" w:author="Camilo Andrés Díaz Gómez" w:date="2023-03-22T16:08:00Z"/>
                <w:rFonts w:cs="Times New Roman"/>
                <w:sz w:val="20"/>
                <w:szCs w:val="20"/>
                <w:rPrChange w:id="10321" w:author="Camilo Andrés Díaz Gómez" w:date="2023-03-28T17:42:00Z">
                  <w:rPr>
                    <w:del w:id="10322" w:author="Camilo Andrés Díaz Gómez" w:date="2023-03-22T16:08:00Z"/>
                    <w:rFonts w:cs="Times New Roman"/>
                    <w:color w:val="000000"/>
                    <w:sz w:val="20"/>
                    <w:szCs w:val="20"/>
                  </w:rPr>
                </w:rPrChange>
              </w:rPr>
            </w:pPr>
          </w:p>
        </w:tc>
        <w:tc>
          <w:tcPr>
            <w:tcW w:w="322" w:type="dxa"/>
          </w:tcPr>
          <w:p w14:paraId="2856F81A" w14:textId="7AAD3400" w:rsidR="00776339" w:rsidRPr="002B569F" w:rsidDel="00776339" w:rsidRDefault="00776339">
            <w:pPr>
              <w:rPr>
                <w:del w:id="10323" w:author="Camilo Andrés Díaz Gómez" w:date="2023-03-22T16:08:00Z"/>
                <w:rFonts w:cs="Times New Roman"/>
                <w:sz w:val="20"/>
                <w:szCs w:val="20"/>
                <w:rPrChange w:id="10324" w:author="Camilo Andrés Díaz Gómez" w:date="2023-03-28T17:42:00Z">
                  <w:rPr>
                    <w:del w:id="10325" w:author="Camilo Andrés Díaz Gómez" w:date="2023-03-22T16:08:00Z"/>
                    <w:rFonts w:cs="Times New Roman"/>
                    <w:color w:val="000000"/>
                    <w:sz w:val="20"/>
                    <w:szCs w:val="20"/>
                  </w:rPr>
                </w:rPrChange>
              </w:rPr>
            </w:pPr>
          </w:p>
        </w:tc>
      </w:tr>
      <w:tr w:rsidR="002B569F" w:rsidRPr="002B569F" w:rsidDel="00776339" w14:paraId="5447B28A" w14:textId="77777777" w:rsidTr="00D00600">
        <w:trPr>
          <w:del w:id="10326" w:author="Camilo Andrés Díaz Gómez" w:date="2023-03-22T16:08:00Z"/>
        </w:trPr>
        <w:tc>
          <w:tcPr>
            <w:tcW w:w="530" w:type="dxa"/>
            <w:vAlign w:val="bottom"/>
          </w:tcPr>
          <w:p w14:paraId="64447902" w14:textId="7F23ED57" w:rsidR="00776339" w:rsidRPr="002B569F" w:rsidDel="00776339" w:rsidRDefault="00776339">
            <w:pPr>
              <w:rPr>
                <w:del w:id="10327" w:author="Camilo Andrés Díaz Gómez" w:date="2023-03-22T16:08:00Z"/>
                <w:rFonts w:cs="Times New Roman"/>
                <w:sz w:val="20"/>
                <w:szCs w:val="20"/>
                <w:rPrChange w:id="10328" w:author="Camilo Andrés Díaz Gómez" w:date="2023-03-28T17:42:00Z">
                  <w:rPr>
                    <w:del w:id="10329" w:author="Camilo Andrés Díaz Gómez" w:date="2023-03-22T16:08:00Z"/>
                    <w:rFonts w:ascii="Calibri" w:hAnsi="Calibri" w:cs="Calibri"/>
                    <w:color w:val="000000"/>
                    <w:sz w:val="20"/>
                    <w:szCs w:val="20"/>
                  </w:rPr>
                </w:rPrChange>
              </w:rPr>
            </w:pPr>
            <w:del w:id="10330" w:author="Camilo Andrés Díaz Gómez" w:date="2023-03-22T16:08:00Z">
              <w:r w:rsidRPr="002B569F" w:rsidDel="00776339">
                <w:rPr>
                  <w:rFonts w:cs="Times New Roman"/>
                  <w:sz w:val="22"/>
                  <w:rPrChange w:id="10331" w:author="Camilo Andrés Díaz Gómez" w:date="2023-03-28T17:42:00Z">
                    <w:rPr>
                      <w:rFonts w:ascii="Calibri" w:hAnsi="Calibri" w:cs="Calibri"/>
                      <w:color w:val="000000"/>
                      <w:sz w:val="22"/>
                    </w:rPr>
                  </w:rPrChange>
                </w:rPr>
                <w:delText>28</w:delText>
              </w:r>
            </w:del>
          </w:p>
        </w:tc>
        <w:tc>
          <w:tcPr>
            <w:tcW w:w="1450" w:type="dxa"/>
            <w:vAlign w:val="bottom"/>
          </w:tcPr>
          <w:p w14:paraId="31E335DE" w14:textId="7DC629B3" w:rsidR="00776339" w:rsidRPr="002B569F" w:rsidDel="00776339" w:rsidRDefault="00776339">
            <w:pPr>
              <w:rPr>
                <w:del w:id="10332" w:author="Camilo Andrés Díaz Gómez" w:date="2023-03-22T16:08:00Z"/>
                <w:rFonts w:cs="Times New Roman"/>
                <w:sz w:val="20"/>
                <w:szCs w:val="20"/>
                <w:rPrChange w:id="10333" w:author="Camilo Andrés Díaz Gómez" w:date="2023-03-28T17:42:00Z">
                  <w:rPr>
                    <w:del w:id="10334" w:author="Camilo Andrés Díaz Gómez" w:date="2023-03-22T16:08:00Z"/>
                    <w:rFonts w:ascii="Calibri" w:hAnsi="Calibri" w:cs="Calibri"/>
                    <w:color w:val="000000"/>
                    <w:sz w:val="20"/>
                    <w:szCs w:val="20"/>
                  </w:rPr>
                </w:rPrChange>
              </w:rPr>
            </w:pPr>
            <w:del w:id="10335" w:author="Camilo Andrés Díaz Gómez" w:date="2023-03-22T16:06:00Z">
              <w:r w:rsidRPr="002B569F" w:rsidDel="0066355F">
                <w:rPr>
                  <w:rFonts w:cs="Times New Roman"/>
                  <w:sz w:val="20"/>
                  <w:szCs w:val="20"/>
                  <w:rPrChange w:id="10336" w:author="Camilo Andrés Díaz Gómez" w:date="2023-03-28T17:42:00Z">
                    <w:rPr>
                      <w:rFonts w:ascii="Calibri" w:hAnsi="Calibri" w:cs="Calibri"/>
                      <w:color w:val="000000"/>
                      <w:sz w:val="20"/>
                      <w:szCs w:val="20"/>
                    </w:rPr>
                  </w:rPrChange>
                </w:rPr>
                <w:delText>13,65478998</w:delText>
              </w:r>
            </w:del>
          </w:p>
        </w:tc>
        <w:tc>
          <w:tcPr>
            <w:tcW w:w="1559" w:type="dxa"/>
            <w:vAlign w:val="bottom"/>
          </w:tcPr>
          <w:p w14:paraId="74964DF4" w14:textId="069D970B" w:rsidR="00776339" w:rsidRPr="002B569F" w:rsidDel="00776339" w:rsidRDefault="00776339">
            <w:pPr>
              <w:rPr>
                <w:del w:id="10337" w:author="Camilo Andrés Díaz Gómez" w:date="2023-03-22T16:08:00Z"/>
                <w:rFonts w:cs="Times New Roman"/>
                <w:sz w:val="20"/>
                <w:szCs w:val="20"/>
                <w:rPrChange w:id="10338" w:author="Camilo Andrés Díaz Gómez" w:date="2023-03-28T17:42:00Z">
                  <w:rPr>
                    <w:del w:id="10339" w:author="Camilo Andrés Díaz Gómez" w:date="2023-03-22T16:08:00Z"/>
                    <w:rFonts w:ascii="Calibri" w:hAnsi="Calibri" w:cs="Calibri"/>
                    <w:color w:val="000000"/>
                    <w:sz w:val="20"/>
                    <w:szCs w:val="20"/>
                  </w:rPr>
                </w:rPrChange>
              </w:rPr>
            </w:pPr>
            <w:del w:id="10340" w:author="Camilo Andrés Díaz Gómez" w:date="2023-03-22T16:07:00Z">
              <w:r w:rsidRPr="002B569F" w:rsidDel="0052638D">
                <w:rPr>
                  <w:rFonts w:cs="Times New Roman"/>
                  <w:sz w:val="20"/>
                  <w:szCs w:val="20"/>
                  <w:rPrChange w:id="10341" w:author="Camilo Andrés Díaz Gómez" w:date="2023-03-28T17:42:00Z">
                    <w:rPr>
                      <w:rFonts w:ascii="Calibri" w:hAnsi="Calibri" w:cs="Calibri"/>
                      <w:color w:val="000000"/>
                      <w:sz w:val="20"/>
                      <w:szCs w:val="20"/>
                    </w:rPr>
                  </w:rPrChange>
                </w:rPr>
                <w:delText>15,10619501</w:delText>
              </w:r>
            </w:del>
          </w:p>
        </w:tc>
        <w:tc>
          <w:tcPr>
            <w:tcW w:w="1418" w:type="dxa"/>
            <w:vAlign w:val="bottom"/>
          </w:tcPr>
          <w:p w14:paraId="45396E58" w14:textId="42FB808D" w:rsidR="00776339" w:rsidRPr="002B569F" w:rsidDel="00776339" w:rsidRDefault="00776339">
            <w:pPr>
              <w:rPr>
                <w:del w:id="10342" w:author="Camilo Andrés Díaz Gómez" w:date="2023-03-22T16:08:00Z"/>
                <w:rFonts w:cs="Times New Roman"/>
                <w:sz w:val="20"/>
                <w:szCs w:val="20"/>
                <w:rPrChange w:id="10343" w:author="Camilo Andrés Díaz Gómez" w:date="2023-03-28T17:42:00Z">
                  <w:rPr>
                    <w:del w:id="10344" w:author="Camilo Andrés Díaz Gómez" w:date="2023-03-22T16:08:00Z"/>
                    <w:rFonts w:ascii="Calibri" w:hAnsi="Calibri" w:cs="Calibri"/>
                    <w:color w:val="000000"/>
                    <w:sz w:val="20"/>
                    <w:szCs w:val="20"/>
                  </w:rPr>
                </w:rPrChange>
              </w:rPr>
            </w:pPr>
            <w:del w:id="10345" w:author="Camilo Andrés Díaz Gómez" w:date="2023-03-22T16:07:00Z">
              <w:r w:rsidRPr="002B569F" w:rsidDel="00AC0D41">
                <w:rPr>
                  <w:rFonts w:cs="Times New Roman"/>
                  <w:sz w:val="20"/>
                  <w:szCs w:val="20"/>
                  <w:rPrChange w:id="10346" w:author="Camilo Andrés Díaz Gómez" w:date="2023-03-28T17:42:00Z">
                    <w:rPr>
                      <w:rFonts w:ascii="Calibri" w:hAnsi="Calibri" w:cs="Calibri"/>
                      <w:color w:val="000000"/>
                      <w:sz w:val="20"/>
                      <w:szCs w:val="20"/>
                    </w:rPr>
                  </w:rPrChange>
                </w:rPr>
                <w:delText>13,70350618</w:delText>
              </w:r>
            </w:del>
          </w:p>
        </w:tc>
        <w:tc>
          <w:tcPr>
            <w:tcW w:w="1417" w:type="dxa"/>
            <w:vAlign w:val="bottom"/>
          </w:tcPr>
          <w:p w14:paraId="474B049A" w14:textId="48EE2BF9" w:rsidR="00776339" w:rsidRPr="002B569F" w:rsidDel="00776339" w:rsidRDefault="00776339">
            <w:pPr>
              <w:rPr>
                <w:del w:id="10347" w:author="Camilo Andrés Díaz Gómez" w:date="2023-03-22T16:08:00Z"/>
                <w:rFonts w:cs="Times New Roman"/>
                <w:sz w:val="20"/>
                <w:szCs w:val="20"/>
                <w:rPrChange w:id="10348" w:author="Camilo Andrés Díaz Gómez" w:date="2023-03-28T17:42:00Z">
                  <w:rPr>
                    <w:del w:id="10349" w:author="Camilo Andrés Díaz Gómez" w:date="2023-03-22T16:08:00Z"/>
                    <w:rFonts w:ascii="Calibri" w:hAnsi="Calibri" w:cs="Calibri"/>
                    <w:color w:val="000000"/>
                    <w:sz w:val="20"/>
                    <w:szCs w:val="20"/>
                  </w:rPr>
                </w:rPrChange>
              </w:rPr>
            </w:pPr>
            <w:del w:id="10350" w:author="Camilo Andrés Díaz Gómez" w:date="2023-03-22T16:08:00Z">
              <w:r w:rsidRPr="002B569F" w:rsidDel="00D41E19">
                <w:rPr>
                  <w:rFonts w:cs="Times New Roman"/>
                  <w:sz w:val="20"/>
                  <w:szCs w:val="20"/>
                  <w:rPrChange w:id="10351" w:author="Camilo Andrés Díaz Gómez" w:date="2023-03-28T17:42:00Z">
                    <w:rPr>
                      <w:rFonts w:ascii="Calibri" w:hAnsi="Calibri" w:cs="Calibri"/>
                      <w:color w:val="000000"/>
                      <w:sz w:val="20"/>
                      <w:szCs w:val="20"/>
                    </w:rPr>
                  </w:rPrChange>
                </w:rPr>
                <w:delText>14,83709677</w:delText>
              </w:r>
            </w:del>
          </w:p>
        </w:tc>
        <w:tc>
          <w:tcPr>
            <w:tcW w:w="1488" w:type="dxa"/>
            <w:vAlign w:val="bottom"/>
          </w:tcPr>
          <w:p w14:paraId="389114BD" w14:textId="1C1B5C7B" w:rsidR="00776339" w:rsidRPr="002B569F" w:rsidDel="00776339" w:rsidRDefault="00776339">
            <w:pPr>
              <w:rPr>
                <w:del w:id="10352" w:author="Camilo Andrés Díaz Gómez" w:date="2023-03-22T16:08:00Z"/>
                <w:rFonts w:cs="Times New Roman"/>
                <w:sz w:val="20"/>
                <w:szCs w:val="20"/>
                <w:rPrChange w:id="10353" w:author="Camilo Andrés Díaz Gómez" w:date="2023-03-28T17:42:00Z">
                  <w:rPr>
                    <w:del w:id="10354" w:author="Camilo Andrés Díaz Gómez" w:date="2023-03-22T16:08:00Z"/>
                    <w:rFonts w:cs="Times New Roman"/>
                    <w:color w:val="000000"/>
                    <w:sz w:val="20"/>
                    <w:szCs w:val="20"/>
                  </w:rPr>
                </w:rPrChange>
              </w:rPr>
            </w:pPr>
          </w:p>
        </w:tc>
        <w:tc>
          <w:tcPr>
            <w:tcW w:w="322" w:type="dxa"/>
          </w:tcPr>
          <w:p w14:paraId="276CBB00" w14:textId="60B7AD7A" w:rsidR="00776339" w:rsidRPr="002B569F" w:rsidDel="00776339" w:rsidRDefault="00776339">
            <w:pPr>
              <w:rPr>
                <w:del w:id="10355" w:author="Camilo Andrés Díaz Gómez" w:date="2023-03-22T16:08:00Z"/>
                <w:rFonts w:cs="Times New Roman"/>
                <w:sz w:val="20"/>
                <w:szCs w:val="20"/>
                <w:rPrChange w:id="10356" w:author="Camilo Andrés Díaz Gómez" w:date="2023-03-28T17:42:00Z">
                  <w:rPr>
                    <w:del w:id="10357" w:author="Camilo Andrés Díaz Gómez" w:date="2023-03-22T16:08:00Z"/>
                    <w:rFonts w:cs="Times New Roman"/>
                    <w:color w:val="000000"/>
                    <w:sz w:val="20"/>
                    <w:szCs w:val="20"/>
                  </w:rPr>
                </w:rPrChange>
              </w:rPr>
            </w:pPr>
          </w:p>
        </w:tc>
        <w:tc>
          <w:tcPr>
            <w:tcW w:w="322" w:type="dxa"/>
          </w:tcPr>
          <w:p w14:paraId="2B2F4831" w14:textId="01871683" w:rsidR="00776339" w:rsidRPr="002B569F" w:rsidDel="00776339" w:rsidRDefault="00776339">
            <w:pPr>
              <w:rPr>
                <w:del w:id="10358" w:author="Camilo Andrés Díaz Gómez" w:date="2023-03-22T16:08:00Z"/>
                <w:rFonts w:cs="Times New Roman"/>
                <w:sz w:val="20"/>
                <w:szCs w:val="20"/>
                <w:rPrChange w:id="10359" w:author="Camilo Andrés Díaz Gómez" w:date="2023-03-28T17:42:00Z">
                  <w:rPr>
                    <w:del w:id="10360" w:author="Camilo Andrés Díaz Gómez" w:date="2023-03-22T16:08:00Z"/>
                    <w:rFonts w:cs="Times New Roman"/>
                    <w:color w:val="000000"/>
                    <w:sz w:val="20"/>
                    <w:szCs w:val="20"/>
                  </w:rPr>
                </w:rPrChange>
              </w:rPr>
            </w:pPr>
          </w:p>
        </w:tc>
        <w:tc>
          <w:tcPr>
            <w:tcW w:w="322" w:type="dxa"/>
          </w:tcPr>
          <w:p w14:paraId="50D497A5" w14:textId="3677565D" w:rsidR="00776339" w:rsidRPr="002B569F" w:rsidDel="00776339" w:rsidRDefault="00776339">
            <w:pPr>
              <w:rPr>
                <w:del w:id="10361" w:author="Camilo Andrés Díaz Gómez" w:date="2023-03-22T16:08:00Z"/>
                <w:rFonts w:cs="Times New Roman"/>
                <w:sz w:val="20"/>
                <w:szCs w:val="20"/>
                <w:rPrChange w:id="10362" w:author="Camilo Andrés Díaz Gómez" w:date="2023-03-28T17:42:00Z">
                  <w:rPr>
                    <w:del w:id="10363" w:author="Camilo Andrés Díaz Gómez" w:date="2023-03-22T16:08:00Z"/>
                    <w:rFonts w:cs="Times New Roman"/>
                    <w:color w:val="000000"/>
                    <w:sz w:val="20"/>
                    <w:szCs w:val="20"/>
                  </w:rPr>
                </w:rPrChange>
              </w:rPr>
            </w:pPr>
          </w:p>
        </w:tc>
      </w:tr>
      <w:tr w:rsidR="002B569F" w:rsidRPr="002B569F" w:rsidDel="00776339" w14:paraId="5D993052" w14:textId="77777777" w:rsidTr="00D00600">
        <w:trPr>
          <w:del w:id="10364" w:author="Camilo Andrés Díaz Gómez" w:date="2023-03-22T16:08:00Z"/>
        </w:trPr>
        <w:tc>
          <w:tcPr>
            <w:tcW w:w="530" w:type="dxa"/>
            <w:vAlign w:val="bottom"/>
          </w:tcPr>
          <w:p w14:paraId="5CF009C1" w14:textId="753FB810" w:rsidR="00776339" w:rsidRPr="002B569F" w:rsidDel="00776339" w:rsidRDefault="00776339">
            <w:pPr>
              <w:rPr>
                <w:del w:id="10365" w:author="Camilo Andrés Díaz Gómez" w:date="2023-03-22T16:08:00Z"/>
                <w:rFonts w:cs="Times New Roman"/>
                <w:sz w:val="20"/>
                <w:szCs w:val="20"/>
                <w:rPrChange w:id="10366" w:author="Camilo Andrés Díaz Gómez" w:date="2023-03-28T17:42:00Z">
                  <w:rPr>
                    <w:del w:id="10367" w:author="Camilo Andrés Díaz Gómez" w:date="2023-03-22T16:08:00Z"/>
                    <w:rFonts w:ascii="Calibri" w:hAnsi="Calibri" w:cs="Calibri"/>
                    <w:color w:val="000000"/>
                    <w:sz w:val="20"/>
                    <w:szCs w:val="20"/>
                  </w:rPr>
                </w:rPrChange>
              </w:rPr>
            </w:pPr>
            <w:del w:id="10368" w:author="Camilo Andrés Díaz Gómez" w:date="2023-03-22T16:08:00Z">
              <w:r w:rsidRPr="002B569F" w:rsidDel="00776339">
                <w:rPr>
                  <w:rFonts w:cs="Times New Roman"/>
                  <w:sz w:val="22"/>
                  <w:rPrChange w:id="10369" w:author="Camilo Andrés Díaz Gómez" w:date="2023-03-28T17:42:00Z">
                    <w:rPr>
                      <w:rFonts w:ascii="Calibri" w:hAnsi="Calibri" w:cs="Calibri"/>
                      <w:color w:val="000000"/>
                      <w:sz w:val="22"/>
                    </w:rPr>
                  </w:rPrChange>
                </w:rPr>
                <w:delText>29</w:delText>
              </w:r>
            </w:del>
          </w:p>
        </w:tc>
        <w:tc>
          <w:tcPr>
            <w:tcW w:w="1450" w:type="dxa"/>
            <w:vAlign w:val="bottom"/>
          </w:tcPr>
          <w:p w14:paraId="7FB30DF2" w14:textId="1B94A699" w:rsidR="00776339" w:rsidRPr="002B569F" w:rsidDel="00776339" w:rsidRDefault="00776339">
            <w:pPr>
              <w:rPr>
                <w:del w:id="10370" w:author="Camilo Andrés Díaz Gómez" w:date="2023-03-22T16:08:00Z"/>
                <w:rFonts w:cs="Times New Roman"/>
                <w:sz w:val="20"/>
                <w:szCs w:val="20"/>
                <w:rPrChange w:id="10371" w:author="Camilo Andrés Díaz Gómez" w:date="2023-03-28T17:42:00Z">
                  <w:rPr>
                    <w:del w:id="10372" w:author="Camilo Andrés Díaz Gómez" w:date="2023-03-22T16:08:00Z"/>
                    <w:rFonts w:ascii="Calibri" w:hAnsi="Calibri" w:cs="Calibri"/>
                    <w:color w:val="000000"/>
                    <w:sz w:val="20"/>
                    <w:szCs w:val="20"/>
                  </w:rPr>
                </w:rPrChange>
              </w:rPr>
            </w:pPr>
            <w:del w:id="10373" w:author="Camilo Andrés Díaz Gómez" w:date="2023-03-22T16:06:00Z">
              <w:r w:rsidRPr="002B569F" w:rsidDel="0066355F">
                <w:rPr>
                  <w:rFonts w:cs="Times New Roman"/>
                  <w:sz w:val="20"/>
                  <w:szCs w:val="20"/>
                  <w:rPrChange w:id="10374" w:author="Camilo Andrés Díaz Gómez" w:date="2023-03-28T17:42:00Z">
                    <w:rPr>
                      <w:rFonts w:ascii="Calibri" w:hAnsi="Calibri" w:cs="Calibri"/>
                      <w:color w:val="000000"/>
                      <w:sz w:val="20"/>
                      <w:szCs w:val="20"/>
                    </w:rPr>
                  </w:rPrChange>
                </w:rPr>
                <w:delText>11,43839434</w:delText>
              </w:r>
            </w:del>
          </w:p>
        </w:tc>
        <w:tc>
          <w:tcPr>
            <w:tcW w:w="1559" w:type="dxa"/>
            <w:vAlign w:val="bottom"/>
          </w:tcPr>
          <w:p w14:paraId="132AFF24" w14:textId="033EAC33" w:rsidR="00776339" w:rsidRPr="002B569F" w:rsidDel="00776339" w:rsidRDefault="00776339">
            <w:pPr>
              <w:rPr>
                <w:del w:id="10375" w:author="Camilo Andrés Díaz Gómez" w:date="2023-03-22T16:08:00Z"/>
                <w:rFonts w:cs="Times New Roman"/>
                <w:sz w:val="20"/>
                <w:szCs w:val="20"/>
                <w:rPrChange w:id="10376" w:author="Camilo Andrés Díaz Gómez" w:date="2023-03-28T17:42:00Z">
                  <w:rPr>
                    <w:del w:id="10377" w:author="Camilo Andrés Díaz Gómez" w:date="2023-03-22T16:08:00Z"/>
                    <w:rFonts w:ascii="Calibri" w:hAnsi="Calibri" w:cs="Calibri"/>
                    <w:color w:val="000000"/>
                    <w:sz w:val="20"/>
                    <w:szCs w:val="20"/>
                  </w:rPr>
                </w:rPrChange>
              </w:rPr>
            </w:pPr>
            <w:del w:id="10378" w:author="Camilo Andrés Díaz Gómez" w:date="2023-03-22T16:07:00Z">
              <w:r w:rsidRPr="002B569F" w:rsidDel="0052638D">
                <w:rPr>
                  <w:rFonts w:cs="Times New Roman"/>
                  <w:sz w:val="20"/>
                  <w:szCs w:val="20"/>
                  <w:rPrChange w:id="10379" w:author="Camilo Andrés Díaz Gómez" w:date="2023-03-28T17:42:00Z">
                    <w:rPr>
                      <w:rFonts w:ascii="Calibri" w:hAnsi="Calibri" w:cs="Calibri"/>
                      <w:color w:val="000000"/>
                      <w:sz w:val="20"/>
                      <w:szCs w:val="20"/>
                    </w:rPr>
                  </w:rPrChange>
                </w:rPr>
                <w:delText>15,12045455</w:delText>
              </w:r>
            </w:del>
          </w:p>
        </w:tc>
        <w:tc>
          <w:tcPr>
            <w:tcW w:w="1418" w:type="dxa"/>
            <w:vAlign w:val="bottom"/>
          </w:tcPr>
          <w:p w14:paraId="738AD63A" w14:textId="1C5B9469" w:rsidR="00776339" w:rsidRPr="002B569F" w:rsidDel="00776339" w:rsidRDefault="00776339">
            <w:pPr>
              <w:rPr>
                <w:del w:id="10380" w:author="Camilo Andrés Díaz Gómez" w:date="2023-03-22T16:08:00Z"/>
                <w:rFonts w:cs="Times New Roman"/>
                <w:sz w:val="20"/>
                <w:szCs w:val="20"/>
                <w:rPrChange w:id="10381" w:author="Camilo Andrés Díaz Gómez" w:date="2023-03-28T17:42:00Z">
                  <w:rPr>
                    <w:del w:id="10382" w:author="Camilo Andrés Díaz Gómez" w:date="2023-03-22T16:08:00Z"/>
                    <w:rFonts w:ascii="Calibri" w:hAnsi="Calibri" w:cs="Calibri"/>
                    <w:color w:val="000000"/>
                    <w:sz w:val="20"/>
                    <w:szCs w:val="20"/>
                  </w:rPr>
                </w:rPrChange>
              </w:rPr>
            </w:pPr>
            <w:del w:id="10383" w:author="Camilo Andrés Díaz Gómez" w:date="2023-03-22T16:07:00Z">
              <w:r w:rsidRPr="002B569F" w:rsidDel="00AC0D41">
                <w:rPr>
                  <w:rFonts w:cs="Times New Roman"/>
                  <w:sz w:val="20"/>
                  <w:szCs w:val="20"/>
                  <w:rPrChange w:id="10384" w:author="Camilo Andrés Díaz Gómez" w:date="2023-03-28T17:42:00Z">
                    <w:rPr>
                      <w:rFonts w:ascii="Calibri" w:hAnsi="Calibri" w:cs="Calibri"/>
                      <w:color w:val="000000"/>
                      <w:sz w:val="20"/>
                      <w:szCs w:val="20"/>
                    </w:rPr>
                  </w:rPrChange>
                </w:rPr>
                <w:delText>12,10371437</w:delText>
              </w:r>
            </w:del>
          </w:p>
        </w:tc>
        <w:tc>
          <w:tcPr>
            <w:tcW w:w="1417" w:type="dxa"/>
            <w:vAlign w:val="bottom"/>
          </w:tcPr>
          <w:p w14:paraId="30495A38" w14:textId="7A8E1BE0" w:rsidR="00776339" w:rsidRPr="002B569F" w:rsidDel="00776339" w:rsidRDefault="00776339">
            <w:pPr>
              <w:rPr>
                <w:del w:id="10385" w:author="Camilo Andrés Díaz Gómez" w:date="2023-03-22T16:08:00Z"/>
                <w:rFonts w:cs="Times New Roman"/>
                <w:sz w:val="20"/>
                <w:szCs w:val="20"/>
                <w:rPrChange w:id="10386" w:author="Camilo Andrés Díaz Gómez" w:date="2023-03-28T17:42:00Z">
                  <w:rPr>
                    <w:del w:id="10387" w:author="Camilo Andrés Díaz Gómez" w:date="2023-03-22T16:08:00Z"/>
                    <w:rFonts w:ascii="Calibri" w:hAnsi="Calibri" w:cs="Calibri"/>
                    <w:color w:val="000000"/>
                    <w:sz w:val="20"/>
                    <w:szCs w:val="20"/>
                  </w:rPr>
                </w:rPrChange>
              </w:rPr>
            </w:pPr>
            <w:del w:id="10388" w:author="Camilo Andrés Díaz Gómez" w:date="2023-03-22T16:08:00Z">
              <w:r w:rsidRPr="002B569F" w:rsidDel="00D41E19">
                <w:rPr>
                  <w:rFonts w:cs="Times New Roman"/>
                  <w:sz w:val="20"/>
                  <w:szCs w:val="20"/>
                  <w:rPrChange w:id="10389" w:author="Camilo Andrés Díaz Gómez" w:date="2023-03-28T17:42:00Z">
                    <w:rPr>
                      <w:rFonts w:ascii="Calibri" w:hAnsi="Calibri" w:cs="Calibri"/>
                      <w:color w:val="000000"/>
                      <w:sz w:val="20"/>
                      <w:szCs w:val="20"/>
                    </w:rPr>
                  </w:rPrChange>
                </w:rPr>
                <w:delText>11,8</w:delText>
              </w:r>
            </w:del>
          </w:p>
        </w:tc>
        <w:tc>
          <w:tcPr>
            <w:tcW w:w="1488" w:type="dxa"/>
            <w:vAlign w:val="bottom"/>
          </w:tcPr>
          <w:p w14:paraId="0552A6CF" w14:textId="2E749E1F" w:rsidR="00776339" w:rsidRPr="002B569F" w:rsidDel="00776339" w:rsidRDefault="00776339">
            <w:pPr>
              <w:rPr>
                <w:del w:id="10390" w:author="Camilo Andrés Díaz Gómez" w:date="2023-03-22T16:08:00Z"/>
                <w:rFonts w:cs="Times New Roman"/>
                <w:sz w:val="20"/>
                <w:szCs w:val="20"/>
                <w:rPrChange w:id="10391" w:author="Camilo Andrés Díaz Gómez" w:date="2023-03-28T17:42:00Z">
                  <w:rPr>
                    <w:del w:id="10392" w:author="Camilo Andrés Díaz Gómez" w:date="2023-03-22T16:08:00Z"/>
                    <w:rFonts w:cs="Times New Roman"/>
                    <w:color w:val="000000"/>
                    <w:sz w:val="20"/>
                    <w:szCs w:val="20"/>
                  </w:rPr>
                </w:rPrChange>
              </w:rPr>
            </w:pPr>
          </w:p>
        </w:tc>
        <w:tc>
          <w:tcPr>
            <w:tcW w:w="322" w:type="dxa"/>
          </w:tcPr>
          <w:p w14:paraId="14D524CB" w14:textId="4AE2E2C7" w:rsidR="00776339" w:rsidRPr="002B569F" w:rsidDel="00776339" w:rsidRDefault="00776339">
            <w:pPr>
              <w:rPr>
                <w:del w:id="10393" w:author="Camilo Andrés Díaz Gómez" w:date="2023-03-22T16:08:00Z"/>
                <w:rFonts w:cs="Times New Roman"/>
                <w:sz w:val="20"/>
                <w:szCs w:val="20"/>
                <w:rPrChange w:id="10394" w:author="Camilo Andrés Díaz Gómez" w:date="2023-03-28T17:42:00Z">
                  <w:rPr>
                    <w:del w:id="10395" w:author="Camilo Andrés Díaz Gómez" w:date="2023-03-22T16:08:00Z"/>
                    <w:rFonts w:cs="Times New Roman"/>
                    <w:color w:val="000000"/>
                    <w:sz w:val="20"/>
                    <w:szCs w:val="20"/>
                  </w:rPr>
                </w:rPrChange>
              </w:rPr>
            </w:pPr>
          </w:p>
        </w:tc>
        <w:tc>
          <w:tcPr>
            <w:tcW w:w="322" w:type="dxa"/>
          </w:tcPr>
          <w:p w14:paraId="78312F73" w14:textId="7D22CC1F" w:rsidR="00776339" w:rsidRPr="002B569F" w:rsidDel="00776339" w:rsidRDefault="00776339">
            <w:pPr>
              <w:rPr>
                <w:del w:id="10396" w:author="Camilo Andrés Díaz Gómez" w:date="2023-03-22T16:08:00Z"/>
                <w:rFonts w:cs="Times New Roman"/>
                <w:sz w:val="20"/>
                <w:szCs w:val="20"/>
                <w:rPrChange w:id="10397" w:author="Camilo Andrés Díaz Gómez" w:date="2023-03-28T17:42:00Z">
                  <w:rPr>
                    <w:del w:id="10398" w:author="Camilo Andrés Díaz Gómez" w:date="2023-03-22T16:08:00Z"/>
                    <w:rFonts w:cs="Times New Roman"/>
                    <w:color w:val="000000"/>
                    <w:sz w:val="20"/>
                    <w:szCs w:val="20"/>
                  </w:rPr>
                </w:rPrChange>
              </w:rPr>
            </w:pPr>
          </w:p>
        </w:tc>
        <w:tc>
          <w:tcPr>
            <w:tcW w:w="322" w:type="dxa"/>
          </w:tcPr>
          <w:p w14:paraId="2227DC61" w14:textId="3AFDCDAE" w:rsidR="00776339" w:rsidRPr="002B569F" w:rsidDel="00776339" w:rsidRDefault="00776339">
            <w:pPr>
              <w:rPr>
                <w:del w:id="10399" w:author="Camilo Andrés Díaz Gómez" w:date="2023-03-22T16:08:00Z"/>
                <w:rFonts w:cs="Times New Roman"/>
                <w:sz w:val="20"/>
                <w:szCs w:val="20"/>
                <w:rPrChange w:id="10400" w:author="Camilo Andrés Díaz Gómez" w:date="2023-03-28T17:42:00Z">
                  <w:rPr>
                    <w:del w:id="10401" w:author="Camilo Andrés Díaz Gómez" w:date="2023-03-22T16:08:00Z"/>
                    <w:rFonts w:cs="Times New Roman"/>
                    <w:color w:val="000000"/>
                    <w:sz w:val="20"/>
                    <w:szCs w:val="20"/>
                  </w:rPr>
                </w:rPrChange>
              </w:rPr>
            </w:pPr>
          </w:p>
        </w:tc>
      </w:tr>
      <w:tr w:rsidR="002B569F" w:rsidRPr="002B569F" w:rsidDel="00776339" w14:paraId="58DFB1F9" w14:textId="77777777" w:rsidTr="00D00600">
        <w:trPr>
          <w:del w:id="10402" w:author="Camilo Andrés Díaz Gómez" w:date="2023-03-22T16:08:00Z"/>
        </w:trPr>
        <w:tc>
          <w:tcPr>
            <w:tcW w:w="530" w:type="dxa"/>
            <w:vAlign w:val="bottom"/>
          </w:tcPr>
          <w:p w14:paraId="02AA81F6" w14:textId="3B7FDFC2" w:rsidR="00776339" w:rsidRPr="002B569F" w:rsidDel="00776339" w:rsidRDefault="00776339">
            <w:pPr>
              <w:rPr>
                <w:del w:id="10403" w:author="Camilo Andrés Díaz Gómez" w:date="2023-03-22T16:08:00Z"/>
                <w:rFonts w:cs="Times New Roman"/>
                <w:sz w:val="20"/>
                <w:szCs w:val="20"/>
                <w:rPrChange w:id="10404" w:author="Camilo Andrés Díaz Gómez" w:date="2023-03-28T17:42:00Z">
                  <w:rPr>
                    <w:del w:id="10405" w:author="Camilo Andrés Díaz Gómez" w:date="2023-03-22T16:08:00Z"/>
                    <w:rFonts w:ascii="Calibri" w:hAnsi="Calibri" w:cs="Calibri"/>
                    <w:color w:val="000000"/>
                    <w:sz w:val="20"/>
                    <w:szCs w:val="20"/>
                  </w:rPr>
                </w:rPrChange>
              </w:rPr>
            </w:pPr>
            <w:del w:id="10406" w:author="Camilo Andrés Díaz Gómez" w:date="2023-03-22T16:08:00Z">
              <w:r w:rsidRPr="002B569F" w:rsidDel="00776339">
                <w:rPr>
                  <w:rFonts w:cs="Times New Roman"/>
                  <w:sz w:val="22"/>
                  <w:rPrChange w:id="10407" w:author="Camilo Andrés Díaz Gómez" w:date="2023-03-28T17:42:00Z">
                    <w:rPr>
                      <w:rFonts w:ascii="Calibri" w:hAnsi="Calibri" w:cs="Calibri"/>
                      <w:color w:val="000000"/>
                      <w:sz w:val="22"/>
                    </w:rPr>
                  </w:rPrChange>
                </w:rPr>
                <w:delText>30</w:delText>
              </w:r>
            </w:del>
          </w:p>
        </w:tc>
        <w:tc>
          <w:tcPr>
            <w:tcW w:w="1450" w:type="dxa"/>
            <w:vAlign w:val="bottom"/>
          </w:tcPr>
          <w:p w14:paraId="62485BC9" w14:textId="309BBCA9" w:rsidR="00776339" w:rsidRPr="002B569F" w:rsidDel="00776339" w:rsidRDefault="00776339">
            <w:pPr>
              <w:rPr>
                <w:del w:id="10408" w:author="Camilo Andrés Díaz Gómez" w:date="2023-03-22T16:08:00Z"/>
                <w:rFonts w:cs="Times New Roman"/>
                <w:sz w:val="20"/>
                <w:szCs w:val="20"/>
                <w:rPrChange w:id="10409" w:author="Camilo Andrés Díaz Gómez" w:date="2023-03-28T17:42:00Z">
                  <w:rPr>
                    <w:del w:id="10410" w:author="Camilo Andrés Díaz Gómez" w:date="2023-03-22T16:08:00Z"/>
                    <w:rFonts w:ascii="Calibri" w:hAnsi="Calibri" w:cs="Calibri"/>
                    <w:color w:val="000000"/>
                    <w:sz w:val="20"/>
                    <w:szCs w:val="20"/>
                  </w:rPr>
                </w:rPrChange>
              </w:rPr>
            </w:pPr>
            <w:del w:id="10411" w:author="Camilo Andrés Díaz Gómez" w:date="2023-03-22T16:06:00Z">
              <w:r w:rsidRPr="002B569F" w:rsidDel="0066355F">
                <w:rPr>
                  <w:rFonts w:cs="Times New Roman"/>
                  <w:sz w:val="20"/>
                  <w:szCs w:val="20"/>
                  <w:rPrChange w:id="10412" w:author="Camilo Andrés Díaz Gómez" w:date="2023-03-28T17:42:00Z">
                    <w:rPr>
                      <w:rFonts w:ascii="Calibri" w:hAnsi="Calibri" w:cs="Calibri"/>
                      <w:color w:val="000000"/>
                      <w:sz w:val="20"/>
                      <w:szCs w:val="20"/>
                    </w:rPr>
                  </w:rPrChange>
                </w:rPr>
                <w:delText>11,58500565</w:delText>
              </w:r>
            </w:del>
          </w:p>
        </w:tc>
        <w:tc>
          <w:tcPr>
            <w:tcW w:w="1559" w:type="dxa"/>
            <w:vAlign w:val="bottom"/>
          </w:tcPr>
          <w:p w14:paraId="0CF60850" w14:textId="0B195FF2" w:rsidR="00776339" w:rsidRPr="002B569F" w:rsidDel="00776339" w:rsidRDefault="00776339">
            <w:pPr>
              <w:rPr>
                <w:del w:id="10413" w:author="Camilo Andrés Díaz Gómez" w:date="2023-03-22T16:08:00Z"/>
                <w:rFonts w:cs="Times New Roman"/>
                <w:sz w:val="20"/>
                <w:szCs w:val="20"/>
                <w:rPrChange w:id="10414" w:author="Camilo Andrés Díaz Gómez" w:date="2023-03-28T17:42:00Z">
                  <w:rPr>
                    <w:del w:id="10415" w:author="Camilo Andrés Díaz Gómez" w:date="2023-03-22T16:08:00Z"/>
                    <w:rFonts w:ascii="Calibri" w:hAnsi="Calibri" w:cs="Calibri"/>
                    <w:color w:val="000000"/>
                    <w:sz w:val="20"/>
                    <w:szCs w:val="20"/>
                  </w:rPr>
                </w:rPrChange>
              </w:rPr>
            </w:pPr>
            <w:del w:id="10416" w:author="Camilo Andrés Díaz Gómez" w:date="2023-03-22T16:07:00Z">
              <w:r w:rsidRPr="002B569F" w:rsidDel="0052638D">
                <w:rPr>
                  <w:rFonts w:cs="Times New Roman"/>
                  <w:sz w:val="20"/>
                  <w:szCs w:val="20"/>
                  <w:rPrChange w:id="10417" w:author="Camilo Andrés Díaz Gómez" w:date="2023-03-28T17:42:00Z">
                    <w:rPr>
                      <w:rFonts w:ascii="Calibri" w:hAnsi="Calibri" w:cs="Calibri"/>
                      <w:color w:val="000000"/>
                      <w:sz w:val="20"/>
                      <w:szCs w:val="20"/>
                    </w:rPr>
                  </w:rPrChange>
                </w:rPr>
                <w:delText>14,8468652</w:delText>
              </w:r>
            </w:del>
          </w:p>
        </w:tc>
        <w:tc>
          <w:tcPr>
            <w:tcW w:w="1418" w:type="dxa"/>
            <w:vAlign w:val="bottom"/>
          </w:tcPr>
          <w:p w14:paraId="55A9AAD2" w14:textId="14EE70DF" w:rsidR="00776339" w:rsidRPr="002B569F" w:rsidDel="00776339" w:rsidRDefault="00776339">
            <w:pPr>
              <w:rPr>
                <w:del w:id="10418" w:author="Camilo Andrés Díaz Gómez" w:date="2023-03-22T16:08:00Z"/>
                <w:rFonts w:cs="Times New Roman"/>
                <w:sz w:val="20"/>
                <w:szCs w:val="20"/>
                <w:rPrChange w:id="10419" w:author="Camilo Andrés Díaz Gómez" w:date="2023-03-28T17:42:00Z">
                  <w:rPr>
                    <w:del w:id="10420" w:author="Camilo Andrés Díaz Gómez" w:date="2023-03-22T16:08:00Z"/>
                    <w:rFonts w:ascii="Calibri" w:hAnsi="Calibri" w:cs="Calibri"/>
                    <w:color w:val="000000"/>
                    <w:sz w:val="20"/>
                    <w:szCs w:val="20"/>
                  </w:rPr>
                </w:rPrChange>
              </w:rPr>
            </w:pPr>
            <w:del w:id="10421" w:author="Camilo Andrés Díaz Gómez" w:date="2023-03-22T16:07:00Z">
              <w:r w:rsidRPr="002B569F" w:rsidDel="00AC0D41">
                <w:rPr>
                  <w:rFonts w:cs="Times New Roman"/>
                  <w:sz w:val="20"/>
                  <w:szCs w:val="20"/>
                  <w:rPrChange w:id="10422" w:author="Camilo Andrés Díaz Gómez" w:date="2023-03-28T17:42:00Z">
                    <w:rPr>
                      <w:rFonts w:ascii="Calibri" w:hAnsi="Calibri" w:cs="Calibri"/>
                      <w:color w:val="000000"/>
                      <w:sz w:val="20"/>
                      <w:szCs w:val="20"/>
                    </w:rPr>
                  </w:rPrChange>
                </w:rPr>
                <w:delText>11,93305542</w:delText>
              </w:r>
            </w:del>
          </w:p>
        </w:tc>
        <w:tc>
          <w:tcPr>
            <w:tcW w:w="1417" w:type="dxa"/>
            <w:vAlign w:val="bottom"/>
          </w:tcPr>
          <w:p w14:paraId="690B183F" w14:textId="5DA46747" w:rsidR="00776339" w:rsidRPr="002B569F" w:rsidDel="00776339" w:rsidRDefault="00776339">
            <w:pPr>
              <w:rPr>
                <w:del w:id="10423" w:author="Camilo Andrés Díaz Gómez" w:date="2023-03-22T16:08:00Z"/>
                <w:rFonts w:cs="Times New Roman"/>
                <w:sz w:val="20"/>
                <w:szCs w:val="20"/>
                <w:rPrChange w:id="10424" w:author="Camilo Andrés Díaz Gómez" w:date="2023-03-28T17:42:00Z">
                  <w:rPr>
                    <w:del w:id="10425" w:author="Camilo Andrés Díaz Gómez" w:date="2023-03-22T16:08:00Z"/>
                    <w:rFonts w:ascii="Calibri" w:hAnsi="Calibri" w:cs="Calibri"/>
                    <w:color w:val="000000"/>
                    <w:sz w:val="20"/>
                    <w:szCs w:val="20"/>
                  </w:rPr>
                </w:rPrChange>
              </w:rPr>
            </w:pPr>
            <w:del w:id="10426" w:author="Camilo Andrés Díaz Gómez" w:date="2023-03-22T16:08:00Z">
              <w:r w:rsidRPr="002B569F" w:rsidDel="00D41E19">
                <w:rPr>
                  <w:rFonts w:cs="Times New Roman"/>
                  <w:sz w:val="20"/>
                  <w:szCs w:val="20"/>
                  <w:rPrChange w:id="10427" w:author="Camilo Andrés Díaz Gómez" w:date="2023-03-28T17:42:00Z">
                    <w:rPr>
                      <w:rFonts w:ascii="Calibri" w:hAnsi="Calibri" w:cs="Calibri"/>
                      <w:color w:val="000000"/>
                      <w:sz w:val="20"/>
                      <w:szCs w:val="20"/>
                    </w:rPr>
                  </w:rPrChange>
                </w:rPr>
                <w:delText>12,44827586</w:delText>
              </w:r>
            </w:del>
          </w:p>
        </w:tc>
        <w:tc>
          <w:tcPr>
            <w:tcW w:w="1488" w:type="dxa"/>
            <w:vAlign w:val="bottom"/>
          </w:tcPr>
          <w:p w14:paraId="02919A9F" w14:textId="2DBD47A3" w:rsidR="00776339" w:rsidRPr="002B569F" w:rsidDel="00776339" w:rsidRDefault="00776339">
            <w:pPr>
              <w:rPr>
                <w:del w:id="10428" w:author="Camilo Andrés Díaz Gómez" w:date="2023-03-22T16:08:00Z"/>
                <w:rFonts w:cs="Times New Roman"/>
                <w:sz w:val="20"/>
                <w:szCs w:val="20"/>
                <w:rPrChange w:id="10429" w:author="Camilo Andrés Díaz Gómez" w:date="2023-03-28T17:42:00Z">
                  <w:rPr>
                    <w:del w:id="10430" w:author="Camilo Andrés Díaz Gómez" w:date="2023-03-22T16:08:00Z"/>
                    <w:rFonts w:cs="Times New Roman"/>
                    <w:color w:val="000000"/>
                    <w:sz w:val="20"/>
                    <w:szCs w:val="20"/>
                  </w:rPr>
                </w:rPrChange>
              </w:rPr>
            </w:pPr>
          </w:p>
        </w:tc>
        <w:tc>
          <w:tcPr>
            <w:tcW w:w="322" w:type="dxa"/>
          </w:tcPr>
          <w:p w14:paraId="720211FD" w14:textId="51720E15" w:rsidR="00776339" w:rsidRPr="002B569F" w:rsidDel="00776339" w:rsidRDefault="00776339">
            <w:pPr>
              <w:rPr>
                <w:del w:id="10431" w:author="Camilo Andrés Díaz Gómez" w:date="2023-03-22T16:08:00Z"/>
                <w:rFonts w:cs="Times New Roman"/>
                <w:sz w:val="20"/>
                <w:szCs w:val="20"/>
                <w:rPrChange w:id="10432" w:author="Camilo Andrés Díaz Gómez" w:date="2023-03-28T17:42:00Z">
                  <w:rPr>
                    <w:del w:id="10433" w:author="Camilo Andrés Díaz Gómez" w:date="2023-03-22T16:08:00Z"/>
                    <w:rFonts w:cs="Times New Roman"/>
                    <w:color w:val="000000"/>
                    <w:sz w:val="20"/>
                    <w:szCs w:val="20"/>
                  </w:rPr>
                </w:rPrChange>
              </w:rPr>
            </w:pPr>
          </w:p>
        </w:tc>
        <w:tc>
          <w:tcPr>
            <w:tcW w:w="322" w:type="dxa"/>
          </w:tcPr>
          <w:p w14:paraId="2DF68AE6" w14:textId="1F931B9D" w:rsidR="00776339" w:rsidRPr="002B569F" w:rsidDel="00776339" w:rsidRDefault="00776339">
            <w:pPr>
              <w:rPr>
                <w:del w:id="10434" w:author="Camilo Andrés Díaz Gómez" w:date="2023-03-22T16:08:00Z"/>
                <w:rFonts w:cs="Times New Roman"/>
                <w:sz w:val="20"/>
                <w:szCs w:val="20"/>
                <w:rPrChange w:id="10435" w:author="Camilo Andrés Díaz Gómez" w:date="2023-03-28T17:42:00Z">
                  <w:rPr>
                    <w:del w:id="10436" w:author="Camilo Andrés Díaz Gómez" w:date="2023-03-22T16:08:00Z"/>
                    <w:rFonts w:cs="Times New Roman"/>
                    <w:color w:val="000000"/>
                    <w:sz w:val="20"/>
                    <w:szCs w:val="20"/>
                  </w:rPr>
                </w:rPrChange>
              </w:rPr>
            </w:pPr>
          </w:p>
        </w:tc>
        <w:tc>
          <w:tcPr>
            <w:tcW w:w="322" w:type="dxa"/>
          </w:tcPr>
          <w:p w14:paraId="6264BDE0" w14:textId="699723A9" w:rsidR="00776339" w:rsidRPr="002B569F" w:rsidDel="00776339" w:rsidRDefault="00776339">
            <w:pPr>
              <w:rPr>
                <w:del w:id="10437" w:author="Camilo Andrés Díaz Gómez" w:date="2023-03-22T16:08:00Z"/>
                <w:rFonts w:cs="Times New Roman"/>
                <w:sz w:val="20"/>
                <w:szCs w:val="20"/>
                <w:rPrChange w:id="10438" w:author="Camilo Andrés Díaz Gómez" w:date="2023-03-28T17:42:00Z">
                  <w:rPr>
                    <w:del w:id="10439" w:author="Camilo Andrés Díaz Gómez" w:date="2023-03-22T16:08:00Z"/>
                    <w:rFonts w:cs="Times New Roman"/>
                    <w:color w:val="000000"/>
                    <w:sz w:val="20"/>
                    <w:szCs w:val="20"/>
                  </w:rPr>
                </w:rPrChange>
              </w:rPr>
            </w:pPr>
          </w:p>
        </w:tc>
      </w:tr>
    </w:tbl>
    <w:p w14:paraId="2C304BA7" w14:textId="61FE5415" w:rsidR="00635654" w:rsidRPr="002B569F" w:rsidRDefault="00DB0B24" w:rsidP="002B569F">
      <w:pPr>
        <w:rPr>
          <w:ins w:id="10440" w:author="Camilo Andrés Díaz Gómez" w:date="2023-03-22T13:24:00Z"/>
          <w:rFonts w:cs="Times New Roman"/>
          <w:i/>
          <w:iCs/>
          <w:szCs w:val="24"/>
        </w:rPr>
      </w:pPr>
      <w:ins w:id="10441" w:author="Steff Guzmán" w:date="2023-03-13T19:07:00Z">
        <w:r w:rsidRPr="002B569F">
          <w:rPr>
            <w:rFonts w:cs="Times New Roman"/>
            <w:i/>
            <w:iCs/>
            <w:szCs w:val="24"/>
            <w:rPrChange w:id="10442" w:author="Camilo Andrés Díaz Gómez" w:date="2023-03-28T17:42:00Z">
              <w:rPr>
                <w:rFonts w:cs="Times New Roman"/>
                <w:szCs w:val="24"/>
              </w:rPr>
            </w:rPrChange>
          </w:rPr>
          <w:t xml:space="preserve">Fuente: </w:t>
        </w:r>
        <w:r w:rsidRPr="002B569F">
          <w:rPr>
            <w:rFonts w:cs="Times New Roman"/>
            <w:i/>
            <w:iCs/>
            <w:szCs w:val="24"/>
          </w:rPr>
          <w:t>Elaboración</w:t>
        </w:r>
        <w:r w:rsidRPr="002B569F">
          <w:rPr>
            <w:rFonts w:cs="Times New Roman"/>
            <w:i/>
            <w:iCs/>
            <w:szCs w:val="24"/>
            <w:rPrChange w:id="10443" w:author="Camilo Andrés Díaz Gómez" w:date="2023-03-28T17:42:00Z">
              <w:rPr>
                <w:rFonts w:cs="Times New Roman"/>
                <w:szCs w:val="24"/>
              </w:rPr>
            </w:rPrChange>
          </w:rPr>
          <w:t xml:space="preserve"> propia</w:t>
        </w:r>
      </w:ins>
    </w:p>
    <w:p w14:paraId="74EC82A4" w14:textId="77777777" w:rsidR="00F504C8" w:rsidRPr="002B569F" w:rsidDel="000A2F1B" w:rsidRDefault="00F504C8">
      <w:pPr>
        <w:rPr>
          <w:del w:id="10444" w:author="Steff Guzmán" w:date="2023-03-24T14:54:00Z"/>
          <w:rFonts w:cs="Times New Roman"/>
          <w:i/>
          <w:iCs/>
          <w:szCs w:val="24"/>
          <w:rPrChange w:id="10445" w:author="Camilo Andrés Díaz Gómez" w:date="2023-03-28T17:42:00Z">
            <w:rPr>
              <w:del w:id="10446" w:author="Steff Guzmán" w:date="2023-03-24T14:54:00Z"/>
              <w:rFonts w:cs="Times New Roman"/>
              <w:szCs w:val="24"/>
            </w:rPr>
          </w:rPrChange>
        </w:rPr>
        <w:pPrChange w:id="10447" w:author="Camilo Andrés Díaz Gómez" w:date="2023-03-28T17:43:00Z">
          <w:pPr>
            <w:ind w:firstLine="708"/>
          </w:pPr>
        </w:pPrChange>
      </w:pPr>
    </w:p>
    <w:p w14:paraId="16127A01" w14:textId="798EC44A" w:rsidR="004D6CBA" w:rsidRPr="002B569F" w:rsidDel="000A2F1B" w:rsidRDefault="004D6CBA">
      <w:pPr>
        <w:rPr>
          <w:ins w:id="10448" w:author="Camilo Andrés Díaz Gómez" w:date="2023-03-12T18:36:00Z"/>
          <w:del w:id="10449" w:author="Steff Guzmán" w:date="2023-03-24T14:54:00Z"/>
          <w:rFonts w:cs="Times New Roman"/>
          <w:szCs w:val="24"/>
        </w:rPr>
        <w:pPrChange w:id="10450" w:author="Camilo Andrés Díaz Gómez" w:date="2023-03-28T17:43:00Z">
          <w:pPr>
            <w:ind w:firstLine="708"/>
          </w:pPr>
        </w:pPrChange>
      </w:pPr>
      <w:ins w:id="10451" w:author="Camilo Andrés Díaz Gómez" w:date="2023-03-12T18:36:00Z">
        <w:del w:id="10452" w:author="Steff Guzmán" w:date="2023-03-24T14:54:00Z">
          <w:r w:rsidRPr="002B569F" w:rsidDel="000A2F1B">
            <w:rPr>
              <w:rFonts w:cs="Times New Roman"/>
              <w:szCs w:val="24"/>
            </w:rPr>
            <w:delText>La tabla</w:delText>
          </w:r>
        </w:del>
      </w:ins>
      <w:ins w:id="10453" w:author="Camilo Andrés Díaz Gómez" w:date="2023-03-22T16:15:00Z">
        <w:del w:id="10454" w:author="Steff Guzmán" w:date="2023-03-24T14:54:00Z">
          <w:r w:rsidR="00FE36FA" w:rsidRPr="002B569F" w:rsidDel="000A2F1B">
            <w:rPr>
              <w:rFonts w:cs="Times New Roman"/>
              <w:szCs w:val="24"/>
            </w:rPr>
            <w:delText xml:space="preserve"> anterior (</w:delText>
          </w:r>
        </w:del>
      </w:ins>
      <w:ins w:id="10455" w:author="Camilo Andrés Díaz Gómez" w:date="2023-03-22T16:16:00Z">
        <w:del w:id="10456" w:author="Steff Guzmán" w:date="2023-03-24T14:54:00Z">
          <w:r w:rsidR="00FE36FA" w:rsidRPr="002B569F" w:rsidDel="000A2F1B">
            <w:rPr>
              <w:rFonts w:cs="Times New Roman"/>
              <w:szCs w:val="24"/>
            </w:rPr>
            <w:delText xml:space="preserve">Tabla 3 Promedio de datos diarios del mes de </w:delText>
          </w:r>
        </w:del>
      </w:ins>
      <w:ins w:id="10457" w:author="Camilo Andrés Díaz Gómez" w:date="2023-03-22T18:22:00Z">
        <w:del w:id="10458" w:author="Steff Guzmán" w:date="2023-03-24T14:54:00Z">
          <w:r w:rsidR="004660EF" w:rsidRPr="002B569F" w:rsidDel="000A2F1B">
            <w:rPr>
              <w:rFonts w:cs="Times New Roman"/>
              <w:szCs w:val="24"/>
            </w:rPr>
            <w:delText>septiembre) presenta</w:delText>
          </w:r>
        </w:del>
      </w:ins>
      <w:ins w:id="10459" w:author="Camilo Andrés Díaz Gómez" w:date="2023-03-12T18:36:00Z">
        <w:del w:id="10460" w:author="Steff Guzmán" w:date="2023-03-24T14:54:00Z">
          <w:r w:rsidRPr="002B569F" w:rsidDel="000A2F1B">
            <w:rPr>
              <w:rFonts w:cs="Times New Roman"/>
              <w:szCs w:val="24"/>
            </w:rPr>
            <w:delText xml:space="preserve"> los resultados de diferentes técnicas de modelado aplicadas a la </w:delText>
          </w:r>
        </w:del>
      </w:ins>
      <w:ins w:id="10461" w:author="Camilo Andrés Díaz Gómez" w:date="2023-03-22T13:25:00Z">
        <w:del w:id="10462" w:author="Steff Guzmán" w:date="2023-03-24T14:54:00Z">
          <w:r w:rsidR="00F504C8" w:rsidRPr="002B569F" w:rsidDel="000A2F1B">
            <w:rPr>
              <w:rFonts w:cs="Times New Roman"/>
              <w:szCs w:val="24"/>
            </w:rPr>
            <w:delText>generación de temperaturas</w:delText>
          </w:r>
        </w:del>
      </w:ins>
      <w:ins w:id="10463" w:author="Camilo Andrés Díaz Gómez" w:date="2023-03-12T18:36:00Z">
        <w:del w:id="10464" w:author="Steff Guzmán" w:date="2023-03-24T14:54:00Z">
          <w:r w:rsidRPr="002B569F" w:rsidDel="000A2F1B">
            <w:rPr>
              <w:rFonts w:cs="Times New Roman"/>
              <w:szCs w:val="24"/>
            </w:rPr>
            <w:delText xml:space="preserve"> en un período de 30 días. Las técnicas de modelado incluyen Regresión, </w:delText>
          </w:r>
        </w:del>
      </w:ins>
      <w:ins w:id="10465" w:author="Camilo Andrés Díaz Gómez" w:date="2023-03-22T18:22:00Z">
        <w:del w:id="10466" w:author="Steff Guzmán" w:date="2023-03-24T14:54:00Z">
          <w:r w:rsidR="004660EF" w:rsidRPr="002B569F" w:rsidDel="000A2F1B">
            <w:rPr>
              <w:rFonts w:cs="Times New Roman"/>
              <w:szCs w:val="24"/>
            </w:rPr>
            <w:delText>Regresión</w:delText>
          </w:r>
        </w:del>
      </w:ins>
      <w:ins w:id="10467" w:author="Camilo Andrés Díaz Gómez" w:date="2023-03-22T16:16:00Z">
        <w:del w:id="10468" w:author="Steff Guzmán" w:date="2023-03-24T14:54:00Z">
          <w:r w:rsidR="00FE36FA" w:rsidRPr="002B569F" w:rsidDel="000A2F1B">
            <w:rPr>
              <w:rFonts w:cs="Times New Roman"/>
              <w:szCs w:val="24"/>
            </w:rPr>
            <w:delText xml:space="preserve"> Polinomial, </w:delText>
          </w:r>
        </w:del>
      </w:ins>
      <w:ins w:id="10469" w:author="Camilo Andrés Díaz Gómez" w:date="2023-03-12T18:36:00Z">
        <w:del w:id="10470" w:author="Steff Guzmán" w:date="2023-03-24T14:54:00Z">
          <w:r w:rsidRPr="002B569F" w:rsidDel="000A2F1B">
            <w:rPr>
              <w:rFonts w:cs="Times New Roman"/>
              <w:szCs w:val="24"/>
            </w:rPr>
            <w:delText>K-Nearest Neighbors (KNN)</w:delText>
          </w:r>
        </w:del>
      </w:ins>
      <w:ins w:id="10471" w:author="Camilo Andrés Díaz Gómez" w:date="2023-03-22T13:24:00Z">
        <w:del w:id="10472" w:author="Steff Guzmán" w:date="2023-03-24T14:54:00Z">
          <w:r w:rsidR="00F504C8" w:rsidRPr="002B569F" w:rsidDel="000A2F1B">
            <w:rPr>
              <w:rFonts w:cs="Times New Roman"/>
              <w:szCs w:val="24"/>
            </w:rPr>
            <w:delText>,</w:delText>
          </w:r>
        </w:del>
      </w:ins>
      <w:ins w:id="10473" w:author="Camilo Andrés Díaz Gómez" w:date="2023-03-22T16:16:00Z">
        <w:del w:id="10474" w:author="Steff Guzmán" w:date="2023-03-24T14:54:00Z">
          <w:r w:rsidR="00FE36FA" w:rsidRPr="002B569F" w:rsidDel="000A2F1B">
            <w:rPr>
              <w:rFonts w:cs="Times New Roman"/>
              <w:szCs w:val="24"/>
            </w:rPr>
            <w:delText xml:space="preserve"> Arboles de </w:delText>
          </w:r>
        </w:del>
      </w:ins>
      <w:ins w:id="10475" w:author="Camilo Andrés Díaz Gómez" w:date="2023-03-22T17:40:00Z">
        <w:del w:id="10476" w:author="Steff Guzmán" w:date="2023-03-24T14:54:00Z">
          <w:r w:rsidR="00B372B4" w:rsidRPr="002B569F" w:rsidDel="000A2F1B">
            <w:rPr>
              <w:rFonts w:cs="Times New Roman"/>
              <w:szCs w:val="24"/>
            </w:rPr>
            <w:delText>decisiones</w:delText>
          </w:r>
        </w:del>
      </w:ins>
      <w:ins w:id="10477" w:author="Camilo Andrés Díaz Gómez" w:date="2023-03-22T16:16:00Z">
        <w:del w:id="10478" w:author="Steff Guzmán" w:date="2023-03-24T14:54:00Z">
          <w:r w:rsidR="00FE36FA" w:rsidRPr="002B569F" w:rsidDel="000A2F1B">
            <w:rPr>
              <w:rFonts w:cs="Times New Roman"/>
              <w:szCs w:val="24"/>
            </w:rPr>
            <w:delText xml:space="preserve">, </w:delText>
          </w:r>
        </w:del>
      </w:ins>
      <w:ins w:id="10479" w:author="Camilo Andrés Díaz Gómez" w:date="2023-03-22T16:23:00Z">
        <w:del w:id="10480" w:author="Steff Guzmán" w:date="2023-03-24T14:54:00Z">
          <w:r w:rsidR="00E30F2C" w:rsidRPr="002B569F" w:rsidDel="000A2F1B">
            <w:rPr>
              <w:rFonts w:cs="Times New Roman"/>
              <w:szCs w:val="24"/>
            </w:rPr>
            <w:delText xml:space="preserve">Bosque Aleatorio </w:delText>
          </w:r>
        </w:del>
      </w:ins>
      <w:ins w:id="10481" w:author="Camilo Andrés Díaz Gómez" w:date="2023-03-22T16:16:00Z">
        <w:del w:id="10482" w:author="Steff Guzmán" w:date="2023-03-24T14:54:00Z">
          <w:r w:rsidR="00FE36FA" w:rsidRPr="002B569F" w:rsidDel="000A2F1B">
            <w:rPr>
              <w:rFonts w:cs="Times New Roman"/>
              <w:szCs w:val="24"/>
            </w:rPr>
            <w:delText>y la</w:delText>
          </w:r>
        </w:del>
      </w:ins>
      <w:ins w:id="10483" w:author="Camilo Andrés Díaz Gómez" w:date="2023-03-12T18:36:00Z">
        <w:del w:id="10484" w:author="Steff Guzmán" w:date="2023-03-24T14:54:00Z">
          <w:r w:rsidRPr="002B569F" w:rsidDel="000A2F1B">
            <w:rPr>
              <w:rFonts w:cs="Times New Roman"/>
              <w:szCs w:val="24"/>
            </w:rPr>
            <w:delText xml:space="preserve"> Red Neuronal.</w:delText>
          </w:r>
        </w:del>
      </w:ins>
    </w:p>
    <w:p w14:paraId="5DDF2CBD" w14:textId="750D3128" w:rsidR="004D6CBA" w:rsidRPr="002B569F" w:rsidDel="000A2F1B" w:rsidRDefault="004D6CBA">
      <w:pPr>
        <w:rPr>
          <w:ins w:id="10485" w:author="Camilo Andrés Díaz Gómez" w:date="2023-03-12T18:36:00Z"/>
          <w:del w:id="10486" w:author="Steff Guzmán" w:date="2023-03-24T14:54:00Z"/>
          <w:rFonts w:cs="Times New Roman"/>
          <w:szCs w:val="24"/>
        </w:rPr>
        <w:pPrChange w:id="10487" w:author="Camilo Andrés Díaz Gómez" w:date="2023-03-28T17:43:00Z">
          <w:pPr>
            <w:ind w:firstLine="708"/>
          </w:pPr>
        </w:pPrChange>
      </w:pPr>
    </w:p>
    <w:p w14:paraId="55C42739" w14:textId="6F7E82E1" w:rsidR="004D6CBA" w:rsidRPr="002B569F" w:rsidDel="000A2F1B" w:rsidRDefault="004D6CBA">
      <w:pPr>
        <w:rPr>
          <w:ins w:id="10488" w:author="Camilo Andrés Díaz Gómez" w:date="2023-03-12T18:36:00Z"/>
          <w:del w:id="10489" w:author="Steff Guzmán" w:date="2023-03-24T14:54:00Z"/>
          <w:rFonts w:cs="Times New Roman"/>
          <w:szCs w:val="24"/>
        </w:rPr>
        <w:pPrChange w:id="10490" w:author="Camilo Andrés Díaz Gómez" w:date="2023-03-28T17:43:00Z">
          <w:pPr>
            <w:ind w:firstLine="708"/>
          </w:pPr>
        </w:pPrChange>
      </w:pPr>
      <w:ins w:id="10491" w:author="Camilo Andrés Díaz Gómez" w:date="2023-03-12T18:36:00Z">
        <w:del w:id="10492" w:author="Steff Guzmán" w:date="2023-03-24T14:54:00Z">
          <w:r w:rsidRPr="002B569F" w:rsidDel="000A2F1B">
            <w:rPr>
              <w:rFonts w:cs="Times New Roman"/>
              <w:szCs w:val="24"/>
            </w:rPr>
            <w:delText>Cada fila representa un día en particular y las columnas corresponden a las diferentes técnicas de modelado y la temperatura real registrada para ese día. Los valores en las celdas de cada columna son l</w:delText>
          </w:r>
        </w:del>
      </w:ins>
      <w:ins w:id="10493" w:author="Camilo Andrés Díaz Gómez" w:date="2023-03-22T13:25:00Z">
        <w:del w:id="10494" w:author="Steff Guzmán" w:date="2023-03-24T14:54:00Z">
          <w:r w:rsidR="00F504C8" w:rsidRPr="002B569F" w:rsidDel="000A2F1B">
            <w:rPr>
              <w:rFonts w:cs="Times New Roman"/>
              <w:szCs w:val="24"/>
            </w:rPr>
            <w:delText xml:space="preserve">os datos </w:delText>
          </w:r>
        </w:del>
      </w:ins>
      <w:ins w:id="10495" w:author="Camilo Andrés Díaz Gómez" w:date="2023-03-12T18:36:00Z">
        <w:del w:id="10496" w:author="Steff Guzmán" w:date="2023-03-24T14:54:00Z">
          <w:r w:rsidRPr="002B569F" w:rsidDel="000A2F1B">
            <w:rPr>
              <w:rFonts w:cs="Times New Roman"/>
              <w:szCs w:val="24"/>
            </w:rPr>
            <w:delText>realizad</w:delText>
          </w:r>
        </w:del>
      </w:ins>
      <w:ins w:id="10497" w:author="Camilo Andrés Díaz Gómez" w:date="2023-03-22T13:25:00Z">
        <w:del w:id="10498" w:author="Steff Guzmán" w:date="2023-03-24T14:54:00Z">
          <w:r w:rsidR="00F504C8" w:rsidRPr="002B569F" w:rsidDel="000A2F1B">
            <w:rPr>
              <w:rFonts w:cs="Times New Roman"/>
              <w:szCs w:val="24"/>
            </w:rPr>
            <w:delText>o</w:delText>
          </w:r>
        </w:del>
      </w:ins>
      <w:ins w:id="10499" w:author="Camilo Andrés Díaz Gómez" w:date="2023-03-12T18:36:00Z">
        <w:del w:id="10500" w:author="Steff Guzmán" w:date="2023-03-24T14:54:00Z">
          <w:r w:rsidRPr="002B569F" w:rsidDel="000A2F1B">
            <w:rPr>
              <w:rFonts w:cs="Times New Roman"/>
              <w:szCs w:val="24"/>
            </w:rPr>
            <w:delText>s por la técnica correspondiente para la temperatura real en ese día.</w:delText>
          </w:r>
        </w:del>
      </w:ins>
    </w:p>
    <w:p w14:paraId="6121AA5E" w14:textId="636FDC96" w:rsidR="004D6CBA" w:rsidRPr="002B569F" w:rsidDel="000A2F1B" w:rsidRDefault="004D6CBA">
      <w:pPr>
        <w:rPr>
          <w:ins w:id="10501" w:author="Camilo Andrés Díaz Gómez" w:date="2023-03-12T18:36:00Z"/>
          <w:del w:id="10502" w:author="Steff Guzmán" w:date="2023-03-24T14:54:00Z"/>
          <w:rFonts w:cs="Times New Roman"/>
          <w:szCs w:val="24"/>
        </w:rPr>
        <w:pPrChange w:id="10503" w:author="Camilo Andrés Díaz Gómez" w:date="2023-03-28T17:43:00Z">
          <w:pPr>
            <w:ind w:firstLine="708"/>
          </w:pPr>
        </w:pPrChange>
      </w:pPr>
    </w:p>
    <w:p w14:paraId="2E431366" w14:textId="37E33686" w:rsidR="00635654" w:rsidRPr="002B569F" w:rsidDel="000A2F1B" w:rsidRDefault="004D6CBA">
      <w:pPr>
        <w:rPr>
          <w:ins w:id="10504" w:author="Camilo Andrés Díaz Gómez" w:date="2023-03-12T18:36:00Z"/>
          <w:del w:id="10505" w:author="Steff Guzmán" w:date="2023-03-24T14:54:00Z"/>
          <w:rFonts w:cs="Times New Roman"/>
          <w:szCs w:val="24"/>
        </w:rPr>
        <w:pPrChange w:id="10506" w:author="Camilo Andrés Díaz Gómez" w:date="2023-03-28T17:43:00Z">
          <w:pPr>
            <w:ind w:firstLine="708"/>
          </w:pPr>
        </w:pPrChange>
      </w:pPr>
      <w:ins w:id="10507" w:author="Camilo Andrés Díaz Gómez" w:date="2023-03-12T18:36:00Z">
        <w:del w:id="10508" w:author="Steff Guzmán" w:date="2023-03-24T14:54:00Z">
          <w:r w:rsidRPr="002B569F" w:rsidDel="000A2F1B">
            <w:rPr>
              <w:rFonts w:cs="Times New Roman"/>
              <w:szCs w:val="24"/>
            </w:rPr>
            <w:delText xml:space="preserve">En general, se puede observar que la regresión y la red neuronal logran </w:delText>
          </w:r>
        </w:del>
      </w:ins>
      <w:ins w:id="10509" w:author="Camilo Andrés Díaz Gómez" w:date="2023-03-22T13:25:00Z">
        <w:del w:id="10510" w:author="Steff Guzmán" w:date="2023-03-24T14:54:00Z">
          <w:r w:rsidR="00F504C8" w:rsidRPr="002B569F" w:rsidDel="000A2F1B">
            <w:rPr>
              <w:rFonts w:cs="Times New Roman"/>
              <w:szCs w:val="24"/>
            </w:rPr>
            <w:delText xml:space="preserve">generar temperaturas </w:delText>
          </w:r>
        </w:del>
      </w:ins>
      <w:ins w:id="10511" w:author="Camilo Andrés Díaz Gómez" w:date="2023-03-22T13:26:00Z">
        <w:del w:id="10512" w:author="Steff Guzmán" w:date="2023-03-24T14:54:00Z">
          <w:r w:rsidR="00F504C8" w:rsidRPr="002B569F" w:rsidDel="000A2F1B">
            <w:rPr>
              <w:rFonts w:cs="Times New Roman"/>
              <w:szCs w:val="24"/>
            </w:rPr>
            <w:delText>con mayor similitud y precisión a la real temperatura real.</w:delText>
          </w:r>
        </w:del>
      </w:ins>
      <w:ins w:id="10513" w:author="Camilo Andrés Díaz Gómez" w:date="2023-03-12T18:36:00Z">
        <w:del w:id="10514" w:author="Steff Guzmán" w:date="2023-03-24T14:54:00Z">
          <w:r w:rsidRPr="002B569F" w:rsidDel="000A2F1B">
            <w:rPr>
              <w:rFonts w:cs="Times New Roman"/>
              <w:szCs w:val="24"/>
            </w:rPr>
            <w:delText xml:space="preserve"> </w:delText>
          </w:r>
        </w:del>
      </w:ins>
    </w:p>
    <w:p w14:paraId="773B1E35" w14:textId="77777777" w:rsidR="004D6CBA" w:rsidRPr="002B569F" w:rsidRDefault="004D6CBA">
      <w:pPr>
        <w:rPr>
          <w:rFonts w:cs="Times New Roman"/>
          <w:szCs w:val="24"/>
        </w:rPr>
        <w:pPrChange w:id="10515" w:author="Camilo Andrés Díaz Gómez" w:date="2023-03-28T17:43:00Z">
          <w:pPr>
            <w:ind w:firstLine="708"/>
          </w:pPr>
        </w:pPrChange>
      </w:pPr>
    </w:p>
    <w:p w14:paraId="780BD1C4" w14:textId="374AC0BB" w:rsidR="00635654" w:rsidRPr="002B569F" w:rsidRDefault="00635654" w:rsidP="002B569F">
      <w:pPr>
        <w:ind w:firstLine="708"/>
        <w:rPr>
          <w:rFonts w:cs="Times New Roman"/>
          <w:szCs w:val="24"/>
        </w:rPr>
      </w:pPr>
      <w:r w:rsidRPr="002B569F">
        <w:rPr>
          <w:rFonts w:cs="Times New Roman"/>
          <w:szCs w:val="24"/>
        </w:rPr>
        <w:t xml:space="preserve">De igual manera, se </w:t>
      </w:r>
      <w:r w:rsidR="00425604" w:rsidRPr="002B569F">
        <w:rPr>
          <w:rFonts w:cs="Times New Roman"/>
          <w:szCs w:val="24"/>
        </w:rPr>
        <w:t>representó</w:t>
      </w:r>
      <w:r w:rsidRPr="002B569F">
        <w:rPr>
          <w:rFonts w:cs="Times New Roman"/>
          <w:szCs w:val="24"/>
        </w:rPr>
        <w:t xml:space="preserve"> </w:t>
      </w:r>
      <w:ins w:id="10516" w:author="Steff Guzmán" w:date="2023-03-24T14:57:00Z">
        <w:r w:rsidR="00842F9D" w:rsidRPr="002B569F">
          <w:rPr>
            <w:rFonts w:cs="Times New Roman"/>
            <w:szCs w:val="24"/>
          </w:rPr>
          <w:t>la información</w:t>
        </w:r>
      </w:ins>
      <w:ins w:id="10517" w:author="Steff Guzmán" w:date="2023-03-24T14:58:00Z">
        <w:r w:rsidR="00842F9D" w:rsidRPr="002B569F">
          <w:rPr>
            <w:rFonts w:cs="Times New Roman"/>
            <w:szCs w:val="24"/>
          </w:rPr>
          <w:t xml:space="preserve"> de</w:t>
        </w:r>
      </w:ins>
      <w:ins w:id="10518" w:author="Steff Guzmán" w:date="2023-03-24T14:57:00Z">
        <w:r w:rsidR="00842F9D" w:rsidRPr="002B569F">
          <w:rPr>
            <w:rFonts w:cs="Times New Roman"/>
            <w:szCs w:val="24"/>
          </w:rPr>
          <w:t xml:space="preserve"> la </w:t>
        </w:r>
      </w:ins>
      <w:del w:id="10519" w:author="Steff Guzmán" w:date="2023-03-24T14:57:00Z">
        <w:r w:rsidRPr="002B569F" w:rsidDel="00842F9D">
          <w:rPr>
            <w:rFonts w:cs="Times New Roman"/>
            <w:szCs w:val="24"/>
          </w:rPr>
          <w:delText>la anterior</w:delText>
        </w:r>
      </w:del>
      <w:r w:rsidRPr="002B569F">
        <w:rPr>
          <w:rFonts w:cs="Times New Roman"/>
          <w:szCs w:val="24"/>
        </w:rPr>
        <w:t xml:space="preserve"> </w:t>
      </w:r>
      <w:ins w:id="10520" w:author="Steff Guzmán" w:date="2023-03-24T14:57:00Z">
        <w:r w:rsidR="00842F9D" w:rsidRPr="002B569F">
          <w:rPr>
            <w:rFonts w:cs="Times New Roman"/>
            <w:szCs w:val="24"/>
          </w:rPr>
          <w:t>T</w:t>
        </w:r>
      </w:ins>
      <w:del w:id="10521" w:author="Steff Guzmán" w:date="2023-03-24T14:57:00Z">
        <w:r w:rsidRPr="002B569F" w:rsidDel="00842F9D">
          <w:rPr>
            <w:rFonts w:cs="Times New Roman"/>
            <w:szCs w:val="24"/>
          </w:rPr>
          <w:delText>t</w:delText>
        </w:r>
      </w:del>
      <w:r w:rsidRPr="002B569F">
        <w:rPr>
          <w:rFonts w:cs="Times New Roman"/>
          <w:szCs w:val="24"/>
        </w:rPr>
        <w:t>abla</w:t>
      </w:r>
      <w:ins w:id="10522" w:author="Steff Guzmán" w:date="2023-03-24T14:57:00Z">
        <w:r w:rsidR="00842F9D" w:rsidRPr="002B569F">
          <w:rPr>
            <w:rFonts w:cs="Times New Roman"/>
            <w:szCs w:val="24"/>
          </w:rPr>
          <w:t xml:space="preserve"> 3</w:t>
        </w:r>
      </w:ins>
      <w:ins w:id="10523" w:author="Steff Guzmán" w:date="2023-03-24T14:58:00Z">
        <w:r w:rsidR="00842F9D" w:rsidRPr="002B569F">
          <w:rPr>
            <w:rFonts w:cs="Times New Roman"/>
            <w:szCs w:val="24"/>
          </w:rPr>
          <w:t>,</w:t>
        </w:r>
      </w:ins>
      <w:r w:rsidRPr="002B569F">
        <w:rPr>
          <w:rFonts w:cs="Times New Roman"/>
          <w:szCs w:val="24"/>
        </w:rPr>
        <w:t xml:space="preserve"> </w:t>
      </w:r>
      <w:del w:id="10524" w:author="Steff Guzmán" w:date="2023-03-24T15:39:00Z">
        <w:r w:rsidRPr="002B569F" w:rsidDel="00B1585C">
          <w:rPr>
            <w:rFonts w:cs="Times New Roman"/>
            <w:szCs w:val="24"/>
          </w:rPr>
          <w:delText xml:space="preserve">en una </w:delText>
        </w:r>
        <w:r w:rsidR="00425604" w:rsidRPr="002B569F" w:rsidDel="00B1585C">
          <w:rPr>
            <w:rFonts w:cs="Times New Roman"/>
            <w:szCs w:val="24"/>
          </w:rPr>
          <w:delText>gráfica</w:delText>
        </w:r>
        <w:r w:rsidRPr="002B569F" w:rsidDel="00B1585C">
          <w:rPr>
            <w:rFonts w:cs="Times New Roman"/>
            <w:szCs w:val="24"/>
          </w:rPr>
          <w:delText xml:space="preserve"> </w:delText>
        </w:r>
      </w:del>
      <w:ins w:id="10525" w:author="JUAN ESTEBAN CONTRERAS DIAZ" w:date="2023-03-24T12:12:00Z">
        <w:del w:id="10526" w:author="Steff Guzmán" w:date="2023-03-24T15:39:00Z">
          <w:r w:rsidR="00EC2EEF" w:rsidRPr="002B569F" w:rsidDel="00B1585C">
            <w:rPr>
              <w:rFonts w:cs="Times New Roman"/>
              <w:szCs w:val="24"/>
            </w:rPr>
            <w:delText xml:space="preserve">(Ver Figura </w:delText>
          </w:r>
        </w:del>
        <w:del w:id="10527" w:author="Steff Guzmán" w:date="2023-03-24T15:38:00Z">
          <w:r w:rsidR="00EC2EEF" w:rsidRPr="002B569F" w:rsidDel="00B1585C">
            <w:rPr>
              <w:rFonts w:cs="Times New Roman"/>
              <w:szCs w:val="24"/>
            </w:rPr>
            <w:delText>6</w:delText>
          </w:r>
        </w:del>
        <w:del w:id="10528" w:author="Steff Guzmán" w:date="2023-03-24T15:39:00Z">
          <w:r w:rsidR="00EC2EEF" w:rsidRPr="002B569F" w:rsidDel="00B1585C">
            <w:rPr>
              <w:rFonts w:cs="Times New Roman"/>
              <w:szCs w:val="24"/>
            </w:rPr>
            <w:delText>)</w:delText>
          </w:r>
        </w:del>
      </w:ins>
      <w:ins w:id="10529" w:author="JUAN ESTEBAN CONTRERAS DIAZ" w:date="2023-03-24T12:13:00Z">
        <w:del w:id="10530" w:author="Steff Guzmán" w:date="2023-03-24T15:39:00Z">
          <w:r w:rsidR="00EC2EEF" w:rsidRPr="002B569F" w:rsidDel="00B1585C">
            <w:rPr>
              <w:rFonts w:cs="Times New Roman"/>
              <w:szCs w:val="24"/>
            </w:rPr>
            <w:delText xml:space="preserve"> </w:delText>
          </w:r>
        </w:del>
      </w:ins>
      <w:del w:id="10531" w:author="Steff Guzmán" w:date="2023-03-24T15:39:00Z">
        <w:r w:rsidRPr="002B569F" w:rsidDel="00B1585C">
          <w:rPr>
            <w:rFonts w:cs="Times New Roman"/>
            <w:szCs w:val="24"/>
          </w:rPr>
          <w:delText xml:space="preserve">en </w:delText>
        </w:r>
      </w:del>
      <w:r w:rsidRPr="002B569F">
        <w:rPr>
          <w:rFonts w:cs="Times New Roman"/>
          <w:szCs w:val="24"/>
        </w:rPr>
        <w:t>donde</w:t>
      </w:r>
      <w:ins w:id="10532" w:author="Steff Guzmán" w:date="2023-03-24T14:58:00Z">
        <w:r w:rsidR="00842F9D" w:rsidRPr="002B569F">
          <w:rPr>
            <w:rFonts w:cs="Times New Roman"/>
            <w:szCs w:val="24"/>
          </w:rPr>
          <w:t xml:space="preserve"> se</w:t>
        </w:r>
      </w:ins>
      <w:r w:rsidRPr="002B569F">
        <w:rPr>
          <w:rFonts w:cs="Times New Roman"/>
          <w:szCs w:val="24"/>
        </w:rPr>
        <w:t xml:space="preserve"> </w:t>
      </w:r>
      <w:del w:id="10533" w:author="JUAN ESTEBAN CONTRERAS DIAZ" w:date="2023-03-24T12:13:00Z">
        <w:r w:rsidRPr="002B569F" w:rsidDel="00EC2EEF">
          <w:rPr>
            <w:rFonts w:cs="Times New Roman"/>
            <w:szCs w:val="24"/>
          </w:rPr>
          <w:delText xml:space="preserve">representa </w:delText>
        </w:r>
      </w:del>
      <w:ins w:id="10534" w:author="JUAN ESTEBAN CONTRERAS DIAZ" w:date="2023-03-24T12:13:00Z">
        <w:r w:rsidR="00EC2EEF" w:rsidRPr="002B569F">
          <w:rPr>
            <w:rFonts w:cs="Times New Roman"/>
            <w:szCs w:val="24"/>
          </w:rPr>
          <w:t xml:space="preserve">demuestran </w:t>
        </w:r>
      </w:ins>
      <w:del w:id="10535" w:author="Steff Guzmán" w:date="2023-03-24T14:58:00Z">
        <w:r w:rsidRPr="002B569F" w:rsidDel="00842F9D">
          <w:rPr>
            <w:rFonts w:cs="Times New Roman"/>
            <w:szCs w:val="24"/>
          </w:rPr>
          <w:delText xml:space="preserve">mejor </w:delText>
        </w:r>
      </w:del>
      <w:ins w:id="10536" w:author="Steff Guzmán" w:date="2023-03-24T14:58:00Z">
        <w:r w:rsidR="00842F9D" w:rsidRPr="002B569F">
          <w:rPr>
            <w:rFonts w:cs="Times New Roman"/>
            <w:szCs w:val="24"/>
          </w:rPr>
          <w:t xml:space="preserve">representadas </w:t>
        </w:r>
      </w:ins>
      <w:r w:rsidRPr="002B569F">
        <w:rPr>
          <w:rFonts w:cs="Times New Roman"/>
          <w:szCs w:val="24"/>
        </w:rPr>
        <w:t>las temperaturas obtenidas.</w:t>
      </w:r>
    </w:p>
    <w:p w14:paraId="2C3A1DDA" w14:textId="77777777" w:rsidR="00842F9D" w:rsidRPr="002B569F" w:rsidRDefault="00842F9D" w:rsidP="002B569F">
      <w:pPr>
        <w:ind w:firstLine="720"/>
        <w:rPr>
          <w:ins w:id="10537" w:author="Steff Guzmán" w:date="2023-03-24T14:59:00Z"/>
          <w:rFonts w:cs="Times New Roman"/>
          <w:noProof/>
          <w:szCs w:val="24"/>
        </w:rPr>
      </w:pPr>
    </w:p>
    <w:p w14:paraId="42060AF6" w14:textId="30A8C58A" w:rsidR="00842F9D" w:rsidRPr="002B569F" w:rsidDel="00405EF3" w:rsidRDefault="00842F9D">
      <w:pPr>
        <w:ind w:firstLine="720"/>
        <w:rPr>
          <w:ins w:id="10538" w:author="Steff Guzmán" w:date="2023-03-24T14:59:00Z"/>
          <w:del w:id="10539" w:author="Camilo Andrés Díaz Gómez" w:date="2023-03-28T15:23:00Z"/>
          <w:rFonts w:cs="Times New Roman"/>
          <w:noProof/>
          <w:szCs w:val="24"/>
        </w:rPr>
      </w:pPr>
      <w:ins w:id="10540" w:author="Steff Guzmán" w:date="2023-03-24T14:59:00Z">
        <w:r w:rsidRPr="002B569F">
          <w:rPr>
            <w:rFonts w:cs="Times New Roman"/>
            <w:noProof/>
            <w:szCs w:val="24"/>
          </w:rPr>
          <w:t xml:space="preserve">La grafica de la Figura </w:t>
        </w:r>
      </w:ins>
      <w:ins w:id="10541" w:author="Steff Guzmán" w:date="2023-03-24T15:38:00Z">
        <w:r w:rsidR="00B1585C" w:rsidRPr="002B569F">
          <w:rPr>
            <w:rFonts w:cs="Times New Roman"/>
            <w:noProof/>
            <w:szCs w:val="24"/>
          </w:rPr>
          <w:t>37</w:t>
        </w:r>
      </w:ins>
      <w:ins w:id="10542" w:author="Steff Guzmán" w:date="2023-03-24T14:59:00Z">
        <w:r w:rsidRPr="002B569F">
          <w:rPr>
            <w:rFonts w:cs="Times New Roman"/>
            <w:noProof/>
            <w:szCs w:val="24"/>
          </w:rPr>
          <w:t>, representa los resultados de cada dia de los 30 dias del mes de septiembre, de esta manera, se puede observar que los modelos de presentan resultados variados en la generación de la temperatura real. Algunos modelos se desempeñan mejor en ciertos días que en otros, y algunos incluso presentan valores extremos, por ejemplo, la temperatura obtenida por medio de Regresión lineal el 16 de septiembre, estos resultados pueden ser considerados como anomalías.</w:t>
        </w:r>
      </w:ins>
    </w:p>
    <w:p w14:paraId="09AF4F31" w14:textId="256950AC" w:rsidR="00925111" w:rsidRPr="002B569F" w:rsidDel="00717998" w:rsidRDefault="00925111">
      <w:pPr>
        <w:rPr>
          <w:del w:id="10543" w:author="Camilo Andrés Díaz Gómez" w:date="2023-03-22T13:26:00Z"/>
          <w:rFonts w:cs="Times New Roman"/>
          <w:szCs w:val="24"/>
        </w:rPr>
      </w:pPr>
    </w:p>
    <w:p w14:paraId="54489439" w14:textId="5E3CB05C" w:rsidR="00717998" w:rsidRPr="002B569F" w:rsidRDefault="00717998">
      <w:pPr>
        <w:ind w:firstLine="720"/>
        <w:rPr>
          <w:ins w:id="10544" w:author="Steff Guzmán" w:date="2023-03-24T16:54:00Z"/>
          <w:rFonts w:cs="Times New Roman"/>
          <w:szCs w:val="24"/>
        </w:rPr>
        <w:pPrChange w:id="10545" w:author="Camilo Andrés Díaz Gómez" w:date="2023-03-28T17:43:00Z">
          <w:pPr/>
        </w:pPrChange>
      </w:pPr>
    </w:p>
    <w:p w14:paraId="59469F40" w14:textId="2FBFF131" w:rsidR="00717998" w:rsidRPr="002B569F" w:rsidDel="00405EF3" w:rsidRDefault="00717998">
      <w:pPr>
        <w:rPr>
          <w:ins w:id="10546" w:author="Steff Guzmán" w:date="2023-03-24T16:54:00Z"/>
          <w:del w:id="10547" w:author="Camilo Andrés Díaz Gómez" w:date="2023-03-28T15:23:00Z"/>
          <w:rFonts w:cs="Times New Roman"/>
          <w:szCs w:val="24"/>
        </w:rPr>
      </w:pPr>
    </w:p>
    <w:p w14:paraId="05D7F7B8" w14:textId="7194A9E2" w:rsidR="00717998" w:rsidRPr="002B569F" w:rsidDel="00405EF3" w:rsidRDefault="00717998">
      <w:pPr>
        <w:rPr>
          <w:ins w:id="10548" w:author="Steff Guzmán" w:date="2023-03-24T16:54:00Z"/>
          <w:del w:id="10549" w:author="Camilo Andrés Díaz Gómez" w:date="2023-03-28T15:23:00Z"/>
          <w:rFonts w:cs="Times New Roman"/>
          <w:szCs w:val="24"/>
        </w:rPr>
      </w:pPr>
    </w:p>
    <w:p w14:paraId="2CD31620" w14:textId="6F462F12" w:rsidR="00717998" w:rsidRPr="002B569F" w:rsidDel="00405EF3" w:rsidRDefault="00717998">
      <w:pPr>
        <w:rPr>
          <w:ins w:id="10550" w:author="Steff Guzmán" w:date="2023-03-24T16:54:00Z"/>
          <w:del w:id="10551" w:author="Camilo Andrés Díaz Gómez" w:date="2023-03-28T15:23:00Z"/>
          <w:rFonts w:cs="Times New Roman"/>
          <w:szCs w:val="24"/>
        </w:rPr>
      </w:pPr>
    </w:p>
    <w:p w14:paraId="1C4F80E3" w14:textId="7288BBFF" w:rsidR="00717998" w:rsidRPr="002B569F" w:rsidDel="00405EF3" w:rsidRDefault="00717998">
      <w:pPr>
        <w:rPr>
          <w:ins w:id="10552" w:author="Steff Guzmán" w:date="2023-03-24T16:54:00Z"/>
          <w:del w:id="10553" w:author="Camilo Andrés Díaz Gómez" w:date="2023-03-28T15:23:00Z"/>
          <w:rFonts w:cs="Times New Roman"/>
          <w:szCs w:val="24"/>
        </w:rPr>
      </w:pPr>
    </w:p>
    <w:p w14:paraId="0F7E63EA" w14:textId="02A12C96" w:rsidR="00717998" w:rsidRPr="002B569F" w:rsidDel="00405EF3" w:rsidRDefault="00717998">
      <w:pPr>
        <w:rPr>
          <w:ins w:id="10554" w:author="Steff Guzmán" w:date="2023-03-24T16:54:00Z"/>
          <w:del w:id="10555" w:author="Camilo Andrés Díaz Gómez" w:date="2023-03-28T15:23:00Z"/>
          <w:rFonts w:cs="Times New Roman"/>
          <w:szCs w:val="24"/>
        </w:rPr>
      </w:pPr>
    </w:p>
    <w:p w14:paraId="04A4D8AD" w14:textId="7C382F36" w:rsidR="00717998" w:rsidRPr="002B569F" w:rsidDel="00405EF3" w:rsidRDefault="00717998">
      <w:pPr>
        <w:rPr>
          <w:ins w:id="10556" w:author="Steff Guzmán" w:date="2023-03-24T16:54:00Z"/>
          <w:del w:id="10557" w:author="Camilo Andrés Díaz Gómez" w:date="2023-03-28T15:23:00Z"/>
          <w:rFonts w:cs="Times New Roman"/>
          <w:szCs w:val="24"/>
        </w:rPr>
      </w:pPr>
    </w:p>
    <w:p w14:paraId="52DB8984" w14:textId="451B0D35" w:rsidR="00DB0B24" w:rsidRPr="002B569F" w:rsidDel="00F504C8" w:rsidRDefault="00DB0B24">
      <w:pPr>
        <w:rPr>
          <w:ins w:id="10558" w:author="Steff Guzmán" w:date="2023-03-13T19:07:00Z"/>
          <w:del w:id="10559" w:author="Camilo Andrés Díaz Gómez" w:date="2023-03-22T13:26:00Z"/>
          <w:rFonts w:cs="Times New Roman"/>
          <w:szCs w:val="24"/>
        </w:rPr>
      </w:pPr>
    </w:p>
    <w:p w14:paraId="39D68837" w14:textId="1FBDEA51" w:rsidR="00DB0B24" w:rsidRPr="002B569F" w:rsidDel="00405EF3" w:rsidRDefault="00DB0B24">
      <w:pPr>
        <w:rPr>
          <w:ins w:id="10560" w:author="Steff Guzmán" w:date="2023-03-13T19:07:00Z"/>
          <w:del w:id="10561" w:author="Camilo Andrés Díaz Gómez" w:date="2023-03-28T15:23:00Z"/>
          <w:rFonts w:cs="Times New Roman"/>
          <w:szCs w:val="24"/>
        </w:rPr>
      </w:pPr>
    </w:p>
    <w:p w14:paraId="5C736546" w14:textId="77777777" w:rsidR="00DB0B24" w:rsidRPr="002B569F" w:rsidRDefault="00DB0B24" w:rsidP="002B569F">
      <w:pPr>
        <w:rPr>
          <w:ins w:id="10562" w:author="Steff Guzmán" w:date="2023-03-13T18:47:00Z"/>
          <w:rFonts w:cs="Times New Roman"/>
          <w:szCs w:val="24"/>
        </w:rPr>
      </w:pPr>
    </w:p>
    <w:p w14:paraId="27EE31AB" w14:textId="7271C4C5" w:rsidR="000438AB" w:rsidRPr="002B569F" w:rsidRDefault="00842F9D">
      <w:pPr>
        <w:pStyle w:val="Descripcin"/>
        <w:spacing w:line="360" w:lineRule="auto"/>
        <w:rPr>
          <w:ins w:id="10563" w:author="Camilo Andrés Díaz Gómez" w:date="2023-03-14T21:27:00Z"/>
          <w:rFonts w:cs="Times New Roman"/>
          <w:i/>
          <w:szCs w:val="24"/>
        </w:rPr>
        <w:pPrChange w:id="10564" w:author="Camilo Andrés Díaz Gómez" w:date="2023-03-28T17:43:00Z">
          <w:pPr/>
        </w:pPrChange>
      </w:pPr>
      <w:bookmarkStart w:id="10565" w:name="_Toc130919872"/>
      <w:ins w:id="10566" w:author="Steff Guzmán" w:date="2023-03-24T15:14: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10567" w:author="Steff Guzmán" w:date="2023-03-24T15:14:00Z">
        <w:r w:rsidRPr="002B569F">
          <w:rPr>
            <w:rFonts w:cs="Times New Roman"/>
            <w:noProof/>
            <w:szCs w:val="24"/>
          </w:rPr>
          <w:t>37</w:t>
        </w:r>
        <w:r w:rsidRPr="002B569F">
          <w:rPr>
            <w:rFonts w:cs="Times New Roman"/>
            <w:szCs w:val="24"/>
          </w:rPr>
          <w:fldChar w:fldCharType="end"/>
        </w:r>
      </w:ins>
      <w:ins w:id="10568" w:author="Steff Guzmán" w:date="2023-03-13T18:48:00Z">
        <w:r w:rsidR="00C87243" w:rsidRPr="002B569F">
          <w:rPr>
            <w:rFonts w:cs="Times New Roman"/>
            <w:bCs/>
            <w:szCs w:val="24"/>
          </w:rPr>
          <w:t xml:space="preserve"> </w:t>
        </w:r>
      </w:ins>
      <w:ins w:id="10569" w:author="Camilo Andrés Díaz Gómez" w:date="2023-03-14T21:27:00Z">
        <w:r w:rsidR="000438AB" w:rsidRPr="002B569F">
          <w:rPr>
            <w:rFonts w:cs="Times New Roman"/>
            <w:szCs w:val="24"/>
          </w:rPr>
          <w:t xml:space="preserve"> </w:t>
        </w:r>
      </w:ins>
      <w:ins w:id="10570" w:author="Camilo Andrés Díaz Gómez" w:date="2023-03-22T16:19:00Z">
        <w:r w:rsidR="00FE36FA" w:rsidRPr="002B569F">
          <w:rPr>
            <w:rFonts w:cs="Times New Roman"/>
            <w:i/>
            <w:szCs w:val="24"/>
          </w:rPr>
          <w:t xml:space="preserve">Representación </w:t>
        </w:r>
        <w:del w:id="10571" w:author="Steff Guzmán" w:date="2023-03-24T16:33:00Z">
          <w:r w:rsidR="00FE36FA" w:rsidRPr="002B569F" w:rsidDel="00B4494C">
            <w:rPr>
              <w:rFonts w:cs="Times New Roman"/>
              <w:i/>
              <w:szCs w:val="24"/>
            </w:rPr>
            <w:delText>grafica</w:delText>
          </w:r>
        </w:del>
      </w:ins>
      <w:ins w:id="10572" w:author="Steff Guzmán" w:date="2023-03-24T16:33:00Z">
        <w:r w:rsidR="00B4494C" w:rsidRPr="002B569F">
          <w:rPr>
            <w:rFonts w:cs="Times New Roman"/>
            <w:i/>
            <w:szCs w:val="24"/>
          </w:rPr>
          <w:t>gráfica</w:t>
        </w:r>
      </w:ins>
      <w:ins w:id="10573" w:author="Camilo Andrés Díaz Gómez" w:date="2023-03-22T16:19:00Z">
        <w:r w:rsidR="00FE36FA" w:rsidRPr="002B569F">
          <w:rPr>
            <w:rFonts w:cs="Times New Roman"/>
            <w:i/>
            <w:szCs w:val="24"/>
          </w:rPr>
          <w:t xml:space="preserve"> de las t</w:t>
        </w:r>
      </w:ins>
      <w:ins w:id="10574" w:author="Camilo Andrés Díaz Gómez" w:date="2023-03-14T21:27:00Z">
        <w:r w:rsidR="000438AB" w:rsidRPr="002B569F">
          <w:rPr>
            <w:rFonts w:cs="Times New Roman"/>
            <w:i/>
            <w:szCs w:val="24"/>
          </w:rPr>
          <w:t>emperaturas obtenidas por modelo</w:t>
        </w:r>
        <w:bookmarkEnd w:id="10565"/>
      </w:ins>
    </w:p>
    <w:p w14:paraId="365921E7" w14:textId="7B69AAC1" w:rsidR="00C87243" w:rsidRPr="002B569F" w:rsidDel="00FA2335" w:rsidRDefault="00C87243">
      <w:pPr>
        <w:pStyle w:val="Descripcin"/>
        <w:spacing w:line="360" w:lineRule="auto"/>
        <w:rPr>
          <w:del w:id="10575" w:author="Steff Guzmán" w:date="2023-03-24T16:34:00Z"/>
          <w:rFonts w:cs="Times New Roman"/>
          <w:szCs w:val="24"/>
        </w:rPr>
        <w:pPrChange w:id="10576" w:author="Camilo Andrés Díaz Gómez" w:date="2023-03-28T17:43:00Z">
          <w:pPr/>
        </w:pPrChange>
      </w:pPr>
    </w:p>
    <w:p w14:paraId="4EB36D24" w14:textId="67733E17" w:rsidR="00635654" w:rsidRPr="002B569F" w:rsidDel="00C87243" w:rsidRDefault="00925111">
      <w:pPr>
        <w:rPr>
          <w:del w:id="10577" w:author="Steff Guzmán" w:date="2023-03-13T18:47:00Z"/>
          <w:rFonts w:cs="Times New Roman"/>
          <w:b/>
          <w:bCs/>
          <w:szCs w:val="24"/>
        </w:rPr>
      </w:pPr>
      <w:del w:id="10578" w:author="Steff Guzmán" w:date="2023-03-13T18:47:00Z">
        <w:r w:rsidRPr="002B569F" w:rsidDel="00C87243">
          <w:rPr>
            <w:rFonts w:cs="Times New Roman"/>
            <w:b/>
            <w:bCs/>
            <w:szCs w:val="24"/>
          </w:rPr>
          <w:delText>Figura 6.</w:delText>
        </w:r>
      </w:del>
    </w:p>
    <w:p w14:paraId="11DB9F14" w14:textId="3CE76746" w:rsidR="00925111" w:rsidRPr="002B569F" w:rsidDel="000438AB" w:rsidRDefault="00925111">
      <w:pPr>
        <w:rPr>
          <w:del w:id="10579" w:author="Camilo Andrés Díaz Gómez" w:date="2023-03-14T21:27:00Z"/>
          <w:rFonts w:cs="Times New Roman"/>
          <w:i/>
          <w:iCs/>
          <w:szCs w:val="24"/>
        </w:rPr>
      </w:pPr>
      <w:del w:id="10580" w:author="Camilo Andrés Díaz Gómez" w:date="2023-03-14T21:27:00Z">
        <w:r w:rsidRPr="002B569F" w:rsidDel="000438AB">
          <w:rPr>
            <w:rFonts w:cs="Times New Roman"/>
            <w:i/>
            <w:iCs/>
            <w:szCs w:val="24"/>
          </w:rPr>
          <w:delText>Temperaturas obtenidas por modelo</w:delText>
        </w:r>
      </w:del>
    </w:p>
    <w:p w14:paraId="613949C9" w14:textId="18EDA075" w:rsidR="00773FA4" w:rsidRPr="002B569F" w:rsidRDefault="00635654" w:rsidP="002B569F">
      <w:pPr>
        <w:rPr>
          <w:ins w:id="10581" w:author="Camilo Andrés Díaz Gómez" w:date="2023-03-22T16:18:00Z"/>
          <w:rFonts w:cs="Times New Roman"/>
          <w:noProof/>
          <w:szCs w:val="24"/>
        </w:rPr>
      </w:pPr>
      <w:commentRangeStart w:id="10582"/>
      <w:del w:id="10583" w:author="Steff Guzmán" w:date="2023-03-24T16:34:00Z">
        <w:r w:rsidRPr="002B569F" w:rsidDel="00FA2335">
          <w:rPr>
            <w:rFonts w:cs="Times New Roman"/>
            <w:noProof/>
            <w:szCs w:val="24"/>
          </w:rPr>
          <w:drawing>
            <wp:inline distT="0" distB="0" distL="0" distR="0" wp14:anchorId="53A2DFF7" wp14:editId="6F315CE0">
              <wp:extent cx="5351205" cy="19722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91609"/>
                      <a:stretch/>
                    </pic:blipFill>
                    <pic:spPr bwMode="auto">
                      <a:xfrm>
                        <a:off x="0" y="0"/>
                        <a:ext cx="5360172" cy="197553"/>
                      </a:xfrm>
                      <a:prstGeom prst="rect">
                        <a:avLst/>
                      </a:prstGeom>
                      <a:ln>
                        <a:noFill/>
                      </a:ln>
                      <a:extLst>
                        <a:ext uri="{53640926-AAD7-44D8-BBD7-CCE9431645EC}">
                          <a14:shadowObscured xmlns:a14="http://schemas.microsoft.com/office/drawing/2010/main"/>
                        </a:ext>
                      </a:extLst>
                    </pic:spPr>
                  </pic:pic>
                </a:graphicData>
              </a:graphic>
            </wp:inline>
          </w:drawing>
        </w:r>
      </w:del>
      <w:commentRangeEnd w:id="10582"/>
      <w:r w:rsidR="00884042" w:rsidRPr="002B569F">
        <w:rPr>
          <w:rStyle w:val="Refdecomentario"/>
          <w:rFonts w:cs="Times New Roman"/>
          <w:sz w:val="24"/>
          <w:szCs w:val="24"/>
          <w:rPrChange w:id="10584" w:author="Camilo Andrés Díaz Gómez" w:date="2023-03-28T17:42:00Z">
            <w:rPr>
              <w:rStyle w:val="Refdecomentario"/>
              <w:rFonts w:cs="Times New Roman"/>
            </w:rPr>
          </w:rPrChange>
        </w:rPr>
        <w:commentReference w:id="10582"/>
      </w:r>
    </w:p>
    <w:p w14:paraId="793E6819" w14:textId="73865B34" w:rsidR="00FE36FA" w:rsidRPr="002B569F" w:rsidRDefault="00FE36FA">
      <w:pPr>
        <w:jc w:val="center"/>
        <w:rPr>
          <w:ins w:id="10585" w:author="Camilo Andrés Díaz Gómez" w:date="2023-03-22T16:18:00Z"/>
          <w:rFonts w:cs="Times New Roman"/>
          <w:noProof/>
          <w:szCs w:val="24"/>
        </w:rPr>
        <w:pPrChange w:id="10586" w:author="Camilo Andrés Díaz Gómez" w:date="2023-03-28T17:43:00Z">
          <w:pPr/>
        </w:pPrChange>
      </w:pPr>
      <w:ins w:id="10587" w:author="Camilo Andrés Díaz Gómez" w:date="2023-03-22T16:18:00Z">
        <w:r w:rsidRPr="002B569F">
          <w:rPr>
            <w:rFonts w:cs="Times New Roman"/>
            <w:noProof/>
            <w:szCs w:val="24"/>
          </w:rPr>
          <w:lastRenderedPageBreak/>
          <w:drawing>
            <wp:inline distT="0" distB="0" distL="0" distR="0" wp14:anchorId="6CBC10BB" wp14:editId="269A4E7B">
              <wp:extent cx="5671797" cy="1787632"/>
              <wp:effectExtent l="0" t="0" r="5715" b="31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39" t="1010" r="-1" b="1"/>
                      <a:stretch/>
                    </pic:blipFill>
                    <pic:spPr bwMode="auto">
                      <a:xfrm>
                        <a:off x="0" y="0"/>
                        <a:ext cx="5681097" cy="1790563"/>
                      </a:xfrm>
                      <a:prstGeom prst="rect">
                        <a:avLst/>
                      </a:prstGeom>
                      <a:ln>
                        <a:noFill/>
                      </a:ln>
                      <a:extLst>
                        <a:ext uri="{53640926-AAD7-44D8-BBD7-CCE9431645EC}">
                          <a14:shadowObscured xmlns:a14="http://schemas.microsoft.com/office/drawing/2010/main"/>
                        </a:ext>
                      </a:extLst>
                    </pic:spPr>
                  </pic:pic>
                </a:graphicData>
              </a:graphic>
            </wp:inline>
          </w:drawing>
        </w:r>
      </w:ins>
    </w:p>
    <w:p w14:paraId="23E4275E" w14:textId="2B9FB2E7" w:rsidR="00FE36FA" w:rsidRPr="002B569F" w:rsidDel="00405EF3" w:rsidRDefault="00FE36FA">
      <w:pPr>
        <w:rPr>
          <w:del w:id="10588" w:author="Steff Guzmán" w:date="2023-03-24T15:45:00Z"/>
          <w:rFonts w:cs="Times New Roman"/>
          <w:noProof/>
          <w:szCs w:val="24"/>
        </w:rPr>
      </w:pPr>
    </w:p>
    <w:p w14:paraId="289F16E5" w14:textId="77777777" w:rsidR="00405EF3" w:rsidRPr="002B569F" w:rsidRDefault="00405EF3" w:rsidP="002B569F">
      <w:pPr>
        <w:rPr>
          <w:ins w:id="10589" w:author="Camilo Andrés Díaz Gómez" w:date="2023-03-28T15:23:00Z"/>
          <w:rFonts w:cs="Times New Roman"/>
          <w:noProof/>
          <w:szCs w:val="24"/>
        </w:rPr>
      </w:pPr>
    </w:p>
    <w:p w14:paraId="02B11408" w14:textId="3ABC49A8" w:rsidR="00EF7707" w:rsidRPr="002B569F" w:rsidDel="00842F9D" w:rsidRDefault="00DB0B24">
      <w:pPr>
        <w:rPr>
          <w:ins w:id="10590" w:author="Camilo Andrés Díaz Gómez" w:date="2023-03-12T18:26:00Z"/>
          <w:del w:id="10591" w:author="Steff Guzmán" w:date="2023-03-24T14:59:00Z"/>
          <w:rFonts w:cs="Times New Roman"/>
          <w:i/>
          <w:iCs/>
          <w:szCs w:val="24"/>
        </w:rPr>
      </w:pPr>
      <w:ins w:id="10592" w:author="Steff Guzmán" w:date="2023-03-13T19:08:00Z">
        <w:r w:rsidRPr="002B569F">
          <w:rPr>
            <w:rFonts w:cs="Times New Roman"/>
            <w:i/>
            <w:iCs/>
            <w:szCs w:val="24"/>
          </w:rPr>
          <w:t xml:space="preserve">Fuente: </w:t>
        </w:r>
      </w:ins>
      <w:ins w:id="10593" w:author="Camilo Andrés Díaz Gómez" w:date="2023-03-12T18:26:00Z">
        <w:r w:rsidR="00EF7707" w:rsidRPr="002B569F">
          <w:rPr>
            <w:rFonts w:cs="Times New Roman"/>
            <w:i/>
            <w:iCs/>
            <w:szCs w:val="24"/>
          </w:rPr>
          <w:t>Elaboración propia</w:t>
        </w:r>
      </w:ins>
    </w:p>
    <w:p w14:paraId="0F4308CB" w14:textId="4359F5ED" w:rsidR="00EF7707" w:rsidRPr="002B569F" w:rsidDel="00EF7707" w:rsidRDefault="00EF7707">
      <w:pPr>
        <w:rPr>
          <w:del w:id="10594" w:author="Camilo Andrés Díaz Gómez" w:date="2023-03-12T18:22:00Z"/>
          <w:rFonts w:cs="Times New Roman"/>
          <w:noProof/>
          <w:szCs w:val="24"/>
        </w:rPr>
      </w:pPr>
    </w:p>
    <w:p w14:paraId="6A3A38CD" w14:textId="56A1F3E7" w:rsidR="00424606" w:rsidRPr="002B569F" w:rsidDel="00842F9D" w:rsidRDefault="00424606">
      <w:pPr>
        <w:rPr>
          <w:del w:id="10595" w:author="Steff Guzmán" w:date="2023-03-24T14:58:00Z"/>
          <w:rFonts w:cs="Times New Roman"/>
          <w:noProof/>
          <w:szCs w:val="24"/>
        </w:rPr>
      </w:pPr>
    </w:p>
    <w:p w14:paraId="7960E253" w14:textId="21B55D09" w:rsidR="00424606" w:rsidRPr="002B569F" w:rsidDel="00842F9D" w:rsidRDefault="004D6CBA">
      <w:pPr>
        <w:rPr>
          <w:del w:id="10596" w:author="Steff Guzmán" w:date="2023-03-24T14:58:00Z"/>
          <w:rFonts w:cs="Times New Roman"/>
          <w:noProof/>
          <w:szCs w:val="24"/>
        </w:rPr>
        <w:pPrChange w:id="10597" w:author="Camilo Andrés Díaz Gómez" w:date="2023-03-28T17:43:00Z">
          <w:pPr>
            <w:ind w:firstLine="708"/>
          </w:pPr>
        </w:pPrChange>
      </w:pPr>
      <w:ins w:id="10598" w:author="Camilo Andrés Díaz Gómez" w:date="2023-03-12T18:37:00Z">
        <w:del w:id="10599" w:author="Steff Guzmán" w:date="2023-03-24T14:58:00Z">
          <w:r w:rsidRPr="002B569F" w:rsidDel="00842F9D">
            <w:rPr>
              <w:rFonts w:cs="Times New Roman"/>
              <w:noProof/>
              <w:szCs w:val="24"/>
            </w:rPr>
            <w:delText>Como fue mencionado ante</w:delText>
          </w:r>
        </w:del>
      </w:ins>
      <w:ins w:id="10600" w:author="Camilo Andrés Díaz Gómez" w:date="2023-03-22T16:19:00Z">
        <w:del w:id="10601" w:author="Steff Guzmán" w:date="2023-03-24T14:58:00Z">
          <w:r w:rsidR="00FE36FA" w:rsidRPr="002B569F" w:rsidDel="00842F9D">
            <w:rPr>
              <w:rFonts w:cs="Times New Roman"/>
              <w:noProof/>
              <w:szCs w:val="24"/>
            </w:rPr>
            <w:delText>r</w:delText>
          </w:r>
        </w:del>
      </w:ins>
      <w:ins w:id="10602" w:author="Camilo Andrés Díaz Gómez" w:date="2023-03-12T18:37:00Z">
        <w:del w:id="10603" w:author="Steff Guzmán" w:date="2023-03-24T14:58:00Z">
          <w:r w:rsidRPr="002B569F" w:rsidDel="00842F9D">
            <w:rPr>
              <w:rFonts w:cs="Times New Roman"/>
              <w:noProof/>
              <w:szCs w:val="24"/>
            </w:rPr>
            <w:delText>iormente, la grafica representa los resultados de cada dia de los 30 dias</w:delText>
          </w:r>
        </w:del>
      </w:ins>
      <w:ins w:id="10604" w:author="Camilo Andrés Díaz Gómez" w:date="2023-03-12T18:38:00Z">
        <w:del w:id="10605" w:author="Steff Guzmán" w:date="2023-03-24T14:58:00Z">
          <w:r w:rsidRPr="002B569F" w:rsidDel="00842F9D">
            <w:rPr>
              <w:rFonts w:cs="Times New Roman"/>
              <w:noProof/>
              <w:szCs w:val="24"/>
            </w:rPr>
            <w:delText xml:space="preserve"> del</w:delText>
          </w:r>
        </w:del>
      </w:ins>
      <w:ins w:id="10606" w:author="Camilo Andrés Díaz Gómez" w:date="2023-03-12T18:37:00Z">
        <w:del w:id="10607" w:author="Steff Guzmán" w:date="2023-03-24T14:58:00Z">
          <w:r w:rsidRPr="002B569F" w:rsidDel="00842F9D">
            <w:rPr>
              <w:rFonts w:cs="Times New Roman"/>
              <w:noProof/>
              <w:szCs w:val="24"/>
            </w:rPr>
            <w:delText xml:space="preserve"> mes de septiembre</w:delText>
          </w:r>
        </w:del>
      </w:ins>
      <w:ins w:id="10608" w:author="Camilo Andrés Díaz Gómez" w:date="2023-03-12T18:38:00Z">
        <w:del w:id="10609" w:author="Steff Guzmán" w:date="2023-03-24T14:58:00Z">
          <w:r w:rsidRPr="002B569F" w:rsidDel="00842F9D">
            <w:rPr>
              <w:rFonts w:cs="Times New Roman"/>
              <w:noProof/>
              <w:szCs w:val="24"/>
            </w:rPr>
            <w:delText xml:space="preserve">, de esta manera, </w:delText>
          </w:r>
        </w:del>
      </w:ins>
      <w:del w:id="10610" w:author="Steff Guzmán" w:date="2023-03-24T14:58:00Z">
        <w:r w:rsidR="00424606" w:rsidRPr="002B569F" w:rsidDel="00842F9D">
          <w:rPr>
            <w:rFonts w:cs="Times New Roman"/>
            <w:noProof/>
            <w:szCs w:val="24"/>
          </w:rPr>
          <w:delText>S</w:delText>
        </w:r>
      </w:del>
      <w:ins w:id="10611" w:author="Camilo Andrés Díaz Gómez" w:date="2023-03-12T18:38:00Z">
        <w:del w:id="10612" w:author="Steff Guzmán" w:date="2023-03-24T14:58:00Z">
          <w:r w:rsidRPr="002B569F" w:rsidDel="00842F9D">
            <w:rPr>
              <w:rFonts w:cs="Times New Roman"/>
              <w:noProof/>
              <w:szCs w:val="24"/>
            </w:rPr>
            <w:delText>s</w:delText>
          </w:r>
        </w:del>
      </w:ins>
      <w:del w:id="10613" w:author="Steff Guzmán" w:date="2023-03-24T14:58:00Z">
        <w:r w:rsidR="00424606" w:rsidRPr="002B569F" w:rsidDel="00842F9D">
          <w:rPr>
            <w:rFonts w:cs="Times New Roman"/>
            <w:noProof/>
            <w:szCs w:val="24"/>
          </w:rPr>
          <w:delText xml:space="preserve">e puede observar que los modelos de Regresión, KNN y Red Neuronal presentan resultados variados en la predicción </w:delText>
        </w:r>
      </w:del>
      <w:ins w:id="10614" w:author="Camilo Andrés Díaz Gómez" w:date="2023-03-22T13:27:00Z">
        <w:del w:id="10615" w:author="Steff Guzmán" w:date="2023-03-24T14:58:00Z">
          <w:r w:rsidR="00F504C8" w:rsidRPr="002B569F" w:rsidDel="00842F9D">
            <w:rPr>
              <w:rFonts w:cs="Times New Roman"/>
              <w:noProof/>
              <w:szCs w:val="24"/>
            </w:rPr>
            <w:delText xml:space="preserve">generación </w:delText>
          </w:r>
        </w:del>
      </w:ins>
      <w:del w:id="10616" w:author="Steff Guzmán" w:date="2023-03-24T14:58:00Z">
        <w:r w:rsidR="00424606" w:rsidRPr="002B569F" w:rsidDel="00842F9D">
          <w:rPr>
            <w:rFonts w:cs="Times New Roman"/>
            <w:noProof/>
            <w:szCs w:val="24"/>
          </w:rPr>
          <w:delText>de la temperatura real. Algunos modelos se desempeñan mejor en ciertos días que en otros, y algunos incluso presentan valores extremos</w:delText>
        </w:r>
      </w:del>
      <w:ins w:id="10617" w:author="Camilo Andrés Díaz Gómez" w:date="2023-03-22T16:20:00Z">
        <w:del w:id="10618" w:author="Steff Guzmán" w:date="2023-03-24T14:58:00Z">
          <w:r w:rsidR="00FE36FA" w:rsidRPr="002B569F" w:rsidDel="00842F9D">
            <w:rPr>
              <w:rFonts w:cs="Times New Roman"/>
              <w:noProof/>
              <w:szCs w:val="24"/>
            </w:rPr>
            <w:delText>,</w:delText>
          </w:r>
        </w:del>
      </w:ins>
      <w:del w:id="10619" w:author="Steff Guzmán" w:date="2023-03-24T14:58:00Z">
        <w:r w:rsidR="00424606" w:rsidRPr="002B569F" w:rsidDel="00842F9D">
          <w:rPr>
            <w:rFonts w:cs="Times New Roman"/>
            <w:noProof/>
            <w:szCs w:val="24"/>
          </w:rPr>
          <w:delText xml:space="preserve"> </w:delText>
        </w:r>
      </w:del>
      <w:ins w:id="10620" w:author="Camilo Andrés Díaz Gómez" w:date="2023-03-12T18:38:00Z">
        <w:del w:id="10621" w:author="Steff Guzmán" w:date="2023-03-24T14:58:00Z">
          <w:r w:rsidRPr="002B569F" w:rsidDel="00842F9D">
            <w:rPr>
              <w:rFonts w:cs="Times New Roman"/>
              <w:noProof/>
              <w:szCs w:val="24"/>
            </w:rPr>
            <w:delText xml:space="preserve">por ejemplo, </w:delText>
          </w:r>
        </w:del>
      </w:ins>
      <w:ins w:id="10622" w:author="Camilo Andrés Díaz Gómez" w:date="2023-03-12T18:39:00Z">
        <w:del w:id="10623" w:author="Steff Guzmán" w:date="2023-03-24T14:58:00Z">
          <w:r w:rsidRPr="002B569F" w:rsidDel="00842F9D">
            <w:rPr>
              <w:rFonts w:cs="Times New Roman"/>
              <w:noProof/>
              <w:szCs w:val="24"/>
            </w:rPr>
            <w:delText xml:space="preserve">la temperatura obtenida por medio de </w:delText>
          </w:r>
        </w:del>
      </w:ins>
      <w:ins w:id="10624" w:author="Camilo Andrés Díaz Gómez" w:date="2023-03-22T16:20:00Z">
        <w:del w:id="10625" w:author="Steff Guzmán" w:date="2023-03-24T14:58:00Z">
          <w:r w:rsidR="00FE36FA" w:rsidRPr="002B569F" w:rsidDel="00842F9D">
            <w:rPr>
              <w:rFonts w:cs="Times New Roman"/>
              <w:noProof/>
              <w:szCs w:val="24"/>
            </w:rPr>
            <w:delText>Regresión lineal</w:delText>
          </w:r>
        </w:del>
      </w:ins>
      <w:ins w:id="10626" w:author="Camilo Andrés Díaz Gómez" w:date="2023-03-12T18:39:00Z">
        <w:del w:id="10627" w:author="Steff Guzmán" w:date="2023-03-24T14:58:00Z">
          <w:r w:rsidRPr="002B569F" w:rsidDel="00842F9D">
            <w:rPr>
              <w:rFonts w:cs="Times New Roman"/>
              <w:noProof/>
              <w:szCs w:val="24"/>
            </w:rPr>
            <w:delText xml:space="preserve"> el 1</w:delText>
          </w:r>
        </w:del>
      </w:ins>
      <w:ins w:id="10628" w:author="Camilo Andrés Díaz Gómez" w:date="2023-03-22T16:20:00Z">
        <w:del w:id="10629" w:author="Steff Guzmán" w:date="2023-03-24T14:58:00Z">
          <w:r w:rsidR="00FE36FA" w:rsidRPr="002B569F" w:rsidDel="00842F9D">
            <w:rPr>
              <w:rFonts w:cs="Times New Roman"/>
              <w:noProof/>
              <w:szCs w:val="24"/>
            </w:rPr>
            <w:delText>6</w:delText>
          </w:r>
        </w:del>
      </w:ins>
      <w:ins w:id="10630" w:author="Camilo Andrés Díaz Gómez" w:date="2023-03-12T18:39:00Z">
        <w:del w:id="10631" w:author="Steff Guzmán" w:date="2023-03-24T14:58:00Z">
          <w:r w:rsidRPr="002B569F" w:rsidDel="00842F9D">
            <w:rPr>
              <w:rFonts w:cs="Times New Roman"/>
              <w:noProof/>
              <w:szCs w:val="24"/>
            </w:rPr>
            <w:delText xml:space="preserve"> de septiembre,</w:delText>
          </w:r>
        </w:del>
      </w:ins>
      <w:ins w:id="10632" w:author="Camilo Andrés Díaz Gómez" w:date="2023-03-12T18:40:00Z">
        <w:del w:id="10633" w:author="Steff Guzmán" w:date="2023-03-24T14:58:00Z">
          <w:r w:rsidRPr="002B569F" w:rsidDel="00842F9D">
            <w:rPr>
              <w:rFonts w:cs="Times New Roman"/>
              <w:noProof/>
              <w:szCs w:val="24"/>
            </w:rPr>
            <w:delText xml:space="preserve"> estos resultados </w:delText>
          </w:r>
        </w:del>
      </w:ins>
      <w:del w:id="10634" w:author="Steff Guzmán" w:date="2023-03-24T14:58:00Z">
        <w:r w:rsidR="00424606" w:rsidRPr="002B569F" w:rsidDel="00842F9D">
          <w:rPr>
            <w:rFonts w:cs="Times New Roman"/>
            <w:noProof/>
            <w:szCs w:val="24"/>
          </w:rPr>
          <w:delText>que pueden ser considerados como anomalías.</w:delText>
        </w:r>
      </w:del>
    </w:p>
    <w:p w14:paraId="14D777C7" w14:textId="77777777" w:rsidR="00424606" w:rsidRPr="002B569F" w:rsidRDefault="00424606" w:rsidP="002B569F">
      <w:pPr>
        <w:rPr>
          <w:rFonts w:cs="Times New Roman"/>
          <w:noProof/>
          <w:szCs w:val="24"/>
        </w:rPr>
      </w:pPr>
    </w:p>
    <w:p w14:paraId="18792863" w14:textId="77777777" w:rsidR="00842F9D" w:rsidRPr="002B569F" w:rsidRDefault="00842F9D" w:rsidP="002B569F">
      <w:pPr>
        <w:ind w:firstLine="720"/>
        <w:rPr>
          <w:ins w:id="10635" w:author="Steff Guzmán" w:date="2023-03-24T15:00:00Z"/>
          <w:rFonts w:cs="Times New Roman"/>
          <w:noProof/>
          <w:szCs w:val="24"/>
        </w:rPr>
      </w:pPr>
    </w:p>
    <w:p w14:paraId="1E16C02F" w14:textId="13114462" w:rsidR="00424606" w:rsidRPr="002B569F" w:rsidRDefault="00424606">
      <w:pPr>
        <w:ind w:firstLine="720"/>
        <w:rPr>
          <w:rFonts w:cs="Times New Roman"/>
          <w:noProof/>
          <w:szCs w:val="24"/>
        </w:rPr>
        <w:pPrChange w:id="10636" w:author="Camilo Andrés Díaz Gómez" w:date="2023-03-28T17:43:00Z">
          <w:pPr>
            <w:ind w:firstLine="708"/>
          </w:pPr>
        </w:pPrChange>
      </w:pPr>
      <w:r w:rsidRPr="002B569F">
        <w:rPr>
          <w:rFonts w:cs="Times New Roman"/>
          <w:noProof/>
          <w:szCs w:val="24"/>
        </w:rPr>
        <w:t xml:space="preserve">Es necesario realizar un análisis más detallado de los resultados para determinar qué modelo es el más adecuado para la </w:t>
      </w:r>
      <w:del w:id="10637" w:author="Camilo Andrés Díaz Gómez" w:date="2023-03-22T13:27:00Z">
        <w:r w:rsidRPr="002B569F" w:rsidDel="00F504C8">
          <w:rPr>
            <w:rFonts w:cs="Times New Roman"/>
            <w:noProof/>
            <w:szCs w:val="24"/>
          </w:rPr>
          <w:delText xml:space="preserve">predicción </w:delText>
        </w:r>
      </w:del>
      <w:ins w:id="10638" w:author="Camilo Andrés Díaz Gómez" w:date="2023-03-22T13:27:00Z">
        <w:r w:rsidR="00F504C8" w:rsidRPr="002B569F">
          <w:rPr>
            <w:rFonts w:cs="Times New Roman"/>
            <w:noProof/>
            <w:szCs w:val="24"/>
          </w:rPr>
          <w:t>generacion de registros para la variable deseada</w:t>
        </w:r>
      </w:ins>
      <w:del w:id="10639" w:author="Camilo Andrés Díaz Gómez" w:date="2023-03-22T13:27:00Z">
        <w:r w:rsidRPr="002B569F" w:rsidDel="00F504C8">
          <w:rPr>
            <w:rFonts w:cs="Times New Roman"/>
            <w:noProof/>
            <w:szCs w:val="24"/>
          </w:rPr>
          <w:delText>de la temperatura</w:delText>
        </w:r>
      </w:del>
      <w:r w:rsidRPr="002B569F">
        <w:rPr>
          <w:rFonts w:cs="Times New Roman"/>
          <w:noProof/>
          <w:szCs w:val="24"/>
        </w:rPr>
        <w:t>. Se deben considerar aspectos como la precisión de la predicción, la velocidad de procesamiento y el costo del modelo.</w:t>
      </w:r>
    </w:p>
    <w:p w14:paraId="450675EA" w14:textId="23E6785D" w:rsidR="00635654" w:rsidRPr="002B569F" w:rsidRDefault="00635654">
      <w:pPr>
        <w:ind w:firstLine="720"/>
        <w:rPr>
          <w:rFonts w:cs="Times New Roman"/>
          <w:noProof/>
          <w:szCs w:val="24"/>
        </w:rPr>
        <w:pPrChange w:id="10640" w:author="Camilo Andrés Díaz Gómez" w:date="2023-03-28T17:43:00Z">
          <w:pPr/>
        </w:pPrChange>
      </w:pPr>
    </w:p>
    <w:p w14:paraId="6F40E943" w14:textId="2CD614CD" w:rsidR="00424606" w:rsidRPr="002B569F" w:rsidRDefault="00424606">
      <w:pPr>
        <w:ind w:firstLine="720"/>
        <w:rPr>
          <w:rFonts w:cs="Times New Roman"/>
          <w:szCs w:val="24"/>
        </w:rPr>
        <w:pPrChange w:id="10641" w:author="Camilo Andrés Díaz Gómez" w:date="2023-03-28T17:43:00Z">
          <w:pPr/>
        </w:pPrChange>
      </w:pPr>
      <w:r w:rsidRPr="002B569F">
        <w:rPr>
          <w:rFonts w:cs="Times New Roman"/>
          <w:szCs w:val="24"/>
        </w:rPr>
        <w:t xml:space="preserve">Se realizaron cálculos de diferencia entre los datos horarios obtenidos y los datos del conjunto de datos para cada uno de los modelos de </w:t>
      </w:r>
      <w:ins w:id="10642" w:author="Camilo Andrés Díaz Gómez" w:date="2023-03-22T13:28:00Z">
        <w:r w:rsidR="00F504C8" w:rsidRPr="002B569F">
          <w:rPr>
            <w:rFonts w:cs="Times New Roman"/>
            <w:szCs w:val="24"/>
          </w:rPr>
          <w:t>M</w:t>
        </w:r>
      </w:ins>
      <w:del w:id="10643" w:author="Camilo Andrés Díaz Gómez" w:date="2023-03-22T13:28:00Z">
        <w:r w:rsidRPr="002B569F" w:rsidDel="00F504C8">
          <w:rPr>
            <w:rFonts w:cs="Times New Roman"/>
            <w:szCs w:val="24"/>
          </w:rPr>
          <w:delText>m</w:delText>
        </w:r>
      </w:del>
      <w:r w:rsidRPr="002B569F">
        <w:rPr>
          <w:rFonts w:cs="Times New Roman"/>
          <w:szCs w:val="24"/>
        </w:rPr>
        <w:t xml:space="preserve">achine </w:t>
      </w:r>
      <w:ins w:id="10644" w:author="Camilo Andrés Díaz Gómez" w:date="2023-03-22T13:28:00Z">
        <w:r w:rsidR="00F504C8" w:rsidRPr="002B569F">
          <w:rPr>
            <w:rFonts w:cs="Times New Roman"/>
            <w:szCs w:val="24"/>
          </w:rPr>
          <w:t>Le</w:t>
        </w:r>
      </w:ins>
      <w:del w:id="10645" w:author="Camilo Andrés Díaz Gómez" w:date="2023-03-22T13:28:00Z">
        <w:r w:rsidRPr="002B569F" w:rsidDel="00F504C8">
          <w:rPr>
            <w:rFonts w:cs="Times New Roman"/>
            <w:szCs w:val="24"/>
          </w:rPr>
          <w:delText>le</w:delText>
        </w:r>
      </w:del>
      <w:r w:rsidRPr="002B569F">
        <w:rPr>
          <w:rFonts w:cs="Times New Roman"/>
          <w:szCs w:val="24"/>
        </w:rPr>
        <w:t>arning</w:t>
      </w:r>
      <w:del w:id="10646" w:author="Camilo Andrés Díaz Gómez" w:date="2023-03-22T13:28:00Z">
        <w:r w:rsidRPr="002B569F" w:rsidDel="00F504C8">
          <w:rPr>
            <w:rFonts w:cs="Times New Roman"/>
            <w:szCs w:val="24"/>
          </w:rPr>
          <w:delText xml:space="preserve"> (regresión, KNN y red neuronal)</w:delText>
        </w:r>
      </w:del>
      <w:r w:rsidRPr="002B569F">
        <w:rPr>
          <w:rFonts w:cs="Times New Roman"/>
          <w:szCs w:val="24"/>
        </w:rPr>
        <w:t xml:space="preserve">. Se calcularon los promedios de estas diferencias, obteniendo como resultado un valor de </w:t>
      </w:r>
      <w:ins w:id="10647" w:author="Camilo Andrés Díaz Gómez" w:date="2023-03-22T16:21:00Z">
        <w:r w:rsidR="00FE36FA" w:rsidRPr="002B569F">
          <w:rPr>
            <w:rFonts w:cs="Times New Roman"/>
            <w:szCs w:val="24"/>
          </w:rPr>
          <w:t>1.535</w:t>
        </w:r>
      </w:ins>
      <w:del w:id="10648" w:author="Camilo Andrés Díaz Gómez" w:date="2023-03-22T16:21:00Z">
        <w:r w:rsidRPr="002B569F" w:rsidDel="00FE36FA">
          <w:rPr>
            <w:rFonts w:cs="Times New Roman"/>
            <w:szCs w:val="24"/>
          </w:rPr>
          <w:delText>0.523</w:delText>
        </w:r>
      </w:del>
      <w:r w:rsidRPr="002B569F">
        <w:rPr>
          <w:rFonts w:cs="Times New Roman"/>
          <w:szCs w:val="24"/>
        </w:rPr>
        <w:t xml:space="preserve"> para el modelo de regresión, </w:t>
      </w:r>
      <w:ins w:id="10649" w:author="Camilo Andrés Díaz Gómez" w:date="2023-03-22T16:21:00Z">
        <w:r w:rsidR="00FE36FA" w:rsidRPr="002B569F">
          <w:rPr>
            <w:rFonts w:cs="Times New Roman"/>
            <w:szCs w:val="24"/>
          </w:rPr>
          <w:t xml:space="preserve">1.010937637470246 para el modelo de </w:t>
        </w:r>
      </w:ins>
      <w:r w:rsidR="00D56345">
        <w:rPr>
          <w:rFonts w:cs="Times New Roman"/>
          <w:szCs w:val="24"/>
        </w:rPr>
        <w:t>Regresión Polinomial</w:t>
      </w:r>
      <w:ins w:id="10650" w:author="Camilo Andrés Díaz Gómez" w:date="2023-03-22T16:21:00Z">
        <w:r w:rsidR="00FE36FA" w:rsidRPr="002B569F">
          <w:rPr>
            <w:rFonts w:cs="Times New Roman"/>
            <w:szCs w:val="24"/>
          </w:rPr>
          <w:t>, 1.057</w:t>
        </w:r>
      </w:ins>
      <w:del w:id="10651" w:author="Camilo Andrés Díaz Gómez" w:date="2023-03-22T16:21:00Z">
        <w:r w:rsidRPr="002B569F" w:rsidDel="00FE36FA">
          <w:rPr>
            <w:rFonts w:cs="Times New Roman"/>
            <w:szCs w:val="24"/>
          </w:rPr>
          <w:delText>1.052 p</w:delText>
        </w:r>
      </w:del>
      <w:ins w:id="10652" w:author="Camilo Andrés Díaz Gómez" w:date="2023-03-22T16:21:00Z">
        <w:r w:rsidR="00FE36FA" w:rsidRPr="002B569F">
          <w:rPr>
            <w:rFonts w:cs="Times New Roman"/>
            <w:szCs w:val="24"/>
          </w:rPr>
          <w:t xml:space="preserve"> p</w:t>
        </w:r>
      </w:ins>
      <w:r w:rsidRPr="002B569F">
        <w:rPr>
          <w:rFonts w:cs="Times New Roman"/>
          <w:szCs w:val="24"/>
        </w:rPr>
        <w:t xml:space="preserve">ara el modelo </w:t>
      </w:r>
      <w:r w:rsidR="00D56345">
        <w:rPr>
          <w:rFonts w:cs="Times New Roman"/>
          <w:szCs w:val="24"/>
        </w:rPr>
        <w:t>KNN</w:t>
      </w:r>
      <w:ins w:id="10653" w:author="Camilo Andrés Díaz Gómez" w:date="2023-03-22T16:22:00Z">
        <w:r w:rsidR="00FE36FA" w:rsidRPr="002B569F">
          <w:rPr>
            <w:rFonts w:cs="Times New Roman"/>
            <w:szCs w:val="24"/>
          </w:rPr>
          <w:t xml:space="preserve">, 0.990 para arboles de </w:t>
        </w:r>
      </w:ins>
      <w:ins w:id="10654" w:author="Camilo Andrés Díaz Gómez" w:date="2023-03-22T17:40:00Z">
        <w:r w:rsidR="00B372B4" w:rsidRPr="002B569F">
          <w:rPr>
            <w:rFonts w:cs="Times New Roman"/>
            <w:szCs w:val="24"/>
          </w:rPr>
          <w:t>decisiones</w:t>
        </w:r>
      </w:ins>
      <w:ins w:id="10655" w:author="Camilo Andrés Díaz Gómez" w:date="2023-03-22T16:22:00Z">
        <w:r w:rsidR="00FE36FA" w:rsidRPr="002B569F">
          <w:rPr>
            <w:rFonts w:cs="Times New Roman"/>
            <w:szCs w:val="24"/>
          </w:rPr>
          <w:t xml:space="preserve">, 0.966 para </w:t>
        </w:r>
      </w:ins>
      <w:ins w:id="10656" w:author="Camilo Andrés Díaz Gómez" w:date="2023-03-22T16:23:00Z">
        <w:r w:rsidR="00E30F2C" w:rsidRPr="002B569F">
          <w:rPr>
            <w:rFonts w:cs="Times New Roman"/>
            <w:szCs w:val="24"/>
          </w:rPr>
          <w:t>bosque aleatorio</w:t>
        </w:r>
      </w:ins>
      <w:ins w:id="10657" w:author="Camilo Andrés Díaz Gómez" w:date="2023-03-22T16:22:00Z">
        <w:r w:rsidR="00FE36FA" w:rsidRPr="002B569F">
          <w:rPr>
            <w:rFonts w:cs="Times New Roman"/>
            <w:szCs w:val="24"/>
          </w:rPr>
          <w:t xml:space="preserve"> </w:t>
        </w:r>
      </w:ins>
      <w:del w:id="10658" w:author="Camilo Andrés Díaz Gómez" w:date="2023-03-22T16:22:00Z">
        <w:r w:rsidRPr="002B569F" w:rsidDel="00FE36FA">
          <w:rPr>
            <w:rFonts w:cs="Times New Roman"/>
            <w:szCs w:val="24"/>
          </w:rPr>
          <w:delText xml:space="preserve"> </w:delText>
        </w:r>
      </w:del>
      <w:r w:rsidRPr="002B569F">
        <w:rPr>
          <w:rFonts w:cs="Times New Roman"/>
          <w:szCs w:val="24"/>
        </w:rPr>
        <w:t xml:space="preserve">y </w:t>
      </w:r>
      <w:ins w:id="10659" w:author="Camilo Andrés Díaz Gómez" w:date="2023-03-22T16:22:00Z">
        <w:r w:rsidR="00E30F2C" w:rsidRPr="002B569F">
          <w:rPr>
            <w:rFonts w:cs="Times New Roman"/>
            <w:szCs w:val="24"/>
          </w:rPr>
          <w:t xml:space="preserve">0.962 </w:t>
        </w:r>
      </w:ins>
      <w:del w:id="10660" w:author="Camilo Andrés Díaz Gómez" w:date="2023-03-22T16:22:00Z">
        <w:r w:rsidRPr="002B569F" w:rsidDel="00E30F2C">
          <w:rPr>
            <w:rFonts w:cs="Times New Roman"/>
            <w:szCs w:val="24"/>
          </w:rPr>
          <w:delText xml:space="preserve">0.576 </w:delText>
        </w:r>
      </w:del>
      <w:r w:rsidRPr="002B569F">
        <w:rPr>
          <w:rFonts w:cs="Times New Roman"/>
          <w:szCs w:val="24"/>
        </w:rPr>
        <w:t xml:space="preserve">para el modelo de </w:t>
      </w:r>
      <w:r w:rsidR="00D56345">
        <w:rPr>
          <w:rFonts w:cs="Times New Roman"/>
          <w:szCs w:val="24"/>
        </w:rPr>
        <w:t>Red Neuronal</w:t>
      </w:r>
      <w:r w:rsidRPr="002B569F">
        <w:rPr>
          <w:rFonts w:cs="Times New Roman"/>
          <w:szCs w:val="24"/>
        </w:rPr>
        <w:t>.</w:t>
      </w:r>
    </w:p>
    <w:p w14:paraId="34571343" w14:textId="77777777" w:rsidR="00FE36FA" w:rsidRPr="002B569F" w:rsidRDefault="00FE36FA" w:rsidP="002B569F">
      <w:pPr>
        <w:rPr>
          <w:rFonts w:cs="Times New Roman"/>
          <w:szCs w:val="24"/>
        </w:rPr>
      </w:pPr>
    </w:p>
    <w:p w14:paraId="7934ED9E" w14:textId="1C78A380" w:rsidR="00424606" w:rsidRPr="002B569F" w:rsidRDefault="00424606">
      <w:pPr>
        <w:ind w:firstLine="720"/>
        <w:rPr>
          <w:rFonts w:cs="Times New Roman"/>
          <w:szCs w:val="24"/>
        </w:rPr>
        <w:pPrChange w:id="10661" w:author="Camilo Andrés Díaz Gómez" w:date="2023-03-28T17:43:00Z">
          <w:pPr/>
        </w:pPrChange>
      </w:pPr>
      <w:r w:rsidRPr="002B569F">
        <w:rPr>
          <w:rFonts w:cs="Times New Roman"/>
          <w:szCs w:val="24"/>
        </w:rPr>
        <w:t xml:space="preserve">Estos resultados sugieren que el modelo de </w:t>
      </w:r>
      <w:del w:id="10662" w:author="Camilo Andrés Díaz Gómez" w:date="2023-03-22T16:24:00Z">
        <w:r w:rsidRPr="002B569F" w:rsidDel="00E30F2C">
          <w:rPr>
            <w:rFonts w:cs="Times New Roman"/>
            <w:szCs w:val="24"/>
          </w:rPr>
          <w:delText xml:space="preserve">regresión </w:delText>
        </w:r>
      </w:del>
      <w:r w:rsidR="00D56345">
        <w:rPr>
          <w:rFonts w:cs="Times New Roman"/>
          <w:szCs w:val="24"/>
        </w:rPr>
        <w:t>Red Neuronal</w:t>
      </w:r>
      <w:ins w:id="10663" w:author="Camilo Andrés Díaz Gómez" w:date="2023-03-22T16:24:00Z">
        <w:r w:rsidR="00E30F2C" w:rsidRPr="002B569F">
          <w:rPr>
            <w:rFonts w:cs="Times New Roman"/>
            <w:szCs w:val="24"/>
          </w:rPr>
          <w:t xml:space="preserve"> </w:t>
        </w:r>
      </w:ins>
      <w:r w:rsidRPr="002B569F">
        <w:rPr>
          <w:rFonts w:cs="Times New Roman"/>
          <w:szCs w:val="24"/>
        </w:rPr>
        <w:t xml:space="preserve">tiene una menor discrepancia con el conjunto de datos original en comparación con los </w:t>
      </w:r>
      <w:del w:id="10664" w:author="Camilo Andrés Díaz Gómez" w:date="2023-03-22T16:24:00Z">
        <w:r w:rsidRPr="002B569F" w:rsidDel="00E30F2C">
          <w:rPr>
            <w:rFonts w:cs="Times New Roman"/>
            <w:szCs w:val="24"/>
          </w:rPr>
          <w:delText xml:space="preserve">modelos </w:delText>
        </w:r>
      </w:del>
      <w:ins w:id="10665" w:author="Camilo Andrés Díaz Gómez" w:date="2023-03-22T16:24:00Z">
        <w:r w:rsidR="00E30F2C" w:rsidRPr="002B569F">
          <w:rPr>
            <w:rFonts w:cs="Times New Roman"/>
            <w:szCs w:val="24"/>
          </w:rPr>
          <w:t>demás modelos</w:t>
        </w:r>
      </w:ins>
      <w:del w:id="10666" w:author="Camilo Andrés Díaz Gómez" w:date="2023-03-22T16:24:00Z">
        <w:r w:rsidRPr="002B569F" w:rsidDel="00E30F2C">
          <w:rPr>
            <w:rFonts w:cs="Times New Roman"/>
            <w:szCs w:val="24"/>
          </w:rPr>
          <w:delText>KNN y red neuronal</w:delText>
        </w:r>
      </w:del>
      <w:r w:rsidRPr="002B569F">
        <w:rPr>
          <w:rFonts w:cs="Times New Roman"/>
          <w:szCs w:val="24"/>
        </w:rPr>
        <w:t>. Sin embargo, es importante tener en cuenta que una discrepancia mayor no necesariamente indica una menor precisión del modelo en la predicción de la temperatura real.</w:t>
      </w:r>
    </w:p>
    <w:p w14:paraId="7E8CCEEA" w14:textId="77777777" w:rsidR="00424606" w:rsidRPr="002B569F" w:rsidRDefault="00424606">
      <w:pPr>
        <w:ind w:firstLine="720"/>
        <w:rPr>
          <w:rFonts w:cs="Times New Roman"/>
          <w:szCs w:val="24"/>
        </w:rPr>
        <w:pPrChange w:id="10667" w:author="Camilo Andrés Díaz Gómez" w:date="2023-03-28T17:43:00Z">
          <w:pPr/>
        </w:pPrChange>
      </w:pPr>
    </w:p>
    <w:p w14:paraId="5BA43FE8" w14:textId="328D46AA" w:rsidR="00635654" w:rsidRPr="002B569F" w:rsidRDefault="00424606" w:rsidP="002B569F">
      <w:pPr>
        <w:ind w:firstLine="720"/>
        <w:rPr>
          <w:ins w:id="10668" w:author="Camilo Andrés Díaz Gómez" w:date="2023-03-22T16:24:00Z"/>
          <w:rFonts w:cs="Times New Roman"/>
          <w:szCs w:val="24"/>
        </w:rPr>
      </w:pPr>
      <w:r w:rsidRPr="002B569F">
        <w:rPr>
          <w:rFonts w:cs="Times New Roman"/>
          <w:szCs w:val="24"/>
        </w:rPr>
        <w:t>Es necesario realizar una evaluación más detallada de los resultados y considerar otros factores, como la precisión de la predicción, el tiempo de procesamiento y la eficiencia del modelo en diferentes condiciones climáticas.</w:t>
      </w:r>
    </w:p>
    <w:p w14:paraId="70DCA5F2" w14:textId="070A3CCF" w:rsidR="00E30F2C" w:rsidRPr="002B569F" w:rsidRDefault="00E30F2C" w:rsidP="002B569F">
      <w:pPr>
        <w:ind w:firstLine="720"/>
        <w:rPr>
          <w:ins w:id="10669" w:author="Camilo Andrés Díaz Gómez" w:date="2023-03-22T16:24:00Z"/>
          <w:rFonts w:cs="Times New Roman"/>
          <w:szCs w:val="24"/>
        </w:rPr>
      </w:pPr>
    </w:p>
    <w:p w14:paraId="2ECB8760" w14:textId="07BBCB65" w:rsidR="00E30F2C" w:rsidRPr="002B569F" w:rsidDel="00E30F2C" w:rsidRDefault="00E30F2C">
      <w:pPr>
        <w:ind w:firstLine="720"/>
        <w:rPr>
          <w:del w:id="10670" w:author="Camilo Andrés Díaz Gómez" w:date="2023-03-22T16:25:00Z"/>
          <w:rFonts w:cs="Times New Roman"/>
          <w:szCs w:val="24"/>
        </w:rPr>
        <w:pPrChange w:id="10671" w:author="Camilo Andrés Díaz Gómez" w:date="2023-03-28T17:43:00Z">
          <w:pPr/>
        </w:pPrChange>
      </w:pPr>
      <w:ins w:id="10672" w:author="Camilo Andrés Díaz Gómez" w:date="2023-03-22T16:24:00Z">
        <w:r w:rsidRPr="002B569F">
          <w:rPr>
            <w:rFonts w:cs="Times New Roman"/>
            <w:szCs w:val="24"/>
          </w:rPr>
          <w:t xml:space="preserve">De igual manera, se realizaron pruebas en tiempo real para saber </w:t>
        </w:r>
      </w:ins>
      <w:ins w:id="10673" w:author="Camilo Andrés Díaz Gómez" w:date="2023-03-28T15:24:00Z">
        <w:r w:rsidR="00405EF3" w:rsidRPr="002B569F">
          <w:rPr>
            <w:rFonts w:cs="Times New Roman"/>
            <w:szCs w:val="24"/>
          </w:rPr>
          <w:t>cómo</w:t>
        </w:r>
      </w:ins>
      <w:ins w:id="10674" w:author="Camilo Andrés Díaz Gómez" w:date="2023-03-22T16:24:00Z">
        <w:r w:rsidRPr="002B569F">
          <w:rPr>
            <w:rFonts w:cs="Times New Roman"/>
            <w:szCs w:val="24"/>
          </w:rPr>
          <w:t xml:space="preserve"> se acercaban los resultados a la fecha actual en la que se estaban realizando las pruebas</w:t>
        </w:r>
      </w:ins>
      <w:ins w:id="10675" w:author="Camilo Andrés Díaz Gómez" w:date="2023-03-22T16:25:00Z">
        <w:r w:rsidRPr="002B569F">
          <w:rPr>
            <w:rFonts w:cs="Times New Roman"/>
            <w:szCs w:val="24"/>
          </w:rPr>
          <w:t>. Gracias a esto se obtuv</w:t>
        </w:r>
      </w:ins>
    </w:p>
    <w:p w14:paraId="7DA9E6D7" w14:textId="1F73AD44" w:rsidR="00424606" w:rsidRPr="002B569F" w:rsidDel="00E30F2C" w:rsidRDefault="00424606">
      <w:pPr>
        <w:ind w:firstLine="720"/>
        <w:rPr>
          <w:del w:id="10676" w:author="Camilo Andrés Díaz Gómez" w:date="2023-03-22T16:25:00Z"/>
          <w:rFonts w:cs="Times New Roman"/>
          <w:noProof/>
          <w:szCs w:val="24"/>
        </w:rPr>
        <w:pPrChange w:id="10677" w:author="Camilo Andrés Díaz Gómez" w:date="2023-03-28T17:43:00Z">
          <w:pPr/>
        </w:pPrChange>
      </w:pPr>
    </w:p>
    <w:p w14:paraId="4F8B077F" w14:textId="003706FA" w:rsidR="00773FA4" w:rsidRPr="002B569F" w:rsidRDefault="00773FA4">
      <w:pPr>
        <w:ind w:firstLine="720"/>
        <w:rPr>
          <w:ins w:id="10678" w:author="Camilo Andrés Díaz Gómez" w:date="2023-03-12T18:42:00Z"/>
          <w:rFonts w:cs="Times New Roman"/>
          <w:noProof/>
          <w:szCs w:val="24"/>
        </w:rPr>
        <w:pPrChange w:id="10679" w:author="Camilo Andrés Díaz Gómez" w:date="2023-03-28T17:43:00Z">
          <w:pPr/>
        </w:pPrChange>
      </w:pPr>
      <w:del w:id="10680" w:author="Camilo Andrés Díaz Gómez" w:date="2023-03-22T16:25:00Z">
        <w:r w:rsidRPr="002B569F" w:rsidDel="00E30F2C">
          <w:rPr>
            <w:rFonts w:cs="Times New Roman"/>
            <w:noProof/>
            <w:szCs w:val="24"/>
          </w:rPr>
          <w:tab/>
          <w:delText>Y comparando con las temperaturas en tiempo real se obtuvi</w:delText>
        </w:r>
      </w:del>
      <w:ins w:id="10681" w:author="Camilo Andrés Díaz Gómez" w:date="2023-03-22T16:25:00Z">
        <w:r w:rsidR="00E30F2C" w:rsidRPr="002B569F">
          <w:rPr>
            <w:rFonts w:cs="Times New Roman"/>
            <w:noProof/>
            <w:szCs w:val="24"/>
          </w:rPr>
          <w:t>i</w:t>
        </w:r>
      </w:ins>
      <w:r w:rsidRPr="002B569F">
        <w:rPr>
          <w:rFonts w:cs="Times New Roman"/>
          <w:noProof/>
          <w:szCs w:val="24"/>
        </w:rPr>
        <w:t>eron resultados</w:t>
      </w:r>
      <w:ins w:id="10682" w:author="Camilo Andrés Díaz Gómez" w:date="2023-03-22T16:25:00Z">
        <w:r w:rsidR="00E30F2C" w:rsidRPr="002B569F">
          <w:rPr>
            <w:rFonts w:cs="Times New Roman"/>
            <w:noProof/>
            <w:szCs w:val="24"/>
          </w:rPr>
          <w:t xml:space="preserve"> muy</w:t>
        </w:r>
      </w:ins>
      <w:r w:rsidRPr="002B569F">
        <w:rPr>
          <w:rFonts w:cs="Times New Roman"/>
          <w:noProof/>
          <w:szCs w:val="24"/>
        </w:rPr>
        <w:t xml:space="preserve"> gratificantes</w:t>
      </w:r>
      <w:ins w:id="10683" w:author="Steff Guzmán" w:date="2023-03-13T19:10:00Z">
        <w:r w:rsidR="00323D57" w:rsidRPr="002B569F">
          <w:rPr>
            <w:rFonts w:cs="Times New Roman"/>
            <w:noProof/>
            <w:szCs w:val="24"/>
          </w:rPr>
          <w:t xml:space="preserve"> (ver Anexo </w:t>
        </w:r>
      </w:ins>
      <w:ins w:id="10684" w:author="Camilo Andrés Díaz Gómez" w:date="2023-03-22T13:44:00Z">
        <w:r w:rsidR="00935104" w:rsidRPr="002B569F">
          <w:rPr>
            <w:rFonts w:cs="Times New Roman"/>
            <w:noProof/>
            <w:szCs w:val="24"/>
          </w:rPr>
          <w:t>3</w:t>
        </w:r>
      </w:ins>
      <w:ins w:id="10685" w:author="Steff Guzmán" w:date="2023-03-13T19:10:00Z">
        <w:del w:id="10686" w:author="Camilo Andrés Díaz Gómez" w:date="2023-03-22T13:44:00Z">
          <w:r w:rsidR="00323D57" w:rsidRPr="002B569F" w:rsidDel="00935104">
            <w:rPr>
              <w:rFonts w:cs="Times New Roman"/>
              <w:noProof/>
              <w:szCs w:val="24"/>
            </w:rPr>
            <w:delText>1</w:delText>
          </w:r>
        </w:del>
        <w:r w:rsidR="00323D57" w:rsidRPr="002B569F">
          <w:rPr>
            <w:rFonts w:cs="Times New Roman"/>
            <w:noProof/>
            <w:szCs w:val="24"/>
          </w:rPr>
          <w:t>)</w:t>
        </w:r>
      </w:ins>
      <w:ins w:id="10687" w:author="Camilo Andrés Díaz Gómez" w:date="2023-03-22T13:44:00Z">
        <w:r w:rsidR="00935104" w:rsidRPr="002B569F">
          <w:rPr>
            <w:rFonts w:cs="Times New Roman"/>
            <w:noProof/>
            <w:szCs w:val="24"/>
          </w:rPr>
          <w:t>.</w:t>
        </w:r>
      </w:ins>
      <w:del w:id="10688" w:author="Steff Guzmán" w:date="2023-03-13T19:10:00Z">
        <w:r w:rsidRPr="002B569F" w:rsidDel="00323D57">
          <w:rPr>
            <w:rFonts w:cs="Times New Roman"/>
            <w:noProof/>
            <w:szCs w:val="24"/>
          </w:rPr>
          <w:delText>, los cuale</w:delText>
        </w:r>
      </w:del>
      <w:ins w:id="10689" w:author="DIANA CAROLINA CANDIA HERRERA" w:date="2023-03-07T10:21:00Z">
        <w:del w:id="10690" w:author="Steff Guzmán" w:date="2023-03-13T19:10:00Z">
          <w:r w:rsidR="00365E74" w:rsidRPr="002B569F" w:rsidDel="00323D57">
            <w:rPr>
              <w:rFonts w:cs="Times New Roman"/>
              <w:noProof/>
              <w:szCs w:val="24"/>
            </w:rPr>
            <w:delText xml:space="preserve">s se pueden apreciar en la </w:delText>
          </w:r>
        </w:del>
      </w:ins>
      <w:del w:id="10691" w:author="DIANA CAROLINA CANDIA HERRERA" w:date="2023-03-07T10:21:00Z">
        <w:r w:rsidRPr="002B569F" w:rsidDel="00365E74">
          <w:rPr>
            <w:rFonts w:cs="Times New Roman"/>
            <w:noProof/>
            <w:szCs w:val="24"/>
          </w:rPr>
          <w:delText xml:space="preserve"> so</w:delText>
        </w:r>
        <w:r w:rsidR="001023B2" w:rsidRPr="002B569F" w:rsidDel="00365E74">
          <w:rPr>
            <w:rFonts w:cs="Times New Roman"/>
            <w:noProof/>
            <w:szCs w:val="24"/>
          </w:rPr>
          <w:delText>n ver</w:delText>
        </w:r>
      </w:del>
      <w:del w:id="10692" w:author="Steff Guzmán" w:date="2023-03-13T19:10:00Z">
        <w:r w:rsidR="001023B2" w:rsidRPr="002B569F" w:rsidDel="00323D57">
          <w:rPr>
            <w:rFonts w:cs="Times New Roman"/>
            <w:noProof/>
            <w:szCs w:val="24"/>
          </w:rPr>
          <w:delText xml:space="preserve"> Figura 7</w:delText>
        </w:r>
      </w:del>
      <w:ins w:id="10693" w:author="Camilo Andrés Díaz Gómez" w:date="2023-03-12T18:42:00Z">
        <w:del w:id="10694" w:author="Steff Guzmán" w:date="2023-03-13T19:10:00Z">
          <w:r w:rsidR="00A858A6" w:rsidRPr="002B569F" w:rsidDel="00323D57">
            <w:rPr>
              <w:rFonts w:cs="Times New Roman"/>
              <w:noProof/>
              <w:szCs w:val="24"/>
            </w:rPr>
            <w:delText>.</w:delText>
          </w:r>
        </w:del>
      </w:ins>
    </w:p>
    <w:p w14:paraId="4DE6406F" w14:textId="1E6D9001" w:rsidR="00A858A6" w:rsidRDefault="00A858A6" w:rsidP="00026C3C">
      <w:pPr>
        <w:ind w:firstLine="720"/>
        <w:rPr>
          <w:rFonts w:cs="Times New Roman"/>
          <w:noProof/>
          <w:szCs w:val="24"/>
        </w:rPr>
      </w:pPr>
    </w:p>
    <w:p w14:paraId="17D8F73C" w14:textId="75F309B3" w:rsidR="00026C3C" w:rsidRPr="002B569F" w:rsidRDefault="00026C3C">
      <w:pPr>
        <w:ind w:firstLine="720"/>
        <w:rPr>
          <w:ins w:id="10695" w:author="Camilo Andrés Díaz Gómez" w:date="2023-03-12T18:42:00Z"/>
          <w:rFonts w:cs="Times New Roman"/>
          <w:noProof/>
          <w:szCs w:val="24"/>
        </w:rPr>
        <w:pPrChange w:id="10696" w:author="Camilo Andrés Díaz Gómez" w:date="2023-03-28T17:43:00Z">
          <w:pPr/>
        </w:pPrChange>
      </w:pPr>
      <w:r>
        <w:rPr>
          <w:rFonts w:cs="Times New Roman"/>
          <w:szCs w:val="24"/>
        </w:rPr>
        <w:t xml:space="preserve">Por </w:t>
      </w:r>
      <w:r w:rsidR="00D56345">
        <w:rPr>
          <w:rFonts w:cs="Times New Roman"/>
          <w:szCs w:val="24"/>
        </w:rPr>
        <w:t>último</w:t>
      </w:r>
      <w:ins w:id="10697" w:author="Camilo Andrés Díaz Gómez" w:date="2023-03-22T16:24:00Z">
        <w:r w:rsidRPr="002B569F">
          <w:rPr>
            <w:rFonts w:cs="Times New Roman"/>
            <w:szCs w:val="24"/>
          </w:rPr>
          <w:t xml:space="preserve">, </w:t>
        </w:r>
      </w:ins>
      <w:r>
        <w:rPr>
          <w:rFonts w:cs="Times New Roman"/>
          <w:szCs w:val="24"/>
        </w:rPr>
        <w:t xml:space="preserve">pensando en el mejor entendimiento del proceso y explicación para </w:t>
      </w:r>
      <w:r w:rsidR="00D56345">
        <w:rPr>
          <w:rFonts w:cs="Times New Roman"/>
          <w:szCs w:val="24"/>
        </w:rPr>
        <w:t>entrenar</w:t>
      </w:r>
      <w:r>
        <w:rPr>
          <w:rFonts w:cs="Times New Roman"/>
          <w:szCs w:val="24"/>
        </w:rPr>
        <w:t xml:space="preserve"> los modelos decidimos realizar un video; este </w:t>
      </w:r>
      <w:r w:rsidR="00D56345">
        <w:rPr>
          <w:rFonts w:cs="Times New Roman"/>
          <w:szCs w:val="24"/>
        </w:rPr>
        <w:t>se puede encontrar en los anexos (ver Anexos 7 y 8) donde se encontrará el link del video subido a la plataforma YouTube y el repositorio con todos los códigos programados para el óptimo funcionamiento del sistema</w:t>
      </w:r>
    </w:p>
    <w:p w14:paraId="23B24076" w14:textId="77777777" w:rsidR="00026C3C" w:rsidRPr="002B569F" w:rsidRDefault="00026C3C">
      <w:pPr>
        <w:ind w:firstLine="720"/>
        <w:rPr>
          <w:ins w:id="10698" w:author="Steff Guzmán" w:date="2023-03-13T18:49:00Z"/>
          <w:rFonts w:cs="Times New Roman"/>
          <w:noProof/>
          <w:szCs w:val="24"/>
        </w:rPr>
        <w:pPrChange w:id="10699" w:author="Camilo Andrés Díaz Gómez" w:date="2023-03-28T17:43:00Z">
          <w:pPr/>
        </w:pPrChange>
      </w:pPr>
    </w:p>
    <w:p w14:paraId="6C3A31B5" w14:textId="65F26B54" w:rsidR="00104D00" w:rsidRPr="002B569F" w:rsidRDefault="00104D00">
      <w:pPr>
        <w:ind w:firstLine="720"/>
        <w:rPr>
          <w:ins w:id="10700" w:author="Steff Guzmán" w:date="2023-03-13T18:49:00Z"/>
          <w:rFonts w:cs="Times New Roman"/>
          <w:noProof/>
          <w:szCs w:val="24"/>
        </w:rPr>
        <w:pPrChange w:id="10701" w:author="Camilo Andrés Díaz Gómez" w:date="2023-03-28T17:43:00Z">
          <w:pPr/>
        </w:pPrChange>
      </w:pPr>
    </w:p>
    <w:p w14:paraId="200C6F20" w14:textId="77777777" w:rsidR="00104D00" w:rsidRPr="002B569F" w:rsidRDefault="00104D00">
      <w:pPr>
        <w:ind w:firstLine="720"/>
        <w:rPr>
          <w:rFonts w:cs="Times New Roman"/>
          <w:noProof/>
          <w:szCs w:val="24"/>
        </w:rPr>
        <w:pPrChange w:id="10702" w:author="Camilo Andrés Díaz Gómez" w:date="2023-03-28T17:43:00Z">
          <w:pPr/>
        </w:pPrChange>
      </w:pPr>
    </w:p>
    <w:p w14:paraId="34217077" w14:textId="5BC3A6BC" w:rsidR="001023B2" w:rsidRPr="002B569F" w:rsidDel="00323D57" w:rsidRDefault="001023B2">
      <w:pPr>
        <w:pStyle w:val="Descripcin"/>
        <w:spacing w:line="360" w:lineRule="auto"/>
        <w:ind w:firstLine="720"/>
        <w:rPr>
          <w:del w:id="10703" w:author="Steff Guzmán" w:date="2023-03-13T19:10:00Z"/>
          <w:rFonts w:cs="Times New Roman"/>
          <w:noProof/>
          <w:szCs w:val="24"/>
        </w:rPr>
        <w:pPrChange w:id="10704" w:author="Camilo Andrés Díaz Gómez" w:date="2023-03-28T17:43:00Z">
          <w:pPr/>
        </w:pPrChange>
      </w:pPr>
    </w:p>
    <w:p w14:paraId="33ECCEB6" w14:textId="6C710876" w:rsidR="001023B2" w:rsidRPr="002B569F" w:rsidDel="00C87243" w:rsidRDefault="001023B2">
      <w:pPr>
        <w:ind w:firstLine="720"/>
        <w:rPr>
          <w:del w:id="10705" w:author="Steff Guzmán" w:date="2023-03-13T18:48:00Z"/>
          <w:rFonts w:cs="Times New Roman"/>
          <w:b/>
          <w:bCs/>
          <w:noProof/>
          <w:szCs w:val="24"/>
        </w:rPr>
        <w:pPrChange w:id="10706" w:author="Camilo Andrés Díaz Gómez" w:date="2023-03-28T17:43:00Z">
          <w:pPr/>
        </w:pPrChange>
      </w:pPr>
      <w:del w:id="10707" w:author="Steff Guzmán" w:date="2023-03-13T18:48:00Z">
        <w:r w:rsidRPr="002B569F" w:rsidDel="00C87243">
          <w:rPr>
            <w:rFonts w:cs="Times New Roman"/>
            <w:b/>
            <w:bCs/>
            <w:noProof/>
            <w:szCs w:val="24"/>
          </w:rPr>
          <w:delText>Figura 7.</w:delText>
        </w:r>
      </w:del>
    </w:p>
    <w:p w14:paraId="4E45CF46" w14:textId="5FE9F351" w:rsidR="001023B2" w:rsidRPr="002B569F" w:rsidRDefault="001023B2">
      <w:pPr>
        <w:ind w:firstLine="720"/>
        <w:rPr>
          <w:rFonts w:cs="Times New Roman"/>
          <w:i/>
          <w:iCs/>
          <w:noProof/>
          <w:szCs w:val="24"/>
        </w:rPr>
        <w:pPrChange w:id="10708" w:author="Camilo Andrés Díaz Gómez" w:date="2023-03-28T17:43:00Z">
          <w:pPr/>
        </w:pPrChange>
      </w:pPr>
      <w:del w:id="10709" w:author="Steff Guzmán" w:date="2023-03-13T19:09:00Z">
        <w:r w:rsidRPr="002B569F" w:rsidDel="00323D57">
          <w:rPr>
            <w:rFonts w:cs="Times New Roman"/>
            <w:i/>
            <w:iCs/>
            <w:noProof/>
            <w:szCs w:val="24"/>
          </w:rPr>
          <w:delText xml:space="preserve">Resultados </w:delText>
        </w:r>
      </w:del>
      <w:ins w:id="10710" w:author="Camilo Andrés Díaz Gómez" w:date="2023-03-12T18:42:00Z">
        <w:del w:id="10711" w:author="Steff Guzmán" w:date="2023-03-13T19:09:00Z">
          <w:r w:rsidR="00A858A6" w:rsidRPr="002B569F" w:rsidDel="00323D57">
            <w:rPr>
              <w:rFonts w:cs="Times New Roman"/>
              <w:i/>
              <w:iCs/>
              <w:noProof/>
              <w:szCs w:val="24"/>
            </w:rPr>
            <w:delText>en tiempo real</w:delText>
          </w:r>
        </w:del>
      </w:ins>
      <w:commentRangeStart w:id="10712"/>
      <w:del w:id="10713" w:author="Camilo Andrés Díaz Gómez" w:date="2023-03-12T18:42:00Z">
        <w:r w:rsidRPr="002B569F" w:rsidDel="00A858A6">
          <w:rPr>
            <w:rFonts w:cs="Times New Roman"/>
            <w:i/>
            <w:iCs/>
            <w:noProof/>
            <w:szCs w:val="24"/>
          </w:rPr>
          <w:delText>gratificantes</w:delText>
        </w:r>
      </w:del>
      <w:commentRangeEnd w:id="10712"/>
      <w:r w:rsidR="00365E74" w:rsidRPr="002B569F">
        <w:rPr>
          <w:rStyle w:val="Refdecomentario"/>
          <w:rFonts w:cs="Times New Roman"/>
          <w:sz w:val="24"/>
          <w:szCs w:val="24"/>
          <w:rPrChange w:id="10714" w:author="Camilo Andrés Díaz Gómez" w:date="2023-03-28T17:42:00Z">
            <w:rPr>
              <w:rStyle w:val="Refdecomentario"/>
              <w:rFonts w:cs="Times New Roman"/>
            </w:rPr>
          </w:rPrChange>
        </w:rPr>
        <w:commentReference w:id="10712"/>
      </w:r>
    </w:p>
    <w:p w14:paraId="4663ABD9" w14:textId="4FFBD5EC" w:rsidR="00F06B7C" w:rsidRPr="002B569F" w:rsidDel="00A13A1C" w:rsidRDefault="00F06B7C">
      <w:pPr>
        <w:rPr>
          <w:del w:id="10715" w:author="Camilo Andrés Díaz Gómez" w:date="2023-03-22T13:30:00Z"/>
          <w:rFonts w:cs="Times New Roman"/>
          <w:noProof/>
          <w:szCs w:val="24"/>
        </w:rPr>
      </w:pPr>
      <w:moveFromRangeStart w:id="10716" w:author="Steff Guzmán" w:date="2023-03-13T19:09:00Z" w:name="move129626989"/>
      <w:moveFrom w:id="10717" w:author="Steff Guzmán" w:date="2023-03-13T19:09:00Z">
        <w:r w:rsidRPr="002B569F" w:rsidDel="00323D57">
          <w:rPr>
            <w:rFonts w:cs="Times New Roman"/>
            <w:noProof/>
            <w:szCs w:val="24"/>
          </w:rPr>
          <w:drawing>
            <wp:inline distT="0" distB="0" distL="0" distR="0" wp14:anchorId="68D6C1EE" wp14:editId="1F57E5EB">
              <wp:extent cx="5458178" cy="654685"/>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moveFrom>
      <w:moveFromRangeEnd w:id="10716"/>
    </w:p>
    <w:p w14:paraId="1326D348" w14:textId="04A65F05" w:rsidR="0021407E" w:rsidRPr="002B569F" w:rsidDel="00A858A6" w:rsidRDefault="001A7BEA">
      <w:pPr>
        <w:rPr>
          <w:moveFrom w:id="10718" w:author="Camilo Andrés Díaz Gómez" w:date="2023-03-22T16:26:00Z"/>
          <w:rFonts w:cs="Times New Roman"/>
          <w:noProof/>
          <w:szCs w:val="24"/>
        </w:rPr>
      </w:pPr>
      <w:moveFromRangeStart w:id="10719" w:author="Camilo Andrés Díaz Gómez" w:date="2023-03-22T16:26:00Z" w:name="move129538940"/>
      <w:moveFrom w:id="10720" w:author="Camilo Andrés Díaz Gómez" w:date="2023-03-22T16:26:00Z">
        <w:r w:rsidRPr="002B569F" w:rsidDel="00A858A6">
          <w:rPr>
            <w:rFonts w:cs="Times New Roman"/>
            <w:noProof/>
            <w:szCs w:val="24"/>
          </w:rPr>
          <w:t>Esta prueba se realizó el 1 de octubre de 2022 a las 11:00 pm, obteniendo una diferencia de 0.41°C con la temperatura proporcionada por Microsoft. Esto destaca la gran precisión obtenida después de entrenar el modelo. Para obtener resultados más actuales, es necesario entrenar los modelos con una mayor cantidad de datos hasta la fecha actual.</w:t>
        </w:r>
      </w:moveFrom>
    </w:p>
    <w:moveFromRangeEnd w:id="10719"/>
    <w:p w14:paraId="408971ED" w14:textId="77777777" w:rsidR="0021407E" w:rsidRPr="002B569F" w:rsidRDefault="0021407E" w:rsidP="002B569F">
      <w:pPr>
        <w:rPr>
          <w:rFonts w:cs="Times New Roman"/>
          <w:noProof/>
          <w:szCs w:val="24"/>
        </w:rPr>
      </w:pPr>
    </w:p>
    <w:p w14:paraId="597690AE" w14:textId="77777777" w:rsidR="00A13A1C" w:rsidRPr="002B569F" w:rsidRDefault="00A13A1C">
      <w:pPr>
        <w:spacing w:after="160"/>
        <w:jc w:val="left"/>
        <w:rPr>
          <w:ins w:id="10721" w:author="Camilo Andrés Díaz Gómez" w:date="2023-03-22T13:30:00Z"/>
          <w:rFonts w:eastAsiaTheme="majorEastAsia" w:cs="Times New Roman"/>
          <w:b/>
          <w:szCs w:val="24"/>
          <w:rPrChange w:id="10722" w:author="Camilo Andrés Díaz Gómez" w:date="2023-03-28T17:42:00Z">
            <w:rPr>
              <w:ins w:id="10723" w:author="Camilo Andrés Díaz Gómez" w:date="2023-03-22T13:30:00Z"/>
              <w:rFonts w:eastAsiaTheme="majorEastAsia" w:cs="Times New Roman"/>
              <w:b/>
              <w:sz w:val="20"/>
              <w:szCs w:val="20"/>
            </w:rPr>
          </w:rPrChange>
        </w:rPr>
        <w:pPrChange w:id="10724" w:author="Camilo Andrés Díaz Gómez" w:date="2023-03-28T17:43:00Z">
          <w:pPr>
            <w:spacing w:after="160" w:line="259" w:lineRule="auto"/>
            <w:jc w:val="left"/>
          </w:pPr>
        </w:pPrChange>
      </w:pPr>
      <w:ins w:id="10725" w:author="Camilo Andrés Díaz Gómez" w:date="2023-03-22T13:30:00Z">
        <w:r w:rsidRPr="002B569F">
          <w:rPr>
            <w:rFonts w:cs="Times New Roman"/>
            <w:szCs w:val="24"/>
            <w:rPrChange w:id="10726" w:author="Camilo Andrés Díaz Gómez" w:date="2023-03-28T17:42:00Z">
              <w:rPr>
                <w:rFonts w:cs="Times New Roman"/>
                <w:sz w:val="20"/>
                <w:szCs w:val="20"/>
              </w:rPr>
            </w:rPrChange>
          </w:rPr>
          <w:br w:type="page"/>
        </w:r>
      </w:ins>
    </w:p>
    <w:p w14:paraId="3E557F53" w14:textId="3A39E0EC" w:rsidR="00424606" w:rsidRPr="002B569F" w:rsidDel="00A13A1C" w:rsidRDefault="00424606">
      <w:pPr>
        <w:spacing w:after="160"/>
        <w:jc w:val="left"/>
        <w:rPr>
          <w:del w:id="10727" w:author="Camilo Andrés Díaz Gómez" w:date="2023-03-22T13:30:00Z"/>
          <w:rFonts w:cs="Times New Roman"/>
          <w:szCs w:val="24"/>
          <w:rPrChange w:id="10728" w:author="Camilo Andrés Díaz Gómez" w:date="2023-03-28T17:42:00Z">
            <w:rPr>
              <w:del w:id="10729" w:author="Camilo Andrés Díaz Gómez" w:date="2023-03-22T13:30:00Z"/>
              <w:rFonts w:cs="Times New Roman"/>
              <w:sz w:val="20"/>
              <w:szCs w:val="20"/>
            </w:rPr>
          </w:rPrChange>
        </w:rPr>
        <w:pPrChange w:id="10730" w:author="Camilo Andrés Díaz Gómez" w:date="2023-03-28T17:43:00Z">
          <w:pPr>
            <w:spacing w:after="160" w:line="259" w:lineRule="auto"/>
            <w:jc w:val="left"/>
          </w:pPr>
        </w:pPrChange>
      </w:pPr>
      <w:del w:id="10731" w:author="Camilo Andrés Díaz Gómez" w:date="2023-03-22T13:30:00Z">
        <w:r w:rsidRPr="002B569F" w:rsidDel="00A13A1C">
          <w:rPr>
            <w:rFonts w:cs="Times New Roman"/>
            <w:szCs w:val="24"/>
            <w:rPrChange w:id="10732" w:author="Camilo Andrés Díaz Gómez" w:date="2023-03-28T17:42:00Z">
              <w:rPr>
                <w:rFonts w:cs="Times New Roman"/>
                <w:sz w:val="20"/>
                <w:szCs w:val="20"/>
              </w:rPr>
            </w:rPrChange>
          </w:rPr>
          <w:lastRenderedPageBreak/>
          <w:br w:type="page"/>
        </w:r>
      </w:del>
    </w:p>
    <w:p w14:paraId="06BD5A6D" w14:textId="3514A532" w:rsidR="00154CFC" w:rsidRPr="002B569F" w:rsidRDefault="00154CFC">
      <w:pPr>
        <w:pStyle w:val="Ttulo2"/>
        <w:jc w:val="center"/>
        <w:rPr>
          <w:rFonts w:cs="Times New Roman"/>
          <w:szCs w:val="24"/>
        </w:rPr>
        <w:pPrChange w:id="10733" w:author="Camilo Andrés Díaz Gómez" w:date="2023-03-28T17:43:00Z">
          <w:pPr>
            <w:jc w:val="center"/>
          </w:pPr>
        </w:pPrChange>
      </w:pPr>
      <w:bookmarkStart w:id="10734" w:name="_Toc129623655"/>
      <w:bookmarkStart w:id="10735" w:name="_Toc130919826"/>
      <w:r w:rsidRPr="002B569F">
        <w:rPr>
          <w:rFonts w:cs="Times New Roman"/>
          <w:szCs w:val="24"/>
        </w:rPr>
        <w:t>Conclusiones</w:t>
      </w:r>
      <w:bookmarkEnd w:id="10734"/>
      <w:bookmarkEnd w:id="10735"/>
    </w:p>
    <w:p w14:paraId="60F536FA" w14:textId="1F0166B4" w:rsidR="000E1688" w:rsidRPr="002B569F" w:rsidDel="00245F28" w:rsidRDefault="000E1688">
      <w:pPr>
        <w:pStyle w:val="PrrAPA"/>
        <w:rPr>
          <w:del w:id="10736" w:author="Steff Guzmán" w:date="2023-03-13T19:57:00Z"/>
          <w:noProof/>
        </w:rPr>
      </w:pPr>
    </w:p>
    <w:p w14:paraId="13CDC4D6" w14:textId="77777777" w:rsidR="00245F28" w:rsidRPr="002B569F" w:rsidRDefault="00245F28" w:rsidP="002B569F">
      <w:pPr>
        <w:pStyle w:val="PrrAPA"/>
        <w:rPr>
          <w:ins w:id="10737" w:author="Camilo Andrés Díaz Gómez" w:date="2023-03-28T15:37:00Z"/>
          <w:noProof/>
        </w:rPr>
      </w:pPr>
    </w:p>
    <w:p w14:paraId="230AC9DB" w14:textId="54E3384D" w:rsidR="007E1986" w:rsidRPr="002B569F" w:rsidDel="00FA2335" w:rsidRDefault="007E1986">
      <w:pPr>
        <w:pStyle w:val="PrrAPA"/>
        <w:rPr>
          <w:ins w:id="10738" w:author="Camilo Andrés Díaz Gómez" w:date="2023-03-22T17:58:00Z"/>
          <w:del w:id="10739" w:author="Steff Guzmán" w:date="2023-03-24T16:34:00Z"/>
          <w:noProof/>
        </w:rPr>
        <w:pPrChange w:id="10740" w:author="Camilo Andrés Díaz Gómez" w:date="2023-03-28T17:43:00Z">
          <w:pPr>
            <w:ind w:firstLine="720"/>
          </w:pPr>
        </w:pPrChange>
      </w:pPr>
    </w:p>
    <w:p w14:paraId="2CFD0106" w14:textId="1F87CC07" w:rsidR="00F96BAA" w:rsidRPr="002B569F" w:rsidRDefault="00F96BAA" w:rsidP="002B569F">
      <w:pPr>
        <w:pStyle w:val="PrrAPA"/>
        <w:rPr>
          <w:ins w:id="10741" w:author="Camilo Andrés Díaz Gómez" w:date="2023-03-22T18:16:00Z"/>
          <w:noProof/>
        </w:rPr>
      </w:pPr>
      <w:ins w:id="10742" w:author="Camilo Andrés Díaz Gómez" w:date="2023-03-22T18:16:00Z">
        <w:r w:rsidRPr="002B569F">
          <w:rPr>
            <w:noProof/>
          </w:rPr>
          <w:t>Se ha llevado a cabo con éxito el desarrollo de un modelo de simulación de datos IoT mediante un lenguaje de programación para la validación de proyectos en la región del centro de Bogotá D.C, Colombia. Los objetivos específicos planteados en este proyecto se lograron satisfactoriamente, incluyendo el diseño de algoritmos de simulación para los diferentes sensores, el desarrollo de modelos de simulación, la generación de datos e información mediante los algoritmos desarrollados y la realización de pruebas funcionales para comprobar la validez de los datos simulados.</w:t>
        </w:r>
      </w:ins>
    </w:p>
    <w:p w14:paraId="011D1395" w14:textId="77777777" w:rsidR="00F96BAA" w:rsidRPr="002B569F" w:rsidRDefault="00F96BAA" w:rsidP="002B569F">
      <w:pPr>
        <w:pStyle w:val="PrrAPA"/>
        <w:rPr>
          <w:ins w:id="10743" w:author="Camilo Andrés Díaz Gómez" w:date="2023-03-22T18:16:00Z"/>
          <w:noProof/>
        </w:rPr>
      </w:pPr>
    </w:p>
    <w:p w14:paraId="5384EAC8" w14:textId="38A0C77A" w:rsidR="00F96BAA" w:rsidRPr="002B569F" w:rsidRDefault="00F96BAA" w:rsidP="002B569F">
      <w:pPr>
        <w:pStyle w:val="PrrAPA"/>
        <w:rPr>
          <w:ins w:id="10744" w:author="Camilo Andrés Díaz Gómez" w:date="2023-03-22T18:16:00Z"/>
          <w:noProof/>
        </w:rPr>
      </w:pPr>
      <w:ins w:id="10745" w:author="Camilo Andrés Díaz Gómez" w:date="2023-03-22T18:16:00Z">
        <w:r w:rsidRPr="002B569F">
          <w:rPr>
            <w:noProof/>
          </w:rPr>
          <w:t xml:space="preserve">El modelo de </w:t>
        </w:r>
      </w:ins>
      <w:r w:rsidR="00D56345">
        <w:rPr>
          <w:noProof/>
        </w:rPr>
        <w:t>Machine Learning</w:t>
      </w:r>
      <w:ins w:id="10746" w:author="Camilo Andrés Díaz Gómez" w:date="2023-03-22T18:16:00Z">
        <w:r w:rsidRPr="002B569F">
          <w:rPr>
            <w:noProof/>
          </w:rPr>
          <w:t xml:space="preserve"> desarrollado para predecir variables climáticas y utilizarlos en el desarrollo de proyectos IoT ha demostrado ser una herramienta eficiente y precisa para analizar y pronosticar el comportamiento del clima. Los resultados obtenidos a través de la evaluación de los diferentes modelos han sido evaluados con diferentes métricas de error y han arrojado resultados cercanos a los datos reales. En general, el modelo de </w:t>
        </w:r>
      </w:ins>
      <w:r w:rsidR="00D56345">
        <w:rPr>
          <w:noProof/>
        </w:rPr>
        <w:t>Red Neuronal</w:t>
      </w:r>
      <w:ins w:id="10747" w:author="Camilo Andrés Díaz Gómez" w:date="2023-03-22T18:16:00Z">
        <w:r w:rsidRPr="002B569F">
          <w:rPr>
            <w:noProof/>
          </w:rPr>
          <w:t xml:space="preserve"> ha mostrado la mayor precisión en las predicciones, seguido por los modelos de árboles aleatorios y árboles de decisiones, pero la elección del modelo dependerá de los datos específicos y las necesidades del usuario.</w:t>
        </w:r>
      </w:ins>
    </w:p>
    <w:p w14:paraId="2D2FE894" w14:textId="77777777" w:rsidR="00F96BAA" w:rsidRPr="002B569F" w:rsidRDefault="00F96BAA" w:rsidP="002B569F">
      <w:pPr>
        <w:pStyle w:val="PrrAPA"/>
        <w:rPr>
          <w:ins w:id="10748" w:author="Camilo Andrés Díaz Gómez" w:date="2023-03-22T18:16:00Z"/>
          <w:noProof/>
        </w:rPr>
      </w:pPr>
    </w:p>
    <w:p w14:paraId="21FA469E" w14:textId="355F1D89" w:rsidR="00F96BAA" w:rsidRPr="002B569F" w:rsidRDefault="00F96BAA" w:rsidP="002B569F">
      <w:pPr>
        <w:pStyle w:val="PrrAPA"/>
        <w:rPr>
          <w:ins w:id="10749" w:author="Camilo Andrés Díaz Gómez" w:date="2023-03-22T18:16:00Z"/>
          <w:noProof/>
        </w:rPr>
      </w:pPr>
      <w:ins w:id="10750" w:author="Camilo Andrés Díaz Gómez" w:date="2023-03-22T18:16:00Z">
        <w:r w:rsidRPr="002B569F">
          <w:rPr>
            <w:noProof/>
          </w:rPr>
          <w:t xml:space="preserve">En cuanto a los resultados obtenidos diariamente por cada modelo, se evidencia que el modelo de regresión presenta una mayor diferencia promedio en comparación con los otros modelos evaluados. Por otro lado, los modelos de </w:t>
        </w:r>
      </w:ins>
      <w:ins w:id="10751" w:author="Camilo Andrés Díaz Gómez" w:date="2023-03-22T18:18:00Z">
        <w:r w:rsidR="004660EF" w:rsidRPr="002B569F">
          <w:rPr>
            <w:noProof/>
          </w:rPr>
          <w:t xml:space="preserve">la </w:t>
        </w:r>
      </w:ins>
      <w:r w:rsidR="00D56345">
        <w:rPr>
          <w:noProof/>
        </w:rPr>
        <w:t>Red Neuronal</w:t>
      </w:r>
      <w:ins w:id="10752" w:author="Camilo Andrés Díaz Gómez" w:date="2023-03-22T18:18:00Z">
        <w:r w:rsidR="004660EF" w:rsidRPr="002B569F">
          <w:rPr>
            <w:noProof/>
          </w:rPr>
          <w:t xml:space="preserve">, </w:t>
        </w:r>
      </w:ins>
      <w:ins w:id="10753" w:author="Camilo Andrés Díaz Gómez" w:date="2023-03-22T18:16:00Z">
        <w:r w:rsidRPr="002B569F">
          <w:rPr>
            <w:noProof/>
          </w:rPr>
          <w:t>bosque aleatorio</w:t>
        </w:r>
      </w:ins>
      <w:ins w:id="10754" w:author="Camilo Andrés Díaz Gómez" w:date="2023-03-22T18:18:00Z">
        <w:r w:rsidR="004660EF" w:rsidRPr="002B569F">
          <w:rPr>
            <w:noProof/>
          </w:rPr>
          <w:t>,</w:t>
        </w:r>
      </w:ins>
      <w:ins w:id="10755" w:author="Camilo Andrés Díaz Gómez" w:date="2023-03-22T18:16:00Z">
        <w:r w:rsidRPr="002B569F">
          <w:rPr>
            <w:noProof/>
          </w:rPr>
          <w:t xml:space="preserve"> árboles de decisión presentan una menor diferencia promedio, lo que sugiere que son modelos más precisos y confiables en la simulación de datos IoT.</w:t>
        </w:r>
      </w:ins>
    </w:p>
    <w:p w14:paraId="1973CE81" w14:textId="77777777" w:rsidR="00F96BAA" w:rsidRPr="002B569F" w:rsidRDefault="00F96BAA" w:rsidP="002B569F">
      <w:pPr>
        <w:pStyle w:val="PrrAPA"/>
        <w:rPr>
          <w:ins w:id="10756" w:author="Camilo Andrés Díaz Gómez" w:date="2023-03-22T18:16:00Z"/>
          <w:noProof/>
        </w:rPr>
      </w:pPr>
    </w:p>
    <w:p w14:paraId="0AC5D9B2" w14:textId="77777777" w:rsidR="00F96BAA" w:rsidRPr="002B569F" w:rsidRDefault="00F96BAA" w:rsidP="002B569F">
      <w:pPr>
        <w:pStyle w:val="PrrAPA"/>
        <w:rPr>
          <w:ins w:id="10757" w:author="Camilo Andrés Díaz Gómez" w:date="2023-03-22T18:16:00Z"/>
          <w:noProof/>
        </w:rPr>
      </w:pPr>
      <w:ins w:id="10758" w:author="Camilo Andrés Díaz Gómez" w:date="2023-03-22T18:16:00Z">
        <w:r w:rsidRPr="002B569F">
          <w:rPr>
            <w:noProof/>
          </w:rPr>
          <w:t xml:space="preserve">Este proyecto puede contribuir a la facilitación de pruebas de proyectos IoT en la región de Colombia, lo que podría tener un impacto positivo en la implementación de proyectos de IoT en el país. Además, la metodología y los resultados obtenidos en este </w:t>
        </w:r>
        <w:r w:rsidRPr="002B569F">
          <w:rPr>
            <w:noProof/>
          </w:rPr>
          <w:lastRenderedPageBreak/>
          <w:t>proyecto pueden ser utilizados como base para futuras investigaciones relacionadas con la simulación de datos IoT en diferentes contextos y para diferentes aplicaciones.</w:t>
        </w:r>
      </w:ins>
    </w:p>
    <w:p w14:paraId="633D494B" w14:textId="77777777" w:rsidR="00F96BAA" w:rsidRPr="002B569F" w:rsidRDefault="00F96BAA" w:rsidP="002B569F">
      <w:pPr>
        <w:pStyle w:val="PrrAPA"/>
        <w:rPr>
          <w:ins w:id="10759" w:author="Camilo Andrés Díaz Gómez" w:date="2023-03-22T18:16:00Z"/>
          <w:noProof/>
        </w:rPr>
      </w:pPr>
    </w:p>
    <w:p w14:paraId="6A0136C0" w14:textId="46264877" w:rsidR="000E1688" w:rsidRPr="002B569F" w:rsidDel="007E1986" w:rsidRDefault="00F96BAA">
      <w:pPr>
        <w:pStyle w:val="PrrAPA"/>
        <w:ind w:firstLine="0"/>
        <w:rPr>
          <w:del w:id="10760" w:author="Camilo Andrés Díaz Gómez" w:date="2023-03-22T18:07:00Z"/>
          <w:noProof/>
        </w:rPr>
        <w:pPrChange w:id="10761" w:author="Camilo Andrés Díaz Gómez" w:date="2023-03-28T17:43:00Z">
          <w:pPr>
            <w:ind w:firstLine="708"/>
          </w:pPr>
        </w:pPrChange>
      </w:pPr>
      <w:ins w:id="10762" w:author="Camilo Andrés Díaz Gómez" w:date="2023-03-22T18:16:00Z">
        <w:r w:rsidRPr="002B569F">
          <w:rPr>
            <w:noProof/>
          </w:rPr>
          <w:t xml:space="preserve">En conclusión, el modelo de </w:t>
        </w:r>
      </w:ins>
      <w:r w:rsidR="00D56345">
        <w:rPr>
          <w:noProof/>
        </w:rPr>
        <w:t>Machine Learning</w:t>
      </w:r>
      <w:ins w:id="10763" w:author="Camilo Andrés Díaz Gómez" w:date="2023-03-22T18:16:00Z">
        <w:r w:rsidRPr="002B569F">
          <w:rPr>
            <w:noProof/>
          </w:rPr>
          <w:t xml:space="preserve"> desarrollado en este proyecto tiene un gran potencial para mejorar la eficiencia y precisión en proyectos IoT y podría ser una herramienta valiosa en la planificación del desarrollo sostenible y la gestión del clima en general. Los resultados obtenidos indican que los modelos desarrollados en este proyecto pueden ser utilizados para proporcionar pronósticos precisos del clima y realizar un entorno simulado de datos climáticos, lo que puede ser especialmente importante en el contexto de proyectos IoT, generando un impacto positivo en la implementación de proyectos IoT en el país, donde la precisión en la toma de decisiones es fundamental.</w:t>
        </w:r>
      </w:ins>
      <w:del w:id="10764" w:author="Camilo Andrés Díaz Gómez" w:date="2023-03-22T18:07:00Z">
        <w:r w:rsidR="005632BE" w:rsidRPr="002B569F" w:rsidDel="007E1986">
          <w:rPr>
            <w:noProof/>
          </w:rPr>
          <w:delText>En resumen, el modelo de Machine Learning desarrollado para predecir variables climáticas y utilizarlos en el desarrollo de proyectos IoT ha demostrado ser una herramienta eficiente y precisa para analizar y pronosticar el comportamiento del clima. Los resultados obtenidos a través de la evaluación de tres modelos diferentes, Regresión Lineal, KNN y Red Neuronal, han sido evaluados con diferentes métricas de error</w:delText>
        </w:r>
      </w:del>
      <w:del w:id="10765" w:author="Camilo Andrés Díaz Gómez" w:date="2023-03-22T13:32:00Z">
        <w:r w:rsidR="005632BE" w:rsidRPr="002B569F" w:rsidDel="00A13A1C">
          <w:rPr>
            <w:noProof/>
          </w:rPr>
          <w:delText>,</w:delText>
        </w:r>
      </w:del>
      <w:del w:id="10766" w:author="Camilo Andrés Díaz Gómez" w:date="2023-03-22T18:07:00Z">
        <w:r w:rsidR="005632BE" w:rsidRPr="002B569F" w:rsidDel="007E1986">
          <w:rPr>
            <w:noProof/>
          </w:rPr>
          <w:delText xml:space="preserve"> como el error absoluto, el error cuadrático medio, el </w:delText>
        </w:r>
        <w:r w:rsidR="000E1688" w:rsidRPr="002B569F" w:rsidDel="007E1986">
          <w:rPr>
            <w:noProof/>
          </w:rPr>
          <w:delText>p</w:delText>
        </w:r>
        <w:r w:rsidR="005632BE" w:rsidRPr="002B569F" w:rsidDel="007E1986">
          <w:rPr>
            <w:noProof/>
          </w:rPr>
          <w:delText>seudo</w:delText>
        </w:r>
        <w:r w:rsidR="000E1688" w:rsidRPr="002B569F" w:rsidDel="007E1986">
          <w:rPr>
            <w:noProof/>
          </w:rPr>
          <w:delText xml:space="preserve"> h</w:delText>
        </w:r>
        <w:r w:rsidR="005632BE" w:rsidRPr="002B569F" w:rsidDel="007E1986">
          <w:rPr>
            <w:noProof/>
          </w:rPr>
          <w:delText>uber y el promedio de diferencia con la temperatura real</w:delText>
        </w:r>
        <w:r w:rsidR="000E1688" w:rsidRPr="002B569F" w:rsidDel="007E1986">
          <w:rPr>
            <w:noProof/>
          </w:rPr>
          <w:delText>, y han arrojado resultados</w:delText>
        </w:r>
      </w:del>
      <w:del w:id="10767" w:author="Camilo Andrés Díaz Gómez" w:date="2023-03-12T18:45:00Z">
        <w:r w:rsidR="000E1688" w:rsidRPr="002B569F" w:rsidDel="00A858A6">
          <w:rPr>
            <w:noProof/>
          </w:rPr>
          <w:delText xml:space="preserve"> </w:delText>
        </w:r>
      </w:del>
      <w:commentRangeStart w:id="10768"/>
      <w:del w:id="10769" w:author="Camilo Andrés Díaz Gómez" w:date="2023-03-12T18:46:00Z">
        <w:r w:rsidR="000E1688" w:rsidRPr="002B569F" w:rsidDel="00A858A6">
          <w:rPr>
            <w:noProof/>
          </w:rPr>
          <w:delText>alentadores</w:delText>
        </w:r>
      </w:del>
      <w:commentRangeEnd w:id="10768"/>
      <w:del w:id="10770" w:author="Camilo Andrés Díaz Gómez" w:date="2023-03-22T18:07:00Z">
        <w:r w:rsidR="00365E74" w:rsidRPr="002B569F" w:rsidDel="007E1986">
          <w:rPr>
            <w:rStyle w:val="Refdecomentario"/>
            <w:sz w:val="24"/>
            <w:szCs w:val="24"/>
            <w:rPrChange w:id="10771" w:author="Camilo Andrés Díaz Gómez" w:date="2023-03-28T17:42:00Z">
              <w:rPr>
                <w:rStyle w:val="Refdecomentario"/>
              </w:rPr>
            </w:rPrChange>
          </w:rPr>
          <w:commentReference w:id="10768"/>
        </w:r>
        <w:r w:rsidR="005632BE" w:rsidRPr="002B569F" w:rsidDel="007E1986">
          <w:rPr>
            <w:noProof/>
          </w:rPr>
          <w:delText xml:space="preserve">. </w:delText>
        </w:r>
        <w:r w:rsidR="000E1688" w:rsidRPr="002B569F" w:rsidDel="007E1986">
          <w:rPr>
            <w:noProof/>
          </w:rPr>
          <w:delText xml:space="preserve">En general, el modelo </w:delText>
        </w:r>
        <w:r w:rsidR="008A15AC" w:rsidRPr="002B569F" w:rsidDel="007E1986">
          <w:rPr>
            <w:noProof/>
          </w:rPr>
          <w:delText xml:space="preserve">por Regresion Lineal </w:delText>
        </w:r>
        <w:r w:rsidR="000E1688" w:rsidRPr="002B569F" w:rsidDel="007E1986">
          <w:rPr>
            <w:noProof/>
          </w:rPr>
          <w:delText xml:space="preserve">ha mostrado la mayor precisión en las predicciones, con el menor promedio de diferencia con la temperatura real, seguido por el modelo de </w:delText>
        </w:r>
        <w:r w:rsidR="008A15AC" w:rsidRPr="002B569F" w:rsidDel="007E1986">
          <w:rPr>
            <w:noProof/>
          </w:rPr>
          <w:delText>Red Neuronal</w:delText>
        </w:r>
        <w:r w:rsidR="000E1688" w:rsidRPr="002B569F" w:rsidDel="007E1986">
          <w:rPr>
            <w:noProof/>
          </w:rPr>
          <w:delText xml:space="preserve"> y KNN</w:delText>
        </w:r>
        <w:r w:rsidR="000E1688" w:rsidRPr="002B569F" w:rsidDel="007E1986">
          <w:delText>,</w:delText>
        </w:r>
        <w:r w:rsidR="000E1688" w:rsidRPr="002B569F" w:rsidDel="007E1986">
          <w:rPr>
            <w:noProof/>
          </w:rPr>
          <w:delText xml:space="preserve"> pero la elección del modelo dependerá de los datos específicos y las necesidades del usuario. </w:delText>
        </w:r>
        <w:r w:rsidR="005632BE" w:rsidRPr="002B569F" w:rsidDel="007E1986">
          <w:rPr>
            <w:noProof/>
          </w:rPr>
          <w:delText xml:space="preserve">Aunque los modelos </w:delText>
        </w:r>
        <w:r w:rsidR="008A15AC" w:rsidRPr="002B569F" w:rsidDel="007E1986">
          <w:rPr>
            <w:noProof/>
          </w:rPr>
          <w:delText>de Red Neuronal y KNN</w:delText>
        </w:r>
        <w:r w:rsidR="005632BE" w:rsidRPr="002B569F" w:rsidDel="007E1986">
          <w:rPr>
            <w:noProof/>
          </w:rPr>
          <w:delText xml:space="preserve"> también han proporcionado resultados alentadores, los resultados de </w:delText>
        </w:r>
        <w:r w:rsidR="008A15AC" w:rsidRPr="002B569F" w:rsidDel="007E1986">
          <w:rPr>
            <w:noProof/>
          </w:rPr>
          <w:delText>Regresión lineal</w:delText>
        </w:r>
        <w:r w:rsidR="005632BE" w:rsidRPr="002B569F" w:rsidDel="007E1986">
          <w:rPr>
            <w:noProof/>
          </w:rPr>
          <w:delText xml:space="preserve"> sugieren que este modelo tiene un mayor potencial para su uso en pruebas de proyectos IoT</w:delText>
        </w:r>
        <w:r w:rsidR="000E1688" w:rsidRPr="002B569F" w:rsidDel="007E1986">
          <w:delText xml:space="preserve"> </w:delText>
        </w:r>
        <w:r w:rsidR="000E1688" w:rsidRPr="002B569F" w:rsidDel="007E1986">
          <w:rPr>
            <w:noProof/>
          </w:rPr>
          <w:delText>pero la elección del modelo dependerá de l</w:delText>
        </w:r>
      </w:del>
      <w:del w:id="10772" w:author="Camilo Andrés Díaz Gómez" w:date="2023-03-22T13:31:00Z">
        <w:r w:rsidR="000E1688" w:rsidRPr="002B569F" w:rsidDel="00A13A1C">
          <w:rPr>
            <w:noProof/>
          </w:rPr>
          <w:delText>os datos específicos y las necesidades del usuario.</w:delText>
        </w:r>
      </w:del>
      <w:del w:id="10773" w:author="Camilo Andrés Díaz Gómez" w:date="2023-03-22T18:07:00Z">
        <w:r w:rsidR="000E1688" w:rsidRPr="002B569F" w:rsidDel="007E1986">
          <w:rPr>
            <w:noProof/>
          </w:rPr>
          <w:delText xml:space="preserve"> </w:delText>
        </w:r>
        <w:r w:rsidR="005632BE" w:rsidRPr="002B569F" w:rsidDel="007E1986">
          <w:rPr>
            <w:noProof/>
          </w:rPr>
          <w:delText xml:space="preserve"> </w:delText>
        </w:r>
      </w:del>
    </w:p>
    <w:p w14:paraId="15A1427F" w14:textId="6413D8B2" w:rsidR="000E1688" w:rsidRPr="002B569F" w:rsidDel="00F96BAA" w:rsidRDefault="000E1688">
      <w:pPr>
        <w:pStyle w:val="PrrAPA"/>
        <w:ind w:firstLine="0"/>
        <w:rPr>
          <w:del w:id="10774" w:author="Camilo Andrés Díaz Gómez" w:date="2023-03-22T18:16:00Z"/>
          <w:noProof/>
        </w:rPr>
        <w:pPrChange w:id="10775" w:author="Camilo Andrés Díaz Gómez" w:date="2023-03-28T17:43:00Z">
          <w:pPr/>
        </w:pPrChange>
      </w:pPr>
    </w:p>
    <w:p w14:paraId="111A5D02" w14:textId="542F131C" w:rsidR="00F96BAA" w:rsidRPr="002B569F" w:rsidRDefault="005632BE" w:rsidP="002B569F">
      <w:pPr>
        <w:pStyle w:val="PrrAPA"/>
        <w:rPr>
          <w:ins w:id="10776" w:author="Camilo Andrés Díaz Gómez" w:date="2023-03-22T18:14:00Z"/>
          <w:noProof/>
        </w:rPr>
      </w:pPr>
      <w:del w:id="10777" w:author="Camilo Andrés Díaz Gómez" w:date="2023-03-22T18:16:00Z">
        <w:r w:rsidRPr="002B569F" w:rsidDel="00F96BAA">
          <w:rPr>
            <w:noProof/>
          </w:rPr>
          <w:delText xml:space="preserve">Los resultados indican que el </w:delText>
        </w:r>
      </w:del>
      <w:del w:id="10778" w:author="Camilo Andrés Díaz Gómez" w:date="2023-03-22T18:11:00Z">
        <w:r w:rsidRPr="002B569F" w:rsidDel="00F96BAA">
          <w:rPr>
            <w:noProof/>
          </w:rPr>
          <w:delText>modelo de machine learning</w:delText>
        </w:r>
      </w:del>
      <w:del w:id="10779" w:author="Camilo Andrés Díaz Gómez" w:date="2023-03-22T18:16:00Z">
        <w:r w:rsidRPr="002B569F" w:rsidDel="00F96BAA">
          <w:rPr>
            <w:noProof/>
          </w:rPr>
          <w:delText xml:space="preserve"> puede ser utilizado para proporcionar pronósticos precisos del clima</w:delText>
        </w:r>
        <w:r w:rsidR="000E1688" w:rsidRPr="002B569F" w:rsidDel="00F96BAA">
          <w:rPr>
            <w:noProof/>
          </w:rPr>
          <w:delText xml:space="preserve"> y de esta manera realizar un entorno simulado de datos climaticos</w:delText>
        </w:r>
        <w:r w:rsidRPr="002B569F" w:rsidDel="00F96BAA">
          <w:rPr>
            <w:noProof/>
          </w:rPr>
          <w:delText>, lo que puede ser especialmente importante en el contexto de proyectos IoT, donde la precisión en la toma de decisiones es fundamental. En conclusión, el modelo de machine learning para predecir variables climáticas tiene un gran potencial para mejorar la eficiencia y precisión en proyectos IoT y podría ser una herramienta valiosa en la planificación del desarrollo sostenible y la gestión del clima en general.</w:delText>
        </w:r>
      </w:del>
    </w:p>
    <w:p w14:paraId="2E9FCE17" w14:textId="77777777" w:rsidR="00F96BAA" w:rsidRPr="002B569F" w:rsidRDefault="00F96BAA" w:rsidP="002B569F">
      <w:pPr>
        <w:pStyle w:val="PrrAPA"/>
        <w:rPr>
          <w:ins w:id="10780" w:author="Camilo Andrés Díaz Gómez" w:date="2023-03-22T18:12:00Z"/>
          <w:noProof/>
        </w:rPr>
      </w:pPr>
    </w:p>
    <w:p w14:paraId="69592D28" w14:textId="77777777" w:rsidR="00F96BAA" w:rsidRPr="002B569F" w:rsidRDefault="00F96BAA">
      <w:pPr>
        <w:pStyle w:val="PrrAPA"/>
        <w:rPr>
          <w:noProof/>
        </w:rPr>
        <w:pPrChange w:id="10781" w:author="Camilo Andrés Díaz Gómez" w:date="2023-03-28T17:43:00Z">
          <w:pPr>
            <w:ind w:firstLine="708"/>
          </w:pPr>
        </w:pPrChange>
      </w:pPr>
    </w:p>
    <w:p w14:paraId="54845C36" w14:textId="60AEBD47" w:rsidR="00041288" w:rsidRPr="002B569F" w:rsidRDefault="00041288">
      <w:pPr>
        <w:pStyle w:val="PrrAPA"/>
        <w:rPr>
          <w:noProof/>
        </w:rPr>
        <w:pPrChange w:id="10782" w:author="Camilo Andrés Díaz Gómez" w:date="2023-03-28T17:43:00Z">
          <w:pPr>
            <w:jc w:val="center"/>
          </w:pPr>
        </w:pPrChange>
      </w:pPr>
    </w:p>
    <w:p w14:paraId="2AA028A8" w14:textId="5D448308" w:rsidR="00041288" w:rsidRPr="002B569F" w:rsidRDefault="00041288">
      <w:pPr>
        <w:pStyle w:val="PrrAPA"/>
        <w:rPr>
          <w:noProof/>
        </w:rPr>
        <w:pPrChange w:id="10783" w:author="Camilo Andrés Díaz Gómez" w:date="2023-03-28T17:43:00Z">
          <w:pPr>
            <w:jc w:val="center"/>
          </w:pPr>
        </w:pPrChange>
      </w:pPr>
    </w:p>
    <w:p w14:paraId="2863A71E" w14:textId="120F023E" w:rsidR="00041288" w:rsidRPr="002B569F" w:rsidRDefault="00041288">
      <w:pPr>
        <w:pStyle w:val="PrrAPA"/>
        <w:rPr>
          <w:noProof/>
        </w:rPr>
        <w:pPrChange w:id="10784" w:author="Camilo Andrés Díaz Gómez" w:date="2023-03-28T17:43:00Z">
          <w:pPr>
            <w:jc w:val="center"/>
          </w:pPr>
        </w:pPrChange>
      </w:pPr>
    </w:p>
    <w:p w14:paraId="64D5BDEB" w14:textId="2A5FCE3B" w:rsidR="00041288" w:rsidRPr="002B569F" w:rsidRDefault="00041288" w:rsidP="002B569F">
      <w:pPr>
        <w:jc w:val="center"/>
        <w:rPr>
          <w:ins w:id="10785" w:author="Steff Guzmán" w:date="2023-03-13T19:58:00Z"/>
          <w:rFonts w:cs="Times New Roman"/>
          <w:noProof/>
          <w:szCs w:val="24"/>
        </w:rPr>
      </w:pPr>
    </w:p>
    <w:p w14:paraId="38778447" w14:textId="77777777" w:rsidR="00AC7859" w:rsidRPr="002B569F" w:rsidRDefault="00AC7859" w:rsidP="002B569F">
      <w:pPr>
        <w:jc w:val="center"/>
        <w:rPr>
          <w:rFonts w:cs="Times New Roman"/>
          <w:noProof/>
          <w:szCs w:val="24"/>
        </w:rPr>
      </w:pPr>
    </w:p>
    <w:p w14:paraId="74BEF47B" w14:textId="3746D339" w:rsidR="00F96BAA" w:rsidRPr="002B569F" w:rsidRDefault="00F96BAA">
      <w:pPr>
        <w:spacing w:after="160"/>
        <w:jc w:val="left"/>
        <w:rPr>
          <w:ins w:id="10786" w:author="Camilo Andrés Díaz Gómez" w:date="2023-03-22T18:14:00Z"/>
          <w:rFonts w:eastAsiaTheme="majorEastAsia" w:cs="Times New Roman"/>
          <w:b/>
          <w:noProof/>
          <w:szCs w:val="24"/>
        </w:rPr>
        <w:pPrChange w:id="10787" w:author="Camilo Andrés Díaz Gómez" w:date="2023-03-28T17:43:00Z">
          <w:pPr>
            <w:spacing w:after="160" w:line="259" w:lineRule="auto"/>
            <w:jc w:val="left"/>
          </w:pPr>
        </w:pPrChange>
      </w:pPr>
      <w:ins w:id="10788" w:author="Camilo Andrés Díaz Gómez" w:date="2023-03-22T18:14:00Z">
        <w:r w:rsidRPr="002B569F">
          <w:rPr>
            <w:rFonts w:cs="Times New Roman"/>
            <w:noProof/>
            <w:szCs w:val="24"/>
          </w:rPr>
          <w:br w:type="page"/>
        </w:r>
      </w:ins>
    </w:p>
    <w:p w14:paraId="3321FFA2" w14:textId="77777777" w:rsidR="005632BE" w:rsidRPr="002B569F" w:rsidDel="00A858A6" w:rsidRDefault="005632BE">
      <w:pPr>
        <w:rPr>
          <w:del w:id="10789" w:author="Camilo Andrés Díaz Gómez" w:date="2023-03-12T18:46:00Z"/>
          <w:rFonts w:cs="Times New Roman"/>
          <w:noProof/>
          <w:szCs w:val="24"/>
        </w:rPr>
      </w:pPr>
    </w:p>
    <w:p w14:paraId="08CDB835" w14:textId="7176F6B1" w:rsidR="005632BE" w:rsidRPr="002B569F" w:rsidDel="00A858A6" w:rsidRDefault="005632BE">
      <w:pPr>
        <w:jc w:val="center"/>
        <w:rPr>
          <w:del w:id="10790" w:author="Camilo Andrés Díaz Gómez" w:date="2023-03-12T18:46:00Z"/>
          <w:rFonts w:cs="Times New Roman"/>
          <w:b/>
          <w:bCs/>
          <w:szCs w:val="24"/>
        </w:rPr>
      </w:pPr>
    </w:p>
    <w:p w14:paraId="7A89CB00" w14:textId="5E667C2F" w:rsidR="00154CFC" w:rsidRPr="002B569F" w:rsidDel="00935104" w:rsidRDefault="00154CFC">
      <w:pPr>
        <w:pStyle w:val="Ttulo2"/>
        <w:jc w:val="center"/>
        <w:rPr>
          <w:del w:id="10791" w:author="Camilo Andrés Díaz Gómez" w:date="2023-03-22T13:45:00Z"/>
          <w:rFonts w:cs="Times New Roman"/>
          <w:szCs w:val="24"/>
        </w:rPr>
        <w:pPrChange w:id="10792" w:author="Camilo Andrés Díaz Gómez" w:date="2023-03-28T17:43:00Z">
          <w:pPr>
            <w:jc w:val="center"/>
          </w:pPr>
        </w:pPrChange>
      </w:pPr>
      <w:bookmarkStart w:id="10793" w:name="_Toc129623656"/>
      <w:bookmarkStart w:id="10794" w:name="_Toc130919827"/>
      <w:r w:rsidRPr="002B569F">
        <w:rPr>
          <w:rFonts w:cs="Times New Roman"/>
          <w:szCs w:val="24"/>
        </w:rPr>
        <w:t>Recomendaciones</w:t>
      </w:r>
      <w:bookmarkEnd w:id="10793"/>
      <w:bookmarkEnd w:id="10794"/>
    </w:p>
    <w:p w14:paraId="4C0AE751" w14:textId="77777777" w:rsidR="00935104" w:rsidRPr="002B569F" w:rsidRDefault="00935104">
      <w:pPr>
        <w:pStyle w:val="Ttulo2"/>
        <w:jc w:val="center"/>
        <w:rPr>
          <w:ins w:id="10795" w:author="Camilo Andrés Díaz Gómez" w:date="2023-03-22T13:45:00Z"/>
          <w:rFonts w:cs="Times New Roman"/>
          <w:szCs w:val="24"/>
        </w:rPr>
        <w:pPrChange w:id="10796" w:author="Camilo Andrés Díaz Gómez" w:date="2023-03-28T17:43:00Z">
          <w:pPr>
            <w:ind w:firstLine="720"/>
          </w:pPr>
        </w:pPrChange>
      </w:pPr>
    </w:p>
    <w:p w14:paraId="17269421" w14:textId="534CDDF3" w:rsidR="00154CFC" w:rsidDel="008F2E62" w:rsidRDefault="00935104" w:rsidP="002B569F">
      <w:pPr>
        <w:pStyle w:val="PrrAPA"/>
        <w:ind w:firstLine="0"/>
        <w:rPr>
          <w:del w:id="10797" w:author="Camilo Andrés Díaz Gómez" w:date="2023-03-22T13:45:00Z"/>
        </w:rPr>
      </w:pPr>
      <w:ins w:id="10798" w:author="Camilo Andrés Díaz Gómez" w:date="2023-03-22T13:45:00Z">
        <w:r w:rsidRPr="002B569F">
          <w:tab/>
        </w:r>
      </w:ins>
    </w:p>
    <w:p w14:paraId="46EB84A6" w14:textId="77777777" w:rsidR="008F2E62" w:rsidRPr="002B569F" w:rsidRDefault="008F2E62">
      <w:pPr>
        <w:pStyle w:val="PrrAPA"/>
        <w:rPr>
          <w:ins w:id="10799" w:author="Camilo Andrés Díaz Gómez" w:date="2023-03-28T18:15:00Z"/>
        </w:rPr>
        <w:pPrChange w:id="10800" w:author="Camilo Andrés Díaz Gómez" w:date="2023-03-28T17:43:00Z">
          <w:pPr/>
        </w:pPrChange>
      </w:pPr>
    </w:p>
    <w:p w14:paraId="6CD9C91D" w14:textId="4F2ED547" w:rsidR="00935104" w:rsidRPr="002B569F" w:rsidDel="00FA2335" w:rsidRDefault="008F2E62">
      <w:pPr>
        <w:pStyle w:val="PrrAPA"/>
        <w:rPr>
          <w:ins w:id="10801" w:author="Camilo Andrés Díaz Gómez" w:date="2023-03-22T13:45:00Z"/>
          <w:del w:id="10802" w:author="Steff Guzmán" w:date="2023-03-24T16:34:00Z"/>
          <w:b/>
          <w:bCs/>
        </w:rPr>
        <w:pPrChange w:id="10803" w:author="Camilo Andrés Díaz Gómez" w:date="2023-03-28T17:43:00Z">
          <w:pPr>
            <w:jc w:val="center"/>
          </w:pPr>
        </w:pPrChange>
      </w:pPr>
      <w:ins w:id="10804" w:author="Camilo Andrés Díaz Gómez" w:date="2023-03-28T18:15:00Z">
        <w:r>
          <w:rPr>
            <w:b/>
            <w:bCs/>
          </w:rPr>
          <w:tab/>
        </w:r>
      </w:ins>
    </w:p>
    <w:p w14:paraId="623A4DEB" w14:textId="130C57B7" w:rsidR="004660EF" w:rsidRPr="002B569F" w:rsidRDefault="00836B69">
      <w:pPr>
        <w:pStyle w:val="PrrAPA"/>
        <w:ind w:firstLine="0"/>
        <w:rPr>
          <w:ins w:id="10805" w:author="Camilo Andrés Díaz Gómez" w:date="2023-03-22T18:22:00Z"/>
        </w:rPr>
        <w:pPrChange w:id="10806" w:author="Camilo Andrés Díaz Gómez" w:date="2023-03-28T17:43:00Z">
          <w:pPr>
            <w:pStyle w:val="PrrAPA"/>
          </w:pPr>
        </w:pPrChange>
      </w:pPr>
      <w:r w:rsidRPr="002B569F">
        <w:t xml:space="preserve">Para entrenar modelos de </w:t>
      </w:r>
      <w:r w:rsidR="00D56345">
        <w:t>Machine Learning</w:t>
      </w:r>
      <w:r w:rsidRPr="002B569F">
        <w:t xml:space="preserve"> de manera efectiva, es fundamental tener en cuenta algunas recomendaciones clave. </w:t>
      </w:r>
    </w:p>
    <w:p w14:paraId="411C2772" w14:textId="77777777" w:rsidR="004660EF" w:rsidRPr="002B569F" w:rsidRDefault="004660EF" w:rsidP="002B569F">
      <w:pPr>
        <w:pStyle w:val="PrrAPA"/>
        <w:rPr>
          <w:ins w:id="10807" w:author="Camilo Andrés Díaz Gómez" w:date="2023-03-22T18:22:00Z"/>
        </w:rPr>
      </w:pPr>
    </w:p>
    <w:p w14:paraId="0C34E58C" w14:textId="65E5AAB6" w:rsidR="00836B69" w:rsidRPr="002B569F" w:rsidRDefault="00836B69">
      <w:pPr>
        <w:pStyle w:val="PrrAPA"/>
        <w:pPrChange w:id="10808" w:author="Camilo Andrés Díaz Gómez" w:date="2023-03-28T17:43:00Z">
          <w:pPr>
            <w:ind w:firstLine="708"/>
          </w:pPr>
        </w:pPrChange>
      </w:pPr>
      <w:r w:rsidRPr="002B569F">
        <w:t xml:space="preserve">En primer lugar, es importante tener en cuenta que los modelos de </w:t>
      </w:r>
      <w:r w:rsidR="00D56345">
        <w:t>Machine Learning</w:t>
      </w:r>
      <w:r w:rsidRPr="002B569F">
        <w:t xml:space="preserve"> funcionan mejor cuando se trabaja con una gran cantidad de datos de alta calidad. Por lo tanto, es fundamental obtener una gran cantidad de datos para entrenar el modelo y hacer que sea más preciso.</w:t>
      </w:r>
    </w:p>
    <w:p w14:paraId="6456D49E" w14:textId="77777777" w:rsidR="00836B69" w:rsidRPr="002B569F" w:rsidRDefault="00836B69">
      <w:pPr>
        <w:pStyle w:val="PrrAPA"/>
        <w:pPrChange w:id="10809" w:author="Camilo Andrés Díaz Gómez" w:date="2023-03-28T17:43:00Z">
          <w:pPr/>
        </w:pPrChange>
      </w:pPr>
    </w:p>
    <w:p w14:paraId="7227AA68" w14:textId="54F9713E" w:rsidR="00836B69" w:rsidRPr="002B569F" w:rsidRDefault="00836B69">
      <w:pPr>
        <w:pStyle w:val="PrrAPA"/>
        <w:pPrChange w:id="10810" w:author="Camilo Andrés Díaz Gómez" w:date="2023-03-28T17:43:00Z">
          <w:pPr>
            <w:ind w:firstLine="708"/>
          </w:pPr>
        </w:pPrChange>
      </w:pPr>
      <w:r w:rsidRPr="002B569F">
        <w:t xml:space="preserve">Sin embargo, la cantidad de datos por sí sola no es suficiente. También es necesario prestar atención a la calidad de los datos y asegurarse de que estén limpios y procesados de manera adecuada. Esto es especialmente importante en el caso de la obtención de datos climáticos, donde los sensores pueden fallar y dar valores atípicos. Por lo tanto, una buena calidad, procesamiento y elección de datos es la segunda recomendación clave para entrenar modelos de </w:t>
      </w:r>
      <w:r w:rsidR="00D56345">
        <w:t>Machine Learning</w:t>
      </w:r>
      <w:r w:rsidRPr="002B569F">
        <w:t xml:space="preserve"> de manera efectiva.</w:t>
      </w:r>
    </w:p>
    <w:p w14:paraId="76C13F08" w14:textId="77777777" w:rsidR="00836B69" w:rsidRPr="002B569F" w:rsidRDefault="00836B69">
      <w:pPr>
        <w:pStyle w:val="PrrAPA"/>
        <w:pPrChange w:id="10811" w:author="Camilo Andrés Díaz Gómez" w:date="2023-03-28T17:43:00Z">
          <w:pPr/>
        </w:pPrChange>
      </w:pPr>
    </w:p>
    <w:p w14:paraId="6E9BFB6E" w14:textId="77777777" w:rsidR="00836B69" w:rsidRPr="002B569F" w:rsidDel="00405EF3" w:rsidRDefault="00836B69">
      <w:pPr>
        <w:pStyle w:val="PrrAPA"/>
        <w:ind w:firstLine="708"/>
        <w:rPr>
          <w:del w:id="10812" w:author="Camilo Andrés Díaz Gómez" w:date="2023-03-28T15:24:00Z"/>
        </w:rPr>
        <w:pPrChange w:id="10813" w:author="Camilo Andrés Díaz Gómez" w:date="2023-03-28T18:15:00Z">
          <w:pPr>
            <w:ind w:firstLine="708"/>
          </w:pPr>
        </w:pPrChange>
      </w:pPr>
      <w:r w:rsidRPr="002B569F">
        <w:t>A pesar de la importancia de los dos pasos anteriores, es importante tener en cuenta que no serían posibles en gran medida si la máquina en la que se trabajará para procesar los datos y entrenar el modelo es limitada en recursos. Por esta razón, se recomienda hacer todo el proceso en una máquina virtual proporcionada por una plataforma de servicios de computación en la nube como GCP, Azure, AWS, entre otros. Esto permitirá que el proceso sea más rápido y eficiente, lo que a su vez aumentará la precisión del modelo.</w:t>
      </w:r>
    </w:p>
    <w:p w14:paraId="3F3025CD" w14:textId="16F1596E" w:rsidR="00154CFC" w:rsidRPr="002B569F" w:rsidDel="00405EF3" w:rsidRDefault="00154CFC">
      <w:pPr>
        <w:pStyle w:val="PrrAPA"/>
        <w:ind w:firstLine="708"/>
        <w:rPr>
          <w:del w:id="10814" w:author="Camilo Andrés Díaz Gómez" w:date="2023-03-28T15:24:00Z"/>
          <w:b/>
          <w:bCs/>
        </w:rPr>
        <w:pPrChange w:id="10815" w:author="Camilo Andrés Díaz Gómez" w:date="2023-03-28T18:15:00Z">
          <w:pPr>
            <w:jc w:val="center"/>
          </w:pPr>
        </w:pPrChange>
      </w:pPr>
    </w:p>
    <w:p w14:paraId="44008F60" w14:textId="0A1F9D94" w:rsidR="00405EF3" w:rsidRPr="002B569F" w:rsidRDefault="00405EF3">
      <w:pPr>
        <w:spacing w:after="160"/>
        <w:ind w:firstLine="708"/>
        <w:jc w:val="left"/>
        <w:rPr>
          <w:ins w:id="10816" w:author="Camilo Andrés Díaz Gómez" w:date="2023-03-28T15:24:00Z"/>
          <w:rFonts w:eastAsiaTheme="majorEastAsia" w:cs="Times New Roman"/>
          <w:bCs/>
          <w:szCs w:val="26"/>
        </w:rPr>
        <w:pPrChange w:id="10817" w:author="Camilo Andrés Díaz Gómez" w:date="2023-03-28T18:15:00Z">
          <w:pPr>
            <w:spacing w:after="160" w:line="259" w:lineRule="auto"/>
            <w:jc w:val="left"/>
          </w:pPr>
        </w:pPrChange>
      </w:pPr>
      <w:ins w:id="10818" w:author="Camilo Andrés Díaz Gómez" w:date="2023-03-28T15:24:00Z">
        <w:r w:rsidRPr="002B569F">
          <w:rPr>
            <w:rFonts w:cs="Times New Roman"/>
            <w:b/>
            <w:bCs/>
          </w:rPr>
          <w:br w:type="page"/>
        </w:r>
      </w:ins>
    </w:p>
    <w:p w14:paraId="79ECF7CD" w14:textId="77777777" w:rsidR="004C4EDB" w:rsidRPr="002B569F" w:rsidDel="00405EF3" w:rsidRDefault="004C4EDB">
      <w:pPr>
        <w:pStyle w:val="PrrAPA"/>
        <w:rPr>
          <w:del w:id="10819" w:author="Camilo Andrés Díaz Gómez" w:date="2023-03-28T15:24:00Z"/>
          <w:b/>
          <w:bCs/>
          <w:rPrChange w:id="10820" w:author="Camilo Andrés Díaz Gómez" w:date="2023-03-28T17:42:00Z">
            <w:rPr>
              <w:del w:id="10821" w:author="Camilo Andrés Díaz Gómez" w:date="2023-03-28T15:24:00Z"/>
              <w:b/>
              <w:bCs/>
            </w:rPr>
          </w:rPrChange>
        </w:rPr>
        <w:pPrChange w:id="10822" w:author="Camilo Andrés Díaz Gómez" w:date="2023-03-28T17:43:00Z">
          <w:pPr>
            <w:jc w:val="center"/>
          </w:pPr>
        </w:pPrChange>
      </w:pPr>
    </w:p>
    <w:p w14:paraId="7FBB9CD8" w14:textId="0B879DCC" w:rsidR="004C4EDB" w:rsidRPr="002B569F" w:rsidDel="00405EF3" w:rsidRDefault="004C4EDB">
      <w:pPr>
        <w:pStyle w:val="PrrAPA"/>
        <w:rPr>
          <w:del w:id="10823" w:author="Camilo Andrés Díaz Gómez" w:date="2023-03-28T15:24:00Z"/>
          <w:b/>
          <w:bCs/>
          <w:rPrChange w:id="10824" w:author="Camilo Andrés Díaz Gómez" w:date="2023-03-28T17:42:00Z">
            <w:rPr>
              <w:del w:id="10825" w:author="Camilo Andrés Díaz Gómez" w:date="2023-03-28T15:24:00Z"/>
              <w:b/>
              <w:bCs/>
            </w:rPr>
          </w:rPrChange>
        </w:rPr>
        <w:pPrChange w:id="10826" w:author="Camilo Andrés Díaz Gómez" w:date="2023-03-28T17:43:00Z">
          <w:pPr>
            <w:jc w:val="center"/>
          </w:pPr>
        </w:pPrChange>
      </w:pPr>
    </w:p>
    <w:p w14:paraId="314D0D08" w14:textId="35D5BE28" w:rsidR="00424606" w:rsidRPr="002B569F" w:rsidDel="00405EF3" w:rsidRDefault="00424606">
      <w:pPr>
        <w:pStyle w:val="PrrAPA"/>
        <w:rPr>
          <w:del w:id="10827" w:author="Camilo Andrés Díaz Gómez" w:date="2023-03-28T15:24:00Z"/>
          <w:b/>
          <w:bCs/>
          <w:rPrChange w:id="10828" w:author="Camilo Andrés Díaz Gómez" w:date="2023-03-28T17:42:00Z">
            <w:rPr>
              <w:del w:id="10829" w:author="Camilo Andrés Díaz Gómez" w:date="2023-03-28T15:24:00Z"/>
              <w:b/>
              <w:bCs/>
            </w:rPr>
          </w:rPrChange>
        </w:rPr>
        <w:pPrChange w:id="10830" w:author="Camilo Andrés Díaz Gómez" w:date="2023-03-28T17:43:00Z">
          <w:pPr>
            <w:spacing w:after="160" w:line="259" w:lineRule="auto"/>
            <w:jc w:val="left"/>
          </w:pPr>
        </w:pPrChange>
      </w:pPr>
      <w:del w:id="10831" w:author="Camilo Andrés Díaz Gómez" w:date="2023-03-28T15:24:00Z">
        <w:r w:rsidRPr="002B569F" w:rsidDel="00405EF3">
          <w:rPr>
            <w:b/>
            <w:bCs/>
          </w:rPr>
          <w:br w:type="page"/>
        </w:r>
      </w:del>
    </w:p>
    <w:p w14:paraId="66D8AFBE" w14:textId="4B83CC9C" w:rsidR="00154CFC" w:rsidRPr="002B569F" w:rsidRDefault="00154CFC">
      <w:pPr>
        <w:pStyle w:val="Ttulo2"/>
        <w:jc w:val="center"/>
        <w:rPr>
          <w:rFonts w:cs="Times New Roman"/>
          <w:szCs w:val="24"/>
          <w:rPrChange w:id="10832" w:author="Camilo Andrés Díaz Gómez" w:date="2023-03-28T17:42:00Z">
            <w:rPr>
              <w:rFonts w:cs="Times New Roman"/>
              <w:szCs w:val="24"/>
              <w:lang w:val="en-US"/>
            </w:rPr>
          </w:rPrChange>
        </w:rPr>
        <w:pPrChange w:id="10833" w:author="Camilo Andrés Díaz Gómez" w:date="2023-03-28T17:43:00Z">
          <w:pPr>
            <w:jc w:val="center"/>
          </w:pPr>
        </w:pPrChange>
      </w:pPr>
      <w:bookmarkStart w:id="10834" w:name="_Toc129623657"/>
      <w:bookmarkStart w:id="10835" w:name="_Toc130919828"/>
      <w:r w:rsidRPr="002B569F">
        <w:rPr>
          <w:rFonts w:cs="Times New Roman"/>
          <w:szCs w:val="24"/>
          <w:rPrChange w:id="10836" w:author="Camilo Andrés Díaz Gómez" w:date="2023-03-28T17:42:00Z">
            <w:rPr>
              <w:rFonts w:cs="Times New Roman"/>
              <w:szCs w:val="24"/>
              <w:lang w:val="en-US"/>
            </w:rPr>
          </w:rPrChange>
        </w:rPr>
        <w:t>Referencias</w:t>
      </w:r>
      <w:bookmarkEnd w:id="10834"/>
      <w:bookmarkEnd w:id="10835"/>
    </w:p>
    <w:p w14:paraId="67700DE7" w14:textId="77777777" w:rsidR="00887032" w:rsidRPr="002B569F" w:rsidRDefault="00154CFC" w:rsidP="002B569F">
      <w:pPr>
        <w:pStyle w:val="Bibliografa"/>
        <w:ind w:left="720" w:hanging="720"/>
        <w:rPr>
          <w:ins w:id="10837" w:author="Camilo Andrés Díaz Gómez" w:date="2023-03-28T15:43:00Z"/>
          <w:rFonts w:cs="Times New Roman"/>
          <w:noProof/>
          <w:szCs w:val="24"/>
          <w:rPrChange w:id="10838" w:author="Camilo Andrés Díaz Gómez" w:date="2023-03-28T17:42:00Z">
            <w:rPr>
              <w:ins w:id="10839" w:author="Camilo Andrés Díaz Gómez" w:date="2023-03-28T15:43:00Z"/>
              <w:noProof/>
              <w:szCs w:val="24"/>
              <w:lang w:val="en-US"/>
            </w:rPr>
          </w:rPrChange>
        </w:rPr>
      </w:pPr>
      <w:r w:rsidRPr="002B569F">
        <w:rPr>
          <w:rFonts w:cs="Times New Roman"/>
          <w:szCs w:val="24"/>
        </w:rPr>
        <w:fldChar w:fldCharType="begin"/>
      </w:r>
      <w:r w:rsidRPr="002B569F">
        <w:rPr>
          <w:rFonts w:cs="Times New Roman"/>
          <w:szCs w:val="24"/>
          <w:rPrChange w:id="10840" w:author="Camilo Andrés Díaz Gómez" w:date="2023-03-28T17:42:00Z">
            <w:rPr>
              <w:rFonts w:cs="Times New Roman"/>
              <w:szCs w:val="24"/>
              <w:lang w:val="en-US"/>
            </w:rPr>
          </w:rPrChange>
        </w:rPr>
        <w:instrText>BIBLIOGRAPHY</w:instrText>
      </w:r>
      <w:r w:rsidRPr="002B569F">
        <w:rPr>
          <w:rFonts w:cs="Times New Roman"/>
          <w:szCs w:val="24"/>
        </w:rPr>
        <w:fldChar w:fldCharType="separate"/>
      </w:r>
      <w:ins w:id="10841" w:author="Camilo Andrés Díaz Gómez" w:date="2023-03-28T15:43:00Z">
        <w:r w:rsidR="00887032" w:rsidRPr="002B569F">
          <w:rPr>
            <w:rFonts w:cs="Times New Roman"/>
            <w:noProof/>
            <w:rPrChange w:id="10842" w:author="Camilo Andrés Díaz Gómez" w:date="2023-03-28T17:42:00Z">
              <w:rPr>
                <w:noProof/>
                <w:lang w:val="en-US"/>
              </w:rPr>
            </w:rPrChange>
          </w:rPr>
          <w:t xml:space="preserve">Semle, A. (2016, Septiembre). Protocolos IIoT para considerar. </w:t>
        </w:r>
        <w:r w:rsidR="00887032" w:rsidRPr="002B569F">
          <w:rPr>
            <w:rFonts w:cs="Times New Roman"/>
            <w:i/>
            <w:iCs/>
            <w:noProof/>
            <w:rPrChange w:id="10843" w:author="Camilo Andrés Díaz Gómez" w:date="2023-03-28T17:42:00Z">
              <w:rPr>
                <w:i/>
                <w:iCs/>
                <w:noProof/>
                <w:lang w:val="en-US"/>
              </w:rPr>
            </w:rPrChange>
          </w:rPr>
          <w:t>AADECA Revista</w:t>
        </w:r>
        <w:r w:rsidR="00887032" w:rsidRPr="002B569F">
          <w:rPr>
            <w:rFonts w:cs="Times New Roman"/>
            <w:noProof/>
            <w:rPrChange w:id="10844" w:author="Camilo Andrés Díaz Gómez" w:date="2023-03-28T17:42:00Z">
              <w:rPr>
                <w:noProof/>
                <w:lang w:val="en-US"/>
              </w:rPr>
            </w:rPrChange>
          </w:rPr>
          <w:t>, 32-35. Retrieved Marzo 25, 2020, from https://editores-srl.com.ar/sites/default/files/aa2_semle_protocolos_ilot.pdf</w:t>
        </w:r>
      </w:ins>
    </w:p>
    <w:p w14:paraId="50D256AC" w14:textId="77777777" w:rsidR="00887032" w:rsidRPr="002B569F" w:rsidRDefault="00887032" w:rsidP="002B569F">
      <w:pPr>
        <w:pStyle w:val="Bibliografa"/>
        <w:ind w:left="720" w:hanging="720"/>
        <w:rPr>
          <w:ins w:id="10845" w:author="Camilo Andrés Díaz Gómez" w:date="2023-03-28T15:43:00Z"/>
          <w:rFonts w:cs="Times New Roman"/>
          <w:noProof/>
          <w:rPrChange w:id="10846" w:author="Camilo Andrés Díaz Gómez" w:date="2023-03-28T17:42:00Z">
            <w:rPr>
              <w:ins w:id="10847" w:author="Camilo Andrés Díaz Gómez" w:date="2023-03-28T15:43:00Z"/>
              <w:noProof/>
              <w:lang w:val="en-US"/>
            </w:rPr>
          </w:rPrChange>
        </w:rPr>
      </w:pPr>
      <w:ins w:id="10848" w:author="Camilo Andrés Díaz Gómez" w:date="2023-03-28T15:43:00Z">
        <w:r w:rsidRPr="002B569F">
          <w:rPr>
            <w:rFonts w:cs="Times New Roman"/>
            <w:noProof/>
            <w:lang w:val="en-US"/>
          </w:rPr>
          <w:t xml:space="preserve">Ahrenholz, J., Danilov, C., Herderson, T., &amp; Kim, J. (2008). A real-time network emulator.In Military Communications Conference. </w:t>
        </w:r>
        <w:r w:rsidRPr="002B569F">
          <w:rPr>
            <w:rFonts w:cs="Times New Roman"/>
            <w:i/>
            <w:iCs/>
            <w:noProof/>
            <w:rPrChange w:id="10849" w:author="Camilo Andrés Díaz Gómez" w:date="2023-03-28T17:42:00Z">
              <w:rPr>
                <w:i/>
                <w:iCs/>
                <w:noProof/>
                <w:lang w:val="en-US"/>
              </w:rPr>
            </w:rPrChange>
          </w:rPr>
          <w:t>MILCON</w:t>
        </w:r>
        <w:r w:rsidRPr="002B569F">
          <w:rPr>
            <w:rFonts w:cs="Times New Roman"/>
            <w:noProof/>
            <w:rPrChange w:id="10850" w:author="Camilo Andrés Díaz Gómez" w:date="2023-03-28T17:42:00Z">
              <w:rPr>
                <w:noProof/>
                <w:lang w:val="en-US"/>
              </w:rPr>
            </w:rPrChange>
          </w:rPr>
          <w:t>, 1-7.</w:t>
        </w:r>
      </w:ins>
    </w:p>
    <w:p w14:paraId="3053D2B6" w14:textId="77777777" w:rsidR="00887032" w:rsidRPr="002B569F" w:rsidRDefault="00887032" w:rsidP="002B569F">
      <w:pPr>
        <w:pStyle w:val="Bibliografa"/>
        <w:ind w:left="720" w:hanging="720"/>
        <w:rPr>
          <w:ins w:id="10851" w:author="Camilo Andrés Díaz Gómez" w:date="2023-03-28T15:43:00Z"/>
          <w:rFonts w:cs="Times New Roman"/>
          <w:noProof/>
          <w:rPrChange w:id="10852" w:author="Camilo Andrés Díaz Gómez" w:date="2023-03-28T17:42:00Z">
            <w:rPr>
              <w:ins w:id="10853" w:author="Camilo Andrés Díaz Gómez" w:date="2023-03-28T15:43:00Z"/>
              <w:noProof/>
              <w:lang w:val="en-US"/>
            </w:rPr>
          </w:rPrChange>
        </w:rPr>
      </w:pPr>
      <w:ins w:id="10854" w:author="Camilo Andrés Díaz Gómez" w:date="2023-03-28T15:43:00Z">
        <w:r w:rsidRPr="002B569F">
          <w:rPr>
            <w:rFonts w:cs="Times New Roman"/>
            <w:noProof/>
            <w:rPrChange w:id="10855" w:author="Camilo Andrés Díaz Gómez" w:date="2023-03-28T17:42:00Z">
              <w:rPr>
                <w:noProof/>
                <w:lang w:val="en-US"/>
              </w:rPr>
            </w:rPrChange>
          </w:rPr>
          <w:t xml:space="preserve">Amazon Web Services. (2023). </w:t>
        </w:r>
        <w:r w:rsidRPr="002B569F">
          <w:rPr>
            <w:rFonts w:cs="Times New Roman"/>
            <w:i/>
            <w:iCs/>
            <w:noProof/>
            <w:rPrChange w:id="10856" w:author="Camilo Andrés Díaz Gómez" w:date="2023-03-28T17:42:00Z">
              <w:rPr>
                <w:i/>
                <w:iCs/>
                <w:noProof/>
                <w:lang w:val="en-US"/>
              </w:rPr>
            </w:rPrChange>
          </w:rPr>
          <w:t>¿Qué es IoT?</w:t>
        </w:r>
        <w:r w:rsidRPr="002B569F">
          <w:rPr>
            <w:rFonts w:cs="Times New Roman"/>
            <w:noProof/>
            <w:rPrChange w:id="10857" w:author="Camilo Andrés Díaz Gómez" w:date="2023-03-28T17:42:00Z">
              <w:rPr>
                <w:noProof/>
                <w:lang w:val="en-US"/>
              </w:rPr>
            </w:rPrChange>
          </w:rPr>
          <w:t xml:space="preserve"> Retrieved from ¿Qué es el Internet de las cosas (IoT)?: https://aws.amazon.com/es/what-is/iot/#:~:text=El%20término%20IoT%2C%20o%20Internet,como%20entre%20los%20propios%20dispositivos</w:t>
        </w:r>
      </w:ins>
    </w:p>
    <w:p w14:paraId="1AC75BDF" w14:textId="77777777" w:rsidR="00887032" w:rsidRPr="002B569F" w:rsidRDefault="00887032" w:rsidP="002B569F">
      <w:pPr>
        <w:pStyle w:val="Bibliografa"/>
        <w:ind w:left="720" w:hanging="720"/>
        <w:rPr>
          <w:ins w:id="10858" w:author="Camilo Andrés Díaz Gómez" w:date="2023-03-28T15:43:00Z"/>
          <w:rFonts w:cs="Times New Roman"/>
          <w:noProof/>
          <w:lang w:val="en-US"/>
        </w:rPr>
      </w:pPr>
      <w:ins w:id="10859" w:author="Camilo Andrés Díaz Gómez" w:date="2023-03-28T15:43:00Z">
        <w:r w:rsidRPr="002B569F">
          <w:rPr>
            <w:rFonts w:cs="Times New Roman"/>
            <w:noProof/>
            <w:lang w:val="en-US"/>
          </w:rPr>
          <w:t xml:space="preserve">Amine Khelif, M., Lorandel, J., Romain, O., Regnery, M., &amp; Baheux, D. (2019). A Versatile Emulator of MitM for the identification of vulnerabilities of IoT devices, a case of study: smartphones. In A. f. Machinery (Ed.), </w:t>
        </w:r>
        <w:r w:rsidRPr="002B569F">
          <w:rPr>
            <w:rFonts w:cs="Times New Roman"/>
            <w:i/>
            <w:iCs/>
            <w:noProof/>
            <w:lang w:val="en-US"/>
          </w:rPr>
          <w:t>3rd International Conference on Future Networks and Distributed Systems</w:t>
        </w:r>
        <w:r w:rsidRPr="002B569F">
          <w:rPr>
            <w:rFonts w:cs="Times New Roman"/>
            <w:noProof/>
            <w:lang w:val="en-US"/>
          </w:rPr>
          <w:t>, (pp. 1-6). Paris. Retrieved Abril 2, 2020, from https://dl.acm.org/doi/pdf/10.1145/3341325.3342019</w:t>
        </w:r>
      </w:ins>
    </w:p>
    <w:p w14:paraId="6D1C45FD" w14:textId="77777777" w:rsidR="00887032" w:rsidRPr="002B569F" w:rsidRDefault="00887032" w:rsidP="002B569F">
      <w:pPr>
        <w:pStyle w:val="Bibliografa"/>
        <w:ind w:left="720" w:hanging="720"/>
        <w:rPr>
          <w:ins w:id="10860" w:author="Camilo Andrés Díaz Gómez" w:date="2023-03-28T15:43:00Z"/>
          <w:rFonts w:cs="Times New Roman"/>
          <w:noProof/>
          <w:lang w:val="en-US"/>
        </w:rPr>
      </w:pPr>
      <w:ins w:id="10861" w:author="Camilo Andrés Díaz Gómez" w:date="2023-03-28T15:43:00Z">
        <w:r w:rsidRPr="002B569F">
          <w:rPr>
            <w:rFonts w:cs="Times New Roman"/>
            <w:noProof/>
            <w:rPrChange w:id="10862" w:author="Camilo Andrés Díaz Gómez" w:date="2023-03-28T17:42:00Z">
              <w:rPr>
                <w:noProof/>
                <w:lang w:val="en-US"/>
              </w:rPr>
            </w:rPrChange>
          </w:rPr>
          <w:t xml:space="preserve">AprendiendoArduino. (2018, Noviembre 17). </w:t>
        </w:r>
        <w:r w:rsidRPr="002B569F">
          <w:rPr>
            <w:rFonts w:cs="Times New Roman"/>
            <w:i/>
            <w:iCs/>
            <w:noProof/>
            <w:rPrChange w:id="10863" w:author="Camilo Andrés Díaz Gómez" w:date="2023-03-28T17:42:00Z">
              <w:rPr>
                <w:i/>
                <w:iCs/>
                <w:noProof/>
                <w:lang w:val="en-US"/>
              </w:rPr>
            </w:rPrChange>
          </w:rPr>
          <w:t>Protocolos IoT Capa Aplicación</w:t>
        </w:r>
        <w:r w:rsidRPr="002B569F">
          <w:rPr>
            <w:rFonts w:cs="Times New Roman"/>
            <w:noProof/>
            <w:rPrChange w:id="10864" w:author="Camilo Andrés Díaz Gómez" w:date="2023-03-28T17:42:00Z">
              <w:rPr>
                <w:noProof/>
                <w:lang w:val="en-US"/>
              </w:rPr>
            </w:rPrChange>
          </w:rPr>
          <w:t xml:space="preserve">. </w:t>
        </w:r>
        <w:r w:rsidRPr="002B569F">
          <w:rPr>
            <w:rFonts w:cs="Times New Roman"/>
            <w:noProof/>
            <w:lang w:val="en-US"/>
          </w:rPr>
          <w:t>Retrieved Abril 14, 2020, from Aprendiendo Arduino: https://aprendiendoarduino.wordpress.com/2018/11/17/protocolos-iot-capa-aplicacion/</w:t>
        </w:r>
      </w:ins>
    </w:p>
    <w:p w14:paraId="70B5DBCA" w14:textId="77777777" w:rsidR="00887032" w:rsidRPr="002B569F" w:rsidRDefault="00887032" w:rsidP="002B569F">
      <w:pPr>
        <w:pStyle w:val="Bibliografa"/>
        <w:ind w:left="720" w:hanging="720"/>
        <w:rPr>
          <w:ins w:id="10865" w:author="Camilo Andrés Díaz Gómez" w:date="2023-03-28T15:43:00Z"/>
          <w:rFonts w:cs="Times New Roman"/>
          <w:noProof/>
          <w:lang w:val="en-US"/>
        </w:rPr>
      </w:pPr>
      <w:ins w:id="10866" w:author="Camilo Andrés Díaz Gómez" w:date="2023-03-28T15:43:00Z">
        <w:r w:rsidRPr="002B569F">
          <w:rPr>
            <w:rFonts w:cs="Times New Roman"/>
            <w:noProof/>
            <w:lang w:val="en-US"/>
          </w:rPr>
          <w:t xml:space="preserve">AWS. (n.d.). </w:t>
        </w:r>
        <w:r w:rsidRPr="002B569F">
          <w:rPr>
            <w:rFonts w:cs="Times New Roman"/>
            <w:i/>
            <w:iCs/>
            <w:noProof/>
            <w:lang w:val="en-US"/>
          </w:rPr>
          <w:t>IoT Device Simulator</w:t>
        </w:r>
        <w:r w:rsidRPr="002B569F">
          <w:rPr>
            <w:rFonts w:cs="Times New Roman"/>
            <w:noProof/>
            <w:lang w:val="en-US"/>
          </w:rPr>
          <w:t>. Retrieved from IoT Device Simulator: https://aws.amazon.com/es/solutions/implementations/iot-device-simulator/</w:t>
        </w:r>
      </w:ins>
    </w:p>
    <w:p w14:paraId="0BBDCF58" w14:textId="77777777" w:rsidR="00887032" w:rsidRPr="002B569F" w:rsidRDefault="00887032" w:rsidP="002B569F">
      <w:pPr>
        <w:pStyle w:val="Bibliografa"/>
        <w:ind w:left="720" w:hanging="720"/>
        <w:rPr>
          <w:ins w:id="10867" w:author="Camilo Andrés Díaz Gómez" w:date="2023-03-28T15:43:00Z"/>
          <w:rFonts w:cs="Times New Roman"/>
          <w:noProof/>
          <w:rPrChange w:id="10868" w:author="Camilo Andrés Díaz Gómez" w:date="2023-03-28T17:42:00Z">
            <w:rPr>
              <w:ins w:id="10869" w:author="Camilo Andrés Díaz Gómez" w:date="2023-03-28T15:43:00Z"/>
              <w:noProof/>
              <w:lang w:val="en-US"/>
            </w:rPr>
          </w:rPrChange>
        </w:rPr>
      </w:pPr>
      <w:ins w:id="10870" w:author="Camilo Andrés Díaz Gómez" w:date="2023-03-28T15:43:00Z">
        <w:r w:rsidRPr="002B569F">
          <w:rPr>
            <w:rFonts w:cs="Times New Roman"/>
            <w:noProof/>
            <w:rPrChange w:id="10871" w:author="Camilo Andrés Díaz Gómez" w:date="2023-03-28T17:42:00Z">
              <w:rPr>
                <w:noProof/>
                <w:lang w:val="en-US"/>
              </w:rPr>
            </w:rPrChange>
          </w:rPr>
          <w:t xml:space="preserve">Barbara IoT. (2021, Abril 29). </w:t>
        </w:r>
        <w:r w:rsidRPr="002B569F">
          <w:rPr>
            <w:rFonts w:cs="Times New Roman"/>
            <w:i/>
            <w:iCs/>
            <w:noProof/>
            <w:rPrChange w:id="10872" w:author="Camilo Andrés Díaz Gómez" w:date="2023-03-28T17:42:00Z">
              <w:rPr>
                <w:i/>
                <w:iCs/>
                <w:noProof/>
                <w:lang w:val="en-US"/>
              </w:rPr>
            </w:rPrChange>
          </w:rPr>
          <w:t>barbara</w:t>
        </w:r>
        <w:r w:rsidRPr="002B569F">
          <w:rPr>
            <w:rFonts w:cs="Times New Roman"/>
            <w:noProof/>
            <w:rPrChange w:id="10873" w:author="Camilo Andrés Díaz Gómez" w:date="2023-03-28T17:42:00Z">
              <w:rPr>
                <w:noProof/>
                <w:lang w:val="en-US"/>
              </w:rPr>
            </w:rPrChange>
          </w:rPr>
          <w:t>. Retrieved from Protocolos de comunicación en IoT que deberías conocer: https://barbaraiot.com/blog/protocolos-iot-que-deberias-conocer/</w:t>
        </w:r>
      </w:ins>
    </w:p>
    <w:p w14:paraId="0BC8194C" w14:textId="77777777" w:rsidR="00887032" w:rsidRPr="002B569F" w:rsidRDefault="00887032" w:rsidP="002B569F">
      <w:pPr>
        <w:pStyle w:val="Bibliografa"/>
        <w:ind w:left="720" w:hanging="720"/>
        <w:rPr>
          <w:ins w:id="10874" w:author="Camilo Andrés Díaz Gómez" w:date="2023-03-28T15:43:00Z"/>
          <w:rFonts w:cs="Times New Roman"/>
          <w:noProof/>
          <w:rPrChange w:id="10875" w:author="Camilo Andrés Díaz Gómez" w:date="2023-03-28T17:42:00Z">
            <w:rPr>
              <w:ins w:id="10876" w:author="Camilo Andrés Díaz Gómez" w:date="2023-03-28T15:43:00Z"/>
              <w:noProof/>
              <w:lang w:val="en-US"/>
            </w:rPr>
          </w:rPrChange>
        </w:rPr>
      </w:pPr>
      <w:ins w:id="10877" w:author="Camilo Andrés Díaz Gómez" w:date="2023-03-28T15:43:00Z">
        <w:r w:rsidRPr="002B569F">
          <w:rPr>
            <w:rFonts w:cs="Times New Roman"/>
            <w:i/>
            <w:iCs/>
            <w:noProof/>
            <w:rPrChange w:id="10878" w:author="Camilo Andrés Díaz Gómez" w:date="2023-03-28T17:42:00Z">
              <w:rPr>
                <w:i/>
                <w:iCs/>
                <w:noProof/>
                <w:lang w:val="en-US"/>
              </w:rPr>
            </w:rPrChange>
          </w:rPr>
          <w:t>CambioDigital</w:t>
        </w:r>
        <w:r w:rsidRPr="002B569F">
          <w:rPr>
            <w:rFonts w:cs="Times New Roman"/>
            <w:noProof/>
            <w:rPrChange w:id="10879" w:author="Camilo Andrés Díaz Gómez" w:date="2023-03-28T17:42:00Z">
              <w:rPr>
                <w:noProof/>
                <w:lang w:val="en-US"/>
              </w:rPr>
            </w:rPrChange>
          </w:rPr>
          <w:t>. (2018, diciembre 12). Retrieved marzo 13, 2020, from IoT: Qué necesitan saber los profesionales de la red: https://cambiodigital-ol.com/2018/12/iot-que-necesitan-saber-los-profesionales-de-la-red/</w:t>
        </w:r>
      </w:ins>
    </w:p>
    <w:p w14:paraId="167F202D" w14:textId="77777777" w:rsidR="00887032" w:rsidRPr="002B569F" w:rsidRDefault="00887032" w:rsidP="002B569F">
      <w:pPr>
        <w:pStyle w:val="Bibliografa"/>
        <w:ind w:left="720" w:hanging="720"/>
        <w:rPr>
          <w:ins w:id="10880" w:author="Camilo Andrés Díaz Gómez" w:date="2023-03-28T15:43:00Z"/>
          <w:rFonts w:cs="Times New Roman"/>
          <w:noProof/>
          <w:lang w:val="en-US"/>
        </w:rPr>
      </w:pPr>
      <w:ins w:id="10881" w:author="Camilo Andrés Díaz Gómez" w:date="2023-03-28T15:43:00Z">
        <w:r w:rsidRPr="002B569F">
          <w:rPr>
            <w:rFonts w:cs="Times New Roman"/>
            <w:noProof/>
            <w:lang w:val="en-US"/>
          </w:rPr>
          <w:t xml:space="preserve">Carlemany, U. (2022, 7 19). </w:t>
        </w:r>
        <w:r w:rsidRPr="002B569F">
          <w:rPr>
            <w:rFonts w:cs="Times New Roman"/>
            <w:i/>
            <w:iCs/>
            <w:noProof/>
            <w:lang w:val="en-US"/>
          </w:rPr>
          <w:t>universitatcarlemany</w:t>
        </w:r>
        <w:r w:rsidRPr="002B569F">
          <w:rPr>
            <w:rFonts w:cs="Times New Roman"/>
            <w:noProof/>
            <w:lang w:val="en-US"/>
          </w:rPr>
          <w:t>. Retrieved from https://www.universitatcarlemany.com/actualidad/cual-es-la-diferencia-entre-</w:t>
        </w:r>
        <w:r w:rsidRPr="002B569F">
          <w:rPr>
            <w:rFonts w:cs="Times New Roman"/>
            <w:noProof/>
            <w:lang w:val="en-US"/>
          </w:rPr>
          <w:lastRenderedPageBreak/>
          <w:t>inteligencia-artificial-y-machine-learning#:~:text=La%20IA%2C%20se%20puede%20decir,all%C3%A1%20de%20la%20inteligencia%20humana.</w:t>
        </w:r>
      </w:ins>
    </w:p>
    <w:p w14:paraId="26020E3B" w14:textId="77777777" w:rsidR="00887032" w:rsidRPr="002B569F" w:rsidRDefault="00887032" w:rsidP="002B569F">
      <w:pPr>
        <w:pStyle w:val="Bibliografa"/>
        <w:ind w:left="720" w:hanging="720"/>
        <w:rPr>
          <w:ins w:id="10882" w:author="Camilo Andrés Díaz Gómez" w:date="2023-03-28T15:43:00Z"/>
          <w:rFonts w:cs="Times New Roman"/>
          <w:noProof/>
          <w:rPrChange w:id="10883" w:author="Camilo Andrés Díaz Gómez" w:date="2023-03-28T17:42:00Z">
            <w:rPr>
              <w:ins w:id="10884" w:author="Camilo Andrés Díaz Gómez" w:date="2023-03-28T15:43:00Z"/>
              <w:noProof/>
              <w:lang w:val="en-US"/>
            </w:rPr>
          </w:rPrChange>
        </w:rPr>
      </w:pPr>
      <w:ins w:id="10885" w:author="Camilo Andrés Díaz Gómez" w:date="2023-03-28T15:43:00Z">
        <w:r w:rsidRPr="002B569F">
          <w:rPr>
            <w:rFonts w:cs="Times New Roman"/>
            <w:noProof/>
            <w:rPrChange w:id="10886" w:author="Camilo Andrés Díaz Gómez" w:date="2023-03-28T17:42:00Z">
              <w:rPr>
                <w:noProof/>
                <w:lang w:val="en-US"/>
              </w:rPr>
            </w:rPrChange>
          </w:rPr>
          <w:t xml:space="preserve">Carlos Gamero Burón, J. L. (2015). </w:t>
        </w:r>
        <w:r w:rsidRPr="002B569F">
          <w:rPr>
            <w:rFonts w:cs="Times New Roman"/>
            <w:i/>
            <w:iCs/>
            <w:noProof/>
            <w:rPrChange w:id="10887" w:author="Camilo Andrés Díaz Gómez" w:date="2023-03-28T17:42:00Z">
              <w:rPr>
                <w:i/>
                <w:iCs/>
                <w:noProof/>
                <w:lang w:val="en-US"/>
              </w:rPr>
            </w:rPrChange>
          </w:rPr>
          <w:t>Modelos probabilísticos para Variables aleatorias continuas.</w:t>
        </w:r>
        <w:r w:rsidRPr="002B569F">
          <w:rPr>
            <w:rFonts w:cs="Times New Roman"/>
            <w:noProof/>
            <w:rPrChange w:id="10888" w:author="Camilo Andrés Díaz Gómez" w:date="2023-03-28T17:42:00Z">
              <w:rPr>
                <w:noProof/>
                <w:lang w:val="en-US"/>
              </w:rPr>
            </w:rPrChange>
          </w:rPr>
          <w:t xml:space="preserve"> Malaga, España.</w:t>
        </w:r>
      </w:ins>
    </w:p>
    <w:p w14:paraId="37E8A388" w14:textId="77777777" w:rsidR="00887032" w:rsidRPr="002B569F" w:rsidRDefault="00887032" w:rsidP="002B569F">
      <w:pPr>
        <w:pStyle w:val="Bibliografa"/>
        <w:ind w:left="720" w:hanging="720"/>
        <w:rPr>
          <w:ins w:id="10889" w:author="Camilo Andrés Díaz Gómez" w:date="2023-03-28T15:43:00Z"/>
          <w:rFonts w:cs="Times New Roman"/>
          <w:noProof/>
          <w:lang w:val="en-US"/>
        </w:rPr>
      </w:pPr>
      <w:ins w:id="10890" w:author="Camilo Andrés Díaz Gómez" w:date="2023-03-28T15:43:00Z">
        <w:r w:rsidRPr="002B569F">
          <w:rPr>
            <w:rFonts w:cs="Times New Roman"/>
            <w:noProof/>
            <w:rPrChange w:id="10891" w:author="Camilo Andrés Díaz Gómez" w:date="2023-03-28T17:42:00Z">
              <w:rPr>
                <w:noProof/>
                <w:lang w:val="en-US"/>
              </w:rPr>
            </w:rPrChange>
          </w:rPr>
          <w:t xml:space="preserve">Castellanos Hernández, W. E., &amp; Chacon Osorio, M. E. (2006, Abril 17). Utilización de herramientas software para el modelado y la simulación de redes de comunicaciones. </w:t>
        </w:r>
        <w:r w:rsidRPr="002B569F">
          <w:rPr>
            <w:rFonts w:cs="Times New Roman"/>
            <w:i/>
            <w:iCs/>
            <w:noProof/>
            <w:lang w:val="en-US"/>
          </w:rPr>
          <w:t>GTI, V</w:t>
        </w:r>
        <w:r w:rsidRPr="002B569F">
          <w:rPr>
            <w:rFonts w:cs="Times New Roman"/>
            <w:noProof/>
            <w:lang w:val="en-US"/>
          </w:rPr>
          <w:t>(11), 74-75. Retrieved Marzo 26, 2020, from https://revistas.uis.edu.co/index.php/revistagti/article/view/1624/2014</w:t>
        </w:r>
      </w:ins>
    </w:p>
    <w:p w14:paraId="72D677CA" w14:textId="77777777" w:rsidR="00887032" w:rsidRPr="002B569F" w:rsidRDefault="00887032" w:rsidP="002B569F">
      <w:pPr>
        <w:pStyle w:val="Bibliografa"/>
        <w:ind w:left="720" w:hanging="720"/>
        <w:rPr>
          <w:ins w:id="10892" w:author="Camilo Andrés Díaz Gómez" w:date="2023-03-28T15:43:00Z"/>
          <w:rFonts w:cs="Times New Roman"/>
          <w:noProof/>
          <w:rPrChange w:id="10893" w:author="Camilo Andrés Díaz Gómez" w:date="2023-03-28T17:42:00Z">
            <w:rPr>
              <w:ins w:id="10894" w:author="Camilo Andrés Díaz Gómez" w:date="2023-03-28T15:43:00Z"/>
              <w:noProof/>
              <w:lang w:val="en-US"/>
            </w:rPr>
          </w:rPrChange>
        </w:rPr>
      </w:pPr>
      <w:ins w:id="10895" w:author="Camilo Andrés Díaz Gómez" w:date="2023-03-28T15:43:00Z">
        <w:r w:rsidRPr="002B569F">
          <w:rPr>
            <w:rFonts w:cs="Times New Roman"/>
            <w:noProof/>
            <w:rPrChange w:id="10896" w:author="Camilo Andrés Díaz Gómez" w:date="2023-03-28T17:42:00Z">
              <w:rPr>
                <w:noProof/>
                <w:lang w:val="en-US"/>
              </w:rPr>
            </w:rPrChange>
          </w:rPr>
          <w:t xml:space="preserve">Corso, C., &amp; Lorena, C. (2009). </w:t>
        </w:r>
        <w:r w:rsidRPr="002B569F">
          <w:rPr>
            <w:rFonts w:cs="Times New Roman"/>
            <w:i/>
            <w:iCs/>
            <w:noProof/>
            <w:rPrChange w:id="10897" w:author="Camilo Andrés Díaz Gómez" w:date="2023-03-28T17:42:00Z">
              <w:rPr>
                <w:i/>
                <w:iCs/>
                <w:noProof/>
                <w:lang w:val="en-US"/>
              </w:rPr>
            </w:rPrChange>
          </w:rPr>
          <w:t>Aplicacion de algoritmos de clasificacion sepervisan y no supervisada usando Weka.</w:t>
        </w:r>
        <w:r w:rsidRPr="002B569F">
          <w:rPr>
            <w:rFonts w:cs="Times New Roman"/>
            <w:noProof/>
            <w:rPrChange w:id="10898" w:author="Camilo Andrés Díaz Gómez" w:date="2023-03-28T17:42:00Z">
              <w:rPr>
                <w:noProof/>
                <w:lang w:val="en-US"/>
              </w:rPr>
            </w:rPrChange>
          </w:rPr>
          <w:t xml:space="preserve"> cordoba: Universidad Tecnologi Nacional.</w:t>
        </w:r>
      </w:ins>
    </w:p>
    <w:p w14:paraId="28BE62FD" w14:textId="77777777" w:rsidR="00887032" w:rsidRPr="002B569F" w:rsidRDefault="00887032" w:rsidP="002B569F">
      <w:pPr>
        <w:pStyle w:val="Bibliografa"/>
        <w:ind w:left="720" w:hanging="720"/>
        <w:rPr>
          <w:ins w:id="10899" w:author="Camilo Andrés Díaz Gómez" w:date="2023-03-28T15:43:00Z"/>
          <w:rFonts w:cs="Times New Roman"/>
          <w:noProof/>
          <w:rPrChange w:id="10900" w:author="Camilo Andrés Díaz Gómez" w:date="2023-03-28T17:42:00Z">
            <w:rPr>
              <w:ins w:id="10901" w:author="Camilo Andrés Díaz Gómez" w:date="2023-03-28T15:43:00Z"/>
              <w:noProof/>
              <w:lang w:val="en-US"/>
            </w:rPr>
          </w:rPrChange>
        </w:rPr>
      </w:pPr>
      <w:ins w:id="10902" w:author="Camilo Andrés Díaz Gómez" w:date="2023-03-28T15:43:00Z">
        <w:r w:rsidRPr="002B569F">
          <w:rPr>
            <w:rFonts w:cs="Times New Roman"/>
            <w:noProof/>
            <w:rPrChange w:id="10903" w:author="Camilo Andrés Díaz Gómez" w:date="2023-03-28T17:42:00Z">
              <w:rPr>
                <w:noProof/>
                <w:lang w:val="en-US"/>
              </w:rPr>
            </w:rPrChange>
          </w:rPr>
          <w:t xml:space="preserve">Coss Bu, R. (2003). </w:t>
        </w:r>
        <w:r w:rsidRPr="002B569F">
          <w:rPr>
            <w:rFonts w:cs="Times New Roman"/>
            <w:i/>
            <w:iCs/>
            <w:noProof/>
            <w:rPrChange w:id="10904" w:author="Camilo Andrés Díaz Gómez" w:date="2023-03-28T17:42:00Z">
              <w:rPr>
                <w:i/>
                <w:iCs/>
                <w:noProof/>
                <w:lang w:val="en-US"/>
              </w:rPr>
            </w:rPrChange>
          </w:rPr>
          <w:t>Simulación un enfoque practico.</w:t>
        </w:r>
        <w:r w:rsidRPr="002B569F">
          <w:rPr>
            <w:rFonts w:cs="Times New Roman"/>
            <w:noProof/>
            <w:rPrChange w:id="10905" w:author="Camilo Andrés Díaz Gómez" w:date="2023-03-28T17:42:00Z">
              <w:rPr>
                <w:noProof/>
                <w:lang w:val="en-US"/>
              </w:rPr>
            </w:rPrChange>
          </w:rPr>
          <w:t xml:space="preserve"> Monterrey, Mexico: Limusa. Retrieved Marzo 25, 2020, from https://books.google.es/books?hl=es&amp;lr=&amp;id=iY6dI3E0FNUC&amp;oi=fnd&amp;pg=PA11&amp;dq=simulacion&amp;ots=uKV85h0Scu&amp;sig=fMdImFTXdSYn3HghHIZ7HbFXQhg#v=onepage&amp;q=simulacion&amp;f=false</w:t>
        </w:r>
      </w:ins>
    </w:p>
    <w:p w14:paraId="2AE85F40" w14:textId="77777777" w:rsidR="00887032" w:rsidRPr="002B569F" w:rsidRDefault="00887032" w:rsidP="002B569F">
      <w:pPr>
        <w:pStyle w:val="Bibliografa"/>
        <w:ind w:left="720" w:hanging="720"/>
        <w:rPr>
          <w:ins w:id="10906" w:author="Camilo Andrés Díaz Gómez" w:date="2023-03-28T15:43:00Z"/>
          <w:rFonts w:cs="Times New Roman"/>
          <w:noProof/>
          <w:rPrChange w:id="10907" w:author="Camilo Andrés Díaz Gómez" w:date="2023-03-28T17:42:00Z">
            <w:rPr>
              <w:ins w:id="10908" w:author="Camilo Andrés Díaz Gómez" w:date="2023-03-28T15:43:00Z"/>
              <w:noProof/>
              <w:lang w:val="en-US"/>
            </w:rPr>
          </w:rPrChange>
        </w:rPr>
      </w:pPr>
      <w:ins w:id="10909" w:author="Camilo Andrés Díaz Gómez" w:date="2023-03-28T15:43:00Z">
        <w:r w:rsidRPr="002B569F">
          <w:rPr>
            <w:rFonts w:cs="Times New Roman"/>
            <w:noProof/>
            <w:rPrChange w:id="10910" w:author="Camilo Andrés Díaz Gómez" w:date="2023-03-28T17:42:00Z">
              <w:rPr>
                <w:noProof/>
                <w:lang w:val="en-US"/>
              </w:rPr>
            </w:rPrChange>
          </w:rPr>
          <w:t xml:space="preserve">Crespo Moreno, J. E. (2018, Noviembre 11). </w:t>
        </w:r>
        <w:r w:rsidRPr="002B569F">
          <w:rPr>
            <w:rFonts w:cs="Times New Roman"/>
            <w:i/>
            <w:iCs/>
            <w:noProof/>
            <w:rPrChange w:id="10911" w:author="Camilo Andrés Díaz Gómez" w:date="2023-03-28T17:42:00Z">
              <w:rPr>
                <w:i/>
                <w:iCs/>
                <w:noProof/>
                <w:lang w:val="en-US"/>
              </w:rPr>
            </w:rPrChange>
          </w:rPr>
          <w:t>Aprendiendo Arduino</w:t>
        </w:r>
        <w:r w:rsidRPr="002B569F">
          <w:rPr>
            <w:rFonts w:cs="Times New Roman"/>
            <w:noProof/>
            <w:rPrChange w:id="10912" w:author="Camilo Andrés Díaz Gómez" w:date="2023-03-28T17:42:00Z">
              <w:rPr>
                <w:noProof/>
                <w:lang w:val="en-US"/>
              </w:rPr>
            </w:rPrChange>
          </w:rPr>
          <w:t>. Retrieved Abril 2, 2020, from Arquitecturas IoT: https://aprendiendoarduino.wordpress.com/2018/11/11/arquitecturas-iot/</w:t>
        </w:r>
      </w:ins>
    </w:p>
    <w:p w14:paraId="2F9ADDD6" w14:textId="77777777" w:rsidR="00887032" w:rsidRPr="002B569F" w:rsidRDefault="00887032" w:rsidP="002B569F">
      <w:pPr>
        <w:pStyle w:val="Bibliografa"/>
        <w:ind w:left="720" w:hanging="720"/>
        <w:rPr>
          <w:ins w:id="10913" w:author="Camilo Andrés Díaz Gómez" w:date="2023-03-28T15:43:00Z"/>
          <w:rFonts w:cs="Times New Roman"/>
          <w:noProof/>
          <w:lang w:val="en-US"/>
        </w:rPr>
      </w:pPr>
      <w:ins w:id="10914" w:author="Camilo Andrés Díaz Gómez" w:date="2023-03-28T15:43:00Z">
        <w:r w:rsidRPr="002B569F">
          <w:rPr>
            <w:rFonts w:cs="Times New Roman"/>
            <w:noProof/>
            <w:rPrChange w:id="10915" w:author="Camilo Andrés Díaz Gómez" w:date="2023-03-28T17:42:00Z">
              <w:rPr>
                <w:noProof/>
                <w:lang w:val="en-US"/>
              </w:rPr>
            </w:rPrChange>
          </w:rPr>
          <w:t xml:space="preserve">cuatro tipos de analítica de retail que todo comercio necesita en 2018. </w:t>
        </w:r>
        <w:r w:rsidRPr="002B569F">
          <w:rPr>
            <w:rFonts w:cs="Times New Roman"/>
            <w:noProof/>
            <w:lang w:val="en-US"/>
          </w:rPr>
          <w:t xml:space="preserve">(2018, Agosto 7). </w:t>
        </w:r>
        <w:r w:rsidRPr="002B569F">
          <w:rPr>
            <w:rFonts w:cs="Times New Roman"/>
            <w:i/>
            <w:iCs/>
            <w:noProof/>
            <w:lang w:val="en-US"/>
          </w:rPr>
          <w:t>Analitica de retail</w:t>
        </w:r>
        <w:r w:rsidRPr="002B569F">
          <w:rPr>
            <w:rFonts w:cs="Times New Roman"/>
            <w:noProof/>
            <w:lang w:val="en-US"/>
          </w:rPr>
          <w:t>. Retrieved from Analitica de retail: http://analiticaderetail.com/tipos-de-analitica-de-retail/</w:t>
        </w:r>
      </w:ins>
    </w:p>
    <w:p w14:paraId="633D2E6F" w14:textId="77777777" w:rsidR="00887032" w:rsidRPr="002B569F" w:rsidRDefault="00887032" w:rsidP="002B569F">
      <w:pPr>
        <w:pStyle w:val="Bibliografa"/>
        <w:ind w:left="720" w:hanging="720"/>
        <w:rPr>
          <w:ins w:id="10916" w:author="Camilo Andrés Díaz Gómez" w:date="2023-03-28T15:43:00Z"/>
          <w:rFonts w:cs="Times New Roman"/>
          <w:noProof/>
          <w:lang w:val="en-US"/>
        </w:rPr>
      </w:pPr>
      <w:ins w:id="10917" w:author="Camilo Andrés Díaz Gómez" w:date="2023-03-28T15:43:00Z">
        <w:r w:rsidRPr="002B569F">
          <w:rPr>
            <w:rFonts w:cs="Times New Roman"/>
            <w:noProof/>
            <w:lang w:val="en-US"/>
          </w:rPr>
          <w:t xml:space="preserve">Deloitte. (n.d.). </w:t>
        </w:r>
        <w:r w:rsidRPr="002B569F">
          <w:rPr>
            <w:rFonts w:cs="Times New Roman"/>
            <w:i/>
            <w:iCs/>
            <w:noProof/>
            <w:lang w:val="en-US"/>
          </w:rPr>
          <w:t>IoT - Internet Of Things</w:t>
        </w:r>
        <w:r w:rsidRPr="002B569F">
          <w:rPr>
            <w:rFonts w:cs="Times New Roman"/>
            <w:noProof/>
            <w:lang w:val="en-US"/>
          </w:rPr>
          <w:t>. Retrieved from Deloitte: https://www2.deloitte.com/es/es/pages/technology/articles/IoT-internet-of-things.html</w:t>
        </w:r>
      </w:ins>
    </w:p>
    <w:p w14:paraId="3D2B5468" w14:textId="77777777" w:rsidR="00887032" w:rsidRPr="002B569F" w:rsidRDefault="00887032" w:rsidP="002B569F">
      <w:pPr>
        <w:pStyle w:val="Bibliografa"/>
        <w:ind w:left="720" w:hanging="720"/>
        <w:rPr>
          <w:ins w:id="10918" w:author="Camilo Andrés Díaz Gómez" w:date="2023-03-28T15:43:00Z"/>
          <w:rFonts w:cs="Times New Roman"/>
          <w:noProof/>
          <w:rPrChange w:id="10919" w:author="Camilo Andrés Díaz Gómez" w:date="2023-03-28T17:42:00Z">
            <w:rPr>
              <w:ins w:id="10920" w:author="Camilo Andrés Díaz Gómez" w:date="2023-03-28T15:43:00Z"/>
              <w:noProof/>
              <w:lang w:val="en-US"/>
            </w:rPr>
          </w:rPrChange>
        </w:rPr>
      </w:pPr>
      <w:ins w:id="10921" w:author="Camilo Andrés Díaz Gómez" w:date="2023-03-28T15:43:00Z">
        <w:r w:rsidRPr="002B569F">
          <w:rPr>
            <w:rFonts w:cs="Times New Roman"/>
            <w:noProof/>
            <w:rPrChange w:id="10922" w:author="Camilo Andrés Díaz Gómez" w:date="2023-03-28T17:42:00Z">
              <w:rPr>
                <w:noProof/>
                <w:lang w:val="en-US"/>
              </w:rPr>
            </w:rPrChange>
          </w:rPr>
          <w:t xml:space="preserve">Diaz, T., Escriba, F., &amp; Murgui, M. (2002). La base de datos BD. </w:t>
        </w:r>
        <w:r w:rsidRPr="002B569F">
          <w:rPr>
            <w:rFonts w:cs="Times New Roman"/>
            <w:i/>
            <w:iCs/>
            <w:noProof/>
            <w:rPrChange w:id="10923" w:author="Camilo Andrés Díaz Gómez" w:date="2023-03-28T17:42:00Z">
              <w:rPr>
                <w:i/>
                <w:iCs/>
                <w:noProof/>
                <w:lang w:val="en-US"/>
              </w:rPr>
            </w:rPrChange>
          </w:rPr>
          <w:t>MORES. Revista de Economia Aplicada</w:t>
        </w:r>
        <w:r w:rsidRPr="002B569F">
          <w:rPr>
            <w:rFonts w:cs="Times New Roman"/>
            <w:noProof/>
            <w:rPrChange w:id="10924" w:author="Camilo Andrés Díaz Gómez" w:date="2023-03-28T17:42:00Z">
              <w:rPr>
                <w:noProof/>
                <w:lang w:val="en-US"/>
              </w:rPr>
            </w:rPrChange>
          </w:rPr>
          <w:t>, 165-184.</w:t>
        </w:r>
      </w:ins>
    </w:p>
    <w:p w14:paraId="4251EBD4" w14:textId="77777777" w:rsidR="00887032" w:rsidRPr="002B569F" w:rsidRDefault="00887032" w:rsidP="002B569F">
      <w:pPr>
        <w:pStyle w:val="Bibliografa"/>
        <w:ind w:left="720" w:hanging="720"/>
        <w:rPr>
          <w:ins w:id="10925" w:author="Camilo Andrés Díaz Gómez" w:date="2023-03-28T15:43:00Z"/>
          <w:rFonts w:cs="Times New Roman"/>
          <w:noProof/>
          <w:lang w:val="en-US"/>
        </w:rPr>
      </w:pPr>
      <w:ins w:id="10926" w:author="Camilo Andrés Díaz Gómez" w:date="2023-03-28T15:43:00Z">
        <w:r w:rsidRPr="002B569F">
          <w:rPr>
            <w:rFonts w:cs="Times New Roman"/>
            <w:noProof/>
            <w:rPrChange w:id="10927" w:author="Camilo Andrés Díaz Gómez" w:date="2023-03-28T17:42:00Z">
              <w:rPr>
                <w:noProof/>
                <w:lang w:val="en-US"/>
              </w:rPr>
            </w:rPrChange>
          </w:rPr>
          <w:t xml:space="preserve">Dra. Marianella Álvarez Vega, D. L. (2020, 8 8). </w:t>
        </w:r>
        <w:r w:rsidRPr="002B569F">
          <w:rPr>
            <w:rFonts w:cs="Times New Roman"/>
            <w:i/>
            <w:iCs/>
            <w:noProof/>
            <w:lang w:val="en-US"/>
          </w:rPr>
          <w:t>Revista Medica Sinergia.</w:t>
        </w:r>
        <w:r w:rsidRPr="002B569F">
          <w:rPr>
            <w:rFonts w:cs="Times New Roman"/>
            <w:noProof/>
            <w:lang w:val="en-US"/>
          </w:rPr>
          <w:t xml:space="preserve"> Retrieved from https://www.revistamedicasinergia.com/index.php/rms/article/view/557/923</w:t>
        </w:r>
      </w:ins>
    </w:p>
    <w:p w14:paraId="5BD0F9E2" w14:textId="77777777" w:rsidR="00887032" w:rsidRPr="002B569F" w:rsidRDefault="00887032" w:rsidP="002B569F">
      <w:pPr>
        <w:pStyle w:val="Bibliografa"/>
        <w:ind w:left="720" w:hanging="720"/>
        <w:rPr>
          <w:ins w:id="10928" w:author="Camilo Andrés Díaz Gómez" w:date="2023-03-28T15:43:00Z"/>
          <w:rFonts w:cs="Times New Roman"/>
          <w:noProof/>
          <w:lang w:val="en-US"/>
        </w:rPr>
      </w:pPr>
      <w:ins w:id="10929" w:author="Camilo Andrés Díaz Gómez" w:date="2023-03-28T15:43:00Z">
        <w:r w:rsidRPr="002B569F">
          <w:rPr>
            <w:rFonts w:cs="Times New Roman"/>
            <w:noProof/>
            <w:lang w:val="en-US"/>
          </w:rPr>
          <w:lastRenderedPageBreak/>
          <w:t xml:space="preserve">Dunkles, A., Schmidt, O., Finne, N., Erikson, J., Osterlind, F., Tsiftes, N., &amp; Durvy, M. (2011). </w:t>
        </w:r>
        <w:r w:rsidRPr="002B569F">
          <w:rPr>
            <w:rFonts w:cs="Times New Roman"/>
            <w:i/>
            <w:iCs/>
            <w:noProof/>
            <w:lang w:val="en-US"/>
          </w:rPr>
          <w:t>The contiki os: The operating system for the internet of things.</w:t>
        </w:r>
        <w:r w:rsidRPr="002B569F">
          <w:rPr>
            <w:rFonts w:cs="Times New Roman"/>
            <w:noProof/>
            <w:lang w:val="en-US"/>
          </w:rPr>
          <w:t xml:space="preserve"> Retrieved from Online: http://www. contikios. org</w:t>
        </w:r>
      </w:ins>
    </w:p>
    <w:p w14:paraId="7B0F3315" w14:textId="77777777" w:rsidR="00887032" w:rsidRPr="002B569F" w:rsidRDefault="00887032" w:rsidP="002B569F">
      <w:pPr>
        <w:pStyle w:val="Bibliografa"/>
        <w:ind w:left="720" w:hanging="720"/>
        <w:rPr>
          <w:ins w:id="10930" w:author="Camilo Andrés Díaz Gómez" w:date="2023-03-28T15:43:00Z"/>
          <w:rFonts w:cs="Times New Roman"/>
          <w:noProof/>
          <w:rPrChange w:id="10931" w:author="Camilo Andrés Díaz Gómez" w:date="2023-03-28T17:42:00Z">
            <w:rPr>
              <w:ins w:id="10932" w:author="Camilo Andrés Díaz Gómez" w:date="2023-03-28T15:43:00Z"/>
              <w:noProof/>
              <w:lang w:val="en-US"/>
            </w:rPr>
          </w:rPrChange>
        </w:rPr>
      </w:pPr>
      <w:ins w:id="10933" w:author="Camilo Andrés Díaz Gómez" w:date="2023-03-28T15:43:00Z">
        <w:r w:rsidRPr="002B569F">
          <w:rPr>
            <w:rFonts w:cs="Times New Roman"/>
            <w:noProof/>
            <w:lang w:val="en-US"/>
          </w:rPr>
          <w:t xml:space="preserve">editorial, E. (2018, Noviembre 1). </w:t>
        </w:r>
        <w:r w:rsidRPr="002B569F">
          <w:rPr>
            <w:rFonts w:cs="Times New Roman"/>
            <w:i/>
            <w:iCs/>
            <w:noProof/>
            <w:rPrChange w:id="10934" w:author="Camilo Andrés Díaz Gómez" w:date="2023-03-28T17:42:00Z">
              <w:rPr>
                <w:i/>
                <w:iCs/>
                <w:noProof/>
                <w:lang w:val="en-US"/>
              </w:rPr>
            </w:rPrChange>
          </w:rPr>
          <w:t>REPORTEGIGITAL</w:t>
        </w:r>
        <w:r w:rsidRPr="002B569F">
          <w:rPr>
            <w:rFonts w:cs="Times New Roman"/>
            <w:noProof/>
            <w:rPrChange w:id="10935" w:author="Camilo Andrés Díaz Gómez" w:date="2023-03-28T17:42:00Z">
              <w:rPr>
                <w:noProof/>
                <w:lang w:val="en-US"/>
              </w:rPr>
            </w:rPrChange>
          </w:rPr>
          <w:t>. Retrieved from REPORTEGIGITAL: https://reportedigital.com/cloud/analitica-de-datos/</w:t>
        </w:r>
      </w:ins>
    </w:p>
    <w:p w14:paraId="1127A09F" w14:textId="77777777" w:rsidR="00887032" w:rsidRPr="002B569F" w:rsidRDefault="00887032" w:rsidP="002B569F">
      <w:pPr>
        <w:pStyle w:val="Bibliografa"/>
        <w:ind w:left="720" w:hanging="720"/>
        <w:rPr>
          <w:ins w:id="10936" w:author="Camilo Andrés Díaz Gómez" w:date="2023-03-28T15:43:00Z"/>
          <w:rFonts w:cs="Times New Roman"/>
          <w:noProof/>
          <w:rPrChange w:id="10937" w:author="Camilo Andrés Díaz Gómez" w:date="2023-03-28T17:42:00Z">
            <w:rPr>
              <w:ins w:id="10938" w:author="Camilo Andrés Díaz Gómez" w:date="2023-03-28T15:43:00Z"/>
              <w:noProof/>
              <w:lang w:val="en-US"/>
            </w:rPr>
          </w:rPrChange>
        </w:rPr>
      </w:pPr>
      <w:ins w:id="10939" w:author="Camilo Andrés Díaz Gómez" w:date="2023-03-28T15:43:00Z">
        <w:r w:rsidRPr="002B569F">
          <w:rPr>
            <w:rFonts w:cs="Times New Roman"/>
            <w:noProof/>
            <w:rPrChange w:id="10940" w:author="Camilo Andrés Díaz Gómez" w:date="2023-03-28T17:42:00Z">
              <w:rPr>
                <w:noProof/>
                <w:lang w:val="en-US"/>
              </w:rPr>
            </w:rPrChange>
          </w:rPr>
          <w:t xml:space="preserve">Eduardo García Dunna, H. G. (2013). </w:t>
        </w:r>
        <w:r w:rsidRPr="002B569F">
          <w:rPr>
            <w:rFonts w:cs="Times New Roman"/>
            <w:i/>
            <w:iCs/>
            <w:noProof/>
            <w:rPrChange w:id="10941" w:author="Camilo Andrés Díaz Gómez" w:date="2023-03-28T17:42:00Z">
              <w:rPr>
                <w:i/>
                <w:iCs/>
                <w:noProof/>
                <w:lang w:val="en-US"/>
              </w:rPr>
            </w:rPrChange>
          </w:rPr>
          <w:t>Simulación y análisis de sistemas con ProModel.</w:t>
        </w:r>
        <w:r w:rsidRPr="002B569F">
          <w:rPr>
            <w:rFonts w:cs="Times New Roman"/>
            <w:noProof/>
            <w:rPrChange w:id="10942" w:author="Camilo Andrés Díaz Gómez" w:date="2023-03-28T17:42:00Z">
              <w:rPr>
                <w:noProof/>
                <w:lang w:val="en-US"/>
              </w:rPr>
            </w:rPrChange>
          </w:rPr>
          <w:t xml:space="preserve"> Naucalpan d e Juárez, Estado de México , México : PEARSON. Retrieved from https://jrvargas.files.wordpress.com/2015/04/libro-simulacic3b3n-y-anc3a1lisis-de-sistemas-2da-edicic3b3n.pdf</w:t>
        </w:r>
      </w:ins>
    </w:p>
    <w:p w14:paraId="3849AE22" w14:textId="77777777" w:rsidR="00887032" w:rsidRPr="002B569F" w:rsidRDefault="00887032" w:rsidP="002B569F">
      <w:pPr>
        <w:pStyle w:val="Bibliografa"/>
        <w:ind w:left="720" w:hanging="720"/>
        <w:rPr>
          <w:ins w:id="10943" w:author="Camilo Andrés Díaz Gómez" w:date="2023-03-28T15:43:00Z"/>
          <w:rFonts w:cs="Times New Roman"/>
          <w:noProof/>
          <w:rPrChange w:id="10944" w:author="Camilo Andrés Díaz Gómez" w:date="2023-03-28T17:42:00Z">
            <w:rPr>
              <w:ins w:id="10945" w:author="Camilo Andrés Díaz Gómez" w:date="2023-03-28T15:43:00Z"/>
              <w:noProof/>
              <w:lang w:val="en-US"/>
            </w:rPr>
          </w:rPrChange>
        </w:rPr>
      </w:pPr>
      <w:ins w:id="10946" w:author="Camilo Andrés Díaz Gómez" w:date="2023-03-28T15:43:00Z">
        <w:r w:rsidRPr="002B569F">
          <w:rPr>
            <w:rFonts w:cs="Times New Roman"/>
            <w:noProof/>
            <w:rPrChange w:id="10947" w:author="Camilo Andrés Díaz Gómez" w:date="2023-03-28T17:42:00Z">
              <w:rPr>
                <w:noProof/>
                <w:lang w:val="en-US"/>
              </w:rPr>
            </w:rPrChange>
          </w:rPr>
          <w:t xml:space="preserve">EOI. (2007). </w:t>
        </w:r>
        <w:r w:rsidRPr="002B569F">
          <w:rPr>
            <w:rFonts w:cs="Times New Roman"/>
            <w:i/>
            <w:iCs/>
            <w:noProof/>
            <w:rPrChange w:id="10948" w:author="Camilo Andrés Díaz Gómez" w:date="2023-03-28T17:42:00Z">
              <w:rPr>
                <w:i/>
                <w:iCs/>
                <w:noProof/>
                <w:lang w:val="en-US"/>
              </w:rPr>
            </w:rPrChange>
          </w:rPr>
          <w:t>TÉCNICAS ANALÍTICAS.</w:t>
        </w:r>
        <w:r w:rsidRPr="002B569F">
          <w:rPr>
            <w:rFonts w:cs="Times New Roman"/>
            <w:noProof/>
            <w:rPrChange w:id="10949" w:author="Camilo Andrés Díaz Gómez" w:date="2023-03-28T17:42:00Z">
              <w:rPr>
                <w:noProof/>
                <w:lang w:val="en-US"/>
              </w:rPr>
            </w:rPrChange>
          </w:rPr>
          <w:t xml:space="preserve"> (Ley de Propiedad Intelectual del 17 de noviembre de 1987 y Reales Decretos).</w:t>
        </w:r>
      </w:ins>
    </w:p>
    <w:p w14:paraId="7DAA14EE" w14:textId="77777777" w:rsidR="00887032" w:rsidRPr="002B569F" w:rsidRDefault="00887032" w:rsidP="002B569F">
      <w:pPr>
        <w:pStyle w:val="Bibliografa"/>
        <w:ind w:left="720" w:hanging="720"/>
        <w:rPr>
          <w:ins w:id="10950" w:author="Camilo Andrés Díaz Gómez" w:date="2023-03-28T15:43:00Z"/>
          <w:rFonts w:cs="Times New Roman"/>
          <w:noProof/>
          <w:lang w:val="en-US"/>
        </w:rPr>
      </w:pPr>
      <w:ins w:id="10951" w:author="Camilo Andrés Díaz Gómez" w:date="2023-03-28T15:43:00Z">
        <w:r w:rsidRPr="002B569F">
          <w:rPr>
            <w:rFonts w:cs="Times New Roman"/>
            <w:noProof/>
            <w:lang w:val="en-US"/>
          </w:rPr>
          <w:t xml:space="preserve">Gan, S. (2017). </w:t>
        </w:r>
        <w:r w:rsidRPr="002B569F">
          <w:rPr>
            <w:rFonts w:cs="Times New Roman"/>
            <w:i/>
            <w:iCs/>
            <w:noProof/>
            <w:lang w:val="en-US"/>
          </w:rPr>
          <w:t>An IoT simulator in NS3 and a key-based authentication architecture for IoT devices using blockchain.</w:t>
        </w:r>
        <w:r w:rsidRPr="002B569F">
          <w:rPr>
            <w:rFonts w:cs="Times New Roman"/>
            <w:noProof/>
            <w:lang w:val="en-US"/>
          </w:rPr>
          <w:t xml:space="preserve"> </w:t>
        </w:r>
        <w:r w:rsidRPr="002B569F">
          <w:rPr>
            <w:rFonts w:cs="Times New Roman"/>
            <w:noProof/>
            <w:rPrChange w:id="10952" w:author="Camilo Andrés Díaz Gómez" w:date="2023-03-28T17:42:00Z">
              <w:rPr>
                <w:noProof/>
                <w:lang w:val="en-US"/>
              </w:rPr>
            </w:rPrChange>
          </w:rPr>
          <w:t xml:space="preserve">Tesis, Instituto Indio de Tecnología Kanpur, Ciencias informáticas e ingeniería, Kanpur. </w:t>
        </w:r>
        <w:r w:rsidRPr="002B569F">
          <w:rPr>
            <w:rFonts w:cs="Times New Roman"/>
            <w:noProof/>
            <w:lang w:val="en-US"/>
          </w:rPr>
          <w:t>Retrieved Abril 2, 2020, from https://security.cse.iitk.ac.in/sites/default/files/12807624_0.pdf</w:t>
        </w:r>
      </w:ins>
    </w:p>
    <w:p w14:paraId="00F1F2B7" w14:textId="77777777" w:rsidR="00887032" w:rsidRPr="002B569F" w:rsidRDefault="00887032" w:rsidP="002B569F">
      <w:pPr>
        <w:pStyle w:val="Bibliografa"/>
        <w:ind w:left="720" w:hanging="720"/>
        <w:rPr>
          <w:ins w:id="10953" w:author="Camilo Andrés Díaz Gómez" w:date="2023-03-28T15:43:00Z"/>
          <w:rFonts w:cs="Times New Roman"/>
          <w:noProof/>
          <w:lang w:val="en-US"/>
        </w:rPr>
      </w:pPr>
      <w:ins w:id="10954" w:author="Camilo Andrés Díaz Gómez" w:date="2023-03-28T15:43:00Z">
        <w:r w:rsidRPr="002B569F">
          <w:rPr>
            <w:rFonts w:cs="Times New Roman"/>
            <w:noProof/>
            <w:rPrChange w:id="10955" w:author="Camilo Andrés Díaz Gómez" w:date="2023-03-28T17:42:00Z">
              <w:rPr>
                <w:noProof/>
                <w:lang w:val="en-US"/>
              </w:rPr>
            </w:rPrChange>
          </w:rPr>
          <w:t xml:space="preserve">García Sánchez, Á., &amp; Ortega Mier, M. (2006). </w:t>
        </w:r>
        <w:r w:rsidRPr="002B569F">
          <w:rPr>
            <w:rFonts w:cs="Times New Roman"/>
            <w:i/>
            <w:iCs/>
            <w:noProof/>
            <w:rPrChange w:id="10956" w:author="Camilo Andrés Díaz Gómez" w:date="2023-03-28T17:42:00Z">
              <w:rPr>
                <w:i/>
                <w:iCs/>
                <w:noProof/>
                <w:lang w:val="en-US"/>
              </w:rPr>
            </w:rPrChange>
          </w:rPr>
          <w:t>Introducción a la simulación de sistemas discretos.</w:t>
        </w:r>
        <w:r w:rsidRPr="002B569F">
          <w:rPr>
            <w:rFonts w:cs="Times New Roman"/>
            <w:noProof/>
            <w:rPrChange w:id="10957" w:author="Camilo Andrés Díaz Gómez" w:date="2023-03-28T17:42:00Z">
              <w:rPr>
                <w:noProof/>
                <w:lang w:val="en-US"/>
              </w:rPr>
            </w:rPrChange>
          </w:rPr>
          <w:t xml:space="preserve"> </w:t>
        </w:r>
        <w:r w:rsidRPr="002B569F">
          <w:rPr>
            <w:rFonts w:cs="Times New Roman"/>
            <w:noProof/>
            <w:lang w:val="en-US"/>
          </w:rPr>
          <w:t>Retrieved Marzo 25, 2020, from http://www.iol.etsii.upm.es/arch/intro_simulacion.pdf</w:t>
        </w:r>
      </w:ins>
    </w:p>
    <w:p w14:paraId="5CF8FA85" w14:textId="77777777" w:rsidR="00887032" w:rsidRPr="002B569F" w:rsidRDefault="00887032" w:rsidP="002B569F">
      <w:pPr>
        <w:pStyle w:val="Bibliografa"/>
        <w:ind w:left="720" w:hanging="720"/>
        <w:rPr>
          <w:ins w:id="10958" w:author="Camilo Andrés Díaz Gómez" w:date="2023-03-28T15:43:00Z"/>
          <w:rFonts w:cs="Times New Roman"/>
          <w:noProof/>
          <w:rPrChange w:id="10959" w:author="Camilo Andrés Díaz Gómez" w:date="2023-03-28T17:42:00Z">
            <w:rPr>
              <w:ins w:id="10960" w:author="Camilo Andrés Díaz Gómez" w:date="2023-03-28T15:43:00Z"/>
              <w:noProof/>
              <w:lang w:val="en-US"/>
            </w:rPr>
          </w:rPrChange>
        </w:rPr>
      </w:pPr>
      <w:ins w:id="10961" w:author="Camilo Andrés Díaz Gómez" w:date="2023-03-28T15:43:00Z">
        <w:r w:rsidRPr="002B569F">
          <w:rPr>
            <w:rFonts w:cs="Times New Roman"/>
            <w:noProof/>
            <w:rPrChange w:id="10962" w:author="Camilo Andrés Díaz Gómez" w:date="2023-03-28T17:42:00Z">
              <w:rPr>
                <w:noProof/>
                <w:lang w:val="en-US"/>
              </w:rPr>
            </w:rPrChange>
          </w:rPr>
          <w:t xml:space="preserve">Garcia, P. (2006). </w:t>
        </w:r>
        <w:r w:rsidRPr="002B569F">
          <w:rPr>
            <w:rFonts w:cs="Times New Roman"/>
            <w:i/>
            <w:iCs/>
            <w:noProof/>
            <w:rPrChange w:id="10963" w:author="Camilo Andrés Díaz Gómez" w:date="2023-03-28T17:42:00Z">
              <w:rPr>
                <w:i/>
                <w:iCs/>
                <w:noProof/>
                <w:lang w:val="en-US"/>
              </w:rPr>
            </w:rPrChange>
          </w:rPr>
          <w:t>TECNICAS DE ANALITICA.</w:t>
        </w:r>
        <w:r w:rsidRPr="002B569F">
          <w:rPr>
            <w:rFonts w:cs="Times New Roman"/>
            <w:noProof/>
            <w:rPrChange w:id="10964" w:author="Camilo Andrés Díaz Gómez" w:date="2023-03-28T17:42:00Z">
              <w:rPr>
                <w:noProof/>
                <w:lang w:val="en-US"/>
              </w:rPr>
            </w:rPrChange>
          </w:rPr>
          <w:t xml:space="preserve"> </w:t>
        </w:r>
      </w:ins>
    </w:p>
    <w:p w14:paraId="56AFA851" w14:textId="77777777" w:rsidR="00887032" w:rsidRPr="002B569F" w:rsidRDefault="00887032" w:rsidP="002B569F">
      <w:pPr>
        <w:pStyle w:val="Bibliografa"/>
        <w:ind w:left="720" w:hanging="720"/>
        <w:rPr>
          <w:ins w:id="10965" w:author="Camilo Andrés Díaz Gómez" w:date="2023-03-28T15:43:00Z"/>
          <w:rFonts w:cs="Times New Roman"/>
          <w:noProof/>
          <w:rPrChange w:id="10966" w:author="Camilo Andrés Díaz Gómez" w:date="2023-03-28T17:42:00Z">
            <w:rPr>
              <w:ins w:id="10967" w:author="Camilo Andrés Díaz Gómez" w:date="2023-03-28T15:43:00Z"/>
              <w:noProof/>
              <w:lang w:val="en-US"/>
            </w:rPr>
          </w:rPrChange>
        </w:rPr>
      </w:pPr>
      <w:ins w:id="10968" w:author="Camilo Andrés Díaz Gómez" w:date="2023-03-28T15:43:00Z">
        <w:r w:rsidRPr="002B569F">
          <w:rPr>
            <w:rFonts w:cs="Times New Roman"/>
            <w:noProof/>
            <w:rPrChange w:id="10969" w:author="Camilo Andrés Díaz Gómez" w:date="2023-03-28T17:42:00Z">
              <w:rPr>
                <w:noProof/>
                <w:lang w:val="en-US"/>
              </w:rPr>
            </w:rPrChange>
          </w:rPr>
          <w:t xml:space="preserve">Gibbs, G. (2012). </w:t>
        </w:r>
        <w:r w:rsidRPr="002B569F">
          <w:rPr>
            <w:rFonts w:cs="Times New Roman"/>
            <w:i/>
            <w:iCs/>
            <w:noProof/>
            <w:rPrChange w:id="10970" w:author="Camilo Andrés Díaz Gómez" w:date="2023-03-28T17:42:00Z">
              <w:rPr>
                <w:i/>
                <w:iCs/>
                <w:noProof/>
                <w:lang w:val="en-US"/>
              </w:rPr>
            </w:rPrChange>
          </w:rPr>
          <w:t>Analisis de datos en investigaciones cualitativas .</w:t>
        </w:r>
        <w:r w:rsidRPr="002B569F">
          <w:rPr>
            <w:rFonts w:cs="Times New Roman"/>
            <w:noProof/>
            <w:rPrChange w:id="10971" w:author="Camilo Andrés Díaz Gómez" w:date="2023-03-28T17:42:00Z">
              <w:rPr>
                <w:noProof/>
                <w:lang w:val="en-US"/>
              </w:rPr>
            </w:rPrChange>
          </w:rPr>
          <w:t xml:space="preserve"> Ediciones Morata.</w:t>
        </w:r>
      </w:ins>
    </w:p>
    <w:p w14:paraId="2BD9153A" w14:textId="77777777" w:rsidR="00887032" w:rsidRPr="002B569F" w:rsidRDefault="00887032" w:rsidP="002B569F">
      <w:pPr>
        <w:pStyle w:val="Bibliografa"/>
        <w:ind w:left="720" w:hanging="720"/>
        <w:rPr>
          <w:ins w:id="10972" w:author="Camilo Andrés Díaz Gómez" w:date="2023-03-28T15:43:00Z"/>
          <w:rFonts w:cs="Times New Roman"/>
          <w:noProof/>
          <w:rPrChange w:id="10973" w:author="Camilo Andrés Díaz Gómez" w:date="2023-03-28T17:42:00Z">
            <w:rPr>
              <w:ins w:id="10974" w:author="Camilo Andrés Díaz Gómez" w:date="2023-03-28T15:43:00Z"/>
              <w:noProof/>
              <w:lang w:val="en-US"/>
            </w:rPr>
          </w:rPrChange>
        </w:rPr>
      </w:pPr>
      <w:ins w:id="10975" w:author="Camilo Andrés Díaz Gómez" w:date="2023-03-28T15:43:00Z">
        <w:r w:rsidRPr="002B569F">
          <w:rPr>
            <w:rFonts w:cs="Times New Roman"/>
            <w:noProof/>
            <w:rPrChange w:id="10976" w:author="Camilo Andrés Díaz Gómez" w:date="2023-03-28T17:42:00Z">
              <w:rPr>
                <w:noProof/>
                <w:lang w:val="en-US"/>
              </w:rPr>
            </w:rPrChange>
          </w:rPr>
          <w:t xml:space="preserve">Gomez-Aguilar, D., Garcia-Peñalvo, F., &amp; Theron, R. (2014). Analitica visual en learning. </w:t>
        </w:r>
        <w:r w:rsidRPr="002B569F">
          <w:rPr>
            <w:rFonts w:cs="Times New Roman"/>
            <w:i/>
            <w:iCs/>
            <w:noProof/>
            <w:rPrChange w:id="10977" w:author="Camilo Andrés Díaz Gómez" w:date="2023-03-28T17:42:00Z">
              <w:rPr>
                <w:i/>
                <w:iCs/>
                <w:noProof/>
                <w:lang w:val="en-US"/>
              </w:rPr>
            </w:rPrChange>
          </w:rPr>
          <w:t xml:space="preserve">El profesional de la informatica </w:t>
        </w:r>
        <w:r w:rsidRPr="002B569F">
          <w:rPr>
            <w:rFonts w:cs="Times New Roman"/>
            <w:noProof/>
            <w:rPrChange w:id="10978" w:author="Camilo Andrés Díaz Gómez" w:date="2023-03-28T17:42:00Z">
              <w:rPr>
                <w:noProof/>
                <w:lang w:val="en-US"/>
              </w:rPr>
            </w:rPrChange>
          </w:rPr>
          <w:t>, 23(3).</w:t>
        </w:r>
      </w:ins>
    </w:p>
    <w:p w14:paraId="421017D4" w14:textId="77777777" w:rsidR="00887032" w:rsidRPr="002B569F" w:rsidRDefault="00887032" w:rsidP="002B569F">
      <w:pPr>
        <w:pStyle w:val="Bibliografa"/>
        <w:ind w:left="720" w:hanging="720"/>
        <w:rPr>
          <w:ins w:id="10979" w:author="Camilo Andrés Díaz Gómez" w:date="2023-03-28T15:43:00Z"/>
          <w:rFonts w:cs="Times New Roman"/>
          <w:noProof/>
          <w:rPrChange w:id="10980" w:author="Camilo Andrés Díaz Gómez" w:date="2023-03-28T17:42:00Z">
            <w:rPr>
              <w:ins w:id="10981" w:author="Camilo Andrés Díaz Gómez" w:date="2023-03-28T15:43:00Z"/>
              <w:noProof/>
              <w:lang w:val="en-US"/>
            </w:rPr>
          </w:rPrChange>
        </w:rPr>
      </w:pPr>
      <w:ins w:id="10982" w:author="Camilo Andrés Díaz Gómez" w:date="2023-03-28T15:43:00Z">
        <w:r w:rsidRPr="002B569F">
          <w:rPr>
            <w:rFonts w:cs="Times New Roman"/>
            <w:noProof/>
            <w:rPrChange w:id="10983" w:author="Camilo Andrés Díaz Gómez" w:date="2023-03-28T17:42:00Z">
              <w:rPr>
                <w:noProof/>
                <w:lang w:val="en-US"/>
              </w:rPr>
            </w:rPrChange>
          </w:rPr>
          <w:t xml:space="preserve">González, F. A. (2015, 2 22). Modelos de aprendizaje computacional en. </w:t>
        </w:r>
        <w:r w:rsidRPr="002B569F">
          <w:rPr>
            <w:rFonts w:cs="Times New Roman"/>
            <w:i/>
            <w:iCs/>
            <w:noProof/>
            <w:rPrChange w:id="10984" w:author="Camilo Andrés Díaz Gómez" w:date="2023-03-28T17:42:00Z">
              <w:rPr>
                <w:i/>
                <w:iCs/>
                <w:noProof/>
                <w:lang w:val="en-US"/>
              </w:rPr>
            </w:rPrChange>
          </w:rPr>
          <w:t>Revista Colombiana de Reumatologia</w:t>
        </w:r>
        <w:r w:rsidRPr="002B569F">
          <w:rPr>
            <w:rFonts w:cs="Times New Roman"/>
            <w:noProof/>
            <w:rPrChange w:id="10985" w:author="Camilo Andrés Díaz Gómez" w:date="2023-03-28T17:42:00Z">
              <w:rPr>
                <w:noProof/>
                <w:lang w:val="en-US"/>
              </w:rPr>
            </w:rPrChange>
          </w:rPr>
          <w:t>, pp. 77-78.</w:t>
        </w:r>
      </w:ins>
    </w:p>
    <w:p w14:paraId="7E6EFDF9" w14:textId="77777777" w:rsidR="00887032" w:rsidRPr="002B569F" w:rsidRDefault="00887032" w:rsidP="002B569F">
      <w:pPr>
        <w:pStyle w:val="Bibliografa"/>
        <w:ind w:left="720" w:hanging="720"/>
        <w:rPr>
          <w:ins w:id="10986" w:author="Camilo Andrés Díaz Gómez" w:date="2023-03-28T15:43:00Z"/>
          <w:rFonts w:cs="Times New Roman"/>
          <w:noProof/>
          <w:rPrChange w:id="10987" w:author="Camilo Andrés Díaz Gómez" w:date="2023-03-28T17:42:00Z">
            <w:rPr>
              <w:ins w:id="10988" w:author="Camilo Andrés Díaz Gómez" w:date="2023-03-28T15:43:00Z"/>
              <w:noProof/>
              <w:lang w:val="en-US"/>
            </w:rPr>
          </w:rPrChange>
        </w:rPr>
      </w:pPr>
      <w:ins w:id="10989" w:author="Camilo Andrés Díaz Gómez" w:date="2023-03-28T15:43:00Z">
        <w:r w:rsidRPr="002B569F">
          <w:rPr>
            <w:rFonts w:cs="Times New Roman"/>
            <w:i/>
            <w:iCs/>
            <w:noProof/>
            <w:rPrChange w:id="10990" w:author="Camilo Andrés Díaz Gómez" w:date="2023-03-28T17:42:00Z">
              <w:rPr>
                <w:i/>
                <w:iCs/>
                <w:noProof/>
                <w:lang w:val="en-US"/>
              </w:rPr>
            </w:rPrChange>
          </w:rPr>
          <w:t>Hardwarelibre</w:t>
        </w:r>
        <w:r w:rsidRPr="002B569F">
          <w:rPr>
            <w:rFonts w:cs="Times New Roman"/>
            <w:noProof/>
            <w:rPrChange w:id="10991" w:author="Camilo Andrés Díaz Gómez" w:date="2023-03-28T17:42:00Z">
              <w:rPr>
                <w:noProof/>
                <w:lang w:val="en-US"/>
              </w:rPr>
            </w:rPrChange>
          </w:rPr>
          <w:t>. (n.d.). Retrieved from Hardwarelibre: https://www.hwlibre.com/iotify-servicio-web-desarrolladores-hardware-libre/#:~:text=As%C3%AD%20hace%20poco%20hemos%20conocido,compatible%20con%20cualquier%20hardware%20libre.</w:t>
        </w:r>
      </w:ins>
    </w:p>
    <w:p w14:paraId="0312311F" w14:textId="77777777" w:rsidR="00887032" w:rsidRPr="002B569F" w:rsidRDefault="00887032" w:rsidP="002B569F">
      <w:pPr>
        <w:pStyle w:val="Bibliografa"/>
        <w:ind w:left="720" w:hanging="720"/>
        <w:rPr>
          <w:ins w:id="10992" w:author="Camilo Andrés Díaz Gómez" w:date="2023-03-28T15:43:00Z"/>
          <w:rFonts w:cs="Times New Roman"/>
          <w:noProof/>
          <w:rPrChange w:id="10993" w:author="Camilo Andrés Díaz Gómez" w:date="2023-03-28T17:42:00Z">
            <w:rPr>
              <w:ins w:id="10994" w:author="Camilo Andrés Díaz Gómez" w:date="2023-03-28T15:43:00Z"/>
              <w:noProof/>
              <w:lang w:val="en-US"/>
            </w:rPr>
          </w:rPrChange>
        </w:rPr>
      </w:pPr>
      <w:ins w:id="10995" w:author="Camilo Andrés Díaz Gómez" w:date="2023-03-28T15:43:00Z">
        <w:r w:rsidRPr="002B569F">
          <w:rPr>
            <w:rFonts w:cs="Times New Roman"/>
            <w:noProof/>
            <w:rPrChange w:id="10996" w:author="Camilo Andrés Díaz Gómez" w:date="2023-03-28T17:42:00Z">
              <w:rPr>
                <w:noProof/>
                <w:lang w:val="en-US"/>
              </w:rPr>
            </w:rPrChange>
          </w:rPr>
          <w:lastRenderedPageBreak/>
          <w:t xml:space="preserve">Hassan, F., Domingo-Ferrer, J., &amp; Soria-comas, J. (2018). Anominacion de datos no estrucutrados a traves del reconocimiento de entidades nominadas. </w:t>
        </w:r>
        <w:r w:rsidRPr="002B569F">
          <w:rPr>
            <w:rFonts w:cs="Times New Roman"/>
            <w:i/>
            <w:iCs/>
            <w:noProof/>
            <w:rPrChange w:id="10997" w:author="Camilo Andrés Díaz Gómez" w:date="2023-03-28T17:42:00Z">
              <w:rPr>
                <w:i/>
                <w:iCs/>
                <w:noProof/>
                <w:lang w:val="en-US"/>
              </w:rPr>
            </w:rPrChange>
          </w:rPr>
          <w:t>Actas de la XV Reunni Espaola sobre Criptologa y Seguridad de la informcin-RECSI</w:t>
        </w:r>
        <w:r w:rsidRPr="002B569F">
          <w:rPr>
            <w:rFonts w:cs="Times New Roman"/>
            <w:noProof/>
            <w:rPrChange w:id="10998" w:author="Camilo Andrés Díaz Gómez" w:date="2023-03-28T17:42:00Z">
              <w:rPr>
                <w:noProof/>
                <w:lang w:val="en-US"/>
              </w:rPr>
            </w:rPrChange>
          </w:rPr>
          <w:t>, 102-106.</w:t>
        </w:r>
      </w:ins>
    </w:p>
    <w:p w14:paraId="6BF328E2" w14:textId="77777777" w:rsidR="00887032" w:rsidRPr="002B569F" w:rsidRDefault="00887032" w:rsidP="002B569F">
      <w:pPr>
        <w:pStyle w:val="Bibliografa"/>
        <w:ind w:left="720" w:hanging="720"/>
        <w:rPr>
          <w:ins w:id="10999" w:author="Camilo Andrés Díaz Gómez" w:date="2023-03-28T15:43:00Z"/>
          <w:rFonts w:cs="Times New Roman"/>
          <w:noProof/>
          <w:rPrChange w:id="11000" w:author="Camilo Andrés Díaz Gómez" w:date="2023-03-28T17:42:00Z">
            <w:rPr>
              <w:ins w:id="11001" w:author="Camilo Andrés Díaz Gómez" w:date="2023-03-28T15:43:00Z"/>
              <w:noProof/>
              <w:lang w:val="en-US"/>
            </w:rPr>
          </w:rPrChange>
        </w:rPr>
      </w:pPr>
      <w:ins w:id="11002" w:author="Camilo Andrés Díaz Gómez" w:date="2023-03-28T15:43:00Z">
        <w:r w:rsidRPr="002B569F">
          <w:rPr>
            <w:rFonts w:cs="Times New Roman"/>
            <w:noProof/>
            <w:rPrChange w:id="11003" w:author="Camilo Andrés Díaz Gómez" w:date="2023-03-28T17:42:00Z">
              <w:rPr>
                <w:noProof/>
                <w:lang w:val="en-US"/>
              </w:rPr>
            </w:rPrChange>
          </w:rPr>
          <w:t xml:space="preserve">Hergert, M., &amp; Morris, D. (1989). Datos contables para el analisis de la cadena de valor . </w:t>
        </w:r>
        <w:r w:rsidRPr="002B569F">
          <w:rPr>
            <w:rFonts w:cs="Times New Roman"/>
            <w:i/>
            <w:iCs/>
            <w:noProof/>
            <w:rPrChange w:id="11004" w:author="Camilo Andrés Díaz Gómez" w:date="2023-03-28T17:42:00Z">
              <w:rPr>
                <w:i/>
                <w:iCs/>
                <w:noProof/>
                <w:lang w:val="en-US"/>
              </w:rPr>
            </w:rPrChange>
          </w:rPr>
          <w:t>Diario de gestion estrategica</w:t>
        </w:r>
        <w:r w:rsidRPr="002B569F">
          <w:rPr>
            <w:rFonts w:cs="Times New Roman"/>
            <w:noProof/>
            <w:rPrChange w:id="11005" w:author="Camilo Andrés Díaz Gómez" w:date="2023-03-28T17:42:00Z">
              <w:rPr>
                <w:noProof/>
                <w:lang w:val="en-US"/>
              </w:rPr>
            </w:rPrChange>
          </w:rPr>
          <w:t>, 10(29,175-188.</w:t>
        </w:r>
      </w:ins>
    </w:p>
    <w:p w14:paraId="6A744FE7" w14:textId="77777777" w:rsidR="00887032" w:rsidRPr="002B569F" w:rsidRDefault="00887032" w:rsidP="002B569F">
      <w:pPr>
        <w:pStyle w:val="Bibliografa"/>
        <w:ind w:left="720" w:hanging="720"/>
        <w:rPr>
          <w:ins w:id="11006" w:author="Camilo Andrés Díaz Gómez" w:date="2023-03-28T15:43:00Z"/>
          <w:rFonts w:cs="Times New Roman"/>
          <w:noProof/>
          <w:rPrChange w:id="11007" w:author="Camilo Andrés Díaz Gómez" w:date="2023-03-28T17:42:00Z">
            <w:rPr>
              <w:ins w:id="11008" w:author="Camilo Andrés Díaz Gómez" w:date="2023-03-28T15:43:00Z"/>
              <w:noProof/>
              <w:lang w:val="en-US"/>
            </w:rPr>
          </w:rPrChange>
        </w:rPr>
      </w:pPr>
      <w:ins w:id="11009" w:author="Camilo Andrés Díaz Gómez" w:date="2023-03-28T15:43:00Z">
        <w:r w:rsidRPr="002B569F">
          <w:rPr>
            <w:rFonts w:cs="Times New Roman"/>
            <w:noProof/>
            <w:rPrChange w:id="11010" w:author="Camilo Andrés Díaz Gómez" w:date="2023-03-28T17:42:00Z">
              <w:rPr>
                <w:noProof/>
                <w:lang w:val="en-US"/>
              </w:rPr>
            </w:rPrChange>
          </w:rPr>
          <w:t xml:space="preserve">Hernandez Perez, A. (2013). </w:t>
        </w:r>
        <w:r w:rsidRPr="002B569F">
          <w:rPr>
            <w:rFonts w:cs="Times New Roman"/>
            <w:i/>
            <w:iCs/>
            <w:noProof/>
            <w:rPrChange w:id="11011" w:author="Camilo Andrés Díaz Gómez" w:date="2023-03-28T17:42:00Z">
              <w:rPr>
                <w:i/>
                <w:iCs/>
                <w:noProof/>
                <w:lang w:val="en-US"/>
              </w:rPr>
            </w:rPrChange>
          </w:rPr>
          <w:t>Datos abiertos y repositorios de datos .</w:t>
        </w:r>
        <w:r w:rsidRPr="002B569F">
          <w:rPr>
            <w:rFonts w:cs="Times New Roman"/>
            <w:noProof/>
            <w:rPrChange w:id="11012" w:author="Camilo Andrés Díaz Gómez" w:date="2023-03-28T17:42:00Z">
              <w:rPr>
                <w:noProof/>
                <w:lang w:val="en-US"/>
              </w:rPr>
            </w:rPrChange>
          </w:rPr>
          <w:t xml:space="preserve"> nuevo reto para los bibliotecarios.</w:t>
        </w:r>
      </w:ins>
    </w:p>
    <w:p w14:paraId="0B2A2DC2" w14:textId="77777777" w:rsidR="00887032" w:rsidRPr="002B569F" w:rsidRDefault="00887032" w:rsidP="002B569F">
      <w:pPr>
        <w:pStyle w:val="Bibliografa"/>
        <w:ind w:left="720" w:hanging="720"/>
        <w:rPr>
          <w:ins w:id="11013" w:author="Camilo Andrés Díaz Gómez" w:date="2023-03-28T15:43:00Z"/>
          <w:rFonts w:cs="Times New Roman"/>
          <w:noProof/>
          <w:lang w:val="en-US"/>
        </w:rPr>
      </w:pPr>
      <w:ins w:id="11014" w:author="Camilo Andrés Díaz Gómez" w:date="2023-03-28T15:43:00Z">
        <w:r w:rsidRPr="002B569F">
          <w:rPr>
            <w:rFonts w:cs="Times New Roman"/>
            <w:noProof/>
            <w:rPrChange w:id="11015" w:author="Camilo Andrés Díaz Gómez" w:date="2023-03-28T17:42:00Z">
              <w:rPr>
                <w:noProof/>
                <w:lang w:val="en-US"/>
              </w:rPr>
            </w:rPrChange>
          </w:rPr>
          <w:t xml:space="preserve">Hernandez, C., &amp; Rodriguez, J. (2008). Preprocesamiento de datos estructurados. </w:t>
        </w:r>
        <w:r w:rsidRPr="002B569F">
          <w:rPr>
            <w:rFonts w:cs="Times New Roman"/>
            <w:i/>
            <w:iCs/>
            <w:noProof/>
            <w:lang w:val="en-US"/>
          </w:rPr>
          <w:t>Vinculos</w:t>
        </w:r>
        <w:r w:rsidRPr="002B569F">
          <w:rPr>
            <w:rFonts w:cs="Times New Roman"/>
            <w:noProof/>
            <w:lang w:val="en-US"/>
          </w:rPr>
          <w:t>, 27-48.</w:t>
        </w:r>
      </w:ins>
    </w:p>
    <w:p w14:paraId="6C2A20F9" w14:textId="77777777" w:rsidR="00887032" w:rsidRPr="002B569F" w:rsidRDefault="00887032" w:rsidP="002B569F">
      <w:pPr>
        <w:pStyle w:val="Bibliografa"/>
        <w:ind w:left="720" w:hanging="720"/>
        <w:rPr>
          <w:ins w:id="11016" w:author="Camilo Andrés Díaz Gómez" w:date="2023-03-28T15:43:00Z"/>
          <w:rFonts w:cs="Times New Roman"/>
          <w:noProof/>
          <w:lang w:val="en-US"/>
        </w:rPr>
      </w:pPr>
      <w:ins w:id="11017" w:author="Camilo Andrés Díaz Gómez" w:date="2023-03-28T15:43:00Z">
        <w:r w:rsidRPr="002B569F">
          <w:rPr>
            <w:rFonts w:cs="Times New Roman"/>
            <w:noProof/>
            <w:lang w:val="en-US"/>
          </w:rPr>
          <w:t xml:space="preserve">Huang, Y., Wang, L., Hou, Y., Zhang, W., &amp; Zhang, Y. (2018). </w:t>
        </w:r>
        <w:r w:rsidRPr="002B569F">
          <w:rPr>
            <w:rFonts w:cs="Times New Roman"/>
            <w:i/>
            <w:iCs/>
            <w:noProof/>
            <w:lang w:val="en-US"/>
          </w:rPr>
          <w:t>A prototype IOT based wireless sensor network for traffic information monitoring.</w:t>
        </w:r>
        <w:r w:rsidRPr="002B569F">
          <w:rPr>
            <w:rFonts w:cs="Times New Roman"/>
            <w:noProof/>
            <w:lang w:val="en-US"/>
          </w:rPr>
          <w:t xml:space="preserve"> International Journal of Pavement Research &amp; Technology.</w:t>
        </w:r>
      </w:ins>
    </w:p>
    <w:p w14:paraId="273FE4D3" w14:textId="77777777" w:rsidR="00887032" w:rsidRPr="002B569F" w:rsidRDefault="00887032" w:rsidP="002B569F">
      <w:pPr>
        <w:pStyle w:val="Bibliografa"/>
        <w:ind w:left="720" w:hanging="720"/>
        <w:rPr>
          <w:ins w:id="11018" w:author="Camilo Andrés Díaz Gómez" w:date="2023-03-28T15:43:00Z"/>
          <w:rFonts w:cs="Times New Roman"/>
          <w:noProof/>
          <w:lang w:val="en-US"/>
        </w:rPr>
      </w:pPr>
      <w:ins w:id="11019" w:author="Camilo Andrés Díaz Gómez" w:date="2023-03-28T15:43:00Z">
        <w:r w:rsidRPr="002B569F">
          <w:rPr>
            <w:rFonts w:cs="Times New Roman"/>
            <w:i/>
            <w:iCs/>
            <w:noProof/>
            <w:lang w:val="en-US"/>
          </w:rPr>
          <w:t>ibertech</w:t>
        </w:r>
        <w:r w:rsidRPr="002B569F">
          <w:rPr>
            <w:rFonts w:cs="Times New Roman"/>
            <w:noProof/>
            <w:lang w:val="en-US"/>
          </w:rPr>
          <w:t>. (2006, 06 45). Retrieved from ibertech: https://www.ibertech.org/analitica-descriptiva-predictiva-y-prescriptiva/</w:t>
        </w:r>
      </w:ins>
    </w:p>
    <w:p w14:paraId="593A2993" w14:textId="77777777" w:rsidR="00887032" w:rsidRPr="002B569F" w:rsidRDefault="00887032" w:rsidP="002B569F">
      <w:pPr>
        <w:pStyle w:val="Bibliografa"/>
        <w:ind w:left="720" w:hanging="720"/>
        <w:rPr>
          <w:ins w:id="11020" w:author="Camilo Andrés Díaz Gómez" w:date="2023-03-28T15:43:00Z"/>
          <w:rFonts w:cs="Times New Roman"/>
          <w:noProof/>
          <w:lang w:val="en-US"/>
        </w:rPr>
      </w:pPr>
      <w:ins w:id="11021" w:author="Camilo Andrés Díaz Gómez" w:date="2023-03-28T15:43:00Z">
        <w:r w:rsidRPr="002B569F">
          <w:rPr>
            <w:rFonts w:cs="Times New Roman"/>
            <w:i/>
            <w:iCs/>
            <w:noProof/>
            <w:lang w:val="en-US"/>
          </w:rPr>
          <w:t>ibertech</w:t>
        </w:r>
        <w:r w:rsidRPr="002B569F">
          <w:rPr>
            <w:rFonts w:cs="Times New Roman"/>
            <w:noProof/>
            <w:lang w:val="en-US"/>
          </w:rPr>
          <w:t>. (2006, 06 18). Retrieved from ibertech: https://www.ibertech.org/analitica-descriptiva-predictiva-y-prescriptiva/</w:t>
        </w:r>
      </w:ins>
    </w:p>
    <w:p w14:paraId="2759CBB7" w14:textId="77777777" w:rsidR="00887032" w:rsidRPr="002B569F" w:rsidRDefault="00887032" w:rsidP="002B569F">
      <w:pPr>
        <w:pStyle w:val="Bibliografa"/>
        <w:ind w:left="720" w:hanging="720"/>
        <w:rPr>
          <w:ins w:id="11022" w:author="Camilo Andrés Díaz Gómez" w:date="2023-03-28T15:43:00Z"/>
          <w:rFonts w:cs="Times New Roman"/>
          <w:noProof/>
          <w:lang w:val="en-US"/>
        </w:rPr>
      </w:pPr>
      <w:ins w:id="11023" w:author="Camilo Andrés Díaz Gómez" w:date="2023-03-28T15:43:00Z">
        <w:r w:rsidRPr="002B569F">
          <w:rPr>
            <w:rFonts w:cs="Times New Roman"/>
            <w:i/>
            <w:iCs/>
            <w:noProof/>
            <w:lang w:val="en-US"/>
          </w:rPr>
          <w:t xml:space="preserve">IBM </w:t>
        </w:r>
        <w:r w:rsidRPr="002B569F">
          <w:rPr>
            <w:rFonts w:cs="Times New Roman"/>
            <w:noProof/>
            <w:lang w:val="en-US"/>
          </w:rPr>
          <w:t>. (n.d.). Retrieved from IBM : https://www.ibm.com/es-es/cloud?</w:t>
        </w:r>
      </w:ins>
    </w:p>
    <w:p w14:paraId="3AE8E0C1" w14:textId="77777777" w:rsidR="00887032" w:rsidRPr="002B569F" w:rsidRDefault="00887032" w:rsidP="002B569F">
      <w:pPr>
        <w:pStyle w:val="Bibliografa"/>
        <w:ind w:left="720" w:hanging="720"/>
        <w:rPr>
          <w:ins w:id="11024" w:author="Camilo Andrés Díaz Gómez" w:date="2023-03-28T15:43:00Z"/>
          <w:rFonts w:cs="Times New Roman"/>
          <w:noProof/>
          <w:lang w:val="en-US"/>
        </w:rPr>
      </w:pPr>
      <w:ins w:id="11025" w:author="Camilo Andrés Díaz Gómez" w:date="2023-03-28T15:43:00Z">
        <w:r w:rsidRPr="002B569F">
          <w:rPr>
            <w:rFonts w:cs="Times New Roman"/>
            <w:noProof/>
            <w:rPrChange w:id="11026" w:author="Camilo Andrés Díaz Gómez" w:date="2023-03-28T17:42:00Z">
              <w:rPr>
                <w:noProof/>
                <w:lang w:val="en-US"/>
              </w:rPr>
            </w:rPrChange>
          </w:rPr>
          <w:t xml:space="preserve">Isaac Lera, C. G. (2019). </w:t>
        </w:r>
        <w:r w:rsidRPr="002B569F">
          <w:rPr>
            <w:rFonts w:cs="Times New Roman"/>
            <w:i/>
            <w:iCs/>
            <w:noProof/>
            <w:rPrChange w:id="11027" w:author="Camilo Andrés Díaz Gómez" w:date="2023-03-28T17:42:00Z">
              <w:rPr>
                <w:i/>
                <w:iCs/>
                <w:noProof/>
                <w:lang w:val="en-US"/>
              </w:rPr>
            </w:rPrChange>
          </w:rPr>
          <w:t>YAFS.</w:t>
        </w:r>
        <w:r w:rsidRPr="002B569F">
          <w:rPr>
            <w:rFonts w:cs="Times New Roman"/>
            <w:noProof/>
            <w:rPrChange w:id="11028" w:author="Camilo Andrés Díaz Gómez" w:date="2023-03-28T17:42:00Z">
              <w:rPr>
                <w:noProof/>
                <w:lang w:val="en-US"/>
              </w:rPr>
            </w:rPrChange>
          </w:rPr>
          <w:t xml:space="preserve"> </w:t>
        </w:r>
        <w:r w:rsidRPr="002B569F">
          <w:rPr>
            <w:rFonts w:cs="Times New Roman"/>
            <w:noProof/>
            <w:lang w:val="en-US"/>
          </w:rPr>
          <w:t>Palma. Retrieved from https://ieeexplore.ieee.org/stamp/stamp.jsp?tp=&amp;arnumber=8758823</w:t>
        </w:r>
      </w:ins>
    </w:p>
    <w:p w14:paraId="13032B93" w14:textId="77777777" w:rsidR="00887032" w:rsidRPr="002B569F" w:rsidRDefault="00887032" w:rsidP="002B569F">
      <w:pPr>
        <w:pStyle w:val="Bibliografa"/>
        <w:ind w:left="720" w:hanging="720"/>
        <w:rPr>
          <w:ins w:id="11029" w:author="Camilo Andrés Díaz Gómez" w:date="2023-03-28T15:43:00Z"/>
          <w:rFonts w:cs="Times New Roman"/>
          <w:noProof/>
          <w:rPrChange w:id="11030" w:author="Camilo Andrés Díaz Gómez" w:date="2023-03-28T17:42:00Z">
            <w:rPr>
              <w:ins w:id="11031" w:author="Camilo Andrés Díaz Gómez" w:date="2023-03-28T15:43:00Z"/>
              <w:noProof/>
              <w:lang w:val="en-US"/>
            </w:rPr>
          </w:rPrChange>
        </w:rPr>
      </w:pPr>
      <w:ins w:id="11032" w:author="Camilo Andrés Díaz Gómez" w:date="2023-03-28T15:43:00Z">
        <w:r w:rsidRPr="002B569F">
          <w:rPr>
            <w:rFonts w:cs="Times New Roman"/>
            <w:i/>
            <w:iCs/>
            <w:noProof/>
            <w:rPrChange w:id="11033" w:author="Camilo Andrés Díaz Gómez" w:date="2023-03-28T17:42:00Z">
              <w:rPr>
                <w:i/>
                <w:iCs/>
                <w:noProof/>
                <w:lang w:val="en-US"/>
              </w:rPr>
            </w:rPrChange>
          </w:rPr>
          <w:t>itop</w:t>
        </w:r>
        <w:r w:rsidRPr="002B569F">
          <w:rPr>
            <w:rFonts w:cs="Times New Roman"/>
            <w:noProof/>
            <w:rPrChange w:id="11034" w:author="Camilo Andrés Díaz Gómez" w:date="2023-03-28T17:42:00Z">
              <w:rPr>
                <w:noProof/>
                <w:lang w:val="en-US"/>
              </w:rPr>
            </w:rPrChange>
          </w:rPr>
          <w:t>. (2018, agosto 20). Retrieved marzo 13, 2020, from IoT: origen, importancia en el presente y perspectiva de futuro: https://www.itop.es/blog/item/iot-origen-importancia-en-el-presente-y-perspectiva-de-futuro.html</w:t>
        </w:r>
      </w:ins>
    </w:p>
    <w:p w14:paraId="7BAB699C" w14:textId="77777777" w:rsidR="00887032" w:rsidRPr="002B569F" w:rsidRDefault="00887032" w:rsidP="002B569F">
      <w:pPr>
        <w:pStyle w:val="Bibliografa"/>
        <w:ind w:left="720" w:hanging="720"/>
        <w:rPr>
          <w:ins w:id="11035" w:author="Camilo Andrés Díaz Gómez" w:date="2023-03-28T15:43:00Z"/>
          <w:rFonts w:cs="Times New Roman"/>
          <w:noProof/>
          <w:rPrChange w:id="11036" w:author="Camilo Andrés Díaz Gómez" w:date="2023-03-28T17:42:00Z">
            <w:rPr>
              <w:ins w:id="11037" w:author="Camilo Andrés Díaz Gómez" w:date="2023-03-28T15:43:00Z"/>
              <w:noProof/>
              <w:lang w:val="en-US"/>
            </w:rPr>
          </w:rPrChange>
        </w:rPr>
      </w:pPr>
      <w:ins w:id="11038" w:author="Camilo Andrés Díaz Gómez" w:date="2023-03-28T15:43:00Z">
        <w:r w:rsidRPr="002B569F">
          <w:rPr>
            <w:rFonts w:cs="Times New Roman"/>
            <w:noProof/>
            <w:rPrChange w:id="11039" w:author="Camilo Andrés Díaz Gómez" w:date="2023-03-28T17:42:00Z">
              <w:rPr>
                <w:noProof/>
                <w:lang w:val="en-US"/>
              </w:rPr>
            </w:rPrChange>
          </w:rPr>
          <w:t xml:space="preserve">Joyanes Aguilar, L. (29 de mayo del 2019). </w:t>
        </w:r>
        <w:r w:rsidRPr="002B569F">
          <w:rPr>
            <w:rFonts w:cs="Times New Roman"/>
            <w:i/>
            <w:iCs/>
            <w:noProof/>
            <w:rPrChange w:id="11040" w:author="Camilo Andrés Díaz Gómez" w:date="2023-03-28T17:42:00Z">
              <w:rPr>
                <w:i/>
                <w:iCs/>
                <w:noProof/>
                <w:lang w:val="en-US"/>
              </w:rPr>
            </w:rPrChange>
          </w:rPr>
          <w:t>Inteligencia de negocios y anlitica de datos.</w:t>
        </w:r>
        <w:r w:rsidRPr="002B569F">
          <w:rPr>
            <w:rFonts w:cs="Times New Roman"/>
            <w:noProof/>
            <w:rPrChange w:id="11041" w:author="Camilo Andrés Díaz Gómez" w:date="2023-03-28T17:42:00Z">
              <w:rPr>
                <w:noProof/>
                <w:lang w:val="en-US"/>
              </w:rPr>
            </w:rPrChange>
          </w:rPr>
          <w:t xml:space="preserve"> Bogota: Alfaomega.</w:t>
        </w:r>
      </w:ins>
    </w:p>
    <w:p w14:paraId="79FF8340" w14:textId="77777777" w:rsidR="00887032" w:rsidRPr="002B569F" w:rsidRDefault="00887032" w:rsidP="002B569F">
      <w:pPr>
        <w:pStyle w:val="Bibliografa"/>
        <w:ind w:left="720" w:hanging="720"/>
        <w:rPr>
          <w:ins w:id="11042" w:author="Camilo Andrés Díaz Gómez" w:date="2023-03-28T15:43:00Z"/>
          <w:rFonts w:cs="Times New Roman"/>
          <w:noProof/>
          <w:rPrChange w:id="11043" w:author="Camilo Andrés Díaz Gómez" w:date="2023-03-28T17:42:00Z">
            <w:rPr>
              <w:ins w:id="11044" w:author="Camilo Andrés Díaz Gómez" w:date="2023-03-28T15:43:00Z"/>
              <w:noProof/>
              <w:lang w:val="en-US"/>
            </w:rPr>
          </w:rPrChange>
        </w:rPr>
      </w:pPr>
      <w:ins w:id="11045" w:author="Camilo Andrés Díaz Gómez" w:date="2023-03-28T15:43:00Z">
        <w:r w:rsidRPr="002B569F">
          <w:rPr>
            <w:rFonts w:cs="Times New Roman"/>
            <w:noProof/>
            <w:rPrChange w:id="11046" w:author="Camilo Andrés Díaz Gómez" w:date="2023-03-28T17:42:00Z">
              <w:rPr>
                <w:noProof/>
                <w:lang w:val="en-US"/>
              </w:rPr>
            </w:rPrChange>
          </w:rPr>
          <w:t xml:space="preserve">Leónardo Darío Bello Parias, L. C. (2000). </w:t>
        </w:r>
        <w:r w:rsidRPr="002B569F">
          <w:rPr>
            <w:rFonts w:cs="Times New Roman"/>
            <w:i/>
            <w:iCs/>
            <w:noProof/>
            <w:rPrChange w:id="11047" w:author="Camilo Andrés Díaz Gómez" w:date="2023-03-28T17:42:00Z">
              <w:rPr>
                <w:i/>
                <w:iCs/>
                <w:noProof/>
                <w:lang w:val="en-US"/>
              </w:rPr>
            </w:rPrChange>
          </w:rPr>
          <w:t>Libro de estadística descriptiva.</w:t>
        </w:r>
        <w:r w:rsidRPr="002B569F">
          <w:rPr>
            <w:rFonts w:cs="Times New Roman"/>
            <w:noProof/>
            <w:rPrChange w:id="11048" w:author="Camilo Andrés Díaz Gómez" w:date="2023-03-28T17:42:00Z">
              <w:rPr>
                <w:noProof/>
                <w:lang w:val="en-US"/>
              </w:rPr>
            </w:rPrChange>
          </w:rPr>
          <w:t xml:space="preserve"> Medellin, Antioquia, Colombia: Editorial Amistad ISBN. Retrieved from http://aprendeenlinea.udea.edu.co/lms/moodle/pluginfile.php/128508/mod_resource/content/0/Tema_4/Modelos_probabilisticos_Caucasia.pdf</w:t>
        </w:r>
      </w:ins>
    </w:p>
    <w:p w14:paraId="5A5B1892" w14:textId="77777777" w:rsidR="00887032" w:rsidRPr="002B569F" w:rsidRDefault="00887032" w:rsidP="002B569F">
      <w:pPr>
        <w:pStyle w:val="Bibliografa"/>
        <w:ind w:left="720" w:hanging="720"/>
        <w:rPr>
          <w:ins w:id="11049" w:author="Camilo Andrés Díaz Gómez" w:date="2023-03-28T15:43:00Z"/>
          <w:rFonts w:cs="Times New Roman"/>
          <w:noProof/>
          <w:lang w:val="en-US"/>
        </w:rPr>
      </w:pPr>
      <w:ins w:id="11050" w:author="Camilo Andrés Díaz Gómez" w:date="2023-03-28T15:43:00Z">
        <w:r w:rsidRPr="002B569F">
          <w:rPr>
            <w:rFonts w:cs="Times New Roman"/>
            <w:noProof/>
            <w:lang w:val="en-US"/>
          </w:rPr>
          <w:lastRenderedPageBreak/>
          <w:t xml:space="preserve">Levis, P., Lee, N., Welsh, M., &amp; Culler, D. (2003). </w:t>
        </w:r>
        <w:r w:rsidRPr="002B569F">
          <w:rPr>
            <w:rFonts w:cs="Times New Roman"/>
            <w:i/>
            <w:iCs/>
            <w:noProof/>
            <w:lang w:val="en-US"/>
          </w:rPr>
          <w:t>TOSSIM: Accurate and scalable simulation of entire Tinyos applcations.</w:t>
        </w:r>
        <w:r w:rsidRPr="002B569F">
          <w:rPr>
            <w:rFonts w:cs="Times New Roman"/>
            <w:noProof/>
            <w:lang w:val="en-US"/>
          </w:rPr>
          <w:t xml:space="preserve"> In Proceedings of the 1st international conference on Embedded networked sensor systems.ACM.</w:t>
        </w:r>
      </w:ins>
    </w:p>
    <w:p w14:paraId="73CA8FA6" w14:textId="77777777" w:rsidR="00887032" w:rsidRPr="002B569F" w:rsidRDefault="00887032" w:rsidP="002B569F">
      <w:pPr>
        <w:pStyle w:val="Bibliografa"/>
        <w:ind w:left="720" w:hanging="720"/>
        <w:rPr>
          <w:ins w:id="11051" w:author="Camilo Andrés Díaz Gómez" w:date="2023-03-28T15:43:00Z"/>
          <w:rFonts w:cs="Times New Roman"/>
          <w:noProof/>
          <w:lang w:val="en-US"/>
        </w:rPr>
      </w:pPr>
      <w:ins w:id="11052" w:author="Camilo Andrés Díaz Gómez" w:date="2023-03-28T15:43:00Z">
        <w:r w:rsidRPr="002B569F">
          <w:rPr>
            <w:rFonts w:cs="Times New Roman"/>
            <w:noProof/>
            <w:rPrChange w:id="11053" w:author="Camilo Andrés Díaz Gómez" w:date="2023-03-28T17:42:00Z">
              <w:rPr>
                <w:noProof/>
                <w:lang w:val="en-US"/>
              </w:rPr>
            </w:rPrChange>
          </w:rPr>
          <w:t xml:space="preserve">Loukides, M. (2011). </w:t>
        </w:r>
        <w:r w:rsidRPr="002B569F">
          <w:rPr>
            <w:rFonts w:cs="Times New Roman"/>
            <w:i/>
            <w:iCs/>
            <w:noProof/>
            <w:rPrChange w:id="11054" w:author="Camilo Andrés Díaz Gómez" w:date="2023-03-28T17:42:00Z">
              <w:rPr>
                <w:i/>
                <w:iCs/>
                <w:noProof/>
                <w:lang w:val="en-US"/>
              </w:rPr>
            </w:rPrChange>
          </w:rPr>
          <w:t>¿Que es la ciencia de datos?</w:t>
        </w:r>
        <w:r w:rsidRPr="002B569F">
          <w:rPr>
            <w:rFonts w:cs="Times New Roman"/>
            <w:noProof/>
            <w:rPrChange w:id="11055" w:author="Camilo Andrés Díaz Gómez" w:date="2023-03-28T17:42:00Z">
              <w:rPr>
                <w:noProof/>
                <w:lang w:val="en-US"/>
              </w:rPr>
            </w:rPrChange>
          </w:rPr>
          <w:t xml:space="preserve"> </w:t>
        </w:r>
        <w:r w:rsidRPr="002B569F">
          <w:rPr>
            <w:rFonts w:cs="Times New Roman"/>
            <w:noProof/>
            <w:lang w:val="en-US"/>
          </w:rPr>
          <w:t>O'Reilly Media, Inc.</w:t>
        </w:r>
      </w:ins>
    </w:p>
    <w:p w14:paraId="3CF5C1C0" w14:textId="77777777" w:rsidR="00887032" w:rsidRPr="002B569F" w:rsidRDefault="00887032" w:rsidP="002B569F">
      <w:pPr>
        <w:pStyle w:val="Bibliografa"/>
        <w:ind w:left="720" w:hanging="720"/>
        <w:rPr>
          <w:ins w:id="11056" w:author="Camilo Andrés Díaz Gómez" w:date="2023-03-28T15:43:00Z"/>
          <w:rFonts w:cs="Times New Roman"/>
          <w:noProof/>
          <w:lang w:val="en-US"/>
        </w:rPr>
      </w:pPr>
      <w:ins w:id="11057" w:author="Camilo Andrés Díaz Gómez" w:date="2023-03-28T15:43:00Z">
        <w:r w:rsidRPr="002B569F">
          <w:rPr>
            <w:rFonts w:cs="Times New Roman"/>
            <w:noProof/>
            <w:lang w:val="en-US"/>
          </w:rPr>
          <w:t xml:space="preserve">Mäkinen, A. (2016). </w:t>
        </w:r>
        <w:r w:rsidRPr="002B569F">
          <w:rPr>
            <w:rFonts w:cs="Times New Roman"/>
            <w:i/>
            <w:iCs/>
            <w:noProof/>
            <w:lang w:val="en-US"/>
          </w:rPr>
          <w:t>Emulation of IoT Devices.</w:t>
        </w:r>
        <w:r w:rsidRPr="002B569F">
          <w:rPr>
            <w:rFonts w:cs="Times New Roman"/>
            <w:noProof/>
            <w:lang w:val="en-US"/>
          </w:rPr>
          <w:t xml:space="preserve"> Espoo. Retrieved from https://aaltodoc.aalto.fi/bitstream/handle/123456789/23951/master_M%c3%a4kinen_Alli_2016.pdf?sequence=1&amp;isAllowed=y</w:t>
        </w:r>
      </w:ins>
    </w:p>
    <w:p w14:paraId="3B16B2B3" w14:textId="77777777" w:rsidR="00887032" w:rsidRPr="002B569F" w:rsidRDefault="00887032" w:rsidP="002B569F">
      <w:pPr>
        <w:pStyle w:val="Bibliografa"/>
        <w:ind w:left="720" w:hanging="720"/>
        <w:rPr>
          <w:ins w:id="11058" w:author="Camilo Andrés Díaz Gómez" w:date="2023-03-28T15:43:00Z"/>
          <w:rFonts w:cs="Times New Roman"/>
          <w:noProof/>
          <w:rPrChange w:id="11059" w:author="Camilo Andrés Díaz Gómez" w:date="2023-03-28T17:42:00Z">
            <w:rPr>
              <w:ins w:id="11060" w:author="Camilo Andrés Díaz Gómez" w:date="2023-03-28T15:43:00Z"/>
              <w:noProof/>
              <w:lang w:val="en-US"/>
            </w:rPr>
          </w:rPrChange>
        </w:rPr>
      </w:pPr>
      <w:ins w:id="11061" w:author="Camilo Andrés Díaz Gómez" w:date="2023-03-28T15:43:00Z">
        <w:r w:rsidRPr="002B569F">
          <w:rPr>
            <w:rFonts w:cs="Times New Roman"/>
            <w:noProof/>
            <w:rPrChange w:id="11062" w:author="Camilo Andrés Díaz Gómez" w:date="2023-03-28T17:42:00Z">
              <w:rPr>
                <w:noProof/>
                <w:lang w:val="en-US"/>
              </w:rPr>
            </w:rPrChange>
          </w:rPr>
          <w:t xml:space="preserve">Martin Iglesia, M. (2019, Febrero). </w:t>
        </w:r>
        <w:r w:rsidRPr="002B569F">
          <w:rPr>
            <w:rFonts w:cs="Times New Roman"/>
            <w:i/>
            <w:iCs/>
            <w:noProof/>
            <w:rPrChange w:id="11063" w:author="Camilo Andrés Díaz Gómez" w:date="2023-03-28T17:42:00Z">
              <w:rPr>
                <w:i/>
                <w:iCs/>
                <w:noProof/>
                <w:lang w:val="en-US"/>
              </w:rPr>
            </w:rPrChange>
          </w:rPr>
          <w:t>Archivo Digital UPM.</w:t>
        </w:r>
        <w:r w:rsidRPr="002B569F">
          <w:rPr>
            <w:rFonts w:cs="Times New Roman"/>
            <w:noProof/>
            <w:rPrChange w:id="11064" w:author="Camilo Andrés Díaz Gómez" w:date="2023-03-28T17:42:00Z">
              <w:rPr>
                <w:noProof/>
                <w:lang w:val="en-US"/>
              </w:rPr>
            </w:rPrChange>
          </w:rPr>
          <w:t xml:space="preserve"> Retrieved from Análisis de la simulación de dispositivos, circuitos y sistemas electrónicos para Internet de las cosas (IoT): https://oa.upm.es/54136/</w:t>
        </w:r>
      </w:ins>
    </w:p>
    <w:p w14:paraId="70D24F98" w14:textId="77777777" w:rsidR="00887032" w:rsidRPr="002B569F" w:rsidRDefault="00887032" w:rsidP="002B569F">
      <w:pPr>
        <w:pStyle w:val="Bibliografa"/>
        <w:ind w:left="720" w:hanging="720"/>
        <w:rPr>
          <w:ins w:id="11065" w:author="Camilo Andrés Díaz Gómez" w:date="2023-03-28T15:43:00Z"/>
          <w:rFonts w:cs="Times New Roman"/>
          <w:noProof/>
          <w:lang w:val="en-US"/>
        </w:rPr>
      </w:pPr>
      <w:ins w:id="11066" w:author="Camilo Andrés Díaz Gómez" w:date="2023-03-28T15:43:00Z">
        <w:r w:rsidRPr="002B569F">
          <w:rPr>
            <w:rFonts w:cs="Times New Roman"/>
            <w:i/>
            <w:iCs/>
            <w:noProof/>
            <w:lang w:val="en-US"/>
          </w:rPr>
          <w:t>MathWorks</w:t>
        </w:r>
        <w:r w:rsidRPr="002B569F">
          <w:rPr>
            <w:rFonts w:cs="Times New Roman"/>
            <w:noProof/>
            <w:lang w:val="en-US"/>
          </w:rPr>
          <w:t>. (n.d.). Retrieved from MathWorks: https://www.mathworks.com/solutions/internet-of-things.html</w:t>
        </w:r>
      </w:ins>
    </w:p>
    <w:p w14:paraId="4F4480DD" w14:textId="77777777" w:rsidR="00887032" w:rsidRPr="002B569F" w:rsidRDefault="00887032" w:rsidP="002B569F">
      <w:pPr>
        <w:pStyle w:val="Bibliografa"/>
        <w:ind w:left="720" w:hanging="720"/>
        <w:rPr>
          <w:ins w:id="11067" w:author="Camilo Andrés Díaz Gómez" w:date="2023-03-28T15:43:00Z"/>
          <w:rFonts w:cs="Times New Roman"/>
          <w:noProof/>
          <w:lang w:val="en-US"/>
        </w:rPr>
      </w:pPr>
      <w:ins w:id="11068" w:author="Camilo Andrés Díaz Gómez" w:date="2023-03-28T15:43:00Z">
        <w:r w:rsidRPr="002B569F">
          <w:rPr>
            <w:rFonts w:cs="Times New Roman"/>
            <w:noProof/>
            <w:lang w:val="en-US"/>
          </w:rPr>
          <w:t xml:space="preserve">Mehmood, T. (n.d.). </w:t>
        </w:r>
        <w:r w:rsidRPr="002B569F">
          <w:rPr>
            <w:rFonts w:cs="Times New Roman"/>
            <w:i/>
            <w:iCs/>
            <w:noProof/>
            <w:lang w:val="en-US"/>
          </w:rPr>
          <w:t>COOJA Network Simulator.</w:t>
        </w:r>
        <w:r w:rsidRPr="002B569F">
          <w:rPr>
            <w:rFonts w:cs="Times New Roman"/>
            <w:noProof/>
            <w:lang w:val="en-US"/>
          </w:rPr>
          <w:t xml:space="preserve"> Islamabad. Retrieved from https://arxiv.org/ftp/arxiv/papers/1712/1712.08303.pdf</w:t>
        </w:r>
      </w:ins>
    </w:p>
    <w:p w14:paraId="121087DD" w14:textId="77777777" w:rsidR="00887032" w:rsidRPr="002B569F" w:rsidRDefault="00887032" w:rsidP="002B569F">
      <w:pPr>
        <w:pStyle w:val="Bibliografa"/>
        <w:ind w:left="720" w:hanging="720"/>
        <w:rPr>
          <w:ins w:id="11069" w:author="Camilo Andrés Díaz Gómez" w:date="2023-03-28T15:43:00Z"/>
          <w:rFonts w:cs="Times New Roman"/>
          <w:noProof/>
          <w:lang w:val="en-US"/>
        </w:rPr>
      </w:pPr>
      <w:ins w:id="11070" w:author="Camilo Andrés Díaz Gómez" w:date="2023-03-28T15:43:00Z">
        <w:r w:rsidRPr="002B569F">
          <w:rPr>
            <w:rFonts w:cs="Times New Roman"/>
            <w:noProof/>
            <w:lang w:val="en-US"/>
          </w:rPr>
          <w:t xml:space="preserve">Micrsoft. (n.d.). </w:t>
        </w:r>
        <w:r w:rsidRPr="002B569F">
          <w:rPr>
            <w:rFonts w:cs="Times New Roman"/>
            <w:i/>
            <w:iCs/>
            <w:noProof/>
            <w:lang w:val="en-US"/>
          </w:rPr>
          <w:t>Micrsoft</w:t>
        </w:r>
        <w:r w:rsidRPr="002B569F">
          <w:rPr>
            <w:rFonts w:cs="Times New Roman"/>
            <w:noProof/>
            <w:lang w:val="en-US"/>
          </w:rPr>
          <w:t>. Retrieved from https://azure.microsoft.com/es-es/overview/machine-learning-algorithms/#overview</w:t>
        </w:r>
      </w:ins>
    </w:p>
    <w:p w14:paraId="1F38DA24" w14:textId="77777777" w:rsidR="00887032" w:rsidRPr="002B569F" w:rsidRDefault="00887032" w:rsidP="002B569F">
      <w:pPr>
        <w:pStyle w:val="Bibliografa"/>
        <w:ind w:left="720" w:hanging="720"/>
        <w:rPr>
          <w:ins w:id="11071" w:author="Camilo Andrés Díaz Gómez" w:date="2023-03-28T15:43:00Z"/>
          <w:rFonts w:cs="Times New Roman"/>
          <w:noProof/>
          <w:rPrChange w:id="11072" w:author="Camilo Andrés Díaz Gómez" w:date="2023-03-28T17:42:00Z">
            <w:rPr>
              <w:ins w:id="11073" w:author="Camilo Andrés Díaz Gómez" w:date="2023-03-28T15:43:00Z"/>
              <w:noProof/>
              <w:lang w:val="en-US"/>
            </w:rPr>
          </w:rPrChange>
        </w:rPr>
      </w:pPr>
      <w:ins w:id="11074" w:author="Camilo Andrés Díaz Gómez" w:date="2023-03-28T15:43:00Z">
        <w:r w:rsidRPr="002B569F">
          <w:rPr>
            <w:rFonts w:cs="Times New Roman"/>
            <w:noProof/>
            <w:rPrChange w:id="11075" w:author="Camilo Andrés Díaz Gómez" w:date="2023-03-28T17:42:00Z">
              <w:rPr>
                <w:noProof/>
                <w:lang w:val="en-US"/>
              </w:rPr>
            </w:rPrChange>
          </w:rPr>
          <w:t xml:space="preserve">Muñoz, G. (2019, septiembre 14). </w:t>
        </w:r>
        <w:r w:rsidRPr="002B569F">
          <w:rPr>
            <w:rFonts w:cs="Times New Roman"/>
            <w:i/>
            <w:iCs/>
            <w:noProof/>
            <w:rPrChange w:id="11076" w:author="Camilo Andrés Díaz Gómez" w:date="2023-03-28T17:42:00Z">
              <w:rPr>
                <w:i/>
                <w:iCs/>
                <w:noProof/>
                <w:lang w:val="en-US"/>
              </w:rPr>
            </w:rPrChange>
          </w:rPr>
          <w:t>¿Dónde está Avinash cuando se le necesita?</w:t>
        </w:r>
        <w:r w:rsidRPr="002B569F">
          <w:rPr>
            <w:rFonts w:cs="Times New Roman"/>
            <w:noProof/>
            <w:rPrChange w:id="11077" w:author="Camilo Andrés Díaz Gómez" w:date="2023-03-28T17:42:00Z">
              <w:rPr>
                <w:noProof/>
                <w:lang w:val="en-US"/>
              </w:rPr>
            </w:rPrChange>
          </w:rPr>
          <w:t xml:space="preserve"> Retrieved from ¿Dónde está Avinash cuando se le necesita?: http://dondeestaavinashcuandoselenecesita.com/herramientas/</w:t>
        </w:r>
      </w:ins>
    </w:p>
    <w:p w14:paraId="63155B09" w14:textId="77777777" w:rsidR="00887032" w:rsidRPr="002B569F" w:rsidRDefault="00887032" w:rsidP="002B569F">
      <w:pPr>
        <w:pStyle w:val="Bibliografa"/>
        <w:ind w:left="720" w:hanging="720"/>
        <w:rPr>
          <w:ins w:id="11078" w:author="Camilo Andrés Díaz Gómez" w:date="2023-03-28T15:43:00Z"/>
          <w:rFonts w:cs="Times New Roman"/>
          <w:noProof/>
          <w:lang w:val="en-US"/>
        </w:rPr>
      </w:pPr>
      <w:ins w:id="11079" w:author="Camilo Andrés Díaz Gómez" w:date="2023-03-28T15:43:00Z">
        <w:r w:rsidRPr="002B569F">
          <w:rPr>
            <w:rFonts w:cs="Times New Roman"/>
            <w:noProof/>
            <w:rPrChange w:id="11080" w:author="Camilo Andrés Díaz Gómez" w:date="2023-03-28T17:42:00Z">
              <w:rPr>
                <w:noProof/>
                <w:lang w:val="en-US"/>
              </w:rPr>
            </w:rPrChange>
          </w:rPr>
          <w:t xml:space="preserve">Myriam Muñoz de ózak, S. F. (1991). PROCESOS ESTOCÁSTICOS CON DOS PARÁMETROS I. 72-74. </w:t>
        </w:r>
        <w:r w:rsidRPr="002B569F">
          <w:rPr>
            <w:rFonts w:cs="Times New Roman"/>
            <w:noProof/>
            <w:lang w:val="en-US"/>
          </w:rPr>
          <w:t>Retrieved from https://revistas.unal.edu.co/index.php/estad/article/viewFile/9955/10486</w:t>
        </w:r>
      </w:ins>
    </w:p>
    <w:p w14:paraId="45525ECE" w14:textId="77777777" w:rsidR="00887032" w:rsidRPr="002B569F" w:rsidRDefault="00887032" w:rsidP="002B569F">
      <w:pPr>
        <w:pStyle w:val="Bibliografa"/>
        <w:ind w:left="720" w:hanging="720"/>
        <w:rPr>
          <w:ins w:id="11081" w:author="Camilo Andrés Díaz Gómez" w:date="2023-03-28T15:43:00Z"/>
          <w:rFonts w:cs="Times New Roman"/>
          <w:noProof/>
          <w:rPrChange w:id="11082" w:author="Camilo Andrés Díaz Gómez" w:date="2023-03-28T17:42:00Z">
            <w:rPr>
              <w:ins w:id="11083" w:author="Camilo Andrés Díaz Gómez" w:date="2023-03-28T15:43:00Z"/>
              <w:noProof/>
              <w:lang w:val="en-US"/>
            </w:rPr>
          </w:rPrChange>
        </w:rPr>
      </w:pPr>
      <w:ins w:id="11084" w:author="Camilo Andrés Díaz Gómez" w:date="2023-03-28T15:43:00Z">
        <w:r w:rsidRPr="002B569F">
          <w:rPr>
            <w:rFonts w:cs="Times New Roman"/>
            <w:noProof/>
            <w:rPrChange w:id="11085" w:author="Camilo Andrés Díaz Gómez" w:date="2023-03-28T17:42:00Z">
              <w:rPr>
                <w:noProof/>
                <w:lang w:val="en-US"/>
              </w:rPr>
            </w:rPrChange>
          </w:rPr>
          <w:t xml:space="preserve">NEO.LCC. (n.d.). </w:t>
        </w:r>
        <w:r w:rsidRPr="002B569F">
          <w:rPr>
            <w:rFonts w:cs="Times New Roman"/>
            <w:i/>
            <w:iCs/>
            <w:noProof/>
            <w:rPrChange w:id="11086" w:author="Camilo Andrés Díaz Gómez" w:date="2023-03-28T17:42:00Z">
              <w:rPr>
                <w:i/>
                <w:iCs/>
                <w:noProof/>
                <w:lang w:val="en-US"/>
              </w:rPr>
            </w:rPrChange>
          </w:rPr>
          <w:t>Protocolos de transporte</w:t>
        </w:r>
        <w:r w:rsidRPr="002B569F">
          <w:rPr>
            <w:rFonts w:cs="Times New Roman"/>
            <w:noProof/>
            <w:rPrChange w:id="11087" w:author="Camilo Andrés Díaz Gómez" w:date="2023-03-28T17:42:00Z">
              <w:rPr>
                <w:noProof/>
                <w:lang w:val="en-US"/>
              </w:rPr>
            </w:rPrChange>
          </w:rPr>
          <w:t>. Retrieved Abril 14, 2020, from Herramientas WEB para la enseñanza de protocolos de comunicación: http://neo.lcc.uma.es/evirtual/cdd/tutorial/transporte/protrans.html</w:t>
        </w:r>
      </w:ins>
    </w:p>
    <w:p w14:paraId="040BEC51" w14:textId="77777777" w:rsidR="00887032" w:rsidRPr="002B569F" w:rsidRDefault="00887032" w:rsidP="002B569F">
      <w:pPr>
        <w:pStyle w:val="Bibliografa"/>
        <w:ind w:left="720" w:hanging="720"/>
        <w:rPr>
          <w:ins w:id="11088" w:author="Camilo Andrés Díaz Gómez" w:date="2023-03-28T15:43:00Z"/>
          <w:rFonts w:cs="Times New Roman"/>
          <w:noProof/>
          <w:rPrChange w:id="11089" w:author="Camilo Andrés Díaz Gómez" w:date="2023-03-28T17:42:00Z">
            <w:rPr>
              <w:ins w:id="11090" w:author="Camilo Andrés Díaz Gómez" w:date="2023-03-28T15:43:00Z"/>
              <w:noProof/>
              <w:lang w:val="en-US"/>
            </w:rPr>
          </w:rPrChange>
        </w:rPr>
      </w:pPr>
      <w:ins w:id="11091" w:author="Camilo Andrés Díaz Gómez" w:date="2023-03-28T15:43:00Z">
        <w:r w:rsidRPr="002B569F">
          <w:rPr>
            <w:rFonts w:cs="Times New Roman"/>
            <w:noProof/>
            <w:rPrChange w:id="11092" w:author="Camilo Andrés Díaz Gómez" w:date="2023-03-28T17:42:00Z">
              <w:rPr>
                <w:noProof/>
                <w:lang w:val="en-US"/>
              </w:rPr>
            </w:rPrChange>
          </w:rPr>
          <w:t xml:space="preserve">Nigro, O., Corti, D., &amp; Terren, D. (2004). </w:t>
        </w:r>
        <w:r w:rsidRPr="002B569F">
          <w:rPr>
            <w:rFonts w:cs="Times New Roman"/>
            <w:i/>
            <w:iCs/>
            <w:noProof/>
            <w:rPrChange w:id="11093" w:author="Camilo Andrés Díaz Gómez" w:date="2023-03-28T17:42:00Z">
              <w:rPr>
                <w:i/>
                <w:iCs/>
                <w:noProof/>
                <w:lang w:val="en-US"/>
              </w:rPr>
            </w:rPrChange>
          </w:rPr>
          <w:t>Knowledge Discovery in Databases.</w:t>
        </w:r>
        <w:r w:rsidRPr="002B569F">
          <w:rPr>
            <w:rFonts w:cs="Times New Roman"/>
            <w:noProof/>
            <w:rPrChange w:id="11094" w:author="Camilo Andrés Díaz Gómez" w:date="2023-03-28T17:42:00Z">
              <w:rPr>
                <w:noProof/>
                <w:lang w:val="en-US"/>
              </w:rPr>
            </w:rPrChange>
          </w:rPr>
          <w:t xml:space="preserve"> Un proceso centrado ene el usuario. In VI Woorkshop de investigadores en Ciencias de lamComputacion.</w:t>
        </w:r>
      </w:ins>
    </w:p>
    <w:p w14:paraId="58758CFB" w14:textId="77777777" w:rsidR="00887032" w:rsidRPr="002B569F" w:rsidRDefault="00887032" w:rsidP="002B569F">
      <w:pPr>
        <w:pStyle w:val="Bibliografa"/>
        <w:ind w:left="720" w:hanging="720"/>
        <w:rPr>
          <w:ins w:id="11095" w:author="Camilo Andrés Díaz Gómez" w:date="2023-03-28T15:43:00Z"/>
          <w:rFonts w:cs="Times New Roman"/>
          <w:noProof/>
          <w:lang w:val="en-US"/>
        </w:rPr>
      </w:pPr>
      <w:ins w:id="11096" w:author="Camilo Andrés Díaz Gómez" w:date="2023-03-28T15:43:00Z">
        <w:r w:rsidRPr="002B569F">
          <w:rPr>
            <w:rFonts w:cs="Times New Roman"/>
            <w:noProof/>
            <w:lang w:val="en-US"/>
          </w:rPr>
          <w:t xml:space="preserve">NSNAM. (2011). </w:t>
        </w:r>
        <w:r w:rsidRPr="002B569F">
          <w:rPr>
            <w:rFonts w:cs="Times New Roman"/>
            <w:i/>
            <w:iCs/>
            <w:noProof/>
            <w:lang w:val="en-US"/>
          </w:rPr>
          <w:t>NS-3 Network Simulator</w:t>
        </w:r>
        <w:r w:rsidRPr="002B569F">
          <w:rPr>
            <w:rFonts w:cs="Times New Roman"/>
            <w:noProof/>
            <w:lang w:val="en-US"/>
          </w:rPr>
          <w:t>. Retrieved Abril 2, 2020, from NS-3: https://www.nsnam.org/</w:t>
        </w:r>
      </w:ins>
    </w:p>
    <w:p w14:paraId="30AE63CF" w14:textId="77777777" w:rsidR="00887032" w:rsidRPr="002B569F" w:rsidRDefault="00887032" w:rsidP="002B569F">
      <w:pPr>
        <w:pStyle w:val="Bibliografa"/>
        <w:ind w:left="720" w:hanging="720"/>
        <w:rPr>
          <w:ins w:id="11097" w:author="Camilo Andrés Díaz Gómez" w:date="2023-03-28T15:43:00Z"/>
          <w:rFonts w:cs="Times New Roman"/>
          <w:noProof/>
        </w:rPr>
      </w:pPr>
      <w:ins w:id="11098" w:author="Camilo Andrés Díaz Gómez" w:date="2023-03-28T15:43:00Z">
        <w:r w:rsidRPr="002B569F">
          <w:rPr>
            <w:rFonts w:cs="Times New Roman"/>
            <w:noProof/>
          </w:rPr>
          <w:lastRenderedPageBreak/>
          <w:t xml:space="preserve">Oracle. (2022). </w:t>
        </w:r>
        <w:r w:rsidRPr="002B569F">
          <w:rPr>
            <w:rFonts w:cs="Times New Roman"/>
            <w:i/>
            <w:iCs/>
            <w:noProof/>
          </w:rPr>
          <w:t>www.oracle.com</w:t>
        </w:r>
        <w:r w:rsidRPr="002B569F">
          <w:rPr>
            <w:rFonts w:cs="Times New Roman"/>
            <w:noProof/>
          </w:rPr>
          <w:t>. Obtenido de https://www.oracle.com/co/artificial-intelligence/what-is-ai/</w:t>
        </w:r>
      </w:ins>
    </w:p>
    <w:p w14:paraId="2D37C1E2" w14:textId="77777777" w:rsidR="00887032" w:rsidRPr="002B569F" w:rsidRDefault="00887032" w:rsidP="002B569F">
      <w:pPr>
        <w:pStyle w:val="Bibliografa"/>
        <w:ind w:left="720" w:hanging="720"/>
        <w:rPr>
          <w:ins w:id="11099" w:author="Camilo Andrés Díaz Gómez" w:date="2023-03-28T15:43:00Z"/>
          <w:rFonts w:cs="Times New Roman"/>
          <w:noProof/>
          <w:rPrChange w:id="11100" w:author="Camilo Andrés Díaz Gómez" w:date="2023-03-28T17:42:00Z">
            <w:rPr>
              <w:ins w:id="11101" w:author="Camilo Andrés Díaz Gómez" w:date="2023-03-28T15:43:00Z"/>
              <w:noProof/>
              <w:lang w:val="en-US"/>
            </w:rPr>
          </w:rPrChange>
        </w:rPr>
      </w:pPr>
      <w:ins w:id="11102" w:author="Camilo Andrés Díaz Gómez" w:date="2023-03-28T15:43:00Z">
        <w:r w:rsidRPr="002B569F">
          <w:rPr>
            <w:rFonts w:cs="Times New Roman"/>
            <w:noProof/>
            <w:rPrChange w:id="11103" w:author="Camilo Andrés Díaz Gómez" w:date="2023-03-28T17:42:00Z">
              <w:rPr>
                <w:noProof/>
                <w:lang w:val="en-US"/>
              </w:rPr>
            </w:rPrChange>
          </w:rPr>
          <w:t xml:space="preserve">Peña, S. (2017). </w:t>
        </w:r>
        <w:r w:rsidRPr="002B569F">
          <w:rPr>
            <w:rFonts w:cs="Times New Roman"/>
            <w:i/>
            <w:iCs/>
            <w:noProof/>
            <w:rPrChange w:id="11104" w:author="Camilo Andrés Díaz Gómez" w:date="2023-03-28T17:42:00Z">
              <w:rPr>
                <w:i/>
                <w:iCs/>
                <w:noProof/>
                <w:lang w:val="en-US"/>
              </w:rPr>
            </w:rPrChange>
          </w:rPr>
          <w:t>Análisis de Datos.</w:t>
        </w:r>
        <w:r w:rsidRPr="002B569F">
          <w:rPr>
            <w:rFonts w:cs="Times New Roman"/>
            <w:noProof/>
            <w:rPrChange w:id="11105" w:author="Camilo Andrés Díaz Gómez" w:date="2023-03-28T17:42:00Z">
              <w:rPr>
                <w:noProof/>
                <w:lang w:val="en-US"/>
              </w:rPr>
            </w:rPrChange>
          </w:rPr>
          <w:t xml:space="preserve"> Bogota D.C: Areandino.</w:t>
        </w:r>
      </w:ins>
    </w:p>
    <w:p w14:paraId="4F15D218" w14:textId="77777777" w:rsidR="00887032" w:rsidRPr="002B569F" w:rsidRDefault="00887032" w:rsidP="002B569F">
      <w:pPr>
        <w:pStyle w:val="Bibliografa"/>
        <w:ind w:left="720" w:hanging="720"/>
        <w:rPr>
          <w:ins w:id="11106" w:author="Camilo Andrés Díaz Gómez" w:date="2023-03-28T15:43:00Z"/>
          <w:rFonts w:cs="Times New Roman"/>
          <w:noProof/>
          <w:lang w:val="en-US"/>
        </w:rPr>
      </w:pPr>
      <w:ins w:id="11107" w:author="Camilo Andrés Díaz Gómez" w:date="2023-03-28T15:43:00Z">
        <w:r w:rsidRPr="002B569F">
          <w:rPr>
            <w:rFonts w:cs="Times New Roman"/>
            <w:noProof/>
            <w:rPrChange w:id="11108" w:author="Camilo Andrés Díaz Gómez" w:date="2023-03-28T17:42:00Z">
              <w:rPr>
                <w:noProof/>
                <w:lang w:val="en-US"/>
              </w:rPr>
            </w:rPrChange>
          </w:rPr>
          <w:t xml:space="preserve">Prado, J. (n.d.). </w:t>
        </w:r>
        <w:r w:rsidRPr="002B569F">
          <w:rPr>
            <w:rFonts w:cs="Times New Roman"/>
            <w:i/>
            <w:iCs/>
            <w:noProof/>
            <w:lang w:val="en-US"/>
          </w:rPr>
          <w:t>VALTX</w:t>
        </w:r>
        <w:r w:rsidRPr="002B569F">
          <w:rPr>
            <w:rFonts w:cs="Times New Roman"/>
            <w:noProof/>
            <w:lang w:val="en-US"/>
          </w:rPr>
          <w:t>. Retrieved from VALTX: https://www.valtx.pe/blog/que-es-la-analitica-de-datos-y-como-puede-impactar-positivamente-en-tu-negocio</w:t>
        </w:r>
      </w:ins>
    </w:p>
    <w:p w14:paraId="1329B824" w14:textId="77777777" w:rsidR="00887032" w:rsidRPr="002B569F" w:rsidRDefault="00887032" w:rsidP="002B569F">
      <w:pPr>
        <w:pStyle w:val="Bibliografa"/>
        <w:ind w:left="720" w:hanging="720"/>
        <w:rPr>
          <w:ins w:id="11109" w:author="Camilo Andrés Díaz Gómez" w:date="2023-03-28T15:43:00Z"/>
          <w:rFonts w:cs="Times New Roman"/>
          <w:noProof/>
          <w:rPrChange w:id="11110" w:author="Camilo Andrés Díaz Gómez" w:date="2023-03-28T17:42:00Z">
            <w:rPr>
              <w:ins w:id="11111" w:author="Camilo Andrés Díaz Gómez" w:date="2023-03-28T15:43:00Z"/>
              <w:noProof/>
              <w:lang w:val="en-US"/>
            </w:rPr>
          </w:rPrChange>
        </w:rPr>
      </w:pPr>
      <w:ins w:id="11112" w:author="Camilo Andrés Díaz Gómez" w:date="2023-03-28T15:43:00Z">
        <w:r w:rsidRPr="002B569F">
          <w:rPr>
            <w:rFonts w:cs="Times New Roman"/>
            <w:noProof/>
            <w:rPrChange w:id="11113" w:author="Camilo Andrés Díaz Gómez" w:date="2023-03-28T17:42:00Z">
              <w:rPr>
                <w:noProof/>
                <w:lang w:val="en-US"/>
              </w:rPr>
            </w:rPrChange>
          </w:rPr>
          <w:t xml:space="preserve">Quintero, J. (2006). La cadena de valor : Una herramienta de pensamiento estraegico. </w:t>
        </w:r>
        <w:r w:rsidRPr="002B569F">
          <w:rPr>
            <w:rFonts w:cs="Times New Roman"/>
            <w:i/>
            <w:iCs/>
            <w:noProof/>
            <w:rPrChange w:id="11114" w:author="Camilo Andrés Díaz Gómez" w:date="2023-03-28T17:42:00Z">
              <w:rPr>
                <w:i/>
                <w:iCs/>
                <w:noProof/>
                <w:lang w:val="en-US"/>
              </w:rPr>
            </w:rPrChange>
          </w:rPr>
          <w:t>Telos</w:t>
        </w:r>
        <w:r w:rsidRPr="002B569F">
          <w:rPr>
            <w:rFonts w:cs="Times New Roman"/>
            <w:noProof/>
            <w:rPrChange w:id="11115" w:author="Camilo Andrés Díaz Gómez" w:date="2023-03-28T17:42:00Z">
              <w:rPr>
                <w:noProof/>
                <w:lang w:val="en-US"/>
              </w:rPr>
            </w:rPrChange>
          </w:rPr>
          <w:t>, 14.</w:t>
        </w:r>
      </w:ins>
    </w:p>
    <w:p w14:paraId="4289F340" w14:textId="77777777" w:rsidR="00887032" w:rsidRPr="002B569F" w:rsidRDefault="00887032" w:rsidP="002B569F">
      <w:pPr>
        <w:pStyle w:val="Bibliografa"/>
        <w:ind w:left="720" w:hanging="720"/>
        <w:rPr>
          <w:ins w:id="11116" w:author="Camilo Andrés Díaz Gómez" w:date="2023-03-28T15:43:00Z"/>
          <w:rFonts w:cs="Times New Roman"/>
          <w:noProof/>
          <w:rPrChange w:id="11117" w:author="Camilo Andrés Díaz Gómez" w:date="2023-03-28T17:42:00Z">
            <w:rPr>
              <w:ins w:id="11118" w:author="Camilo Andrés Díaz Gómez" w:date="2023-03-28T15:43:00Z"/>
              <w:noProof/>
              <w:lang w:val="en-US"/>
            </w:rPr>
          </w:rPrChange>
        </w:rPr>
      </w:pPr>
      <w:ins w:id="11119" w:author="Camilo Andrés Díaz Gómez" w:date="2023-03-28T15:43:00Z">
        <w:r w:rsidRPr="002B569F">
          <w:rPr>
            <w:rFonts w:cs="Times New Roman"/>
            <w:noProof/>
            <w:rPrChange w:id="11120" w:author="Camilo Andrés Díaz Gómez" w:date="2023-03-28T17:42:00Z">
              <w:rPr>
                <w:noProof/>
                <w:lang w:val="en-US"/>
              </w:rPr>
            </w:rPrChange>
          </w:rPr>
          <w:t xml:space="preserve">Quiñones Cuenca, M., González Jaramillo, V., Torres, R., &amp; Miguel , J. (2017). </w:t>
        </w:r>
        <w:r w:rsidRPr="002B569F">
          <w:rPr>
            <w:rFonts w:cs="Times New Roman"/>
            <w:i/>
            <w:iCs/>
            <w:noProof/>
            <w:rPrChange w:id="11121" w:author="Camilo Andrés Díaz Gómez" w:date="2023-03-28T17:42:00Z">
              <w:rPr>
                <w:i/>
                <w:iCs/>
                <w:noProof/>
                <w:lang w:val="en-US"/>
              </w:rPr>
            </w:rPrChange>
          </w:rPr>
          <w:t>Sistema de Monitoreo de variables medioambientales usando una red de sensores inalámbricos y plataformas de Internet de las Cosas.</w:t>
        </w:r>
        <w:r w:rsidRPr="002B569F">
          <w:rPr>
            <w:rFonts w:cs="Times New Roman"/>
            <w:noProof/>
            <w:rPrChange w:id="11122" w:author="Camilo Andrés Díaz Gómez" w:date="2023-03-28T17:42:00Z">
              <w:rPr>
                <w:noProof/>
                <w:lang w:val="en-US"/>
              </w:rPr>
            </w:rPrChange>
          </w:rPr>
          <w:t xml:space="preserve"> Universidad Técnica Particular de Loja, Departamento de Ingeniería, Loja. Retrieved Abril 14, 2020, from http://scielo.senescyt.gob.ec/scielo.php?script=sci_arttext&amp;pid=S1390-65422017000100329</w:t>
        </w:r>
      </w:ins>
    </w:p>
    <w:p w14:paraId="4145C49A" w14:textId="77777777" w:rsidR="00887032" w:rsidRPr="002B569F" w:rsidRDefault="00887032" w:rsidP="002B569F">
      <w:pPr>
        <w:pStyle w:val="Bibliografa"/>
        <w:ind w:left="720" w:hanging="720"/>
        <w:rPr>
          <w:ins w:id="11123" w:author="Camilo Andrés Díaz Gómez" w:date="2023-03-28T15:43:00Z"/>
          <w:rFonts w:cs="Times New Roman"/>
          <w:noProof/>
          <w:lang w:val="en-US"/>
        </w:rPr>
      </w:pPr>
      <w:ins w:id="11124" w:author="Camilo Andrés Díaz Gómez" w:date="2023-03-28T15:43:00Z">
        <w:r w:rsidRPr="002B569F">
          <w:rPr>
            <w:rFonts w:cs="Times New Roman"/>
            <w:noProof/>
            <w:rPrChange w:id="11125" w:author="Camilo Andrés Díaz Gómez" w:date="2023-03-28T17:42:00Z">
              <w:rPr>
                <w:noProof/>
                <w:lang w:val="en-US"/>
              </w:rPr>
            </w:rPrChange>
          </w:rPr>
          <w:t xml:space="preserve">Raposo, J. (2007). </w:t>
        </w:r>
        <w:r w:rsidRPr="002B569F">
          <w:rPr>
            <w:rFonts w:cs="Times New Roman"/>
            <w:i/>
            <w:iCs/>
            <w:noProof/>
            <w:rPrChange w:id="11126" w:author="Camilo Andrés Díaz Gómez" w:date="2023-03-28T17:42:00Z">
              <w:rPr>
                <w:i/>
                <w:iCs/>
                <w:noProof/>
                <w:lang w:val="en-US"/>
              </w:rPr>
            </w:rPrChange>
          </w:rPr>
          <w:t>Tecnicas de mantenimeiento automatico de programas envoltorio para fuentes de datos web semiestrucuturadas.</w:t>
        </w:r>
        <w:r w:rsidRPr="002B569F">
          <w:rPr>
            <w:rFonts w:cs="Times New Roman"/>
            <w:noProof/>
            <w:rPrChange w:id="11127" w:author="Camilo Andrés Díaz Gómez" w:date="2023-03-28T17:42:00Z">
              <w:rPr>
                <w:noProof/>
                <w:lang w:val="en-US"/>
              </w:rPr>
            </w:rPrChange>
          </w:rPr>
          <w:t xml:space="preserve"> </w:t>
        </w:r>
        <w:r w:rsidRPr="002B569F">
          <w:rPr>
            <w:rFonts w:cs="Times New Roman"/>
            <w:noProof/>
            <w:lang w:val="en-US"/>
          </w:rPr>
          <w:t>Coruña: Doctoral dissertation.</w:t>
        </w:r>
      </w:ins>
    </w:p>
    <w:p w14:paraId="2C94266E" w14:textId="77777777" w:rsidR="00887032" w:rsidRPr="002B569F" w:rsidRDefault="00887032" w:rsidP="002B569F">
      <w:pPr>
        <w:pStyle w:val="Bibliografa"/>
        <w:ind w:left="720" w:hanging="720"/>
        <w:rPr>
          <w:ins w:id="11128" w:author="Camilo Andrés Díaz Gómez" w:date="2023-03-28T15:43:00Z"/>
          <w:rFonts w:cs="Times New Roman"/>
          <w:noProof/>
          <w:lang w:val="en-US"/>
        </w:rPr>
      </w:pPr>
      <w:ins w:id="11129" w:author="Camilo Andrés Díaz Gómez" w:date="2023-03-28T15:43:00Z">
        <w:r w:rsidRPr="002B569F">
          <w:rPr>
            <w:rFonts w:cs="Times New Roman"/>
            <w:noProof/>
            <w:lang w:val="en-US"/>
          </w:rPr>
          <w:t xml:space="preserve">Riverder Tecnologies. (2017). </w:t>
        </w:r>
        <w:r w:rsidRPr="002B569F">
          <w:rPr>
            <w:rFonts w:cs="Times New Roman"/>
            <w:i/>
            <w:iCs/>
            <w:noProof/>
            <w:lang w:val="en-US"/>
          </w:rPr>
          <w:t>opnet simulator</w:t>
        </w:r>
        <w:r w:rsidRPr="002B569F">
          <w:rPr>
            <w:rFonts w:cs="Times New Roman"/>
            <w:noProof/>
            <w:lang w:val="en-US"/>
          </w:rPr>
          <w:t>. Retrieved from https://www.riverbed.com/in/products/steelcentral/opnet.html</w:t>
        </w:r>
      </w:ins>
    </w:p>
    <w:p w14:paraId="4A9325AC" w14:textId="77777777" w:rsidR="00887032" w:rsidRPr="002B569F" w:rsidRDefault="00887032" w:rsidP="002B569F">
      <w:pPr>
        <w:pStyle w:val="Bibliografa"/>
        <w:ind w:left="720" w:hanging="720"/>
        <w:rPr>
          <w:ins w:id="11130" w:author="Camilo Andrés Díaz Gómez" w:date="2023-03-28T15:43:00Z"/>
          <w:rFonts w:cs="Times New Roman"/>
          <w:noProof/>
          <w:rPrChange w:id="11131" w:author="Camilo Andrés Díaz Gómez" w:date="2023-03-28T17:42:00Z">
            <w:rPr>
              <w:ins w:id="11132" w:author="Camilo Andrés Díaz Gómez" w:date="2023-03-28T15:43:00Z"/>
              <w:noProof/>
              <w:lang w:val="en-US"/>
            </w:rPr>
          </w:rPrChange>
        </w:rPr>
      </w:pPr>
      <w:ins w:id="11133" w:author="Camilo Andrés Díaz Gómez" w:date="2023-03-28T15:43:00Z">
        <w:r w:rsidRPr="002B569F">
          <w:rPr>
            <w:rFonts w:cs="Times New Roman"/>
            <w:noProof/>
            <w:rPrChange w:id="11134" w:author="Camilo Andrés Díaz Gómez" w:date="2023-03-28T17:42:00Z">
              <w:rPr>
                <w:noProof/>
                <w:lang w:val="en-US"/>
              </w:rPr>
            </w:rPrChange>
          </w:rPr>
          <w:t xml:space="preserve">Robles Solano, D. (2021, Marzo). </w:t>
        </w:r>
        <w:r w:rsidRPr="002B569F">
          <w:rPr>
            <w:rFonts w:cs="Times New Roman"/>
            <w:i/>
            <w:iCs/>
            <w:noProof/>
            <w:rPrChange w:id="11135" w:author="Camilo Andrés Díaz Gómez" w:date="2023-03-28T17:42:00Z">
              <w:rPr>
                <w:i/>
                <w:iCs/>
                <w:noProof/>
                <w:lang w:val="en-US"/>
              </w:rPr>
            </w:rPrChange>
          </w:rPr>
          <w:t>Repositorio Digital.</w:t>
        </w:r>
        <w:r w:rsidRPr="002B569F">
          <w:rPr>
            <w:rFonts w:cs="Times New Roman"/>
            <w:noProof/>
            <w:rPrChange w:id="11136" w:author="Camilo Andrés Díaz Gómez" w:date="2023-03-28T17:42:00Z">
              <w:rPr>
                <w:noProof/>
                <w:lang w:val="en-US"/>
              </w:rPr>
            </w:rPrChange>
          </w:rPr>
          <w:t xml:space="preserve"> Retrieved from Control y simulación de una planta piloto de laboratorio docente con integración de plataformas IoT para subida de datos a la nube: https://repositorio.upct.es/handle/10317/9259</w:t>
        </w:r>
      </w:ins>
    </w:p>
    <w:p w14:paraId="0A191DEA" w14:textId="77777777" w:rsidR="00887032" w:rsidRPr="002B569F" w:rsidRDefault="00887032" w:rsidP="002B569F">
      <w:pPr>
        <w:pStyle w:val="Bibliografa"/>
        <w:ind w:left="720" w:hanging="720"/>
        <w:rPr>
          <w:ins w:id="11137" w:author="Camilo Andrés Díaz Gómez" w:date="2023-03-28T15:43:00Z"/>
          <w:rFonts w:cs="Times New Roman"/>
          <w:noProof/>
          <w:rPrChange w:id="11138" w:author="Camilo Andrés Díaz Gómez" w:date="2023-03-28T17:42:00Z">
            <w:rPr>
              <w:ins w:id="11139" w:author="Camilo Andrés Díaz Gómez" w:date="2023-03-28T15:43:00Z"/>
              <w:noProof/>
              <w:lang w:val="en-US"/>
            </w:rPr>
          </w:rPrChange>
        </w:rPr>
      </w:pPr>
      <w:ins w:id="11140" w:author="Camilo Andrés Díaz Gómez" w:date="2023-03-28T15:43:00Z">
        <w:r w:rsidRPr="002B569F">
          <w:rPr>
            <w:rFonts w:cs="Times New Roman"/>
            <w:noProof/>
            <w:rPrChange w:id="11141" w:author="Camilo Andrés Díaz Gómez" w:date="2023-03-28T17:42:00Z">
              <w:rPr>
                <w:noProof/>
                <w:lang w:val="en-US"/>
              </w:rPr>
            </w:rPrChange>
          </w:rPr>
          <w:t xml:space="preserve">Rodríguez Moreno, E. S., &amp; López Ordoñez, V. F. (2017). </w:t>
        </w:r>
        <w:r w:rsidRPr="002B569F">
          <w:rPr>
            <w:rFonts w:cs="Times New Roman"/>
            <w:i/>
            <w:iCs/>
            <w:noProof/>
            <w:rPrChange w:id="11142" w:author="Camilo Andrés Díaz Gómez" w:date="2023-03-28T17:42:00Z">
              <w:rPr>
                <w:i/>
                <w:iCs/>
                <w:noProof/>
                <w:lang w:val="en-US"/>
              </w:rPr>
            </w:rPrChange>
          </w:rPr>
          <w:t>Diseño e implmentación de un sistema inteligente para un edificio.</w:t>
        </w:r>
        <w:r w:rsidRPr="002B569F">
          <w:rPr>
            <w:rFonts w:cs="Times New Roman"/>
            <w:noProof/>
            <w:rPrChange w:id="11143" w:author="Camilo Andrés Díaz Gómez" w:date="2023-03-28T17:42:00Z">
              <w:rPr>
                <w:noProof/>
                <w:lang w:val="en-US"/>
              </w:rPr>
            </w:rPrChange>
          </w:rPr>
          <w:t xml:space="preserve"> Tesis de grado, Universidad Francisco Jose de Caldas, Facultad de Ingeniería, Bogotá. Retrieved Marzo 25, 2020</w:t>
        </w:r>
      </w:ins>
    </w:p>
    <w:p w14:paraId="009D591A" w14:textId="77777777" w:rsidR="00887032" w:rsidRPr="002B569F" w:rsidRDefault="00887032" w:rsidP="002B569F">
      <w:pPr>
        <w:pStyle w:val="Bibliografa"/>
        <w:ind w:left="720" w:hanging="720"/>
        <w:rPr>
          <w:ins w:id="11144" w:author="Camilo Andrés Díaz Gómez" w:date="2023-03-28T15:43:00Z"/>
          <w:rFonts w:cs="Times New Roman"/>
          <w:noProof/>
          <w:lang w:val="en-US"/>
        </w:rPr>
      </w:pPr>
      <w:ins w:id="11145" w:author="Camilo Andrés Díaz Gómez" w:date="2023-03-28T15:43:00Z">
        <w:r w:rsidRPr="002B569F">
          <w:rPr>
            <w:rFonts w:cs="Times New Roman"/>
            <w:noProof/>
            <w:rPrChange w:id="11146" w:author="Camilo Andrés Díaz Gómez" w:date="2023-03-28T17:42:00Z">
              <w:rPr>
                <w:noProof/>
                <w:lang w:val="en-US"/>
              </w:rPr>
            </w:rPrChange>
          </w:rPr>
          <w:t xml:space="preserve">Roldán Carrasco, Á. (2007). </w:t>
        </w:r>
        <w:r w:rsidRPr="002B569F">
          <w:rPr>
            <w:rFonts w:cs="Times New Roman"/>
            <w:i/>
            <w:iCs/>
            <w:noProof/>
            <w:rPrChange w:id="11147" w:author="Camilo Andrés Díaz Gómez" w:date="2023-03-28T17:42:00Z">
              <w:rPr>
                <w:i/>
                <w:iCs/>
                <w:noProof/>
                <w:lang w:val="en-US"/>
              </w:rPr>
            </w:rPrChange>
          </w:rPr>
          <w:t>Emulador de Gameboy para dispositivos móviles.</w:t>
        </w:r>
        <w:r w:rsidRPr="002B569F">
          <w:rPr>
            <w:rFonts w:cs="Times New Roman"/>
            <w:noProof/>
            <w:rPrChange w:id="11148" w:author="Camilo Andrés Díaz Gómez" w:date="2023-03-28T17:42:00Z">
              <w:rPr>
                <w:noProof/>
                <w:lang w:val="en-US"/>
              </w:rPr>
            </w:rPrChange>
          </w:rPr>
          <w:t xml:space="preserve"> Tesis, Escuela Superior de Ingeniería Informática, Departamento de Informática, Ciudad Real. </w:t>
        </w:r>
        <w:r w:rsidRPr="002B569F">
          <w:rPr>
            <w:rFonts w:cs="Times New Roman"/>
            <w:noProof/>
            <w:lang w:val="en-US"/>
          </w:rPr>
          <w:t>Retrieved Marzo 25, 2020, from https://www.esi.uclm.es/www/cglez/downloads/pfc/pfcaroldan.pdf</w:t>
        </w:r>
      </w:ins>
    </w:p>
    <w:p w14:paraId="2F6FEBAD" w14:textId="77777777" w:rsidR="00887032" w:rsidRPr="002B569F" w:rsidRDefault="00887032" w:rsidP="002B569F">
      <w:pPr>
        <w:pStyle w:val="Bibliografa"/>
        <w:ind w:left="720" w:hanging="720"/>
        <w:rPr>
          <w:ins w:id="11149" w:author="Camilo Andrés Díaz Gómez" w:date="2023-03-28T15:43:00Z"/>
          <w:rFonts w:cs="Times New Roman"/>
          <w:noProof/>
          <w:rPrChange w:id="11150" w:author="Camilo Andrés Díaz Gómez" w:date="2023-03-28T17:42:00Z">
            <w:rPr>
              <w:ins w:id="11151" w:author="Camilo Andrés Díaz Gómez" w:date="2023-03-28T15:43:00Z"/>
              <w:noProof/>
              <w:lang w:val="en-US"/>
            </w:rPr>
          </w:rPrChange>
        </w:rPr>
      </w:pPr>
      <w:ins w:id="11152" w:author="Camilo Andrés Díaz Gómez" w:date="2023-03-28T15:43:00Z">
        <w:r w:rsidRPr="002B569F">
          <w:rPr>
            <w:rFonts w:cs="Times New Roman"/>
            <w:noProof/>
            <w:rPrChange w:id="11153" w:author="Camilo Andrés Díaz Gómez" w:date="2023-03-28T17:42:00Z">
              <w:rPr>
                <w:noProof/>
                <w:lang w:val="en-US"/>
              </w:rPr>
            </w:rPrChange>
          </w:rPr>
          <w:t xml:space="preserve">Ruz Nieto, A. (2021). </w:t>
        </w:r>
        <w:r w:rsidRPr="002B569F">
          <w:rPr>
            <w:rFonts w:cs="Times New Roman"/>
            <w:i/>
            <w:iCs/>
            <w:noProof/>
            <w:rPrChange w:id="11154" w:author="Camilo Andrés Díaz Gómez" w:date="2023-03-28T17:42:00Z">
              <w:rPr>
                <w:i/>
                <w:iCs/>
                <w:noProof/>
                <w:lang w:val="en-US"/>
              </w:rPr>
            </w:rPrChange>
          </w:rPr>
          <w:t>Repositorio Digital.</w:t>
        </w:r>
        <w:r w:rsidRPr="002B569F">
          <w:rPr>
            <w:rFonts w:cs="Times New Roman"/>
            <w:noProof/>
            <w:rPrChange w:id="11155" w:author="Camilo Andrés Díaz Gómez" w:date="2023-03-28T17:42:00Z">
              <w:rPr>
                <w:noProof/>
                <w:lang w:val="en-US"/>
              </w:rPr>
            </w:rPrChange>
          </w:rPr>
          <w:t xml:space="preserve"> Retrieved from Simulación realista de comunicaciones IoT en entornos urbanos: https://repositorio.upct.es/handle/10317/9646</w:t>
        </w:r>
      </w:ins>
    </w:p>
    <w:p w14:paraId="73B10C49" w14:textId="77777777" w:rsidR="00887032" w:rsidRPr="002B569F" w:rsidRDefault="00887032" w:rsidP="002B569F">
      <w:pPr>
        <w:pStyle w:val="Bibliografa"/>
        <w:ind w:left="720" w:hanging="720"/>
        <w:rPr>
          <w:ins w:id="11156" w:author="Camilo Andrés Díaz Gómez" w:date="2023-03-28T15:43:00Z"/>
          <w:rFonts w:cs="Times New Roman"/>
          <w:noProof/>
          <w:rPrChange w:id="11157" w:author="Camilo Andrés Díaz Gómez" w:date="2023-03-28T17:42:00Z">
            <w:rPr>
              <w:ins w:id="11158" w:author="Camilo Andrés Díaz Gómez" w:date="2023-03-28T15:43:00Z"/>
              <w:noProof/>
              <w:lang w:val="en-US"/>
            </w:rPr>
          </w:rPrChange>
        </w:rPr>
      </w:pPr>
      <w:ins w:id="11159" w:author="Camilo Andrés Díaz Gómez" w:date="2023-03-28T15:43:00Z">
        <w:r w:rsidRPr="002B569F">
          <w:rPr>
            <w:rFonts w:cs="Times New Roman"/>
            <w:noProof/>
            <w:rPrChange w:id="11160" w:author="Camilo Andrés Díaz Gómez" w:date="2023-03-28T17:42:00Z">
              <w:rPr>
                <w:noProof/>
                <w:lang w:val="en-US"/>
              </w:rPr>
            </w:rPrChange>
          </w:rPr>
          <w:lastRenderedPageBreak/>
          <w:t xml:space="preserve">Sánchez Martín, A. A., Barreto Santamaría, L. E., Ochoa Ortiz, J. J., &amp; Villanueva Navarro, S. E. (2019). </w:t>
        </w:r>
        <w:r w:rsidRPr="002B569F">
          <w:rPr>
            <w:rFonts w:cs="Times New Roman"/>
            <w:i/>
            <w:iCs/>
            <w:noProof/>
            <w:rPrChange w:id="11161" w:author="Camilo Andrés Díaz Gómez" w:date="2023-03-28T17:42:00Z">
              <w:rPr>
                <w:i/>
                <w:iCs/>
                <w:noProof/>
                <w:lang w:val="en-US"/>
              </w:rPr>
            </w:rPrChange>
          </w:rPr>
          <w:t>Emulador para desarrollo de proyectos IoT y analiticas.</w:t>
        </w:r>
        <w:r w:rsidRPr="002B569F">
          <w:rPr>
            <w:rFonts w:cs="Times New Roman"/>
            <w:noProof/>
            <w:rPrChange w:id="11162" w:author="Camilo Andrés Díaz Gómez" w:date="2023-03-28T17:42:00Z">
              <w:rPr>
                <w:noProof/>
                <w:lang w:val="en-US"/>
              </w:rPr>
            </w:rPrChange>
          </w:rPr>
          <w:t xml:space="preserve"> PREGUNTAR, Universidad Distrital Francisco José de Caldas, Bogotá. Retrieved marzo 13, 2020</w:t>
        </w:r>
      </w:ins>
    </w:p>
    <w:p w14:paraId="6A3139F3" w14:textId="77777777" w:rsidR="00887032" w:rsidRPr="002B569F" w:rsidRDefault="00887032" w:rsidP="002B569F">
      <w:pPr>
        <w:pStyle w:val="Bibliografa"/>
        <w:ind w:left="720" w:hanging="720"/>
        <w:rPr>
          <w:ins w:id="11163" w:author="Camilo Andrés Díaz Gómez" w:date="2023-03-28T15:43:00Z"/>
          <w:rFonts w:cs="Times New Roman"/>
          <w:noProof/>
          <w:rPrChange w:id="11164" w:author="Camilo Andrés Díaz Gómez" w:date="2023-03-28T17:42:00Z">
            <w:rPr>
              <w:ins w:id="11165" w:author="Camilo Andrés Díaz Gómez" w:date="2023-03-28T15:43:00Z"/>
              <w:noProof/>
              <w:lang w:val="en-US"/>
            </w:rPr>
          </w:rPrChange>
        </w:rPr>
      </w:pPr>
      <w:ins w:id="11166" w:author="Camilo Andrés Díaz Gómez" w:date="2023-03-28T15:43:00Z">
        <w:r w:rsidRPr="002B569F">
          <w:rPr>
            <w:rFonts w:cs="Times New Roman"/>
            <w:noProof/>
            <w:rPrChange w:id="11167" w:author="Camilo Andrés Díaz Gómez" w:date="2023-03-28T17:42:00Z">
              <w:rPr>
                <w:noProof/>
                <w:lang w:val="en-US"/>
              </w:rPr>
            </w:rPrChange>
          </w:rPr>
          <w:t xml:space="preserve">Sandoval, L. J. (2018, 4 16). ALGORITMOS DE APRENDIZAJE AUTOMÁTICO PARA ANÁLISIS Y. </w:t>
        </w:r>
        <w:r w:rsidRPr="002B569F">
          <w:rPr>
            <w:rFonts w:cs="Times New Roman"/>
            <w:i/>
            <w:iCs/>
            <w:noProof/>
            <w:rPrChange w:id="11168" w:author="Camilo Andrés Díaz Gómez" w:date="2023-03-28T17:42:00Z">
              <w:rPr>
                <w:i/>
                <w:iCs/>
                <w:noProof/>
                <w:lang w:val="en-US"/>
              </w:rPr>
            </w:rPrChange>
          </w:rPr>
          <w:t>ITCA FEPADE</w:t>
        </w:r>
        <w:r w:rsidRPr="002B569F">
          <w:rPr>
            <w:rFonts w:cs="Times New Roman"/>
            <w:noProof/>
            <w:rPrChange w:id="11169" w:author="Camilo Andrés Díaz Gómez" w:date="2023-03-28T17:42:00Z">
              <w:rPr>
                <w:noProof/>
                <w:lang w:val="en-US"/>
              </w:rPr>
            </w:rPrChange>
          </w:rPr>
          <w:t>, pp. 36-40.</w:t>
        </w:r>
      </w:ins>
    </w:p>
    <w:p w14:paraId="7D891762" w14:textId="77777777" w:rsidR="00887032" w:rsidRPr="002B569F" w:rsidRDefault="00887032" w:rsidP="002B569F">
      <w:pPr>
        <w:pStyle w:val="Bibliografa"/>
        <w:ind w:left="720" w:hanging="720"/>
        <w:rPr>
          <w:ins w:id="11170" w:author="Camilo Andrés Díaz Gómez" w:date="2023-03-28T15:43:00Z"/>
          <w:rFonts w:cs="Times New Roman"/>
          <w:noProof/>
          <w:rPrChange w:id="11171" w:author="Camilo Andrés Díaz Gómez" w:date="2023-03-28T17:42:00Z">
            <w:rPr>
              <w:ins w:id="11172" w:author="Camilo Andrés Díaz Gómez" w:date="2023-03-28T15:43:00Z"/>
              <w:noProof/>
              <w:lang w:val="en-US"/>
            </w:rPr>
          </w:rPrChange>
        </w:rPr>
      </w:pPr>
      <w:ins w:id="11173" w:author="Camilo Andrés Díaz Gómez" w:date="2023-03-28T15:43:00Z">
        <w:r w:rsidRPr="002B569F">
          <w:rPr>
            <w:rFonts w:cs="Times New Roman"/>
            <w:noProof/>
            <w:rPrChange w:id="11174" w:author="Camilo Andrés Díaz Gómez" w:date="2023-03-28T17:42:00Z">
              <w:rPr>
                <w:noProof/>
                <w:lang w:val="en-US"/>
              </w:rPr>
            </w:rPrChange>
          </w:rPr>
          <w:t xml:space="preserve">Sandy E. Abasolo, M. A. (2013). </w:t>
        </w:r>
        <w:r w:rsidRPr="002B569F">
          <w:rPr>
            <w:rFonts w:cs="Times New Roman"/>
            <w:i/>
            <w:iCs/>
            <w:noProof/>
            <w:rPrChange w:id="11175" w:author="Camilo Andrés Díaz Gómez" w:date="2023-03-28T17:42:00Z">
              <w:rPr>
                <w:i/>
                <w:iCs/>
                <w:noProof/>
                <w:lang w:val="en-US"/>
              </w:rPr>
            </w:rPrChange>
          </w:rPr>
          <w:t>Evaluación del modelo de referencia de “Internet of Things” (IoT), mediante la implantación de arquitecturas basadas en plataformas comerciales, open hardware y conectividad IPv6.</w:t>
        </w:r>
        <w:r w:rsidRPr="002B569F">
          <w:rPr>
            <w:rFonts w:cs="Times New Roman"/>
            <w:noProof/>
            <w:rPrChange w:id="11176" w:author="Camilo Andrés Díaz Gómez" w:date="2023-03-28T17:42:00Z">
              <w:rPr>
                <w:noProof/>
                <w:lang w:val="en-US"/>
              </w:rPr>
            </w:rPrChange>
          </w:rPr>
          <w:t xml:space="preserve"> </w:t>
        </w:r>
      </w:ins>
    </w:p>
    <w:p w14:paraId="0F531153" w14:textId="77777777" w:rsidR="00887032" w:rsidRPr="002B569F" w:rsidRDefault="00887032" w:rsidP="002B569F">
      <w:pPr>
        <w:pStyle w:val="Bibliografa"/>
        <w:ind w:left="720" w:hanging="720"/>
        <w:rPr>
          <w:ins w:id="11177" w:author="Camilo Andrés Díaz Gómez" w:date="2023-03-28T15:43:00Z"/>
          <w:rFonts w:cs="Times New Roman"/>
          <w:noProof/>
          <w:rPrChange w:id="11178" w:author="Camilo Andrés Díaz Gómez" w:date="2023-03-28T17:42:00Z">
            <w:rPr>
              <w:ins w:id="11179" w:author="Camilo Andrés Díaz Gómez" w:date="2023-03-28T15:43:00Z"/>
              <w:noProof/>
              <w:lang w:val="en-US"/>
            </w:rPr>
          </w:rPrChange>
        </w:rPr>
      </w:pPr>
      <w:ins w:id="11180" w:author="Camilo Andrés Díaz Gómez" w:date="2023-03-28T15:43:00Z">
        <w:r w:rsidRPr="002B569F">
          <w:rPr>
            <w:rFonts w:cs="Times New Roman"/>
            <w:noProof/>
            <w:rPrChange w:id="11181" w:author="Camilo Andrés Díaz Gómez" w:date="2023-03-28T17:42:00Z">
              <w:rPr>
                <w:noProof/>
                <w:lang w:val="en-US"/>
              </w:rPr>
            </w:rPrChange>
          </w:rPr>
          <w:t xml:space="preserve">Snoke, J., &amp; HalanLarochelle. (2012). Practica y optimizacion de algoritmos de aprendizaje automatico. </w:t>
        </w:r>
        <w:r w:rsidRPr="002B569F">
          <w:rPr>
            <w:rFonts w:cs="Times New Roman"/>
            <w:i/>
            <w:iCs/>
            <w:noProof/>
            <w:rPrChange w:id="11182" w:author="Camilo Andrés Díaz Gómez" w:date="2023-03-28T17:42:00Z">
              <w:rPr>
                <w:i/>
                <w:iCs/>
                <w:noProof/>
                <w:lang w:val="en-US"/>
              </w:rPr>
            </w:rPrChange>
          </w:rPr>
          <w:t>Avances en sistemas de procesamiento de informacion neuronal</w:t>
        </w:r>
        <w:r w:rsidRPr="002B569F">
          <w:rPr>
            <w:rFonts w:cs="Times New Roman"/>
            <w:noProof/>
            <w:rPrChange w:id="11183" w:author="Camilo Andrés Díaz Gómez" w:date="2023-03-28T17:42:00Z">
              <w:rPr>
                <w:noProof/>
                <w:lang w:val="en-US"/>
              </w:rPr>
            </w:rPrChange>
          </w:rPr>
          <w:t>, 2951-2959.</w:t>
        </w:r>
      </w:ins>
    </w:p>
    <w:p w14:paraId="00CC6769" w14:textId="6ADB8D6C" w:rsidR="00887032" w:rsidRPr="002B569F" w:rsidRDefault="00887032" w:rsidP="002B569F">
      <w:pPr>
        <w:pStyle w:val="Bibliografa"/>
        <w:ind w:left="720" w:hanging="720"/>
        <w:rPr>
          <w:ins w:id="11184" w:author="Camilo Andrés Díaz Gómez" w:date="2023-03-28T15:43:00Z"/>
          <w:rFonts w:cs="Times New Roman"/>
          <w:noProof/>
          <w:rPrChange w:id="11185" w:author="Camilo Andrés Díaz Gómez" w:date="2023-03-28T17:42:00Z">
            <w:rPr>
              <w:ins w:id="11186" w:author="Camilo Andrés Díaz Gómez" w:date="2023-03-28T15:43:00Z"/>
              <w:noProof/>
              <w:lang w:val="en-US"/>
            </w:rPr>
          </w:rPrChange>
        </w:rPr>
      </w:pPr>
      <w:ins w:id="11187" w:author="Camilo Andrés Díaz Gómez" w:date="2023-03-28T15:43:00Z">
        <w:r w:rsidRPr="002B569F">
          <w:rPr>
            <w:rFonts w:cs="Times New Roman"/>
            <w:noProof/>
            <w:rPrChange w:id="11188" w:author="Camilo Andrés Díaz Gómez" w:date="2023-03-28T17:42:00Z">
              <w:rPr>
                <w:noProof/>
                <w:lang w:val="en-US"/>
              </w:rPr>
            </w:rPrChange>
          </w:rPr>
          <w:t xml:space="preserve">Softtek. (2021, 9 2). </w:t>
        </w:r>
        <w:r w:rsidRPr="002B569F">
          <w:rPr>
            <w:rFonts w:cs="Times New Roman"/>
            <w:i/>
            <w:iCs/>
            <w:noProof/>
            <w:rPrChange w:id="11189" w:author="Camilo Andrés Díaz Gómez" w:date="2023-03-28T17:42:00Z">
              <w:rPr>
                <w:i/>
                <w:iCs/>
                <w:noProof/>
                <w:lang w:val="en-US"/>
              </w:rPr>
            </w:rPrChange>
          </w:rPr>
          <w:t>softtek.eu</w:t>
        </w:r>
        <w:r w:rsidRPr="002B569F">
          <w:rPr>
            <w:rFonts w:cs="Times New Roman"/>
            <w:noProof/>
            <w:rPrChange w:id="11190" w:author="Camilo Andrés Díaz Gómez" w:date="2023-03-28T17:42:00Z">
              <w:rPr>
                <w:noProof/>
                <w:lang w:val="en-US"/>
              </w:rPr>
            </w:rPrChange>
          </w:rPr>
          <w:t xml:space="preserve">. Retrieved from La Reducción de Dimensionalidad en el </w:t>
        </w:r>
      </w:ins>
      <w:r w:rsidR="00D56345">
        <w:rPr>
          <w:rFonts w:cs="Times New Roman"/>
          <w:noProof/>
        </w:rPr>
        <w:t>Machine Learning</w:t>
      </w:r>
      <w:ins w:id="11191" w:author="Camilo Andrés Díaz Gómez" w:date="2023-03-28T15:43:00Z">
        <w:r w:rsidRPr="002B569F">
          <w:rPr>
            <w:rFonts w:cs="Times New Roman"/>
            <w:noProof/>
            <w:rPrChange w:id="11192" w:author="Camilo Andrés Díaz Gómez" w:date="2023-03-28T17:42:00Z">
              <w:rPr>
                <w:noProof/>
                <w:lang w:val="en-US"/>
              </w:rPr>
            </w:rPrChange>
          </w:rPr>
          <w:t>: https://softtek.eu/tech-magazine/artificial-intelligence/la-reduccion-de-dimensionalidad-en-el-machine-learning/</w:t>
        </w:r>
      </w:ins>
    </w:p>
    <w:p w14:paraId="3CA7DAD8" w14:textId="77777777" w:rsidR="00887032" w:rsidRPr="002B569F" w:rsidRDefault="00887032" w:rsidP="002B569F">
      <w:pPr>
        <w:pStyle w:val="Bibliografa"/>
        <w:ind w:left="720" w:hanging="720"/>
        <w:rPr>
          <w:ins w:id="11193" w:author="Camilo Andrés Díaz Gómez" w:date="2023-03-28T15:43:00Z"/>
          <w:rFonts w:cs="Times New Roman"/>
          <w:noProof/>
          <w:lang w:val="en-US"/>
        </w:rPr>
      </w:pPr>
      <w:ins w:id="11194" w:author="Camilo Andrés Díaz Gómez" w:date="2023-03-28T15:43:00Z">
        <w:r w:rsidRPr="002B569F">
          <w:rPr>
            <w:rFonts w:cs="Times New Roman"/>
            <w:noProof/>
            <w:lang w:val="en-US"/>
          </w:rPr>
          <w:t xml:space="preserve">Tetcos. (2017). </w:t>
        </w:r>
        <w:r w:rsidRPr="002B569F">
          <w:rPr>
            <w:rFonts w:cs="Times New Roman"/>
            <w:i/>
            <w:iCs/>
            <w:noProof/>
            <w:lang w:val="en-US"/>
          </w:rPr>
          <w:t>Netsim emulator</w:t>
        </w:r>
        <w:r w:rsidRPr="002B569F">
          <w:rPr>
            <w:rFonts w:cs="Times New Roman"/>
            <w:noProof/>
            <w:lang w:val="en-US"/>
          </w:rPr>
          <w:t>. Retrieved from http://tetcos.com/</w:t>
        </w:r>
      </w:ins>
    </w:p>
    <w:p w14:paraId="0E83770D" w14:textId="77777777" w:rsidR="00887032" w:rsidRPr="002B569F" w:rsidRDefault="00887032" w:rsidP="002B569F">
      <w:pPr>
        <w:pStyle w:val="Bibliografa"/>
        <w:ind w:left="720" w:hanging="720"/>
        <w:rPr>
          <w:ins w:id="11195" w:author="Camilo Andrés Díaz Gómez" w:date="2023-03-28T15:43:00Z"/>
          <w:rFonts w:cs="Times New Roman"/>
          <w:noProof/>
          <w:rPrChange w:id="11196" w:author="Camilo Andrés Díaz Gómez" w:date="2023-03-28T17:42:00Z">
            <w:rPr>
              <w:ins w:id="11197" w:author="Camilo Andrés Díaz Gómez" w:date="2023-03-28T15:43:00Z"/>
              <w:noProof/>
              <w:lang w:val="en-US"/>
            </w:rPr>
          </w:rPrChange>
        </w:rPr>
      </w:pPr>
      <w:ins w:id="11198" w:author="Camilo Andrés Díaz Gómez" w:date="2023-03-28T15:43:00Z">
        <w:r w:rsidRPr="002B569F">
          <w:rPr>
            <w:rFonts w:cs="Times New Roman"/>
            <w:noProof/>
            <w:lang w:val="en-US"/>
          </w:rPr>
          <w:t xml:space="preserve">Timarán-Pereira. (2016). </w:t>
        </w:r>
        <w:r w:rsidRPr="002B569F">
          <w:rPr>
            <w:rFonts w:cs="Times New Roman"/>
            <w:i/>
            <w:iCs/>
            <w:noProof/>
            <w:lang w:val="en-US"/>
          </w:rPr>
          <w:t>The Process of Knowledge Discovery on Databases .</w:t>
        </w:r>
        <w:r w:rsidRPr="002B569F">
          <w:rPr>
            <w:rFonts w:cs="Times New Roman"/>
            <w:noProof/>
            <w:lang w:val="en-US"/>
          </w:rPr>
          <w:t xml:space="preserve"> </w:t>
        </w:r>
        <w:r w:rsidRPr="002B569F">
          <w:rPr>
            <w:rFonts w:cs="Times New Roman"/>
            <w:noProof/>
            <w:rPrChange w:id="11199" w:author="Camilo Andrés Díaz Gómez" w:date="2023-03-28T17:42:00Z">
              <w:rPr>
                <w:noProof/>
                <w:lang w:val="en-US"/>
              </w:rPr>
            </w:rPrChange>
          </w:rPr>
          <w:t>Bogota : Ediciones .</w:t>
        </w:r>
      </w:ins>
    </w:p>
    <w:p w14:paraId="647ADFD9" w14:textId="77777777" w:rsidR="00887032" w:rsidRPr="002B569F" w:rsidRDefault="00887032" w:rsidP="002B569F">
      <w:pPr>
        <w:pStyle w:val="Bibliografa"/>
        <w:ind w:left="720" w:hanging="720"/>
        <w:rPr>
          <w:ins w:id="11200" w:author="Camilo Andrés Díaz Gómez" w:date="2023-03-28T15:43:00Z"/>
          <w:rFonts w:cs="Times New Roman"/>
          <w:noProof/>
          <w:rPrChange w:id="11201" w:author="Camilo Andrés Díaz Gómez" w:date="2023-03-28T17:42:00Z">
            <w:rPr>
              <w:ins w:id="11202" w:author="Camilo Andrés Díaz Gómez" w:date="2023-03-28T15:43:00Z"/>
              <w:noProof/>
              <w:lang w:val="en-US"/>
            </w:rPr>
          </w:rPrChange>
        </w:rPr>
      </w:pPr>
      <w:ins w:id="11203" w:author="Camilo Andrés Díaz Gómez" w:date="2023-03-28T15:43:00Z">
        <w:r w:rsidRPr="002B569F">
          <w:rPr>
            <w:rFonts w:cs="Times New Roman"/>
            <w:noProof/>
            <w:rPrChange w:id="11204" w:author="Camilo Andrés Díaz Gómez" w:date="2023-03-28T17:42:00Z">
              <w:rPr>
                <w:noProof/>
                <w:lang w:val="en-US"/>
              </w:rPr>
            </w:rPrChange>
          </w:rPr>
          <w:t xml:space="preserve">Torres Bataller, J. (2016). </w:t>
        </w:r>
        <w:r w:rsidRPr="002B569F">
          <w:rPr>
            <w:rFonts w:cs="Times New Roman"/>
            <w:i/>
            <w:iCs/>
            <w:noProof/>
            <w:rPrChange w:id="11205" w:author="Camilo Andrés Díaz Gómez" w:date="2023-03-28T17:42:00Z">
              <w:rPr>
                <w:i/>
                <w:iCs/>
                <w:noProof/>
                <w:lang w:val="en-US"/>
              </w:rPr>
            </w:rPrChange>
          </w:rPr>
          <w:t>Desarrollo de una solucion para la simulacion de entornos IoT.</w:t>
        </w:r>
        <w:r w:rsidRPr="002B569F">
          <w:rPr>
            <w:rFonts w:cs="Times New Roman"/>
            <w:noProof/>
            <w:rPrChange w:id="11206" w:author="Camilo Andrés Díaz Gómez" w:date="2023-03-28T17:42:00Z">
              <w:rPr>
                <w:noProof/>
                <w:lang w:val="en-US"/>
              </w:rPr>
            </w:rPrChange>
          </w:rPr>
          <w:t xml:space="preserve"> </w:t>
        </w:r>
      </w:ins>
    </w:p>
    <w:p w14:paraId="58EA7587" w14:textId="77777777" w:rsidR="00887032" w:rsidRPr="002B569F" w:rsidRDefault="00887032" w:rsidP="002B569F">
      <w:pPr>
        <w:pStyle w:val="Bibliografa"/>
        <w:ind w:left="720" w:hanging="720"/>
        <w:rPr>
          <w:ins w:id="11207" w:author="Camilo Andrés Díaz Gómez" w:date="2023-03-28T15:43:00Z"/>
          <w:rFonts w:cs="Times New Roman"/>
          <w:noProof/>
          <w:lang w:val="en-US"/>
        </w:rPr>
      </w:pPr>
      <w:ins w:id="11208" w:author="Camilo Andrés Díaz Gómez" w:date="2023-03-28T15:43:00Z">
        <w:r w:rsidRPr="002B569F">
          <w:rPr>
            <w:rFonts w:cs="Times New Roman"/>
            <w:noProof/>
            <w:rPrChange w:id="11209" w:author="Camilo Andrés Díaz Gómez" w:date="2023-03-28T17:42:00Z">
              <w:rPr>
                <w:noProof/>
                <w:lang w:val="en-US"/>
              </w:rPr>
            </w:rPrChange>
          </w:rPr>
          <w:t xml:space="preserve">Universidad de Alcalá. (2019). </w:t>
        </w:r>
        <w:r w:rsidRPr="002B569F">
          <w:rPr>
            <w:rFonts w:cs="Times New Roman"/>
            <w:i/>
            <w:iCs/>
            <w:noProof/>
            <w:rPrChange w:id="11210" w:author="Camilo Andrés Díaz Gómez" w:date="2023-03-28T17:42:00Z">
              <w:rPr>
                <w:i/>
                <w:iCs/>
                <w:noProof/>
                <w:lang w:val="en-US"/>
              </w:rPr>
            </w:rPrChange>
          </w:rPr>
          <w:t>¿Por qué actualmente es tan importante el IoT?</w:t>
        </w:r>
        <w:r w:rsidRPr="002B569F">
          <w:rPr>
            <w:rFonts w:cs="Times New Roman"/>
            <w:noProof/>
            <w:rPrChange w:id="11211" w:author="Camilo Andrés Díaz Gómez" w:date="2023-03-28T17:42:00Z">
              <w:rPr>
                <w:noProof/>
                <w:lang w:val="en-US"/>
              </w:rPr>
            </w:rPrChange>
          </w:rPr>
          <w:t xml:space="preserve"> </w:t>
        </w:r>
        <w:r w:rsidRPr="002B569F">
          <w:rPr>
            <w:rFonts w:cs="Times New Roman"/>
            <w:noProof/>
            <w:lang w:val="en-US"/>
          </w:rPr>
          <w:t>Retrieved marzo 13, 2020, from Máster en industria 4.0: https://www.masterindustria40.com/importancia-iot-master/</w:t>
        </w:r>
      </w:ins>
    </w:p>
    <w:p w14:paraId="35AB92E3" w14:textId="77777777" w:rsidR="00887032" w:rsidRPr="002B569F" w:rsidRDefault="00887032" w:rsidP="002B569F">
      <w:pPr>
        <w:pStyle w:val="Bibliografa"/>
        <w:ind w:left="720" w:hanging="720"/>
        <w:rPr>
          <w:ins w:id="11212" w:author="Camilo Andrés Díaz Gómez" w:date="2023-03-28T15:43:00Z"/>
          <w:rFonts w:cs="Times New Roman"/>
          <w:noProof/>
          <w:lang w:val="en-US"/>
        </w:rPr>
      </w:pPr>
      <w:ins w:id="11213" w:author="Camilo Andrés Díaz Gómez" w:date="2023-03-28T15:43:00Z">
        <w:r w:rsidRPr="002B569F">
          <w:rPr>
            <w:rFonts w:cs="Times New Roman"/>
            <w:noProof/>
            <w:lang w:val="en-US"/>
          </w:rPr>
          <w:t xml:space="preserve">Varga, A. (2016). </w:t>
        </w:r>
        <w:r w:rsidRPr="002B569F">
          <w:rPr>
            <w:rFonts w:cs="Times New Roman"/>
            <w:i/>
            <w:iCs/>
            <w:noProof/>
            <w:lang w:val="en-US"/>
          </w:rPr>
          <w:t>In Modeling and tools for network simulation.</w:t>
        </w:r>
        <w:r w:rsidRPr="002B569F">
          <w:rPr>
            <w:rFonts w:cs="Times New Roman"/>
            <w:noProof/>
            <w:lang w:val="en-US"/>
          </w:rPr>
          <w:t xml:space="preserve"> Berlin,Heidelberg: Springer.</w:t>
        </w:r>
      </w:ins>
    </w:p>
    <w:p w14:paraId="122ED5F3" w14:textId="77777777" w:rsidR="00887032" w:rsidRPr="002B569F" w:rsidRDefault="00887032" w:rsidP="002B569F">
      <w:pPr>
        <w:pStyle w:val="Bibliografa"/>
        <w:ind w:left="720" w:hanging="720"/>
        <w:rPr>
          <w:ins w:id="11214" w:author="Camilo Andrés Díaz Gómez" w:date="2023-03-28T15:43:00Z"/>
          <w:rFonts w:cs="Times New Roman"/>
          <w:noProof/>
          <w:lang w:val="en-US"/>
        </w:rPr>
      </w:pPr>
      <w:ins w:id="11215" w:author="Camilo Andrés Díaz Gómez" w:date="2023-03-28T15:43:00Z">
        <w:r w:rsidRPr="002B569F">
          <w:rPr>
            <w:rFonts w:cs="Times New Roman"/>
            <w:noProof/>
            <w:lang w:val="en-US"/>
          </w:rPr>
          <w:t xml:space="preserve">Xia, F., Yang, L., Wang, L., &amp; Vinel, A. (2012). </w:t>
        </w:r>
        <w:r w:rsidRPr="002B569F">
          <w:rPr>
            <w:rFonts w:cs="Times New Roman"/>
            <w:i/>
            <w:iCs/>
            <w:noProof/>
            <w:lang w:val="en-US"/>
          </w:rPr>
          <w:t>Internet of Things.</w:t>
        </w:r>
        <w:r w:rsidRPr="002B569F">
          <w:rPr>
            <w:rFonts w:cs="Times New Roman"/>
            <w:noProof/>
            <w:lang w:val="en-US"/>
          </w:rPr>
          <w:t xml:space="preserve"> International journal of communication systems. doi:10.1002/dac.2417</w:t>
        </w:r>
      </w:ins>
    </w:p>
    <w:p w14:paraId="29D289B2" w14:textId="77777777" w:rsidR="00887032" w:rsidRPr="002B569F" w:rsidRDefault="00887032" w:rsidP="002B569F">
      <w:pPr>
        <w:pStyle w:val="Bibliografa"/>
        <w:ind w:left="720" w:hanging="720"/>
        <w:rPr>
          <w:ins w:id="11216" w:author="Camilo Andrés Díaz Gómez" w:date="2023-03-28T15:43:00Z"/>
          <w:rFonts w:cs="Times New Roman"/>
          <w:noProof/>
          <w:lang w:val="en-US"/>
        </w:rPr>
      </w:pPr>
      <w:ins w:id="11217" w:author="Camilo Andrés Díaz Gómez" w:date="2023-03-28T15:43:00Z">
        <w:r w:rsidRPr="002B569F">
          <w:rPr>
            <w:rFonts w:cs="Times New Roman"/>
            <w:noProof/>
            <w:rPrChange w:id="11218" w:author="Camilo Andrés Díaz Gómez" w:date="2023-03-28T17:42:00Z">
              <w:rPr>
                <w:noProof/>
                <w:lang w:val="en-US"/>
              </w:rPr>
            </w:rPrChange>
          </w:rPr>
          <w:t xml:space="preserve">Yacchirema Vargas, D. C., &amp; Palau Salvador, C. E. (n.d.). </w:t>
        </w:r>
        <w:r w:rsidRPr="002B569F">
          <w:rPr>
            <w:rFonts w:cs="Times New Roman"/>
            <w:i/>
            <w:iCs/>
            <w:noProof/>
            <w:lang w:val="en-US"/>
          </w:rPr>
          <w:t>Smart IoT Gateway For Heterogeneous Devices Interoperability</w:t>
        </w:r>
        <w:r w:rsidRPr="002B569F">
          <w:rPr>
            <w:rFonts w:cs="Times New Roman"/>
            <w:noProof/>
            <w:lang w:val="en-US"/>
          </w:rPr>
          <w:t xml:space="preserve"> (Octava ed., Vol. 14). IEEE Latin America Transactions. doi:10.1109/TLA.2016.7786378</w:t>
        </w:r>
      </w:ins>
    </w:p>
    <w:p w14:paraId="30F2EDA1" w14:textId="0CF930E8" w:rsidR="00154CFC" w:rsidRPr="002B569F" w:rsidDel="00887032" w:rsidRDefault="00154CFC">
      <w:pPr>
        <w:pStyle w:val="Bibliografa"/>
        <w:ind w:left="284" w:hanging="284"/>
        <w:rPr>
          <w:del w:id="11219" w:author="Camilo Andrés Díaz Gómez" w:date="2023-03-28T15:43:00Z"/>
          <w:rFonts w:cs="Times New Roman"/>
          <w:noProof/>
          <w:szCs w:val="24"/>
          <w:lang w:val="en-US"/>
        </w:rPr>
        <w:pPrChange w:id="11220" w:author="Camilo Andrés Díaz Gómez" w:date="2023-03-28T17:43:00Z">
          <w:pPr>
            <w:pStyle w:val="Bibliografa"/>
            <w:ind w:left="284" w:hanging="720"/>
          </w:pPr>
        </w:pPrChange>
      </w:pPr>
      <w:del w:id="11221" w:author="Camilo Andrés Díaz Gómez" w:date="2023-03-28T15:43:00Z">
        <w:r w:rsidRPr="002B569F" w:rsidDel="00887032">
          <w:rPr>
            <w:rFonts w:cs="Times New Roman"/>
            <w:noProof/>
            <w:szCs w:val="24"/>
            <w:lang w:val="en-US"/>
          </w:rPr>
          <w:delText xml:space="preserve">Ahrenholz, J., Danilov, C., Herderson, T., &amp; Kim, J. (2008). A real-time network emulator.In Military Communications Conference. </w:delText>
        </w:r>
        <w:r w:rsidRPr="002B569F" w:rsidDel="00887032">
          <w:rPr>
            <w:rFonts w:cs="Times New Roman"/>
            <w:i/>
            <w:iCs/>
            <w:noProof/>
            <w:szCs w:val="24"/>
            <w:lang w:val="en-US"/>
          </w:rPr>
          <w:delText>MILCON</w:delText>
        </w:r>
        <w:r w:rsidRPr="002B569F" w:rsidDel="00887032">
          <w:rPr>
            <w:rFonts w:cs="Times New Roman"/>
            <w:noProof/>
            <w:szCs w:val="24"/>
            <w:lang w:val="en-US"/>
          </w:rPr>
          <w:delText>, 1-7.</w:delText>
        </w:r>
      </w:del>
    </w:p>
    <w:p w14:paraId="55A9FCAB" w14:textId="77777777" w:rsidR="006E680E" w:rsidRPr="002B569F" w:rsidDel="00887032" w:rsidRDefault="006E680E">
      <w:pPr>
        <w:pStyle w:val="Bibliografa"/>
        <w:ind w:left="284" w:hanging="284"/>
        <w:rPr>
          <w:ins w:id="11222" w:author="Steff Guzmán" w:date="2023-03-24T16:05:00Z"/>
          <w:del w:id="11223" w:author="Camilo Andrés Díaz Gómez" w:date="2023-03-28T15:43:00Z"/>
          <w:rFonts w:cs="Times New Roman"/>
          <w:noProof/>
          <w:szCs w:val="24"/>
          <w:lang w:val="en-US"/>
        </w:rPr>
        <w:pPrChange w:id="11224" w:author="Camilo Andrés Díaz Gómez" w:date="2023-03-28T17:43:00Z">
          <w:pPr>
            <w:pStyle w:val="Bibliografa"/>
          </w:pPr>
        </w:pPrChange>
      </w:pPr>
    </w:p>
    <w:p w14:paraId="7292F4AE" w14:textId="79626C76" w:rsidR="00154CFC" w:rsidRPr="002B569F" w:rsidDel="00887032" w:rsidRDefault="00154CFC">
      <w:pPr>
        <w:pStyle w:val="Bibliografa"/>
        <w:ind w:left="284" w:hanging="284"/>
        <w:rPr>
          <w:del w:id="11225" w:author="Camilo Andrés Díaz Gómez" w:date="2023-03-28T15:43:00Z"/>
          <w:rFonts w:cs="Times New Roman"/>
          <w:noProof/>
          <w:szCs w:val="24"/>
          <w:lang w:val="en-US"/>
        </w:rPr>
        <w:pPrChange w:id="11226" w:author="Camilo Andrés Díaz Gómez" w:date="2023-03-28T17:43:00Z">
          <w:pPr>
            <w:pStyle w:val="Bibliografa"/>
            <w:ind w:left="720" w:hanging="720"/>
          </w:pPr>
        </w:pPrChange>
      </w:pPr>
      <w:del w:id="11227" w:author="Camilo Andrés Díaz Gómez" w:date="2023-03-28T15:43:00Z">
        <w:r w:rsidRPr="002B569F" w:rsidDel="00887032">
          <w:rPr>
            <w:rFonts w:cs="Times New Roman"/>
            <w:noProof/>
            <w:szCs w:val="24"/>
            <w:lang w:val="en-US"/>
          </w:rPr>
          <w:delText xml:space="preserve">Amine Khelif, M., Lorandel, J., Romain, O., Regnery, M., &amp; Baheux, D. (2019). A Versatile Emulator of MitM for the identification of vulnerabilities of IoT devices, a case of study: smartphones. In A. f. Machinery (Ed.), </w:delText>
        </w:r>
        <w:r w:rsidRPr="002B569F" w:rsidDel="00887032">
          <w:rPr>
            <w:rFonts w:cs="Times New Roman"/>
            <w:i/>
            <w:iCs/>
            <w:noProof/>
            <w:szCs w:val="24"/>
            <w:lang w:val="en-US"/>
          </w:rPr>
          <w:delText>3rd International Conference on Future Networks and Distributed Systems</w:delText>
        </w:r>
        <w:r w:rsidRPr="002B569F" w:rsidDel="00887032">
          <w:rPr>
            <w:rFonts w:cs="Times New Roman"/>
            <w:noProof/>
            <w:szCs w:val="24"/>
            <w:lang w:val="en-US"/>
          </w:rPr>
          <w:delText>, (pp. 1-6). Paris. Retrieved Abril 2, 2020, from https://dl.acm.org/doi/pdf/10.1145/3341325.3342019</w:delText>
        </w:r>
      </w:del>
    </w:p>
    <w:p w14:paraId="34D864F4" w14:textId="77777777" w:rsidR="006E680E" w:rsidRPr="002B569F" w:rsidDel="00887032" w:rsidRDefault="006E680E">
      <w:pPr>
        <w:pStyle w:val="Bibliografa"/>
        <w:ind w:left="284" w:hanging="284"/>
        <w:rPr>
          <w:ins w:id="11228" w:author="Steff Guzmán" w:date="2023-03-24T16:05:00Z"/>
          <w:del w:id="11229" w:author="Camilo Andrés Díaz Gómez" w:date="2023-03-28T15:43:00Z"/>
          <w:rFonts w:cs="Times New Roman"/>
          <w:noProof/>
          <w:szCs w:val="24"/>
          <w:lang w:val="en-US"/>
          <w:rPrChange w:id="11230" w:author="Camilo Andrés Díaz Gómez" w:date="2023-03-28T17:42:00Z">
            <w:rPr>
              <w:ins w:id="11231" w:author="Steff Guzmán" w:date="2023-03-24T16:05:00Z"/>
              <w:del w:id="11232" w:author="Camilo Andrés Díaz Gómez" w:date="2023-03-28T15:43:00Z"/>
              <w:rFonts w:cs="Times New Roman"/>
              <w:noProof/>
              <w:szCs w:val="24"/>
            </w:rPr>
          </w:rPrChange>
        </w:rPr>
      </w:pPr>
    </w:p>
    <w:p w14:paraId="0AC1A416" w14:textId="5CC92FFE" w:rsidR="00154CFC" w:rsidRPr="002B569F" w:rsidDel="00887032" w:rsidRDefault="00154CFC">
      <w:pPr>
        <w:pStyle w:val="Bibliografa"/>
        <w:ind w:left="284" w:hanging="284"/>
        <w:rPr>
          <w:del w:id="11233" w:author="Camilo Andrés Díaz Gómez" w:date="2023-03-28T15:43:00Z"/>
          <w:rFonts w:cs="Times New Roman"/>
          <w:noProof/>
          <w:szCs w:val="24"/>
          <w:lang w:val="en-US"/>
        </w:rPr>
        <w:pPrChange w:id="11234" w:author="Camilo Andrés Díaz Gómez" w:date="2023-03-28T17:43:00Z">
          <w:pPr>
            <w:pStyle w:val="Bibliografa"/>
            <w:ind w:left="720" w:hanging="720"/>
          </w:pPr>
        </w:pPrChange>
      </w:pPr>
      <w:del w:id="11235" w:author="Camilo Andrés Díaz Gómez" w:date="2023-03-28T15:43:00Z">
        <w:r w:rsidRPr="002B569F" w:rsidDel="00887032">
          <w:rPr>
            <w:rFonts w:cs="Times New Roman"/>
            <w:noProof/>
            <w:szCs w:val="24"/>
          </w:rPr>
          <w:delText xml:space="preserve">AprendiendoArduino. (2018, Noviembre 17). </w:delText>
        </w:r>
        <w:r w:rsidRPr="002B569F" w:rsidDel="00887032">
          <w:rPr>
            <w:rFonts w:cs="Times New Roman"/>
            <w:i/>
            <w:iCs/>
            <w:noProof/>
            <w:szCs w:val="24"/>
          </w:rPr>
          <w:delText>Protocolos IoT Capa Aplicación</w:delText>
        </w:r>
        <w:r w:rsidRPr="002B569F" w:rsidDel="00887032">
          <w:rPr>
            <w:rFonts w:cs="Times New Roman"/>
            <w:noProof/>
            <w:szCs w:val="24"/>
          </w:rPr>
          <w:delText xml:space="preserve">. </w:delText>
        </w:r>
        <w:r w:rsidRPr="002B569F" w:rsidDel="00887032">
          <w:rPr>
            <w:rFonts w:cs="Times New Roman"/>
            <w:noProof/>
            <w:szCs w:val="24"/>
            <w:lang w:val="en-US"/>
          </w:rPr>
          <w:delText>Retrieved Abril 14, 2020, from Aprendiendo Arduino: https://aprendiendoarduino.wordpress.com/2018/11/17/protocolos-iot-capa-aplicacion/</w:delText>
        </w:r>
      </w:del>
    </w:p>
    <w:p w14:paraId="320553B2" w14:textId="77777777" w:rsidR="006E680E" w:rsidRPr="002B569F" w:rsidDel="00887032" w:rsidRDefault="006E680E">
      <w:pPr>
        <w:pStyle w:val="Bibliografa"/>
        <w:ind w:left="284" w:hanging="284"/>
        <w:rPr>
          <w:ins w:id="11236" w:author="Steff Guzmán" w:date="2023-03-24T16:05:00Z"/>
          <w:del w:id="11237" w:author="Camilo Andrés Díaz Gómez" w:date="2023-03-28T15:43:00Z"/>
          <w:rFonts w:cs="Times New Roman"/>
          <w:noProof/>
          <w:szCs w:val="24"/>
          <w:lang w:val="en-US"/>
        </w:rPr>
      </w:pPr>
    </w:p>
    <w:p w14:paraId="41C0909F" w14:textId="72F4BD0B" w:rsidR="00154CFC" w:rsidRPr="002B569F" w:rsidDel="00887032" w:rsidRDefault="00154CFC">
      <w:pPr>
        <w:pStyle w:val="Bibliografa"/>
        <w:ind w:left="284" w:hanging="284"/>
        <w:rPr>
          <w:del w:id="11238" w:author="Camilo Andrés Díaz Gómez" w:date="2023-03-28T15:43:00Z"/>
          <w:rFonts w:cs="Times New Roman"/>
          <w:noProof/>
          <w:szCs w:val="24"/>
          <w:lang w:val="en-US"/>
        </w:rPr>
        <w:pPrChange w:id="11239" w:author="Camilo Andrés Díaz Gómez" w:date="2023-03-28T17:43:00Z">
          <w:pPr>
            <w:pStyle w:val="Bibliografa"/>
            <w:ind w:left="720" w:hanging="720"/>
          </w:pPr>
        </w:pPrChange>
      </w:pPr>
      <w:del w:id="11240" w:author="Camilo Andrés Díaz Gómez" w:date="2023-03-28T15:43:00Z">
        <w:r w:rsidRPr="002B569F" w:rsidDel="00887032">
          <w:rPr>
            <w:rFonts w:cs="Times New Roman"/>
            <w:noProof/>
            <w:szCs w:val="24"/>
            <w:lang w:val="en-US"/>
          </w:rPr>
          <w:delText xml:space="preserve">AWS. (n.d.). </w:delText>
        </w:r>
        <w:r w:rsidRPr="002B569F" w:rsidDel="00887032">
          <w:rPr>
            <w:rFonts w:cs="Times New Roman"/>
            <w:i/>
            <w:iCs/>
            <w:noProof/>
            <w:szCs w:val="24"/>
            <w:lang w:val="en-US"/>
          </w:rPr>
          <w:delText>IoT Device Simulator</w:delText>
        </w:r>
        <w:r w:rsidRPr="002B569F" w:rsidDel="00887032">
          <w:rPr>
            <w:rFonts w:cs="Times New Roman"/>
            <w:noProof/>
            <w:szCs w:val="24"/>
            <w:lang w:val="en-US"/>
          </w:rPr>
          <w:delText>. Retrieved from IoT Device Simulator: https://aws.amazon.com/es/solutions/implementations/iot-device-simulator/</w:delText>
        </w:r>
      </w:del>
    </w:p>
    <w:p w14:paraId="1378F92F" w14:textId="6627834D" w:rsidR="00154CFC" w:rsidRPr="002B569F" w:rsidDel="00887032" w:rsidRDefault="00154CFC">
      <w:pPr>
        <w:pStyle w:val="Bibliografa"/>
        <w:ind w:left="720" w:hanging="284"/>
        <w:rPr>
          <w:del w:id="11241" w:author="Camilo Andrés Díaz Gómez" w:date="2023-03-28T15:43:00Z"/>
          <w:rFonts w:cs="Times New Roman"/>
          <w:noProof/>
          <w:szCs w:val="24"/>
        </w:rPr>
        <w:pPrChange w:id="11242" w:author="Camilo Andrés Díaz Gómez" w:date="2023-03-28T17:43:00Z">
          <w:pPr>
            <w:pStyle w:val="Bibliografa"/>
            <w:ind w:left="720" w:hanging="720"/>
          </w:pPr>
        </w:pPrChange>
      </w:pPr>
      <w:del w:id="11243" w:author="Camilo Andrés Díaz Gómez" w:date="2023-03-28T15:43:00Z">
        <w:r w:rsidRPr="002B569F" w:rsidDel="00887032">
          <w:rPr>
            <w:rFonts w:cs="Times New Roman"/>
            <w:noProof/>
            <w:szCs w:val="24"/>
          </w:rPr>
          <w:delText xml:space="preserve">Barbara IoT. (2021, Abril 29). </w:delText>
        </w:r>
        <w:r w:rsidRPr="002B569F" w:rsidDel="00887032">
          <w:rPr>
            <w:rFonts w:cs="Times New Roman"/>
            <w:i/>
            <w:iCs/>
            <w:noProof/>
            <w:szCs w:val="24"/>
          </w:rPr>
          <w:delText>barbara</w:delText>
        </w:r>
        <w:r w:rsidRPr="002B569F" w:rsidDel="00887032">
          <w:rPr>
            <w:rFonts w:cs="Times New Roman"/>
            <w:noProof/>
            <w:szCs w:val="24"/>
          </w:rPr>
          <w:delText>. Retrieved from Protocolos de comunicación en IoT que deberías conocer: https://barbaraiot.com/blog/protocolos-iot-que-deberias-conocer/</w:delText>
        </w:r>
      </w:del>
    </w:p>
    <w:p w14:paraId="4A924484" w14:textId="77777777" w:rsidR="006E680E" w:rsidRPr="002B569F" w:rsidDel="00887032" w:rsidRDefault="006E680E">
      <w:pPr>
        <w:pStyle w:val="Bibliografa"/>
        <w:ind w:left="436"/>
        <w:rPr>
          <w:ins w:id="11244" w:author="Steff Guzmán" w:date="2023-03-24T16:06:00Z"/>
          <w:del w:id="11245" w:author="Camilo Andrés Díaz Gómez" w:date="2023-03-28T15:43:00Z"/>
          <w:rFonts w:cs="Times New Roman"/>
          <w:i/>
          <w:iCs/>
          <w:noProof/>
          <w:szCs w:val="24"/>
        </w:rPr>
      </w:pPr>
    </w:p>
    <w:p w14:paraId="22FC3640" w14:textId="1B7DF7A5" w:rsidR="00154CFC" w:rsidRPr="002B569F" w:rsidDel="00887032" w:rsidRDefault="00154CFC">
      <w:pPr>
        <w:pStyle w:val="Bibliografa"/>
        <w:ind w:left="436"/>
        <w:rPr>
          <w:del w:id="11246" w:author="Camilo Andrés Díaz Gómez" w:date="2023-03-28T15:43:00Z"/>
          <w:rFonts w:cs="Times New Roman"/>
          <w:noProof/>
          <w:szCs w:val="24"/>
        </w:rPr>
        <w:pPrChange w:id="11247" w:author="Camilo Andrés Díaz Gómez" w:date="2023-03-28T17:43:00Z">
          <w:pPr>
            <w:pStyle w:val="Bibliografa"/>
            <w:ind w:left="720" w:hanging="720"/>
          </w:pPr>
        </w:pPrChange>
      </w:pPr>
      <w:del w:id="11248" w:author="Camilo Andrés Díaz Gómez" w:date="2023-03-28T15:43:00Z">
        <w:r w:rsidRPr="002B569F" w:rsidDel="00887032">
          <w:rPr>
            <w:rFonts w:cs="Times New Roman"/>
            <w:i/>
            <w:iCs/>
            <w:noProof/>
            <w:szCs w:val="24"/>
          </w:rPr>
          <w:delText>CambioDigital</w:delText>
        </w:r>
        <w:r w:rsidRPr="002B569F" w:rsidDel="00887032">
          <w:rPr>
            <w:rFonts w:cs="Times New Roman"/>
            <w:noProof/>
            <w:szCs w:val="24"/>
          </w:rPr>
          <w:delText>. (2018, diciembre 12). Retrieved marzo 13, 2020, from IoT: Qué necesitan saber los profesionales de la red: https://cambiodigital-ol.com/2018/12/iot-que-necesitan-saber-los-profesionales-de-la-red/</w:delText>
        </w:r>
      </w:del>
    </w:p>
    <w:p w14:paraId="40B9F53D" w14:textId="3E61C2D4" w:rsidR="00154CFC" w:rsidRPr="002B569F" w:rsidDel="00887032" w:rsidRDefault="00154CFC">
      <w:pPr>
        <w:pStyle w:val="Bibliografa"/>
        <w:ind w:left="720" w:hanging="284"/>
        <w:rPr>
          <w:del w:id="11249" w:author="Camilo Andrés Díaz Gómez" w:date="2023-03-28T15:43:00Z"/>
          <w:rFonts w:cs="Times New Roman"/>
          <w:noProof/>
          <w:szCs w:val="24"/>
          <w:lang w:val="en-US"/>
        </w:rPr>
        <w:pPrChange w:id="11250" w:author="Camilo Andrés Díaz Gómez" w:date="2023-03-28T17:43:00Z">
          <w:pPr>
            <w:pStyle w:val="Bibliografa"/>
            <w:ind w:left="720" w:hanging="720"/>
          </w:pPr>
        </w:pPrChange>
      </w:pPr>
      <w:del w:id="11251" w:author="Camilo Andrés Díaz Gómez" w:date="2023-03-28T15:43:00Z">
        <w:r w:rsidRPr="002B569F" w:rsidDel="00887032">
          <w:rPr>
            <w:rFonts w:cs="Times New Roman"/>
            <w:noProof/>
            <w:szCs w:val="24"/>
            <w:lang w:val="en-US"/>
          </w:rPr>
          <w:delText xml:space="preserve">Carlemany, U. (2022, 7 19). </w:delText>
        </w:r>
        <w:r w:rsidRPr="002B569F" w:rsidDel="00887032">
          <w:rPr>
            <w:rFonts w:cs="Times New Roman"/>
            <w:i/>
            <w:iCs/>
            <w:noProof/>
            <w:szCs w:val="24"/>
            <w:lang w:val="en-US"/>
          </w:rPr>
          <w:delText>universitatcarlemany</w:delText>
        </w:r>
        <w:r w:rsidRPr="002B569F" w:rsidDel="00887032">
          <w:rPr>
            <w:rFonts w:cs="Times New Roman"/>
            <w:noProof/>
            <w:szCs w:val="24"/>
            <w:lang w:val="en-US"/>
          </w:rPr>
          <w:delText>. Retrieved from https://www.universitatcarlemany.com/actualidad/cual-es-la-diferencia-entre-inteligencia-artificial-y-machine-learning#:~:text=La%20IA%2C%20se%20puede%20decir,all%C3%A1%20de%20la%20inteligencia%20humana.</w:delText>
        </w:r>
      </w:del>
    </w:p>
    <w:p w14:paraId="66DF82DB" w14:textId="77777777" w:rsidR="006E680E" w:rsidRPr="002B569F" w:rsidDel="00887032" w:rsidRDefault="006E680E">
      <w:pPr>
        <w:pStyle w:val="Bibliografa"/>
        <w:ind w:left="720" w:hanging="284"/>
        <w:rPr>
          <w:ins w:id="11252" w:author="Steff Guzmán" w:date="2023-03-24T16:06:00Z"/>
          <w:del w:id="11253" w:author="Camilo Andrés Díaz Gómez" w:date="2023-03-28T15:43:00Z"/>
          <w:rFonts w:cs="Times New Roman"/>
          <w:noProof/>
          <w:szCs w:val="24"/>
          <w:lang w:val="en-US"/>
          <w:rPrChange w:id="11254" w:author="Camilo Andrés Díaz Gómez" w:date="2023-03-28T17:42:00Z">
            <w:rPr>
              <w:ins w:id="11255" w:author="Steff Guzmán" w:date="2023-03-24T16:06:00Z"/>
              <w:del w:id="11256" w:author="Camilo Andrés Díaz Gómez" w:date="2023-03-28T15:43:00Z"/>
              <w:rFonts w:cs="Times New Roman"/>
              <w:noProof/>
              <w:szCs w:val="24"/>
            </w:rPr>
          </w:rPrChange>
        </w:rPr>
      </w:pPr>
    </w:p>
    <w:p w14:paraId="390203A5" w14:textId="59D1F637" w:rsidR="00154CFC" w:rsidRPr="002B569F" w:rsidDel="00887032" w:rsidRDefault="00154CFC">
      <w:pPr>
        <w:pStyle w:val="Bibliografa"/>
        <w:ind w:left="720" w:hanging="284"/>
        <w:rPr>
          <w:del w:id="11257" w:author="Camilo Andrés Díaz Gómez" w:date="2023-03-28T15:43:00Z"/>
          <w:rFonts w:cs="Times New Roman"/>
          <w:noProof/>
          <w:szCs w:val="24"/>
        </w:rPr>
        <w:pPrChange w:id="11258" w:author="Camilo Andrés Díaz Gómez" w:date="2023-03-28T17:43:00Z">
          <w:pPr>
            <w:pStyle w:val="Bibliografa"/>
            <w:ind w:left="720" w:hanging="720"/>
          </w:pPr>
        </w:pPrChange>
      </w:pPr>
      <w:del w:id="11259" w:author="Camilo Andrés Díaz Gómez" w:date="2023-03-28T15:43:00Z">
        <w:r w:rsidRPr="002B569F" w:rsidDel="00887032">
          <w:rPr>
            <w:rFonts w:cs="Times New Roman"/>
            <w:noProof/>
            <w:szCs w:val="24"/>
          </w:rPr>
          <w:delText xml:space="preserve">Carlos Gamero Burón, J. L. (2015). </w:delText>
        </w:r>
        <w:r w:rsidRPr="002B569F" w:rsidDel="00887032">
          <w:rPr>
            <w:rFonts w:cs="Times New Roman"/>
            <w:i/>
            <w:iCs/>
            <w:noProof/>
            <w:szCs w:val="24"/>
          </w:rPr>
          <w:delText>Modelos probabilísticos para Variables aleatorias continuas.</w:delText>
        </w:r>
        <w:r w:rsidRPr="002B569F" w:rsidDel="00887032">
          <w:rPr>
            <w:rFonts w:cs="Times New Roman"/>
            <w:noProof/>
            <w:szCs w:val="24"/>
          </w:rPr>
          <w:delText xml:space="preserve"> Malaga, España.</w:delText>
        </w:r>
      </w:del>
    </w:p>
    <w:p w14:paraId="1D52ACA8" w14:textId="77777777" w:rsidR="00154CFC" w:rsidRPr="002B569F" w:rsidDel="00887032" w:rsidRDefault="00154CFC">
      <w:pPr>
        <w:pStyle w:val="Bibliografa"/>
        <w:ind w:left="284" w:hanging="284"/>
        <w:rPr>
          <w:del w:id="11260" w:author="Camilo Andrés Díaz Gómez" w:date="2023-03-28T15:43:00Z"/>
          <w:rFonts w:cs="Times New Roman"/>
          <w:noProof/>
          <w:szCs w:val="24"/>
          <w:lang w:val="en-US"/>
        </w:rPr>
      </w:pPr>
      <w:del w:id="11261" w:author="Camilo Andrés Díaz Gómez" w:date="2023-03-28T15:43:00Z">
        <w:r w:rsidRPr="002B569F" w:rsidDel="00887032">
          <w:rPr>
            <w:rFonts w:cs="Times New Roman"/>
            <w:noProof/>
            <w:szCs w:val="24"/>
          </w:rPr>
          <w:delText xml:space="preserve">Castellanos Hernández, W. E., &amp; Chacon Osorio, M. E. (2006, Abril 17). Utilización de herramientas software para el modelado y la simulación de redes de comunicaciones. </w:delText>
        </w:r>
        <w:r w:rsidRPr="002B569F" w:rsidDel="00887032">
          <w:rPr>
            <w:rFonts w:cs="Times New Roman"/>
            <w:i/>
            <w:iCs/>
            <w:noProof/>
            <w:szCs w:val="24"/>
            <w:lang w:val="en-US"/>
          </w:rPr>
          <w:delText>GTI, V</w:delText>
        </w:r>
        <w:r w:rsidRPr="002B569F" w:rsidDel="00887032">
          <w:rPr>
            <w:rFonts w:cs="Times New Roman"/>
            <w:noProof/>
            <w:szCs w:val="24"/>
            <w:lang w:val="en-US"/>
          </w:rPr>
          <w:delText>(11), 74-75. Retrieved Marzo 26, 2020, from https://revistas.uis.edu.co/index.php/revistagti/article/view/1624/2014</w:delText>
        </w:r>
      </w:del>
    </w:p>
    <w:p w14:paraId="07B66919" w14:textId="77777777" w:rsidR="00154CFC" w:rsidRPr="002B569F" w:rsidDel="00887032" w:rsidRDefault="00154CFC">
      <w:pPr>
        <w:pStyle w:val="Bibliografa"/>
        <w:ind w:left="284" w:hanging="284"/>
        <w:rPr>
          <w:del w:id="11262" w:author="Camilo Andrés Díaz Gómez" w:date="2023-03-28T15:43:00Z"/>
          <w:rFonts w:cs="Times New Roman"/>
          <w:noProof/>
          <w:szCs w:val="24"/>
        </w:rPr>
      </w:pPr>
      <w:del w:id="11263" w:author="Camilo Andrés Díaz Gómez" w:date="2023-03-28T15:43:00Z">
        <w:r w:rsidRPr="002B569F" w:rsidDel="00887032">
          <w:rPr>
            <w:rFonts w:cs="Times New Roman"/>
            <w:noProof/>
            <w:szCs w:val="24"/>
          </w:rPr>
          <w:delText xml:space="preserve">Corso, C., &amp; Lorena, C. (2009). </w:delText>
        </w:r>
        <w:r w:rsidRPr="002B569F" w:rsidDel="00887032">
          <w:rPr>
            <w:rFonts w:cs="Times New Roman"/>
            <w:i/>
            <w:iCs/>
            <w:noProof/>
            <w:szCs w:val="24"/>
          </w:rPr>
          <w:delText>Aplicacion de algoritmos de clasificacion sepervisan y no supervisada usando Weka.</w:delText>
        </w:r>
        <w:r w:rsidRPr="002B569F" w:rsidDel="00887032">
          <w:rPr>
            <w:rFonts w:cs="Times New Roman"/>
            <w:noProof/>
            <w:szCs w:val="24"/>
          </w:rPr>
          <w:delText xml:space="preserve"> cordoba: Universidad Tecnologi Nacional.</w:delText>
        </w:r>
      </w:del>
    </w:p>
    <w:p w14:paraId="7BEAA32B" w14:textId="77777777" w:rsidR="00154CFC" w:rsidRPr="002B569F" w:rsidDel="00887032" w:rsidRDefault="00154CFC">
      <w:pPr>
        <w:pStyle w:val="Bibliografa"/>
        <w:ind w:left="284" w:hanging="284"/>
        <w:rPr>
          <w:del w:id="11264" w:author="Camilo Andrés Díaz Gómez" w:date="2023-03-28T15:43:00Z"/>
          <w:rFonts w:cs="Times New Roman"/>
          <w:noProof/>
          <w:szCs w:val="24"/>
        </w:rPr>
      </w:pPr>
      <w:del w:id="11265" w:author="Camilo Andrés Díaz Gómez" w:date="2023-03-28T15:43:00Z">
        <w:r w:rsidRPr="002B569F" w:rsidDel="00887032">
          <w:rPr>
            <w:rFonts w:cs="Times New Roman"/>
            <w:noProof/>
            <w:szCs w:val="24"/>
          </w:rPr>
          <w:delText xml:space="preserve">Coss Bu, R. (2003). </w:delText>
        </w:r>
        <w:r w:rsidRPr="002B569F" w:rsidDel="00887032">
          <w:rPr>
            <w:rFonts w:cs="Times New Roman"/>
            <w:i/>
            <w:iCs/>
            <w:noProof/>
            <w:szCs w:val="24"/>
          </w:rPr>
          <w:delText>Simulación un enfoque practico.</w:delText>
        </w:r>
        <w:r w:rsidRPr="002B569F" w:rsidDel="00887032">
          <w:rPr>
            <w:rFonts w:cs="Times New Roman"/>
            <w:noProof/>
            <w:szCs w:val="24"/>
          </w:rPr>
          <w:delText xml:space="preserve"> Monterrey, Mexico: Limusa. Retrieved Marzo 25, 2020, from https://books.google.es/books?hl=es&amp;lr=&amp;id=iY6dI3E0FNUC&amp;oi=fnd&amp;pg=PA11&amp;dq=simulacion&amp;ots=uKV85h0Scu&amp;sig=fMdImFTXdSYn3HghHIZ7HbFXQhg#v=onepage&amp;q=simulacion&amp;f=false</w:delText>
        </w:r>
      </w:del>
    </w:p>
    <w:p w14:paraId="38C914F2" w14:textId="77777777" w:rsidR="00154CFC" w:rsidRPr="002B569F" w:rsidDel="00887032" w:rsidRDefault="00154CFC">
      <w:pPr>
        <w:pStyle w:val="Bibliografa"/>
        <w:ind w:left="284" w:hanging="284"/>
        <w:rPr>
          <w:del w:id="11266" w:author="Camilo Andrés Díaz Gómez" w:date="2023-03-28T15:43:00Z"/>
          <w:rFonts w:cs="Times New Roman"/>
          <w:noProof/>
          <w:szCs w:val="24"/>
        </w:rPr>
      </w:pPr>
      <w:del w:id="11267" w:author="Camilo Andrés Díaz Gómez" w:date="2023-03-28T15:43:00Z">
        <w:r w:rsidRPr="002B569F" w:rsidDel="00887032">
          <w:rPr>
            <w:rFonts w:cs="Times New Roman"/>
            <w:noProof/>
            <w:szCs w:val="24"/>
          </w:rPr>
          <w:delText xml:space="preserve">Crespo Moreno, J. E. (2018, Noviembre 11). </w:delText>
        </w:r>
        <w:r w:rsidRPr="002B569F" w:rsidDel="00887032">
          <w:rPr>
            <w:rFonts w:cs="Times New Roman"/>
            <w:i/>
            <w:iCs/>
            <w:noProof/>
            <w:szCs w:val="24"/>
          </w:rPr>
          <w:delText>Aprendiendo Arduino</w:delText>
        </w:r>
        <w:r w:rsidRPr="002B569F" w:rsidDel="00887032">
          <w:rPr>
            <w:rFonts w:cs="Times New Roman"/>
            <w:noProof/>
            <w:szCs w:val="24"/>
          </w:rPr>
          <w:delText>. Retrieved Abril 2, 2020, from Arquitecturas IoT: https://aprendiendoarduino.wordpress.com/2018/11/11/arquitecturas-iot/</w:delText>
        </w:r>
      </w:del>
    </w:p>
    <w:p w14:paraId="763D3C47" w14:textId="3D24AD14" w:rsidR="00154CFC" w:rsidRPr="002B569F" w:rsidDel="00887032" w:rsidRDefault="00154CFC">
      <w:pPr>
        <w:pStyle w:val="Bibliografa"/>
        <w:ind w:left="284" w:hanging="284"/>
        <w:rPr>
          <w:del w:id="11268" w:author="Camilo Andrés Díaz Gómez" w:date="2023-03-28T15:43:00Z"/>
          <w:rFonts w:cs="Times New Roman"/>
          <w:noProof/>
          <w:szCs w:val="24"/>
          <w:lang w:val="en-US"/>
        </w:rPr>
      </w:pPr>
      <w:del w:id="11269" w:author="Camilo Andrés Díaz Gómez" w:date="2023-03-28T15:43:00Z">
        <w:r w:rsidRPr="002B569F" w:rsidDel="00887032">
          <w:rPr>
            <w:rFonts w:cs="Times New Roman"/>
            <w:noProof/>
            <w:szCs w:val="24"/>
          </w:rPr>
          <w:delText xml:space="preserve">Cuatro tipos de analítica de retail que todo comercio necesita en 2018. </w:delText>
        </w:r>
        <w:r w:rsidRPr="002B569F" w:rsidDel="00887032">
          <w:rPr>
            <w:rFonts w:cs="Times New Roman"/>
            <w:noProof/>
            <w:szCs w:val="24"/>
            <w:lang w:val="en-US"/>
          </w:rPr>
          <w:delText xml:space="preserve">(2018, Agosto 7). </w:delText>
        </w:r>
        <w:r w:rsidRPr="002B569F" w:rsidDel="00887032">
          <w:rPr>
            <w:rFonts w:cs="Times New Roman"/>
            <w:i/>
            <w:iCs/>
            <w:noProof/>
            <w:szCs w:val="24"/>
            <w:lang w:val="en-US"/>
          </w:rPr>
          <w:delText>Analitica de retail</w:delText>
        </w:r>
        <w:r w:rsidRPr="002B569F" w:rsidDel="00887032">
          <w:rPr>
            <w:rFonts w:cs="Times New Roman"/>
            <w:noProof/>
            <w:szCs w:val="24"/>
            <w:lang w:val="en-US"/>
          </w:rPr>
          <w:delText>. Retrieved from Analitica de retail: http://analiticaderetail.com/tipos-de-analitica-de-retail/</w:delText>
        </w:r>
      </w:del>
    </w:p>
    <w:p w14:paraId="263E58C5" w14:textId="77777777" w:rsidR="00154CFC" w:rsidRPr="002B569F" w:rsidDel="00887032" w:rsidRDefault="00154CFC">
      <w:pPr>
        <w:pStyle w:val="Bibliografa"/>
        <w:ind w:left="284" w:hanging="284"/>
        <w:rPr>
          <w:del w:id="11270" w:author="Camilo Andrés Díaz Gómez" w:date="2023-03-28T15:43:00Z"/>
          <w:rFonts w:cs="Times New Roman"/>
          <w:noProof/>
          <w:szCs w:val="24"/>
          <w:lang w:val="en-US"/>
        </w:rPr>
      </w:pPr>
      <w:del w:id="11271" w:author="Camilo Andrés Díaz Gómez" w:date="2023-03-28T15:43:00Z">
        <w:r w:rsidRPr="002B569F" w:rsidDel="00887032">
          <w:rPr>
            <w:rFonts w:cs="Times New Roman"/>
            <w:noProof/>
            <w:szCs w:val="24"/>
            <w:lang w:val="en-US"/>
          </w:rPr>
          <w:delText xml:space="preserve">Deloitte. (n.d.). </w:delText>
        </w:r>
        <w:r w:rsidRPr="002B569F" w:rsidDel="00887032">
          <w:rPr>
            <w:rFonts w:cs="Times New Roman"/>
            <w:i/>
            <w:iCs/>
            <w:noProof/>
            <w:szCs w:val="24"/>
            <w:lang w:val="en-US"/>
          </w:rPr>
          <w:delText>IoT - Internet Of Things</w:delText>
        </w:r>
        <w:r w:rsidRPr="002B569F" w:rsidDel="00887032">
          <w:rPr>
            <w:rFonts w:cs="Times New Roman"/>
            <w:noProof/>
            <w:szCs w:val="24"/>
            <w:lang w:val="en-US"/>
          </w:rPr>
          <w:delText>. Retrieved from Deloitte: https://www2.deloitte.com/es/es/pages/technology/articles/IoT-internet-of-things.html</w:delText>
        </w:r>
      </w:del>
    </w:p>
    <w:p w14:paraId="40E0437A" w14:textId="77777777" w:rsidR="00154CFC" w:rsidRPr="002B569F" w:rsidDel="00887032" w:rsidRDefault="00154CFC">
      <w:pPr>
        <w:pStyle w:val="Bibliografa"/>
        <w:ind w:left="284" w:hanging="284"/>
        <w:rPr>
          <w:del w:id="11272" w:author="Camilo Andrés Díaz Gómez" w:date="2023-03-28T15:43:00Z"/>
          <w:rFonts w:cs="Times New Roman"/>
          <w:noProof/>
          <w:szCs w:val="24"/>
        </w:rPr>
      </w:pPr>
      <w:del w:id="11273" w:author="Camilo Andrés Díaz Gómez" w:date="2023-03-28T15:43:00Z">
        <w:r w:rsidRPr="002B569F" w:rsidDel="00887032">
          <w:rPr>
            <w:rFonts w:cs="Times New Roman"/>
            <w:noProof/>
            <w:szCs w:val="24"/>
          </w:rPr>
          <w:delText xml:space="preserve">Diaz, T., Escriba, F., &amp; Murgui, M. (2002). La base de datos BD. </w:delText>
        </w:r>
        <w:r w:rsidRPr="002B569F" w:rsidDel="00887032">
          <w:rPr>
            <w:rFonts w:cs="Times New Roman"/>
            <w:i/>
            <w:iCs/>
            <w:noProof/>
            <w:szCs w:val="24"/>
          </w:rPr>
          <w:delText>MORES. Revista de Economia Aplicada</w:delText>
        </w:r>
        <w:r w:rsidRPr="002B569F" w:rsidDel="00887032">
          <w:rPr>
            <w:rFonts w:cs="Times New Roman"/>
            <w:noProof/>
            <w:szCs w:val="24"/>
          </w:rPr>
          <w:delText>, 165-184.</w:delText>
        </w:r>
      </w:del>
    </w:p>
    <w:p w14:paraId="768964DA" w14:textId="77777777" w:rsidR="00154CFC" w:rsidRPr="002B569F" w:rsidDel="00887032" w:rsidRDefault="00154CFC">
      <w:pPr>
        <w:pStyle w:val="Bibliografa"/>
        <w:ind w:left="284" w:hanging="284"/>
        <w:rPr>
          <w:del w:id="11274" w:author="Camilo Andrés Díaz Gómez" w:date="2023-03-28T15:43:00Z"/>
          <w:rFonts w:cs="Times New Roman"/>
          <w:noProof/>
          <w:szCs w:val="24"/>
          <w:lang w:val="en-US"/>
        </w:rPr>
      </w:pPr>
      <w:del w:id="11275" w:author="Camilo Andrés Díaz Gómez" w:date="2023-03-28T15:43:00Z">
        <w:r w:rsidRPr="002B569F" w:rsidDel="00887032">
          <w:rPr>
            <w:rFonts w:cs="Times New Roman"/>
            <w:noProof/>
            <w:szCs w:val="24"/>
          </w:rPr>
          <w:delText xml:space="preserve">Dra. Marianella Álvarez Vega, D. L. (2020, 8 8). </w:delText>
        </w:r>
        <w:r w:rsidRPr="002B569F" w:rsidDel="00887032">
          <w:rPr>
            <w:rFonts w:cs="Times New Roman"/>
            <w:i/>
            <w:iCs/>
            <w:noProof/>
            <w:szCs w:val="24"/>
            <w:lang w:val="en-US"/>
          </w:rPr>
          <w:delText>Revista Medica Sinergia.</w:delText>
        </w:r>
        <w:r w:rsidRPr="002B569F" w:rsidDel="00887032">
          <w:rPr>
            <w:rFonts w:cs="Times New Roman"/>
            <w:noProof/>
            <w:szCs w:val="24"/>
            <w:lang w:val="en-US"/>
          </w:rPr>
          <w:delText xml:space="preserve"> Retrieved from https://www.revistamedicasinergia.com/index.php/rms/article/view/557/923</w:delText>
        </w:r>
      </w:del>
    </w:p>
    <w:p w14:paraId="0FEEEE9E" w14:textId="77777777" w:rsidR="00154CFC" w:rsidRPr="002B569F" w:rsidDel="00887032" w:rsidRDefault="00154CFC">
      <w:pPr>
        <w:pStyle w:val="Bibliografa"/>
        <w:ind w:left="284" w:hanging="284"/>
        <w:rPr>
          <w:del w:id="11276" w:author="Camilo Andrés Díaz Gómez" w:date="2023-03-28T15:43:00Z"/>
          <w:rFonts w:cs="Times New Roman"/>
          <w:noProof/>
          <w:szCs w:val="24"/>
          <w:lang w:val="en-US"/>
        </w:rPr>
      </w:pPr>
      <w:del w:id="11277" w:author="Camilo Andrés Díaz Gómez" w:date="2023-03-28T15:43:00Z">
        <w:r w:rsidRPr="002B569F" w:rsidDel="00887032">
          <w:rPr>
            <w:rFonts w:cs="Times New Roman"/>
            <w:noProof/>
            <w:szCs w:val="24"/>
            <w:lang w:val="en-US"/>
          </w:rPr>
          <w:delText xml:space="preserve">Dunkles, A., Schmidt, O., Finne, N., Erikson, J., Osterlind, F., Tsiftes, N., &amp; Durvy, M. (2011). </w:delText>
        </w:r>
        <w:r w:rsidRPr="002B569F" w:rsidDel="00887032">
          <w:rPr>
            <w:rFonts w:cs="Times New Roman"/>
            <w:i/>
            <w:iCs/>
            <w:noProof/>
            <w:szCs w:val="24"/>
            <w:lang w:val="en-US"/>
          </w:rPr>
          <w:delText>The contiki os: The operating system for the internet of things.</w:delText>
        </w:r>
        <w:r w:rsidRPr="002B569F" w:rsidDel="00887032">
          <w:rPr>
            <w:rFonts w:cs="Times New Roman"/>
            <w:noProof/>
            <w:szCs w:val="24"/>
            <w:lang w:val="en-US"/>
          </w:rPr>
          <w:delText xml:space="preserve"> Retrieved from Online: http://www. contikios. org</w:delText>
        </w:r>
      </w:del>
    </w:p>
    <w:p w14:paraId="5C44DAC5" w14:textId="29FC5154" w:rsidR="00154CFC" w:rsidRPr="002B569F" w:rsidDel="00887032" w:rsidRDefault="006E680E">
      <w:pPr>
        <w:pStyle w:val="Bibliografa"/>
        <w:ind w:left="284" w:hanging="284"/>
        <w:rPr>
          <w:del w:id="11278" w:author="Camilo Andrés Díaz Gómez" w:date="2023-03-28T15:43:00Z"/>
          <w:rFonts w:cs="Times New Roman"/>
          <w:noProof/>
          <w:szCs w:val="24"/>
        </w:rPr>
      </w:pPr>
      <w:ins w:id="11279" w:author="Steff Guzmán" w:date="2023-03-24T16:04:00Z">
        <w:del w:id="11280" w:author="Camilo Andrés Díaz Gómez" w:date="2023-03-28T15:43:00Z">
          <w:r w:rsidRPr="002B569F" w:rsidDel="00887032">
            <w:rPr>
              <w:rFonts w:cs="Times New Roman"/>
              <w:noProof/>
              <w:szCs w:val="24"/>
              <w:lang w:val="en-US"/>
            </w:rPr>
            <w:delText>E</w:delText>
          </w:r>
        </w:del>
      </w:ins>
      <w:del w:id="11281" w:author="Camilo Andrés Díaz Gómez" w:date="2023-03-28T15:43:00Z">
        <w:r w:rsidR="00154CFC" w:rsidRPr="002B569F" w:rsidDel="00887032">
          <w:rPr>
            <w:rFonts w:cs="Times New Roman"/>
            <w:noProof/>
            <w:szCs w:val="24"/>
            <w:lang w:val="en-US"/>
          </w:rPr>
          <w:delText xml:space="preserve">editorial, E. (2018, Noviembre 1). </w:delText>
        </w:r>
        <w:r w:rsidR="00154CFC" w:rsidRPr="002B569F" w:rsidDel="00887032">
          <w:rPr>
            <w:rFonts w:cs="Times New Roman"/>
            <w:i/>
            <w:iCs/>
            <w:noProof/>
            <w:szCs w:val="24"/>
          </w:rPr>
          <w:delText>REPORTEGIGITAL</w:delText>
        </w:r>
        <w:r w:rsidR="00154CFC" w:rsidRPr="002B569F" w:rsidDel="00887032">
          <w:rPr>
            <w:rFonts w:cs="Times New Roman"/>
            <w:noProof/>
            <w:szCs w:val="24"/>
          </w:rPr>
          <w:delText>. Retrieved from REPORTEGIGITAL: https://reportedigital.com/cloud/analitica-de-datos/</w:delText>
        </w:r>
      </w:del>
    </w:p>
    <w:p w14:paraId="58899A52" w14:textId="58106741" w:rsidR="00154CFC" w:rsidRPr="002B569F" w:rsidDel="00887032" w:rsidRDefault="00154CFC">
      <w:pPr>
        <w:pStyle w:val="Bibliografa"/>
        <w:ind w:left="284" w:hanging="284"/>
        <w:rPr>
          <w:del w:id="11282" w:author="Camilo Andrés Díaz Gómez" w:date="2023-03-28T15:43:00Z"/>
          <w:rFonts w:cs="Times New Roman"/>
          <w:noProof/>
          <w:szCs w:val="24"/>
        </w:rPr>
      </w:pPr>
      <w:del w:id="11283" w:author="Camilo Andrés Díaz Gómez" w:date="2023-03-28T15:43:00Z">
        <w:r w:rsidRPr="002B569F" w:rsidDel="00887032">
          <w:rPr>
            <w:rFonts w:cs="Times New Roman"/>
            <w:noProof/>
            <w:szCs w:val="24"/>
          </w:rPr>
          <w:delText xml:space="preserve">Eduardo García Dunna, H. G. (2013). </w:delText>
        </w:r>
        <w:r w:rsidRPr="002B569F" w:rsidDel="00887032">
          <w:rPr>
            <w:rFonts w:cs="Times New Roman"/>
            <w:i/>
            <w:iCs/>
            <w:noProof/>
            <w:szCs w:val="24"/>
          </w:rPr>
          <w:delText>Simulación y análisis de sistemas con ProModel.</w:delText>
        </w:r>
        <w:r w:rsidRPr="002B569F" w:rsidDel="00887032">
          <w:rPr>
            <w:rFonts w:cs="Times New Roman"/>
            <w:noProof/>
            <w:szCs w:val="24"/>
          </w:rPr>
          <w:delText xml:space="preserve"> Naucalpan d e Juárez, Estado de México , México : PEARSON. Retrieved from https://jrvargas.files.wordpress.com/2015/04/libro-simulacic3b3n-y-anc3a1lisis-de-sistemas-2da-edicic3b3n.pdf</w:delText>
        </w:r>
      </w:del>
    </w:p>
    <w:p w14:paraId="0118D88E" w14:textId="77777777" w:rsidR="006E680E" w:rsidRPr="002B569F" w:rsidDel="00887032" w:rsidRDefault="006E680E">
      <w:pPr>
        <w:pStyle w:val="Bibliografa"/>
        <w:ind w:left="284" w:hanging="284"/>
        <w:rPr>
          <w:ins w:id="11284" w:author="Steff Guzmán" w:date="2023-03-24T16:04:00Z"/>
          <w:del w:id="11285" w:author="Camilo Andrés Díaz Gómez" w:date="2023-03-28T15:43:00Z"/>
          <w:rFonts w:cs="Times New Roman"/>
          <w:noProof/>
          <w:szCs w:val="24"/>
          <w:rPrChange w:id="11286" w:author="Camilo Andrés Díaz Gómez" w:date="2023-03-28T17:42:00Z">
            <w:rPr>
              <w:ins w:id="11287" w:author="Steff Guzmán" w:date="2023-03-24T16:04:00Z"/>
              <w:del w:id="11288" w:author="Camilo Andrés Díaz Gómez" w:date="2023-03-28T15:43:00Z"/>
              <w:rFonts w:cs="Times New Roman"/>
              <w:noProof/>
              <w:szCs w:val="24"/>
              <w:lang w:val="en-US"/>
            </w:rPr>
          </w:rPrChange>
        </w:rPr>
      </w:pPr>
    </w:p>
    <w:p w14:paraId="31F22511" w14:textId="44A4CB52" w:rsidR="00154CFC" w:rsidRPr="002B569F" w:rsidDel="00887032" w:rsidRDefault="00154CFC">
      <w:pPr>
        <w:pStyle w:val="Bibliografa"/>
        <w:ind w:left="284" w:hanging="284"/>
        <w:rPr>
          <w:del w:id="11289" w:author="Camilo Andrés Díaz Gómez" w:date="2023-03-28T15:43:00Z"/>
          <w:rFonts w:cs="Times New Roman"/>
          <w:noProof/>
          <w:szCs w:val="24"/>
          <w:lang w:val="en-US"/>
        </w:rPr>
        <w:pPrChange w:id="11290" w:author="Camilo Andrés Díaz Gómez" w:date="2023-03-28T17:43:00Z">
          <w:pPr>
            <w:pStyle w:val="Bibliografa"/>
            <w:ind w:left="720" w:hanging="284"/>
          </w:pPr>
        </w:pPrChange>
      </w:pPr>
      <w:del w:id="11291" w:author="Camilo Andrés Díaz Gómez" w:date="2023-03-28T15:43:00Z">
        <w:r w:rsidRPr="002B569F" w:rsidDel="00887032">
          <w:rPr>
            <w:rFonts w:cs="Times New Roman"/>
            <w:noProof/>
            <w:szCs w:val="24"/>
            <w:lang w:val="en-US"/>
          </w:rPr>
          <w:delText xml:space="preserve">Gan, S. (2017). </w:delText>
        </w:r>
        <w:r w:rsidRPr="002B569F" w:rsidDel="00887032">
          <w:rPr>
            <w:rFonts w:cs="Times New Roman"/>
            <w:i/>
            <w:iCs/>
            <w:noProof/>
            <w:szCs w:val="24"/>
            <w:lang w:val="en-US"/>
          </w:rPr>
          <w:delText>An IoT simulator in NS3 and a key-based authentication architecture for IoT devices using blockchain.</w:delText>
        </w:r>
        <w:r w:rsidRPr="002B569F" w:rsidDel="00887032">
          <w:rPr>
            <w:rFonts w:cs="Times New Roman"/>
            <w:noProof/>
            <w:szCs w:val="24"/>
            <w:lang w:val="en-US"/>
          </w:rPr>
          <w:delText xml:space="preserve"> </w:delText>
        </w:r>
        <w:r w:rsidRPr="002B569F" w:rsidDel="00887032">
          <w:rPr>
            <w:rFonts w:cs="Times New Roman"/>
            <w:noProof/>
            <w:szCs w:val="24"/>
          </w:rPr>
          <w:delText xml:space="preserve">Tesis, Instituto Indio de Tecnología Kanpur, Ciencias informáticas e ingeniería, Kanpur. </w:delText>
        </w:r>
        <w:r w:rsidRPr="002B569F" w:rsidDel="00887032">
          <w:rPr>
            <w:rFonts w:cs="Times New Roman"/>
            <w:noProof/>
            <w:szCs w:val="24"/>
            <w:lang w:val="en-US"/>
          </w:rPr>
          <w:delText>Retrieved Abril 2, 2020, from https://security.cse.iitk.ac.in/sites/default/files/12807624_0.pdf</w:delText>
        </w:r>
      </w:del>
    </w:p>
    <w:p w14:paraId="3184B885" w14:textId="77777777" w:rsidR="00154CFC" w:rsidRPr="002B569F" w:rsidDel="00887032" w:rsidRDefault="00154CFC">
      <w:pPr>
        <w:pStyle w:val="Bibliografa"/>
        <w:ind w:left="720" w:hanging="284"/>
        <w:rPr>
          <w:del w:id="11292" w:author="Camilo Andrés Díaz Gómez" w:date="2023-03-28T15:43:00Z"/>
          <w:rFonts w:cs="Times New Roman"/>
          <w:noProof/>
          <w:szCs w:val="24"/>
          <w:lang w:val="en-US"/>
        </w:rPr>
      </w:pPr>
      <w:del w:id="11293" w:author="Camilo Andrés Díaz Gómez" w:date="2023-03-28T15:43:00Z">
        <w:r w:rsidRPr="002B569F" w:rsidDel="00887032">
          <w:rPr>
            <w:rFonts w:cs="Times New Roman"/>
            <w:noProof/>
            <w:szCs w:val="24"/>
          </w:rPr>
          <w:delText xml:space="preserve">García Sánchez, Á., &amp; Ortega Mier, M. (2006). </w:delText>
        </w:r>
        <w:r w:rsidRPr="002B569F" w:rsidDel="00887032">
          <w:rPr>
            <w:rFonts w:cs="Times New Roman"/>
            <w:i/>
            <w:iCs/>
            <w:noProof/>
            <w:szCs w:val="24"/>
          </w:rPr>
          <w:delText>Introducción a la simulación de sistemas discretos.</w:delText>
        </w:r>
        <w:r w:rsidRPr="002B569F" w:rsidDel="00887032">
          <w:rPr>
            <w:rFonts w:cs="Times New Roman"/>
            <w:noProof/>
            <w:szCs w:val="24"/>
          </w:rPr>
          <w:delText xml:space="preserve"> </w:delText>
        </w:r>
        <w:r w:rsidRPr="002B569F" w:rsidDel="00887032">
          <w:rPr>
            <w:rFonts w:cs="Times New Roman"/>
            <w:noProof/>
            <w:szCs w:val="24"/>
            <w:lang w:val="en-US"/>
          </w:rPr>
          <w:delText>Retrieved Marzo 25, 2020, from http://www.iol.etsii.upm.es/arch/intro_simulacion.pdf</w:delText>
        </w:r>
      </w:del>
    </w:p>
    <w:p w14:paraId="4BA79AC3" w14:textId="77777777" w:rsidR="00154CFC" w:rsidRPr="002B569F" w:rsidDel="00887032" w:rsidRDefault="00154CFC">
      <w:pPr>
        <w:pStyle w:val="Bibliografa"/>
        <w:ind w:left="720" w:hanging="284"/>
        <w:rPr>
          <w:del w:id="11294" w:author="Camilo Andrés Díaz Gómez" w:date="2023-03-28T15:43:00Z"/>
          <w:rFonts w:cs="Times New Roman"/>
          <w:noProof/>
          <w:szCs w:val="24"/>
        </w:rPr>
      </w:pPr>
      <w:del w:id="11295" w:author="Camilo Andrés Díaz Gómez" w:date="2023-03-28T15:43:00Z">
        <w:r w:rsidRPr="002B569F" w:rsidDel="00887032">
          <w:rPr>
            <w:rFonts w:cs="Times New Roman"/>
            <w:noProof/>
            <w:szCs w:val="24"/>
          </w:rPr>
          <w:delText xml:space="preserve">Garcia, P. (2006). </w:delText>
        </w:r>
        <w:r w:rsidRPr="002B569F" w:rsidDel="00887032">
          <w:rPr>
            <w:rFonts w:cs="Times New Roman"/>
            <w:i/>
            <w:iCs/>
            <w:noProof/>
            <w:szCs w:val="24"/>
          </w:rPr>
          <w:delText>TECNICAS DE ANALITICA.</w:delText>
        </w:r>
        <w:r w:rsidRPr="002B569F" w:rsidDel="00887032">
          <w:rPr>
            <w:rFonts w:cs="Times New Roman"/>
            <w:noProof/>
            <w:szCs w:val="24"/>
          </w:rPr>
          <w:delText xml:space="preserve"> </w:delText>
        </w:r>
      </w:del>
    </w:p>
    <w:p w14:paraId="77E8F983" w14:textId="77777777" w:rsidR="00154CFC" w:rsidRPr="002B569F" w:rsidDel="00887032" w:rsidRDefault="00154CFC">
      <w:pPr>
        <w:pStyle w:val="Bibliografa"/>
        <w:ind w:left="720" w:hanging="284"/>
        <w:rPr>
          <w:del w:id="11296" w:author="Camilo Andrés Díaz Gómez" w:date="2023-03-28T15:43:00Z"/>
          <w:rFonts w:cs="Times New Roman"/>
          <w:noProof/>
          <w:szCs w:val="24"/>
        </w:rPr>
      </w:pPr>
      <w:del w:id="11297" w:author="Camilo Andrés Díaz Gómez" w:date="2023-03-28T15:43:00Z">
        <w:r w:rsidRPr="002B569F" w:rsidDel="00887032">
          <w:rPr>
            <w:rFonts w:cs="Times New Roman"/>
            <w:noProof/>
            <w:szCs w:val="24"/>
          </w:rPr>
          <w:delText xml:space="preserve">Gibbs, G. (2012). </w:delText>
        </w:r>
        <w:r w:rsidRPr="002B569F" w:rsidDel="00887032">
          <w:rPr>
            <w:rFonts w:cs="Times New Roman"/>
            <w:i/>
            <w:iCs/>
            <w:noProof/>
            <w:szCs w:val="24"/>
          </w:rPr>
          <w:delText>Analisis de datos en investigaciones cualitativas .</w:delText>
        </w:r>
        <w:r w:rsidRPr="002B569F" w:rsidDel="00887032">
          <w:rPr>
            <w:rFonts w:cs="Times New Roman"/>
            <w:noProof/>
            <w:szCs w:val="24"/>
          </w:rPr>
          <w:delText xml:space="preserve"> Ediciones Morata.</w:delText>
        </w:r>
      </w:del>
    </w:p>
    <w:p w14:paraId="3FB90C27" w14:textId="77777777" w:rsidR="00154CFC" w:rsidRPr="002B569F" w:rsidDel="00887032" w:rsidRDefault="00154CFC">
      <w:pPr>
        <w:pStyle w:val="Bibliografa"/>
        <w:ind w:left="720" w:hanging="284"/>
        <w:rPr>
          <w:del w:id="11298" w:author="Camilo Andrés Díaz Gómez" w:date="2023-03-28T15:43:00Z"/>
          <w:rFonts w:cs="Times New Roman"/>
          <w:noProof/>
          <w:szCs w:val="24"/>
        </w:rPr>
      </w:pPr>
      <w:del w:id="11299" w:author="Camilo Andrés Díaz Gómez" w:date="2023-03-28T15:43:00Z">
        <w:r w:rsidRPr="002B569F" w:rsidDel="00887032">
          <w:rPr>
            <w:rFonts w:cs="Times New Roman"/>
            <w:noProof/>
            <w:szCs w:val="24"/>
          </w:rPr>
          <w:delText xml:space="preserve">Gomez-Aguilar, D., Garcia-Peñalvo, F., &amp; Theron, R. (2014). Analitica visual en learning. </w:delText>
        </w:r>
        <w:r w:rsidRPr="002B569F" w:rsidDel="00887032">
          <w:rPr>
            <w:rFonts w:cs="Times New Roman"/>
            <w:i/>
            <w:iCs/>
            <w:noProof/>
            <w:szCs w:val="24"/>
          </w:rPr>
          <w:delText xml:space="preserve">El profesional de la informatica </w:delText>
        </w:r>
        <w:r w:rsidRPr="002B569F" w:rsidDel="00887032">
          <w:rPr>
            <w:rFonts w:cs="Times New Roman"/>
            <w:noProof/>
            <w:szCs w:val="24"/>
          </w:rPr>
          <w:delText>, 23(3).</w:delText>
        </w:r>
      </w:del>
    </w:p>
    <w:p w14:paraId="39140DDC" w14:textId="77777777" w:rsidR="00154CFC" w:rsidRPr="002B569F" w:rsidDel="00887032" w:rsidRDefault="00154CFC">
      <w:pPr>
        <w:pStyle w:val="Bibliografa"/>
        <w:ind w:left="720" w:hanging="284"/>
        <w:rPr>
          <w:del w:id="11300" w:author="Camilo Andrés Díaz Gómez" w:date="2023-03-28T15:43:00Z"/>
          <w:rFonts w:cs="Times New Roman"/>
          <w:noProof/>
          <w:szCs w:val="24"/>
          <w:lang w:val="en-US"/>
        </w:rPr>
      </w:pPr>
      <w:del w:id="11301" w:author="Camilo Andrés Díaz Gómez" w:date="2023-03-28T15:43:00Z">
        <w:r w:rsidRPr="002B569F" w:rsidDel="00887032">
          <w:rPr>
            <w:rFonts w:cs="Times New Roman"/>
            <w:i/>
            <w:iCs/>
            <w:noProof/>
            <w:szCs w:val="24"/>
            <w:lang w:val="en-US"/>
          </w:rPr>
          <w:delText>Hardwarelibre</w:delText>
        </w:r>
        <w:r w:rsidRPr="002B569F" w:rsidDel="00887032">
          <w:rPr>
            <w:rFonts w:cs="Times New Roman"/>
            <w:noProof/>
            <w:szCs w:val="24"/>
            <w:lang w:val="en-US"/>
          </w:rPr>
          <w:delText>. (n.d.). Retrieved from Hardwarelibre: https://www.hwlibre.com/iotify-servicio-web-desarrolladores-hardware-libre/#:~:text=As%C3%AD%20hace%20poco%20hemos%20conocido,compatible%20con%20cualquier%20hardware%20libre.</w:delText>
        </w:r>
      </w:del>
    </w:p>
    <w:p w14:paraId="516474A8" w14:textId="77777777" w:rsidR="00154CFC" w:rsidRPr="002B569F" w:rsidDel="00887032" w:rsidRDefault="00154CFC">
      <w:pPr>
        <w:pStyle w:val="Bibliografa"/>
        <w:ind w:left="720" w:hanging="284"/>
        <w:rPr>
          <w:del w:id="11302" w:author="Camilo Andrés Díaz Gómez" w:date="2023-03-28T15:43:00Z"/>
          <w:rFonts w:cs="Times New Roman"/>
          <w:noProof/>
          <w:szCs w:val="24"/>
        </w:rPr>
      </w:pPr>
      <w:del w:id="11303" w:author="Camilo Andrés Díaz Gómez" w:date="2023-03-28T15:43:00Z">
        <w:r w:rsidRPr="002B569F" w:rsidDel="00887032">
          <w:rPr>
            <w:rFonts w:cs="Times New Roman"/>
            <w:noProof/>
            <w:szCs w:val="24"/>
          </w:rPr>
          <w:delText xml:space="preserve">Hassan, F., Domingo-Ferrer, J., &amp; Soria-comas, J. (2018). Anominacion de datos no estrucutrados a traves del reconocimiento de entidades nominadas. </w:delText>
        </w:r>
        <w:r w:rsidRPr="002B569F" w:rsidDel="00887032">
          <w:rPr>
            <w:rFonts w:cs="Times New Roman"/>
            <w:i/>
            <w:iCs/>
            <w:noProof/>
            <w:szCs w:val="24"/>
          </w:rPr>
          <w:delText>Actas de la XV Reunni Espaola sobre Criptologa y Seguridad de la informcin-RECSI</w:delText>
        </w:r>
        <w:r w:rsidRPr="002B569F" w:rsidDel="00887032">
          <w:rPr>
            <w:rFonts w:cs="Times New Roman"/>
            <w:noProof/>
            <w:szCs w:val="24"/>
          </w:rPr>
          <w:delText>, 102-106.</w:delText>
        </w:r>
      </w:del>
    </w:p>
    <w:p w14:paraId="15DC32AA" w14:textId="77777777" w:rsidR="00154CFC" w:rsidRPr="002B569F" w:rsidDel="00887032" w:rsidRDefault="00154CFC">
      <w:pPr>
        <w:pStyle w:val="Bibliografa"/>
        <w:ind w:left="720" w:hanging="284"/>
        <w:rPr>
          <w:del w:id="11304" w:author="Camilo Andrés Díaz Gómez" w:date="2023-03-28T15:43:00Z"/>
          <w:rFonts w:cs="Times New Roman"/>
          <w:noProof/>
          <w:szCs w:val="24"/>
        </w:rPr>
      </w:pPr>
      <w:del w:id="11305" w:author="Camilo Andrés Díaz Gómez" w:date="2023-03-28T15:43:00Z">
        <w:r w:rsidRPr="002B569F" w:rsidDel="00887032">
          <w:rPr>
            <w:rFonts w:cs="Times New Roman"/>
            <w:noProof/>
            <w:szCs w:val="24"/>
          </w:rPr>
          <w:delText xml:space="preserve">Hergert, M., &amp; Morris, D. (1989). Datos contables para el analisis de la cadena de valor . </w:delText>
        </w:r>
        <w:r w:rsidRPr="002B569F" w:rsidDel="00887032">
          <w:rPr>
            <w:rFonts w:cs="Times New Roman"/>
            <w:i/>
            <w:iCs/>
            <w:noProof/>
            <w:szCs w:val="24"/>
          </w:rPr>
          <w:delText>Diario de gestion estrategica</w:delText>
        </w:r>
        <w:r w:rsidRPr="002B569F" w:rsidDel="00887032">
          <w:rPr>
            <w:rFonts w:cs="Times New Roman"/>
            <w:noProof/>
            <w:szCs w:val="24"/>
          </w:rPr>
          <w:delText>, 10(29,175-188.</w:delText>
        </w:r>
      </w:del>
    </w:p>
    <w:p w14:paraId="3B90713C" w14:textId="77777777" w:rsidR="00154CFC" w:rsidRPr="002B569F" w:rsidDel="00887032" w:rsidRDefault="00154CFC">
      <w:pPr>
        <w:pStyle w:val="Bibliografa"/>
        <w:ind w:left="720" w:hanging="284"/>
        <w:rPr>
          <w:del w:id="11306" w:author="Camilo Andrés Díaz Gómez" w:date="2023-03-28T15:43:00Z"/>
          <w:rFonts w:cs="Times New Roman"/>
          <w:noProof/>
          <w:szCs w:val="24"/>
        </w:rPr>
      </w:pPr>
      <w:del w:id="11307" w:author="Camilo Andrés Díaz Gómez" w:date="2023-03-28T15:43:00Z">
        <w:r w:rsidRPr="002B569F" w:rsidDel="00887032">
          <w:rPr>
            <w:rFonts w:cs="Times New Roman"/>
            <w:noProof/>
            <w:szCs w:val="24"/>
          </w:rPr>
          <w:delText xml:space="preserve">Hernandez Perez, A. (2013). </w:delText>
        </w:r>
        <w:r w:rsidRPr="002B569F" w:rsidDel="00887032">
          <w:rPr>
            <w:rFonts w:cs="Times New Roman"/>
            <w:i/>
            <w:iCs/>
            <w:noProof/>
            <w:szCs w:val="24"/>
          </w:rPr>
          <w:delText>Datos abiertos y repositorios de datos .</w:delText>
        </w:r>
        <w:r w:rsidRPr="002B569F" w:rsidDel="00887032">
          <w:rPr>
            <w:rFonts w:cs="Times New Roman"/>
            <w:noProof/>
            <w:szCs w:val="24"/>
          </w:rPr>
          <w:delText xml:space="preserve"> nuevo reto para los bibliotecarios.</w:delText>
        </w:r>
      </w:del>
    </w:p>
    <w:p w14:paraId="2F54DD98" w14:textId="77777777" w:rsidR="00154CFC" w:rsidRPr="002B569F" w:rsidDel="00887032" w:rsidRDefault="00154CFC">
      <w:pPr>
        <w:pStyle w:val="Bibliografa"/>
        <w:ind w:left="720" w:hanging="284"/>
        <w:rPr>
          <w:del w:id="11308" w:author="Camilo Andrés Díaz Gómez" w:date="2023-03-28T15:43:00Z"/>
          <w:rFonts w:cs="Times New Roman"/>
          <w:noProof/>
          <w:szCs w:val="24"/>
          <w:lang w:val="en-US"/>
        </w:rPr>
      </w:pPr>
      <w:del w:id="11309" w:author="Camilo Andrés Díaz Gómez" w:date="2023-03-28T15:43:00Z">
        <w:r w:rsidRPr="002B569F" w:rsidDel="00887032">
          <w:rPr>
            <w:rFonts w:cs="Times New Roman"/>
            <w:noProof/>
            <w:szCs w:val="24"/>
          </w:rPr>
          <w:delText xml:space="preserve">Hernandez, C., &amp; Rodriguez, J. (2008). Preprocesamiento de datos estructurados. </w:delText>
        </w:r>
        <w:r w:rsidRPr="002B569F" w:rsidDel="00887032">
          <w:rPr>
            <w:rFonts w:cs="Times New Roman"/>
            <w:i/>
            <w:iCs/>
            <w:noProof/>
            <w:szCs w:val="24"/>
            <w:lang w:val="en-US"/>
          </w:rPr>
          <w:delText>Vinculos</w:delText>
        </w:r>
        <w:r w:rsidRPr="002B569F" w:rsidDel="00887032">
          <w:rPr>
            <w:rFonts w:cs="Times New Roman"/>
            <w:noProof/>
            <w:szCs w:val="24"/>
            <w:lang w:val="en-US"/>
          </w:rPr>
          <w:delText>, 27-48.</w:delText>
        </w:r>
      </w:del>
    </w:p>
    <w:p w14:paraId="65C5DF0B" w14:textId="77777777" w:rsidR="00154CFC" w:rsidRPr="002B569F" w:rsidDel="00887032" w:rsidRDefault="00154CFC">
      <w:pPr>
        <w:pStyle w:val="Bibliografa"/>
        <w:ind w:left="720" w:hanging="284"/>
        <w:rPr>
          <w:del w:id="11310" w:author="Camilo Andrés Díaz Gómez" w:date="2023-03-28T15:43:00Z"/>
          <w:rFonts w:cs="Times New Roman"/>
          <w:noProof/>
          <w:szCs w:val="24"/>
          <w:lang w:val="en-US"/>
        </w:rPr>
      </w:pPr>
      <w:del w:id="11311" w:author="Camilo Andrés Díaz Gómez" w:date="2023-03-28T15:43:00Z">
        <w:r w:rsidRPr="002B569F" w:rsidDel="00887032">
          <w:rPr>
            <w:rFonts w:cs="Times New Roman"/>
            <w:noProof/>
            <w:szCs w:val="24"/>
            <w:lang w:val="en-US"/>
          </w:rPr>
          <w:delText xml:space="preserve">Huang, Y., Wang, L., Hou, Y., Zhang, W., &amp; Zhang, Y. (2018). </w:delText>
        </w:r>
        <w:r w:rsidRPr="002B569F" w:rsidDel="00887032">
          <w:rPr>
            <w:rFonts w:cs="Times New Roman"/>
            <w:i/>
            <w:iCs/>
            <w:noProof/>
            <w:szCs w:val="24"/>
            <w:lang w:val="en-US"/>
          </w:rPr>
          <w:delText>A prototype IOT based wireless sensor network for traffic information monitoring.</w:delText>
        </w:r>
        <w:r w:rsidRPr="002B569F" w:rsidDel="00887032">
          <w:rPr>
            <w:rFonts w:cs="Times New Roman"/>
            <w:noProof/>
            <w:szCs w:val="24"/>
            <w:lang w:val="en-US"/>
          </w:rPr>
          <w:delText xml:space="preserve"> International Journal of Pavement Research &amp; Technology.</w:delText>
        </w:r>
      </w:del>
    </w:p>
    <w:p w14:paraId="730A8621" w14:textId="77777777" w:rsidR="00154CFC" w:rsidRPr="002B569F" w:rsidDel="00887032" w:rsidRDefault="00154CFC">
      <w:pPr>
        <w:pStyle w:val="Bibliografa"/>
        <w:ind w:left="720" w:hanging="284"/>
        <w:rPr>
          <w:del w:id="11312" w:author="Camilo Andrés Díaz Gómez" w:date="2023-03-28T15:43:00Z"/>
          <w:rFonts w:cs="Times New Roman"/>
          <w:noProof/>
          <w:szCs w:val="24"/>
          <w:lang w:val="en-US"/>
        </w:rPr>
      </w:pPr>
      <w:del w:id="11313" w:author="Camilo Andrés Díaz Gómez" w:date="2023-03-28T15:43:00Z">
        <w:r w:rsidRPr="002B569F" w:rsidDel="00887032">
          <w:rPr>
            <w:rFonts w:cs="Times New Roman"/>
            <w:i/>
            <w:iCs/>
            <w:noProof/>
            <w:szCs w:val="24"/>
            <w:lang w:val="en-US"/>
          </w:rPr>
          <w:delText>ibertech</w:delText>
        </w:r>
        <w:r w:rsidRPr="002B569F" w:rsidDel="00887032">
          <w:rPr>
            <w:rFonts w:cs="Times New Roman"/>
            <w:noProof/>
            <w:szCs w:val="24"/>
            <w:lang w:val="en-US"/>
          </w:rPr>
          <w:delText>. (2006, 06 45). Retrieved from ibertech: https://www.ibertech.org/analitica-descriptiva-predictiva-y-prescriptiva/</w:delText>
        </w:r>
      </w:del>
    </w:p>
    <w:p w14:paraId="75C897B9" w14:textId="77777777" w:rsidR="00154CFC" w:rsidRPr="002B569F" w:rsidDel="00887032" w:rsidRDefault="00154CFC">
      <w:pPr>
        <w:pStyle w:val="Bibliografa"/>
        <w:ind w:left="720" w:hanging="284"/>
        <w:rPr>
          <w:del w:id="11314" w:author="Camilo Andrés Díaz Gómez" w:date="2023-03-28T15:43:00Z"/>
          <w:rFonts w:cs="Times New Roman"/>
          <w:noProof/>
          <w:szCs w:val="24"/>
          <w:lang w:val="en-US"/>
        </w:rPr>
      </w:pPr>
      <w:del w:id="11315" w:author="Camilo Andrés Díaz Gómez" w:date="2023-03-28T15:43:00Z">
        <w:r w:rsidRPr="002B569F" w:rsidDel="00887032">
          <w:rPr>
            <w:rFonts w:cs="Times New Roman"/>
            <w:i/>
            <w:iCs/>
            <w:noProof/>
            <w:szCs w:val="24"/>
            <w:lang w:val="en-US"/>
          </w:rPr>
          <w:delText>ibertech</w:delText>
        </w:r>
        <w:r w:rsidRPr="002B569F" w:rsidDel="00887032">
          <w:rPr>
            <w:rFonts w:cs="Times New Roman"/>
            <w:noProof/>
            <w:szCs w:val="24"/>
            <w:lang w:val="en-US"/>
          </w:rPr>
          <w:delText>. (2006, 06 18). Retrieved from ibertech: https://www.ibertech.org/analitica-descriptiva-predictiva-y-prescriptiva/</w:delText>
        </w:r>
      </w:del>
    </w:p>
    <w:p w14:paraId="2B71783D" w14:textId="77777777" w:rsidR="00154CFC" w:rsidRPr="002B569F" w:rsidDel="00887032" w:rsidRDefault="00154CFC">
      <w:pPr>
        <w:pStyle w:val="Bibliografa"/>
        <w:ind w:left="720" w:hanging="284"/>
        <w:rPr>
          <w:del w:id="11316" w:author="Camilo Andrés Díaz Gómez" w:date="2023-03-28T15:43:00Z"/>
          <w:rFonts w:cs="Times New Roman"/>
          <w:noProof/>
          <w:szCs w:val="24"/>
          <w:lang w:val="en-US"/>
        </w:rPr>
      </w:pPr>
      <w:del w:id="11317" w:author="Camilo Andrés Díaz Gómez" w:date="2023-03-28T15:43:00Z">
        <w:r w:rsidRPr="002B569F" w:rsidDel="00887032">
          <w:rPr>
            <w:rFonts w:cs="Times New Roman"/>
            <w:i/>
            <w:iCs/>
            <w:noProof/>
            <w:szCs w:val="24"/>
            <w:lang w:val="en-US"/>
          </w:rPr>
          <w:delText xml:space="preserve">IBM </w:delText>
        </w:r>
        <w:r w:rsidRPr="002B569F" w:rsidDel="00887032">
          <w:rPr>
            <w:rFonts w:cs="Times New Roman"/>
            <w:noProof/>
            <w:szCs w:val="24"/>
            <w:lang w:val="en-US"/>
          </w:rPr>
          <w:delText>. (n.d.). Retrieved from IBM : https://www.ibm.com/es-es/cloud?</w:delText>
        </w:r>
      </w:del>
    </w:p>
    <w:p w14:paraId="3B1E8285" w14:textId="77777777" w:rsidR="00154CFC" w:rsidRPr="002B569F" w:rsidDel="00887032" w:rsidRDefault="00154CFC">
      <w:pPr>
        <w:pStyle w:val="Bibliografa"/>
        <w:ind w:left="720" w:hanging="284"/>
        <w:rPr>
          <w:del w:id="11318" w:author="Camilo Andrés Díaz Gómez" w:date="2023-03-28T15:43:00Z"/>
          <w:rFonts w:cs="Times New Roman"/>
          <w:noProof/>
          <w:szCs w:val="24"/>
          <w:lang w:val="en-US"/>
        </w:rPr>
      </w:pPr>
      <w:del w:id="11319" w:author="Camilo Andrés Díaz Gómez" w:date="2023-03-28T15:43:00Z">
        <w:r w:rsidRPr="002B569F" w:rsidDel="00887032">
          <w:rPr>
            <w:rFonts w:cs="Times New Roman"/>
            <w:noProof/>
            <w:szCs w:val="24"/>
          </w:rPr>
          <w:delText xml:space="preserve">Isaac Lera, C. G. (2019). </w:delText>
        </w:r>
        <w:r w:rsidRPr="002B569F" w:rsidDel="00887032">
          <w:rPr>
            <w:rFonts w:cs="Times New Roman"/>
            <w:i/>
            <w:iCs/>
            <w:noProof/>
            <w:szCs w:val="24"/>
          </w:rPr>
          <w:delText>YAFS.</w:delText>
        </w:r>
        <w:r w:rsidRPr="002B569F" w:rsidDel="00887032">
          <w:rPr>
            <w:rFonts w:cs="Times New Roman"/>
            <w:noProof/>
            <w:szCs w:val="24"/>
          </w:rPr>
          <w:delText xml:space="preserve"> </w:delText>
        </w:r>
        <w:r w:rsidRPr="002B569F" w:rsidDel="00887032">
          <w:rPr>
            <w:rFonts w:cs="Times New Roman"/>
            <w:noProof/>
            <w:szCs w:val="24"/>
            <w:lang w:val="en-US"/>
          </w:rPr>
          <w:delText>Palma. Retrieved from https://ieeexplore.ieee.org/stamp/stamp.jsp?tp=&amp;arnumber=8758823</w:delText>
        </w:r>
      </w:del>
    </w:p>
    <w:p w14:paraId="1C81F14D" w14:textId="704321DC" w:rsidR="00154CFC" w:rsidRPr="002B569F" w:rsidDel="00887032" w:rsidRDefault="00154CFC">
      <w:pPr>
        <w:pStyle w:val="Bibliografa"/>
        <w:ind w:left="720" w:hanging="284"/>
        <w:rPr>
          <w:del w:id="11320" w:author="Camilo Andrés Díaz Gómez" w:date="2023-03-28T15:43:00Z"/>
          <w:rFonts w:cs="Times New Roman"/>
          <w:noProof/>
          <w:szCs w:val="24"/>
        </w:rPr>
      </w:pPr>
      <w:del w:id="11321" w:author="Camilo Andrés Díaz Gómez" w:date="2023-03-28T15:43:00Z">
        <w:r w:rsidRPr="002B569F" w:rsidDel="00887032">
          <w:rPr>
            <w:rFonts w:cs="Times New Roman"/>
            <w:i/>
            <w:iCs/>
            <w:noProof/>
            <w:szCs w:val="24"/>
          </w:rPr>
          <w:delText>Itop</w:delText>
        </w:r>
        <w:r w:rsidRPr="002B569F" w:rsidDel="00887032">
          <w:rPr>
            <w:rFonts w:cs="Times New Roman"/>
            <w:noProof/>
            <w:szCs w:val="24"/>
          </w:rPr>
          <w:delText>. (2018, agosto 20). Retrieved marzo 13, 2020, from IoT: origen, importancia en el presente y perspectiva de futuro: https://www.itop.es/blog/item/iot-origen-importancia-en-el-presente-y-perspectiva-de-futuro.html</w:delText>
        </w:r>
      </w:del>
    </w:p>
    <w:p w14:paraId="4012C74D" w14:textId="77777777" w:rsidR="00154CFC" w:rsidRPr="002B569F" w:rsidDel="00887032" w:rsidRDefault="00154CFC">
      <w:pPr>
        <w:pStyle w:val="Bibliografa"/>
        <w:ind w:left="720" w:hanging="284"/>
        <w:rPr>
          <w:del w:id="11322" w:author="Camilo Andrés Díaz Gómez" w:date="2023-03-28T15:43:00Z"/>
          <w:rFonts w:cs="Times New Roman"/>
          <w:noProof/>
          <w:szCs w:val="24"/>
        </w:rPr>
      </w:pPr>
      <w:del w:id="11323" w:author="Camilo Andrés Díaz Gómez" w:date="2023-03-28T15:43:00Z">
        <w:r w:rsidRPr="002B569F" w:rsidDel="00887032">
          <w:rPr>
            <w:rFonts w:cs="Times New Roman"/>
            <w:noProof/>
            <w:szCs w:val="24"/>
          </w:rPr>
          <w:delText xml:space="preserve">Joyanes Aguilar, L. (29 de mayo del 2019). </w:delText>
        </w:r>
        <w:r w:rsidRPr="002B569F" w:rsidDel="00887032">
          <w:rPr>
            <w:rFonts w:cs="Times New Roman"/>
            <w:i/>
            <w:iCs/>
            <w:noProof/>
            <w:szCs w:val="24"/>
          </w:rPr>
          <w:delText>Inteligencia de negocios y anlitica de datos.</w:delText>
        </w:r>
        <w:r w:rsidRPr="002B569F" w:rsidDel="00887032">
          <w:rPr>
            <w:rFonts w:cs="Times New Roman"/>
            <w:noProof/>
            <w:szCs w:val="24"/>
          </w:rPr>
          <w:delText xml:space="preserve"> Bogota: Alfaomega.</w:delText>
        </w:r>
      </w:del>
    </w:p>
    <w:p w14:paraId="2B74B4E2" w14:textId="77777777" w:rsidR="00154CFC" w:rsidRPr="002B569F" w:rsidDel="00887032" w:rsidRDefault="00154CFC">
      <w:pPr>
        <w:pStyle w:val="Bibliografa"/>
        <w:ind w:left="720" w:hanging="284"/>
        <w:rPr>
          <w:del w:id="11324" w:author="Camilo Andrés Díaz Gómez" w:date="2023-03-28T15:43:00Z"/>
          <w:rFonts w:cs="Times New Roman"/>
          <w:noProof/>
          <w:szCs w:val="24"/>
        </w:rPr>
      </w:pPr>
      <w:del w:id="11325" w:author="Camilo Andrés Díaz Gómez" w:date="2023-03-28T15:43:00Z">
        <w:r w:rsidRPr="002B569F" w:rsidDel="00887032">
          <w:rPr>
            <w:rFonts w:cs="Times New Roman"/>
            <w:noProof/>
            <w:szCs w:val="24"/>
          </w:rPr>
          <w:delText xml:space="preserve">Leónardo Darío Bello Parias, L. C. (2000). </w:delText>
        </w:r>
        <w:r w:rsidRPr="002B569F" w:rsidDel="00887032">
          <w:rPr>
            <w:rFonts w:cs="Times New Roman"/>
            <w:i/>
            <w:iCs/>
            <w:noProof/>
            <w:szCs w:val="24"/>
          </w:rPr>
          <w:delText>Libro de estadística descriptiva.</w:delText>
        </w:r>
        <w:r w:rsidRPr="002B569F" w:rsidDel="00887032">
          <w:rPr>
            <w:rFonts w:cs="Times New Roman"/>
            <w:noProof/>
            <w:szCs w:val="24"/>
          </w:rPr>
          <w:delText xml:space="preserve"> Medellin, Antioquia, Colombia: Editorial Amistad ISBN. Retrieved from http://aprendeenlinea.udea.edu.co/lms/moodle/pluginfile.php/128508/mod_resource/content/0/Tema_4/Modelos_probabilisticos_Caucasia.pdf</w:delText>
        </w:r>
      </w:del>
    </w:p>
    <w:p w14:paraId="374C08C3" w14:textId="77777777" w:rsidR="00154CFC" w:rsidRPr="002B569F" w:rsidDel="00887032" w:rsidRDefault="00154CFC">
      <w:pPr>
        <w:pStyle w:val="Bibliografa"/>
        <w:ind w:left="720" w:hanging="284"/>
        <w:rPr>
          <w:del w:id="11326" w:author="Camilo Andrés Díaz Gómez" w:date="2023-03-28T15:43:00Z"/>
          <w:rFonts w:cs="Times New Roman"/>
          <w:noProof/>
          <w:szCs w:val="24"/>
          <w:lang w:val="en-US"/>
        </w:rPr>
      </w:pPr>
      <w:del w:id="11327" w:author="Camilo Andrés Díaz Gómez" w:date="2023-03-28T15:43:00Z">
        <w:r w:rsidRPr="002B569F" w:rsidDel="00887032">
          <w:rPr>
            <w:rFonts w:cs="Times New Roman"/>
            <w:noProof/>
            <w:szCs w:val="24"/>
            <w:lang w:val="en-US"/>
          </w:rPr>
          <w:delText xml:space="preserve">Levis, P., Lee, N., Welsh, M., &amp; Culler, D. (2003). </w:delText>
        </w:r>
        <w:r w:rsidRPr="002B569F" w:rsidDel="00887032">
          <w:rPr>
            <w:rFonts w:cs="Times New Roman"/>
            <w:i/>
            <w:iCs/>
            <w:noProof/>
            <w:szCs w:val="24"/>
            <w:lang w:val="en-US"/>
          </w:rPr>
          <w:delText>TOSSIM: Accurate and scalable simulation of entire Tinyos applcations.</w:delText>
        </w:r>
        <w:r w:rsidRPr="002B569F" w:rsidDel="00887032">
          <w:rPr>
            <w:rFonts w:cs="Times New Roman"/>
            <w:noProof/>
            <w:szCs w:val="24"/>
            <w:lang w:val="en-US"/>
          </w:rPr>
          <w:delText xml:space="preserve"> In Proceedings of the 1st international conference on Embedded networked sensor systems.ACM.</w:delText>
        </w:r>
      </w:del>
    </w:p>
    <w:p w14:paraId="7AF8DF54" w14:textId="77777777" w:rsidR="00154CFC" w:rsidRPr="002B569F" w:rsidDel="00887032" w:rsidRDefault="00154CFC">
      <w:pPr>
        <w:pStyle w:val="Bibliografa"/>
        <w:ind w:left="720" w:hanging="284"/>
        <w:rPr>
          <w:del w:id="11328" w:author="Camilo Andrés Díaz Gómez" w:date="2023-03-28T15:43:00Z"/>
          <w:rFonts w:cs="Times New Roman"/>
          <w:noProof/>
          <w:szCs w:val="24"/>
          <w:lang w:val="en-US"/>
        </w:rPr>
      </w:pPr>
      <w:del w:id="11329" w:author="Camilo Andrés Díaz Gómez" w:date="2023-03-28T15:43:00Z">
        <w:r w:rsidRPr="002B569F" w:rsidDel="00887032">
          <w:rPr>
            <w:rFonts w:cs="Times New Roman"/>
            <w:noProof/>
            <w:szCs w:val="24"/>
          </w:rPr>
          <w:delText xml:space="preserve">Loukides, M. (2011). </w:delText>
        </w:r>
        <w:r w:rsidRPr="002B569F" w:rsidDel="00887032">
          <w:rPr>
            <w:rFonts w:cs="Times New Roman"/>
            <w:i/>
            <w:iCs/>
            <w:noProof/>
            <w:szCs w:val="24"/>
          </w:rPr>
          <w:delText>¿Que es la ciencia de datos?</w:delText>
        </w:r>
        <w:r w:rsidRPr="002B569F" w:rsidDel="00887032">
          <w:rPr>
            <w:rFonts w:cs="Times New Roman"/>
            <w:noProof/>
            <w:szCs w:val="24"/>
          </w:rPr>
          <w:delText xml:space="preserve"> </w:delText>
        </w:r>
        <w:r w:rsidRPr="002B569F" w:rsidDel="00887032">
          <w:rPr>
            <w:rFonts w:cs="Times New Roman"/>
            <w:noProof/>
            <w:szCs w:val="24"/>
            <w:lang w:val="en-US"/>
          </w:rPr>
          <w:delText>O'Reilly Media, Inc.</w:delText>
        </w:r>
      </w:del>
    </w:p>
    <w:p w14:paraId="389C8616" w14:textId="77777777" w:rsidR="00154CFC" w:rsidRPr="002B569F" w:rsidDel="00887032" w:rsidRDefault="00154CFC">
      <w:pPr>
        <w:pStyle w:val="Bibliografa"/>
        <w:ind w:left="720" w:hanging="284"/>
        <w:rPr>
          <w:del w:id="11330" w:author="Camilo Andrés Díaz Gómez" w:date="2023-03-28T15:43:00Z"/>
          <w:rFonts w:cs="Times New Roman"/>
          <w:noProof/>
          <w:szCs w:val="24"/>
          <w:lang w:val="en-US"/>
        </w:rPr>
      </w:pPr>
      <w:del w:id="11331" w:author="Camilo Andrés Díaz Gómez" w:date="2023-03-28T15:43:00Z">
        <w:r w:rsidRPr="002B569F" w:rsidDel="00887032">
          <w:rPr>
            <w:rFonts w:cs="Times New Roman"/>
            <w:noProof/>
            <w:szCs w:val="24"/>
            <w:lang w:val="en-US"/>
          </w:rPr>
          <w:delText xml:space="preserve">Mäkinen, A. (2016). </w:delText>
        </w:r>
        <w:r w:rsidRPr="002B569F" w:rsidDel="00887032">
          <w:rPr>
            <w:rFonts w:cs="Times New Roman"/>
            <w:i/>
            <w:iCs/>
            <w:noProof/>
            <w:szCs w:val="24"/>
            <w:lang w:val="en-US"/>
          </w:rPr>
          <w:delText>Emulation of IoT Devices.</w:delText>
        </w:r>
        <w:r w:rsidRPr="002B569F" w:rsidDel="00887032">
          <w:rPr>
            <w:rFonts w:cs="Times New Roman"/>
            <w:noProof/>
            <w:szCs w:val="24"/>
            <w:lang w:val="en-US"/>
          </w:rPr>
          <w:delText xml:space="preserve"> Espoo. Retrieved from https://aaltodoc.aalto.fi/bitstream/handle/123456789/23951/master_M%c3%a4kinen_Alli_2016.pdf?sequence=1&amp;isAllowed=y</w:delText>
        </w:r>
      </w:del>
    </w:p>
    <w:p w14:paraId="67D0DB79" w14:textId="77777777" w:rsidR="00154CFC" w:rsidRPr="002B569F" w:rsidDel="00887032" w:rsidRDefault="00154CFC">
      <w:pPr>
        <w:pStyle w:val="Bibliografa"/>
        <w:ind w:left="720" w:hanging="284"/>
        <w:rPr>
          <w:del w:id="11332" w:author="Camilo Andrés Díaz Gómez" w:date="2023-03-28T15:43:00Z"/>
          <w:rFonts w:cs="Times New Roman"/>
          <w:noProof/>
          <w:szCs w:val="24"/>
        </w:rPr>
      </w:pPr>
      <w:del w:id="11333" w:author="Camilo Andrés Díaz Gómez" w:date="2023-03-28T15:43:00Z">
        <w:r w:rsidRPr="002B569F" w:rsidDel="00887032">
          <w:rPr>
            <w:rFonts w:cs="Times New Roman"/>
            <w:noProof/>
            <w:szCs w:val="24"/>
          </w:rPr>
          <w:delText xml:space="preserve">Martin Iglesia, M. (2019, Febrero). </w:delText>
        </w:r>
        <w:r w:rsidRPr="002B569F" w:rsidDel="00887032">
          <w:rPr>
            <w:rFonts w:cs="Times New Roman"/>
            <w:i/>
            <w:iCs/>
            <w:noProof/>
            <w:szCs w:val="24"/>
          </w:rPr>
          <w:delText>Archivo Digital UPM.</w:delText>
        </w:r>
        <w:r w:rsidRPr="002B569F" w:rsidDel="00887032">
          <w:rPr>
            <w:rFonts w:cs="Times New Roman"/>
            <w:noProof/>
            <w:szCs w:val="24"/>
          </w:rPr>
          <w:delText xml:space="preserve"> Retrieved from Análisis de la simulación de dispositivos, circuitos y sistemas electrónicos para Internet de las cosas (IoT): https://oa.upm.es/54136/</w:delText>
        </w:r>
      </w:del>
    </w:p>
    <w:p w14:paraId="528096DC" w14:textId="77777777" w:rsidR="00154CFC" w:rsidRPr="002B569F" w:rsidDel="00887032" w:rsidRDefault="00154CFC">
      <w:pPr>
        <w:pStyle w:val="Bibliografa"/>
        <w:ind w:left="720" w:hanging="284"/>
        <w:rPr>
          <w:del w:id="11334" w:author="Camilo Andrés Díaz Gómez" w:date="2023-03-28T15:43:00Z"/>
          <w:rFonts w:cs="Times New Roman"/>
          <w:noProof/>
          <w:szCs w:val="24"/>
          <w:lang w:val="en-US"/>
        </w:rPr>
      </w:pPr>
      <w:del w:id="11335" w:author="Camilo Andrés Díaz Gómez" w:date="2023-03-28T15:43:00Z">
        <w:r w:rsidRPr="002B569F" w:rsidDel="00887032">
          <w:rPr>
            <w:rFonts w:cs="Times New Roman"/>
            <w:i/>
            <w:iCs/>
            <w:noProof/>
            <w:szCs w:val="24"/>
            <w:lang w:val="en-US"/>
          </w:rPr>
          <w:delText>MathWorks</w:delText>
        </w:r>
        <w:r w:rsidRPr="002B569F" w:rsidDel="00887032">
          <w:rPr>
            <w:rFonts w:cs="Times New Roman"/>
            <w:noProof/>
            <w:szCs w:val="24"/>
            <w:lang w:val="en-US"/>
          </w:rPr>
          <w:delText>. (n.d.). Retrieved from MathWorks: https://www.mathworks.com/solutions/internet-of-things.html</w:delText>
        </w:r>
      </w:del>
    </w:p>
    <w:p w14:paraId="2A2850F6" w14:textId="77777777" w:rsidR="00154CFC" w:rsidRPr="002B569F" w:rsidDel="00887032" w:rsidRDefault="00154CFC">
      <w:pPr>
        <w:pStyle w:val="Bibliografa"/>
        <w:ind w:left="720" w:hanging="284"/>
        <w:rPr>
          <w:del w:id="11336" w:author="Camilo Andrés Díaz Gómez" w:date="2023-03-28T15:43:00Z"/>
          <w:rFonts w:cs="Times New Roman"/>
          <w:noProof/>
          <w:szCs w:val="24"/>
          <w:lang w:val="en-US"/>
        </w:rPr>
      </w:pPr>
      <w:del w:id="11337" w:author="Camilo Andrés Díaz Gómez" w:date="2023-03-28T15:43:00Z">
        <w:r w:rsidRPr="002B569F" w:rsidDel="00887032">
          <w:rPr>
            <w:rFonts w:cs="Times New Roman"/>
            <w:noProof/>
            <w:szCs w:val="24"/>
            <w:lang w:val="en-US"/>
          </w:rPr>
          <w:delText xml:space="preserve">Mehmood, T. (n.d.). </w:delText>
        </w:r>
        <w:r w:rsidRPr="002B569F" w:rsidDel="00887032">
          <w:rPr>
            <w:rFonts w:cs="Times New Roman"/>
            <w:i/>
            <w:iCs/>
            <w:noProof/>
            <w:szCs w:val="24"/>
            <w:lang w:val="en-US"/>
          </w:rPr>
          <w:delText>COOJA Network Simulator.</w:delText>
        </w:r>
        <w:r w:rsidRPr="002B569F" w:rsidDel="00887032">
          <w:rPr>
            <w:rFonts w:cs="Times New Roman"/>
            <w:noProof/>
            <w:szCs w:val="24"/>
            <w:lang w:val="en-US"/>
          </w:rPr>
          <w:delText xml:space="preserve"> Islamabad. Retrieved from https://arxiv.org/ftp/arxiv/papers/1712/1712.08303.pdf</w:delText>
        </w:r>
      </w:del>
    </w:p>
    <w:p w14:paraId="67B6BB71" w14:textId="77777777" w:rsidR="00154CFC" w:rsidRPr="002B569F" w:rsidDel="00887032" w:rsidRDefault="00154CFC">
      <w:pPr>
        <w:pStyle w:val="Bibliografa"/>
        <w:ind w:left="720" w:hanging="284"/>
        <w:rPr>
          <w:del w:id="11338" w:author="Camilo Andrés Díaz Gómez" w:date="2023-03-28T15:43:00Z"/>
          <w:rFonts w:cs="Times New Roman"/>
          <w:noProof/>
          <w:szCs w:val="24"/>
          <w:lang w:val="en-US"/>
        </w:rPr>
      </w:pPr>
      <w:del w:id="11339" w:author="Camilo Andrés Díaz Gómez" w:date="2023-03-28T15:43:00Z">
        <w:r w:rsidRPr="002B569F" w:rsidDel="00887032">
          <w:rPr>
            <w:rFonts w:cs="Times New Roman"/>
            <w:noProof/>
            <w:szCs w:val="24"/>
            <w:lang w:val="en-US"/>
          </w:rPr>
          <w:delText xml:space="preserve">Micrsoft. (n.d.). </w:delText>
        </w:r>
        <w:r w:rsidRPr="002B569F" w:rsidDel="00887032">
          <w:rPr>
            <w:rFonts w:cs="Times New Roman"/>
            <w:i/>
            <w:iCs/>
            <w:noProof/>
            <w:szCs w:val="24"/>
            <w:lang w:val="en-US"/>
          </w:rPr>
          <w:delText>Micrsoft</w:delText>
        </w:r>
        <w:r w:rsidRPr="002B569F" w:rsidDel="00887032">
          <w:rPr>
            <w:rFonts w:cs="Times New Roman"/>
            <w:noProof/>
            <w:szCs w:val="24"/>
            <w:lang w:val="en-US"/>
          </w:rPr>
          <w:delText>. Retrieved from https://azure.microsoft.com/es-es/overview/machine-learning-algorithms/#overview</w:delText>
        </w:r>
      </w:del>
    </w:p>
    <w:p w14:paraId="6841C23A" w14:textId="77777777" w:rsidR="00154CFC" w:rsidRPr="002B569F" w:rsidDel="00887032" w:rsidRDefault="00154CFC">
      <w:pPr>
        <w:pStyle w:val="Bibliografa"/>
        <w:ind w:left="720" w:hanging="284"/>
        <w:rPr>
          <w:del w:id="11340" w:author="Camilo Andrés Díaz Gómez" w:date="2023-03-28T15:43:00Z"/>
          <w:rFonts w:cs="Times New Roman"/>
          <w:noProof/>
          <w:szCs w:val="24"/>
          <w:lang w:val="en-US"/>
        </w:rPr>
      </w:pPr>
      <w:del w:id="11341" w:author="Camilo Andrés Díaz Gómez" w:date="2023-03-28T15:43:00Z">
        <w:r w:rsidRPr="002B569F" w:rsidDel="00887032">
          <w:rPr>
            <w:rFonts w:cs="Times New Roman"/>
            <w:noProof/>
            <w:szCs w:val="24"/>
          </w:rPr>
          <w:delText xml:space="preserve">Myriam Muñoz de ózak, S. F. (1991). PROCESOS ESTOCÁSTICOS CON DOS PARÁMETROS I. 72-74. </w:delText>
        </w:r>
        <w:r w:rsidRPr="002B569F" w:rsidDel="00887032">
          <w:rPr>
            <w:rFonts w:cs="Times New Roman"/>
            <w:noProof/>
            <w:szCs w:val="24"/>
            <w:lang w:val="en-US"/>
          </w:rPr>
          <w:delText>Retrieved from https://revistas.unal.edu.co/index.php/estad/article/viewFile/9955/10486</w:delText>
        </w:r>
      </w:del>
    </w:p>
    <w:p w14:paraId="3DC525A7" w14:textId="77777777" w:rsidR="00154CFC" w:rsidRPr="002B569F" w:rsidDel="00887032" w:rsidRDefault="00154CFC">
      <w:pPr>
        <w:pStyle w:val="Bibliografa"/>
        <w:ind w:left="720" w:hanging="284"/>
        <w:rPr>
          <w:del w:id="11342" w:author="Camilo Andrés Díaz Gómez" w:date="2023-03-28T15:43:00Z"/>
          <w:rFonts w:cs="Times New Roman"/>
          <w:noProof/>
          <w:szCs w:val="24"/>
        </w:rPr>
      </w:pPr>
      <w:del w:id="11343" w:author="Camilo Andrés Díaz Gómez" w:date="2023-03-28T15:43:00Z">
        <w:r w:rsidRPr="002B569F" w:rsidDel="00887032">
          <w:rPr>
            <w:rFonts w:cs="Times New Roman"/>
            <w:noProof/>
            <w:szCs w:val="24"/>
          </w:rPr>
          <w:delText xml:space="preserve">NEO.LCC. (n.d.). </w:delText>
        </w:r>
        <w:r w:rsidRPr="002B569F" w:rsidDel="00887032">
          <w:rPr>
            <w:rFonts w:cs="Times New Roman"/>
            <w:i/>
            <w:iCs/>
            <w:noProof/>
            <w:szCs w:val="24"/>
          </w:rPr>
          <w:delText>Protocolos de transporte</w:delText>
        </w:r>
        <w:r w:rsidRPr="002B569F" w:rsidDel="00887032">
          <w:rPr>
            <w:rFonts w:cs="Times New Roman"/>
            <w:noProof/>
            <w:szCs w:val="24"/>
          </w:rPr>
          <w:delText>. Retrieved Abril 14, 2020, from Herramientas WEB para la enseñanza de protocolos de comunicación: http://neo.lcc.uma.es/evirtual/cdd/tutorial/transporte/protrans.html</w:delText>
        </w:r>
      </w:del>
    </w:p>
    <w:p w14:paraId="4F4257CD" w14:textId="77777777" w:rsidR="00154CFC" w:rsidRPr="002B569F" w:rsidDel="00887032" w:rsidRDefault="00154CFC">
      <w:pPr>
        <w:pStyle w:val="Bibliografa"/>
        <w:ind w:left="720" w:hanging="284"/>
        <w:rPr>
          <w:del w:id="11344" w:author="Camilo Andrés Díaz Gómez" w:date="2023-03-28T15:43:00Z"/>
          <w:rFonts w:cs="Times New Roman"/>
          <w:noProof/>
          <w:szCs w:val="24"/>
        </w:rPr>
      </w:pPr>
      <w:del w:id="11345" w:author="Camilo Andrés Díaz Gómez" w:date="2023-03-28T15:43:00Z">
        <w:r w:rsidRPr="002B569F" w:rsidDel="00887032">
          <w:rPr>
            <w:rFonts w:cs="Times New Roman"/>
            <w:noProof/>
            <w:szCs w:val="24"/>
          </w:rPr>
          <w:delText xml:space="preserve">Nigro, O., Corti, D., &amp; Terren, D. (2004). </w:delText>
        </w:r>
        <w:r w:rsidRPr="002B569F" w:rsidDel="00887032">
          <w:rPr>
            <w:rFonts w:cs="Times New Roman"/>
            <w:i/>
            <w:iCs/>
            <w:noProof/>
            <w:szCs w:val="24"/>
          </w:rPr>
          <w:delText>Knowledge Discovery in Databases.</w:delText>
        </w:r>
        <w:r w:rsidRPr="002B569F" w:rsidDel="00887032">
          <w:rPr>
            <w:rFonts w:cs="Times New Roman"/>
            <w:noProof/>
            <w:szCs w:val="24"/>
          </w:rPr>
          <w:delText xml:space="preserve"> Un proceso centrado ene el usuario. In VI Woorkshop de investigadores en Ciencias de lamComputacion.</w:delText>
        </w:r>
      </w:del>
    </w:p>
    <w:p w14:paraId="3F2F2F09" w14:textId="77777777" w:rsidR="00154CFC" w:rsidRPr="002B569F" w:rsidDel="00887032" w:rsidRDefault="00154CFC">
      <w:pPr>
        <w:pStyle w:val="Bibliografa"/>
        <w:ind w:left="720" w:hanging="284"/>
        <w:rPr>
          <w:del w:id="11346" w:author="Camilo Andrés Díaz Gómez" w:date="2023-03-28T15:43:00Z"/>
          <w:rFonts w:cs="Times New Roman"/>
          <w:noProof/>
          <w:szCs w:val="24"/>
          <w:lang w:val="en-US"/>
        </w:rPr>
      </w:pPr>
      <w:del w:id="11347" w:author="Camilo Andrés Díaz Gómez" w:date="2023-03-28T15:43:00Z">
        <w:r w:rsidRPr="002B569F" w:rsidDel="00887032">
          <w:rPr>
            <w:rFonts w:cs="Times New Roman"/>
            <w:noProof/>
            <w:szCs w:val="24"/>
            <w:lang w:val="en-US"/>
          </w:rPr>
          <w:delText xml:space="preserve">NSNAM. (2011). </w:delText>
        </w:r>
        <w:r w:rsidRPr="002B569F" w:rsidDel="00887032">
          <w:rPr>
            <w:rFonts w:cs="Times New Roman"/>
            <w:i/>
            <w:iCs/>
            <w:noProof/>
            <w:szCs w:val="24"/>
            <w:lang w:val="en-US"/>
          </w:rPr>
          <w:delText>NS-3 Network Simulator</w:delText>
        </w:r>
        <w:r w:rsidRPr="002B569F" w:rsidDel="00887032">
          <w:rPr>
            <w:rFonts w:cs="Times New Roman"/>
            <w:noProof/>
            <w:szCs w:val="24"/>
            <w:lang w:val="en-US"/>
          </w:rPr>
          <w:delText>. Retrieved Abril 2, 2020, from NS-3: https://www.nsnam.org/</w:delText>
        </w:r>
      </w:del>
    </w:p>
    <w:p w14:paraId="102C44C3" w14:textId="77777777" w:rsidR="00154CFC" w:rsidRPr="002B569F" w:rsidDel="00887032" w:rsidRDefault="00154CFC">
      <w:pPr>
        <w:pStyle w:val="Bibliografa"/>
        <w:ind w:left="720" w:hanging="284"/>
        <w:rPr>
          <w:del w:id="11348" w:author="Camilo Andrés Díaz Gómez" w:date="2023-03-28T15:43:00Z"/>
          <w:rFonts w:cs="Times New Roman"/>
          <w:noProof/>
          <w:szCs w:val="24"/>
        </w:rPr>
      </w:pPr>
      <w:del w:id="11349" w:author="Camilo Andrés Díaz Gómez" w:date="2023-03-28T15:43:00Z">
        <w:r w:rsidRPr="002B569F" w:rsidDel="00887032">
          <w:rPr>
            <w:rFonts w:cs="Times New Roman"/>
            <w:noProof/>
            <w:szCs w:val="24"/>
          </w:rPr>
          <w:delText xml:space="preserve">Oracle. (2022). </w:delText>
        </w:r>
        <w:r w:rsidRPr="002B569F" w:rsidDel="00887032">
          <w:rPr>
            <w:rFonts w:cs="Times New Roman"/>
            <w:i/>
            <w:iCs/>
            <w:noProof/>
            <w:szCs w:val="24"/>
          </w:rPr>
          <w:delText>www.oracle.com</w:delText>
        </w:r>
        <w:r w:rsidRPr="002B569F" w:rsidDel="00887032">
          <w:rPr>
            <w:rFonts w:cs="Times New Roman"/>
            <w:noProof/>
            <w:szCs w:val="24"/>
          </w:rPr>
          <w:delText>. Obtenido de https://www.oracle.com/co/artificial-intelligence/what-is-ai/</w:delText>
        </w:r>
      </w:del>
    </w:p>
    <w:p w14:paraId="0D56B42D" w14:textId="77777777" w:rsidR="00154CFC" w:rsidRPr="002B569F" w:rsidDel="00887032" w:rsidRDefault="00154CFC">
      <w:pPr>
        <w:pStyle w:val="Bibliografa"/>
        <w:ind w:left="720" w:hanging="284"/>
        <w:rPr>
          <w:del w:id="11350" w:author="Camilo Andrés Díaz Gómez" w:date="2023-03-28T15:43:00Z"/>
          <w:rFonts w:cs="Times New Roman"/>
          <w:noProof/>
          <w:szCs w:val="24"/>
        </w:rPr>
      </w:pPr>
      <w:del w:id="11351" w:author="Camilo Andrés Díaz Gómez" w:date="2023-03-28T15:43:00Z">
        <w:r w:rsidRPr="002B569F" w:rsidDel="00887032">
          <w:rPr>
            <w:rFonts w:cs="Times New Roman"/>
            <w:noProof/>
            <w:szCs w:val="24"/>
          </w:rPr>
          <w:delText xml:space="preserve">Peña, S. (2017). </w:delText>
        </w:r>
        <w:r w:rsidRPr="002B569F" w:rsidDel="00887032">
          <w:rPr>
            <w:rFonts w:cs="Times New Roman"/>
            <w:i/>
            <w:iCs/>
            <w:noProof/>
            <w:szCs w:val="24"/>
          </w:rPr>
          <w:delText>Análisis de Datos.</w:delText>
        </w:r>
        <w:r w:rsidRPr="002B569F" w:rsidDel="00887032">
          <w:rPr>
            <w:rFonts w:cs="Times New Roman"/>
            <w:noProof/>
            <w:szCs w:val="24"/>
          </w:rPr>
          <w:delText xml:space="preserve"> Bogota D.C: Areandino.</w:delText>
        </w:r>
      </w:del>
    </w:p>
    <w:p w14:paraId="524AD2D3" w14:textId="77777777" w:rsidR="00154CFC" w:rsidRPr="002B569F" w:rsidDel="00887032" w:rsidRDefault="00154CFC">
      <w:pPr>
        <w:pStyle w:val="Bibliografa"/>
        <w:ind w:left="720" w:hanging="284"/>
        <w:rPr>
          <w:del w:id="11352" w:author="Camilo Andrés Díaz Gómez" w:date="2023-03-28T15:43:00Z"/>
          <w:rFonts w:cs="Times New Roman"/>
          <w:noProof/>
          <w:szCs w:val="24"/>
          <w:lang w:val="en-US"/>
        </w:rPr>
      </w:pPr>
      <w:del w:id="11353" w:author="Camilo Andrés Díaz Gómez" w:date="2023-03-28T15:43:00Z">
        <w:r w:rsidRPr="002B569F" w:rsidDel="00887032">
          <w:rPr>
            <w:rFonts w:cs="Times New Roman"/>
            <w:noProof/>
            <w:szCs w:val="24"/>
          </w:rPr>
          <w:delText xml:space="preserve">Prado, J. (n.d.). </w:delText>
        </w:r>
        <w:r w:rsidRPr="002B569F" w:rsidDel="00887032">
          <w:rPr>
            <w:rFonts w:cs="Times New Roman"/>
            <w:i/>
            <w:iCs/>
            <w:noProof/>
            <w:szCs w:val="24"/>
            <w:lang w:val="en-US"/>
          </w:rPr>
          <w:delText>VALTX</w:delText>
        </w:r>
        <w:r w:rsidRPr="002B569F" w:rsidDel="00887032">
          <w:rPr>
            <w:rFonts w:cs="Times New Roman"/>
            <w:noProof/>
            <w:szCs w:val="24"/>
            <w:lang w:val="en-US"/>
          </w:rPr>
          <w:delText>. Retrieved from VALTX: https://www.valtx.pe/blog/que-es-la-analitica-de-datos-y-como-puede-impactar-positivamente-en-tu-negocio</w:delText>
        </w:r>
      </w:del>
    </w:p>
    <w:p w14:paraId="1B86D680" w14:textId="77777777" w:rsidR="00154CFC" w:rsidRPr="002B569F" w:rsidDel="00887032" w:rsidRDefault="00154CFC">
      <w:pPr>
        <w:pStyle w:val="Bibliografa"/>
        <w:ind w:left="720" w:hanging="284"/>
        <w:rPr>
          <w:del w:id="11354" w:author="Camilo Andrés Díaz Gómez" w:date="2023-03-28T15:43:00Z"/>
          <w:rFonts w:cs="Times New Roman"/>
          <w:noProof/>
          <w:szCs w:val="24"/>
        </w:rPr>
      </w:pPr>
      <w:del w:id="11355" w:author="Camilo Andrés Díaz Gómez" w:date="2023-03-28T15:43:00Z">
        <w:r w:rsidRPr="002B569F" w:rsidDel="00887032">
          <w:rPr>
            <w:rFonts w:cs="Times New Roman"/>
            <w:noProof/>
            <w:szCs w:val="24"/>
          </w:rPr>
          <w:delText xml:space="preserve">Quintero, J. (2006). La cadena de valor : Una herramienta de pensamiento estraegico. </w:delText>
        </w:r>
        <w:r w:rsidRPr="002B569F" w:rsidDel="00887032">
          <w:rPr>
            <w:rFonts w:cs="Times New Roman"/>
            <w:i/>
            <w:iCs/>
            <w:noProof/>
            <w:szCs w:val="24"/>
          </w:rPr>
          <w:delText>Telos</w:delText>
        </w:r>
        <w:r w:rsidRPr="002B569F" w:rsidDel="00887032">
          <w:rPr>
            <w:rFonts w:cs="Times New Roman"/>
            <w:noProof/>
            <w:szCs w:val="24"/>
          </w:rPr>
          <w:delText>, 14.</w:delText>
        </w:r>
      </w:del>
    </w:p>
    <w:p w14:paraId="1EDFAAEB" w14:textId="77777777" w:rsidR="00154CFC" w:rsidRPr="002B569F" w:rsidDel="00887032" w:rsidRDefault="00154CFC">
      <w:pPr>
        <w:pStyle w:val="Bibliografa"/>
        <w:ind w:left="720" w:hanging="284"/>
        <w:rPr>
          <w:del w:id="11356" w:author="Camilo Andrés Díaz Gómez" w:date="2023-03-28T15:43:00Z"/>
          <w:rFonts w:cs="Times New Roman"/>
          <w:noProof/>
          <w:szCs w:val="24"/>
        </w:rPr>
      </w:pPr>
      <w:del w:id="11357" w:author="Camilo Andrés Díaz Gómez" w:date="2023-03-28T15:43:00Z">
        <w:r w:rsidRPr="002B569F" w:rsidDel="00887032">
          <w:rPr>
            <w:rFonts w:cs="Times New Roman"/>
            <w:noProof/>
            <w:szCs w:val="24"/>
          </w:rPr>
          <w:delText xml:space="preserve">Quiñones Cuenca, M., González Jaramillo, V., Torres, R., &amp; Miguel , J. (2017). </w:delText>
        </w:r>
        <w:r w:rsidRPr="002B569F" w:rsidDel="00887032">
          <w:rPr>
            <w:rFonts w:cs="Times New Roman"/>
            <w:i/>
            <w:iCs/>
            <w:noProof/>
            <w:szCs w:val="24"/>
          </w:rPr>
          <w:delText>Sistema de Monitoreo de variables medioambientales usando una red de sensores inalámbricos y plataformas de Internet de las Cosas.</w:delText>
        </w:r>
        <w:r w:rsidRPr="002B569F" w:rsidDel="00887032">
          <w:rPr>
            <w:rFonts w:cs="Times New Roman"/>
            <w:noProof/>
            <w:szCs w:val="24"/>
          </w:rPr>
          <w:delText xml:space="preserve"> Universidad Técnica Particular de Loja, Departamento de Ingeniería, Loja. Retrieved Abril 14, 2020, from http://scielo.senescyt.gob.ec/scielo.php?script=sci_arttext&amp;pid=S1390-65422017000100329</w:delText>
        </w:r>
      </w:del>
    </w:p>
    <w:p w14:paraId="05ACB89D" w14:textId="77777777" w:rsidR="00154CFC" w:rsidRPr="002B569F" w:rsidDel="00887032" w:rsidRDefault="00154CFC">
      <w:pPr>
        <w:pStyle w:val="Bibliografa"/>
        <w:ind w:left="720" w:hanging="284"/>
        <w:rPr>
          <w:del w:id="11358" w:author="Camilo Andrés Díaz Gómez" w:date="2023-03-28T15:43:00Z"/>
          <w:rFonts w:cs="Times New Roman"/>
          <w:noProof/>
          <w:szCs w:val="24"/>
          <w:lang w:val="en-US"/>
        </w:rPr>
      </w:pPr>
      <w:del w:id="11359" w:author="Camilo Andrés Díaz Gómez" w:date="2023-03-28T15:43:00Z">
        <w:r w:rsidRPr="002B569F" w:rsidDel="00887032">
          <w:rPr>
            <w:rFonts w:cs="Times New Roman"/>
            <w:noProof/>
            <w:szCs w:val="24"/>
          </w:rPr>
          <w:delText xml:space="preserve">Raposo, J. (2007). </w:delText>
        </w:r>
        <w:r w:rsidRPr="002B569F" w:rsidDel="00887032">
          <w:rPr>
            <w:rFonts w:cs="Times New Roman"/>
            <w:i/>
            <w:iCs/>
            <w:noProof/>
            <w:szCs w:val="24"/>
          </w:rPr>
          <w:delText>Tecnicas de mantenimeiento automatico de programas envoltorio para fuentes de datos web semiestrucuturadas.</w:delText>
        </w:r>
        <w:r w:rsidRPr="002B569F" w:rsidDel="00887032">
          <w:rPr>
            <w:rFonts w:cs="Times New Roman"/>
            <w:noProof/>
            <w:szCs w:val="24"/>
          </w:rPr>
          <w:delText xml:space="preserve"> </w:delText>
        </w:r>
        <w:r w:rsidRPr="002B569F" w:rsidDel="00887032">
          <w:rPr>
            <w:rFonts w:cs="Times New Roman"/>
            <w:noProof/>
            <w:szCs w:val="24"/>
            <w:lang w:val="en-US"/>
          </w:rPr>
          <w:delText>Coruña: Doctoral dissertation.</w:delText>
        </w:r>
      </w:del>
    </w:p>
    <w:p w14:paraId="4E331E33" w14:textId="77777777" w:rsidR="00154CFC" w:rsidRPr="002B569F" w:rsidDel="00887032" w:rsidRDefault="00154CFC">
      <w:pPr>
        <w:pStyle w:val="Bibliografa"/>
        <w:ind w:left="720" w:hanging="284"/>
        <w:rPr>
          <w:del w:id="11360" w:author="Camilo Andrés Díaz Gómez" w:date="2023-03-28T15:43:00Z"/>
          <w:rFonts w:cs="Times New Roman"/>
          <w:noProof/>
          <w:szCs w:val="24"/>
          <w:lang w:val="en-US"/>
        </w:rPr>
      </w:pPr>
      <w:del w:id="11361" w:author="Camilo Andrés Díaz Gómez" w:date="2023-03-28T15:43:00Z">
        <w:r w:rsidRPr="002B569F" w:rsidDel="00887032">
          <w:rPr>
            <w:rFonts w:cs="Times New Roman"/>
            <w:noProof/>
            <w:szCs w:val="24"/>
            <w:lang w:val="en-US"/>
          </w:rPr>
          <w:delText xml:space="preserve">Riverder Tecnologies. (2017). </w:delText>
        </w:r>
        <w:r w:rsidRPr="002B569F" w:rsidDel="00887032">
          <w:rPr>
            <w:rFonts w:cs="Times New Roman"/>
            <w:i/>
            <w:iCs/>
            <w:noProof/>
            <w:szCs w:val="24"/>
            <w:lang w:val="en-US"/>
          </w:rPr>
          <w:delText>opnet simulator</w:delText>
        </w:r>
        <w:r w:rsidRPr="002B569F" w:rsidDel="00887032">
          <w:rPr>
            <w:rFonts w:cs="Times New Roman"/>
            <w:noProof/>
            <w:szCs w:val="24"/>
            <w:lang w:val="en-US"/>
          </w:rPr>
          <w:delText>. Retrieved from https://www.riverbed.com/in/products/steelcentral/opnet.html</w:delText>
        </w:r>
      </w:del>
    </w:p>
    <w:p w14:paraId="1A1A6917" w14:textId="77777777" w:rsidR="00154CFC" w:rsidRPr="002B569F" w:rsidDel="00887032" w:rsidRDefault="00154CFC">
      <w:pPr>
        <w:pStyle w:val="Bibliografa"/>
        <w:ind w:left="720" w:hanging="284"/>
        <w:rPr>
          <w:del w:id="11362" w:author="Camilo Andrés Díaz Gómez" w:date="2023-03-28T15:43:00Z"/>
          <w:rFonts w:cs="Times New Roman"/>
          <w:noProof/>
          <w:szCs w:val="24"/>
        </w:rPr>
      </w:pPr>
      <w:del w:id="11363" w:author="Camilo Andrés Díaz Gómez" w:date="2023-03-28T15:43:00Z">
        <w:r w:rsidRPr="002B569F" w:rsidDel="00887032">
          <w:rPr>
            <w:rFonts w:cs="Times New Roman"/>
            <w:noProof/>
            <w:szCs w:val="24"/>
          </w:rPr>
          <w:delText xml:space="preserve">Robles Solano, D. (2021, Marzo). </w:delText>
        </w:r>
        <w:r w:rsidRPr="002B569F" w:rsidDel="00887032">
          <w:rPr>
            <w:rFonts w:cs="Times New Roman"/>
            <w:i/>
            <w:iCs/>
            <w:noProof/>
            <w:szCs w:val="24"/>
          </w:rPr>
          <w:delText>Repositorio Digital.</w:delText>
        </w:r>
        <w:r w:rsidRPr="002B569F" w:rsidDel="00887032">
          <w:rPr>
            <w:rFonts w:cs="Times New Roman"/>
            <w:noProof/>
            <w:szCs w:val="24"/>
          </w:rPr>
          <w:delText xml:space="preserve"> Retrieved from Control y simulación de una planta piloto de laboratorio docente con integración de plataformas IoT para subida de datos a la nube: https://repositorio.upct.es/handle/10317/9259</w:delText>
        </w:r>
      </w:del>
    </w:p>
    <w:p w14:paraId="023E53AD" w14:textId="77777777" w:rsidR="00154CFC" w:rsidRPr="002B569F" w:rsidDel="00887032" w:rsidRDefault="00154CFC">
      <w:pPr>
        <w:pStyle w:val="Bibliografa"/>
        <w:ind w:left="720" w:hanging="284"/>
        <w:rPr>
          <w:del w:id="11364" w:author="Camilo Andrés Díaz Gómez" w:date="2023-03-28T15:43:00Z"/>
          <w:rFonts w:cs="Times New Roman"/>
          <w:noProof/>
          <w:szCs w:val="24"/>
        </w:rPr>
      </w:pPr>
      <w:del w:id="11365" w:author="Camilo Andrés Díaz Gómez" w:date="2023-03-28T15:43:00Z">
        <w:r w:rsidRPr="002B569F" w:rsidDel="00887032">
          <w:rPr>
            <w:rFonts w:cs="Times New Roman"/>
            <w:noProof/>
            <w:szCs w:val="24"/>
          </w:rPr>
          <w:delText xml:space="preserve">Rodríguez Moreno, E. S., &amp; López Ordoñez, V. F. (2017). </w:delText>
        </w:r>
        <w:r w:rsidRPr="002B569F" w:rsidDel="00887032">
          <w:rPr>
            <w:rFonts w:cs="Times New Roman"/>
            <w:i/>
            <w:iCs/>
            <w:noProof/>
            <w:szCs w:val="24"/>
          </w:rPr>
          <w:delText>Diseño e implmentación de un sistema inteligente para un edificio.</w:delText>
        </w:r>
        <w:r w:rsidRPr="002B569F" w:rsidDel="00887032">
          <w:rPr>
            <w:rFonts w:cs="Times New Roman"/>
            <w:noProof/>
            <w:szCs w:val="24"/>
          </w:rPr>
          <w:delText xml:space="preserve"> Tesis de grado, Universidad Francisco Jose de Caldas, Facultad de Ingeniería, Bogotá. Retrieved Marzo 25, 2020</w:delText>
        </w:r>
      </w:del>
    </w:p>
    <w:p w14:paraId="2C1CCFCB" w14:textId="77777777" w:rsidR="00154CFC" w:rsidRPr="002B569F" w:rsidDel="00887032" w:rsidRDefault="00154CFC">
      <w:pPr>
        <w:pStyle w:val="Bibliografa"/>
        <w:ind w:left="720" w:hanging="284"/>
        <w:rPr>
          <w:del w:id="11366" w:author="Camilo Andrés Díaz Gómez" w:date="2023-03-28T15:43:00Z"/>
          <w:rFonts w:cs="Times New Roman"/>
          <w:noProof/>
          <w:szCs w:val="24"/>
          <w:lang w:val="en-US"/>
        </w:rPr>
      </w:pPr>
      <w:del w:id="11367" w:author="Camilo Andrés Díaz Gómez" w:date="2023-03-28T15:43:00Z">
        <w:r w:rsidRPr="002B569F" w:rsidDel="00887032">
          <w:rPr>
            <w:rFonts w:cs="Times New Roman"/>
            <w:noProof/>
            <w:szCs w:val="24"/>
          </w:rPr>
          <w:delText xml:space="preserve">Roldán Carrasco, Á. (2007). </w:delText>
        </w:r>
        <w:r w:rsidRPr="002B569F" w:rsidDel="00887032">
          <w:rPr>
            <w:rFonts w:cs="Times New Roman"/>
            <w:i/>
            <w:iCs/>
            <w:noProof/>
            <w:szCs w:val="24"/>
          </w:rPr>
          <w:delText>Emulador de Gameboy para dispositivos móviles.</w:delText>
        </w:r>
        <w:r w:rsidRPr="002B569F" w:rsidDel="00887032">
          <w:rPr>
            <w:rFonts w:cs="Times New Roman"/>
            <w:noProof/>
            <w:szCs w:val="24"/>
          </w:rPr>
          <w:delText xml:space="preserve"> Tesis, Escuela Superior de Ingeniería Informática, Departamento de Informática, Ciudad Real. </w:delText>
        </w:r>
        <w:r w:rsidRPr="002B569F" w:rsidDel="00887032">
          <w:rPr>
            <w:rFonts w:cs="Times New Roman"/>
            <w:noProof/>
            <w:szCs w:val="24"/>
            <w:lang w:val="en-US"/>
          </w:rPr>
          <w:delText>Retrieved Marzo 25, 2020, from https://www.esi.uclm.es/www/cglez/downloads/pfc/pfcaroldan.pdf</w:delText>
        </w:r>
      </w:del>
    </w:p>
    <w:p w14:paraId="685C5E36" w14:textId="77777777" w:rsidR="00154CFC" w:rsidRPr="002B569F" w:rsidDel="00887032" w:rsidRDefault="00154CFC">
      <w:pPr>
        <w:pStyle w:val="Bibliografa"/>
        <w:ind w:left="720" w:hanging="284"/>
        <w:rPr>
          <w:del w:id="11368" w:author="Camilo Andrés Díaz Gómez" w:date="2023-03-28T15:43:00Z"/>
          <w:rFonts w:cs="Times New Roman"/>
          <w:noProof/>
          <w:szCs w:val="24"/>
        </w:rPr>
      </w:pPr>
      <w:del w:id="11369" w:author="Camilo Andrés Díaz Gómez" w:date="2023-03-28T15:43:00Z">
        <w:r w:rsidRPr="002B569F" w:rsidDel="00887032">
          <w:rPr>
            <w:rFonts w:cs="Times New Roman"/>
            <w:noProof/>
            <w:szCs w:val="24"/>
          </w:rPr>
          <w:delText xml:space="preserve">Ruz Nieto, A. (2021). </w:delText>
        </w:r>
        <w:r w:rsidRPr="002B569F" w:rsidDel="00887032">
          <w:rPr>
            <w:rFonts w:cs="Times New Roman"/>
            <w:i/>
            <w:iCs/>
            <w:noProof/>
            <w:szCs w:val="24"/>
          </w:rPr>
          <w:delText>Repositorio Digital.</w:delText>
        </w:r>
        <w:r w:rsidRPr="002B569F" w:rsidDel="00887032">
          <w:rPr>
            <w:rFonts w:cs="Times New Roman"/>
            <w:noProof/>
            <w:szCs w:val="24"/>
          </w:rPr>
          <w:delText xml:space="preserve"> Retrieved from Simulación realista de comunicaciones IoT en entornos urbanos: https://repositorio.upct.es/handle/10317/9646</w:delText>
        </w:r>
      </w:del>
    </w:p>
    <w:p w14:paraId="3A9728B1" w14:textId="77777777" w:rsidR="00154CFC" w:rsidRPr="002B569F" w:rsidDel="00887032" w:rsidRDefault="00154CFC">
      <w:pPr>
        <w:pStyle w:val="Bibliografa"/>
        <w:ind w:left="720" w:hanging="284"/>
        <w:rPr>
          <w:del w:id="11370" w:author="Camilo Andrés Díaz Gómez" w:date="2023-03-28T15:43:00Z"/>
          <w:rFonts w:cs="Times New Roman"/>
          <w:noProof/>
          <w:szCs w:val="24"/>
        </w:rPr>
      </w:pPr>
      <w:del w:id="11371" w:author="Camilo Andrés Díaz Gómez" w:date="2023-03-28T15:43:00Z">
        <w:r w:rsidRPr="002B569F" w:rsidDel="00887032">
          <w:rPr>
            <w:rFonts w:cs="Times New Roman"/>
            <w:noProof/>
            <w:szCs w:val="24"/>
          </w:rPr>
          <w:delText xml:space="preserve">Sánchez Martín, A. A., Barreto Santamaría, L. E., Ochoa Ortiz, J. J., &amp; Villanueva Navarro, S. E. (2019). </w:delText>
        </w:r>
        <w:r w:rsidRPr="002B569F" w:rsidDel="00887032">
          <w:rPr>
            <w:rFonts w:cs="Times New Roman"/>
            <w:i/>
            <w:iCs/>
            <w:noProof/>
            <w:szCs w:val="24"/>
          </w:rPr>
          <w:delText>Emulador para desarrollo de proyectos IoT y analiticas.</w:delText>
        </w:r>
        <w:r w:rsidRPr="002B569F" w:rsidDel="00887032">
          <w:rPr>
            <w:rFonts w:cs="Times New Roman"/>
            <w:noProof/>
            <w:szCs w:val="24"/>
          </w:rPr>
          <w:delText xml:space="preserve"> PREGUNTAR, Universidad Distrital Francisco José de Caldas, Bogotá. Retrieved marzo 13, 2020</w:delText>
        </w:r>
      </w:del>
    </w:p>
    <w:p w14:paraId="5400D76E" w14:textId="77777777" w:rsidR="00154CFC" w:rsidRPr="002B569F" w:rsidDel="00887032" w:rsidRDefault="00154CFC">
      <w:pPr>
        <w:pStyle w:val="Bibliografa"/>
        <w:ind w:left="720" w:hanging="284"/>
        <w:rPr>
          <w:del w:id="11372" w:author="Camilo Andrés Díaz Gómez" w:date="2023-03-28T15:43:00Z"/>
          <w:rFonts w:cs="Times New Roman"/>
          <w:noProof/>
          <w:szCs w:val="24"/>
        </w:rPr>
      </w:pPr>
      <w:del w:id="11373" w:author="Camilo Andrés Díaz Gómez" w:date="2023-03-28T15:43:00Z">
        <w:r w:rsidRPr="002B569F" w:rsidDel="00887032">
          <w:rPr>
            <w:rFonts w:cs="Times New Roman"/>
            <w:noProof/>
            <w:szCs w:val="24"/>
          </w:rPr>
          <w:delText xml:space="preserve">Sandoval, L. J. (2018, 4 16). ALGORITMOS DE APRENDIZAJE AUTOMÁTICO PARA ANÁLISIS Y. </w:delText>
        </w:r>
        <w:r w:rsidRPr="002B569F" w:rsidDel="00887032">
          <w:rPr>
            <w:rFonts w:cs="Times New Roman"/>
            <w:i/>
            <w:iCs/>
            <w:noProof/>
            <w:szCs w:val="24"/>
          </w:rPr>
          <w:delText>ITCA FEPADE</w:delText>
        </w:r>
        <w:r w:rsidRPr="002B569F" w:rsidDel="00887032">
          <w:rPr>
            <w:rFonts w:cs="Times New Roman"/>
            <w:noProof/>
            <w:szCs w:val="24"/>
          </w:rPr>
          <w:delText>, pp. 36-40.</w:delText>
        </w:r>
      </w:del>
    </w:p>
    <w:p w14:paraId="138DFB7B" w14:textId="77777777" w:rsidR="00154CFC" w:rsidRPr="002B569F" w:rsidDel="00887032" w:rsidRDefault="00154CFC">
      <w:pPr>
        <w:pStyle w:val="Bibliografa"/>
        <w:ind w:left="720" w:hanging="284"/>
        <w:rPr>
          <w:del w:id="11374" w:author="Camilo Andrés Díaz Gómez" w:date="2023-03-28T15:43:00Z"/>
          <w:rFonts w:cs="Times New Roman"/>
          <w:noProof/>
          <w:szCs w:val="24"/>
        </w:rPr>
      </w:pPr>
      <w:bookmarkStart w:id="11375" w:name="_Hlk127619164"/>
      <w:del w:id="11376" w:author="Camilo Andrés Díaz Gómez" w:date="2023-03-28T15:43:00Z">
        <w:r w:rsidRPr="002B569F" w:rsidDel="00887032">
          <w:rPr>
            <w:rFonts w:cs="Times New Roman"/>
            <w:noProof/>
            <w:szCs w:val="24"/>
          </w:rPr>
          <w:delText>Sandy E. Abasolo, M. A. (2013)</w:delText>
        </w:r>
        <w:bookmarkEnd w:id="11375"/>
        <w:r w:rsidRPr="002B569F" w:rsidDel="00887032">
          <w:rPr>
            <w:rFonts w:cs="Times New Roman"/>
            <w:noProof/>
            <w:szCs w:val="24"/>
          </w:rPr>
          <w:delText xml:space="preserve">. </w:delText>
        </w:r>
        <w:r w:rsidRPr="002B569F" w:rsidDel="00887032">
          <w:rPr>
            <w:rFonts w:cs="Times New Roman"/>
            <w:i/>
            <w:iCs/>
            <w:noProof/>
            <w:szCs w:val="24"/>
          </w:rPr>
          <w:delText>Evaluación del modelo de referencia de “Internet of Things” (IoT), mediante la implantación de arquitecturas basadas en plataformas comerciales, open hardware y conectividad IPv6.</w:delText>
        </w:r>
        <w:r w:rsidRPr="002B569F" w:rsidDel="00887032">
          <w:rPr>
            <w:rFonts w:cs="Times New Roman"/>
            <w:noProof/>
            <w:szCs w:val="24"/>
          </w:rPr>
          <w:delText xml:space="preserve"> </w:delText>
        </w:r>
      </w:del>
    </w:p>
    <w:p w14:paraId="2955D457" w14:textId="52B8B895" w:rsidR="00154CFC" w:rsidRPr="002B569F" w:rsidDel="00887032" w:rsidRDefault="00154CFC">
      <w:pPr>
        <w:pStyle w:val="Bibliografa"/>
        <w:ind w:left="720" w:hanging="284"/>
        <w:rPr>
          <w:del w:id="11377" w:author="Camilo Andrés Díaz Gómez" w:date="2023-03-28T15:43:00Z"/>
          <w:rFonts w:cs="Times New Roman"/>
          <w:noProof/>
          <w:szCs w:val="24"/>
        </w:rPr>
      </w:pPr>
      <w:del w:id="11378" w:author="Camilo Andrés Díaz Gómez" w:date="2023-03-28T15:43:00Z">
        <w:r w:rsidRPr="002B569F" w:rsidDel="00887032">
          <w:rPr>
            <w:rFonts w:cs="Times New Roman"/>
            <w:noProof/>
            <w:szCs w:val="24"/>
          </w:rPr>
          <w:delText xml:space="preserve">Semle, A. (2016, Septiembre). Protocolos IIoT para considerar. </w:delText>
        </w:r>
        <w:r w:rsidRPr="002B569F" w:rsidDel="00887032">
          <w:rPr>
            <w:rFonts w:cs="Times New Roman"/>
            <w:i/>
            <w:iCs/>
            <w:noProof/>
            <w:szCs w:val="24"/>
          </w:rPr>
          <w:delText>AADECA Revista</w:delText>
        </w:r>
        <w:r w:rsidRPr="002B569F" w:rsidDel="00887032">
          <w:rPr>
            <w:rFonts w:cs="Times New Roman"/>
            <w:noProof/>
            <w:szCs w:val="24"/>
          </w:rPr>
          <w:delText>, 32-35. Retrieved Marzo 25, 2020, from https://editores-srl.com.ar/sites/default/files/aa2_semle_protocolos_ilot.pdf</w:delText>
        </w:r>
      </w:del>
    </w:p>
    <w:p w14:paraId="4D732785" w14:textId="77777777" w:rsidR="00154CFC" w:rsidRPr="002B569F" w:rsidDel="00887032" w:rsidRDefault="00154CFC">
      <w:pPr>
        <w:pStyle w:val="Bibliografa"/>
        <w:ind w:left="720" w:hanging="284"/>
        <w:rPr>
          <w:del w:id="11379" w:author="Camilo Andrés Díaz Gómez" w:date="2023-03-28T15:43:00Z"/>
          <w:rFonts w:cs="Times New Roman"/>
          <w:noProof/>
          <w:szCs w:val="24"/>
        </w:rPr>
      </w:pPr>
      <w:del w:id="11380" w:author="Camilo Andrés Díaz Gómez" w:date="2023-03-28T15:43:00Z">
        <w:r w:rsidRPr="002B569F" w:rsidDel="00887032">
          <w:rPr>
            <w:rFonts w:cs="Times New Roman"/>
            <w:noProof/>
            <w:szCs w:val="24"/>
          </w:rPr>
          <w:delText xml:space="preserve">Snoke, J., &amp; HalanLarochelle. (2012). Practica y optimizacion de algoritmos de aprendizaje automatico. </w:delText>
        </w:r>
        <w:r w:rsidRPr="002B569F" w:rsidDel="00887032">
          <w:rPr>
            <w:rFonts w:cs="Times New Roman"/>
            <w:i/>
            <w:iCs/>
            <w:noProof/>
            <w:szCs w:val="24"/>
          </w:rPr>
          <w:delText>Avances en sistemas de procesamiento de informacion neuronal</w:delText>
        </w:r>
        <w:r w:rsidRPr="002B569F" w:rsidDel="00887032">
          <w:rPr>
            <w:rFonts w:cs="Times New Roman"/>
            <w:noProof/>
            <w:szCs w:val="24"/>
          </w:rPr>
          <w:delText>, 2951-2959.</w:delText>
        </w:r>
      </w:del>
    </w:p>
    <w:p w14:paraId="55C00716" w14:textId="77777777" w:rsidR="00154CFC" w:rsidRPr="002B569F" w:rsidDel="00887032" w:rsidRDefault="00154CFC">
      <w:pPr>
        <w:pStyle w:val="Bibliografa"/>
        <w:ind w:left="720" w:hanging="284"/>
        <w:rPr>
          <w:del w:id="11381" w:author="Camilo Andrés Díaz Gómez" w:date="2023-03-28T15:43:00Z"/>
          <w:rFonts w:cs="Times New Roman"/>
          <w:noProof/>
          <w:szCs w:val="24"/>
          <w:lang w:val="en-US"/>
        </w:rPr>
      </w:pPr>
      <w:del w:id="11382" w:author="Camilo Andrés Díaz Gómez" w:date="2023-03-28T15:43:00Z">
        <w:r w:rsidRPr="002B569F" w:rsidDel="00887032">
          <w:rPr>
            <w:rFonts w:cs="Times New Roman"/>
            <w:noProof/>
            <w:szCs w:val="24"/>
          </w:rPr>
          <w:delText xml:space="preserve">Tetcos. (2017). </w:delText>
        </w:r>
        <w:r w:rsidRPr="002B569F" w:rsidDel="00887032">
          <w:rPr>
            <w:rFonts w:cs="Times New Roman"/>
            <w:i/>
            <w:iCs/>
            <w:noProof/>
            <w:szCs w:val="24"/>
          </w:rPr>
          <w:delText>Netsim emulator</w:delText>
        </w:r>
        <w:r w:rsidRPr="002B569F" w:rsidDel="00887032">
          <w:rPr>
            <w:rFonts w:cs="Times New Roman"/>
            <w:noProof/>
            <w:szCs w:val="24"/>
          </w:rPr>
          <w:delText xml:space="preserve">. </w:delText>
        </w:r>
        <w:r w:rsidRPr="002B569F" w:rsidDel="00887032">
          <w:rPr>
            <w:rFonts w:cs="Times New Roman"/>
            <w:noProof/>
            <w:szCs w:val="24"/>
            <w:lang w:val="en-US"/>
          </w:rPr>
          <w:delText>Retrieved from http://tetcos.com/</w:delText>
        </w:r>
      </w:del>
    </w:p>
    <w:p w14:paraId="42DCB4CD" w14:textId="77777777" w:rsidR="00154CFC" w:rsidRPr="002B569F" w:rsidDel="00887032" w:rsidRDefault="00154CFC">
      <w:pPr>
        <w:pStyle w:val="Bibliografa"/>
        <w:ind w:left="720" w:hanging="284"/>
        <w:rPr>
          <w:del w:id="11383" w:author="Camilo Andrés Díaz Gómez" w:date="2023-03-28T15:43:00Z"/>
          <w:rFonts w:cs="Times New Roman"/>
          <w:noProof/>
          <w:szCs w:val="24"/>
        </w:rPr>
      </w:pPr>
      <w:del w:id="11384" w:author="Camilo Andrés Díaz Gómez" w:date="2023-03-28T15:43:00Z">
        <w:r w:rsidRPr="002B569F" w:rsidDel="00887032">
          <w:rPr>
            <w:rFonts w:cs="Times New Roman"/>
            <w:noProof/>
            <w:szCs w:val="24"/>
            <w:lang w:val="en-US"/>
          </w:rPr>
          <w:delText xml:space="preserve">Timarán-Pereira. (2016). </w:delText>
        </w:r>
        <w:r w:rsidRPr="002B569F" w:rsidDel="00887032">
          <w:rPr>
            <w:rFonts w:cs="Times New Roman"/>
            <w:i/>
            <w:iCs/>
            <w:noProof/>
            <w:szCs w:val="24"/>
            <w:lang w:val="en-US"/>
          </w:rPr>
          <w:delText>The Process of Knowledge Discovery on Databases .</w:delText>
        </w:r>
        <w:r w:rsidRPr="002B569F" w:rsidDel="00887032">
          <w:rPr>
            <w:rFonts w:cs="Times New Roman"/>
            <w:noProof/>
            <w:szCs w:val="24"/>
            <w:lang w:val="en-US"/>
          </w:rPr>
          <w:delText xml:space="preserve"> </w:delText>
        </w:r>
        <w:r w:rsidRPr="002B569F" w:rsidDel="00887032">
          <w:rPr>
            <w:rFonts w:cs="Times New Roman"/>
            <w:noProof/>
            <w:szCs w:val="24"/>
          </w:rPr>
          <w:delText>Bogota : Ediciones .</w:delText>
        </w:r>
      </w:del>
    </w:p>
    <w:p w14:paraId="28110633" w14:textId="77777777" w:rsidR="00154CFC" w:rsidRPr="002B569F" w:rsidDel="00887032" w:rsidRDefault="00154CFC">
      <w:pPr>
        <w:pStyle w:val="Bibliografa"/>
        <w:ind w:left="720" w:hanging="284"/>
        <w:rPr>
          <w:del w:id="11385" w:author="Camilo Andrés Díaz Gómez" w:date="2023-03-28T15:43:00Z"/>
          <w:rFonts w:cs="Times New Roman"/>
          <w:noProof/>
          <w:szCs w:val="24"/>
        </w:rPr>
      </w:pPr>
      <w:del w:id="11386" w:author="Camilo Andrés Díaz Gómez" w:date="2023-03-28T15:43:00Z">
        <w:r w:rsidRPr="002B569F" w:rsidDel="00887032">
          <w:rPr>
            <w:rFonts w:cs="Times New Roman"/>
            <w:noProof/>
            <w:szCs w:val="24"/>
          </w:rPr>
          <w:delText xml:space="preserve">Torres Bataller, J. (2016). </w:delText>
        </w:r>
        <w:r w:rsidRPr="002B569F" w:rsidDel="00887032">
          <w:rPr>
            <w:rFonts w:cs="Times New Roman"/>
            <w:i/>
            <w:iCs/>
            <w:noProof/>
            <w:szCs w:val="24"/>
          </w:rPr>
          <w:delText>Desarrollo de una solucion para la simulacion de entornos IoT.</w:delText>
        </w:r>
        <w:r w:rsidRPr="002B569F" w:rsidDel="00887032">
          <w:rPr>
            <w:rFonts w:cs="Times New Roman"/>
            <w:noProof/>
            <w:szCs w:val="24"/>
          </w:rPr>
          <w:delText xml:space="preserve"> </w:delText>
        </w:r>
      </w:del>
    </w:p>
    <w:p w14:paraId="30279152" w14:textId="77777777" w:rsidR="00154CFC" w:rsidRPr="002B569F" w:rsidDel="00887032" w:rsidRDefault="00154CFC">
      <w:pPr>
        <w:pStyle w:val="Bibliografa"/>
        <w:ind w:left="720" w:hanging="284"/>
        <w:rPr>
          <w:del w:id="11387" w:author="Camilo Andrés Díaz Gómez" w:date="2023-03-28T15:43:00Z"/>
          <w:rFonts w:cs="Times New Roman"/>
          <w:noProof/>
          <w:szCs w:val="24"/>
          <w:lang w:val="en-US"/>
        </w:rPr>
      </w:pPr>
      <w:del w:id="11388" w:author="Camilo Andrés Díaz Gómez" w:date="2023-03-28T15:43:00Z">
        <w:r w:rsidRPr="002B569F" w:rsidDel="00887032">
          <w:rPr>
            <w:rFonts w:cs="Times New Roman"/>
            <w:noProof/>
            <w:szCs w:val="24"/>
          </w:rPr>
          <w:delText xml:space="preserve">Universidad de Alcalá. (2019). </w:delText>
        </w:r>
        <w:r w:rsidRPr="002B569F" w:rsidDel="00887032">
          <w:rPr>
            <w:rFonts w:cs="Times New Roman"/>
            <w:i/>
            <w:iCs/>
            <w:noProof/>
            <w:szCs w:val="24"/>
          </w:rPr>
          <w:delText>¿Por qué actualmente es tan importante el IoT?</w:delText>
        </w:r>
        <w:r w:rsidRPr="002B569F" w:rsidDel="00887032">
          <w:rPr>
            <w:rFonts w:cs="Times New Roman"/>
            <w:noProof/>
            <w:szCs w:val="24"/>
          </w:rPr>
          <w:delText xml:space="preserve"> </w:delText>
        </w:r>
        <w:r w:rsidRPr="002B569F" w:rsidDel="00887032">
          <w:rPr>
            <w:rFonts w:cs="Times New Roman"/>
            <w:noProof/>
            <w:szCs w:val="24"/>
            <w:lang w:val="en-US"/>
          </w:rPr>
          <w:delText>Retrieved marzo 13, 2020, from Máster en industria 4.0: https://www.masterindustria40.com/importancia-iot-master/</w:delText>
        </w:r>
      </w:del>
    </w:p>
    <w:p w14:paraId="78FEB281" w14:textId="77777777" w:rsidR="00154CFC" w:rsidRPr="002B569F" w:rsidDel="00887032" w:rsidRDefault="00154CFC">
      <w:pPr>
        <w:pStyle w:val="Bibliografa"/>
        <w:ind w:left="720" w:hanging="284"/>
        <w:rPr>
          <w:del w:id="11389" w:author="Camilo Andrés Díaz Gómez" w:date="2023-03-28T15:43:00Z"/>
          <w:rFonts w:cs="Times New Roman"/>
          <w:noProof/>
          <w:szCs w:val="24"/>
          <w:lang w:val="en-US"/>
        </w:rPr>
      </w:pPr>
      <w:del w:id="11390" w:author="Camilo Andrés Díaz Gómez" w:date="2023-03-28T15:43:00Z">
        <w:r w:rsidRPr="002B569F" w:rsidDel="00887032">
          <w:rPr>
            <w:rFonts w:cs="Times New Roman"/>
            <w:noProof/>
            <w:szCs w:val="24"/>
            <w:lang w:val="en-US"/>
          </w:rPr>
          <w:delText xml:space="preserve">Varga, A. (2016). </w:delText>
        </w:r>
        <w:r w:rsidRPr="002B569F" w:rsidDel="00887032">
          <w:rPr>
            <w:rFonts w:cs="Times New Roman"/>
            <w:i/>
            <w:iCs/>
            <w:noProof/>
            <w:szCs w:val="24"/>
            <w:lang w:val="en-US"/>
          </w:rPr>
          <w:delText>In Modeling and tools for network simulation.</w:delText>
        </w:r>
        <w:r w:rsidRPr="002B569F" w:rsidDel="00887032">
          <w:rPr>
            <w:rFonts w:cs="Times New Roman"/>
            <w:noProof/>
            <w:szCs w:val="24"/>
            <w:lang w:val="en-US"/>
          </w:rPr>
          <w:delText xml:space="preserve"> Berlin,Heidelberg: Springer.</w:delText>
        </w:r>
      </w:del>
    </w:p>
    <w:p w14:paraId="5E12F626" w14:textId="77777777" w:rsidR="00154CFC" w:rsidRPr="002B569F" w:rsidDel="00887032" w:rsidRDefault="00154CFC">
      <w:pPr>
        <w:pStyle w:val="Bibliografa"/>
        <w:ind w:left="720" w:hanging="284"/>
        <w:rPr>
          <w:del w:id="11391" w:author="Camilo Andrés Díaz Gómez" w:date="2023-03-28T15:43:00Z"/>
          <w:rFonts w:cs="Times New Roman"/>
          <w:noProof/>
          <w:szCs w:val="24"/>
          <w:lang w:val="en-US"/>
        </w:rPr>
      </w:pPr>
      <w:bookmarkStart w:id="11392" w:name="_Hlk127619045"/>
      <w:del w:id="11393" w:author="Camilo Andrés Díaz Gómez" w:date="2023-03-28T15:43:00Z">
        <w:r w:rsidRPr="002B569F" w:rsidDel="00887032">
          <w:rPr>
            <w:rFonts w:cs="Times New Roman"/>
            <w:noProof/>
            <w:szCs w:val="24"/>
            <w:lang w:val="en-US"/>
          </w:rPr>
          <w:delText>Xia, F., Yang, L., Wang, L., &amp; Vinel, A. (2012).</w:delText>
        </w:r>
        <w:bookmarkEnd w:id="11392"/>
        <w:r w:rsidRPr="002B569F" w:rsidDel="00887032">
          <w:rPr>
            <w:rFonts w:cs="Times New Roman"/>
            <w:noProof/>
            <w:szCs w:val="24"/>
            <w:lang w:val="en-US"/>
          </w:rPr>
          <w:delText xml:space="preserve"> </w:delText>
        </w:r>
        <w:r w:rsidRPr="002B569F" w:rsidDel="00887032">
          <w:rPr>
            <w:rFonts w:cs="Times New Roman"/>
            <w:i/>
            <w:iCs/>
            <w:noProof/>
            <w:szCs w:val="24"/>
            <w:lang w:val="en-US"/>
          </w:rPr>
          <w:delText>Internet of Things.</w:delText>
        </w:r>
        <w:r w:rsidRPr="002B569F" w:rsidDel="00887032">
          <w:rPr>
            <w:rFonts w:cs="Times New Roman"/>
            <w:noProof/>
            <w:szCs w:val="24"/>
            <w:lang w:val="en-US"/>
          </w:rPr>
          <w:delText xml:space="preserve"> International journal of communication systems. doi:10.1002/dac.2417</w:delText>
        </w:r>
      </w:del>
    </w:p>
    <w:p w14:paraId="1879F03D" w14:textId="77777777" w:rsidR="00154CFC" w:rsidRPr="002B569F" w:rsidDel="00887032" w:rsidRDefault="00154CFC">
      <w:pPr>
        <w:pStyle w:val="Bibliografa"/>
        <w:ind w:left="720" w:hanging="284"/>
        <w:rPr>
          <w:del w:id="11394" w:author="Camilo Andrés Díaz Gómez" w:date="2023-03-28T15:43:00Z"/>
          <w:rFonts w:cs="Times New Roman"/>
          <w:noProof/>
          <w:szCs w:val="24"/>
        </w:rPr>
      </w:pPr>
      <w:del w:id="11395" w:author="Camilo Andrés Díaz Gómez" w:date="2023-03-28T15:43:00Z">
        <w:r w:rsidRPr="002B569F" w:rsidDel="00887032">
          <w:rPr>
            <w:rFonts w:cs="Times New Roman"/>
            <w:noProof/>
            <w:szCs w:val="24"/>
          </w:rPr>
          <w:delText xml:space="preserve">Yacchirema Vargas, D. C., &amp; Palau Salvador, C. E. (n.d.). </w:delText>
        </w:r>
        <w:r w:rsidRPr="002B569F" w:rsidDel="00887032">
          <w:rPr>
            <w:rFonts w:cs="Times New Roman"/>
            <w:i/>
            <w:iCs/>
            <w:noProof/>
            <w:szCs w:val="24"/>
            <w:lang w:val="en-US"/>
          </w:rPr>
          <w:delText>Smart IoT Gateway For Heterogeneous Devices Interoperability</w:delText>
        </w:r>
        <w:r w:rsidRPr="002B569F" w:rsidDel="00887032">
          <w:rPr>
            <w:rFonts w:cs="Times New Roman"/>
            <w:noProof/>
            <w:szCs w:val="24"/>
            <w:lang w:val="en-US"/>
          </w:rPr>
          <w:delText xml:space="preserve"> (Octava ed., Vol. 14). </w:delText>
        </w:r>
        <w:r w:rsidRPr="002B569F" w:rsidDel="00887032">
          <w:rPr>
            <w:rFonts w:cs="Times New Roman"/>
            <w:noProof/>
            <w:szCs w:val="24"/>
          </w:rPr>
          <w:delText>IEEE Latin America Transactions. doi:10.1109/TLA.2016.7786378</w:delText>
        </w:r>
      </w:del>
    </w:p>
    <w:p w14:paraId="4E68A562" w14:textId="15143A8B" w:rsidR="00154CFC" w:rsidRPr="002B569F" w:rsidRDefault="00154CFC">
      <w:pPr>
        <w:ind w:hanging="284"/>
        <w:jc w:val="center"/>
        <w:rPr>
          <w:rFonts w:cs="Times New Roman"/>
          <w:b/>
          <w:bCs/>
          <w:szCs w:val="24"/>
        </w:rPr>
        <w:pPrChange w:id="11396" w:author="Camilo Andrés Díaz Gómez" w:date="2023-03-28T17:43:00Z">
          <w:pPr>
            <w:jc w:val="center"/>
          </w:pPr>
        </w:pPrChange>
      </w:pPr>
      <w:r w:rsidRPr="002B569F">
        <w:rPr>
          <w:rFonts w:cs="Times New Roman"/>
          <w:b/>
          <w:bCs/>
          <w:szCs w:val="24"/>
        </w:rPr>
        <w:fldChar w:fldCharType="end"/>
      </w:r>
    </w:p>
    <w:p w14:paraId="44169CAB" w14:textId="32853279" w:rsidR="00154CFC" w:rsidRPr="002B569F" w:rsidRDefault="00154CFC" w:rsidP="002B569F">
      <w:pPr>
        <w:jc w:val="center"/>
        <w:rPr>
          <w:rFonts w:cs="Times New Roman"/>
          <w:b/>
          <w:bCs/>
          <w:szCs w:val="24"/>
        </w:rPr>
      </w:pPr>
    </w:p>
    <w:p w14:paraId="3AEE2A71" w14:textId="5DDF0CC3" w:rsidR="00154CFC" w:rsidRPr="002B569F" w:rsidDel="00887032" w:rsidRDefault="00154CFC">
      <w:pPr>
        <w:jc w:val="center"/>
        <w:rPr>
          <w:del w:id="11397" w:author="Camilo Andrés Díaz Gómez" w:date="2023-03-28T15:43:00Z"/>
          <w:rFonts w:cs="Times New Roman"/>
          <w:b/>
          <w:bCs/>
          <w:szCs w:val="24"/>
        </w:rPr>
      </w:pPr>
    </w:p>
    <w:p w14:paraId="50F97B44" w14:textId="0DFAC529" w:rsidR="00154CFC" w:rsidRPr="002B569F" w:rsidDel="00887032" w:rsidRDefault="00154CFC">
      <w:pPr>
        <w:jc w:val="center"/>
        <w:rPr>
          <w:del w:id="11398" w:author="Camilo Andrés Díaz Gómez" w:date="2023-03-28T15:43:00Z"/>
          <w:rFonts w:cs="Times New Roman"/>
          <w:b/>
          <w:bCs/>
          <w:szCs w:val="24"/>
        </w:rPr>
      </w:pPr>
    </w:p>
    <w:p w14:paraId="686A671F" w14:textId="5502F710" w:rsidR="00154CFC" w:rsidRPr="002B569F" w:rsidDel="00887032" w:rsidRDefault="00154CFC">
      <w:pPr>
        <w:jc w:val="center"/>
        <w:rPr>
          <w:del w:id="11399" w:author="Camilo Andrés Díaz Gómez" w:date="2023-03-28T15:43:00Z"/>
          <w:rFonts w:cs="Times New Roman"/>
          <w:b/>
          <w:bCs/>
          <w:szCs w:val="24"/>
        </w:rPr>
      </w:pPr>
    </w:p>
    <w:p w14:paraId="6DCD02BE" w14:textId="6CEF1C5F" w:rsidR="00154CFC" w:rsidRPr="002B569F" w:rsidDel="00887032" w:rsidRDefault="00154CFC">
      <w:pPr>
        <w:jc w:val="center"/>
        <w:rPr>
          <w:del w:id="11400" w:author="Camilo Andrés Díaz Gómez" w:date="2023-03-28T15:43:00Z"/>
          <w:rFonts w:cs="Times New Roman"/>
          <w:b/>
          <w:bCs/>
          <w:szCs w:val="24"/>
        </w:rPr>
      </w:pPr>
    </w:p>
    <w:p w14:paraId="2C205157" w14:textId="436D380F" w:rsidR="00154CFC" w:rsidRPr="002B569F" w:rsidDel="00887032" w:rsidRDefault="00154CFC">
      <w:pPr>
        <w:jc w:val="center"/>
        <w:rPr>
          <w:ins w:id="11401" w:author="Steff Guzmán" w:date="2023-03-13T20:00:00Z"/>
          <w:del w:id="11402" w:author="Camilo Andrés Díaz Gómez" w:date="2023-03-28T15:43:00Z"/>
          <w:rFonts w:cs="Times New Roman"/>
          <w:b/>
          <w:bCs/>
          <w:szCs w:val="24"/>
        </w:rPr>
      </w:pPr>
    </w:p>
    <w:p w14:paraId="500C799B" w14:textId="1A2287BA" w:rsidR="00AC7859" w:rsidRPr="002B569F" w:rsidDel="00935104" w:rsidRDefault="00AC7859">
      <w:pPr>
        <w:jc w:val="center"/>
        <w:rPr>
          <w:ins w:id="11403" w:author="Steff Guzmán" w:date="2023-03-13T20:00:00Z"/>
          <w:del w:id="11404" w:author="Camilo Andrés Díaz Gómez" w:date="2023-03-22T13:47:00Z"/>
          <w:rFonts w:cs="Times New Roman"/>
          <w:b/>
          <w:bCs/>
          <w:szCs w:val="24"/>
        </w:rPr>
      </w:pPr>
    </w:p>
    <w:p w14:paraId="39BDA9F6" w14:textId="35A9C14B" w:rsidR="00AC7859" w:rsidRPr="002B569F" w:rsidDel="00935104" w:rsidRDefault="00AC7859">
      <w:pPr>
        <w:jc w:val="center"/>
        <w:rPr>
          <w:ins w:id="11405" w:author="Steff Guzmán" w:date="2023-03-13T20:00:00Z"/>
          <w:del w:id="11406" w:author="Camilo Andrés Díaz Gómez" w:date="2023-03-22T13:47:00Z"/>
          <w:rFonts w:cs="Times New Roman"/>
          <w:b/>
          <w:bCs/>
          <w:szCs w:val="24"/>
        </w:rPr>
      </w:pPr>
    </w:p>
    <w:p w14:paraId="4C693476" w14:textId="690955DA" w:rsidR="00AC7859" w:rsidRPr="002B569F" w:rsidDel="00887032" w:rsidRDefault="00AC7859">
      <w:pPr>
        <w:rPr>
          <w:ins w:id="11407" w:author="Steff Guzmán" w:date="2023-03-13T20:00:00Z"/>
          <w:del w:id="11408" w:author="Camilo Andrés Díaz Gómez" w:date="2023-03-28T15:43:00Z"/>
          <w:rFonts w:cs="Times New Roman"/>
          <w:b/>
          <w:bCs/>
          <w:szCs w:val="24"/>
        </w:rPr>
        <w:pPrChange w:id="11409" w:author="Camilo Andrés Díaz Gómez" w:date="2023-03-28T17:43:00Z">
          <w:pPr>
            <w:jc w:val="center"/>
          </w:pPr>
        </w:pPrChange>
      </w:pPr>
    </w:p>
    <w:p w14:paraId="262F6836" w14:textId="73548E7C" w:rsidR="00AC7859" w:rsidRPr="002B569F" w:rsidDel="00887032" w:rsidRDefault="00AC7859">
      <w:pPr>
        <w:rPr>
          <w:ins w:id="11410" w:author="Steff Guzmán" w:date="2023-03-13T20:00:00Z"/>
          <w:del w:id="11411" w:author="Camilo Andrés Díaz Gómez" w:date="2023-03-28T15:43:00Z"/>
          <w:rFonts w:cs="Times New Roman"/>
          <w:b/>
          <w:bCs/>
          <w:szCs w:val="24"/>
        </w:rPr>
        <w:pPrChange w:id="11412" w:author="Camilo Andrés Díaz Gómez" w:date="2023-03-28T17:43:00Z">
          <w:pPr>
            <w:jc w:val="center"/>
          </w:pPr>
        </w:pPrChange>
      </w:pPr>
    </w:p>
    <w:p w14:paraId="0DEB2077" w14:textId="391160B5" w:rsidR="00AC7859" w:rsidRPr="002B569F" w:rsidDel="00887032" w:rsidRDefault="00AC7859">
      <w:pPr>
        <w:jc w:val="center"/>
        <w:rPr>
          <w:ins w:id="11413" w:author="Steff Guzmán" w:date="2023-03-13T20:00:00Z"/>
          <w:del w:id="11414" w:author="Camilo Andrés Díaz Gómez" w:date="2023-03-28T15:43:00Z"/>
          <w:rFonts w:cs="Times New Roman"/>
          <w:b/>
          <w:bCs/>
          <w:szCs w:val="24"/>
        </w:rPr>
      </w:pPr>
    </w:p>
    <w:p w14:paraId="516F79D8" w14:textId="3A556B1C" w:rsidR="00935104" w:rsidRPr="002B569F" w:rsidRDefault="00935104">
      <w:pPr>
        <w:spacing w:after="160"/>
        <w:jc w:val="left"/>
        <w:rPr>
          <w:ins w:id="11415" w:author="Camilo Andrés Díaz Gómez" w:date="2023-03-22T13:47:00Z"/>
          <w:rFonts w:cs="Times New Roman"/>
          <w:b/>
          <w:bCs/>
          <w:szCs w:val="24"/>
        </w:rPr>
        <w:pPrChange w:id="11416" w:author="Camilo Andrés Díaz Gómez" w:date="2023-03-28T17:43:00Z">
          <w:pPr>
            <w:spacing w:after="160" w:line="259" w:lineRule="auto"/>
            <w:jc w:val="left"/>
          </w:pPr>
        </w:pPrChange>
      </w:pPr>
      <w:ins w:id="11417" w:author="Camilo Andrés Díaz Gómez" w:date="2023-03-22T13:47:00Z">
        <w:r w:rsidRPr="002B569F">
          <w:rPr>
            <w:rFonts w:cs="Times New Roman"/>
            <w:b/>
            <w:bCs/>
            <w:szCs w:val="24"/>
          </w:rPr>
          <w:br w:type="page"/>
        </w:r>
      </w:ins>
    </w:p>
    <w:p w14:paraId="79FAD534" w14:textId="310CF739" w:rsidR="00AC7859" w:rsidRPr="002B569F" w:rsidDel="00935104" w:rsidRDefault="00AC7859">
      <w:pPr>
        <w:jc w:val="center"/>
        <w:rPr>
          <w:del w:id="11418" w:author="Camilo Andrés Díaz Gómez" w:date="2023-03-22T13:47:00Z"/>
          <w:rFonts w:cs="Times New Roman"/>
          <w:b/>
          <w:bCs/>
          <w:szCs w:val="24"/>
        </w:rPr>
      </w:pPr>
    </w:p>
    <w:p w14:paraId="380E00F0" w14:textId="3B32DACE" w:rsidR="00935104" w:rsidRPr="002B569F" w:rsidRDefault="00B459BD" w:rsidP="002B569F">
      <w:pPr>
        <w:pStyle w:val="Ttulo2"/>
        <w:jc w:val="center"/>
        <w:rPr>
          <w:ins w:id="11419" w:author="Steff Guzmán" w:date="2023-03-24T15:46:00Z"/>
          <w:rFonts w:cs="Times New Roman"/>
          <w:szCs w:val="24"/>
        </w:rPr>
      </w:pPr>
      <w:bookmarkStart w:id="11420" w:name="_Toc129623658"/>
      <w:bookmarkStart w:id="11421" w:name="_Toc130919829"/>
      <w:ins w:id="11422" w:author="Steff Guzmán" w:date="2023-03-13T18:12:00Z">
        <w:r w:rsidRPr="002B569F">
          <w:rPr>
            <w:rFonts w:cs="Times New Roman"/>
            <w:szCs w:val="24"/>
          </w:rPr>
          <w:t>Anexos</w:t>
        </w:r>
      </w:ins>
      <w:bookmarkEnd w:id="11420"/>
      <w:bookmarkEnd w:id="11421"/>
    </w:p>
    <w:p w14:paraId="7726704D" w14:textId="75189F2F" w:rsidR="00FA3B96" w:rsidRPr="002B569F" w:rsidDel="00FA3B96" w:rsidRDefault="00FA3B96">
      <w:pPr>
        <w:rPr>
          <w:del w:id="11423" w:author="Steff Guzmán" w:date="2023-03-24T15:48:00Z"/>
          <w:rFonts w:cs="Times New Roman"/>
          <w:szCs w:val="24"/>
        </w:rPr>
      </w:pPr>
    </w:p>
    <w:p w14:paraId="3A9701EB" w14:textId="23127467" w:rsidR="00154CFC" w:rsidRPr="002B569F" w:rsidDel="00935104" w:rsidRDefault="00FA3B96">
      <w:pPr>
        <w:pStyle w:val="Descripcin"/>
        <w:spacing w:line="360" w:lineRule="auto"/>
        <w:rPr>
          <w:ins w:id="11424" w:author="Steff Guzmán" w:date="2023-03-13T19:09:00Z"/>
          <w:del w:id="11425" w:author="Camilo Andrés Díaz Gómez" w:date="2023-03-22T13:43:00Z"/>
          <w:rFonts w:cs="Times New Roman"/>
          <w:bCs/>
          <w:szCs w:val="24"/>
        </w:rPr>
        <w:pPrChange w:id="11426" w:author="Camilo Andrés Díaz Gómez" w:date="2023-03-28T17:43:00Z">
          <w:pPr>
            <w:jc w:val="center"/>
          </w:pPr>
        </w:pPrChange>
      </w:pPr>
      <w:bookmarkStart w:id="11427" w:name="_Toc135051113"/>
      <w:ins w:id="11428" w:author="Steff Guzmán" w:date="2023-03-24T15:49:00Z">
        <w:r w:rsidRPr="002B569F">
          <w:rPr>
            <w:rFonts w:cs="Times New Roman"/>
            <w:szCs w:val="24"/>
          </w:rPr>
          <w:t xml:space="preserve">Anexo </w:t>
        </w:r>
        <w:r w:rsidRPr="002B569F">
          <w:rPr>
            <w:rFonts w:cs="Times New Roman"/>
            <w:szCs w:val="24"/>
          </w:rPr>
          <w:fldChar w:fldCharType="begin"/>
        </w:r>
        <w:r w:rsidRPr="002B569F">
          <w:rPr>
            <w:rFonts w:cs="Times New Roman"/>
            <w:szCs w:val="24"/>
          </w:rPr>
          <w:instrText xml:space="preserve"> SEQ Anexo \* ARABIC </w:instrText>
        </w:r>
      </w:ins>
      <w:r w:rsidRPr="002B569F">
        <w:rPr>
          <w:rFonts w:cs="Times New Roman"/>
          <w:szCs w:val="24"/>
        </w:rPr>
        <w:fldChar w:fldCharType="separate"/>
      </w:r>
      <w:ins w:id="11429" w:author="Steff Guzmán" w:date="2023-03-24T15:54:00Z">
        <w:r w:rsidRPr="002B569F">
          <w:rPr>
            <w:rFonts w:cs="Times New Roman"/>
            <w:noProof/>
            <w:szCs w:val="24"/>
          </w:rPr>
          <w:t>1</w:t>
        </w:r>
      </w:ins>
      <w:ins w:id="11430" w:author="Steff Guzmán" w:date="2023-03-24T15:49:00Z">
        <w:r w:rsidRPr="002B569F">
          <w:rPr>
            <w:rFonts w:cs="Times New Roman"/>
            <w:szCs w:val="24"/>
          </w:rPr>
          <w:fldChar w:fldCharType="end"/>
        </w:r>
      </w:ins>
      <w:bookmarkStart w:id="11431" w:name="_Toc129628046"/>
      <w:ins w:id="11432" w:author="Steff Guzmán" w:date="2023-03-24T15:51:00Z">
        <w:r w:rsidRPr="002B569F">
          <w:rPr>
            <w:rFonts w:cs="Times New Roman"/>
            <w:szCs w:val="24"/>
          </w:rPr>
          <w:t>.</w:t>
        </w:r>
      </w:ins>
      <w:bookmarkEnd w:id="11427"/>
      <w:ins w:id="11433" w:author="Steff Guzmán" w:date="2023-03-24T15:49:00Z">
        <w:r w:rsidRPr="002B569F">
          <w:rPr>
            <w:rFonts w:cs="Times New Roman"/>
            <w:szCs w:val="24"/>
          </w:rPr>
          <w:t xml:space="preserve"> </w:t>
        </w:r>
      </w:ins>
      <w:ins w:id="11434" w:author="Steff Guzmán" w:date="2023-03-13T19:11:00Z">
        <w:del w:id="11435" w:author="Camilo Andrés Díaz Gómez" w:date="2023-03-22T13:43:00Z">
          <w:r w:rsidR="00323D57" w:rsidRPr="002B569F" w:rsidDel="00935104">
            <w:rPr>
              <w:rFonts w:cs="Times New Roman"/>
              <w:bCs/>
              <w:szCs w:val="24"/>
            </w:rPr>
            <w:delText xml:space="preserve">Anexo </w:delText>
          </w:r>
          <w:r w:rsidR="00323D57" w:rsidRPr="002B569F" w:rsidDel="00935104">
            <w:rPr>
              <w:rFonts w:cs="Times New Roman"/>
              <w:b w:val="0"/>
              <w:bCs/>
              <w:iCs w:val="0"/>
              <w:szCs w:val="24"/>
              <w:rPrChange w:id="11436" w:author="Camilo Andrés Díaz Gómez" w:date="2023-03-28T17:42:00Z">
                <w:rPr>
                  <w:rFonts w:cs="Times New Roman"/>
                  <w:b/>
                  <w:bCs/>
                  <w:iCs/>
                  <w:szCs w:val="24"/>
                </w:rPr>
              </w:rPrChange>
            </w:rPr>
            <w:fldChar w:fldCharType="begin"/>
          </w:r>
          <w:r w:rsidR="00323D57" w:rsidRPr="002B569F" w:rsidDel="00935104">
            <w:rPr>
              <w:rFonts w:cs="Times New Roman"/>
              <w:bCs/>
              <w:szCs w:val="24"/>
            </w:rPr>
            <w:delInstrText xml:space="preserve"> SEQ Anexo \* ARABIC </w:delInstrText>
          </w:r>
        </w:del>
      </w:ins>
      <w:del w:id="11437" w:author="Camilo Andrés Díaz Gómez" w:date="2023-03-22T13:43:00Z">
        <w:r w:rsidR="00323D57" w:rsidRPr="002B569F" w:rsidDel="00935104">
          <w:rPr>
            <w:rFonts w:cs="Times New Roman"/>
            <w:b w:val="0"/>
            <w:bCs/>
            <w:iCs w:val="0"/>
            <w:szCs w:val="24"/>
            <w:rPrChange w:id="11438" w:author="Camilo Andrés Díaz Gómez" w:date="2023-03-28T17:42:00Z">
              <w:rPr>
                <w:rFonts w:cs="Times New Roman"/>
                <w:b/>
                <w:bCs/>
                <w:iCs/>
                <w:szCs w:val="24"/>
              </w:rPr>
            </w:rPrChange>
          </w:rPr>
          <w:fldChar w:fldCharType="separate"/>
        </w:r>
      </w:del>
      <w:ins w:id="11439" w:author="Steff Guzmán" w:date="2023-03-13T19:11:00Z">
        <w:del w:id="11440" w:author="Camilo Andrés Díaz Gómez" w:date="2023-03-22T13:43:00Z">
          <w:r w:rsidR="00323D57" w:rsidRPr="002B569F" w:rsidDel="00935104">
            <w:rPr>
              <w:rFonts w:cs="Times New Roman"/>
              <w:bCs/>
              <w:noProof/>
              <w:szCs w:val="24"/>
            </w:rPr>
            <w:delText>1</w:delText>
          </w:r>
          <w:bookmarkEnd w:id="11431"/>
          <w:r w:rsidR="00323D57" w:rsidRPr="002B569F" w:rsidDel="00935104">
            <w:rPr>
              <w:rFonts w:cs="Times New Roman"/>
              <w:b w:val="0"/>
              <w:bCs/>
              <w:iCs w:val="0"/>
              <w:szCs w:val="24"/>
              <w:rPrChange w:id="11441" w:author="Camilo Andrés Díaz Gómez" w:date="2023-03-28T17:42:00Z">
                <w:rPr>
                  <w:rFonts w:cs="Times New Roman"/>
                  <w:b/>
                  <w:bCs/>
                  <w:iCs/>
                  <w:szCs w:val="24"/>
                </w:rPr>
              </w:rPrChange>
            </w:rPr>
            <w:fldChar w:fldCharType="end"/>
          </w:r>
        </w:del>
      </w:ins>
    </w:p>
    <w:p w14:paraId="2A02577D" w14:textId="193283B1" w:rsidR="00323D57" w:rsidRPr="002B569F" w:rsidDel="00935104" w:rsidRDefault="00323D57">
      <w:pPr>
        <w:pStyle w:val="Descripcin"/>
        <w:spacing w:line="360" w:lineRule="auto"/>
        <w:rPr>
          <w:del w:id="11442" w:author="Camilo Andrés Díaz Gómez" w:date="2023-03-22T13:43:00Z"/>
          <w:rFonts w:cs="Times New Roman"/>
          <w:bCs/>
          <w:szCs w:val="24"/>
        </w:rPr>
        <w:pPrChange w:id="11443" w:author="Camilo Andrés Díaz Gómez" w:date="2023-03-28T17:43:00Z">
          <w:pPr>
            <w:jc w:val="center"/>
          </w:pPr>
        </w:pPrChange>
      </w:pPr>
      <w:ins w:id="11444" w:author="Steff Guzmán" w:date="2023-03-13T19:09:00Z">
        <w:del w:id="11445" w:author="Camilo Andrés Díaz Gómez" w:date="2023-03-22T13:43:00Z">
          <w:r w:rsidRPr="002B569F" w:rsidDel="00935104">
            <w:rPr>
              <w:rFonts w:cs="Times New Roman"/>
              <w:bCs/>
              <w:i/>
              <w:iCs w:val="0"/>
              <w:noProof/>
              <w:szCs w:val="24"/>
            </w:rPr>
            <w:delText>Resultados en tiempo real</w:delText>
          </w:r>
        </w:del>
      </w:ins>
    </w:p>
    <w:p w14:paraId="58D9A53D" w14:textId="6AECF496" w:rsidR="00154CFC" w:rsidRPr="002B569F" w:rsidDel="00935104" w:rsidRDefault="00323D57">
      <w:pPr>
        <w:pStyle w:val="Descripcin"/>
        <w:spacing w:line="360" w:lineRule="auto"/>
        <w:rPr>
          <w:del w:id="11446" w:author="Camilo Andrés Díaz Gómez" w:date="2023-03-22T13:43:00Z"/>
          <w:rFonts w:cs="Times New Roman"/>
          <w:bCs/>
          <w:szCs w:val="24"/>
        </w:rPr>
        <w:pPrChange w:id="11447" w:author="Camilo Andrés Díaz Gómez" w:date="2023-03-28T17:43:00Z">
          <w:pPr>
            <w:jc w:val="center"/>
          </w:pPr>
        </w:pPrChange>
      </w:pPr>
      <w:moveToRangeStart w:id="11448" w:author="Steff Guzmán" w:date="2023-03-13T19:09:00Z" w:name="move129626989"/>
      <w:moveTo w:id="11449" w:author="Steff Guzmán" w:date="2023-03-13T19:09:00Z">
        <w:del w:id="11450" w:author="Camilo Andrés Díaz Gómez" w:date="2023-03-22T13:43:00Z">
          <w:r w:rsidRPr="002B569F" w:rsidDel="00935104">
            <w:rPr>
              <w:rFonts w:cs="Times New Roman"/>
              <w:b w:val="0"/>
              <w:bCs/>
              <w:iCs w:val="0"/>
              <w:noProof/>
              <w:szCs w:val="24"/>
              <w:rPrChange w:id="11451" w:author="Camilo Andrés Díaz Gómez" w:date="2023-03-28T17:42:00Z">
                <w:rPr>
                  <w:rFonts w:cs="Times New Roman"/>
                  <w:b/>
                  <w:bCs/>
                  <w:iCs/>
                  <w:noProof/>
                  <w:szCs w:val="24"/>
                </w:rPr>
              </w:rPrChange>
            </w:rPr>
            <w:drawing>
              <wp:inline distT="0" distB="0" distL="0" distR="0" wp14:anchorId="3A27715F" wp14:editId="16351052">
                <wp:extent cx="5458178" cy="654685"/>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del>
      </w:moveTo>
      <w:moveToRangeEnd w:id="11448"/>
    </w:p>
    <w:p w14:paraId="019BDDE7" w14:textId="1F701688" w:rsidR="006D3013" w:rsidRPr="002B569F" w:rsidDel="00935104" w:rsidRDefault="006D3013">
      <w:pPr>
        <w:pStyle w:val="Descripcin"/>
        <w:spacing w:line="360" w:lineRule="auto"/>
        <w:rPr>
          <w:del w:id="11452" w:author="Camilo Andrés Díaz Gómez" w:date="2023-03-22T13:43:00Z"/>
          <w:rFonts w:cs="Times New Roman"/>
          <w:bCs/>
          <w:szCs w:val="24"/>
        </w:rPr>
        <w:pPrChange w:id="11453" w:author="Camilo Andrés Díaz Gómez" w:date="2023-03-28T17:43:00Z">
          <w:pPr>
            <w:jc w:val="center"/>
          </w:pPr>
        </w:pPrChange>
      </w:pPr>
    </w:p>
    <w:p w14:paraId="38B3D3B0" w14:textId="2A1D1295" w:rsidR="006D3013" w:rsidRPr="002B569F" w:rsidDel="00935104" w:rsidRDefault="006D3013">
      <w:pPr>
        <w:pStyle w:val="Descripcin"/>
        <w:spacing w:line="360" w:lineRule="auto"/>
        <w:rPr>
          <w:del w:id="11454" w:author="Camilo Andrés Díaz Gómez" w:date="2023-03-22T13:43:00Z"/>
          <w:rFonts w:cs="Times New Roman"/>
          <w:bCs/>
          <w:szCs w:val="24"/>
        </w:rPr>
        <w:pPrChange w:id="11455" w:author="Camilo Andrés Díaz Gómez" w:date="2023-03-28T17:43:00Z">
          <w:pPr>
            <w:jc w:val="center"/>
          </w:pPr>
        </w:pPrChange>
      </w:pPr>
    </w:p>
    <w:p w14:paraId="273B4BA6" w14:textId="2DFC53A3" w:rsidR="000717E0" w:rsidRPr="002B569F" w:rsidRDefault="00935104">
      <w:pPr>
        <w:pStyle w:val="Descripcin"/>
        <w:spacing w:line="360" w:lineRule="auto"/>
        <w:rPr>
          <w:ins w:id="11456" w:author="Camilo Andrés Díaz Gómez" w:date="2023-03-21T19:35:00Z"/>
          <w:rFonts w:cs="Times New Roman"/>
          <w:b w:val="0"/>
          <w:bCs/>
          <w:rPrChange w:id="11457" w:author="Camilo Andrés Díaz Gómez" w:date="2023-03-28T17:42:00Z">
            <w:rPr>
              <w:ins w:id="11458" w:author="Camilo Andrés Díaz Gómez" w:date="2023-03-21T19:35:00Z"/>
              <w:rFonts w:cs="Times New Roman"/>
              <w:b/>
              <w:bCs/>
            </w:rPr>
          </w:rPrChange>
        </w:rPr>
        <w:pPrChange w:id="11459" w:author="Camilo Andrés Díaz Gómez" w:date="2023-03-28T17:43:00Z">
          <w:pPr>
            <w:pStyle w:val="Ttulo3"/>
            <w:ind w:firstLine="708"/>
          </w:pPr>
        </w:pPrChange>
      </w:pPr>
      <w:ins w:id="11460" w:author="Camilo Andrés Díaz Gómez" w:date="2023-03-22T13:42:00Z">
        <w:del w:id="11461" w:author="Steff Guzmán" w:date="2023-03-24T15:46:00Z">
          <w:r w:rsidRPr="002B569F" w:rsidDel="00FA3B96">
            <w:rPr>
              <w:rFonts w:cs="Times New Roman"/>
              <w:b w:val="0"/>
              <w:bCs/>
              <w:szCs w:val="24"/>
              <w:rPrChange w:id="11462" w:author="Camilo Andrés Díaz Gómez" w:date="2023-03-28T17:42:00Z">
                <w:rPr/>
              </w:rPrChange>
            </w:rPr>
            <w:delText xml:space="preserve">Anexo </w:delText>
          </w:r>
        </w:del>
      </w:ins>
      <w:ins w:id="11463" w:author="Camilo Andrés Díaz Gómez" w:date="2023-03-22T13:43:00Z">
        <w:del w:id="11464" w:author="Steff Guzmán" w:date="2023-03-24T15:46:00Z">
          <w:r w:rsidRPr="002B569F" w:rsidDel="00FA3B96">
            <w:rPr>
              <w:rFonts w:cs="Times New Roman"/>
              <w:b w:val="0"/>
              <w:bCs/>
              <w:szCs w:val="24"/>
              <w:rPrChange w:id="11465" w:author="Camilo Andrés Díaz Gómez" w:date="2023-03-28T17:42:00Z">
                <w:rPr/>
              </w:rPrChange>
            </w:rPr>
            <w:delText>1</w:delText>
          </w:r>
        </w:del>
      </w:ins>
      <w:ins w:id="11466" w:author="Camilo Andrés Díaz Gómez" w:date="2023-03-22T13:42:00Z">
        <w:del w:id="11467" w:author="Steff Guzmán" w:date="2023-03-24T15:46:00Z">
          <w:r w:rsidRPr="002B569F" w:rsidDel="00FA3B96">
            <w:rPr>
              <w:rFonts w:cs="Times New Roman"/>
              <w:b w:val="0"/>
              <w:bCs/>
              <w:szCs w:val="24"/>
              <w:rPrChange w:id="11468" w:author="Camilo Andrés Díaz Gómez" w:date="2023-03-28T17:42:00Z">
                <w:rPr/>
              </w:rPrChange>
            </w:rPr>
            <w:delText>.</w:delText>
          </w:r>
        </w:del>
        <w:del w:id="11469" w:author="Steff Guzmán" w:date="2023-03-24T15:49:00Z">
          <w:r w:rsidRPr="002B569F" w:rsidDel="00FA3B96">
            <w:rPr>
              <w:rFonts w:cs="Times New Roman"/>
              <w:b w:val="0"/>
              <w:bCs/>
              <w:szCs w:val="24"/>
              <w:rPrChange w:id="11470" w:author="Camilo Andrés Díaz Gómez" w:date="2023-03-28T17:42:00Z">
                <w:rPr/>
              </w:rPrChange>
            </w:rPr>
            <w:delText xml:space="preserve"> </w:delText>
          </w:r>
        </w:del>
      </w:ins>
      <w:ins w:id="11471" w:author="Camilo Andrés Díaz Gómez" w:date="2023-03-21T19:35:00Z">
        <w:r w:rsidR="000717E0" w:rsidRPr="002B569F">
          <w:rPr>
            <w:rFonts w:cs="Times New Roman"/>
            <w:b w:val="0"/>
            <w:bCs/>
            <w:szCs w:val="24"/>
            <w:rPrChange w:id="11472" w:author="Camilo Andrés Díaz Gómez" w:date="2023-03-28T17:42:00Z">
              <w:rPr/>
            </w:rPrChange>
          </w:rPr>
          <w:t xml:space="preserve">Importación de librerías </w:t>
        </w:r>
      </w:ins>
    </w:p>
    <w:p w14:paraId="28D1DD46" w14:textId="77777777" w:rsidR="000717E0" w:rsidRPr="002B569F" w:rsidRDefault="000717E0" w:rsidP="002B569F">
      <w:pPr>
        <w:ind w:firstLine="708"/>
        <w:rPr>
          <w:ins w:id="11473" w:author="Camilo Andrés Díaz Gómez" w:date="2023-03-21T19:35:00Z"/>
          <w:rFonts w:cs="Times New Roman"/>
          <w:szCs w:val="24"/>
        </w:rPr>
      </w:pPr>
    </w:p>
    <w:p w14:paraId="1622823A" w14:textId="04819431" w:rsidR="000717E0" w:rsidRPr="002B569F" w:rsidRDefault="000717E0" w:rsidP="002B569F">
      <w:pPr>
        <w:ind w:firstLine="708"/>
        <w:jc w:val="center"/>
        <w:rPr>
          <w:ins w:id="11474" w:author="Camilo Andrés Díaz Gómez" w:date="2023-03-21T19:35:00Z"/>
          <w:rFonts w:cs="Times New Roman"/>
          <w:szCs w:val="24"/>
        </w:rPr>
      </w:pPr>
      <w:ins w:id="11475" w:author="Camilo Andrés Díaz Gómez" w:date="2023-03-21T19:35:00Z">
        <w:r w:rsidRPr="002B569F">
          <w:rPr>
            <w:rFonts w:cs="Times New Roman"/>
            <w:noProof/>
            <w:szCs w:val="24"/>
          </w:rPr>
          <w:drawing>
            <wp:inline distT="0" distB="0" distL="0" distR="0" wp14:anchorId="24C6255F" wp14:editId="12233A12">
              <wp:extent cx="3108960" cy="120213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2640" cy="1203554"/>
                      </a:xfrm>
                      <a:prstGeom prst="rect">
                        <a:avLst/>
                      </a:prstGeom>
                    </pic:spPr>
                  </pic:pic>
                </a:graphicData>
              </a:graphic>
            </wp:inline>
          </w:drawing>
        </w:r>
      </w:ins>
    </w:p>
    <w:p w14:paraId="44EA9C99" w14:textId="77777777" w:rsidR="000717E0" w:rsidRPr="002B569F" w:rsidRDefault="000717E0" w:rsidP="002B569F">
      <w:pPr>
        <w:ind w:firstLine="708"/>
        <w:rPr>
          <w:ins w:id="11476" w:author="Camilo Andrés Díaz Gómez" w:date="2023-03-21T19:35:00Z"/>
          <w:rFonts w:cs="Times New Roman"/>
          <w:szCs w:val="24"/>
        </w:rPr>
      </w:pPr>
    </w:p>
    <w:p w14:paraId="778675E4" w14:textId="77777777" w:rsidR="000717E0" w:rsidRPr="002B569F" w:rsidRDefault="000717E0" w:rsidP="002B569F">
      <w:pPr>
        <w:ind w:firstLine="708"/>
        <w:rPr>
          <w:ins w:id="11477" w:author="Camilo Andrés Díaz Gómez" w:date="2023-03-21T19:35:00Z"/>
          <w:rFonts w:cs="Times New Roman"/>
          <w:szCs w:val="24"/>
        </w:rPr>
      </w:pPr>
      <w:ins w:id="11478" w:author="Camilo Andrés Díaz Gómez" w:date="2023-03-21T19:35:00Z">
        <w:r w:rsidRPr="002B569F">
          <w:rPr>
            <w:rFonts w:cs="Times New Roman"/>
            <w:szCs w:val="24"/>
          </w:rPr>
          <w:t>Las anteriores líneas de código utilizan el comando pip para instalar dos paquetes de Python: funpymodeling y pydotplus.</w:t>
        </w:r>
      </w:ins>
    </w:p>
    <w:p w14:paraId="7C65A3A3" w14:textId="77777777" w:rsidR="000717E0" w:rsidRPr="002B569F" w:rsidRDefault="000717E0" w:rsidP="002B569F">
      <w:pPr>
        <w:ind w:firstLine="708"/>
        <w:rPr>
          <w:ins w:id="11479" w:author="Camilo Andrés Díaz Gómez" w:date="2023-03-21T19:35:00Z"/>
          <w:rFonts w:cs="Times New Roman"/>
          <w:szCs w:val="24"/>
        </w:rPr>
      </w:pPr>
    </w:p>
    <w:p w14:paraId="62438F23" w14:textId="77777777" w:rsidR="000717E0" w:rsidRPr="002B569F" w:rsidRDefault="000717E0" w:rsidP="002B569F">
      <w:pPr>
        <w:pStyle w:val="Prrafodelista"/>
        <w:numPr>
          <w:ilvl w:val="0"/>
          <w:numId w:val="26"/>
        </w:numPr>
        <w:rPr>
          <w:ins w:id="11480" w:author="Camilo Andrés Díaz Gómez" w:date="2023-03-21T19:35:00Z"/>
          <w:rFonts w:cs="Times New Roman"/>
          <w:szCs w:val="24"/>
        </w:rPr>
      </w:pPr>
      <w:ins w:id="11481" w:author="Camilo Andrés Díaz Gómez" w:date="2023-03-21T19:35:00Z">
        <w:r w:rsidRPr="002B569F">
          <w:rPr>
            <w:rFonts w:cs="Times New Roman"/>
            <w:szCs w:val="24"/>
          </w:rPr>
          <w:t>Pip es un administrador de paquetes para Python que permite instalar, actualizar y desinstalar paquetes de software en un entorno de Python.</w:t>
        </w:r>
      </w:ins>
    </w:p>
    <w:p w14:paraId="54D71358" w14:textId="77777777" w:rsidR="000717E0" w:rsidRPr="002B569F" w:rsidRDefault="000717E0" w:rsidP="002B569F">
      <w:pPr>
        <w:ind w:firstLine="708"/>
        <w:rPr>
          <w:ins w:id="11482" w:author="Camilo Andrés Díaz Gómez" w:date="2023-03-21T19:35:00Z"/>
          <w:rFonts w:cs="Times New Roman"/>
          <w:szCs w:val="24"/>
        </w:rPr>
      </w:pPr>
    </w:p>
    <w:p w14:paraId="5A0E0ACE" w14:textId="77777777" w:rsidR="000717E0" w:rsidRPr="002B569F" w:rsidRDefault="000717E0" w:rsidP="002B569F">
      <w:pPr>
        <w:pStyle w:val="Prrafodelista"/>
        <w:numPr>
          <w:ilvl w:val="0"/>
          <w:numId w:val="26"/>
        </w:numPr>
        <w:rPr>
          <w:ins w:id="11483" w:author="Camilo Andrés Díaz Gómez" w:date="2023-03-21T19:35:00Z"/>
          <w:rFonts w:cs="Times New Roman"/>
          <w:szCs w:val="24"/>
        </w:rPr>
      </w:pPr>
      <w:ins w:id="11484" w:author="Camilo Andrés Díaz Gómez" w:date="2023-03-21T19:35:00Z">
        <w:r w:rsidRPr="002B569F">
          <w:rPr>
            <w:rFonts w:cs="Times New Roman"/>
            <w:szCs w:val="24"/>
          </w:rPr>
          <w:t>Funpymodeling es un paquete de Python que proporciona una variedad de herramientas para la exploración y visualización de datos, preprocesamiento, modelado y evaluación de modelos de aprendizaje automático.</w:t>
        </w:r>
      </w:ins>
    </w:p>
    <w:p w14:paraId="67C179FE" w14:textId="77777777" w:rsidR="000717E0" w:rsidRPr="002B569F" w:rsidRDefault="000717E0" w:rsidP="002B569F">
      <w:pPr>
        <w:ind w:firstLine="708"/>
        <w:rPr>
          <w:ins w:id="11485" w:author="Camilo Andrés Díaz Gómez" w:date="2023-03-21T19:35:00Z"/>
          <w:rFonts w:cs="Times New Roman"/>
          <w:szCs w:val="24"/>
        </w:rPr>
      </w:pPr>
    </w:p>
    <w:p w14:paraId="0471FA77" w14:textId="77777777" w:rsidR="000717E0" w:rsidRPr="002B569F" w:rsidRDefault="000717E0" w:rsidP="002B569F">
      <w:pPr>
        <w:pStyle w:val="Prrafodelista"/>
        <w:numPr>
          <w:ilvl w:val="0"/>
          <w:numId w:val="26"/>
        </w:numPr>
        <w:rPr>
          <w:ins w:id="11486" w:author="Camilo Andrés Díaz Gómez" w:date="2023-03-21T19:35:00Z"/>
          <w:rFonts w:cs="Times New Roman"/>
          <w:szCs w:val="24"/>
        </w:rPr>
      </w:pPr>
      <w:ins w:id="11487" w:author="Camilo Andrés Díaz Gómez" w:date="2023-03-21T19:35:00Z">
        <w:r w:rsidRPr="002B569F">
          <w:rPr>
            <w:rFonts w:cs="Times New Roman"/>
            <w:szCs w:val="24"/>
          </w:rPr>
          <w:t>Pydotplus es una biblioteca de Python para generar diagramas de grafos utilizando el lenguaje de descripción de gráficos DOT. En el contexto del aprendizaje automático, esta biblioteca se utiliza a menudo para visualizar los árboles de decisión generados por algunos algoritmos de aprendizaje automático.</w:t>
        </w:r>
      </w:ins>
    </w:p>
    <w:p w14:paraId="23A25E01" w14:textId="77777777" w:rsidR="000717E0" w:rsidRPr="002B569F" w:rsidRDefault="000717E0" w:rsidP="002B569F">
      <w:pPr>
        <w:ind w:firstLine="708"/>
        <w:rPr>
          <w:ins w:id="11488" w:author="Camilo Andrés Díaz Gómez" w:date="2023-03-21T19:35:00Z"/>
          <w:rFonts w:cs="Times New Roman"/>
          <w:szCs w:val="24"/>
        </w:rPr>
      </w:pPr>
    </w:p>
    <w:p w14:paraId="26FD1DBD" w14:textId="77777777" w:rsidR="000717E0" w:rsidRPr="002B569F" w:rsidRDefault="000717E0" w:rsidP="002B569F">
      <w:pPr>
        <w:ind w:firstLine="708"/>
        <w:rPr>
          <w:ins w:id="11489" w:author="Camilo Andrés Díaz Gómez" w:date="2023-03-21T19:35:00Z"/>
          <w:rFonts w:cs="Times New Roman"/>
          <w:szCs w:val="24"/>
        </w:rPr>
      </w:pPr>
      <w:ins w:id="11490" w:author="Camilo Andrés Díaz Gómez" w:date="2023-03-21T19:35:00Z">
        <w:r w:rsidRPr="002B569F">
          <w:rPr>
            <w:rFonts w:cs="Times New Roman"/>
            <w:szCs w:val="24"/>
          </w:rPr>
          <w:t xml:space="preserve">Las siguientes líneas de código importan el módulo "drive" del paquete "google.colab" y montan el contenido de Google Drive en el entorno de ejecución de Colab. Google Drive es un servicio de almacenamiento en la nube proporcionado por Google, y Colab es un servicio de Google que permite ejecutar código de Python en la nube. La función </w:t>
        </w:r>
        <w:r w:rsidRPr="002B569F">
          <w:rPr>
            <w:rFonts w:cs="Times New Roman"/>
            <w:szCs w:val="24"/>
          </w:rPr>
          <w:lastRenderedPageBreak/>
          <w:t>"drive.mount()" permite acceder a los archivos de Google Drive desde el entorno de ejecución de Colab.</w:t>
        </w:r>
      </w:ins>
    </w:p>
    <w:p w14:paraId="576A992D" w14:textId="77777777" w:rsidR="000717E0" w:rsidRPr="002B569F" w:rsidRDefault="000717E0" w:rsidP="002B569F">
      <w:pPr>
        <w:ind w:firstLine="708"/>
        <w:rPr>
          <w:ins w:id="11491" w:author="Camilo Andrés Díaz Gómez" w:date="2023-03-21T19:35:00Z"/>
          <w:rFonts w:cs="Times New Roman"/>
          <w:szCs w:val="24"/>
        </w:rPr>
      </w:pPr>
    </w:p>
    <w:p w14:paraId="2F83320F" w14:textId="64AE9021" w:rsidR="000717E0" w:rsidRPr="002B569F" w:rsidRDefault="000717E0" w:rsidP="002B569F">
      <w:pPr>
        <w:ind w:firstLine="708"/>
        <w:jc w:val="center"/>
        <w:rPr>
          <w:ins w:id="11492" w:author="Camilo Andrés Díaz Gómez" w:date="2023-03-21T19:35:00Z"/>
          <w:rFonts w:cs="Times New Roman"/>
          <w:szCs w:val="24"/>
        </w:rPr>
      </w:pPr>
      <w:ins w:id="11493" w:author="Camilo Andrés Díaz Gómez" w:date="2023-03-21T19:35:00Z">
        <w:r w:rsidRPr="002B569F">
          <w:rPr>
            <w:rFonts w:cs="Times New Roman"/>
            <w:noProof/>
            <w:szCs w:val="24"/>
          </w:rPr>
          <w:drawing>
            <wp:inline distT="0" distB="0" distL="0" distR="0" wp14:anchorId="395664B1" wp14:editId="4261B32A">
              <wp:extent cx="2933700" cy="600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33700" cy="600075"/>
                      </a:xfrm>
                      <a:prstGeom prst="rect">
                        <a:avLst/>
                      </a:prstGeom>
                    </pic:spPr>
                  </pic:pic>
                </a:graphicData>
              </a:graphic>
            </wp:inline>
          </w:drawing>
        </w:r>
      </w:ins>
    </w:p>
    <w:p w14:paraId="572433B4" w14:textId="77777777" w:rsidR="000717E0" w:rsidRPr="002B569F" w:rsidRDefault="000717E0" w:rsidP="002B569F">
      <w:pPr>
        <w:rPr>
          <w:ins w:id="11494" w:author="Camilo Andrés Díaz Gómez" w:date="2023-03-21T19:35:00Z"/>
          <w:rFonts w:cs="Times New Roman"/>
          <w:szCs w:val="24"/>
        </w:rPr>
      </w:pPr>
    </w:p>
    <w:p w14:paraId="22E05A75" w14:textId="2132D454" w:rsidR="000717E0" w:rsidRPr="002B569F" w:rsidRDefault="000717E0" w:rsidP="002B569F">
      <w:pPr>
        <w:rPr>
          <w:ins w:id="11495" w:author="Camilo Andrés Díaz Gómez" w:date="2023-03-21T19:35:00Z"/>
          <w:rFonts w:cs="Times New Roman"/>
          <w:szCs w:val="24"/>
        </w:rPr>
      </w:pPr>
      <w:ins w:id="11496" w:author="Camilo Andrés Díaz Gómez" w:date="2023-03-21T19:35:00Z">
        <w:r w:rsidRPr="002B569F">
          <w:rPr>
            <w:rFonts w:cs="Times New Roman"/>
            <w:szCs w:val="24"/>
          </w:rPr>
          <w:tab/>
        </w:r>
        <w:del w:id="11497" w:author="Steff Guzmán" w:date="2023-03-24T14:09:00Z">
          <w:r w:rsidRPr="002B569F" w:rsidDel="001C4568">
            <w:rPr>
              <w:rFonts w:cs="Times New Roman"/>
              <w:szCs w:val="24"/>
            </w:rPr>
            <w:delText>En siguiente lugar</w:delText>
          </w:r>
        </w:del>
      </w:ins>
      <w:ins w:id="11498" w:author="Steff Guzmán" w:date="2023-03-24T14:09:00Z">
        <w:r w:rsidR="001C4568" w:rsidRPr="002B569F">
          <w:rPr>
            <w:rFonts w:cs="Times New Roman"/>
            <w:szCs w:val="24"/>
          </w:rPr>
          <w:t>Luego</w:t>
        </w:r>
      </w:ins>
      <w:ins w:id="11499" w:author="Camilo Andrés Díaz Gómez" w:date="2023-03-21T19:35:00Z">
        <w:r w:rsidRPr="002B569F">
          <w:rPr>
            <w:rFonts w:cs="Times New Roman"/>
            <w:szCs w:val="24"/>
          </w:rPr>
          <w:t xml:space="preserve">, las </w:t>
        </w:r>
        <w:del w:id="11500" w:author="Steff Guzmán" w:date="2023-03-24T14:09:00Z">
          <w:r w:rsidRPr="002B569F" w:rsidDel="001C4568">
            <w:rPr>
              <w:rFonts w:cs="Times New Roman"/>
              <w:szCs w:val="24"/>
            </w:rPr>
            <w:delText xml:space="preserve">siguientes </w:delText>
          </w:r>
        </w:del>
        <w:r w:rsidRPr="002B569F">
          <w:rPr>
            <w:rFonts w:cs="Times New Roman"/>
            <w:szCs w:val="24"/>
          </w:rPr>
          <w:t>líneas de código</w:t>
        </w:r>
      </w:ins>
      <w:ins w:id="11501" w:author="Steff Guzmán" w:date="2023-03-24T14:09:00Z">
        <w:r w:rsidR="001C4568" w:rsidRPr="002B569F">
          <w:rPr>
            <w:rFonts w:cs="Times New Roman"/>
            <w:szCs w:val="24"/>
          </w:rPr>
          <w:t xml:space="preserve"> mostradas a continuación,</w:t>
        </w:r>
      </w:ins>
      <w:ins w:id="11502" w:author="Camilo Andrés Díaz Gómez" w:date="2023-03-21T19:35:00Z">
        <w:r w:rsidRPr="002B569F">
          <w:rPr>
            <w:rFonts w:cs="Times New Roman"/>
            <w:szCs w:val="24"/>
          </w:rPr>
          <w:t xml:space="preserve"> importan diversas librerías de Python que se utilizarán en el análisis y visualización de datos. Primero se importan las librerías básicas de manipulación y exploración de datos: pandas, datetime y numpy. Luego se importan las librerías de visualización de datos: seaborn y matplotlib, que permiten crear gráficos y visualizaciones en 2D y 3D. También se importa Axes3D y cm para visualización en 3D, y se establece el tamaño y el estilo de las figuras con plt.rcParams. Finalmente, se importa "corr_pair" de la librería funpymodeling, que es una herramienta para explorar correlaciones entre variables en un conjunto de datos.</w:t>
        </w:r>
      </w:ins>
    </w:p>
    <w:p w14:paraId="13FAFAB8" w14:textId="77777777" w:rsidR="000717E0" w:rsidRPr="002B569F" w:rsidRDefault="000717E0" w:rsidP="002B569F">
      <w:pPr>
        <w:ind w:firstLine="708"/>
        <w:rPr>
          <w:ins w:id="11503" w:author="Camilo Andrés Díaz Gómez" w:date="2023-03-21T19:35:00Z"/>
          <w:rFonts w:cs="Times New Roman"/>
          <w:szCs w:val="24"/>
        </w:rPr>
      </w:pPr>
    </w:p>
    <w:p w14:paraId="1E7131DF" w14:textId="7B72F936" w:rsidR="000717E0" w:rsidRPr="002B569F" w:rsidRDefault="000717E0" w:rsidP="002B569F">
      <w:pPr>
        <w:ind w:firstLine="708"/>
        <w:jc w:val="center"/>
        <w:rPr>
          <w:ins w:id="11504" w:author="Camilo Andrés Díaz Gómez" w:date="2023-03-21T19:35:00Z"/>
          <w:rFonts w:cs="Times New Roman"/>
          <w:szCs w:val="24"/>
        </w:rPr>
      </w:pPr>
      <w:ins w:id="11505" w:author="Camilo Andrés Díaz Gómez" w:date="2023-03-21T19:35:00Z">
        <w:r w:rsidRPr="002B569F">
          <w:rPr>
            <w:rFonts w:cs="Times New Roman"/>
            <w:noProof/>
            <w:szCs w:val="24"/>
          </w:rPr>
          <w:drawing>
            <wp:inline distT="0" distB="0" distL="0" distR="0" wp14:anchorId="39233C6F" wp14:editId="17D23090">
              <wp:extent cx="5471160" cy="2152435"/>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74727" cy="2153838"/>
                      </a:xfrm>
                      <a:prstGeom prst="rect">
                        <a:avLst/>
                      </a:prstGeom>
                    </pic:spPr>
                  </pic:pic>
                </a:graphicData>
              </a:graphic>
            </wp:inline>
          </w:drawing>
        </w:r>
      </w:ins>
    </w:p>
    <w:p w14:paraId="7793075C" w14:textId="77777777" w:rsidR="000717E0" w:rsidRPr="002B569F" w:rsidRDefault="000717E0" w:rsidP="002B569F">
      <w:pPr>
        <w:ind w:firstLine="708"/>
        <w:rPr>
          <w:ins w:id="11506" w:author="Camilo Andrés Díaz Gómez" w:date="2023-03-21T19:35:00Z"/>
          <w:rFonts w:cs="Times New Roman"/>
          <w:szCs w:val="24"/>
        </w:rPr>
      </w:pPr>
    </w:p>
    <w:p w14:paraId="5E8E3BF9" w14:textId="3C84E773" w:rsidR="000717E0" w:rsidRPr="002B569F" w:rsidRDefault="001C4568" w:rsidP="002B569F">
      <w:pPr>
        <w:ind w:firstLine="708"/>
        <w:rPr>
          <w:ins w:id="11507" w:author="Camilo Andrés Díaz Gómez" w:date="2023-03-21T19:35:00Z"/>
          <w:rFonts w:cs="Times New Roman"/>
          <w:szCs w:val="24"/>
        </w:rPr>
      </w:pPr>
      <w:ins w:id="11508" w:author="Steff Guzmán" w:date="2023-03-24T14:10:00Z">
        <w:r w:rsidRPr="002B569F">
          <w:rPr>
            <w:rFonts w:cs="Times New Roman"/>
            <w:szCs w:val="24"/>
          </w:rPr>
          <w:t xml:space="preserve">A </w:t>
        </w:r>
        <w:del w:id="11509" w:author="Camilo Andrés Díaz Gómez" w:date="2023-03-28T18:15:00Z">
          <w:r w:rsidRPr="002B569F" w:rsidDel="008F2E62">
            <w:rPr>
              <w:rFonts w:cs="Times New Roman"/>
              <w:szCs w:val="24"/>
            </w:rPr>
            <w:delText>continuación</w:delText>
          </w:r>
        </w:del>
      </w:ins>
      <w:ins w:id="11510" w:author="Camilo Andrés Díaz Gómez" w:date="2023-03-28T18:15:00Z">
        <w:r w:rsidR="008F2E62" w:rsidRPr="002B569F">
          <w:rPr>
            <w:rFonts w:cs="Times New Roman"/>
            <w:szCs w:val="24"/>
          </w:rPr>
          <w:t>continuación,</w:t>
        </w:r>
      </w:ins>
      <w:ins w:id="11511" w:author="Steff Guzmán" w:date="2023-03-24T14:10:00Z">
        <w:r w:rsidRPr="002B569F">
          <w:rPr>
            <w:rFonts w:cs="Times New Roman"/>
            <w:szCs w:val="24"/>
          </w:rPr>
          <w:t xml:space="preserve"> las</w:t>
        </w:r>
      </w:ins>
      <w:ins w:id="11512" w:author="Camilo Andrés Díaz Gómez" w:date="2023-03-21T19:35:00Z">
        <w:del w:id="11513" w:author="Steff Guzmán" w:date="2023-03-24T14:10:00Z">
          <w:r w:rsidR="000717E0" w:rsidRPr="002B569F" w:rsidDel="001C4568">
            <w:rPr>
              <w:rFonts w:cs="Times New Roman"/>
              <w:szCs w:val="24"/>
            </w:rPr>
            <w:delText>Ahora las próximas</w:delText>
          </w:r>
        </w:del>
        <w:r w:rsidR="000717E0" w:rsidRPr="002B569F">
          <w:rPr>
            <w:rFonts w:cs="Times New Roman"/>
            <w:szCs w:val="24"/>
          </w:rPr>
          <w:t xml:space="preserve"> líneas de código importan diferentes librerías de Python necesarias para trabajar con modelos de regresión y validación de datos.</w:t>
        </w:r>
      </w:ins>
    </w:p>
    <w:p w14:paraId="119F9A80" w14:textId="77777777" w:rsidR="000717E0" w:rsidRPr="002B569F" w:rsidRDefault="000717E0" w:rsidP="002B569F">
      <w:pPr>
        <w:ind w:firstLine="708"/>
        <w:rPr>
          <w:ins w:id="11514" w:author="Camilo Andrés Díaz Gómez" w:date="2023-03-21T19:35:00Z"/>
          <w:rFonts w:cs="Times New Roman"/>
          <w:szCs w:val="24"/>
        </w:rPr>
      </w:pPr>
    </w:p>
    <w:p w14:paraId="32F6C837" w14:textId="77777777" w:rsidR="000717E0" w:rsidRPr="002B569F" w:rsidRDefault="000717E0" w:rsidP="002B569F">
      <w:pPr>
        <w:pStyle w:val="Prrafodelista"/>
        <w:numPr>
          <w:ilvl w:val="0"/>
          <w:numId w:val="23"/>
        </w:numPr>
        <w:rPr>
          <w:ins w:id="11515" w:author="Camilo Andrés Díaz Gómez" w:date="2023-03-21T19:35:00Z"/>
          <w:rFonts w:cs="Times New Roman"/>
          <w:szCs w:val="24"/>
        </w:rPr>
      </w:pPr>
      <w:ins w:id="11516" w:author="Camilo Andrés Díaz Gómez" w:date="2023-03-21T19:35:00Z">
        <w:r w:rsidRPr="002B569F">
          <w:rPr>
            <w:rFonts w:cs="Times New Roman"/>
            <w:szCs w:val="24"/>
          </w:rPr>
          <w:t xml:space="preserve">LinearRegression, PolynomialFeatures, KNeighborsRegressor, DecisionTreeRegressor, RandomForestRegressor, y MLPRegressor son </w:t>
        </w:r>
        <w:r w:rsidRPr="002B569F">
          <w:rPr>
            <w:rFonts w:cs="Times New Roman"/>
            <w:szCs w:val="24"/>
          </w:rPr>
          <w:lastRenderedPageBreak/>
          <w:t>modelos de regresión de la librería sklearn que se utilizan para ajustar los datos y predecir valores.</w:t>
        </w:r>
      </w:ins>
    </w:p>
    <w:p w14:paraId="406BA3CC" w14:textId="77777777" w:rsidR="000717E0" w:rsidRPr="002B569F" w:rsidRDefault="000717E0" w:rsidP="002B569F">
      <w:pPr>
        <w:ind w:firstLine="708"/>
        <w:rPr>
          <w:ins w:id="11517" w:author="Camilo Andrés Díaz Gómez" w:date="2023-03-21T19:35:00Z"/>
          <w:rFonts w:cs="Times New Roman"/>
          <w:szCs w:val="24"/>
        </w:rPr>
      </w:pPr>
    </w:p>
    <w:p w14:paraId="7C779D53" w14:textId="77777777" w:rsidR="000717E0" w:rsidRPr="002B569F" w:rsidRDefault="000717E0" w:rsidP="002B569F">
      <w:pPr>
        <w:pStyle w:val="Prrafodelista"/>
        <w:numPr>
          <w:ilvl w:val="0"/>
          <w:numId w:val="23"/>
        </w:numPr>
        <w:rPr>
          <w:ins w:id="11518" w:author="Camilo Andrés Díaz Gómez" w:date="2023-03-21T19:35:00Z"/>
          <w:rFonts w:cs="Times New Roman"/>
          <w:szCs w:val="24"/>
        </w:rPr>
      </w:pPr>
      <w:ins w:id="11519" w:author="Camilo Andrés Díaz Gómez" w:date="2023-03-21T19:35:00Z">
        <w:r w:rsidRPr="002B569F">
          <w:rPr>
            <w:rFonts w:cs="Times New Roman"/>
            <w:szCs w:val="24"/>
          </w:rPr>
          <w:t>R2_score, mean_squared_error, y train_test_split son funciones de sklearn que se utilizan para evaluar los modelos y dividir los datos en conjuntos de entrenamiento y prueba.</w:t>
        </w:r>
      </w:ins>
    </w:p>
    <w:p w14:paraId="13DB7FA7" w14:textId="77777777" w:rsidR="000717E0" w:rsidRPr="002B569F" w:rsidRDefault="000717E0" w:rsidP="002B569F">
      <w:pPr>
        <w:ind w:firstLine="708"/>
        <w:rPr>
          <w:ins w:id="11520" w:author="Camilo Andrés Díaz Gómez" w:date="2023-03-21T19:35:00Z"/>
          <w:rFonts w:cs="Times New Roman"/>
          <w:szCs w:val="24"/>
        </w:rPr>
      </w:pPr>
    </w:p>
    <w:p w14:paraId="66BCDEF1" w14:textId="77777777" w:rsidR="000717E0" w:rsidRPr="002B569F" w:rsidRDefault="000717E0" w:rsidP="002B569F">
      <w:pPr>
        <w:pStyle w:val="Prrafodelista"/>
        <w:numPr>
          <w:ilvl w:val="0"/>
          <w:numId w:val="23"/>
        </w:numPr>
        <w:rPr>
          <w:ins w:id="11521" w:author="Camilo Andrés Díaz Gómez" w:date="2023-03-21T19:35:00Z"/>
          <w:rFonts w:cs="Times New Roman"/>
          <w:szCs w:val="24"/>
        </w:rPr>
      </w:pPr>
      <w:ins w:id="11522" w:author="Camilo Andrés Díaz Gómez" w:date="2023-03-21T19:35:00Z">
        <w:r w:rsidRPr="002B569F">
          <w:rPr>
            <w:rFonts w:cs="Times New Roman"/>
            <w:szCs w:val="24"/>
          </w:rPr>
          <w:t>StandardScaler y MinMaxScaler son herramientas de preprocesamiento de datos que se utilizan para estandarizar y normalizar los datos.</w:t>
        </w:r>
      </w:ins>
    </w:p>
    <w:p w14:paraId="76C1A302" w14:textId="77777777" w:rsidR="000717E0" w:rsidRPr="002B569F" w:rsidRDefault="000717E0" w:rsidP="002B569F">
      <w:pPr>
        <w:ind w:firstLine="708"/>
        <w:rPr>
          <w:ins w:id="11523" w:author="Camilo Andrés Díaz Gómez" w:date="2023-03-21T19:35:00Z"/>
          <w:rFonts w:cs="Times New Roman"/>
          <w:szCs w:val="24"/>
        </w:rPr>
      </w:pPr>
    </w:p>
    <w:p w14:paraId="7D976D4C" w14:textId="77777777" w:rsidR="000717E0" w:rsidRPr="002B569F" w:rsidRDefault="000717E0" w:rsidP="002B569F">
      <w:pPr>
        <w:pStyle w:val="Prrafodelista"/>
        <w:numPr>
          <w:ilvl w:val="0"/>
          <w:numId w:val="23"/>
        </w:numPr>
        <w:rPr>
          <w:ins w:id="11524" w:author="Camilo Andrés Díaz Gómez" w:date="2023-03-21T19:35:00Z"/>
          <w:rFonts w:cs="Times New Roman"/>
          <w:szCs w:val="24"/>
        </w:rPr>
      </w:pPr>
      <w:ins w:id="11525" w:author="Camilo Andrés Díaz Gómez" w:date="2023-03-21T19:35:00Z">
        <w:r w:rsidRPr="002B569F">
          <w:rPr>
            <w:rFonts w:cs="Times New Roman"/>
            <w:szCs w:val="24"/>
          </w:rPr>
          <w:t>Pandas_profiling es una herramienta que se utiliza para generar informes de perfilamiento de datos.</w:t>
        </w:r>
      </w:ins>
    </w:p>
    <w:p w14:paraId="3548FA44" w14:textId="77777777" w:rsidR="000717E0" w:rsidRPr="002B569F" w:rsidRDefault="000717E0" w:rsidP="002B569F">
      <w:pPr>
        <w:ind w:firstLine="708"/>
        <w:rPr>
          <w:ins w:id="11526" w:author="Camilo Andrés Díaz Gómez" w:date="2023-03-21T19:35:00Z"/>
          <w:rFonts w:cs="Times New Roman"/>
          <w:szCs w:val="24"/>
        </w:rPr>
      </w:pPr>
    </w:p>
    <w:p w14:paraId="4BB5CDB5" w14:textId="77777777" w:rsidR="000717E0" w:rsidRPr="002B569F" w:rsidRDefault="000717E0" w:rsidP="002B569F">
      <w:pPr>
        <w:pStyle w:val="Prrafodelista"/>
        <w:numPr>
          <w:ilvl w:val="0"/>
          <w:numId w:val="23"/>
        </w:numPr>
        <w:rPr>
          <w:ins w:id="11527" w:author="Camilo Andrés Díaz Gómez" w:date="2023-03-21T19:35:00Z"/>
          <w:rFonts w:cs="Times New Roman"/>
          <w:szCs w:val="24"/>
        </w:rPr>
      </w:pPr>
      <w:ins w:id="11528" w:author="Camilo Andrés Díaz Gómez" w:date="2023-03-21T19:35:00Z">
        <w:r w:rsidRPr="002B569F">
          <w:rPr>
            <w:rFonts w:cs="Times New Roman"/>
            <w:szCs w:val="24"/>
          </w:rPr>
          <w:t>Tensorflow es una biblioteca de aprendizaje automático de código abierto que se utiliza para crear y entrenar modelos de aprendizaje profundo.</w:t>
        </w:r>
      </w:ins>
    </w:p>
    <w:p w14:paraId="18A16BC7" w14:textId="77777777" w:rsidR="000717E0" w:rsidRPr="002B569F" w:rsidRDefault="000717E0" w:rsidP="002B569F">
      <w:pPr>
        <w:ind w:firstLine="708"/>
        <w:rPr>
          <w:ins w:id="11529" w:author="Camilo Andrés Díaz Gómez" w:date="2023-03-21T19:35:00Z"/>
          <w:rFonts w:cs="Times New Roman"/>
          <w:szCs w:val="24"/>
        </w:rPr>
      </w:pPr>
    </w:p>
    <w:p w14:paraId="03B06EAA" w14:textId="16322BF2" w:rsidR="000717E0" w:rsidRPr="002B569F" w:rsidRDefault="000717E0" w:rsidP="002B569F">
      <w:pPr>
        <w:ind w:firstLine="708"/>
        <w:jc w:val="center"/>
        <w:rPr>
          <w:ins w:id="11530" w:author="Camilo Andrés Díaz Gómez" w:date="2023-03-21T19:35:00Z"/>
          <w:rFonts w:cs="Times New Roman"/>
          <w:szCs w:val="24"/>
        </w:rPr>
      </w:pPr>
      <w:ins w:id="11531" w:author="Camilo Andrés Díaz Gómez" w:date="2023-03-21T19:35:00Z">
        <w:r w:rsidRPr="002B569F">
          <w:rPr>
            <w:rFonts w:cs="Times New Roman"/>
            <w:noProof/>
            <w:szCs w:val="24"/>
          </w:rPr>
          <w:drawing>
            <wp:inline distT="0" distB="0" distL="0" distR="0" wp14:anchorId="759DCDAA" wp14:editId="2E0ED495">
              <wp:extent cx="3568734" cy="337292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4753" cy="3388068"/>
                      </a:xfrm>
                      <a:prstGeom prst="rect">
                        <a:avLst/>
                      </a:prstGeom>
                    </pic:spPr>
                  </pic:pic>
                </a:graphicData>
              </a:graphic>
            </wp:inline>
          </w:drawing>
        </w:r>
      </w:ins>
    </w:p>
    <w:p w14:paraId="7FE3B203" w14:textId="77777777" w:rsidR="000717E0" w:rsidRPr="002B569F" w:rsidDel="00FA2335" w:rsidRDefault="000717E0">
      <w:pPr>
        <w:ind w:firstLine="708"/>
        <w:rPr>
          <w:ins w:id="11532" w:author="Camilo Andrés Díaz Gómez" w:date="2023-03-21T19:35:00Z"/>
          <w:del w:id="11533" w:author="Steff Guzmán" w:date="2023-03-24T16:35:00Z"/>
          <w:rFonts w:cs="Times New Roman"/>
          <w:szCs w:val="24"/>
        </w:rPr>
      </w:pPr>
    </w:p>
    <w:p w14:paraId="2F386C9F" w14:textId="0FDE93ED" w:rsidR="00FA3B96" w:rsidRPr="002B569F" w:rsidDel="00FA3B96" w:rsidRDefault="00FA3B96">
      <w:pPr>
        <w:pStyle w:val="Descripcin"/>
        <w:spacing w:line="360" w:lineRule="auto"/>
        <w:rPr>
          <w:ins w:id="11534" w:author="Camilo Andrés Díaz Gómez" w:date="2023-03-21T19:35:00Z"/>
          <w:del w:id="11535" w:author="Steff Guzmán" w:date="2023-03-24T15:49:00Z"/>
          <w:rFonts w:cs="Times New Roman"/>
          <w:szCs w:val="24"/>
        </w:rPr>
        <w:pPrChange w:id="11536" w:author="Camilo Andrés Díaz Gómez" w:date="2023-03-28T17:43:00Z">
          <w:pPr>
            <w:ind w:firstLine="708"/>
          </w:pPr>
        </w:pPrChange>
      </w:pPr>
      <w:bookmarkStart w:id="11537" w:name="_Toc135051114"/>
      <w:ins w:id="11538" w:author="Steff Guzmán" w:date="2023-03-24T15:49:00Z">
        <w:r w:rsidRPr="002B569F">
          <w:rPr>
            <w:rFonts w:cs="Times New Roman"/>
            <w:szCs w:val="24"/>
          </w:rPr>
          <w:t xml:space="preserve">Anexo </w:t>
        </w:r>
        <w:r w:rsidRPr="002B569F">
          <w:rPr>
            <w:rFonts w:cs="Times New Roman"/>
            <w:szCs w:val="24"/>
          </w:rPr>
          <w:fldChar w:fldCharType="begin"/>
        </w:r>
        <w:r w:rsidRPr="002B569F">
          <w:rPr>
            <w:rFonts w:cs="Times New Roman"/>
            <w:szCs w:val="24"/>
          </w:rPr>
          <w:instrText xml:space="preserve"> SEQ Anexo \* ARABIC </w:instrText>
        </w:r>
      </w:ins>
      <w:r w:rsidRPr="002B569F">
        <w:rPr>
          <w:rFonts w:cs="Times New Roman"/>
          <w:szCs w:val="24"/>
        </w:rPr>
        <w:fldChar w:fldCharType="separate"/>
      </w:r>
      <w:ins w:id="11539" w:author="Steff Guzmán" w:date="2023-03-24T15:49:00Z">
        <w:r w:rsidRPr="002B569F">
          <w:rPr>
            <w:rFonts w:cs="Times New Roman"/>
            <w:noProof/>
            <w:szCs w:val="24"/>
          </w:rPr>
          <w:t>2</w:t>
        </w:r>
        <w:r w:rsidRPr="002B569F">
          <w:rPr>
            <w:rFonts w:cs="Times New Roman"/>
            <w:szCs w:val="24"/>
          </w:rPr>
          <w:fldChar w:fldCharType="end"/>
        </w:r>
      </w:ins>
      <w:ins w:id="11540" w:author="Steff Guzmán" w:date="2023-03-24T15:51:00Z">
        <w:r w:rsidRPr="002B569F">
          <w:rPr>
            <w:rFonts w:cs="Times New Roman"/>
            <w:szCs w:val="24"/>
          </w:rPr>
          <w:t>.</w:t>
        </w:r>
      </w:ins>
      <w:bookmarkEnd w:id="11537"/>
    </w:p>
    <w:p w14:paraId="35117637" w14:textId="093FE5D0" w:rsidR="000717E0" w:rsidRPr="002B569F" w:rsidRDefault="00935104">
      <w:pPr>
        <w:pStyle w:val="Descripcin"/>
        <w:spacing w:line="360" w:lineRule="auto"/>
        <w:rPr>
          <w:ins w:id="11541" w:author="Camilo Andrés Díaz Gómez" w:date="2023-03-21T19:35:00Z"/>
          <w:rFonts w:cs="Times New Roman"/>
          <w:b w:val="0"/>
          <w:rPrChange w:id="11542" w:author="Camilo Andrés Díaz Gómez" w:date="2023-03-28T17:42:00Z">
            <w:rPr>
              <w:ins w:id="11543" w:author="Camilo Andrés Díaz Gómez" w:date="2023-03-21T19:35:00Z"/>
              <w:rFonts w:cs="Times New Roman"/>
              <w:b/>
              <w:bCs/>
            </w:rPr>
          </w:rPrChange>
        </w:rPr>
        <w:pPrChange w:id="11544" w:author="Camilo Andrés Díaz Gómez" w:date="2023-03-28T17:43:00Z">
          <w:pPr>
            <w:pStyle w:val="Ttulo3"/>
            <w:ind w:firstLine="708"/>
          </w:pPr>
        </w:pPrChange>
      </w:pPr>
      <w:ins w:id="11545" w:author="Camilo Andrés Díaz Gómez" w:date="2023-03-22T13:43:00Z">
        <w:del w:id="11546" w:author="Steff Guzmán" w:date="2023-03-24T15:47:00Z">
          <w:r w:rsidRPr="002B569F" w:rsidDel="00FA3B96">
            <w:rPr>
              <w:rFonts w:cs="Times New Roman"/>
              <w:bCs/>
              <w:szCs w:val="24"/>
            </w:rPr>
            <w:delText>Anexo 2.</w:delText>
          </w:r>
        </w:del>
        <w:r w:rsidRPr="002B569F">
          <w:rPr>
            <w:rFonts w:cs="Times New Roman"/>
            <w:bCs/>
            <w:szCs w:val="24"/>
          </w:rPr>
          <w:t xml:space="preserve"> </w:t>
        </w:r>
      </w:ins>
      <w:ins w:id="11547" w:author="Camilo Andrés Díaz Gómez" w:date="2023-03-21T19:35:00Z">
        <w:r w:rsidR="000717E0" w:rsidRPr="002B569F">
          <w:rPr>
            <w:rFonts w:cs="Times New Roman"/>
            <w:b w:val="0"/>
            <w:szCs w:val="24"/>
            <w:rPrChange w:id="11548" w:author="Camilo Andrés Díaz Gómez" w:date="2023-03-28T17:42:00Z">
              <w:rPr>
                <w:rFonts w:cs="Times New Roman"/>
                <w:b/>
                <w:bCs/>
              </w:rPr>
            </w:rPrChange>
          </w:rPr>
          <w:t xml:space="preserve">Apertura de los datos para los entrenamientos </w:t>
        </w:r>
      </w:ins>
    </w:p>
    <w:p w14:paraId="79F0E33C" w14:textId="77777777" w:rsidR="000717E0" w:rsidRPr="002B569F" w:rsidRDefault="000717E0" w:rsidP="002B569F">
      <w:pPr>
        <w:ind w:firstLine="708"/>
        <w:rPr>
          <w:ins w:id="11549" w:author="Camilo Andrés Díaz Gómez" w:date="2023-03-21T19:35:00Z"/>
          <w:rFonts w:cs="Times New Roman"/>
          <w:szCs w:val="24"/>
        </w:rPr>
      </w:pPr>
    </w:p>
    <w:p w14:paraId="294A6B09" w14:textId="4FE7F1AD" w:rsidR="000717E0" w:rsidRPr="002B569F" w:rsidRDefault="000717E0" w:rsidP="002B569F">
      <w:pPr>
        <w:ind w:firstLine="708"/>
        <w:jc w:val="center"/>
        <w:rPr>
          <w:ins w:id="11550" w:author="Camilo Andrés Díaz Gómez" w:date="2023-03-21T19:35:00Z"/>
          <w:rFonts w:cs="Times New Roman"/>
          <w:szCs w:val="24"/>
        </w:rPr>
      </w:pPr>
      <w:ins w:id="11551" w:author="Camilo Andrés Díaz Gómez" w:date="2023-03-21T19:35:00Z">
        <w:r w:rsidRPr="002B569F">
          <w:rPr>
            <w:rFonts w:cs="Times New Roman"/>
            <w:noProof/>
            <w:szCs w:val="24"/>
          </w:rPr>
          <w:drawing>
            <wp:inline distT="0" distB="0" distL="0" distR="0" wp14:anchorId="7960C4B2" wp14:editId="1066DD7F">
              <wp:extent cx="5612130" cy="158559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1585595"/>
                      </a:xfrm>
                      <a:prstGeom prst="rect">
                        <a:avLst/>
                      </a:prstGeom>
                    </pic:spPr>
                  </pic:pic>
                </a:graphicData>
              </a:graphic>
            </wp:inline>
          </w:drawing>
        </w:r>
      </w:ins>
    </w:p>
    <w:p w14:paraId="26F90406" w14:textId="77777777" w:rsidR="000717E0" w:rsidRPr="002B569F" w:rsidRDefault="000717E0" w:rsidP="002B569F">
      <w:pPr>
        <w:ind w:firstLine="708"/>
        <w:rPr>
          <w:ins w:id="11552" w:author="Camilo Andrés Díaz Gómez" w:date="2023-03-21T19:35:00Z"/>
          <w:rFonts w:cs="Times New Roman"/>
          <w:szCs w:val="24"/>
        </w:rPr>
      </w:pPr>
    </w:p>
    <w:p w14:paraId="3A1C2628" w14:textId="0236299C" w:rsidR="000717E0" w:rsidRPr="002B569F" w:rsidRDefault="000717E0" w:rsidP="002B569F">
      <w:pPr>
        <w:ind w:firstLine="708"/>
        <w:rPr>
          <w:ins w:id="11553" w:author="Camilo Andrés Díaz Gómez" w:date="2023-03-21T19:35:00Z"/>
          <w:rFonts w:cs="Times New Roman"/>
          <w:szCs w:val="24"/>
        </w:rPr>
      </w:pPr>
      <w:ins w:id="11554" w:author="Camilo Andrés Díaz Gómez" w:date="2023-03-21T19:35:00Z">
        <w:r w:rsidRPr="002B569F">
          <w:rPr>
            <w:rFonts w:cs="Times New Roman"/>
            <w:szCs w:val="24"/>
          </w:rPr>
          <w:t xml:space="preserve">Estas líneas de código se encargan de leer un archivo CSV llamado "Data_2015-2022.csv" desde la ruta especificada en la variable "path_csv". La </w:t>
        </w:r>
      </w:ins>
      <w:r w:rsidR="00D56345" w:rsidRPr="002B569F">
        <w:rPr>
          <w:rFonts w:cs="Times New Roman"/>
          <w:szCs w:val="24"/>
        </w:rPr>
        <w:t>biblioteca panda</w:t>
      </w:r>
      <w:r w:rsidR="00D56345">
        <w:rPr>
          <w:rFonts w:cs="Times New Roman"/>
          <w:szCs w:val="24"/>
        </w:rPr>
        <w:t>s</w:t>
      </w:r>
      <w:ins w:id="11555" w:author="Camilo Andrés Díaz Gómez" w:date="2023-03-21T19:35:00Z">
        <w:r w:rsidRPr="002B569F">
          <w:rPr>
            <w:rFonts w:cs="Times New Roman"/>
            <w:szCs w:val="24"/>
          </w:rPr>
          <w:t xml:space="preserve"> es utilizada para leer el archivo CSV y cargar los datos en un DataFrame llamado "df". La opción "encoding" se establece en "windows-1252" para asegurarse de que la codificación del archivo CSV sea la correcta.</w:t>
        </w:r>
      </w:ins>
    </w:p>
    <w:p w14:paraId="64F0AD69" w14:textId="77777777" w:rsidR="000717E0" w:rsidRPr="002B569F" w:rsidRDefault="000717E0" w:rsidP="002B569F">
      <w:pPr>
        <w:ind w:firstLine="708"/>
        <w:rPr>
          <w:ins w:id="11556" w:author="Camilo Andrés Díaz Gómez" w:date="2023-03-21T19:35:00Z"/>
          <w:rFonts w:cs="Times New Roman"/>
          <w:szCs w:val="24"/>
        </w:rPr>
      </w:pPr>
    </w:p>
    <w:p w14:paraId="00399008" w14:textId="64872AFD" w:rsidR="000717E0" w:rsidRPr="002B569F" w:rsidRDefault="000717E0" w:rsidP="002B569F">
      <w:pPr>
        <w:ind w:firstLine="708"/>
        <w:jc w:val="center"/>
        <w:rPr>
          <w:ins w:id="11557" w:author="Camilo Andrés Díaz Gómez" w:date="2023-03-21T19:35:00Z"/>
          <w:rFonts w:cs="Times New Roman"/>
          <w:szCs w:val="24"/>
        </w:rPr>
      </w:pPr>
      <w:ins w:id="11558" w:author="Camilo Andrés Díaz Gómez" w:date="2023-03-21T19:35:00Z">
        <w:r w:rsidRPr="002B569F">
          <w:rPr>
            <w:rFonts w:cs="Times New Roman"/>
            <w:noProof/>
            <w:szCs w:val="24"/>
          </w:rPr>
          <w:drawing>
            <wp:inline distT="0" distB="0" distL="0" distR="0" wp14:anchorId="554C1C4A" wp14:editId="63E623D7">
              <wp:extent cx="5612130" cy="1047115"/>
              <wp:effectExtent l="0" t="0" r="762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1047115"/>
                      </a:xfrm>
                      <a:prstGeom prst="rect">
                        <a:avLst/>
                      </a:prstGeom>
                    </pic:spPr>
                  </pic:pic>
                </a:graphicData>
              </a:graphic>
            </wp:inline>
          </w:drawing>
        </w:r>
      </w:ins>
    </w:p>
    <w:p w14:paraId="3B573230" w14:textId="77777777" w:rsidR="000717E0" w:rsidRPr="002B569F" w:rsidRDefault="000717E0" w:rsidP="002B569F">
      <w:pPr>
        <w:ind w:firstLine="708"/>
        <w:rPr>
          <w:ins w:id="11559" w:author="Camilo Andrés Díaz Gómez" w:date="2023-03-21T19:35:00Z"/>
          <w:rFonts w:cs="Times New Roman"/>
          <w:szCs w:val="24"/>
        </w:rPr>
      </w:pPr>
    </w:p>
    <w:p w14:paraId="1B2D2685" w14:textId="77777777" w:rsidR="000717E0" w:rsidRPr="002B569F" w:rsidRDefault="000717E0" w:rsidP="002B569F">
      <w:pPr>
        <w:ind w:firstLine="708"/>
        <w:rPr>
          <w:ins w:id="11560" w:author="Camilo Andrés Díaz Gómez" w:date="2023-03-21T19:35:00Z"/>
          <w:rFonts w:cs="Times New Roman"/>
          <w:szCs w:val="24"/>
        </w:rPr>
      </w:pPr>
      <w:ins w:id="11561" w:author="Camilo Andrés Díaz Gómez" w:date="2023-03-21T19:35:00Z">
        <w:r w:rsidRPr="002B569F">
          <w:rPr>
            <w:rFonts w:cs="Times New Roman"/>
            <w:szCs w:val="24"/>
          </w:rPr>
          <w:t>En siguiente lugar el anterior código renombra las columnas del DataFrame df para tener nombres más claros y descriptivos. La primera línea crea una lista con los nombres de las columnas que queremos asignar al DataFrame. La segunda línea utiliza el método columns de Pandas para cambiar los nombres de las columnas del DataFrame a los nombres de la lista. En este caso, las nuevas columnas se corresponden con diferentes variables relacionadas con mediciones de estaciones meteorológicas y geográficas en Colombia.</w:t>
        </w:r>
      </w:ins>
    </w:p>
    <w:p w14:paraId="2E2B7E54" w14:textId="77777777" w:rsidR="000717E0" w:rsidRPr="002B569F" w:rsidRDefault="000717E0" w:rsidP="002B569F">
      <w:pPr>
        <w:ind w:firstLine="708"/>
        <w:rPr>
          <w:ins w:id="11562" w:author="Camilo Andrés Díaz Gómez" w:date="2023-03-21T19:35:00Z"/>
          <w:rFonts w:cs="Times New Roman"/>
          <w:szCs w:val="24"/>
        </w:rPr>
      </w:pPr>
    </w:p>
    <w:p w14:paraId="559A3754" w14:textId="371A53EE" w:rsidR="000717E0" w:rsidRPr="002B569F" w:rsidRDefault="000717E0" w:rsidP="002B569F">
      <w:pPr>
        <w:ind w:firstLine="708"/>
        <w:jc w:val="center"/>
        <w:rPr>
          <w:ins w:id="11563" w:author="Camilo Andrés Díaz Gómez" w:date="2023-03-21T19:35:00Z"/>
          <w:rFonts w:cs="Times New Roman"/>
          <w:szCs w:val="24"/>
        </w:rPr>
      </w:pPr>
      <w:ins w:id="11564" w:author="Camilo Andrés Díaz Gómez" w:date="2023-03-21T19:35:00Z">
        <w:r w:rsidRPr="002B569F">
          <w:rPr>
            <w:rFonts w:cs="Times New Roman"/>
            <w:noProof/>
            <w:szCs w:val="24"/>
          </w:rPr>
          <w:drawing>
            <wp:inline distT="0" distB="0" distL="0" distR="0" wp14:anchorId="0EF9CA99" wp14:editId="1FDDFABE">
              <wp:extent cx="5324475" cy="5810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24475" cy="581025"/>
                      </a:xfrm>
                      <a:prstGeom prst="rect">
                        <a:avLst/>
                      </a:prstGeom>
                    </pic:spPr>
                  </pic:pic>
                </a:graphicData>
              </a:graphic>
            </wp:inline>
          </w:drawing>
        </w:r>
      </w:ins>
    </w:p>
    <w:p w14:paraId="1849710D" w14:textId="77777777" w:rsidR="000717E0" w:rsidRPr="002B569F" w:rsidRDefault="000717E0" w:rsidP="002B569F">
      <w:pPr>
        <w:ind w:firstLine="708"/>
        <w:rPr>
          <w:ins w:id="11565" w:author="Camilo Andrés Díaz Gómez" w:date="2023-03-21T19:35:00Z"/>
          <w:rFonts w:cs="Times New Roman"/>
          <w:szCs w:val="24"/>
        </w:rPr>
      </w:pPr>
    </w:p>
    <w:p w14:paraId="5482C9E7" w14:textId="77777777" w:rsidR="000717E0" w:rsidRPr="002B569F" w:rsidRDefault="000717E0" w:rsidP="002B569F">
      <w:pPr>
        <w:ind w:firstLine="708"/>
        <w:rPr>
          <w:ins w:id="11566" w:author="Camilo Andrés Díaz Gómez" w:date="2023-03-21T19:35:00Z"/>
          <w:rFonts w:cs="Times New Roman"/>
          <w:szCs w:val="24"/>
        </w:rPr>
      </w:pPr>
      <w:ins w:id="11567" w:author="Camilo Andrés Díaz Gómez" w:date="2023-03-21T19:35:00Z">
        <w:r w:rsidRPr="002B569F">
          <w:rPr>
            <w:rFonts w:cs="Times New Roman"/>
            <w:szCs w:val="24"/>
          </w:rPr>
          <w:lastRenderedPageBreak/>
          <w:t>Estas líneas de código imprimen los tipos de datos de cada columna en el DataFrame 'df'. Esto es útil para asegurarse de que los tipos de datos son los correctos y para identificar posibles problemas con los datos que pueden requerir una limpieza o una conversión de tipo de datos.</w:t>
        </w:r>
      </w:ins>
    </w:p>
    <w:p w14:paraId="38887604" w14:textId="77777777" w:rsidR="000717E0" w:rsidRPr="002B569F" w:rsidRDefault="000717E0" w:rsidP="002B569F">
      <w:pPr>
        <w:ind w:firstLine="708"/>
        <w:rPr>
          <w:ins w:id="11568" w:author="Camilo Andrés Díaz Gómez" w:date="2023-03-21T19:35:00Z"/>
          <w:rFonts w:cs="Times New Roman"/>
          <w:szCs w:val="24"/>
        </w:rPr>
      </w:pPr>
    </w:p>
    <w:p w14:paraId="66243BC9" w14:textId="201DFF7F" w:rsidR="000717E0" w:rsidRPr="002B569F" w:rsidRDefault="000717E0" w:rsidP="002B569F">
      <w:pPr>
        <w:ind w:firstLine="708"/>
        <w:jc w:val="center"/>
        <w:rPr>
          <w:ins w:id="11569" w:author="Camilo Andrés Díaz Gómez" w:date="2023-03-21T19:35:00Z"/>
          <w:rFonts w:cs="Times New Roman"/>
          <w:szCs w:val="24"/>
        </w:rPr>
      </w:pPr>
      <w:ins w:id="11570" w:author="Camilo Andrés Díaz Gómez" w:date="2023-03-21T19:35:00Z">
        <w:r w:rsidRPr="002B569F">
          <w:rPr>
            <w:rFonts w:cs="Times New Roman"/>
            <w:noProof/>
            <w:szCs w:val="24"/>
          </w:rPr>
          <w:drawing>
            <wp:inline distT="0" distB="0" distL="0" distR="0" wp14:anchorId="21E9167A" wp14:editId="06101CCB">
              <wp:extent cx="4991100" cy="12477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1100" cy="1247775"/>
                      </a:xfrm>
                      <a:prstGeom prst="rect">
                        <a:avLst/>
                      </a:prstGeom>
                    </pic:spPr>
                  </pic:pic>
                </a:graphicData>
              </a:graphic>
            </wp:inline>
          </w:drawing>
        </w:r>
      </w:ins>
    </w:p>
    <w:p w14:paraId="1716810A" w14:textId="77777777" w:rsidR="000717E0" w:rsidRPr="002B569F" w:rsidRDefault="000717E0" w:rsidP="002B569F">
      <w:pPr>
        <w:ind w:firstLine="708"/>
        <w:rPr>
          <w:ins w:id="11571" w:author="Camilo Andrés Díaz Gómez" w:date="2023-03-21T19:35:00Z"/>
          <w:rFonts w:cs="Times New Roman"/>
          <w:szCs w:val="24"/>
        </w:rPr>
      </w:pPr>
    </w:p>
    <w:p w14:paraId="55610924" w14:textId="77777777" w:rsidR="000717E0" w:rsidRPr="002B569F" w:rsidRDefault="000717E0" w:rsidP="002B569F">
      <w:pPr>
        <w:ind w:firstLine="708"/>
        <w:rPr>
          <w:ins w:id="11572" w:author="Camilo Andrés Díaz Gómez" w:date="2023-03-21T19:35:00Z"/>
          <w:rFonts w:cs="Times New Roman"/>
          <w:szCs w:val="24"/>
        </w:rPr>
      </w:pPr>
      <w:ins w:id="11573" w:author="Camilo Andrés Díaz Gómez" w:date="2023-03-21T19:35:00Z">
        <w:r w:rsidRPr="002B569F">
          <w:rPr>
            <w:rFonts w:cs="Times New Roman"/>
            <w:szCs w:val="24"/>
          </w:rPr>
          <w:t>Estas líneas de código transforman la columna 'Fecha' del DataFrame 'df' al formato de fecha/hora de Pandas utilizando la función pd.to_datetime(). Después, se usa la función dt.strftime() para obtener el número de día del año en formato de cadena y se almacena en la columna 'Dia' del DataFrame 'df'. Finalmente, se cambia el tipo de datos de la columna 'Dia' a 'int' utilizando la función astype().</w:t>
        </w:r>
      </w:ins>
    </w:p>
    <w:p w14:paraId="06A87FE0" w14:textId="77777777" w:rsidR="000717E0" w:rsidRPr="002B569F" w:rsidRDefault="000717E0" w:rsidP="002B569F">
      <w:pPr>
        <w:ind w:firstLine="708"/>
        <w:rPr>
          <w:ins w:id="11574" w:author="Camilo Andrés Díaz Gómez" w:date="2023-03-21T19:35:00Z"/>
          <w:rFonts w:cs="Times New Roman"/>
          <w:szCs w:val="24"/>
        </w:rPr>
      </w:pPr>
    </w:p>
    <w:p w14:paraId="093E6708" w14:textId="38D98D21" w:rsidR="000717E0" w:rsidRPr="002B569F" w:rsidRDefault="000717E0" w:rsidP="002B569F">
      <w:pPr>
        <w:ind w:firstLine="708"/>
        <w:jc w:val="center"/>
        <w:rPr>
          <w:ins w:id="11575" w:author="Camilo Andrés Díaz Gómez" w:date="2023-03-21T19:35:00Z"/>
          <w:rFonts w:cs="Times New Roman"/>
          <w:szCs w:val="24"/>
        </w:rPr>
      </w:pPr>
      <w:ins w:id="11576" w:author="Camilo Andrés Díaz Gómez" w:date="2023-03-21T19:35:00Z">
        <w:r w:rsidRPr="002B569F">
          <w:rPr>
            <w:rFonts w:cs="Times New Roman"/>
            <w:noProof/>
            <w:szCs w:val="24"/>
          </w:rPr>
          <w:drawing>
            <wp:inline distT="0" distB="0" distL="0" distR="0" wp14:anchorId="332D3C63" wp14:editId="697274FC">
              <wp:extent cx="5612130" cy="59626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596265"/>
                      </a:xfrm>
                      <a:prstGeom prst="rect">
                        <a:avLst/>
                      </a:prstGeom>
                    </pic:spPr>
                  </pic:pic>
                </a:graphicData>
              </a:graphic>
            </wp:inline>
          </w:drawing>
        </w:r>
      </w:ins>
    </w:p>
    <w:p w14:paraId="3A03494A" w14:textId="77777777" w:rsidR="000717E0" w:rsidRPr="002B569F" w:rsidRDefault="000717E0" w:rsidP="002B569F">
      <w:pPr>
        <w:ind w:firstLine="708"/>
        <w:rPr>
          <w:ins w:id="11577" w:author="Camilo Andrés Díaz Gómez" w:date="2023-03-21T19:35:00Z"/>
          <w:rFonts w:cs="Times New Roman"/>
          <w:szCs w:val="24"/>
        </w:rPr>
      </w:pPr>
    </w:p>
    <w:p w14:paraId="2B1F7C3E" w14:textId="77777777" w:rsidR="000717E0" w:rsidRPr="002B569F" w:rsidRDefault="000717E0" w:rsidP="002B569F">
      <w:pPr>
        <w:ind w:firstLine="708"/>
        <w:rPr>
          <w:ins w:id="11578" w:author="Camilo Andrés Díaz Gómez" w:date="2023-03-21T19:35:00Z"/>
          <w:rFonts w:cs="Times New Roman"/>
          <w:szCs w:val="24"/>
        </w:rPr>
      </w:pPr>
      <w:ins w:id="11579" w:author="Camilo Andrés Díaz Gómez" w:date="2023-03-21T19:35:00Z">
        <w:r w:rsidRPr="002B569F">
          <w:rPr>
            <w:rFonts w:cs="Times New Roman"/>
            <w:szCs w:val="24"/>
          </w:rPr>
          <w:t>Estas líneas de código mueven la columna 'Dia' del DataFrame 'df' desde su ubicación actual hasta la posición 5 (índice 4) del DataFrame. Primero, la columna 'Dia' se almacena en la variable 'columna_Almacenada' utilizando el método 'pop()', que elimina y devuelve el elemento en la posición especificada (en este caso, la columna 'Dia' del DataFrame). Luego, la columna 'Dia' se inserta en la posición 5 del DataFrame utilizando el método 'insert()'.</w:t>
        </w:r>
      </w:ins>
    </w:p>
    <w:p w14:paraId="71EE20A0" w14:textId="77777777" w:rsidR="000717E0" w:rsidRPr="002B569F" w:rsidRDefault="000717E0" w:rsidP="002B569F">
      <w:pPr>
        <w:ind w:firstLine="708"/>
        <w:rPr>
          <w:ins w:id="11580" w:author="Camilo Andrés Díaz Gómez" w:date="2023-03-21T19:35:00Z"/>
          <w:rFonts w:cs="Times New Roman"/>
          <w:szCs w:val="24"/>
        </w:rPr>
      </w:pPr>
    </w:p>
    <w:p w14:paraId="57668C9D" w14:textId="5F13CE40" w:rsidR="000717E0" w:rsidRPr="002B569F" w:rsidRDefault="000717E0" w:rsidP="002B569F">
      <w:pPr>
        <w:ind w:firstLine="708"/>
        <w:jc w:val="center"/>
        <w:rPr>
          <w:ins w:id="11581" w:author="Camilo Andrés Díaz Gómez" w:date="2023-03-21T19:35:00Z"/>
          <w:rFonts w:cs="Times New Roman"/>
          <w:szCs w:val="24"/>
        </w:rPr>
      </w:pPr>
      <w:ins w:id="11582" w:author="Camilo Andrés Díaz Gómez" w:date="2023-03-21T19:35:00Z">
        <w:r w:rsidRPr="002B569F">
          <w:rPr>
            <w:rFonts w:cs="Times New Roman"/>
            <w:noProof/>
            <w:szCs w:val="24"/>
          </w:rPr>
          <w:drawing>
            <wp:inline distT="0" distB="0" distL="0" distR="0" wp14:anchorId="66FECB46" wp14:editId="57C93391">
              <wp:extent cx="5612130" cy="549910"/>
              <wp:effectExtent l="0" t="0" r="762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549910"/>
                      </a:xfrm>
                      <a:prstGeom prst="rect">
                        <a:avLst/>
                      </a:prstGeom>
                    </pic:spPr>
                  </pic:pic>
                </a:graphicData>
              </a:graphic>
            </wp:inline>
          </w:drawing>
        </w:r>
      </w:ins>
    </w:p>
    <w:p w14:paraId="142D51DB" w14:textId="77777777" w:rsidR="000717E0" w:rsidRPr="002B569F" w:rsidRDefault="000717E0" w:rsidP="002B569F">
      <w:pPr>
        <w:ind w:firstLine="708"/>
        <w:rPr>
          <w:ins w:id="11583" w:author="Camilo Andrés Díaz Gómez" w:date="2023-03-21T19:35:00Z"/>
          <w:rFonts w:cs="Times New Roman"/>
          <w:szCs w:val="24"/>
        </w:rPr>
      </w:pPr>
    </w:p>
    <w:p w14:paraId="29AA0AD6" w14:textId="27D6A93D" w:rsidR="000717E0" w:rsidRPr="002B569F" w:rsidRDefault="000717E0" w:rsidP="002B569F">
      <w:pPr>
        <w:ind w:firstLine="708"/>
        <w:rPr>
          <w:ins w:id="11584" w:author="Camilo Andrés Díaz Gómez" w:date="2023-03-21T19:35:00Z"/>
          <w:rFonts w:cs="Times New Roman"/>
          <w:szCs w:val="24"/>
        </w:rPr>
      </w:pPr>
      <w:ins w:id="11585" w:author="Camilo Andrés Díaz Gómez" w:date="2023-03-21T19:35:00Z">
        <w:r w:rsidRPr="002B569F">
          <w:rPr>
            <w:rFonts w:cs="Times New Roman"/>
            <w:szCs w:val="24"/>
          </w:rPr>
          <w:lastRenderedPageBreak/>
          <w:t>Estas líneas de código ordenan el DataFrame df en orden ascendente según los valores en la columna 'FechaObservacion'. El método sort</w:t>
        </w:r>
      </w:ins>
      <w:ins w:id="11586" w:author="Camilo Andrés Díaz Gómez" w:date="2023-03-28T18:50:00Z">
        <w:r w:rsidR="00882EC9">
          <w:rPr>
            <w:rFonts w:cs="Times New Roman"/>
            <w:szCs w:val="24"/>
          </w:rPr>
          <w:t>_</w:t>
        </w:r>
      </w:ins>
      <w:ins w:id="11587" w:author="Camilo Andrés Díaz Gómez" w:date="2023-03-21T19:35:00Z">
        <w:r w:rsidRPr="002B569F">
          <w:rPr>
            <w:rFonts w:cs="Times New Roman"/>
            <w:szCs w:val="24"/>
          </w:rPr>
          <w:t>values() se utiliza para ordenar los valores en un DataFrame según una o más columnas especificadas. En este caso, solo se ha especificado una columna para ordenar. La función devuelve un nuevo DataFrame ordenado, que se almacena en la misma variable df.</w:t>
        </w:r>
      </w:ins>
    </w:p>
    <w:p w14:paraId="7B6E8A22" w14:textId="77777777" w:rsidR="000717E0" w:rsidRPr="002B569F" w:rsidRDefault="000717E0" w:rsidP="002B569F">
      <w:pPr>
        <w:ind w:firstLine="708"/>
        <w:rPr>
          <w:ins w:id="11588" w:author="Camilo Andrés Díaz Gómez" w:date="2023-03-21T19:35:00Z"/>
          <w:rFonts w:cs="Times New Roman"/>
          <w:szCs w:val="24"/>
        </w:rPr>
      </w:pPr>
    </w:p>
    <w:p w14:paraId="5AB624C0" w14:textId="0B72AF55" w:rsidR="000717E0" w:rsidRPr="002B569F" w:rsidRDefault="000717E0" w:rsidP="002B569F">
      <w:pPr>
        <w:ind w:firstLine="708"/>
        <w:jc w:val="center"/>
        <w:rPr>
          <w:ins w:id="11589" w:author="Camilo Andrés Díaz Gómez" w:date="2023-03-21T19:35:00Z"/>
          <w:rFonts w:cs="Times New Roman"/>
          <w:szCs w:val="24"/>
        </w:rPr>
      </w:pPr>
      <w:ins w:id="11590" w:author="Camilo Andrés Díaz Gómez" w:date="2023-03-21T19:35:00Z">
        <w:r w:rsidRPr="002B569F">
          <w:rPr>
            <w:rFonts w:cs="Times New Roman"/>
            <w:noProof/>
            <w:szCs w:val="24"/>
          </w:rPr>
          <w:drawing>
            <wp:inline distT="0" distB="0" distL="0" distR="0" wp14:anchorId="5CCC142C" wp14:editId="1C2EB54D">
              <wp:extent cx="5612130" cy="473710"/>
              <wp:effectExtent l="0" t="0" r="762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473710"/>
                      </a:xfrm>
                      <a:prstGeom prst="rect">
                        <a:avLst/>
                      </a:prstGeom>
                    </pic:spPr>
                  </pic:pic>
                </a:graphicData>
              </a:graphic>
            </wp:inline>
          </w:drawing>
        </w:r>
      </w:ins>
    </w:p>
    <w:p w14:paraId="18ACB0E5" w14:textId="131AE765" w:rsidR="000717E0" w:rsidRPr="002B569F" w:rsidDel="006E680E" w:rsidRDefault="006E680E">
      <w:pPr>
        <w:ind w:firstLine="708"/>
        <w:rPr>
          <w:ins w:id="11591" w:author="Camilo Andrés Díaz Gómez" w:date="2023-03-21T19:35:00Z"/>
          <w:del w:id="11592" w:author="Steff Guzmán" w:date="2023-03-24T16:02:00Z"/>
          <w:rFonts w:cs="Times New Roman"/>
          <w:szCs w:val="24"/>
        </w:rPr>
      </w:pPr>
      <w:ins w:id="11593" w:author="Steff Guzmán" w:date="2023-03-24T16:02:00Z">
        <w:r w:rsidRPr="002B569F">
          <w:rPr>
            <w:rFonts w:cs="Times New Roman"/>
            <w:szCs w:val="24"/>
          </w:rPr>
          <w:tab/>
        </w:r>
      </w:ins>
    </w:p>
    <w:p w14:paraId="2D155015" w14:textId="7658DDF7" w:rsidR="00935104" w:rsidRPr="002B569F" w:rsidDel="00405EF3" w:rsidRDefault="000717E0">
      <w:pPr>
        <w:rPr>
          <w:ins w:id="11594" w:author="Steff Guzmán" w:date="2023-03-24T15:47:00Z"/>
          <w:del w:id="11595" w:author="Camilo Andrés Díaz Gómez" w:date="2023-03-28T15:25:00Z"/>
          <w:rFonts w:cs="Times New Roman"/>
          <w:szCs w:val="24"/>
          <w:rPrChange w:id="11596" w:author="Camilo Andrés Díaz Gómez" w:date="2023-03-28T17:42:00Z">
            <w:rPr>
              <w:ins w:id="11597" w:author="Steff Guzmán" w:date="2023-03-24T15:47:00Z"/>
              <w:del w:id="11598" w:author="Camilo Andrés Díaz Gómez" w:date="2023-03-28T15:25:00Z"/>
              <w:rFonts w:cs="Times New Roman"/>
              <w:b/>
              <w:bCs/>
              <w:szCs w:val="24"/>
            </w:rPr>
          </w:rPrChange>
        </w:rPr>
      </w:pPr>
      <w:ins w:id="11599" w:author="Camilo Andrés Díaz Gómez" w:date="2023-03-21T19:35:00Z">
        <w:r w:rsidRPr="002B569F">
          <w:rPr>
            <w:rFonts w:cs="Times New Roman"/>
            <w:szCs w:val="24"/>
          </w:rPr>
          <w:t xml:space="preserve">Esta línea de código </w:t>
        </w:r>
      </w:ins>
      <w:ins w:id="11600" w:author="Steff Guzmán" w:date="2023-03-24T14:18:00Z">
        <w:r w:rsidR="001C4568" w:rsidRPr="002B569F">
          <w:rPr>
            <w:rFonts w:cs="Times New Roman"/>
            <w:szCs w:val="24"/>
          </w:rPr>
          <w:t xml:space="preserve">permite </w:t>
        </w:r>
      </w:ins>
      <w:ins w:id="11601" w:author="Camilo Andrés Díaz Gómez" w:date="2023-03-21T19:35:00Z">
        <w:r w:rsidRPr="002B569F">
          <w:rPr>
            <w:rFonts w:cs="Times New Roman"/>
            <w:szCs w:val="24"/>
          </w:rPr>
          <w:t>m</w:t>
        </w:r>
      </w:ins>
      <w:ins w:id="11602" w:author="Steff Guzmán" w:date="2023-03-24T14:18:00Z">
        <w:r w:rsidR="001C4568" w:rsidRPr="002B569F">
          <w:rPr>
            <w:rFonts w:cs="Times New Roman"/>
            <w:szCs w:val="24"/>
          </w:rPr>
          <w:t>ostrar</w:t>
        </w:r>
      </w:ins>
      <w:ins w:id="11603" w:author="Camilo Andrés Díaz Gómez" w:date="2023-03-21T19:35:00Z">
        <w:del w:id="11604" w:author="Steff Guzmán" w:date="2023-03-24T14:18:00Z">
          <w:r w:rsidRPr="002B569F" w:rsidDel="001C4568">
            <w:rPr>
              <w:rFonts w:cs="Times New Roman"/>
              <w:szCs w:val="24"/>
            </w:rPr>
            <w:delText>uestra</w:delText>
          </w:r>
        </w:del>
        <w:r w:rsidRPr="002B569F">
          <w:rPr>
            <w:rFonts w:cs="Times New Roman"/>
            <w:szCs w:val="24"/>
          </w:rPr>
          <w:t xml:space="preserve"> las primeras cinco filas del DataFrame 'df'.</w:t>
        </w:r>
      </w:ins>
    </w:p>
    <w:p w14:paraId="5154A98B" w14:textId="3B803EF3" w:rsidR="00FA3B96" w:rsidRPr="002B569F" w:rsidRDefault="00FA3B96" w:rsidP="002B569F">
      <w:pPr>
        <w:rPr>
          <w:ins w:id="11605" w:author="Steff Guzmán" w:date="2023-03-24T15:47:00Z"/>
          <w:rFonts w:cs="Times New Roman"/>
          <w:b/>
          <w:bCs/>
          <w:szCs w:val="24"/>
        </w:rPr>
      </w:pPr>
    </w:p>
    <w:p w14:paraId="41FBC1B9" w14:textId="2532F5CE" w:rsidR="00FA3B96" w:rsidRPr="002B569F" w:rsidDel="00405EF3" w:rsidRDefault="00FA3B96">
      <w:pPr>
        <w:rPr>
          <w:ins w:id="11606" w:author="Steff Guzmán" w:date="2023-03-24T15:47:00Z"/>
          <w:del w:id="11607" w:author="Camilo Andrés Díaz Gómez" w:date="2023-03-28T15:25:00Z"/>
          <w:rFonts w:cs="Times New Roman"/>
          <w:b/>
          <w:bCs/>
          <w:szCs w:val="24"/>
        </w:rPr>
      </w:pPr>
    </w:p>
    <w:p w14:paraId="5DBC01D0" w14:textId="2F0C9509" w:rsidR="00FA3B96" w:rsidRPr="002B569F" w:rsidDel="00405EF3" w:rsidRDefault="00FA3B96">
      <w:pPr>
        <w:rPr>
          <w:ins w:id="11608" w:author="Steff Guzmán" w:date="2023-03-24T15:47:00Z"/>
          <w:del w:id="11609" w:author="Camilo Andrés Díaz Gómez" w:date="2023-03-28T15:25:00Z"/>
          <w:rFonts w:cs="Times New Roman"/>
          <w:b/>
          <w:bCs/>
          <w:szCs w:val="24"/>
        </w:rPr>
      </w:pPr>
    </w:p>
    <w:p w14:paraId="04015278" w14:textId="10BE52C3" w:rsidR="00FA3B96" w:rsidRPr="002B569F" w:rsidDel="00405EF3" w:rsidRDefault="00FA3B96">
      <w:pPr>
        <w:rPr>
          <w:ins w:id="11610" w:author="Steff Guzmán" w:date="2023-03-24T15:47:00Z"/>
          <w:del w:id="11611" w:author="Camilo Andrés Díaz Gómez" w:date="2023-03-28T15:25:00Z"/>
          <w:rFonts w:cs="Times New Roman"/>
          <w:b/>
          <w:bCs/>
          <w:szCs w:val="24"/>
        </w:rPr>
      </w:pPr>
    </w:p>
    <w:p w14:paraId="3BDA9CA9" w14:textId="7079CA2B" w:rsidR="00FA3B96" w:rsidRPr="002B569F" w:rsidDel="00405EF3" w:rsidRDefault="00FA3B96">
      <w:pPr>
        <w:rPr>
          <w:ins w:id="11612" w:author="Steff Guzmán" w:date="2023-03-24T15:47:00Z"/>
          <w:del w:id="11613" w:author="Camilo Andrés Díaz Gómez" w:date="2023-03-28T15:25:00Z"/>
          <w:rFonts w:cs="Times New Roman"/>
          <w:b/>
          <w:bCs/>
          <w:szCs w:val="24"/>
        </w:rPr>
      </w:pPr>
    </w:p>
    <w:p w14:paraId="45887634" w14:textId="0B4DD0D4" w:rsidR="00FA3B96" w:rsidRPr="002B569F" w:rsidDel="00405EF3" w:rsidRDefault="00FA3B96">
      <w:pPr>
        <w:rPr>
          <w:ins w:id="11614" w:author="Steff Guzmán" w:date="2023-03-24T15:47:00Z"/>
          <w:del w:id="11615" w:author="Camilo Andrés Díaz Gómez" w:date="2023-03-28T15:25:00Z"/>
          <w:rFonts w:cs="Times New Roman"/>
          <w:b/>
          <w:bCs/>
          <w:szCs w:val="24"/>
        </w:rPr>
      </w:pPr>
    </w:p>
    <w:p w14:paraId="3BF0388D" w14:textId="43511C93" w:rsidR="00FA3B96" w:rsidRPr="002B569F" w:rsidDel="00405EF3" w:rsidRDefault="00FA3B96">
      <w:pPr>
        <w:rPr>
          <w:ins w:id="11616" w:author="Steff Guzmán" w:date="2023-03-24T15:47:00Z"/>
          <w:del w:id="11617" w:author="Camilo Andrés Díaz Gómez" w:date="2023-03-28T15:25:00Z"/>
          <w:rFonts w:cs="Times New Roman"/>
          <w:b/>
          <w:bCs/>
          <w:szCs w:val="24"/>
        </w:rPr>
      </w:pPr>
    </w:p>
    <w:p w14:paraId="5A399185" w14:textId="19C1F8CA" w:rsidR="00FA3B96" w:rsidRPr="002B569F" w:rsidDel="00405EF3" w:rsidRDefault="00FA3B96">
      <w:pPr>
        <w:rPr>
          <w:ins w:id="11618" w:author="Steff Guzmán" w:date="2023-03-24T15:47:00Z"/>
          <w:del w:id="11619" w:author="Camilo Andrés Díaz Gómez" w:date="2023-03-28T15:25:00Z"/>
          <w:rFonts w:cs="Times New Roman"/>
          <w:b/>
          <w:bCs/>
          <w:szCs w:val="24"/>
        </w:rPr>
      </w:pPr>
    </w:p>
    <w:p w14:paraId="49A47BB8" w14:textId="41721880" w:rsidR="00FA3B96" w:rsidRPr="002B569F" w:rsidDel="00405EF3" w:rsidRDefault="00FA3B96">
      <w:pPr>
        <w:rPr>
          <w:ins w:id="11620" w:author="Steff Guzmán" w:date="2023-03-24T15:47:00Z"/>
          <w:del w:id="11621" w:author="Camilo Andrés Díaz Gómez" w:date="2023-03-28T15:25:00Z"/>
          <w:rFonts w:cs="Times New Roman"/>
          <w:b/>
          <w:bCs/>
          <w:szCs w:val="24"/>
        </w:rPr>
      </w:pPr>
    </w:p>
    <w:p w14:paraId="08218242" w14:textId="5122CC67" w:rsidR="00FA3B96" w:rsidRPr="002B569F" w:rsidDel="00405EF3" w:rsidRDefault="00FA3B96">
      <w:pPr>
        <w:rPr>
          <w:ins w:id="11622" w:author="Steff Guzmán" w:date="2023-03-24T15:47:00Z"/>
          <w:del w:id="11623" w:author="Camilo Andrés Díaz Gómez" w:date="2023-03-28T15:25:00Z"/>
          <w:rFonts w:cs="Times New Roman"/>
          <w:b/>
          <w:bCs/>
          <w:szCs w:val="24"/>
        </w:rPr>
      </w:pPr>
    </w:p>
    <w:p w14:paraId="5EA4013A" w14:textId="3F086675" w:rsidR="00FA3B96" w:rsidRPr="002B569F" w:rsidDel="00405EF3" w:rsidRDefault="00FA3B96">
      <w:pPr>
        <w:rPr>
          <w:ins w:id="11624" w:author="Steff Guzmán" w:date="2023-03-24T15:47:00Z"/>
          <w:del w:id="11625" w:author="Camilo Andrés Díaz Gómez" w:date="2023-03-28T15:25:00Z"/>
          <w:rFonts w:cs="Times New Roman"/>
          <w:b/>
          <w:bCs/>
          <w:szCs w:val="24"/>
        </w:rPr>
      </w:pPr>
    </w:p>
    <w:p w14:paraId="4E4ACEBE" w14:textId="404F6494" w:rsidR="00FA3B96" w:rsidRPr="002B569F" w:rsidDel="00405EF3" w:rsidRDefault="00FA3B96">
      <w:pPr>
        <w:rPr>
          <w:ins w:id="11626" w:author="Steff Guzmán" w:date="2023-03-24T15:47:00Z"/>
          <w:del w:id="11627" w:author="Camilo Andrés Díaz Gómez" w:date="2023-03-28T15:25:00Z"/>
          <w:rFonts w:cs="Times New Roman"/>
          <w:b/>
          <w:bCs/>
          <w:szCs w:val="24"/>
        </w:rPr>
      </w:pPr>
    </w:p>
    <w:p w14:paraId="14C723F0" w14:textId="40D265F2" w:rsidR="00FA3B96" w:rsidRPr="002B569F" w:rsidDel="00405EF3" w:rsidRDefault="00FA3B96">
      <w:pPr>
        <w:rPr>
          <w:ins w:id="11628" w:author="Steff Guzmán" w:date="2023-03-24T15:47:00Z"/>
          <w:del w:id="11629" w:author="Camilo Andrés Díaz Gómez" w:date="2023-03-28T15:25:00Z"/>
          <w:rFonts w:cs="Times New Roman"/>
          <w:b/>
          <w:bCs/>
          <w:szCs w:val="24"/>
        </w:rPr>
      </w:pPr>
    </w:p>
    <w:p w14:paraId="581EDDFC" w14:textId="629DC922" w:rsidR="00FA3B96" w:rsidRPr="002B569F" w:rsidDel="00405EF3" w:rsidRDefault="00FA3B96">
      <w:pPr>
        <w:rPr>
          <w:ins w:id="11630" w:author="Steff Guzmán" w:date="2023-03-24T15:47:00Z"/>
          <w:del w:id="11631" w:author="Camilo Andrés Díaz Gómez" w:date="2023-03-28T15:25:00Z"/>
          <w:rFonts w:cs="Times New Roman"/>
          <w:b/>
          <w:bCs/>
          <w:szCs w:val="24"/>
        </w:rPr>
      </w:pPr>
    </w:p>
    <w:p w14:paraId="0F772ABC" w14:textId="5A39FD7C" w:rsidR="00FA3B96" w:rsidRPr="002B569F" w:rsidDel="00405EF3" w:rsidRDefault="00FA3B96">
      <w:pPr>
        <w:rPr>
          <w:ins w:id="11632" w:author="Steff Guzmán" w:date="2023-03-24T15:51:00Z"/>
          <w:del w:id="11633" w:author="Camilo Andrés Díaz Gómez" w:date="2023-03-28T15:25:00Z"/>
          <w:rFonts w:cs="Times New Roman"/>
          <w:b/>
          <w:bCs/>
          <w:szCs w:val="24"/>
        </w:rPr>
      </w:pPr>
    </w:p>
    <w:p w14:paraId="73AAE81A" w14:textId="496B9EC8" w:rsidR="00FA3B96" w:rsidRPr="002B569F" w:rsidDel="00405EF3" w:rsidRDefault="00FA3B96">
      <w:pPr>
        <w:rPr>
          <w:ins w:id="11634" w:author="Steff Guzmán" w:date="2023-03-24T15:51:00Z"/>
          <w:del w:id="11635" w:author="Camilo Andrés Díaz Gómez" w:date="2023-03-28T15:25:00Z"/>
          <w:rFonts w:cs="Times New Roman"/>
          <w:b/>
          <w:bCs/>
          <w:szCs w:val="24"/>
        </w:rPr>
      </w:pPr>
    </w:p>
    <w:p w14:paraId="7385154A" w14:textId="40B74B4D" w:rsidR="00FA3B96" w:rsidRPr="002B569F" w:rsidDel="00405EF3" w:rsidRDefault="00FA3B96">
      <w:pPr>
        <w:rPr>
          <w:ins w:id="11636" w:author="Steff Guzmán" w:date="2023-03-24T15:51:00Z"/>
          <w:del w:id="11637" w:author="Camilo Andrés Díaz Gómez" w:date="2023-03-28T15:25:00Z"/>
          <w:rFonts w:cs="Times New Roman"/>
          <w:b/>
          <w:bCs/>
          <w:szCs w:val="24"/>
        </w:rPr>
      </w:pPr>
    </w:p>
    <w:p w14:paraId="4A93B5E6" w14:textId="52D0B159" w:rsidR="00FA3B96" w:rsidRPr="002B569F" w:rsidDel="00405EF3" w:rsidRDefault="00FA3B96">
      <w:pPr>
        <w:rPr>
          <w:ins w:id="11638" w:author="Steff Guzmán" w:date="2023-03-24T15:47:00Z"/>
          <w:del w:id="11639" w:author="Camilo Andrés Díaz Gómez" w:date="2023-03-28T15:25:00Z"/>
          <w:rFonts w:cs="Times New Roman"/>
          <w:b/>
          <w:bCs/>
          <w:szCs w:val="24"/>
        </w:rPr>
      </w:pPr>
    </w:p>
    <w:p w14:paraId="420F93F8" w14:textId="684D1840" w:rsidR="00FA3B96" w:rsidRPr="002B569F" w:rsidRDefault="00FA3B96" w:rsidP="002B569F">
      <w:pPr>
        <w:rPr>
          <w:ins w:id="11640" w:author="Steff Guzmán" w:date="2023-03-24T15:47:00Z"/>
          <w:rFonts w:cs="Times New Roman"/>
          <w:b/>
          <w:bCs/>
          <w:szCs w:val="24"/>
        </w:rPr>
      </w:pPr>
    </w:p>
    <w:p w14:paraId="1A5D90BC" w14:textId="77777777" w:rsidR="00405EF3" w:rsidRPr="002B569F" w:rsidRDefault="00405EF3">
      <w:pPr>
        <w:spacing w:after="160"/>
        <w:jc w:val="left"/>
        <w:rPr>
          <w:ins w:id="11641" w:author="Camilo Andrés Díaz Gómez" w:date="2023-03-28T15:29:00Z"/>
          <w:rFonts w:cs="Times New Roman"/>
          <w:b/>
          <w:iCs/>
          <w:szCs w:val="24"/>
        </w:rPr>
        <w:pPrChange w:id="11642" w:author="Camilo Andrés Díaz Gómez" w:date="2023-03-28T17:43:00Z">
          <w:pPr>
            <w:spacing w:after="160" w:line="259" w:lineRule="auto"/>
            <w:jc w:val="left"/>
          </w:pPr>
        </w:pPrChange>
      </w:pPr>
      <w:ins w:id="11643" w:author="Camilo Andrés Díaz Gómez" w:date="2023-03-28T15:29:00Z">
        <w:r w:rsidRPr="002B569F">
          <w:rPr>
            <w:rFonts w:cs="Times New Roman"/>
            <w:szCs w:val="24"/>
          </w:rPr>
          <w:br w:type="page"/>
        </w:r>
      </w:ins>
    </w:p>
    <w:p w14:paraId="628C2BE8" w14:textId="66E4258B" w:rsidR="00FA3B96" w:rsidRPr="002B569F" w:rsidDel="00FA3B96" w:rsidRDefault="00FA3B96">
      <w:pPr>
        <w:pStyle w:val="Descripcin"/>
        <w:spacing w:line="360" w:lineRule="auto"/>
        <w:rPr>
          <w:ins w:id="11644" w:author="Camilo Andrés Díaz Gómez" w:date="2023-03-22T13:43:00Z"/>
          <w:del w:id="11645" w:author="Steff Guzmán" w:date="2023-03-24T15:47:00Z"/>
          <w:rFonts w:cs="Times New Roman"/>
          <w:b w:val="0"/>
          <w:bCs/>
          <w:szCs w:val="24"/>
          <w:rPrChange w:id="11646" w:author="Camilo Andrés Díaz Gómez" w:date="2023-03-28T17:42:00Z">
            <w:rPr>
              <w:ins w:id="11647" w:author="Camilo Andrés Díaz Gómez" w:date="2023-03-22T13:43:00Z"/>
              <w:del w:id="11648" w:author="Steff Guzmán" w:date="2023-03-24T15:47:00Z"/>
              <w:rFonts w:cs="Times New Roman"/>
              <w:b/>
              <w:bCs/>
            </w:rPr>
          </w:rPrChange>
        </w:rPr>
        <w:pPrChange w:id="11649" w:author="Camilo Andrés Díaz Gómez" w:date="2023-03-28T17:43:00Z">
          <w:pPr/>
        </w:pPrChange>
      </w:pPr>
      <w:bookmarkStart w:id="11650" w:name="_Toc135051115"/>
      <w:ins w:id="11651" w:author="Steff Guzmán" w:date="2023-03-24T15:50:00Z">
        <w:r w:rsidRPr="002B569F">
          <w:rPr>
            <w:rFonts w:cs="Times New Roman"/>
            <w:szCs w:val="24"/>
          </w:rPr>
          <w:lastRenderedPageBreak/>
          <w:t xml:space="preserve">Anexo </w:t>
        </w:r>
        <w:r w:rsidRPr="002B569F">
          <w:rPr>
            <w:rFonts w:cs="Times New Roman"/>
            <w:szCs w:val="24"/>
          </w:rPr>
          <w:fldChar w:fldCharType="begin"/>
        </w:r>
        <w:r w:rsidRPr="002B569F">
          <w:rPr>
            <w:rFonts w:cs="Times New Roman"/>
            <w:szCs w:val="24"/>
          </w:rPr>
          <w:instrText xml:space="preserve"> SEQ Anexo \* ARABIC </w:instrText>
        </w:r>
      </w:ins>
      <w:r w:rsidRPr="002B569F">
        <w:rPr>
          <w:rFonts w:cs="Times New Roman"/>
          <w:szCs w:val="24"/>
        </w:rPr>
        <w:fldChar w:fldCharType="separate"/>
      </w:r>
      <w:ins w:id="11652" w:author="Steff Guzmán" w:date="2023-03-24T15:50:00Z">
        <w:r w:rsidRPr="002B569F">
          <w:rPr>
            <w:rFonts w:cs="Times New Roman"/>
            <w:noProof/>
            <w:szCs w:val="24"/>
          </w:rPr>
          <w:t>3</w:t>
        </w:r>
        <w:r w:rsidRPr="002B569F">
          <w:rPr>
            <w:rFonts w:cs="Times New Roman"/>
            <w:szCs w:val="24"/>
          </w:rPr>
          <w:fldChar w:fldCharType="end"/>
        </w:r>
      </w:ins>
      <w:ins w:id="11653" w:author="Steff Guzmán" w:date="2023-03-24T15:51:00Z">
        <w:r w:rsidRPr="002B569F">
          <w:rPr>
            <w:rFonts w:cs="Times New Roman"/>
            <w:szCs w:val="24"/>
          </w:rPr>
          <w:t>.</w:t>
        </w:r>
      </w:ins>
      <w:bookmarkEnd w:id="11650"/>
    </w:p>
    <w:p w14:paraId="59EB9D90" w14:textId="67F883E6" w:rsidR="00935104" w:rsidRPr="002B569F" w:rsidRDefault="00935104">
      <w:pPr>
        <w:pStyle w:val="Descripcin"/>
        <w:spacing w:line="360" w:lineRule="auto"/>
        <w:rPr>
          <w:ins w:id="11654" w:author="Camilo Andrés Díaz Gómez" w:date="2023-03-22T13:43:00Z"/>
          <w:rFonts w:cs="Times New Roman"/>
          <w:b w:val="0"/>
          <w:rPrChange w:id="11655" w:author="Camilo Andrés Díaz Gómez" w:date="2023-03-28T17:42:00Z">
            <w:rPr>
              <w:ins w:id="11656" w:author="Camilo Andrés Díaz Gómez" w:date="2023-03-22T13:43:00Z"/>
              <w:rFonts w:ascii="Times New Roman" w:hAnsi="Times New Roman" w:cs="Times New Roman"/>
              <w:b/>
              <w:bCs/>
              <w:color w:val="auto"/>
            </w:rPr>
          </w:rPrChange>
        </w:rPr>
        <w:pPrChange w:id="11657" w:author="Camilo Andrés Díaz Gómez" w:date="2023-03-28T17:43:00Z">
          <w:pPr>
            <w:pStyle w:val="Ttulo3"/>
          </w:pPr>
        </w:pPrChange>
      </w:pPr>
      <w:ins w:id="11658" w:author="Camilo Andrés Díaz Gómez" w:date="2023-03-22T13:43:00Z">
        <w:del w:id="11659" w:author="Steff Guzmán" w:date="2023-03-24T15:47:00Z">
          <w:r w:rsidRPr="002B569F" w:rsidDel="00FA3B96">
            <w:rPr>
              <w:rFonts w:cs="Times New Roman"/>
              <w:bCs/>
              <w:szCs w:val="24"/>
            </w:rPr>
            <w:delText>Anexo 3.</w:delText>
          </w:r>
        </w:del>
        <w:r w:rsidRPr="002B569F">
          <w:rPr>
            <w:rFonts w:cs="Times New Roman"/>
            <w:bCs/>
            <w:szCs w:val="24"/>
          </w:rPr>
          <w:t xml:space="preserve"> </w:t>
        </w:r>
        <w:r w:rsidRPr="002B569F">
          <w:rPr>
            <w:rFonts w:cs="Times New Roman"/>
            <w:b w:val="0"/>
            <w:szCs w:val="24"/>
            <w:rPrChange w:id="11660" w:author="Camilo Andrés Díaz Gómez" w:date="2023-03-28T17:42:00Z">
              <w:rPr>
                <w:rFonts w:cs="Times New Roman"/>
                <w:b/>
                <w:bCs/>
              </w:rPr>
            </w:rPrChange>
          </w:rPr>
          <w:t>Resultados en tiempo real</w:t>
        </w:r>
      </w:ins>
    </w:p>
    <w:p w14:paraId="309F39EE" w14:textId="60FAB768" w:rsidR="00935104" w:rsidRPr="002B569F" w:rsidDel="001C4568" w:rsidRDefault="00935104">
      <w:pPr>
        <w:jc w:val="center"/>
        <w:rPr>
          <w:ins w:id="11661" w:author="Camilo Andrés Díaz Gómez" w:date="2023-03-22T13:44:00Z"/>
          <w:del w:id="11662" w:author="Steff Guzmán" w:date="2023-03-24T14:12:00Z"/>
          <w:rFonts w:cs="Times New Roman"/>
          <w:b/>
          <w:bCs/>
          <w:szCs w:val="24"/>
        </w:rPr>
      </w:pPr>
    </w:p>
    <w:p w14:paraId="442E9510" w14:textId="2B4CE576" w:rsidR="00935104" w:rsidRPr="002B569F" w:rsidDel="001C4568" w:rsidRDefault="00935104">
      <w:pPr>
        <w:rPr>
          <w:ins w:id="11663" w:author="Camilo Andrés Díaz Gómez" w:date="2023-03-22T13:44:00Z"/>
          <w:del w:id="11664" w:author="Steff Guzmán" w:date="2023-03-24T14:12:00Z"/>
          <w:rFonts w:cs="Times New Roman"/>
          <w:b/>
          <w:bCs/>
          <w:szCs w:val="24"/>
        </w:rPr>
        <w:pPrChange w:id="11665" w:author="Camilo Andrés Díaz Gómez" w:date="2023-03-28T17:43:00Z">
          <w:pPr>
            <w:jc w:val="center"/>
          </w:pPr>
        </w:pPrChange>
      </w:pPr>
      <w:ins w:id="11666" w:author="Camilo Andrés Díaz Gómez" w:date="2023-03-22T13:43:00Z">
        <w:del w:id="11667" w:author="Steff Guzmán" w:date="2023-03-24T14:12:00Z">
          <w:r w:rsidRPr="002B569F" w:rsidDel="001C4568">
            <w:rPr>
              <w:rFonts w:cs="Times New Roman"/>
              <w:noProof/>
              <w:szCs w:val="24"/>
            </w:rPr>
            <w:drawing>
              <wp:inline distT="0" distB="0" distL="0" distR="0" wp14:anchorId="4734E98E" wp14:editId="41860F48">
                <wp:extent cx="5458178" cy="654685"/>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del>
      </w:ins>
    </w:p>
    <w:p w14:paraId="486E3421" w14:textId="77777777" w:rsidR="00E30F2C" w:rsidRPr="002B569F" w:rsidRDefault="00E30F2C" w:rsidP="002B569F">
      <w:pPr>
        <w:ind w:firstLine="720"/>
        <w:rPr>
          <w:moveTo w:id="11668" w:author="Camilo Andrés Díaz Gómez" w:date="2023-03-22T16:26:00Z"/>
          <w:rFonts w:cs="Times New Roman"/>
          <w:noProof/>
          <w:szCs w:val="24"/>
        </w:rPr>
      </w:pPr>
      <w:moveToRangeStart w:id="11669" w:author="Camilo Andrés Díaz Gómez" w:date="2023-03-22T16:26:00Z" w:name="move129538940"/>
    </w:p>
    <w:p w14:paraId="46D2A81C" w14:textId="754830A9" w:rsidR="00E30F2C" w:rsidRPr="002B569F" w:rsidDel="001C4568" w:rsidRDefault="00E30F2C">
      <w:pPr>
        <w:ind w:firstLine="720"/>
        <w:rPr>
          <w:del w:id="11670" w:author="JHONATAN MAURICIO VILLARREAL CORREDOR" w:date="2023-03-22T19:56:00Z"/>
          <w:rFonts w:cs="Times New Roman"/>
          <w:noProof/>
          <w:szCs w:val="24"/>
        </w:rPr>
      </w:pPr>
      <w:moveTo w:id="11671" w:author="Camilo Andrés Díaz Gómez" w:date="2023-03-22T16:26:00Z">
        <w:del w:id="11672" w:author="Steff Guzmán" w:date="2023-03-24T14:13:00Z">
          <w:r w:rsidRPr="002B569F" w:rsidDel="001C4568">
            <w:rPr>
              <w:rFonts w:cs="Times New Roman"/>
              <w:noProof/>
              <w:szCs w:val="24"/>
            </w:rPr>
            <w:delText xml:space="preserve">Esta prueba se realizó </w:delText>
          </w:r>
        </w:del>
      </w:moveTo>
      <w:ins w:id="11673" w:author="Steff Guzmán" w:date="2023-03-24T14:13:00Z">
        <w:r w:rsidR="001C4568" w:rsidRPr="002B569F">
          <w:rPr>
            <w:rFonts w:cs="Times New Roman"/>
            <w:noProof/>
            <w:szCs w:val="24"/>
          </w:rPr>
          <w:t xml:space="preserve">La siguiente imagen fue una prueba realizada </w:t>
        </w:r>
      </w:ins>
      <w:moveTo w:id="11674" w:author="Camilo Andrés Díaz Gómez" w:date="2023-03-22T16:26:00Z">
        <w:r w:rsidRPr="002B569F">
          <w:rPr>
            <w:rFonts w:cs="Times New Roman"/>
            <w:noProof/>
            <w:szCs w:val="24"/>
          </w:rPr>
          <w:t>el 1 de octubre de 2022 a las 11:00 pm, obteniendo una diferencia de 0.41°C con la temperatura proporcionada por Microsoft. Esto destaca la gran precisión obtenida después de entrenar el modelo. Para obtener resultados más actuales, es necesario entrenar los modelos con una mayor cantidad de datos hasta la fecha actual.</w:t>
        </w:r>
      </w:moveTo>
    </w:p>
    <w:p w14:paraId="76DE6DB6" w14:textId="77777777" w:rsidR="001C4568" w:rsidRPr="002B569F" w:rsidRDefault="001C4568" w:rsidP="002B569F">
      <w:pPr>
        <w:ind w:firstLine="720"/>
        <w:rPr>
          <w:ins w:id="11675" w:author="Steff Guzmán" w:date="2023-03-24T14:12:00Z"/>
          <w:rFonts w:cs="Times New Roman"/>
          <w:noProof/>
          <w:szCs w:val="24"/>
        </w:rPr>
      </w:pPr>
    </w:p>
    <w:p w14:paraId="63024657" w14:textId="7DB7AC23" w:rsidR="001C4568" w:rsidRPr="002B569F" w:rsidRDefault="001C4568" w:rsidP="002B569F">
      <w:pPr>
        <w:ind w:firstLine="720"/>
        <w:rPr>
          <w:ins w:id="11676" w:author="Steff Guzmán" w:date="2023-03-24T14:12:00Z"/>
          <w:rFonts w:cs="Times New Roman"/>
          <w:noProof/>
          <w:szCs w:val="24"/>
        </w:rPr>
      </w:pPr>
    </w:p>
    <w:p w14:paraId="0BA4EE85" w14:textId="18BD7269" w:rsidR="00935104" w:rsidRPr="002B569F" w:rsidDel="00FA3B96" w:rsidRDefault="001C4568">
      <w:pPr>
        <w:jc w:val="center"/>
        <w:rPr>
          <w:del w:id="11677" w:author="JHONATAN MAURICIO VILLARREAL CORREDOR" w:date="2023-03-22T19:56:00Z"/>
          <w:rFonts w:cs="Times New Roman"/>
          <w:noProof/>
          <w:szCs w:val="24"/>
        </w:rPr>
        <w:pPrChange w:id="11678" w:author="Camilo Andrés Díaz Gómez" w:date="2023-03-28T17:43:00Z">
          <w:pPr/>
        </w:pPrChange>
      </w:pPr>
      <w:ins w:id="11679" w:author="Steff Guzmán" w:date="2023-03-24T14:12:00Z">
        <w:r w:rsidRPr="002B569F">
          <w:rPr>
            <w:rFonts w:cs="Times New Roman"/>
            <w:noProof/>
            <w:szCs w:val="24"/>
          </w:rPr>
          <w:drawing>
            <wp:inline distT="0" distB="0" distL="0" distR="0" wp14:anchorId="5A9AF960" wp14:editId="065DC4AD">
              <wp:extent cx="5458178" cy="654685"/>
              <wp:effectExtent l="0" t="0" r="952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ins>
      <w:moveToRangeEnd w:id="11669"/>
    </w:p>
    <w:p w14:paraId="31ADF615" w14:textId="2881BB27" w:rsidR="00FA3B96" w:rsidRPr="002B569F" w:rsidRDefault="00FA3B96">
      <w:pPr>
        <w:pStyle w:val="Descripcin"/>
        <w:spacing w:line="360" w:lineRule="auto"/>
        <w:ind w:firstLine="720"/>
        <w:jc w:val="center"/>
        <w:rPr>
          <w:ins w:id="11680" w:author="Steff Guzmán" w:date="2023-03-24T15:52:00Z"/>
          <w:rFonts w:cs="Times New Roman"/>
          <w:b w:val="0"/>
          <w:iCs w:val="0"/>
          <w:noProof/>
          <w:szCs w:val="24"/>
        </w:rPr>
        <w:pPrChange w:id="11681" w:author="Camilo Andrés Díaz Gómez" w:date="2023-03-28T17:43:00Z">
          <w:pPr>
            <w:pStyle w:val="Descripcin"/>
            <w:ind w:firstLine="720"/>
          </w:pPr>
        </w:pPrChange>
      </w:pPr>
    </w:p>
    <w:p w14:paraId="7ED0D7DD" w14:textId="77777777" w:rsidR="00FA2335" w:rsidRPr="002B569F" w:rsidRDefault="00FA2335" w:rsidP="002B569F">
      <w:pPr>
        <w:rPr>
          <w:ins w:id="11682" w:author="Steff Guzmán" w:date="2023-03-24T16:36:00Z"/>
          <w:rFonts w:cs="Times New Roman"/>
          <w:b/>
          <w:bCs/>
          <w:szCs w:val="24"/>
        </w:rPr>
      </w:pPr>
    </w:p>
    <w:p w14:paraId="4092AEB0" w14:textId="77777777" w:rsidR="00FA2335" w:rsidRPr="002B569F" w:rsidRDefault="00FA2335" w:rsidP="002B569F">
      <w:pPr>
        <w:rPr>
          <w:ins w:id="11683" w:author="Steff Guzmán" w:date="2023-03-24T16:36:00Z"/>
          <w:rFonts w:cs="Times New Roman"/>
          <w:b/>
          <w:bCs/>
          <w:szCs w:val="24"/>
        </w:rPr>
      </w:pPr>
    </w:p>
    <w:p w14:paraId="50B831F7" w14:textId="77777777" w:rsidR="00FA2335" w:rsidRPr="002B569F" w:rsidRDefault="00FA2335" w:rsidP="002B569F">
      <w:pPr>
        <w:rPr>
          <w:ins w:id="11684" w:author="Steff Guzmán" w:date="2023-03-24T16:36:00Z"/>
          <w:rFonts w:cs="Times New Roman"/>
          <w:b/>
          <w:bCs/>
          <w:szCs w:val="24"/>
        </w:rPr>
      </w:pPr>
    </w:p>
    <w:p w14:paraId="259DE4BF" w14:textId="77777777" w:rsidR="00FA2335" w:rsidRPr="002B569F" w:rsidDel="00405EF3" w:rsidRDefault="00FA2335">
      <w:pPr>
        <w:rPr>
          <w:ins w:id="11685" w:author="Steff Guzmán" w:date="2023-03-24T16:36:00Z"/>
          <w:del w:id="11686" w:author="Camilo Andrés Díaz Gómez" w:date="2023-03-28T15:25:00Z"/>
          <w:rFonts w:cs="Times New Roman"/>
          <w:b/>
          <w:bCs/>
          <w:szCs w:val="24"/>
        </w:rPr>
      </w:pPr>
    </w:p>
    <w:p w14:paraId="36D5BDCF" w14:textId="525BCC60" w:rsidR="00FA2335" w:rsidRPr="002B569F" w:rsidDel="00405EF3" w:rsidRDefault="00FA2335">
      <w:pPr>
        <w:rPr>
          <w:ins w:id="11687" w:author="Steff Guzmán" w:date="2023-03-24T16:36:00Z"/>
          <w:del w:id="11688" w:author="Camilo Andrés Díaz Gómez" w:date="2023-03-28T15:25:00Z"/>
          <w:rFonts w:cs="Times New Roman"/>
          <w:b/>
          <w:bCs/>
          <w:szCs w:val="24"/>
        </w:rPr>
      </w:pPr>
    </w:p>
    <w:p w14:paraId="25B971E0" w14:textId="26BC72F1" w:rsidR="00FA2335" w:rsidRPr="002B569F" w:rsidDel="00405EF3" w:rsidRDefault="00FA2335">
      <w:pPr>
        <w:rPr>
          <w:ins w:id="11689" w:author="Steff Guzmán" w:date="2023-03-24T16:36:00Z"/>
          <w:del w:id="11690" w:author="Camilo Andrés Díaz Gómez" w:date="2023-03-28T15:25:00Z"/>
          <w:rFonts w:cs="Times New Roman"/>
          <w:b/>
          <w:bCs/>
          <w:szCs w:val="24"/>
        </w:rPr>
      </w:pPr>
    </w:p>
    <w:p w14:paraId="4CE14657" w14:textId="269248E4" w:rsidR="00FA2335" w:rsidRPr="002B569F" w:rsidDel="00405EF3" w:rsidRDefault="00FA2335">
      <w:pPr>
        <w:rPr>
          <w:ins w:id="11691" w:author="Steff Guzmán" w:date="2023-03-24T16:36:00Z"/>
          <w:del w:id="11692" w:author="Camilo Andrés Díaz Gómez" w:date="2023-03-28T15:25:00Z"/>
          <w:rFonts w:cs="Times New Roman"/>
          <w:b/>
          <w:bCs/>
          <w:szCs w:val="24"/>
        </w:rPr>
      </w:pPr>
    </w:p>
    <w:p w14:paraId="6793E839" w14:textId="5503154A" w:rsidR="00FA2335" w:rsidRPr="002B569F" w:rsidDel="00405EF3" w:rsidRDefault="00FA2335">
      <w:pPr>
        <w:rPr>
          <w:ins w:id="11693" w:author="Steff Guzmán" w:date="2023-03-24T16:36:00Z"/>
          <w:del w:id="11694" w:author="Camilo Andrés Díaz Gómez" w:date="2023-03-28T15:25:00Z"/>
          <w:rFonts w:cs="Times New Roman"/>
          <w:b/>
          <w:bCs/>
          <w:szCs w:val="24"/>
        </w:rPr>
      </w:pPr>
    </w:p>
    <w:p w14:paraId="25FA2F72" w14:textId="72549624" w:rsidR="00FA2335" w:rsidRPr="002B569F" w:rsidDel="00405EF3" w:rsidRDefault="00FA2335">
      <w:pPr>
        <w:rPr>
          <w:ins w:id="11695" w:author="Steff Guzmán" w:date="2023-03-24T16:36:00Z"/>
          <w:del w:id="11696" w:author="Camilo Andrés Díaz Gómez" w:date="2023-03-28T15:25:00Z"/>
          <w:rFonts w:cs="Times New Roman"/>
          <w:b/>
          <w:bCs/>
          <w:szCs w:val="24"/>
        </w:rPr>
      </w:pPr>
    </w:p>
    <w:p w14:paraId="76501E5E" w14:textId="3210D040" w:rsidR="00FA2335" w:rsidRPr="002B569F" w:rsidDel="00405EF3" w:rsidRDefault="00FA2335">
      <w:pPr>
        <w:rPr>
          <w:ins w:id="11697" w:author="Steff Guzmán" w:date="2023-03-24T16:36:00Z"/>
          <w:del w:id="11698" w:author="Camilo Andrés Díaz Gómez" w:date="2023-03-28T15:25:00Z"/>
          <w:rFonts w:cs="Times New Roman"/>
          <w:b/>
          <w:bCs/>
          <w:szCs w:val="24"/>
        </w:rPr>
      </w:pPr>
    </w:p>
    <w:p w14:paraId="654FA5CA" w14:textId="4A11F3C0" w:rsidR="00FA2335" w:rsidRPr="002B569F" w:rsidDel="00405EF3" w:rsidRDefault="00FA2335">
      <w:pPr>
        <w:rPr>
          <w:ins w:id="11699" w:author="Steff Guzmán" w:date="2023-03-24T16:36:00Z"/>
          <w:del w:id="11700" w:author="Camilo Andrés Díaz Gómez" w:date="2023-03-28T15:25:00Z"/>
          <w:rFonts w:cs="Times New Roman"/>
          <w:b/>
          <w:bCs/>
          <w:szCs w:val="24"/>
        </w:rPr>
      </w:pPr>
    </w:p>
    <w:p w14:paraId="4053DF2C" w14:textId="2DC0F80C" w:rsidR="00FA2335" w:rsidRPr="002B569F" w:rsidDel="00405EF3" w:rsidRDefault="00FA2335">
      <w:pPr>
        <w:rPr>
          <w:ins w:id="11701" w:author="Steff Guzmán" w:date="2023-03-24T16:36:00Z"/>
          <w:del w:id="11702" w:author="Camilo Andrés Díaz Gómez" w:date="2023-03-28T15:25:00Z"/>
          <w:rFonts w:cs="Times New Roman"/>
          <w:b/>
          <w:bCs/>
          <w:szCs w:val="24"/>
        </w:rPr>
      </w:pPr>
    </w:p>
    <w:p w14:paraId="3E5552B6" w14:textId="5EF8C265" w:rsidR="00FA2335" w:rsidRPr="002B569F" w:rsidDel="00405EF3" w:rsidRDefault="00FA2335">
      <w:pPr>
        <w:rPr>
          <w:ins w:id="11703" w:author="Steff Guzmán" w:date="2023-03-24T16:36:00Z"/>
          <w:del w:id="11704" w:author="Camilo Andrés Díaz Gómez" w:date="2023-03-28T15:25:00Z"/>
          <w:rFonts w:cs="Times New Roman"/>
          <w:b/>
          <w:bCs/>
          <w:szCs w:val="24"/>
        </w:rPr>
      </w:pPr>
    </w:p>
    <w:p w14:paraId="710AEC57" w14:textId="084674F6" w:rsidR="00FA2335" w:rsidRPr="002B569F" w:rsidDel="00405EF3" w:rsidRDefault="00FA2335">
      <w:pPr>
        <w:rPr>
          <w:ins w:id="11705" w:author="Steff Guzmán" w:date="2023-03-24T16:36:00Z"/>
          <w:del w:id="11706" w:author="Camilo Andrés Díaz Gómez" w:date="2023-03-28T15:25:00Z"/>
          <w:rFonts w:cs="Times New Roman"/>
          <w:b/>
          <w:bCs/>
          <w:szCs w:val="24"/>
        </w:rPr>
      </w:pPr>
    </w:p>
    <w:p w14:paraId="7935B333" w14:textId="1201B3CC" w:rsidR="00FA2335" w:rsidRPr="002B569F" w:rsidDel="00405EF3" w:rsidRDefault="00FA2335">
      <w:pPr>
        <w:rPr>
          <w:ins w:id="11707" w:author="Steff Guzmán" w:date="2023-03-24T16:36:00Z"/>
          <w:del w:id="11708" w:author="Camilo Andrés Díaz Gómez" w:date="2023-03-28T15:25:00Z"/>
          <w:rFonts w:cs="Times New Roman"/>
          <w:b/>
          <w:bCs/>
          <w:szCs w:val="24"/>
        </w:rPr>
      </w:pPr>
    </w:p>
    <w:p w14:paraId="152C0AC1" w14:textId="665B55F3" w:rsidR="00FA2335" w:rsidRPr="002B569F" w:rsidDel="00405EF3" w:rsidRDefault="00FA2335">
      <w:pPr>
        <w:rPr>
          <w:ins w:id="11709" w:author="Steff Guzmán" w:date="2023-03-24T16:36:00Z"/>
          <w:del w:id="11710" w:author="Camilo Andrés Díaz Gómez" w:date="2023-03-28T15:25:00Z"/>
          <w:rFonts w:cs="Times New Roman"/>
          <w:b/>
          <w:bCs/>
          <w:szCs w:val="24"/>
        </w:rPr>
      </w:pPr>
    </w:p>
    <w:p w14:paraId="596653AE" w14:textId="58FD37FF" w:rsidR="00FA2335" w:rsidRPr="002B569F" w:rsidDel="00405EF3" w:rsidRDefault="00FA2335">
      <w:pPr>
        <w:rPr>
          <w:ins w:id="11711" w:author="Steff Guzmán" w:date="2023-03-24T16:36:00Z"/>
          <w:del w:id="11712" w:author="Camilo Andrés Díaz Gómez" w:date="2023-03-28T15:25:00Z"/>
          <w:rFonts w:cs="Times New Roman"/>
          <w:b/>
          <w:bCs/>
          <w:szCs w:val="24"/>
        </w:rPr>
      </w:pPr>
    </w:p>
    <w:p w14:paraId="75E00ABC" w14:textId="4EA66DDC" w:rsidR="00FA2335" w:rsidRPr="002B569F" w:rsidDel="00405EF3" w:rsidRDefault="00FA2335">
      <w:pPr>
        <w:rPr>
          <w:ins w:id="11713" w:author="Steff Guzmán" w:date="2023-03-24T16:36:00Z"/>
          <w:del w:id="11714" w:author="Camilo Andrés Díaz Gómez" w:date="2023-03-28T15:25:00Z"/>
          <w:rFonts w:cs="Times New Roman"/>
          <w:b/>
          <w:bCs/>
          <w:szCs w:val="24"/>
        </w:rPr>
      </w:pPr>
    </w:p>
    <w:p w14:paraId="7AFA0C5F" w14:textId="77777777" w:rsidR="00FA2335" w:rsidRPr="002B569F" w:rsidRDefault="00FA2335" w:rsidP="002B569F">
      <w:pPr>
        <w:rPr>
          <w:ins w:id="11715" w:author="Steff Guzmán" w:date="2023-03-24T16:36:00Z"/>
          <w:rFonts w:cs="Times New Roman"/>
          <w:b/>
          <w:bCs/>
          <w:szCs w:val="24"/>
        </w:rPr>
      </w:pPr>
    </w:p>
    <w:p w14:paraId="152450F1" w14:textId="77777777" w:rsidR="00405EF3" w:rsidRPr="002B569F" w:rsidRDefault="00405EF3">
      <w:pPr>
        <w:spacing w:after="160"/>
        <w:jc w:val="left"/>
        <w:rPr>
          <w:ins w:id="11716" w:author="Camilo Andrés Díaz Gómez" w:date="2023-03-28T15:29:00Z"/>
          <w:rFonts w:cs="Times New Roman"/>
          <w:b/>
          <w:bCs/>
          <w:szCs w:val="24"/>
        </w:rPr>
        <w:pPrChange w:id="11717" w:author="Camilo Andrés Díaz Gómez" w:date="2023-03-28T17:43:00Z">
          <w:pPr>
            <w:spacing w:after="160" w:line="259" w:lineRule="auto"/>
            <w:jc w:val="left"/>
          </w:pPr>
        </w:pPrChange>
      </w:pPr>
      <w:ins w:id="11718" w:author="Camilo Andrés Díaz Gómez" w:date="2023-03-28T15:29:00Z">
        <w:r w:rsidRPr="002B569F">
          <w:rPr>
            <w:rFonts w:cs="Times New Roman"/>
            <w:b/>
            <w:bCs/>
            <w:szCs w:val="24"/>
          </w:rPr>
          <w:br w:type="page"/>
        </w:r>
      </w:ins>
    </w:p>
    <w:p w14:paraId="4A195C28" w14:textId="1E434114" w:rsidR="00935104" w:rsidRPr="002B569F" w:rsidDel="00FA3B96" w:rsidRDefault="00FA3B96">
      <w:pPr>
        <w:rPr>
          <w:del w:id="11719" w:author="Steff Guzmán" w:date="2023-03-24T15:47:00Z"/>
          <w:rFonts w:cs="Times New Roman"/>
          <w:rPrChange w:id="11720" w:author="Camilo Andrés Díaz Gómez" w:date="2023-03-28T17:42:00Z">
            <w:rPr>
              <w:del w:id="11721" w:author="Steff Guzmán" w:date="2023-03-24T15:47:00Z"/>
              <w:rFonts w:cs="Times New Roman"/>
              <w:b/>
              <w:bCs/>
              <w:color w:val="000000" w:themeColor="text1"/>
            </w:rPr>
          </w:rPrChange>
        </w:rPr>
        <w:pPrChange w:id="11722" w:author="Camilo Andrés Díaz Gómez" w:date="2023-03-28T17:43:00Z">
          <w:pPr>
            <w:pStyle w:val="Ttulo3"/>
          </w:pPr>
        </w:pPrChange>
      </w:pPr>
      <w:bookmarkStart w:id="11723" w:name="_Toc135051116"/>
      <w:ins w:id="11724" w:author="Steff Guzmán" w:date="2023-03-24T15:52:00Z">
        <w:r w:rsidRPr="002B569F">
          <w:rPr>
            <w:rFonts w:cs="Times New Roman"/>
            <w:b/>
            <w:bCs/>
            <w:szCs w:val="24"/>
            <w:rPrChange w:id="11725" w:author="Camilo Andrés Díaz Gómez" w:date="2023-03-28T17:42:00Z">
              <w:rPr/>
            </w:rPrChange>
          </w:rPr>
          <w:lastRenderedPageBreak/>
          <w:t xml:space="preserve">Anexo </w:t>
        </w:r>
        <w:r w:rsidRPr="002B569F">
          <w:rPr>
            <w:rFonts w:cs="Times New Roman"/>
            <w:b/>
            <w:bCs/>
            <w:szCs w:val="24"/>
            <w:rPrChange w:id="11726" w:author="Camilo Andrés Díaz Gómez" w:date="2023-03-28T17:42:00Z">
              <w:rPr/>
            </w:rPrChange>
          </w:rPr>
          <w:fldChar w:fldCharType="begin"/>
        </w:r>
        <w:r w:rsidRPr="002B569F">
          <w:rPr>
            <w:rFonts w:cs="Times New Roman"/>
            <w:b/>
            <w:bCs/>
            <w:szCs w:val="24"/>
            <w:rPrChange w:id="11727" w:author="Camilo Andrés Díaz Gómez" w:date="2023-03-28T17:42:00Z">
              <w:rPr/>
            </w:rPrChange>
          </w:rPr>
          <w:instrText xml:space="preserve"> SEQ Anexo \* ARABIC </w:instrText>
        </w:r>
      </w:ins>
      <w:r w:rsidRPr="002B569F">
        <w:rPr>
          <w:rFonts w:cs="Times New Roman"/>
          <w:b/>
          <w:bCs/>
          <w:szCs w:val="24"/>
          <w:rPrChange w:id="11728" w:author="Camilo Andrés Díaz Gómez" w:date="2023-03-28T17:42:00Z">
            <w:rPr/>
          </w:rPrChange>
        </w:rPr>
        <w:fldChar w:fldCharType="separate"/>
      </w:r>
      <w:ins w:id="11729" w:author="Steff Guzmán" w:date="2023-03-24T15:52:00Z">
        <w:r w:rsidRPr="002B569F">
          <w:rPr>
            <w:rFonts w:cs="Times New Roman"/>
            <w:b/>
            <w:bCs/>
            <w:noProof/>
            <w:szCs w:val="24"/>
            <w:rPrChange w:id="11730" w:author="Camilo Andrés Díaz Gómez" w:date="2023-03-28T17:42:00Z">
              <w:rPr>
                <w:noProof/>
              </w:rPr>
            </w:rPrChange>
          </w:rPr>
          <w:t>4</w:t>
        </w:r>
        <w:r w:rsidRPr="002B569F">
          <w:rPr>
            <w:rFonts w:cs="Times New Roman"/>
            <w:b/>
            <w:bCs/>
            <w:szCs w:val="24"/>
            <w:rPrChange w:id="11731" w:author="Camilo Andrés Díaz Gómez" w:date="2023-03-28T17:42:00Z">
              <w:rPr/>
            </w:rPrChange>
          </w:rPr>
          <w:fldChar w:fldCharType="end"/>
        </w:r>
        <w:r w:rsidRPr="002B569F">
          <w:rPr>
            <w:rFonts w:cs="Times New Roman"/>
            <w:b/>
            <w:bCs/>
            <w:szCs w:val="24"/>
          </w:rPr>
          <w:t>.</w:t>
        </w:r>
        <w:bookmarkEnd w:id="11723"/>
        <w:r w:rsidRPr="002B569F">
          <w:rPr>
            <w:rFonts w:cs="Times New Roman"/>
            <w:b/>
            <w:bCs/>
            <w:szCs w:val="24"/>
          </w:rPr>
          <w:t xml:space="preserve"> </w:t>
        </w:r>
      </w:ins>
    </w:p>
    <w:p w14:paraId="42E615C5" w14:textId="7A745720" w:rsidR="00563D8E" w:rsidRPr="002B569F" w:rsidRDefault="00BF20AD" w:rsidP="002B569F">
      <w:pPr>
        <w:rPr>
          <w:ins w:id="11732" w:author="Steff Guzmán" w:date="2023-03-24T16:36:00Z"/>
          <w:rFonts w:cs="Times New Roman"/>
          <w:szCs w:val="24"/>
          <w:rPrChange w:id="11733" w:author="Camilo Andrés Díaz Gómez" w:date="2023-03-28T17:42:00Z">
            <w:rPr>
              <w:ins w:id="11734" w:author="Steff Guzmán" w:date="2023-03-24T16:36:00Z"/>
              <w:rFonts w:cs="Times New Roman"/>
              <w:color w:val="000000" w:themeColor="text1"/>
              <w:szCs w:val="24"/>
            </w:rPr>
          </w:rPrChange>
        </w:rPr>
      </w:pPr>
      <w:ins w:id="11735" w:author="JHONATAN MAURICIO VILLARREAL CORREDOR" w:date="2023-03-22T19:35:00Z">
        <w:del w:id="11736" w:author="Steff Guzmán" w:date="2023-03-24T15:47:00Z">
          <w:r w:rsidRPr="002B569F" w:rsidDel="00FA3B96">
            <w:rPr>
              <w:rFonts w:cs="Times New Roman"/>
              <w:szCs w:val="24"/>
            </w:rPr>
            <w:delText xml:space="preserve">Anexo 4. </w:delText>
          </w:r>
        </w:del>
      </w:ins>
      <w:ins w:id="11737" w:author="JHONATAN MAURICIO VILLARREAL CORREDOR" w:date="2023-03-22T22:18:00Z">
        <w:r w:rsidR="00F44EC0" w:rsidRPr="002B569F">
          <w:rPr>
            <w:rFonts w:cs="Times New Roman"/>
            <w:szCs w:val="24"/>
            <w:rPrChange w:id="11738" w:author="Camilo Andrés Díaz Gómez" w:date="2023-03-28T17:42:00Z">
              <w:rPr>
                <w:rFonts w:cs="Times New Roman"/>
                <w:b/>
                <w:bCs/>
                <w:color w:val="000000" w:themeColor="text1"/>
              </w:rPr>
            </w:rPrChange>
          </w:rPr>
          <w:t>Histograma de temperaturas</w:t>
        </w:r>
      </w:ins>
    </w:p>
    <w:p w14:paraId="5C3F694C" w14:textId="77777777" w:rsidR="00FA2335" w:rsidRPr="002B569F" w:rsidRDefault="00FA2335">
      <w:pPr>
        <w:rPr>
          <w:ins w:id="11739" w:author="JHONATAN MAURICIO VILLARREAL CORREDOR" w:date="2023-03-22T22:33:00Z"/>
          <w:rFonts w:cs="Times New Roman"/>
          <w:rPrChange w:id="11740" w:author="Camilo Andrés Díaz Gómez" w:date="2023-03-28T17:42:00Z">
            <w:rPr>
              <w:ins w:id="11741" w:author="JHONATAN MAURICIO VILLARREAL CORREDOR" w:date="2023-03-22T22:33:00Z"/>
              <w:rFonts w:cs="Times New Roman"/>
              <w:b/>
              <w:bCs/>
              <w:color w:val="000000" w:themeColor="text1"/>
            </w:rPr>
          </w:rPrChange>
        </w:rPr>
        <w:pPrChange w:id="11742" w:author="Camilo Andrés Díaz Gómez" w:date="2023-03-28T17:43:00Z">
          <w:pPr>
            <w:pStyle w:val="Ttulo3"/>
          </w:pPr>
        </w:pPrChange>
      </w:pPr>
    </w:p>
    <w:p w14:paraId="7678C6D1" w14:textId="78F5725B" w:rsidR="0035773E" w:rsidRPr="002B569F" w:rsidRDefault="00B4494C" w:rsidP="002B569F">
      <w:pPr>
        <w:ind w:firstLine="708"/>
        <w:rPr>
          <w:ins w:id="11743" w:author="Steff Guzmán" w:date="2023-03-24T16:36:00Z"/>
          <w:rFonts w:cs="Times New Roman"/>
          <w:szCs w:val="24"/>
          <w:rPrChange w:id="11744" w:author="Camilo Andrés Díaz Gómez" w:date="2023-03-28T17:42:00Z">
            <w:rPr>
              <w:ins w:id="11745" w:author="Steff Guzmán" w:date="2023-03-24T16:36:00Z"/>
              <w:rFonts w:cs="Times New Roman"/>
              <w:color w:val="000000" w:themeColor="text1"/>
              <w:szCs w:val="24"/>
            </w:rPr>
          </w:rPrChange>
        </w:rPr>
      </w:pPr>
      <w:ins w:id="11746" w:author="Steff Guzmán" w:date="2023-03-24T16:26:00Z">
        <w:r w:rsidRPr="002B569F">
          <w:rPr>
            <w:rFonts w:cs="Times New Roman"/>
            <w:szCs w:val="24"/>
            <w:rPrChange w:id="11747" w:author="Camilo Andrés Díaz Gómez" w:date="2023-03-28T17:42:00Z">
              <w:rPr>
                <w:rFonts w:cs="Times New Roman"/>
                <w:color w:val="000000" w:themeColor="text1"/>
                <w:szCs w:val="24"/>
              </w:rPr>
            </w:rPrChange>
          </w:rPr>
          <w:t xml:space="preserve">El histograma de temperaturas </w:t>
        </w:r>
      </w:ins>
      <w:ins w:id="11748" w:author="Camilo Andrés Díaz Gómez" w:date="2023-03-28T17:34:00Z">
        <w:r w:rsidR="00B11711" w:rsidRPr="002B569F">
          <w:rPr>
            <w:rFonts w:cs="Times New Roman"/>
            <w:szCs w:val="24"/>
            <w:rPrChange w:id="11749" w:author="Camilo Andrés Díaz Gómez" w:date="2023-03-28T17:42:00Z">
              <w:rPr>
                <w:rFonts w:cs="Times New Roman"/>
                <w:color w:val="000000" w:themeColor="text1"/>
                <w:szCs w:val="24"/>
              </w:rPr>
            </w:rPrChange>
          </w:rPr>
          <w:t xml:space="preserve">permite representar el comportamiento en general de esta variable, como se puede evidenciar </w:t>
        </w:r>
      </w:ins>
      <w:ins w:id="11750" w:author="Camilo Andrés Díaz Gómez" w:date="2023-03-28T17:35:00Z">
        <w:r w:rsidR="00B11711" w:rsidRPr="002B569F">
          <w:rPr>
            <w:rFonts w:cs="Times New Roman"/>
            <w:szCs w:val="24"/>
            <w:rPrChange w:id="11751" w:author="Camilo Andrés Díaz Gómez" w:date="2023-03-28T17:42:00Z">
              <w:rPr>
                <w:rFonts w:cs="Times New Roman"/>
                <w:color w:val="000000" w:themeColor="text1"/>
                <w:szCs w:val="24"/>
              </w:rPr>
            </w:rPrChange>
          </w:rPr>
          <w:t xml:space="preserve">una campana de Gauss, en lo que </w:t>
        </w:r>
      </w:ins>
      <w:ins w:id="11752" w:author="Steff Guzmán" w:date="2023-03-24T16:26:00Z">
        <w:r w:rsidRPr="002B569F">
          <w:rPr>
            <w:rFonts w:cs="Times New Roman"/>
            <w:szCs w:val="24"/>
            <w:rPrChange w:id="11753" w:author="Camilo Andrés Díaz Gómez" w:date="2023-03-28T17:42:00Z">
              <w:rPr>
                <w:rFonts w:cs="Times New Roman"/>
                <w:color w:val="000000" w:themeColor="text1"/>
                <w:szCs w:val="24"/>
              </w:rPr>
            </w:rPrChange>
          </w:rPr>
          <w:t>permite</w:t>
        </w:r>
      </w:ins>
      <w:ins w:id="11754" w:author="Camilo Andrés Díaz Gómez" w:date="2023-03-28T18:55:00Z">
        <w:r w:rsidR="00730C1C">
          <w:rPr>
            <w:rFonts w:cs="Times New Roman"/>
            <w:szCs w:val="24"/>
          </w:rPr>
          <w:t xml:space="preserve"> deducir</w:t>
        </w:r>
      </w:ins>
      <w:ins w:id="11755" w:author="Steff Guzmán" w:date="2023-03-24T16:26:00Z">
        <w:r w:rsidRPr="002B569F">
          <w:rPr>
            <w:rFonts w:cs="Times New Roman"/>
            <w:szCs w:val="24"/>
            <w:rPrChange w:id="11756" w:author="Camilo Andrés Díaz Gómez" w:date="2023-03-28T17:42:00Z">
              <w:rPr>
                <w:rFonts w:cs="Times New Roman"/>
                <w:color w:val="000000" w:themeColor="text1"/>
                <w:szCs w:val="24"/>
              </w:rPr>
            </w:rPrChange>
          </w:rPr>
          <w:t xml:space="preserve"> </w:t>
        </w:r>
      </w:ins>
      <w:ins w:id="11757" w:author="Steff Guzmán" w:date="2023-03-24T16:30:00Z">
        <w:del w:id="11758" w:author="Camilo Andrés Díaz Gómez" w:date="2023-03-28T17:35:00Z">
          <w:r w:rsidRPr="002B569F" w:rsidDel="00B11711">
            <w:rPr>
              <w:rFonts w:cs="Times New Roman"/>
              <w:szCs w:val="24"/>
              <w:rPrChange w:id="11759" w:author="Camilo Andrés Díaz Gómez" w:date="2023-03-28T17:42:00Z">
                <w:rPr>
                  <w:rFonts w:cs="Times New Roman"/>
                  <w:color w:val="000000" w:themeColor="text1"/>
                  <w:szCs w:val="24"/>
                </w:rPr>
              </w:rPrChange>
            </w:rPr>
            <w:delText>represent</w:delText>
          </w:r>
        </w:del>
      </w:ins>
      <w:ins w:id="11760" w:author="Steff Guzmán" w:date="2023-03-24T16:26:00Z">
        <w:del w:id="11761" w:author="Camilo Andrés Díaz Gómez" w:date="2023-03-28T17:35:00Z">
          <w:r w:rsidRPr="002B569F" w:rsidDel="00B11711">
            <w:rPr>
              <w:rFonts w:cs="Times New Roman"/>
              <w:szCs w:val="24"/>
              <w:rPrChange w:id="11762" w:author="Camilo Andrés Díaz Gómez" w:date="2023-03-28T17:42:00Z">
                <w:rPr>
                  <w:rFonts w:cs="Times New Roman"/>
                  <w:color w:val="000000" w:themeColor="text1"/>
                  <w:szCs w:val="24"/>
                </w:rPr>
              </w:rPrChange>
            </w:rPr>
            <w:delText>ar</w:delText>
          </w:r>
        </w:del>
      </w:ins>
      <w:ins w:id="11763" w:author="Camilo Andrés Díaz Gómez" w:date="2023-03-28T17:35:00Z">
        <w:r w:rsidR="00B11711" w:rsidRPr="002B569F">
          <w:rPr>
            <w:rFonts w:cs="Times New Roman"/>
            <w:szCs w:val="24"/>
            <w:rPrChange w:id="11764" w:author="Camilo Andrés Díaz Gómez" w:date="2023-03-28T17:42:00Z">
              <w:rPr>
                <w:rFonts w:cs="Times New Roman"/>
                <w:color w:val="000000" w:themeColor="text1"/>
                <w:szCs w:val="24"/>
              </w:rPr>
            </w:rPrChange>
          </w:rPr>
          <w:t xml:space="preserve"> la</w:t>
        </w:r>
      </w:ins>
      <w:ins w:id="11765" w:author="Camilo Andrés Díaz Gómez" w:date="2023-03-28T17:36:00Z">
        <w:r w:rsidR="00B11711" w:rsidRPr="002B569F">
          <w:rPr>
            <w:rFonts w:cs="Times New Roman"/>
            <w:szCs w:val="24"/>
            <w:rPrChange w:id="11766" w:author="Camilo Andrés Díaz Gómez" w:date="2023-03-28T17:42:00Z">
              <w:rPr>
                <w:rFonts w:cs="Times New Roman"/>
                <w:color w:val="000000" w:themeColor="text1"/>
                <w:szCs w:val="24"/>
              </w:rPr>
            </w:rPrChange>
          </w:rPr>
          <w:t xml:space="preserve">s temperaturas promedio </w:t>
        </w:r>
      </w:ins>
      <w:ins w:id="11767" w:author="Steff Guzmán" w:date="2023-03-24T16:22:00Z">
        <w:del w:id="11768" w:author="Camilo Andrés Díaz Gómez" w:date="2023-03-28T17:36:00Z">
          <w:r w:rsidRPr="002B569F" w:rsidDel="00B11711">
            <w:rPr>
              <w:rFonts w:cs="Times New Roman"/>
              <w:szCs w:val="24"/>
              <w:rPrChange w:id="11769" w:author="Camilo Andrés Díaz Gómez" w:date="2023-03-28T17:42:00Z">
                <w:rPr>
                  <w:rFonts w:cs="Times New Roman"/>
                  <w:color w:val="C00000"/>
                  <w:szCs w:val="24"/>
                </w:rPr>
              </w:rPrChange>
            </w:rPr>
            <w:delText xml:space="preserve"> </w:delText>
          </w:r>
        </w:del>
      </w:ins>
      <w:ins w:id="11770" w:author="Steff Guzmán" w:date="2023-03-24T16:23:00Z">
        <w:del w:id="11771" w:author="Camilo Andrés Díaz Gómez" w:date="2023-03-28T17:36:00Z">
          <w:r w:rsidRPr="002B569F" w:rsidDel="00B11711">
            <w:rPr>
              <w:rFonts w:cs="Times New Roman"/>
              <w:szCs w:val="24"/>
              <w:rPrChange w:id="11772" w:author="Camilo Andrés Díaz Gómez" w:date="2023-03-28T17:42:00Z">
                <w:rPr>
                  <w:rFonts w:cs="Times New Roman"/>
                  <w:color w:val="C00000"/>
                  <w:szCs w:val="24"/>
                </w:rPr>
              </w:rPrChange>
            </w:rPr>
            <w:delText xml:space="preserve">el comportamiento de la temperatura con respecto a la hora del </w:delText>
          </w:r>
        </w:del>
      </w:ins>
      <w:ins w:id="11773" w:author="Steff Guzmán" w:date="2023-03-24T16:26:00Z">
        <w:del w:id="11774" w:author="Camilo Andrés Díaz Gómez" w:date="2023-03-28T17:36:00Z">
          <w:r w:rsidRPr="002B569F" w:rsidDel="00B11711">
            <w:rPr>
              <w:rFonts w:cs="Times New Roman"/>
              <w:szCs w:val="24"/>
              <w:rPrChange w:id="11775" w:author="Camilo Andrés Díaz Gómez" w:date="2023-03-28T17:42:00Z">
                <w:rPr>
                  <w:rFonts w:cs="Times New Roman"/>
                  <w:color w:val="000000" w:themeColor="text1"/>
                  <w:szCs w:val="24"/>
                </w:rPr>
              </w:rPrChange>
            </w:rPr>
            <w:delText>día</w:delText>
          </w:r>
        </w:del>
      </w:ins>
      <w:ins w:id="11776" w:author="Steff Guzmán" w:date="2023-03-24T16:23:00Z">
        <w:del w:id="11777" w:author="Camilo Andrés Díaz Gómez" w:date="2023-03-28T17:36:00Z">
          <w:r w:rsidRPr="002B569F" w:rsidDel="00B11711">
            <w:rPr>
              <w:rFonts w:cs="Times New Roman"/>
              <w:szCs w:val="24"/>
              <w:rPrChange w:id="11778" w:author="Camilo Andrés Díaz Gómez" w:date="2023-03-28T17:42:00Z">
                <w:rPr>
                  <w:rFonts w:cs="Times New Roman"/>
                  <w:color w:val="C00000"/>
                  <w:szCs w:val="24"/>
                </w:rPr>
              </w:rPrChange>
            </w:rPr>
            <w:delText xml:space="preserve"> a la que pertenece la muestra</w:delText>
          </w:r>
        </w:del>
      </w:ins>
      <w:ins w:id="11779" w:author="Steff Guzmán" w:date="2023-03-24T16:27:00Z">
        <w:del w:id="11780" w:author="Camilo Andrés Díaz Gómez" w:date="2023-03-28T17:36:00Z">
          <w:r w:rsidRPr="002B569F" w:rsidDel="00B11711">
            <w:rPr>
              <w:rFonts w:cs="Times New Roman"/>
              <w:szCs w:val="24"/>
              <w:rPrChange w:id="11781" w:author="Camilo Andrés Díaz Gómez" w:date="2023-03-28T17:42:00Z">
                <w:rPr>
                  <w:rFonts w:cs="Times New Roman"/>
                  <w:color w:val="000000" w:themeColor="text1"/>
                  <w:szCs w:val="24"/>
                </w:rPr>
              </w:rPrChange>
            </w:rPr>
            <w:delText xml:space="preserve">, donde </w:delText>
          </w:r>
        </w:del>
      </w:ins>
      <w:ins w:id="11782" w:author="Steff Guzmán" w:date="2023-03-24T16:23:00Z">
        <w:del w:id="11783" w:author="Camilo Andrés Díaz Gómez" w:date="2023-03-28T17:36:00Z">
          <w:r w:rsidRPr="002B569F" w:rsidDel="00B11711">
            <w:rPr>
              <w:rFonts w:cs="Times New Roman"/>
              <w:szCs w:val="24"/>
              <w:rPrChange w:id="11784" w:author="Camilo Andrés Díaz Gómez" w:date="2023-03-28T17:42:00Z">
                <w:rPr>
                  <w:rFonts w:cs="Times New Roman"/>
                  <w:color w:val="C00000"/>
                  <w:szCs w:val="24"/>
                </w:rPr>
              </w:rPrChange>
            </w:rPr>
            <w:delText xml:space="preserve">se puede evidenciar que </w:delText>
          </w:r>
        </w:del>
      </w:ins>
      <w:ins w:id="11785" w:author="Steff Guzmán" w:date="2023-03-24T16:24:00Z">
        <w:del w:id="11786" w:author="Camilo Andrés Díaz Gómez" w:date="2023-03-28T17:36:00Z">
          <w:r w:rsidRPr="002B569F" w:rsidDel="00B11711">
            <w:rPr>
              <w:rFonts w:cs="Times New Roman"/>
              <w:szCs w:val="24"/>
              <w:rPrChange w:id="11787" w:author="Camilo Andrés Díaz Gómez" w:date="2023-03-28T17:42:00Z">
                <w:rPr>
                  <w:rFonts w:cs="Times New Roman"/>
                  <w:color w:val="C00000"/>
                  <w:szCs w:val="24"/>
                </w:rPr>
              </w:rPrChange>
            </w:rPr>
            <w:delText xml:space="preserve">tiende a ser mayor en las horas del </w:delText>
          </w:r>
        </w:del>
      </w:ins>
      <w:ins w:id="11788" w:author="Steff Guzmán" w:date="2023-03-24T16:26:00Z">
        <w:del w:id="11789" w:author="Camilo Andrés Díaz Gómez" w:date="2023-03-28T17:36:00Z">
          <w:r w:rsidRPr="002B569F" w:rsidDel="00B11711">
            <w:rPr>
              <w:rFonts w:cs="Times New Roman"/>
              <w:szCs w:val="24"/>
              <w:rPrChange w:id="11790" w:author="Camilo Andrés Díaz Gómez" w:date="2023-03-28T17:42:00Z">
                <w:rPr>
                  <w:rFonts w:cs="Times New Roman"/>
                  <w:color w:val="000000" w:themeColor="text1"/>
                  <w:szCs w:val="24"/>
                </w:rPr>
              </w:rPrChange>
            </w:rPr>
            <w:delText>mediodía</w:delText>
          </w:r>
        </w:del>
      </w:ins>
      <w:ins w:id="11791" w:author="Steff Guzmán" w:date="2023-03-24T16:24:00Z">
        <w:del w:id="11792" w:author="Camilo Andrés Díaz Gómez" w:date="2023-03-28T17:36:00Z">
          <w:r w:rsidRPr="002B569F" w:rsidDel="00B11711">
            <w:rPr>
              <w:rFonts w:cs="Times New Roman"/>
              <w:szCs w:val="24"/>
              <w:rPrChange w:id="11793" w:author="Camilo Andrés Díaz Gómez" w:date="2023-03-28T17:42:00Z">
                <w:rPr>
                  <w:rFonts w:cs="Times New Roman"/>
                  <w:color w:val="C00000"/>
                  <w:szCs w:val="24"/>
                </w:rPr>
              </w:rPrChange>
            </w:rPr>
            <w:delText>, mostrando también que dismi</w:delText>
          </w:r>
        </w:del>
      </w:ins>
      <w:ins w:id="11794" w:author="Steff Guzmán" w:date="2023-03-24T16:25:00Z">
        <w:del w:id="11795" w:author="Camilo Andrés Díaz Gómez" w:date="2023-03-28T17:36:00Z">
          <w:r w:rsidRPr="002B569F" w:rsidDel="00B11711">
            <w:rPr>
              <w:rFonts w:cs="Times New Roman"/>
              <w:szCs w:val="24"/>
              <w:rPrChange w:id="11796" w:author="Camilo Andrés Díaz Gómez" w:date="2023-03-28T17:42:00Z">
                <w:rPr>
                  <w:rFonts w:cs="Times New Roman"/>
                  <w:color w:val="C00000"/>
                  <w:szCs w:val="24"/>
                </w:rPr>
              </w:rPrChange>
            </w:rPr>
            <w:delText xml:space="preserve">nuye la temperatura en las horas </w:delText>
          </w:r>
        </w:del>
      </w:ins>
      <w:ins w:id="11797" w:author="Steff Guzmán" w:date="2023-03-24T16:27:00Z">
        <w:del w:id="11798" w:author="Camilo Andrés Díaz Gómez" w:date="2023-03-28T17:36:00Z">
          <w:r w:rsidRPr="002B569F" w:rsidDel="00B11711">
            <w:rPr>
              <w:rFonts w:cs="Times New Roman"/>
              <w:szCs w:val="24"/>
              <w:rPrChange w:id="11799" w:author="Camilo Andrés Díaz Gómez" w:date="2023-03-28T17:42:00Z">
                <w:rPr>
                  <w:rFonts w:cs="Times New Roman"/>
                  <w:color w:val="000000" w:themeColor="text1"/>
                  <w:szCs w:val="24"/>
                </w:rPr>
              </w:rPrChange>
            </w:rPr>
            <w:delText>más</w:delText>
          </w:r>
        </w:del>
      </w:ins>
      <w:ins w:id="11800" w:author="Steff Guzmán" w:date="2023-03-24T16:25:00Z">
        <w:del w:id="11801" w:author="Camilo Andrés Díaz Gómez" w:date="2023-03-28T17:36:00Z">
          <w:r w:rsidRPr="002B569F" w:rsidDel="00B11711">
            <w:rPr>
              <w:rFonts w:cs="Times New Roman"/>
              <w:szCs w:val="24"/>
              <w:rPrChange w:id="11802" w:author="Camilo Andrés Díaz Gómez" w:date="2023-03-28T17:42:00Z">
                <w:rPr>
                  <w:rFonts w:cs="Times New Roman"/>
                  <w:color w:val="C00000"/>
                  <w:szCs w:val="24"/>
                </w:rPr>
              </w:rPrChange>
            </w:rPr>
            <w:delText xml:space="preserve"> tempranas y </w:delText>
          </w:r>
        </w:del>
      </w:ins>
      <w:ins w:id="11803" w:author="Steff Guzmán" w:date="2023-03-24T16:26:00Z">
        <w:del w:id="11804" w:author="Camilo Andrés Díaz Gómez" w:date="2023-03-28T17:36:00Z">
          <w:r w:rsidRPr="002B569F" w:rsidDel="00B11711">
            <w:rPr>
              <w:rFonts w:cs="Times New Roman"/>
              <w:szCs w:val="24"/>
              <w:rPrChange w:id="11805" w:author="Camilo Andrés Díaz Gómez" w:date="2023-03-28T17:42:00Z">
                <w:rPr>
                  <w:rFonts w:cs="Times New Roman"/>
                  <w:color w:val="C00000"/>
                  <w:szCs w:val="24"/>
                </w:rPr>
              </w:rPrChange>
            </w:rPr>
            <w:delText>más</w:delText>
          </w:r>
        </w:del>
      </w:ins>
      <w:ins w:id="11806" w:author="Steff Guzmán" w:date="2023-03-24T16:25:00Z">
        <w:del w:id="11807" w:author="Camilo Andrés Díaz Gómez" w:date="2023-03-28T17:36:00Z">
          <w:r w:rsidRPr="002B569F" w:rsidDel="00B11711">
            <w:rPr>
              <w:rFonts w:cs="Times New Roman"/>
              <w:szCs w:val="24"/>
              <w:rPrChange w:id="11808" w:author="Camilo Andrés Díaz Gómez" w:date="2023-03-28T17:42:00Z">
                <w:rPr>
                  <w:rFonts w:cs="Times New Roman"/>
                  <w:color w:val="C00000"/>
                  <w:szCs w:val="24"/>
                </w:rPr>
              </w:rPrChange>
            </w:rPr>
            <w:delText xml:space="preserve"> cercanas a la media noche</w:delText>
          </w:r>
        </w:del>
      </w:ins>
      <w:ins w:id="11809" w:author="Steff Guzmán" w:date="2023-03-24T16:26:00Z">
        <w:del w:id="11810" w:author="Camilo Andrés Díaz Gómez" w:date="2023-03-28T17:36:00Z">
          <w:r w:rsidRPr="002B569F" w:rsidDel="00B11711">
            <w:rPr>
              <w:rFonts w:cs="Times New Roman"/>
              <w:szCs w:val="24"/>
              <w:rPrChange w:id="11811" w:author="Camilo Andrés Díaz Gómez" w:date="2023-03-28T17:42:00Z">
                <w:rPr>
                  <w:rFonts w:cs="Times New Roman"/>
                  <w:color w:val="000000" w:themeColor="text1"/>
                  <w:szCs w:val="24"/>
                </w:rPr>
              </w:rPrChange>
            </w:rPr>
            <w:delText>.</w:delText>
          </w:r>
        </w:del>
      </w:ins>
      <w:ins w:id="11812" w:author="Camilo Andrés Díaz Gómez" w:date="2023-03-28T17:36:00Z">
        <w:r w:rsidR="00B11711" w:rsidRPr="002B569F">
          <w:rPr>
            <w:rFonts w:cs="Times New Roman"/>
            <w:szCs w:val="24"/>
            <w:rPrChange w:id="11813" w:author="Camilo Andrés Díaz Gómez" w:date="2023-03-28T17:42:00Z">
              <w:rPr>
                <w:rFonts w:cs="Times New Roman"/>
                <w:color w:val="000000" w:themeColor="text1"/>
                <w:szCs w:val="24"/>
              </w:rPr>
            </w:rPrChange>
          </w:rPr>
          <w:t>dentro del dataset, siendo esta, entre 12°C a 15°C.</w:t>
        </w:r>
      </w:ins>
    </w:p>
    <w:p w14:paraId="7F3EADA0" w14:textId="77777777" w:rsidR="00FA2335" w:rsidRPr="002B569F" w:rsidRDefault="00FA2335">
      <w:pPr>
        <w:ind w:firstLine="708"/>
        <w:rPr>
          <w:ins w:id="11814" w:author="JHONATAN MAURICIO VILLARREAL CORREDOR" w:date="2023-03-22T22:07:00Z"/>
          <w:rFonts w:cs="Times New Roman"/>
          <w:rPrChange w:id="11815" w:author="Camilo Andrés Díaz Gómez" w:date="2023-03-28T17:42:00Z">
            <w:rPr>
              <w:ins w:id="11816" w:author="JHONATAN MAURICIO VILLARREAL CORREDOR" w:date="2023-03-22T22:07:00Z"/>
              <w:rFonts w:ascii="Times New Roman" w:hAnsi="Times New Roman" w:cs="Times New Roman"/>
              <w:b/>
              <w:bCs/>
              <w:color w:val="000000" w:themeColor="text1"/>
            </w:rPr>
          </w:rPrChange>
        </w:rPr>
        <w:pPrChange w:id="11817" w:author="Camilo Andrés Díaz Gómez" w:date="2023-03-28T17:43:00Z">
          <w:pPr>
            <w:pStyle w:val="Ttulo3"/>
          </w:pPr>
        </w:pPrChange>
      </w:pPr>
    </w:p>
    <w:p w14:paraId="677D1412" w14:textId="3CC0551E" w:rsidR="00FD1BAF" w:rsidRPr="002B569F" w:rsidDel="00D44DB4" w:rsidRDefault="00563D8E">
      <w:pPr>
        <w:jc w:val="center"/>
        <w:rPr>
          <w:ins w:id="11818" w:author="JHONATAN MAURICIO VILLARREAL CORREDOR" w:date="2023-03-22T22:08:00Z"/>
          <w:del w:id="11819" w:author="Steff Guzmán" w:date="2023-03-24T14:26:00Z"/>
          <w:rFonts w:cs="Times New Roman"/>
          <w:szCs w:val="24"/>
        </w:rPr>
        <w:pPrChange w:id="11820" w:author="Camilo Andrés Díaz Gómez" w:date="2023-03-28T17:43:00Z">
          <w:pPr/>
        </w:pPrChange>
      </w:pPr>
      <w:ins w:id="11821" w:author="JHONATAN MAURICIO VILLARREAL CORREDOR" w:date="2023-03-22T22:07:00Z">
        <w:r w:rsidRPr="002B569F">
          <w:rPr>
            <w:rFonts w:cs="Times New Roman"/>
            <w:noProof/>
            <w:szCs w:val="24"/>
          </w:rPr>
          <w:drawing>
            <wp:inline distT="0" distB="0" distL="0" distR="0" wp14:anchorId="77392E97" wp14:editId="26880DB8">
              <wp:extent cx="5237569" cy="2749421"/>
              <wp:effectExtent l="0" t="0" r="127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grayscl/>
                        <a:extLst>
                          <a:ext uri="{28A0092B-C50C-407E-A947-70E740481C1C}">
                            <a14:useLocalDpi xmlns:a14="http://schemas.microsoft.com/office/drawing/2010/main" val="0"/>
                          </a:ext>
                        </a:extLst>
                      </a:blip>
                      <a:srcRect t="3613" b="425"/>
                      <a:stretch/>
                    </pic:blipFill>
                    <pic:spPr bwMode="auto">
                      <a:xfrm>
                        <a:off x="0" y="0"/>
                        <a:ext cx="5246221" cy="2753963"/>
                      </a:xfrm>
                      <a:prstGeom prst="rect">
                        <a:avLst/>
                      </a:prstGeom>
                      <a:noFill/>
                      <a:ln>
                        <a:noFill/>
                      </a:ln>
                      <a:extLst>
                        <a:ext uri="{53640926-AAD7-44D8-BBD7-CCE9431645EC}">
                          <a14:shadowObscured xmlns:a14="http://schemas.microsoft.com/office/drawing/2010/main"/>
                        </a:ext>
                      </a:extLst>
                    </pic:spPr>
                  </pic:pic>
                </a:graphicData>
              </a:graphic>
            </wp:inline>
          </w:drawing>
        </w:r>
      </w:ins>
    </w:p>
    <w:p w14:paraId="6720658A" w14:textId="5CFE2EEF" w:rsidR="00563D8E" w:rsidRPr="002B569F" w:rsidDel="00D44DB4" w:rsidRDefault="00563D8E">
      <w:pPr>
        <w:jc w:val="center"/>
        <w:rPr>
          <w:ins w:id="11822" w:author="JHONATAN MAURICIO VILLARREAL CORREDOR" w:date="2023-03-22T22:08:00Z"/>
          <w:del w:id="11823" w:author="Steff Guzmán" w:date="2023-03-24T14:26:00Z"/>
          <w:rFonts w:cs="Times New Roman"/>
          <w:szCs w:val="24"/>
        </w:rPr>
        <w:pPrChange w:id="11824" w:author="Camilo Andrés Díaz Gómez" w:date="2023-03-28T17:43:00Z">
          <w:pPr/>
        </w:pPrChange>
      </w:pPr>
    </w:p>
    <w:p w14:paraId="3FAA0D59" w14:textId="5708E2C6" w:rsidR="00B13963" w:rsidRPr="002B569F" w:rsidDel="00FA3B96" w:rsidRDefault="00563D8E">
      <w:pPr>
        <w:jc w:val="center"/>
        <w:rPr>
          <w:del w:id="11825" w:author="Steff Guzmán" w:date="2023-03-24T15:47:00Z"/>
          <w:rFonts w:cs="Times New Roman"/>
          <w:szCs w:val="24"/>
          <w:rPrChange w:id="11826" w:author="Camilo Andrés Díaz Gómez" w:date="2023-03-28T17:42:00Z">
            <w:rPr>
              <w:del w:id="11827" w:author="Steff Guzmán" w:date="2023-03-24T15:47:00Z"/>
              <w:rFonts w:cs="Times New Roman"/>
              <w:color w:val="FF0000"/>
              <w:szCs w:val="24"/>
            </w:rPr>
          </w:rPrChange>
        </w:rPr>
        <w:pPrChange w:id="11828" w:author="Camilo Andrés Díaz Gómez" w:date="2023-03-28T17:43:00Z">
          <w:pPr/>
        </w:pPrChange>
      </w:pPr>
      <w:ins w:id="11829" w:author="JHONATAN MAURICIO VILLARREAL CORREDOR" w:date="2023-03-22T22:08:00Z">
        <w:del w:id="11830" w:author="Steff Guzmán" w:date="2023-03-24T14:26:00Z">
          <w:r w:rsidRPr="002B569F" w:rsidDel="00D44DB4">
            <w:rPr>
              <w:rFonts w:cs="Times New Roman"/>
              <w:szCs w:val="24"/>
            </w:rPr>
            <w:tab/>
            <w:delText xml:space="preserve">En este </w:delText>
          </w:r>
        </w:del>
      </w:ins>
      <w:ins w:id="11831" w:author="JHONATAN MAURICIO VILLARREAL CORREDOR" w:date="2023-03-22T22:28:00Z">
        <w:del w:id="11832" w:author="Steff Guzmán" w:date="2023-03-24T14:26:00Z">
          <w:r w:rsidR="00B13963" w:rsidRPr="002B569F" w:rsidDel="00D44DB4">
            <w:rPr>
              <w:rFonts w:cs="Times New Roman"/>
              <w:szCs w:val="24"/>
              <w:rPrChange w:id="11833" w:author="Camilo Andrés Díaz Gómez" w:date="2023-03-28T17:42:00Z">
                <w:rPr>
                  <w:rFonts w:cs="Times New Roman"/>
                  <w:color w:val="FF0000"/>
                  <w:szCs w:val="24"/>
                </w:rPr>
              </w:rPrChange>
            </w:rPr>
            <w:delText>histograma</w:delText>
          </w:r>
        </w:del>
      </w:ins>
      <w:ins w:id="11834" w:author="JHONATAN MAURICIO VILLARREAL CORREDOR" w:date="2023-03-22T22:08:00Z">
        <w:del w:id="11835" w:author="Steff Guzmán" w:date="2023-03-24T14:26:00Z">
          <w:r w:rsidRPr="002B569F" w:rsidDel="00D44DB4">
            <w:rPr>
              <w:rFonts w:cs="Times New Roman"/>
              <w:szCs w:val="24"/>
            </w:rPr>
            <w:delText xml:space="preserve"> se pude observar muy detalladamente que </w:delText>
          </w:r>
        </w:del>
      </w:ins>
      <w:ins w:id="11836" w:author="JHONATAN MAURICIO VILLARREAL CORREDOR" w:date="2023-03-22T22:09:00Z">
        <w:del w:id="11837" w:author="Steff Guzmán" w:date="2023-03-24T14:26:00Z">
          <w:r w:rsidRPr="002B569F" w:rsidDel="00D44DB4">
            <w:rPr>
              <w:rFonts w:cs="Times New Roman"/>
              <w:szCs w:val="24"/>
              <w:rPrChange w:id="11838" w:author="Camilo Andrés Díaz Gómez" w:date="2023-03-28T17:42:00Z">
                <w:rPr>
                  <w:rFonts w:cs="Times New Roman"/>
                  <w:color w:val="FF0000"/>
                  <w:szCs w:val="24"/>
                </w:rPr>
              </w:rPrChange>
            </w:rPr>
            <w:delText>en ciertos</w:delText>
          </w:r>
        </w:del>
      </w:ins>
      <w:ins w:id="11839" w:author="JHONATAN MAURICIO VILLARREAL CORREDOR" w:date="2023-03-22T22:08:00Z">
        <w:del w:id="11840" w:author="Steff Guzmán" w:date="2023-03-24T14:26:00Z">
          <w:r w:rsidRPr="002B569F" w:rsidDel="00D44DB4">
            <w:rPr>
              <w:rFonts w:cs="Times New Roman"/>
              <w:szCs w:val="24"/>
            </w:rPr>
            <w:delText xml:space="preserve"> horarios</w:delText>
          </w:r>
        </w:del>
      </w:ins>
      <w:ins w:id="11841" w:author="JHONATAN MAURICIO VILLARREAL CORREDOR" w:date="2023-03-22T22:28:00Z">
        <w:del w:id="11842" w:author="Steff Guzmán" w:date="2023-03-24T14:26:00Z">
          <w:r w:rsidR="00B13963" w:rsidRPr="002B569F" w:rsidDel="00D44DB4">
            <w:rPr>
              <w:rFonts w:cs="Times New Roman"/>
              <w:szCs w:val="24"/>
              <w:rPrChange w:id="11843" w:author="Camilo Andrés Díaz Gómez" w:date="2023-03-28T17:42:00Z">
                <w:rPr>
                  <w:rFonts w:cs="Times New Roman"/>
                  <w:color w:val="FF0000"/>
                  <w:szCs w:val="24"/>
                </w:rPr>
              </w:rPrChange>
            </w:rPr>
            <w:delText xml:space="preserve"> como el medio </w:delText>
          </w:r>
        </w:del>
      </w:ins>
      <w:ins w:id="11844" w:author="JHONATAN MAURICIO VILLARREAL CORREDOR" w:date="2023-03-22T22:29:00Z">
        <w:del w:id="11845" w:author="Steff Guzmán" w:date="2023-03-24T14:26:00Z">
          <w:r w:rsidR="00B13963" w:rsidRPr="002B569F" w:rsidDel="00D44DB4">
            <w:rPr>
              <w:rFonts w:cs="Times New Roman"/>
              <w:szCs w:val="24"/>
              <w:rPrChange w:id="11846" w:author="Camilo Andrés Díaz Gómez" w:date="2023-03-28T17:42:00Z">
                <w:rPr>
                  <w:rFonts w:cs="Times New Roman"/>
                  <w:color w:val="FF0000"/>
                  <w:szCs w:val="24"/>
                </w:rPr>
              </w:rPrChange>
            </w:rPr>
            <w:delText>día</w:delText>
          </w:r>
        </w:del>
      </w:ins>
      <w:ins w:id="11847" w:author="JHONATAN MAURICIO VILLARREAL CORREDOR" w:date="2023-03-22T22:08:00Z">
        <w:del w:id="11848" w:author="Steff Guzmán" w:date="2023-03-24T14:26:00Z">
          <w:r w:rsidRPr="002B569F" w:rsidDel="00D44DB4">
            <w:rPr>
              <w:rFonts w:cs="Times New Roman"/>
              <w:szCs w:val="24"/>
            </w:rPr>
            <w:delText xml:space="preserve"> se evidencia mayor </w:delText>
          </w:r>
        </w:del>
      </w:ins>
      <w:ins w:id="11849" w:author="JHONATAN MAURICIO VILLARREAL CORREDOR" w:date="2023-03-22T22:28:00Z">
        <w:del w:id="11850" w:author="Steff Guzmán" w:date="2023-03-24T14:26:00Z">
          <w:r w:rsidR="00B13963" w:rsidRPr="002B569F" w:rsidDel="00D44DB4">
            <w:rPr>
              <w:rFonts w:cs="Times New Roman"/>
              <w:szCs w:val="24"/>
              <w:rPrChange w:id="11851" w:author="Camilo Andrés Díaz Gómez" w:date="2023-03-28T17:42:00Z">
                <w:rPr>
                  <w:rFonts w:cs="Times New Roman"/>
                  <w:color w:val="FF0000"/>
                  <w:szCs w:val="24"/>
                </w:rPr>
              </w:rPrChange>
            </w:rPr>
            <w:delText xml:space="preserve">que se obtiene </w:delText>
          </w:r>
        </w:del>
      </w:ins>
      <w:ins w:id="11852" w:author="JHONATAN MAURICIO VILLARREAL CORREDOR" w:date="2023-03-22T22:29:00Z">
        <w:del w:id="11853" w:author="Steff Guzmán" w:date="2023-03-24T14:26:00Z">
          <w:r w:rsidR="00B13963" w:rsidRPr="002B569F" w:rsidDel="00D44DB4">
            <w:rPr>
              <w:rFonts w:cs="Times New Roman"/>
              <w:szCs w:val="24"/>
              <w:rPrChange w:id="11854" w:author="Camilo Andrés Díaz Gómez" w:date="2023-03-28T17:42:00Z">
                <w:rPr>
                  <w:rFonts w:cs="Times New Roman"/>
                  <w:color w:val="FF0000"/>
                  <w:szCs w:val="24"/>
                </w:rPr>
              </w:rPrChange>
            </w:rPr>
            <w:delText>un promedio de</w:delText>
          </w:r>
        </w:del>
      </w:ins>
      <w:ins w:id="11855" w:author="JHONATAN MAURICIO VILLARREAL CORREDOR" w:date="2023-03-22T22:28:00Z">
        <w:del w:id="11856" w:author="Steff Guzmán" w:date="2023-03-24T14:26:00Z">
          <w:r w:rsidR="00B13963" w:rsidRPr="002B569F" w:rsidDel="00D44DB4">
            <w:rPr>
              <w:rFonts w:cs="Times New Roman"/>
              <w:szCs w:val="24"/>
              <w:rPrChange w:id="11857" w:author="Camilo Andrés Díaz Gómez" w:date="2023-03-28T17:42:00Z">
                <w:rPr>
                  <w:rFonts w:cs="Times New Roman"/>
                  <w:color w:val="FF0000"/>
                  <w:szCs w:val="24"/>
                </w:rPr>
              </w:rPrChange>
            </w:rPr>
            <w:delText xml:space="preserve"> datos ente 13 y 14 grad</w:delText>
          </w:r>
        </w:del>
      </w:ins>
      <w:ins w:id="11858" w:author="JHONATAN MAURICIO VILLARREAL CORREDOR" w:date="2023-03-22T22:29:00Z">
        <w:del w:id="11859" w:author="Steff Guzmán" w:date="2023-03-24T14:26:00Z">
          <w:r w:rsidR="00B13963" w:rsidRPr="002B569F" w:rsidDel="00D44DB4">
            <w:rPr>
              <w:rFonts w:cs="Times New Roman"/>
              <w:szCs w:val="24"/>
              <w:rPrChange w:id="11860" w:author="Camilo Andrés Díaz Gómez" w:date="2023-03-28T17:42:00Z">
                <w:rPr>
                  <w:rFonts w:cs="Times New Roman"/>
                  <w:color w:val="FF0000"/>
                  <w:szCs w:val="24"/>
                </w:rPr>
              </w:rPrChange>
            </w:rPr>
            <w:delText xml:space="preserve">os entrtdos los registros (redaccion y un poco </w:delText>
          </w:r>
        </w:del>
      </w:ins>
      <w:ins w:id="11861" w:author="JHONATAN MAURICIO VILLARREAL CORREDOR" w:date="2023-03-22T22:33:00Z">
        <w:del w:id="11862" w:author="Steff Guzmán" w:date="2023-03-24T14:26:00Z">
          <w:r w:rsidR="0035773E" w:rsidRPr="002B569F" w:rsidDel="00D44DB4">
            <w:rPr>
              <w:rFonts w:cs="Times New Roman"/>
              <w:szCs w:val="24"/>
              <w:rPrChange w:id="11863" w:author="Camilo Andrés Díaz Gómez" w:date="2023-03-28T17:42:00Z">
                <w:rPr>
                  <w:rFonts w:cs="Times New Roman"/>
                  <w:color w:val="FF0000"/>
                  <w:szCs w:val="24"/>
                </w:rPr>
              </w:rPrChange>
            </w:rPr>
            <w:delText>más</w:delText>
          </w:r>
        </w:del>
      </w:ins>
      <w:ins w:id="11864" w:author="JHONATAN MAURICIO VILLARREAL CORREDOR" w:date="2023-03-22T22:29:00Z">
        <w:del w:id="11865" w:author="Steff Guzmán" w:date="2023-03-24T14:26:00Z">
          <w:r w:rsidR="00B13963" w:rsidRPr="002B569F" w:rsidDel="00D44DB4">
            <w:rPr>
              <w:rFonts w:cs="Times New Roman"/>
              <w:szCs w:val="24"/>
              <w:rPrChange w:id="11866" w:author="Camilo Andrés Díaz Gómez" w:date="2023-03-28T17:42:00Z">
                <w:rPr>
                  <w:rFonts w:cs="Times New Roman"/>
                  <w:color w:val="FF0000"/>
                  <w:szCs w:val="24"/>
                </w:rPr>
              </w:rPrChange>
            </w:rPr>
            <w:delText xml:space="preserve"> de parla del histog</w:delText>
          </w:r>
        </w:del>
      </w:ins>
      <w:ins w:id="11867" w:author="JHONATAN MAURICIO VILLARREAL CORREDOR" w:date="2023-03-22T22:30:00Z">
        <w:del w:id="11868" w:author="Steff Guzmán" w:date="2023-03-24T14:26:00Z">
          <w:r w:rsidR="00B13963" w:rsidRPr="002B569F" w:rsidDel="00D44DB4">
            <w:rPr>
              <w:rFonts w:cs="Times New Roman"/>
              <w:szCs w:val="24"/>
              <w:rPrChange w:id="11869" w:author="Camilo Andrés Díaz Gómez" w:date="2023-03-28T17:42:00Z">
                <w:rPr>
                  <w:rFonts w:cs="Times New Roman"/>
                  <w:color w:val="FF0000"/>
                  <w:szCs w:val="24"/>
                </w:rPr>
              </w:rPrChange>
            </w:rPr>
            <w:delText>rmaa</w:delText>
          </w:r>
        </w:del>
      </w:ins>
      <w:ins w:id="11870" w:author="JHONATAN MAURICIO VILLARREAL CORREDOR" w:date="2023-03-22T22:29:00Z">
        <w:del w:id="11871" w:author="Steff Guzmán" w:date="2023-03-24T14:26:00Z">
          <w:r w:rsidR="00B13963" w:rsidRPr="002B569F" w:rsidDel="00D44DB4">
            <w:rPr>
              <w:rFonts w:cs="Times New Roman"/>
              <w:szCs w:val="24"/>
              <w:rPrChange w:id="11872" w:author="Camilo Andrés Díaz Gómez" w:date="2023-03-28T17:42:00Z">
                <w:rPr>
                  <w:rFonts w:cs="Times New Roman"/>
                  <w:color w:val="FF0000"/>
                  <w:szCs w:val="24"/>
                </w:rPr>
              </w:rPrChange>
            </w:rPr>
            <w:delText>)</w:delText>
          </w:r>
        </w:del>
      </w:ins>
    </w:p>
    <w:p w14:paraId="0AF09E93" w14:textId="463BA1A5" w:rsidR="00FA3B96" w:rsidRPr="002B569F" w:rsidRDefault="00FA3B96">
      <w:pPr>
        <w:jc w:val="center"/>
        <w:rPr>
          <w:ins w:id="11873" w:author="Steff Guzmán" w:date="2023-03-24T15:48:00Z"/>
          <w:rFonts w:cs="Times New Roman"/>
          <w:szCs w:val="24"/>
          <w:rPrChange w:id="11874" w:author="Camilo Andrés Díaz Gómez" w:date="2023-03-28T17:42:00Z">
            <w:rPr>
              <w:ins w:id="11875" w:author="Steff Guzmán" w:date="2023-03-24T15:48:00Z"/>
              <w:rFonts w:cs="Times New Roman"/>
              <w:color w:val="FF0000"/>
              <w:szCs w:val="24"/>
            </w:rPr>
          </w:rPrChange>
        </w:rPr>
        <w:pPrChange w:id="11876" w:author="Camilo Andrés Díaz Gómez" w:date="2023-03-28T17:43:00Z">
          <w:pPr/>
        </w:pPrChange>
      </w:pPr>
    </w:p>
    <w:p w14:paraId="78B510C7" w14:textId="79C47035" w:rsidR="00FA3B96" w:rsidRPr="002B569F" w:rsidDel="00405EF3" w:rsidRDefault="00FA3B96">
      <w:pPr>
        <w:rPr>
          <w:ins w:id="11877" w:author="Steff Guzmán" w:date="2023-03-24T15:53:00Z"/>
          <w:del w:id="11878" w:author="Camilo Andrés Díaz Gómez" w:date="2023-03-28T15:26:00Z"/>
          <w:rFonts w:cs="Times New Roman"/>
          <w:szCs w:val="24"/>
          <w:rPrChange w:id="11879" w:author="Camilo Andrés Díaz Gómez" w:date="2023-03-28T17:42:00Z">
            <w:rPr>
              <w:ins w:id="11880" w:author="Steff Guzmán" w:date="2023-03-24T15:53:00Z"/>
              <w:del w:id="11881" w:author="Camilo Andrés Díaz Gómez" w:date="2023-03-28T15:26:00Z"/>
              <w:rFonts w:cs="Times New Roman"/>
              <w:color w:val="FF0000"/>
              <w:szCs w:val="24"/>
            </w:rPr>
          </w:rPrChange>
        </w:rPr>
      </w:pPr>
    </w:p>
    <w:p w14:paraId="0011AA4D" w14:textId="04CFFE1C" w:rsidR="00FA3B96" w:rsidRPr="002B569F" w:rsidDel="00405EF3" w:rsidRDefault="00FA3B96">
      <w:pPr>
        <w:rPr>
          <w:ins w:id="11882" w:author="Steff Guzmán" w:date="2023-03-24T15:53:00Z"/>
          <w:del w:id="11883" w:author="Camilo Andrés Díaz Gómez" w:date="2023-03-28T15:26:00Z"/>
          <w:rFonts w:cs="Times New Roman"/>
          <w:szCs w:val="24"/>
          <w:rPrChange w:id="11884" w:author="Camilo Andrés Díaz Gómez" w:date="2023-03-28T17:42:00Z">
            <w:rPr>
              <w:ins w:id="11885" w:author="Steff Guzmán" w:date="2023-03-24T15:53:00Z"/>
              <w:del w:id="11886" w:author="Camilo Andrés Díaz Gómez" w:date="2023-03-28T15:26:00Z"/>
              <w:rFonts w:cs="Times New Roman"/>
              <w:color w:val="FF0000"/>
              <w:szCs w:val="24"/>
            </w:rPr>
          </w:rPrChange>
        </w:rPr>
      </w:pPr>
    </w:p>
    <w:p w14:paraId="3A5419F7" w14:textId="27DDBF0E" w:rsidR="00FA3B96" w:rsidRPr="002B569F" w:rsidDel="00405EF3" w:rsidRDefault="00FA3B96">
      <w:pPr>
        <w:rPr>
          <w:ins w:id="11887" w:author="Steff Guzmán" w:date="2023-03-24T16:36:00Z"/>
          <w:del w:id="11888" w:author="Camilo Andrés Díaz Gómez" w:date="2023-03-28T15:26:00Z"/>
          <w:rFonts w:cs="Times New Roman"/>
          <w:szCs w:val="24"/>
          <w:rPrChange w:id="11889" w:author="Camilo Andrés Díaz Gómez" w:date="2023-03-28T17:42:00Z">
            <w:rPr>
              <w:ins w:id="11890" w:author="Steff Guzmán" w:date="2023-03-24T16:36:00Z"/>
              <w:del w:id="11891" w:author="Camilo Andrés Díaz Gómez" w:date="2023-03-28T15:26:00Z"/>
              <w:rFonts w:cs="Times New Roman"/>
              <w:color w:val="FF0000"/>
              <w:szCs w:val="24"/>
            </w:rPr>
          </w:rPrChange>
        </w:rPr>
      </w:pPr>
    </w:p>
    <w:p w14:paraId="599A94B6" w14:textId="00F741A0" w:rsidR="00FA2335" w:rsidRPr="002B569F" w:rsidDel="00405EF3" w:rsidRDefault="00FA2335">
      <w:pPr>
        <w:rPr>
          <w:ins w:id="11892" w:author="Steff Guzmán" w:date="2023-03-24T16:36:00Z"/>
          <w:del w:id="11893" w:author="Camilo Andrés Díaz Gómez" w:date="2023-03-28T15:26:00Z"/>
          <w:rFonts w:cs="Times New Roman"/>
          <w:szCs w:val="24"/>
          <w:rPrChange w:id="11894" w:author="Camilo Andrés Díaz Gómez" w:date="2023-03-28T17:42:00Z">
            <w:rPr>
              <w:ins w:id="11895" w:author="Steff Guzmán" w:date="2023-03-24T16:36:00Z"/>
              <w:del w:id="11896" w:author="Camilo Andrés Díaz Gómez" w:date="2023-03-28T15:26:00Z"/>
              <w:rFonts w:cs="Times New Roman"/>
              <w:color w:val="FF0000"/>
              <w:szCs w:val="24"/>
            </w:rPr>
          </w:rPrChange>
        </w:rPr>
      </w:pPr>
    </w:p>
    <w:p w14:paraId="1FDFACB8" w14:textId="289D39D2" w:rsidR="00FA2335" w:rsidRPr="002B569F" w:rsidDel="00405EF3" w:rsidRDefault="00FA2335">
      <w:pPr>
        <w:rPr>
          <w:ins w:id="11897" w:author="Steff Guzmán" w:date="2023-03-24T16:36:00Z"/>
          <w:del w:id="11898" w:author="Camilo Andrés Díaz Gómez" w:date="2023-03-28T15:26:00Z"/>
          <w:rFonts w:cs="Times New Roman"/>
          <w:szCs w:val="24"/>
          <w:rPrChange w:id="11899" w:author="Camilo Andrés Díaz Gómez" w:date="2023-03-28T17:42:00Z">
            <w:rPr>
              <w:ins w:id="11900" w:author="Steff Guzmán" w:date="2023-03-24T16:36:00Z"/>
              <w:del w:id="11901" w:author="Camilo Andrés Díaz Gómez" w:date="2023-03-28T15:26:00Z"/>
              <w:rFonts w:cs="Times New Roman"/>
              <w:color w:val="FF0000"/>
              <w:szCs w:val="24"/>
            </w:rPr>
          </w:rPrChange>
        </w:rPr>
      </w:pPr>
    </w:p>
    <w:p w14:paraId="590FE6DF" w14:textId="32BFE497" w:rsidR="00FA2335" w:rsidRPr="002B569F" w:rsidDel="00405EF3" w:rsidRDefault="00FA2335">
      <w:pPr>
        <w:rPr>
          <w:ins w:id="11902" w:author="Steff Guzmán" w:date="2023-03-24T16:36:00Z"/>
          <w:del w:id="11903" w:author="Camilo Andrés Díaz Gómez" w:date="2023-03-28T15:26:00Z"/>
          <w:rFonts w:cs="Times New Roman"/>
          <w:szCs w:val="24"/>
          <w:rPrChange w:id="11904" w:author="Camilo Andrés Díaz Gómez" w:date="2023-03-28T17:42:00Z">
            <w:rPr>
              <w:ins w:id="11905" w:author="Steff Guzmán" w:date="2023-03-24T16:36:00Z"/>
              <w:del w:id="11906" w:author="Camilo Andrés Díaz Gómez" w:date="2023-03-28T15:26:00Z"/>
              <w:rFonts w:cs="Times New Roman"/>
              <w:color w:val="FF0000"/>
              <w:szCs w:val="24"/>
            </w:rPr>
          </w:rPrChange>
        </w:rPr>
      </w:pPr>
    </w:p>
    <w:p w14:paraId="5D3A891E" w14:textId="06B135C9" w:rsidR="00FA2335" w:rsidRPr="002B569F" w:rsidDel="00405EF3" w:rsidRDefault="00FA2335">
      <w:pPr>
        <w:rPr>
          <w:ins w:id="11907" w:author="Steff Guzmán" w:date="2023-03-24T16:36:00Z"/>
          <w:del w:id="11908" w:author="Camilo Andrés Díaz Gómez" w:date="2023-03-28T15:26:00Z"/>
          <w:rFonts w:cs="Times New Roman"/>
          <w:szCs w:val="24"/>
          <w:rPrChange w:id="11909" w:author="Camilo Andrés Díaz Gómez" w:date="2023-03-28T17:42:00Z">
            <w:rPr>
              <w:ins w:id="11910" w:author="Steff Guzmán" w:date="2023-03-24T16:36:00Z"/>
              <w:del w:id="11911" w:author="Camilo Andrés Díaz Gómez" w:date="2023-03-28T15:26:00Z"/>
              <w:rFonts w:cs="Times New Roman"/>
              <w:color w:val="FF0000"/>
              <w:szCs w:val="24"/>
            </w:rPr>
          </w:rPrChange>
        </w:rPr>
      </w:pPr>
    </w:p>
    <w:p w14:paraId="79380BA5" w14:textId="57690F56" w:rsidR="00FA2335" w:rsidRPr="002B569F" w:rsidDel="00405EF3" w:rsidRDefault="00FA2335">
      <w:pPr>
        <w:rPr>
          <w:ins w:id="11912" w:author="Steff Guzmán" w:date="2023-03-24T16:36:00Z"/>
          <w:del w:id="11913" w:author="Camilo Andrés Díaz Gómez" w:date="2023-03-28T15:26:00Z"/>
          <w:rFonts w:cs="Times New Roman"/>
          <w:szCs w:val="24"/>
          <w:rPrChange w:id="11914" w:author="Camilo Andrés Díaz Gómez" w:date="2023-03-28T17:42:00Z">
            <w:rPr>
              <w:ins w:id="11915" w:author="Steff Guzmán" w:date="2023-03-24T16:36:00Z"/>
              <w:del w:id="11916" w:author="Camilo Andrés Díaz Gómez" w:date="2023-03-28T15:26:00Z"/>
              <w:rFonts w:cs="Times New Roman"/>
              <w:color w:val="FF0000"/>
              <w:szCs w:val="24"/>
            </w:rPr>
          </w:rPrChange>
        </w:rPr>
      </w:pPr>
    </w:p>
    <w:p w14:paraId="6EEE8AC4" w14:textId="747E37FC" w:rsidR="00FA2335" w:rsidRPr="002B569F" w:rsidDel="00405EF3" w:rsidRDefault="00FA2335">
      <w:pPr>
        <w:rPr>
          <w:ins w:id="11917" w:author="Steff Guzmán" w:date="2023-03-24T16:36:00Z"/>
          <w:del w:id="11918" w:author="Camilo Andrés Díaz Gómez" w:date="2023-03-28T15:26:00Z"/>
          <w:rFonts w:cs="Times New Roman"/>
          <w:szCs w:val="24"/>
          <w:rPrChange w:id="11919" w:author="Camilo Andrés Díaz Gómez" w:date="2023-03-28T17:42:00Z">
            <w:rPr>
              <w:ins w:id="11920" w:author="Steff Guzmán" w:date="2023-03-24T16:36:00Z"/>
              <w:del w:id="11921" w:author="Camilo Andrés Díaz Gómez" w:date="2023-03-28T15:26:00Z"/>
              <w:rFonts w:cs="Times New Roman"/>
              <w:color w:val="FF0000"/>
              <w:szCs w:val="24"/>
            </w:rPr>
          </w:rPrChange>
        </w:rPr>
      </w:pPr>
    </w:p>
    <w:p w14:paraId="6318FF69" w14:textId="2936A9B2" w:rsidR="00FA2335" w:rsidRPr="002B569F" w:rsidDel="00405EF3" w:rsidRDefault="00FA2335">
      <w:pPr>
        <w:rPr>
          <w:ins w:id="11922" w:author="Steff Guzmán" w:date="2023-03-24T16:36:00Z"/>
          <w:del w:id="11923" w:author="Camilo Andrés Díaz Gómez" w:date="2023-03-28T15:26:00Z"/>
          <w:rFonts w:cs="Times New Roman"/>
          <w:szCs w:val="24"/>
          <w:rPrChange w:id="11924" w:author="Camilo Andrés Díaz Gómez" w:date="2023-03-28T17:42:00Z">
            <w:rPr>
              <w:ins w:id="11925" w:author="Steff Guzmán" w:date="2023-03-24T16:36:00Z"/>
              <w:del w:id="11926" w:author="Camilo Andrés Díaz Gómez" w:date="2023-03-28T15:26:00Z"/>
              <w:rFonts w:cs="Times New Roman"/>
              <w:color w:val="FF0000"/>
              <w:szCs w:val="24"/>
            </w:rPr>
          </w:rPrChange>
        </w:rPr>
      </w:pPr>
    </w:p>
    <w:p w14:paraId="67C72E45" w14:textId="3118E1EA" w:rsidR="00FA2335" w:rsidRPr="002B569F" w:rsidDel="00405EF3" w:rsidRDefault="00FA2335">
      <w:pPr>
        <w:rPr>
          <w:ins w:id="11927" w:author="Steff Guzmán" w:date="2023-03-24T16:36:00Z"/>
          <w:del w:id="11928" w:author="Camilo Andrés Díaz Gómez" w:date="2023-03-28T15:26:00Z"/>
          <w:rFonts w:cs="Times New Roman"/>
          <w:szCs w:val="24"/>
          <w:rPrChange w:id="11929" w:author="Camilo Andrés Díaz Gómez" w:date="2023-03-28T17:42:00Z">
            <w:rPr>
              <w:ins w:id="11930" w:author="Steff Guzmán" w:date="2023-03-24T16:36:00Z"/>
              <w:del w:id="11931" w:author="Camilo Andrés Díaz Gómez" w:date="2023-03-28T15:26:00Z"/>
              <w:rFonts w:cs="Times New Roman"/>
              <w:color w:val="FF0000"/>
              <w:szCs w:val="24"/>
            </w:rPr>
          </w:rPrChange>
        </w:rPr>
      </w:pPr>
    </w:p>
    <w:p w14:paraId="1FB795E9" w14:textId="229F9617" w:rsidR="00FA2335" w:rsidRPr="002B569F" w:rsidDel="00405EF3" w:rsidRDefault="00FA2335">
      <w:pPr>
        <w:rPr>
          <w:ins w:id="11932" w:author="Steff Guzmán" w:date="2023-03-24T15:53:00Z"/>
          <w:del w:id="11933" w:author="Camilo Andrés Díaz Gómez" w:date="2023-03-28T15:26:00Z"/>
          <w:rFonts w:cs="Times New Roman"/>
          <w:szCs w:val="24"/>
          <w:rPrChange w:id="11934" w:author="Camilo Andrés Díaz Gómez" w:date="2023-03-28T17:42:00Z">
            <w:rPr>
              <w:ins w:id="11935" w:author="Steff Guzmán" w:date="2023-03-24T15:53:00Z"/>
              <w:del w:id="11936" w:author="Camilo Andrés Díaz Gómez" w:date="2023-03-28T15:26:00Z"/>
              <w:rFonts w:cs="Times New Roman"/>
              <w:color w:val="FF0000"/>
              <w:szCs w:val="24"/>
            </w:rPr>
          </w:rPrChange>
        </w:rPr>
      </w:pPr>
    </w:p>
    <w:p w14:paraId="09289248" w14:textId="77777777" w:rsidR="00FA3B96" w:rsidRPr="002B569F" w:rsidRDefault="00FA3B96" w:rsidP="002B569F">
      <w:pPr>
        <w:rPr>
          <w:ins w:id="11937" w:author="Steff Guzmán" w:date="2023-03-24T15:48:00Z"/>
          <w:rFonts w:cs="Times New Roman"/>
          <w:szCs w:val="24"/>
          <w:rPrChange w:id="11938" w:author="Camilo Andrés Díaz Gómez" w:date="2023-03-28T17:42:00Z">
            <w:rPr>
              <w:ins w:id="11939" w:author="Steff Guzmán" w:date="2023-03-24T15:48:00Z"/>
              <w:rFonts w:cs="Times New Roman"/>
              <w:color w:val="FF0000"/>
              <w:szCs w:val="24"/>
            </w:rPr>
          </w:rPrChange>
        </w:rPr>
      </w:pPr>
    </w:p>
    <w:p w14:paraId="7D5392CC" w14:textId="77777777" w:rsidR="00405EF3" w:rsidRPr="002B569F" w:rsidRDefault="00405EF3">
      <w:pPr>
        <w:spacing w:after="160"/>
        <w:jc w:val="left"/>
        <w:rPr>
          <w:ins w:id="11940" w:author="Camilo Andrés Díaz Gómez" w:date="2023-03-28T15:29:00Z"/>
          <w:rFonts w:cs="Times New Roman"/>
          <w:b/>
          <w:bCs/>
          <w:szCs w:val="24"/>
        </w:rPr>
        <w:pPrChange w:id="11941" w:author="Camilo Andrés Díaz Gómez" w:date="2023-03-28T17:43:00Z">
          <w:pPr>
            <w:spacing w:after="160" w:line="259" w:lineRule="auto"/>
            <w:jc w:val="left"/>
          </w:pPr>
        </w:pPrChange>
      </w:pPr>
      <w:ins w:id="11942" w:author="Camilo Andrés Díaz Gómez" w:date="2023-03-28T15:29:00Z">
        <w:r w:rsidRPr="002B569F">
          <w:rPr>
            <w:rFonts w:cs="Times New Roman"/>
            <w:b/>
            <w:bCs/>
            <w:szCs w:val="24"/>
          </w:rPr>
          <w:br w:type="page"/>
        </w:r>
      </w:ins>
    </w:p>
    <w:p w14:paraId="13915B55" w14:textId="48F515D6" w:rsidR="0035773E" w:rsidRPr="002B569F" w:rsidDel="00FA3B96" w:rsidRDefault="00FA3B96">
      <w:pPr>
        <w:rPr>
          <w:ins w:id="11943" w:author="JHONATAN MAURICIO VILLARREAL CORREDOR" w:date="2023-03-22T19:35:00Z"/>
          <w:del w:id="11944" w:author="Steff Guzmán" w:date="2023-03-24T15:47:00Z"/>
          <w:rFonts w:cs="Times New Roman"/>
          <w:szCs w:val="24"/>
        </w:rPr>
      </w:pPr>
      <w:bookmarkStart w:id="11945" w:name="_Toc135051117"/>
      <w:ins w:id="11946" w:author="Steff Guzmán" w:date="2023-03-24T15:53:00Z">
        <w:r w:rsidRPr="002B569F">
          <w:rPr>
            <w:rFonts w:cs="Times New Roman"/>
            <w:b/>
            <w:bCs/>
            <w:szCs w:val="24"/>
            <w:rPrChange w:id="11947" w:author="Camilo Andrés Díaz Gómez" w:date="2023-03-28T17:42:00Z">
              <w:rPr/>
            </w:rPrChange>
          </w:rPr>
          <w:lastRenderedPageBreak/>
          <w:t xml:space="preserve">Anexo </w:t>
        </w:r>
        <w:r w:rsidRPr="002B569F">
          <w:rPr>
            <w:rFonts w:cs="Times New Roman"/>
            <w:b/>
            <w:bCs/>
            <w:szCs w:val="24"/>
            <w:rPrChange w:id="11948" w:author="Camilo Andrés Díaz Gómez" w:date="2023-03-28T17:42:00Z">
              <w:rPr/>
            </w:rPrChange>
          </w:rPr>
          <w:fldChar w:fldCharType="begin"/>
        </w:r>
        <w:r w:rsidRPr="002B569F">
          <w:rPr>
            <w:rFonts w:cs="Times New Roman"/>
            <w:b/>
            <w:bCs/>
            <w:szCs w:val="24"/>
            <w:rPrChange w:id="11949" w:author="Camilo Andrés Díaz Gómez" w:date="2023-03-28T17:42:00Z">
              <w:rPr/>
            </w:rPrChange>
          </w:rPr>
          <w:instrText xml:space="preserve"> SEQ Anexo \* ARABIC </w:instrText>
        </w:r>
      </w:ins>
      <w:r w:rsidRPr="002B569F">
        <w:rPr>
          <w:rFonts w:cs="Times New Roman"/>
          <w:b/>
          <w:bCs/>
          <w:szCs w:val="24"/>
          <w:rPrChange w:id="11950" w:author="Camilo Andrés Díaz Gómez" w:date="2023-03-28T17:42:00Z">
            <w:rPr/>
          </w:rPrChange>
        </w:rPr>
        <w:fldChar w:fldCharType="separate"/>
      </w:r>
      <w:ins w:id="11951" w:author="Steff Guzmán" w:date="2023-03-24T15:53:00Z">
        <w:r w:rsidRPr="002B569F">
          <w:rPr>
            <w:rFonts w:cs="Times New Roman"/>
            <w:b/>
            <w:bCs/>
            <w:noProof/>
            <w:szCs w:val="24"/>
            <w:rPrChange w:id="11952" w:author="Camilo Andrés Díaz Gómez" w:date="2023-03-28T17:42:00Z">
              <w:rPr>
                <w:noProof/>
              </w:rPr>
            </w:rPrChange>
          </w:rPr>
          <w:t>5</w:t>
        </w:r>
        <w:r w:rsidRPr="002B569F">
          <w:rPr>
            <w:rFonts w:cs="Times New Roman"/>
            <w:b/>
            <w:bCs/>
            <w:szCs w:val="24"/>
            <w:rPrChange w:id="11953" w:author="Camilo Andrés Díaz Gómez" w:date="2023-03-28T17:42:00Z">
              <w:rPr/>
            </w:rPrChange>
          </w:rPr>
          <w:fldChar w:fldCharType="end"/>
        </w:r>
      </w:ins>
      <w:ins w:id="11954" w:author="Camilo Andrés Díaz Gómez" w:date="2023-03-28T15:28:00Z">
        <w:r w:rsidR="00405EF3" w:rsidRPr="002B569F">
          <w:rPr>
            <w:rFonts w:cs="Times New Roman"/>
            <w:b/>
            <w:bCs/>
            <w:szCs w:val="24"/>
          </w:rPr>
          <w:t>.</w:t>
        </w:r>
      </w:ins>
      <w:bookmarkEnd w:id="11945"/>
      <w:ins w:id="11955" w:author="Steff Guzmán" w:date="2023-03-24T15:55:00Z">
        <w:r w:rsidRPr="002B569F">
          <w:rPr>
            <w:rFonts w:cs="Times New Roman"/>
            <w:b/>
            <w:bCs/>
            <w:szCs w:val="24"/>
          </w:rPr>
          <w:t xml:space="preserve"> </w:t>
        </w:r>
      </w:ins>
    </w:p>
    <w:p w14:paraId="2CB6AB90" w14:textId="0731AF8C" w:rsidR="00B13963" w:rsidRPr="002B569F" w:rsidRDefault="00BF20AD">
      <w:pPr>
        <w:rPr>
          <w:ins w:id="11956" w:author="JHONATAN MAURICIO VILLARREAL CORREDOR" w:date="2023-03-22T22:33:00Z"/>
          <w:rFonts w:cs="Times New Roman"/>
          <w:rPrChange w:id="11957" w:author="Camilo Andrés Díaz Gómez" w:date="2023-03-28T17:42:00Z">
            <w:rPr>
              <w:ins w:id="11958" w:author="JHONATAN MAURICIO VILLARREAL CORREDOR" w:date="2023-03-22T22:33:00Z"/>
              <w:rFonts w:cs="Times New Roman"/>
              <w:b/>
              <w:bCs/>
              <w:color w:val="000000" w:themeColor="text1"/>
            </w:rPr>
          </w:rPrChange>
        </w:rPr>
        <w:pPrChange w:id="11959" w:author="Camilo Andrés Díaz Gómez" w:date="2023-03-28T17:43:00Z">
          <w:pPr>
            <w:pStyle w:val="Ttulo3"/>
          </w:pPr>
        </w:pPrChange>
      </w:pPr>
      <w:ins w:id="11960" w:author="JHONATAN MAURICIO VILLARREAL CORREDOR" w:date="2023-03-22T19:35:00Z">
        <w:del w:id="11961" w:author="Steff Guzmán" w:date="2023-03-24T15:47:00Z">
          <w:r w:rsidRPr="002B569F" w:rsidDel="00FA3B96">
            <w:rPr>
              <w:rFonts w:cs="Times New Roman"/>
              <w:szCs w:val="24"/>
            </w:rPr>
            <w:delText>Anexo 5.</w:delText>
          </w:r>
        </w:del>
      </w:ins>
      <w:ins w:id="11962" w:author="JHONATAN MAURICIO VILLARREAL CORREDOR" w:date="2023-03-22T22:25:00Z">
        <w:del w:id="11963" w:author="Steff Guzmán" w:date="2023-03-24T15:47:00Z">
          <w:r w:rsidR="00B13963" w:rsidRPr="002B569F" w:rsidDel="00FA3B96">
            <w:rPr>
              <w:rFonts w:cs="Times New Roman"/>
              <w:szCs w:val="24"/>
              <w:rPrChange w:id="11964" w:author="Camilo Andrés Díaz Gómez" w:date="2023-03-28T17:42:00Z">
                <w:rPr>
                  <w:rFonts w:cs="Times New Roman"/>
                  <w:b/>
                  <w:bCs/>
                  <w:color w:val="000000" w:themeColor="text1"/>
                </w:rPr>
              </w:rPrChange>
            </w:rPr>
            <w:delText xml:space="preserve"> </w:delText>
          </w:r>
        </w:del>
        <w:r w:rsidR="00B13963" w:rsidRPr="002B569F">
          <w:rPr>
            <w:rFonts w:cs="Times New Roman"/>
            <w:szCs w:val="24"/>
            <w:rPrChange w:id="11965" w:author="Camilo Andrés Díaz Gómez" w:date="2023-03-28T17:42:00Z">
              <w:rPr>
                <w:rFonts w:cs="Times New Roman"/>
                <w:b/>
                <w:bCs/>
                <w:color w:val="000000" w:themeColor="text1"/>
              </w:rPr>
            </w:rPrChange>
          </w:rPr>
          <w:t xml:space="preserve">Diagrama de correlación entre humedad y temperatura  </w:t>
        </w:r>
      </w:ins>
    </w:p>
    <w:p w14:paraId="0700A4CB" w14:textId="32CDC3CE" w:rsidR="0035773E" w:rsidRPr="002B569F" w:rsidDel="00D44DB4" w:rsidRDefault="0035773E">
      <w:pPr>
        <w:rPr>
          <w:ins w:id="11966" w:author="JHONATAN MAURICIO VILLARREAL CORREDOR" w:date="2023-03-22T22:25:00Z"/>
          <w:del w:id="11967" w:author="Steff Guzmán" w:date="2023-03-24T14:21:00Z"/>
          <w:rFonts w:cs="Times New Roman"/>
          <w:rPrChange w:id="11968" w:author="Camilo Andrés Díaz Gómez" w:date="2023-03-28T17:42:00Z">
            <w:rPr>
              <w:ins w:id="11969" w:author="JHONATAN MAURICIO VILLARREAL CORREDOR" w:date="2023-03-22T22:25:00Z"/>
              <w:del w:id="11970" w:author="Steff Guzmán" w:date="2023-03-24T14:21:00Z"/>
              <w:rFonts w:ascii="Times New Roman" w:hAnsi="Times New Roman" w:cs="Times New Roman"/>
              <w:b/>
              <w:bCs/>
              <w:color w:val="000000" w:themeColor="text1"/>
            </w:rPr>
          </w:rPrChange>
        </w:rPr>
        <w:pPrChange w:id="11971" w:author="Camilo Andrés Díaz Gómez" w:date="2023-03-28T17:43:00Z">
          <w:pPr>
            <w:pStyle w:val="Ttulo3"/>
          </w:pPr>
        </w:pPrChange>
      </w:pPr>
    </w:p>
    <w:p w14:paraId="76E06BA8" w14:textId="1C22D3C0" w:rsidR="00B13963" w:rsidRPr="002B569F" w:rsidDel="00D44DB4" w:rsidRDefault="00B13963">
      <w:pPr>
        <w:rPr>
          <w:ins w:id="11972" w:author="JHONATAN MAURICIO VILLARREAL CORREDOR" w:date="2023-03-22T22:33:00Z"/>
          <w:del w:id="11973" w:author="Steff Guzmán" w:date="2023-03-24T14:21:00Z"/>
          <w:rFonts w:cs="Times New Roman"/>
          <w:szCs w:val="24"/>
        </w:rPr>
      </w:pPr>
      <w:ins w:id="11974" w:author="JHONATAN MAURICIO VILLARREAL CORREDOR" w:date="2023-03-22T22:25:00Z">
        <w:del w:id="11975" w:author="Steff Guzmán" w:date="2023-03-24T14:21:00Z">
          <w:r w:rsidRPr="002B569F" w:rsidDel="00D44DB4">
            <w:rPr>
              <w:rFonts w:cs="Times New Roman"/>
              <w:noProof/>
              <w:szCs w:val="24"/>
            </w:rPr>
            <w:drawing>
              <wp:inline distT="0" distB="0" distL="0" distR="0" wp14:anchorId="587E54CF" wp14:editId="44ED793A">
                <wp:extent cx="5252954" cy="3343275"/>
                <wp:effectExtent l="0" t="0" r="508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grayscl/>
                          <a:extLst>
                            <a:ext uri="{28A0092B-C50C-407E-A947-70E740481C1C}">
                              <a14:useLocalDpi xmlns:a14="http://schemas.microsoft.com/office/drawing/2010/main" val="0"/>
                            </a:ext>
                          </a:extLst>
                        </a:blip>
                        <a:srcRect/>
                        <a:stretch>
                          <a:fillRect/>
                        </a:stretch>
                      </pic:blipFill>
                      <pic:spPr bwMode="auto">
                        <a:xfrm>
                          <a:off x="0" y="0"/>
                          <a:ext cx="5258680" cy="3346920"/>
                        </a:xfrm>
                        <a:prstGeom prst="rect">
                          <a:avLst/>
                        </a:prstGeom>
                        <a:noFill/>
                        <a:ln>
                          <a:noFill/>
                        </a:ln>
                      </pic:spPr>
                    </pic:pic>
                  </a:graphicData>
                </a:graphic>
              </wp:inline>
            </w:drawing>
          </w:r>
        </w:del>
      </w:ins>
    </w:p>
    <w:p w14:paraId="4F27E1C2" w14:textId="77777777" w:rsidR="0035773E" w:rsidRPr="002B569F" w:rsidRDefault="0035773E" w:rsidP="002B569F">
      <w:pPr>
        <w:rPr>
          <w:ins w:id="11976" w:author="JHONATAN MAURICIO VILLARREAL CORREDOR" w:date="2023-03-22T22:30:00Z"/>
          <w:rFonts w:cs="Times New Roman"/>
          <w:szCs w:val="24"/>
        </w:rPr>
      </w:pPr>
    </w:p>
    <w:p w14:paraId="12401B1D" w14:textId="0CD0C4CE" w:rsidR="00B13963" w:rsidRPr="002B569F" w:rsidRDefault="00D44DB4">
      <w:pPr>
        <w:ind w:firstLine="708"/>
        <w:rPr>
          <w:ins w:id="11977" w:author="Steff Guzmán" w:date="2023-03-24T14:21:00Z"/>
          <w:rFonts w:cs="Times New Roman"/>
          <w:szCs w:val="24"/>
          <w:rPrChange w:id="11978" w:author="Camilo Andrés Díaz Gómez" w:date="2023-03-28T17:42:00Z">
            <w:rPr>
              <w:ins w:id="11979" w:author="Steff Guzmán" w:date="2023-03-24T14:21:00Z"/>
              <w:color w:val="FF0000"/>
            </w:rPr>
          </w:rPrChange>
        </w:rPr>
        <w:pPrChange w:id="11980" w:author="Camilo Andrés Díaz Gómez" w:date="2023-03-28T17:43:00Z">
          <w:pPr/>
        </w:pPrChange>
      </w:pPr>
      <w:ins w:id="11981" w:author="Steff Guzmán" w:date="2023-03-24T14:21:00Z">
        <w:r w:rsidRPr="002B569F">
          <w:rPr>
            <w:rFonts w:cs="Times New Roman"/>
            <w:szCs w:val="24"/>
            <w:rPrChange w:id="11982" w:author="Camilo Andrés Díaz Gómez" w:date="2023-03-28T17:42:00Z">
              <w:rPr>
                <w:color w:val="FF0000"/>
              </w:rPr>
            </w:rPrChange>
          </w:rPr>
          <w:t xml:space="preserve">En el </w:t>
        </w:r>
      </w:ins>
      <w:ins w:id="11983" w:author="Steff Guzmán" w:date="2023-03-24T14:22:00Z">
        <w:r w:rsidRPr="002B569F">
          <w:rPr>
            <w:rFonts w:cs="Times New Roman"/>
            <w:szCs w:val="24"/>
            <w:rPrChange w:id="11984" w:author="Camilo Andrés Díaz Gómez" w:date="2023-03-28T17:42:00Z">
              <w:rPr>
                <w:color w:val="FF0000"/>
              </w:rPr>
            </w:rPrChange>
          </w:rPr>
          <w:t xml:space="preserve">diagrama de correlación </w:t>
        </w:r>
      </w:ins>
      <w:ins w:id="11985" w:author="Steff Guzmán" w:date="2023-03-24T14:23:00Z">
        <w:r w:rsidRPr="002B569F">
          <w:rPr>
            <w:rFonts w:cs="Times New Roman"/>
            <w:szCs w:val="24"/>
            <w:rPrChange w:id="11986" w:author="Camilo Andrés Díaz Gómez" w:date="2023-03-28T17:42:00Z">
              <w:rPr>
                <w:color w:val="FF0000"/>
              </w:rPr>
            </w:rPrChange>
          </w:rPr>
          <w:t>permite mostrar</w:t>
        </w:r>
      </w:ins>
      <w:ins w:id="11987" w:author="Steff Guzmán" w:date="2023-03-24T14:22:00Z">
        <w:r w:rsidRPr="002B569F">
          <w:rPr>
            <w:rFonts w:cs="Times New Roman"/>
            <w:szCs w:val="24"/>
            <w:rPrChange w:id="11988" w:author="Camilo Andrés Díaz Gómez" w:date="2023-03-28T17:42:00Z">
              <w:rPr>
                <w:color w:val="FF0000"/>
              </w:rPr>
            </w:rPrChange>
          </w:rPr>
          <w:t xml:space="preserve"> que</w:t>
        </w:r>
      </w:ins>
      <w:ins w:id="11989" w:author="Steff Guzmán" w:date="2023-03-24T14:19:00Z">
        <w:r w:rsidRPr="002B569F">
          <w:rPr>
            <w:rFonts w:cs="Times New Roman"/>
            <w:szCs w:val="24"/>
            <w:rPrChange w:id="11990" w:author="Camilo Andrés Díaz Gómez" w:date="2023-03-28T17:42:00Z">
              <w:rPr>
                <w:color w:val="FF0000"/>
              </w:rPr>
            </w:rPrChange>
          </w:rPr>
          <w:t xml:space="preserve"> la </w:t>
        </w:r>
      </w:ins>
      <w:ins w:id="11991" w:author="Steff Guzmán" w:date="2023-03-24T14:24:00Z">
        <w:r w:rsidRPr="002B569F">
          <w:rPr>
            <w:rFonts w:cs="Times New Roman"/>
            <w:szCs w:val="24"/>
            <w:rPrChange w:id="11992" w:author="Camilo Andrés Díaz Gómez" w:date="2023-03-28T17:42:00Z">
              <w:rPr>
                <w:color w:val="FF0000"/>
              </w:rPr>
            </w:rPrChange>
          </w:rPr>
          <w:t xml:space="preserve"> relación entre </w:t>
        </w:r>
      </w:ins>
      <w:ins w:id="11993" w:author="Steff Guzmán" w:date="2023-03-24T14:19:00Z">
        <w:r w:rsidRPr="002B569F">
          <w:rPr>
            <w:rFonts w:cs="Times New Roman"/>
            <w:szCs w:val="24"/>
            <w:rPrChange w:id="11994" w:author="Camilo Andrés Díaz Gómez" w:date="2023-03-28T17:42:00Z">
              <w:rPr>
                <w:color w:val="FF0000"/>
              </w:rPr>
            </w:rPrChange>
          </w:rPr>
          <w:t xml:space="preserve">humedad </w:t>
        </w:r>
      </w:ins>
      <w:ins w:id="11995" w:author="Steff Guzmán" w:date="2023-03-24T14:24:00Z">
        <w:r w:rsidRPr="002B569F">
          <w:rPr>
            <w:rFonts w:cs="Times New Roman"/>
            <w:szCs w:val="24"/>
            <w:rPrChange w:id="11996" w:author="Camilo Andrés Díaz Gómez" w:date="2023-03-28T17:42:00Z">
              <w:rPr>
                <w:color w:val="FF0000"/>
              </w:rPr>
            </w:rPrChange>
          </w:rPr>
          <w:t>es</w:t>
        </w:r>
      </w:ins>
      <w:ins w:id="11997" w:author="Steff Guzmán" w:date="2023-03-24T14:22:00Z">
        <w:r w:rsidRPr="002B569F">
          <w:rPr>
            <w:rFonts w:cs="Times New Roman"/>
            <w:szCs w:val="24"/>
            <w:rPrChange w:id="11998" w:author="Camilo Andrés Díaz Gómez" w:date="2023-03-28T17:42:00Z">
              <w:rPr>
                <w:color w:val="FF0000"/>
              </w:rPr>
            </w:rPrChange>
          </w:rPr>
          <w:t xml:space="preserve"> </w:t>
        </w:r>
      </w:ins>
      <w:ins w:id="11999" w:author="Steff Guzmán" w:date="2023-03-24T16:20:00Z">
        <w:r w:rsidR="006D2CBC" w:rsidRPr="002B569F">
          <w:rPr>
            <w:rFonts w:cs="Times New Roman"/>
            <w:szCs w:val="24"/>
            <w:rPrChange w:id="12000" w:author="Camilo Andrés Díaz Gómez" w:date="2023-03-28T17:42:00Z">
              <w:rPr>
                <w:rFonts w:cs="Times New Roman"/>
                <w:color w:val="000000" w:themeColor="text1"/>
                <w:szCs w:val="24"/>
              </w:rPr>
            </w:rPrChange>
          </w:rPr>
          <w:t>inversa</w:t>
        </w:r>
      </w:ins>
      <w:ins w:id="12001" w:author="Steff Guzmán" w:date="2023-03-24T14:22:00Z">
        <w:r w:rsidRPr="002B569F">
          <w:rPr>
            <w:rFonts w:cs="Times New Roman"/>
            <w:szCs w:val="24"/>
            <w:rPrChange w:id="12002" w:author="Camilo Andrés Díaz Gómez" w:date="2023-03-28T17:42:00Z">
              <w:rPr>
                <w:color w:val="FF0000"/>
              </w:rPr>
            </w:rPrChange>
          </w:rPr>
          <w:t xml:space="preserve"> </w:t>
        </w:r>
      </w:ins>
      <w:ins w:id="12003" w:author="Steff Guzmán" w:date="2023-03-24T14:19:00Z">
        <w:r w:rsidRPr="002B569F">
          <w:rPr>
            <w:rFonts w:cs="Times New Roman"/>
            <w:szCs w:val="24"/>
            <w:rPrChange w:id="12004" w:author="Camilo Andrés Díaz Gómez" w:date="2023-03-28T17:42:00Z">
              <w:rPr>
                <w:color w:val="FF0000"/>
              </w:rPr>
            </w:rPrChange>
          </w:rPr>
          <w:t>con</w:t>
        </w:r>
      </w:ins>
      <w:ins w:id="12005" w:author="Steff Guzmán" w:date="2023-03-24T14:24:00Z">
        <w:r w:rsidRPr="002B569F">
          <w:rPr>
            <w:rFonts w:cs="Times New Roman"/>
            <w:szCs w:val="24"/>
            <w:rPrChange w:id="12006" w:author="Camilo Andrés Díaz Gómez" w:date="2023-03-28T17:42:00Z">
              <w:rPr>
                <w:color w:val="FF0000"/>
              </w:rPr>
            </w:rPrChange>
          </w:rPr>
          <w:t xml:space="preserve"> respecto a</w:t>
        </w:r>
      </w:ins>
      <w:ins w:id="12007" w:author="Steff Guzmán" w:date="2023-03-24T14:19:00Z">
        <w:r w:rsidRPr="002B569F">
          <w:rPr>
            <w:rFonts w:cs="Times New Roman"/>
            <w:szCs w:val="24"/>
            <w:rPrChange w:id="12008" w:author="Camilo Andrés Díaz Gómez" w:date="2023-03-28T17:42:00Z">
              <w:rPr>
                <w:color w:val="FF0000"/>
              </w:rPr>
            </w:rPrChange>
          </w:rPr>
          <w:t xml:space="preserve"> la temperatura</w:t>
        </w:r>
      </w:ins>
      <w:ins w:id="12009" w:author="Steff Guzmán" w:date="2023-03-24T16:20:00Z">
        <w:r w:rsidR="00BF5DAF" w:rsidRPr="002B569F">
          <w:rPr>
            <w:rFonts w:cs="Times New Roman"/>
            <w:szCs w:val="24"/>
            <w:rPrChange w:id="12010" w:author="Camilo Andrés Díaz Gómez" w:date="2023-03-28T17:42:00Z">
              <w:rPr>
                <w:rFonts w:cs="Times New Roman"/>
                <w:color w:val="000000" w:themeColor="text1"/>
                <w:szCs w:val="24"/>
              </w:rPr>
            </w:rPrChange>
          </w:rPr>
          <w:t>,</w:t>
        </w:r>
      </w:ins>
      <w:ins w:id="12011" w:author="Steff Guzmán" w:date="2023-03-24T14:19:00Z">
        <w:r w:rsidRPr="002B569F">
          <w:rPr>
            <w:rFonts w:cs="Times New Roman"/>
            <w:szCs w:val="24"/>
            <w:rPrChange w:id="12012" w:author="Camilo Andrés Díaz Gómez" w:date="2023-03-28T17:42:00Z">
              <w:rPr>
                <w:color w:val="FF0000"/>
              </w:rPr>
            </w:rPrChange>
          </w:rPr>
          <w:t xml:space="preserve"> </w:t>
        </w:r>
      </w:ins>
      <w:ins w:id="12013" w:author="Steff Guzmán" w:date="2023-03-24T14:22:00Z">
        <w:r w:rsidRPr="002B569F">
          <w:rPr>
            <w:rFonts w:cs="Times New Roman"/>
            <w:szCs w:val="24"/>
            <w:rPrChange w:id="12014" w:author="Camilo Andrés Díaz Gómez" w:date="2023-03-28T17:42:00Z">
              <w:rPr>
                <w:color w:val="FF0000"/>
              </w:rPr>
            </w:rPrChange>
          </w:rPr>
          <w:t xml:space="preserve">ya que </w:t>
        </w:r>
      </w:ins>
      <w:ins w:id="12015" w:author="Steff Guzmán" w:date="2023-03-24T14:20:00Z">
        <w:r w:rsidRPr="002B569F">
          <w:rPr>
            <w:rFonts w:cs="Times New Roman"/>
            <w:szCs w:val="24"/>
            <w:rPrChange w:id="12016" w:author="Camilo Andrés Díaz Gómez" w:date="2023-03-28T17:42:00Z">
              <w:rPr>
                <w:color w:val="FF0000"/>
              </w:rPr>
            </w:rPrChange>
          </w:rPr>
          <w:t xml:space="preserve">a menor humedad las temperaturas </w:t>
        </w:r>
      </w:ins>
      <w:ins w:id="12017" w:author="Steff Guzmán" w:date="2023-03-24T14:22:00Z">
        <w:r w:rsidRPr="002B569F">
          <w:rPr>
            <w:rFonts w:cs="Times New Roman"/>
            <w:szCs w:val="24"/>
            <w:rPrChange w:id="12018" w:author="Camilo Andrés Díaz Gómez" w:date="2023-03-28T17:42:00Z">
              <w:rPr>
                <w:color w:val="FF0000"/>
              </w:rPr>
            </w:rPrChange>
          </w:rPr>
          <w:t>son mayores</w:t>
        </w:r>
      </w:ins>
      <w:ins w:id="12019" w:author="JHONATAN MAURICIO VILLARREAL CORREDOR" w:date="2023-03-22T22:30:00Z">
        <w:del w:id="12020" w:author="Steff Guzmán" w:date="2023-03-24T14:22:00Z">
          <w:r w:rsidR="0035773E" w:rsidRPr="002B569F" w:rsidDel="00D44DB4">
            <w:rPr>
              <w:rFonts w:cs="Times New Roman"/>
              <w:szCs w:val="24"/>
            </w:rPr>
            <w:delText>En este diagrama de correlación se puede evidenc</w:delText>
          </w:r>
        </w:del>
        <w:del w:id="12021" w:author="Steff Guzmán" w:date="2023-03-24T14:23:00Z">
          <w:r w:rsidR="0035773E" w:rsidRPr="002B569F" w:rsidDel="00D44DB4">
            <w:rPr>
              <w:rFonts w:cs="Times New Roman"/>
              <w:szCs w:val="24"/>
            </w:rPr>
            <w:delText xml:space="preserve">iar </w:delText>
          </w:r>
        </w:del>
      </w:ins>
      <w:ins w:id="12022" w:author="JHONATAN MAURICIO VILLARREAL CORREDOR" w:date="2023-03-22T22:31:00Z">
        <w:del w:id="12023" w:author="Steff Guzmán" w:date="2023-03-24T14:23:00Z">
          <w:r w:rsidR="0035773E" w:rsidRPr="002B569F" w:rsidDel="00D44DB4">
            <w:rPr>
              <w:rFonts w:cs="Times New Roman"/>
              <w:szCs w:val="24"/>
            </w:rPr>
            <w:delText xml:space="preserve">los dos </w:delText>
          </w:r>
        </w:del>
      </w:ins>
      <w:ins w:id="12024" w:author="JHONATAN MAURICIO VILLARREAL CORREDOR" w:date="2023-03-22T22:32:00Z">
        <w:del w:id="12025" w:author="Steff Guzmán" w:date="2023-03-24T14:23:00Z">
          <w:r w:rsidR="0035773E" w:rsidRPr="002B569F" w:rsidDel="00D44DB4">
            <w:rPr>
              <w:rFonts w:cs="Times New Roman"/>
              <w:szCs w:val="24"/>
              <w:rPrChange w:id="12026" w:author="Camilo Andrés Díaz Gómez" w:date="2023-03-28T17:42:00Z">
                <w:rPr>
                  <w:color w:val="FF0000"/>
                </w:rPr>
              </w:rPrChange>
            </w:rPr>
            <w:delText>datos más relevantes</w:delText>
          </w:r>
        </w:del>
      </w:ins>
      <w:ins w:id="12027" w:author="JHONATAN MAURICIO VILLARREAL CORREDOR" w:date="2023-03-22T22:31:00Z">
        <w:del w:id="12028" w:author="Steff Guzmán" w:date="2023-03-24T14:23:00Z">
          <w:r w:rsidR="0035773E" w:rsidRPr="002B569F" w:rsidDel="00D44DB4">
            <w:rPr>
              <w:rFonts w:cs="Times New Roman"/>
              <w:szCs w:val="24"/>
            </w:rPr>
            <w:delText xml:space="preserve"> que son temperatura y humedad </w:delText>
          </w:r>
        </w:del>
      </w:ins>
      <w:ins w:id="12029" w:author="JHONATAN MAURICIO VILLARREAL CORREDOR" w:date="2023-03-22T22:32:00Z">
        <w:del w:id="12030" w:author="Steff Guzmán" w:date="2023-03-24T14:23:00Z">
          <w:r w:rsidR="0035773E" w:rsidRPr="002B569F" w:rsidDel="00D44DB4">
            <w:rPr>
              <w:rFonts w:cs="Times New Roman"/>
              <w:szCs w:val="24"/>
            </w:rPr>
            <w:delText>así</w:delText>
          </w:r>
        </w:del>
      </w:ins>
      <w:ins w:id="12031" w:author="JHONATAN MAURICIO VILLARREAL CORREDOR" w:date="2023-03-22T22:31:00Z">
        <w:del w:id="12032" w:author="Steff Guzmán" w:date="2023-03-24T14:23:00Z">
          <w:r w:rsidR="0035773E" w:rsidRPr="002B569F" w:rsidDel="00D44DB4">
            <w:rPr>
              <w:rFonts w:cs="Times New Roman"/>
              <w:szCs w:val="24"/>
            </w:rPr>
            <w:delText xml:space="preserve"> demostrando la alta correlación que tienen entre ellos </w:delText>
          </w:r>
        </w:del>
      </w:ins>
      <w:ins w:id="12033" w:author="JHONATAN MAURICIO VILLARREAL CORREDOR" w:date="2023-03-22T22:32:00Z">
        <w:del w:id="12034" w:author="Steff Guzmán" w:date="2023-03-24T14:23:00Z">
          <w:r w:rsidR="0035773E" w:rsidRPr="002B569F" w:rsidDel="00D44DB4">
            <w:rPr>
              <w:rFonts w:cs="Times New Roman"/>
              <w:szCs w:val="24"/>
            </w:rPr>
            <w:delText>(redacción y un poco as de par la sobre el diagrama)</w:delText>
          </w:r>
        </w:del>
      </w:ins>
      <w:ins w:id="12035" w:author="Steff Guzmán" w:date="2023-03-24T14:23:00Z">
        <w:r w:rsidRPr="002B569F">
          <w:rPr>
            <w:rFonts w:cs="Times New Roman"/>
            <w:szCs w:val="24"/>
            <w:rPrChange w:id="12036" w:author="Camilo Andrés Díaz Gómez" w:date="2023-03-28T17:42:00Z">
              <w:rPr>
                <w:color w:val="FF0000"/>
              </w:rPr>
            </w:rPrChange>
          </w:rPr>
          <w:t>.</w:t>
        </w:r>
      </w:ins>
      <w:ins w:id="12037" w:author="JHONATAN MAURICIO VILLARREAL CORREDOR" w:date="2023-03-22T22:31:00Z">
        <w:r w:rsidR="0035773E" w:rsidRPr="002B569F">
          <w:rPr>
            <w:rFonts w:cs="Times New Roman"/>
            <w:szCs w:val="24"/>
          </w:rPr>
          <w:t xml:space="preserve"> </w:t>
        </w:r>
      </w:ins>
    </w:p>
    <w:p w14:paraId="36529917" w14:textId="482380C7" w:rsidR="00D44DB4" w:rsidRPr="002B569F" w:rsidDel="00FA3B96" w:rsidRDefault="00D44DB4">
      <w:pPr>
        <w:jc w:val="center"/>
        <w:rPr>
          <w:del w:id="12038" w:author="Steff Guzmán" w:date="2023-03-24T15:54:00Z"/>
          <w:rFonts w:cs="Times New Roman"/>
          <w:szCs w:val="24"/>
          <w:rPrChange w:id="12039" w:author="Camilo Andrés Díaz Gómez" w:date="2023-03-28T17:42:00Z">
            <w:rPr>
              <w:del w:id="12040" w:author="Steff Guzmán" w:date="2023-03-24T15:54:00Z"/>
              <w:rFonts w:cs="Times New Roman"/>
              <w:color w:val="FF0000"/>
              <w:szCs w:val="24"/>
            </w:rPr>
          </w:rPrChange>
        </w:rPr>
        <w:pPrChange w:id="12041" w:author="Camilo Andrés Díaz Gómez" w:date="2023-03-28T17:43:00Z">
          <w:pPr/>
        </w:pPrChange>
      </w:pPr>
      <w:ins w:id="12042" w:author="Steff Guzmán" w:date="2023-03-24T14:21:00Z">
        <w:r w:rsidRPr="002B569F">
          <w:rPr>
            <w:rFonts w:cs="Times New Roman"/>
            <w:noProof/>
            <w:szCs w:val="24"/>
          </w:rPr>
          <w:drawing>
            <wp:inline distT="0" distB="0" distL="0" distR="0" wp14:anchorId="3538407A" wp14:editId="17A02E94">
              <wp:extent cx="5251879" cy="2926080"/>
              <wp:effectExtent l="0" t="0" r="6350" b="762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a:grayscl/>
                        <a:extLst>
                          <a:ext uri="{28A0092B-C50C-407E-A947-70E740481C1C}">
                            <a14:useLocalDpi xmlns:a14="http://schemas.microsoft.com/office/drawing/2010/main" val="0"/>
                          </a:ext>
                        </a:extLst>
                      </a:blip>
                      <a:srcRect t="9118" b="3344"/>
                      <a:stretch/>
                    </pic:blipFill>
                    <pic:spPr bwMode="auto">
                      <a:xfrm>
                        <a:off x="0" y="0"/>
                        <a:ext cx="5258680" cy="2929869"/>
                      </a:xfrm>
                      <a:prstGeom prst="rect">
                        <a:avLst/>
                      </a:prstGeom>
                      <a:noFill/>
                      <a:ln>
                        <a:noFill/>
                      </a:ln>
                      <a:extLst>
                        <a:ext uri="{53640926-AAD7-44D8-BBD7-CCE9431645EC}">
                          <a14:shadowObscured xmlns:a14="http://schemas.microsoft.com/office/drawing/2010/main"/>
                        </a:ext>
                      </a:extLst>
                    </pic:spPr>
                  </pic:pic>
                </a:graphicData>
              </a:graphic>
            </wp:inline>
          </w:drawing>
        </w:r>
      </w:ins>
    </w:p>
    <w:p w14:paraId="1CC94538" w14:textId="6117E053" w:rsidR="00FA3B96" w:rsidRPr="002B569F" w:rsidRDefault="00FA3B96">
      <w:pPr>
        <w:jc w:val="center"/>
        <w:rPr>
          <w:ins w:id="12043" w:author="Steff Guzmán" w:date="2023-03-24T15:54:00Z"/>
          <w:rFonts w:cs="Times New Roman"/>
          <w:szCs w:val="24"/>
          <w:rPrChange w:id="12044" w:author="Camilo Andrés Díaz Gómez" w:date="2023-03-28T17:42:00Z">
            <w:rPr>
              <w:ins w:id="12045" w:author="Steff Guzmán" w:date="2023-03-24T15:54:00Z"/>
              <w:rFonts w:cs="Times New Roman"/>
              <w:color w:val="FF0000"/>
              <w:szCs w:val="24"/>
            </w:rPr>
          </w:rPrChange>
        </w:rPr>
        <w:pPrChange w:id="12046" w:author="Camilo Andrés Díaz Gómez" w:date="2023-03-28T17:43:00Z">
          <w:pPr/>
        </w:pPrChange>
      </w:pPr>
    </w:p>
    <w:p w14:paraId="74509225" w14:textId="77777777" w:rsidR="00FA2335" w:rsidRPr="002B569F" w:rsidDel="00405EF3" w:rsidRDefault="00FA2335">
      <w:pPr>
        <w:rPr>
          <w:ins w:id="12047" w:author="Steff Guzmán" w:date="2023-03-24T16:36:00Z"/>
          <w:del w:id="12048" w:author="Camilo Andrés Díaz Gómez" w:date="2023-03-28T15:26:00Z"/>
          <w:rFonts w:cs="Times New Roman"/>
          <w:b/>
          <w:bCs/>
          <w:szCs w:val="24"/>
        </w:rPr>
      </w:pPr>
    </w:p>
    <w:p w14:paraId="23A6B6C8" w14:textId="77777777" w:rsidR="00FA2335" w:rsidRPr="002B569F" w:rsidDel="00405EF3" w:rsidRDefault="00FA2335">
      <w:pPr>
        <w:rPr>
          <w:ins w:id="12049" w:author="Steff Guzmán" w:date="2023-03-24T16:36:00Z"/>
          <w:del w:id="12050" w:author="Camilo Andrés Díaz Gómez" w:date="2023-03-28T15:26:00Z"/>
          <w:rFonts w:cs="Times New Roman"/>
          <w:b/>
          <w:bCs/>
          <w:szCs w:val="24"/>
        </w:rPr>
      </w:pPr>
    </w:p>
    <w:p w14:paraId="22261968" w14:textId="35752F0C" w:rsidR="00FA2335" w:rsidRPr="002B569F" w:rsidDel="00405EF3" w:rsidRDefault="00FA2335">
      <w:pPr>
        <w:rPr>
          <w:ins w:id="12051" w:author="Steff Guzmán" w:date="2023-03-24T16:36:00Z"/>
          <w:del w:id="12052" w:author="Camilo Andrés Díaz Gómez" w:date="2023-03-28T15:26:00Z"/>
          <w:rFonts w:cs="Times New Roman"/>
          <w:b/>
          <w:bCs/>
          <w:szCs w:val="24"/>
        </w:rPr>
      </w:pPr>
    </w:p>
    <w:p w14:paraId="530BC073" w14:textId="6B9A9C6C" w:rsidR="00FA2335" w:rsidRPr="002B569F" w:rsidDel="00405EF3" w:rsidRDefault="00FA2335">
      <w:pPr>
        <w:rPr>
          <w:ins w:id="12053" w:author="Steff Guzmán" w:date="2023-03-24T16:36:00Z"/>
          <w:del w:id="12054" w:author="Camilo Andrés Díaz Gómez" w:date="2023-03-28T15:26:00Z"/>
          <w:rFonts w:cs="Times New Roman"/>
          <w:b/>
          <w:bCs/>
          <w:szCs w:val="24"/>
        </w:rPr>
      </w:pPr>
    </w:p>
    <w:p w14:paraId="244368F5" w14:textId="256FDCDD" w:rsidR="00FA2335" w:rsidRPr="002B569F" w:rsidDel="00405EF3" w:rsidRDefault="00FA2335">
      <w:pPr>
        <w:rPr>
          <w:ins w:id="12055" w:author="Steff Guzmán" w:date="2023-03-24T16:36:00Z"/>
          <w:del w:id="12056" w:author="Camilo Andrés Díaz Gómez" w:date="2023-03-28T15:26:00Z"/>
          <w:rFonts w:cs="Times New Roman"/>
          <w:b/>
          <w:bCs/>
          <w:szCs w:val="24"/>
        </w:rPr>
      </w:pPr>
    </w:p>
    <w:p w14:paraId="587919F6" w14:textId="4F78C70D" w:rsidR="00FA2335" w:rsidRPr="002B569F" w:rsidDel="00405EF3" w:rsidRDefault="00FA2335">
      <w:pPr>
        <w:rPr>
          <w:ins w:id="12057" w:author="Steff Guzmán" w:date="2023-03-24T16:36:00Z"/>
          <w:del w:id="12058" w:author="Camilo Andrés Díaz Gómez" w:date="2023-03-28T15:26:00Z"/>
          <w:rFonts w:cs="Times New Roman"/>
          <w:b/>
          <w:bCs/>
          <w:szCs w:val="24"/>
        </w:rPr>
      </w:pPr>
    </w:p>
    <w:p w14:paraId="0C8F6AA6" w14:textId="67792379" w:rsidR="00FA2335" w:rsidRPr="002B569F" w:rsidDel="00405EF3" w:rsidRDefault="00FA2335">
      <w:pPr>
        <w:rPr>
          <w:ins w:id="12059" w:author="Steff Guzmán" w:date="2023-03-24T16:36:00Z"/>
          <w:del w:id="12060" w:author="Camilo Andrés Díaz Gómez" w:date="2023-03-28T15:26:00Z"/>
          <w:rFonts w:cs="Times New Roman"/>
          <w:b/>
          <w:bCs/>
          <w:szCs w:val="24"/>
        </w:rPr>
      </w:pPr>
    </w:p>
    <w:p w14:paraId="07DE1F30" w14:textId="2D52CC6C" w:rsidR="00FA2335" w:rsidRPr="002B569F" w:rsidDel="00405EF3" w:rsidRDefault="00FA2335">
      <w:pPr>
        <w:rPr>
          <w:ins w:id="12061" w:author="Steff Guzmán" w:date="2023-03-24T16:36:00Z"/>
          <w:del w:id="12062" w:author="Camilo Andrés Díaz Gómez" w:date="2023-03-28T15:26:00Z"/>
          <w:rFonts w:cs="Times New Roman"/>
          <w:b/>
          <w:bCs/>
          <w:szCs w:val="24"/>
        </w:rPr>
      </w:pPr>
    </w:p>
    <w:p w14:paraId="48DB41DC" w14:textId="5C79218D" w:rsidR="00FA2335" w:rsidRPr="002B569F" w:rsidDel="00405EF3" w:rsidRDefault="00FA2335">
      <w:pPr>
        <w:rPr>
          <w:ins w:id="12063" w:author="Steff Guzmán" w:date="2023-03-24T16:36:00Z"/>
          <w:del w:id="12064" w:author="Camilo Andrés Díaz Gómez" w:date="2023-03-28T15:26:00Z"/>
          <w:rFonts w:cs="Times New Roman"/>
          <w:b/>
          <w:bCs/>
          <w:szCs w:val="24"/>
        </w:rPr>
      </w:pPr>
    </w:p>
    <w:p w14:paraId="74FDC5C6" w14:textId="2E0901A7" w:rsidR="00FA2335" w:rsidRPr="002B569F" w:rsidDel="00405EF3" w:rsidRDefault="00FA2335">
      <w:pPr>
        <w:rPr>
          <w:ins w:id="12065" w:author="Steff Guzmán" w:date="2023-03-24T16:36:00Z"/>
          <w:del w:id="12066" w:author="Camilo Andrés Díaz Gómez" w:date="2023-03-28T15:26:00Z"/>
          <w:rFonts w:cs="Times New Roman"/>
          <w:b/>
          <w:bCs/>
          <w:szCs w:val="24"/>
        </w:rPr>
      </w:pPr>
    </w:p>
    <w:p w14:paraId="7A279B37" w14:textId="2A913EEF" w:rsidR="00FA2335" w:rsidRPr="002B569F" w:rsidDel="00405EF3" w:rsidRDefault="00FA2335">
      <w:pPr>
        <w:rPr>
          <w:ins w:id="12067" w:author="Steff Guzmán" w:date="2023-03-24T16:36:00Z"/>
          <w:del w:id="12068" w:author="Camilo Andrés Díaz Gómez" w:date="2023-03-28T15:26:00Z"/>
          <w:rFonts w:cs="Times New Roman"/>
          <w:b/>
          <w:bCs/>
          <w:szCs w:val="24"/>
        </w:rPr>
      </w:pPr>
    </w:p>
    <w:p w14:paraId="026A5767" w14:textId="77777777" w:rsidR="00FA2335" w:rsidRPr="002B569F" w:rsidRDefault="00FA2335" w:rsidP="002B569F">
      <w:pPr>
        <w:rPr>
          <w:ins w:id="12069" w:author="Steff Guzmán" w:date="2023-03-24T16:36:00Z"/>
          <w:rFonts w:cs="Times New Roman"/>
          <w:b/>
          <w:bCs/>
          <w:szCs w:val="24"/>
        </w:rPr>
      </w:pPr>
    </w:p>
    <w:p w14:paraId="702A74BF" w14:textId="299404C2" w:rsidR="00F44EC0" w:rsidRPr="002B569F" w:rsidDel="00FA3B96" w:rsidRDefault="00FA3B96">
      <w:pPr>
        <w:rPr>
          <w:del w:id="12070" w:author="Steff Guzmán" w:date="2023-03-24T15:48:00Z"/>
          <w:rFonts w:cs="Times New Roman"/>
          <w:szCs w:val="24"/>
        </w:rPr>
      </w:pPr>
      <w:bookmarkStart w:id="12071" w:name="_Toc135051118"/>
      <w:ins w:id="12072" w:author="Steff Guzmán" w:date="2023-03-24T15:54:00Z">
        <w:r w:rsidRPr="002B569F">
          <w:rPr>
            <w:rFonts w:cs="Times New Roman"/>
            <w:b/>
            <w:bCs/>
            <w:szCs w:val="24"/>
            <w:rPrChange w:id="12073" w:author="Camilo Andrés Díaz Gómez" w:date="2023-03-28T17:42:00Z">
              <w:rPr/>
            </w:rPrChange>
          </w:rPr>
          <w:t xml:space="preserve">Anexo </w:t>
        </w:r>
        <w:r w:rsidRPr="002B569F">
          <w:rPr>
            <w:rFonts w:cs="Times New Roman"/>
            <w:b/>
            <w:bCs/>
            <w:szCs w:val="24"/>
            <w:rPrChange w:id="12074" w:author="Camilo Andrés Díaz Gómez" w:date="2023-03-28T17:42:00Z">
              <w:rPr/>
            </w:rPrChange>
          </w:rPr>
          <w:fldChar w:fldCharType="begin"/>
        </w:r>
        <w:r w:rsidRPr="002B569F">
          <w:rPr>
            <w:rFonts w:cs="Times New Roman"/>
            <w:b/>
            <w:bCs/>
            <w:szCs w:val="24"/>
            <w:rPrChange w:id="12075" w:author="Camilo Andrés Díaz Gómez" w:date="2023-03-28T17:42:00Z">
              <w:rPr/>
            </w:rPrChange>
          </w:rPr>
          <w:instrText xml:space="preserve"> SEQ Anexo \* ARABIC </w:instrText>
        </w:r>
      </w:ins>
      <w:r w:rsidRPr="002B569F">
        <w:rPr>
          <w:rFonts w:cs="Times New Roman"/>
          <w:b/>
          <w:bCs/>
          <w:szCs w:val="24"/>
          <w:rPrChange w:id="12076" w:author="Camilo Andrés Díaz Gómez" w:date="2023-03-28T17:42:00Z">
            <w:rPr/>
          </w:rPrChange>
        </w:rPr>
        <w:fldChar w:fldCharType="separate"/>
      </w:r>
      <w:ins w:id="12077" w:author="Steff Guzmán" w:date="2023-03-24T15:54:00Z">
        <w:r w:rsidRPr="002B569F">
          <w:rPr>
            <w:rFonts w:cs="Times New Roman"/>
            <w:b/>
            <w:bCs/>
            <w:noProof/>
            <w:szCs w:val="24"/>
            <w:rPrChange w:id="12078" w:author="Camilo Andrés Díaz Gómez" w:date="2023-03-28T17:42:00Z">
              <w:rPr>
                <w:noProof/>
              </w:rPr>
            </w:rPrChange>
          </w:rPr>
          <w:t>6</w:t>
        </w:r>
        <w:r w:rsidRPr="002B569F">
          <w:rPr>
            <w:rFonts w:cs="Times New Roman"/>
            <w:b/>
            <w:bCs/>
            <w:szCs w:val="24"/>
            <w:rPrChange w:id="12079" w:author="Camilo Andrés Díaz Gómez" w:date="2023-03-28T17:42:00Z">
              <w:rPr/>
            </w:rPrChange>
          </w:rPr>
          <w:fldChar w:fldCharType="end"/>
        </w:r>
        <w:r w:rsidRPr="002B569F">
          <w:rPr>
            <w:rFonts w:cs="Times New Roman"/>
            <w:szCs w:val="24"/>
          </w:rPr>
          <w:t>.</w:t>
        </w:r>
        <w:bookmarkEnd w:id="12071"/>
        <w:r w:rsidRPr="002B569F">
          <w:rPr>
            <w:rFonts w:cs="Times New Roman"/>
            <w:szCs w:val="24"/>
          </w:rPr>
          <w:t xml:space="preserve"> </w:t>
        </w:r>
      </w:ins>
    </w:p>
    <w:p w14:paraId="410DD770" w14:textId="7ACE7323" w:rsidR="00B13963" w:rsidRPr="002B569F" w:rsidRDefault="00BF20AD">
      <w:pPr>
        <w:rPr>
          <w:ins w:id="12080" w:author="JHONATAN MAURICIO VILLARREAL CORREDOR" w:date="2023-03-22T22:25:00Z"/>
          <w:rFonts w:cs="Times New Roman"/>
          <w:rPrChange w:id="12081" w:author="Camilo Andrés Díaz Gómez" w:date="2023-03-28T17:42:00Z">
            <w:rPr>
              <w:ins w:id="12082" w:author="JHONATAN MAURICIO VILLARREAL CORREDOR" w:date="2023-03-22T22:25:00Z"/>
              <w:rFonts w:cs="Times New Roman"/>
              <w:b/>
              <w:bCs/>
              <w:color w:val="000000" w:themeColor="text1"/>
            </w:rPr>
          </w:rPrChange>
        </w:rPr>
        <w:pPrChange w:id="12083" w:author="Camilo Andrés Díaz Gómez" w:date="2023-03-28T17:43:00Z">
          <w:pPr>
            <w:pStyle w:val="Ttulo3"/>
          </w:pPr>
        </w:pPrChange>
      </w:pPr>
      <w:ins w:id="12084" w:author="JHONATAN MAURICIO VILLARREAL CORREDOR" w:date="2023-03-22T19:35:00Z">
        <w:del w:id="12085" w:author="Steff Guzmán" w:date="2023-03-24T15:48:00Z">
          <w:r w:rsidRPr="002B569F" w:rsidDel="00FA3B96">
            <w:rPr>
              <w:rFonts w:cs="Times New Roman"/>
              <w:szCs w:val="24"/>
            </w:rPr>
            <w:delText>Anexo 6.</w:delText>
          </w:r>
        </w:del>
      </w:ins>
      <w:ins w:id="12086" w:author="JHONATAN MAURICIO VILLARREAL CORREDOR" w:date="2023-03-22T22:18:00Z">
        <w:del w:id="12087" w:author="Steff Guzmán" w:date="2023-03-24T15:48:00Z">
          <w:r w:rsidR="00F44EC0" w:rsidRPr="002B569F" w:rsidDel="00FA3B96">
            <w:rPr>
              <w:rFonts w:cs="Times New Roman"/>
              <w:szCs w:val="24"/>
              <w:rPrChange w:id="12088" w:author="Camilo Andrés Díaz Gómez" w:date="2023-03-28T17:42:00Z">
                <w:rPr>
                  <w:rFonts w:cs="Times New Roman"/>
                  <w:b/>
                  <w:bCs/>
                  <w:color w:val="000000" w:themeColor="text1"/>
                </w:rPr>
              </w:rPrChange>
            </w:rPr>
            <w:delText xml:space="preserve"> </w:delText>
          </w:r>
        </w:del>
      </w:ins>
      <w:ins w:id="12089" w:author="JHONATAN MAURICIO VILLARREAL CORREDOR" w:date="2023-03-22T22:25:00Z">
        <w:r w:rsidR="00B13963" w:rsidRPr="002B569F">
          <w:rPr>
            <w:rFonts w:cs="Times New Roman"/>
            <w:szCs w:val="24"/>
            <w:rPrChange w:id="12090" w:author="Camilo Andrés Díaz Gómez" w:date="2023-03-28T17:42:00Z">
              <w:rPr>
                <w:rFonts w:cs="Times New Roman"/>
                <w:b/>
                <w:bCs/>
                <w:color w:val="000000" w:themeColor="text1"/>
              </w:rPr>
            </w:rPrChange>
          </w:rPr>
          <w:t xml:space="preserve">Diagrama matriz de correlación  </w:t>
        </w:r>
      </w:ins>
    </w:p>
    <w:p w14:paraId="70C5DC29" w14:textId="5B742884" w:rsidR="00B13963" w:rsidRPr="002B569F" w:rsidRDefault="00B13963" w:rsidP="002B569F">
      <w:pPr>
        <w:rPr>
          <w:ins w:id="12091" w:author="Steff Guzmán" w:date="2023-03-24T14:25:00Z"/>
          <w:rFonts w:cs="Times New Roman"/>
          <w:szCs w:val="24"/>
        </w:rPr>
      </w:pPr>
    </w:p>
    <w:p w14:paraId="40A17FBE" w14:textId="5D29E83A" w:rsidR="00D44DB4" w:rsidRPr="002B569F" w:rsidRDefault="00D44DB4">
      <w:pPr>
        <w:ind w:firstLine="708"/>
        <w:rPr>
          <w:ins w:id="12092" w:author="Steff Guzmán" w:date="2023-03-24T14:25:00Z"/>
          <w:rFonts w:cs="Times New Roman"/>
          <w:szCs w:val="24"/>
          <w:rPrChange w:id="12093" w:author="Camilo Andrés Díaz Gómez" w:date="2023-03-28T17:42:00Z">
            <w:rPr>
              <w:ins w:id="12094" w:author="Steff Guzmán" w:date="2023-03-24T14:25:00Z"/>
              <w:rFonts w:cs="Times New Roman"/>
              <w:color w:val="FF0000"/>
              <w:szCs w:val="24"/>
            </w:rPr>
          </w:rPrChange>
        </w:rPr>
        <w:pPrChange w:id="12095" w:author="Camilo Andrés Díaz Gómez" w:date="2023-03-28T17:43:00Z">
          <w:pPr/>
        </w:pPrChange>
      </w:pPr>
      <w:ins w:id="12096" w:author="Steff Guzmán" w:date="2023-03-24T14:25:00Z">
        <w:r w:rsidRPr="002B569F">
          <w:rPr>
            <w:rFonts w:cs="Times New Roman"/>
            <w:szCs w:val="24"/>
            <w:rPrChange w:id="12097" w:author="Camilo Andrés Díaz Gómez" w:date="2023-03-28T17:42:00Z">
              <w:rPr>
                <w:rFonts w:cs="Times New Roman"/>
                <w:color w:val="FF0000"/>
                <w:szCs w:val="24"/>
              </w:rPr>
            </w:rPrChange>
          </w:rPr>
          <w:t>El Diagrama matriz de correlación</w:t>
        </w:r>
      </w:ins>
      <w:ins w:id="12098" w:author="JHONATAN MAURICIO VILLARREAL CORREDOR" w:date="2023-03-24T18:08:00Z">
        <w:r w:rsidR="00502685" w:rsidRPr="002B569F">
          <w:rPr>
            <w:rFonts w:cs="Times New Roman"/>
            <w:szCs w:val="24"/>
            <w:rPrChange w:id="12099" w:author="Camilo Andrés Díaz Gómez" w:date="2023-03-28T17:42:00Z">
              <w:rPr>
                <w:rFonts w:cs="Times New Roman"/>
                <w:color w:val="FF0000"/>
                <w:szCs w:val="24"/>
              </w:rPr>
            </w:rPrChange>
          </w:rPr>
          <w:t xml:space="preserve">, se puede evidenciar </w:t>
        </w:r>
      </w:ins>
      <w:ins w:id="12100" w:author="JHONATAN MAURICIO VILLARREAL CORREDOR" w:date="2023-03-24T18:09:00Z">
        <w:r w:rsidR="00502685" w:rsidRPr="002B569F">
          <w:rPr>
            <w:rFonts w:cs="Times New Roman"/>
            <w:szCs w:val="24"/>
            <w:rPrChange w:id="12101" w:author="Camilo Andrés Díaz Gómez" w:date="2023-03-28T17:42:00Z">
              <w:rPr>
                <w:rFonts w:cs="Times New Roman"/>
                <w:color w:val="FF0000"/>
                <w:szCs w:val="24"/>
              </w:rPr>
            </w:rPrChange>
          </w:rPr>
          <w:t xml:space="preserve">todas las variables que se están trabajando </w:t>
        </w:r>
      </w:ins>
      <w:ins w:id="12102" w:author="JHONATAN MAURICIO VILLARREAL CORREDOR" w:date="2023-03-24T18:10:00Z">
        <w:r w:rsidR="00502685" w:rsidRPr="002B569F">
          <w:rPr>
            <w:rFonts w:cs="Times New Roman"/>
            <w:szCs w:val="24"/>
            <w:rPrChange w:id="12103" w:author="Camilo Andrés Díaz Gómez" w:date="2023-03-28T17:42:00Z">
              <w:rPr>
                <w:rFonts w:cs="Times New Roman"/>
                <w:color w:val="FF0000"/>
                <w:szCs w:val="24"/>
              </w:rPr>
            </w:rPrChange>
          </w:rPr>
          <w:t xml:space="preserve">y </w:t>
        </w:r>
      </w:ins>
      <w:ins w:id="12104" w:author="Steff Guzmán" w:date="2023-03-24T14:25:00Z">
        <w:del w:id="12105" w:author="JHONATAN MAURICIO VILLARREAL CORREDOR" w:date="2023-03-24T18:08:00Z">
          <w:r w:rsidRPr="002B569F" w:rsidDel="00502685">
            <w:rPr>
              <w:rFonts w:cs="Times New Roman"/>
              <w:szCs w:val="24"/>
              <w:rPrChange w:id="12106" w:author="Camilo Andrés Díaz Gómez" w:date="2023-03-28T17:42:00Z">
                <w:rPr>
                  <w:rFonts w:cs="Times New Roman"/>
                  <w:color w:val="FF0000"/>
                  <w:szCs w:val="24"/>
                </w:rPr>
              </w:rPrChange>
            </w:rPr>
            <w:delText xml:space="preserve"> muestra</w:delText>
          </w:r>
        </w:del>
        <w:del w:id="12107" w:author="JHONATAN MAURICIO VILLARREAL CORREDOR" w:date="2023-03-24T18:05:00Z">
          <w:r w:rsidRPr="002B569F" w:rsidDel="00502685">
            <w:rPr>
              <w:rFonts w:cs="Times New Roman"/>
              <w:szCs w:val="24"/>
              <w:rPrChange w:id="12108" w:author="Camilo Andrés Díaz Gómez" w:date="2023-03-28T17:42:00Z">
                <w:rPr>
                  <w:rFonts w:cs="Times New Roman"/>
                  <w:color w:val="FF0000"/>
                  <w:szCs w:val="24"/>
                </w:rPr>
              </w:rPrChange>
            </w:rPr>
            <w:delText xml:space="preserve"> que </w:delText>
          </w:r>
        </w:del>
        <w:r w:rsidRPr="002B569F">
          <w:rPr>
            <w:rFonts w:cs="Times New Roman"/>
            <w:szCs w:val="24"/>
            <w:rPrChange w:id="12109" w:author="Camilo Andrés Díaz Gómez" w:date="2023-03-28T17:42:00Z">
              <w:rPr>
                <w:rFonts w:cs="Times New Roman"/>
                <w:color w:val="FF0000"/>
                <w:szCs w:val="24"/>
              </w:rPr>
            </w:rPrChange>
          </w:rPr>
          <w:t xml:space="preserve">la correlación </w:t>
        </w:r>
      </w:ins>
      <w:ins w:id="12110" w:author="JHONATAN MAURICIO VILLARREAL CORREDOR" w:date="2023-03-24T18:17:00Z">
        <w:r w:rsidR="00C8629C" w:rsidRPr="002B569F">
          <w:rPr>
            <w:rFonts w:cs="Times New Roman"/>
            <w:szCs w:val="24"/>
          </w:rPr>
          <w:t xml:space="preserve">de </w:t>
        </w:r>
      </w:ins>
      <w:ins w:id="12111" w:author="Steff Guzmán" w:date="2023-03-24T14:25:00Z">
        <w:del w:id="12112" w:author="JHONATAN MAURICIO VILLARREAL CORREDOR" w:date="2023-03-24T18:06:00Z">
          <w:r w:rsidRPr="002B569F" w:rsidDel="00502685">
            <w:rPr>
              <w:rFonts w:cs="Times New Roman"/>
              <w:szCs w:val="24"/>
              <w:rPrChange w:id="12113" w:author="Camilo Andrés Díaz Gómez" w:date="2023-03-28T17:42:00Z">
                <w:rPr>
                  <w:rFonts w:cs="Times New Roman"/>
                  <w:color w:val="FF0000"/>
                  <w:szCs w:val="24"/>
                </w:rPr>
              </w:rPrChange>
            </w:rPr>
            <w:delText>de</w:delText>
          </w:r>
        </w:del>
      </w:ins>
      <w:ins w:id="12114" w:author="JHONATAN MAURICIO VILLARREAL CORREDOR" w:date="2023-03-24T18:11:00Z">
        <w:r w:rsidR="00502685" w:rsidRPr="002B569F">
          <w:rPr>
            <w:rFonts w:cs="Times New Roman"/>
            <w:szCs w:val="24"/>
            <w:rPrChange w:id="12115" w:author="Camilo Andrés Díaz Gómez" w:date="2023-03-28T17:42:00Z">
              <w:rPr>
                <w:rFonts w:cs="Times New Roman"/>
                <w:color w:val="FF0000"/>
                <w:szCs w:val="24"/>
              </w:rPr>
            </w:rPrChange>
          </w:rPr>
          <w:t>las variables</w:t>
        </w:r>
      </w:ins>
      <w:ins w:id="12116" w:author="Steff Guzmán" w:date="2023-03-24T14:25:00Z">
        <w:del w:id="12117" w:author="JHONATAN MAURICIO VILLARREAL CORREDOR" w:date="2023-03-24T18:11:00Z">
          <w:r w:rsidRPr="002B569F" w:rsidDel="00502685">
            <w:rPr>
              <w:rFonts w:cs="Times New Roman"/>
              <w:szCs w:val="24"/>
              <w:rPrChange w:id="12118" w:author="Camilo Andrés Díaz Gómez" w:date="2023-03-28T17:42:00Z">
                <w:rPr>
                  <w:rFonts w:cs="Times New Roman"/>
                  <w:color w:val="FF0000"/>
                  <w:szCs w:val="24"/>
                </w:rPr>
              </w:rPrChange>
            </w:rPr>
            <w:delText xml:space="preserve"> los datos</w:delText>
          </w:r>
        </w:del>
      </w:ins>
      <w:ins w:id="12119" w:author="Steff Guzmán" w:date="2023-03-24T14:26:00Z">
        <w:r w:rsidRPr="002B569F">
          <w:rPr>
            <w:rFonts w:cs="Times New Roman"/>
            <w:szCs w:val="24"/>
            <w:rPrChange w:id="12120" w:author="Camilo Andrés Díaz Gómez" w:date="2023-03-28T17:42:00Z">
              <w:rPr>
                <w:rFonts w:cs="Times New Roman"/>
                <w:color w:val="FF0000"/>
                <w:szCs w:val="24"/>
              </w:rPr>
            </w:rPrChange>
          </w:rPr>
          <w:t xml:space="preserve"> utilizad</w:t>
        </w:r>
      </w:ins>
      <w:ins w:id="12121" w:author="JHONATAN MAURICIO VILLARREAL CORREDOR" w:date="2023-03-24T18:11:00Z">
        <w:r w:rsidR="00502685" w:rsidRPr="002B569F">
          <w:rPr>
            <w:rFonts w:cs="Times New Roman"/>
            <w:szCs w:val="24"/>
            <w:rPrChange w:id="12122" w:author="Camilo Andrés Díaz Gómez" w:date="2023-03-28T17:42:00Z">
              <w:rPr>
                <w:rFonts w:cs="Times New Roman"/>
                <w:color w:val="FF0000"/>
                <w:szCs w:val="24"/>
              </w:rPr>
            </w:rPrChange>
          </w:rPr>
          <w:t>a</w:t>
        </w:r>
      </w:ins>
      <w:ins w:id="12123" w:author="Steff Guzmán" w:date="2023-03-24T14:26:00Z">
        <w:del w:id="12124" w:author="JHONATAN MAURICIO VILLARREAL CORREDOR" w:date="2023-03-24T18:11:00Z">
          <w:r w:rsidRPr="002B569F" w:rsidDel="00502685">
            <w:rPr>
              <w:rFonts w:cs="Times New Roman"/>
              <w:szCs w:val="24"/>
              <w:rPrChange w:id="12125" w:author="Camilo Andrés Díaz Gómez" w:date="2023-03-28T17:42:00Z">
                <w:rPr>
                  <w:rFonts w:cs="Times New Roman"/>
                  <w:color w:val="FF0000"/>
                  <w:szCs w:val="24"/>
                </w:rPr>
              </w:rPrChange>
            </w:rPr>
            <w:delText>o</w:delText>
          </w:r>
        </w:del>
        <w:r w:rsidRPr="002B569F">
          <w:rPr>
            <w:rFonts w:cs="Times New Roman"/>
            <w:szCs w:val="24"/>
            <w:rPrChange w:id="12126" w:author="Camilo Andrés Díaz Gómez" w:date="2023-03-28T17:42:00Z">
              <w:rPr>
                <w:rFonts w:cs="Times New Roman"/>
                <w:color w:val="FF0000"/>
                <w:szCs w:val="24"/>
              </w:rPr>
            </w:rPrChange>
          </w:rPr>
          <w:t xml:space="preserve">s </w:t>
        </w:r>
      </w:ins>
      <w:ins w:id="12127" w:author="JHONATAN MAURICIO VILLARREAL CORREDOR" w:date="2023-03-24T18:11:00Z">
        <w:r w:rsidR="00502685" w:rsidRPr="002B569F">
          <w:rPr>
            <w:rFonts w:cs="Times New Roman"/>
            <w:szCs w:val="24"/>
            <w:rPrChange w:id="12128" w:author="Camilo Andrés Díaz Gómez" w:date="2023-03-28T17:42:00Z">
              <w:rPr>
                <w:rFonts w:cs="Times New Roman"/>
                <w:color w:val="FF0000"/>
                <w:szCs w:val="24"/>
              </w:rPr>
            </w:rPrChange>
          </w:rPr>
          <w:t>dando a e</w:t>
        </w:r>
      </w:ins>
      <w:ins w:id="12129" w:author="Steff Guzmán" w:date="2023-03-24T14:25:00Z">
        <w:del w:id="12130" w:author="JHONATAN MAURICIO VILLARREAL CORREDOR" w:date="2023-03-24T18:11:00Z">
          <w:r w:rsidRPr="002B569F" w:rsidDel="00502685">
            <w:rPr>
              <w:rFonts w:cs="Times New Roman"/>
              <w:szCs w:val="24"/>
              <w:rPrChange w:id="12131" w:author="Camilo Andrés Díaz Gómez" w:date="2023-03-28T17:42:00Z">
                <w:rPr>
                  <w:rFonts w:cs="Times New Roman"/>
                  <w:color w:val="FF0000"/>
                  <w:szCs w:val="24"/>
                </w:rPr>
              </w:rPrChange>
            </w:rPr>
            <w:delText>e</w:delText>
          </w:r>
        </w:del>
        <w:r w:rsidRPr="002B569F">
          <w:rPr>
            <w:rFonts w:cs="Times New Roman"/>
            <w:szCs w:val="24"/>
            <w:rPrChange w:id="12132" w:author="Camilo Andrés Díaz Gómez" w:date="2023-03-28T17:42:00Z">
              <w:rPr>
                <w:rFonts w:cs="Times New Roman"/>
                <w:color w:val="FF0000"/>
                <w:szCs w:val="24"/>
              </w:rPr>
            </w:rPrChange>
          </w:rPr>
          <w:t xml:space="preserve">ntender que </w:t>
        </w:r>
      </w:ins>
      <w:ins w:id="12133" w:author="JHONATAN MAURICIO VILLARREAL CORREDOR" w:date="2023-03-24T18:17:00Z">
        <w:r w:rsidR="00C8629C" w:rsidRPr="002B569F">
          <w:rPr>
            <w:rFonts w:cs="Times New Roman"/>
            <w:szCs w:val="24"/>
          </w:rPr>
          <w:t>se pueden ten</w:t>
        </w:r>
      </w:ins>
      <w:ins w:id="12134" w:author="JHONATAN MAURICIO VILLARREAL CORREDOR" w:date="2023-03-24T18:21:00Z">
        <w:r w:rsidR="00C8629C" w:rsidRPr="002B569F">
          <w:rPr>
            <w:rFonts w:cs="Times New Roman"/>
            <w:szCs w:val="24"/>
          </w:rPr>
          <w:t>e</w:t>
        </w:r>
      </w:ins>
      <w:ins w:id="12135" w:author="JHONATAN MAURICIO VILLARREAL CORREDOR" w:date="2023-03-24T18:17:00Z">
        <w:r w:rsidR="00C8629C" w:rsidRPr="002B569F">
          <w:rPr>
            <w:rFonts w:cs="Times New Roman"/>
            <w:szCs w:val="24"/>
          </w:rPr>
          <w:t xml:space="preserve">r eventos </w:t>
        </w:r>
      </w:ins>
      <w:ins w:id="12136" w:author="JHONATAN MAURICIO VILLARREAL CORREDOR" w:date="2023-03-24T18:18:00Z">
        <w:r w:rsidR="00C8629C" w:rsidRPr="002B569F">
          <w:rPr>
            <w:rFonts w:cs="Times New Roman"/>
            <w:szCs w:val="24"/>
          </w:rPr>
          <w:t>cuando dos variables llegan a uno son altamente correlacionadas</w:t>
        </w:r>
      </w:ins>
      <w:ins w:id="12137" w:author="JHONATAN MAURICIO VILLARREAL CORREDOR" w:date="2023-03-24T18:20:00Z">
        <w:r w:rsidR="00C8629C" w:rsidRPr="002B569F">
          <w:rPr>
            <w:rFonts w:cs="Times New Roman"/>
            <w:szCs w:val="24"/>
          </w:rPr>
          <w:t xml:space="preserve"> (misma dirección)</w:t>
        </w:r>
      </w:ins>
      <w:ins w:id="12138" w:author="JHONATAN MAURICIO VILLARREAL CORREDOR" w:date="2023-03-24T18:19:00Z">
        <w:r w:rsidR="00C8629C" w:rsidRPr="002B569F">
          <w:rPr>
            <w:rFonts w:cs="Times New Roman"/>
            <w:szCs w:val="24"/>
          </w:rPr>
          <w:t xml:space="preserve"> y cuando el valor es menos uno</w:t>
        </w:r>
        <w:del w:id="12139" w:author="Camilo Andrés Díaz Gómez" w:date="2023-05-13T21:07:00Z">
          <w:r w:rsidR="00C8629C" w:rsidRPr="002B569F" w:rsidDel="006300A7">
            <w:rPr>
              <w:rFonts w:cs="Times New Roman"/>
              <w:szCs w:val="24"/>
            </w:rPr>
            <w:delText xml:space="preserve"> </w:delText>
          </w:r>
        </w:del>
        <w:r w:rsidR="00C8629C" w:rsidRPr="002B569F">
          <w:rPr>
            <w:rFonts w:cs="Times New Roman"/>
            <w:szCs w:val="24"/>
          </w:rPr>
          <w:t xml:space="preserve"> da a entender que es </w:t>
        </w:r>
      </w:ins>
      <w:ins w:id="12140" w:author="JHONATAN MAURICIO VILLARREAL CORREDOR" w:date="2023-03-24T18:20:00Z">
        <w:r w:rsidR="00C8629C" w:rsidRPr="002B569F">
          <w:rPr>
            <w:rFonts w:cs="Times New Roman"/>
            <w:szCs w:val="24"/>
          </w:rPr>
          <w:t xml:space="preserve">una correlación perfecta pero negativa(direcciones opuestas) </w:t>
        </w:r>
      </w:ins>
      <w:ins w:id="12141" w:author="JHONATAN MAURICIO VILLARREAL CORREDOR" w:date="2023-03-24T18:18:00Z">
        <w:r w:rsidR="00C8629C" w:rsidRPr="002B569F">
          <w:rPr>
            <w:rFonts w:cs="Times New Roman"/>
            <w:szCs w:val="24"/>
          </w:rPr>
          <w:t xml:space="preserve"> </w:t>
        </w:r>
      </w:ins>
      <w:ins w:id="12142" w:author="JHONATAN MAURICIO VILLARREAL CORREDOR" w:date="2023-03-24T18:21:00Z">
        <w:r w:rsidR="00C8629C" w:rsidRPr="002B569F">
          <w:rPr>
            <w:rFonts w:cs="Times New Roman"/>
            <w:szCs w:val="24"/>
          </w:rPr>
          <w:t>como ejemplo la temperatura y humedad</w:t>
        </w:r>
      </w:ins>
      <w:ins w:id="12143" w:author="JHONATAN MAURICIO VILLARREAL CORREDOR" w:date="2023-03-24T18:22:00Z">
        <w:r w:rsidR="00C8629C" w:rsidRPr="002B569F">
          <w:rPr>
            <w:rFonts w:cs="Times New Roman"/>
            <w:szCs w:val="24"/>
          </w:rPr>
          <w:t>.</w:t>
        </w:r>
      </w:ins>
      <w:ins w:id="12144" w:author="Steff Guzmán" w:date="2023-03-24T14:25:00Z">
        <w:del w:id="12145" w:author="JHONATAN MAURICIO VILLARREAL CORREDOR" w:date="2023-03-24T18:21:00Z">
          <w:r w:rsidRPr="002B569F" w:rsidDel="00C8629C">
            <w:rPr>
              <w:rFonts w:cs="Times New Roman"/>
              <w:szCs w:val="24"/>
              <w:rPrChange w:id="12146" w:author="Camilo Andrés Díaz Gómez" w:date="2023-03-28T17:42:00Z">
                <w:rPr>
                  <w:rFonts w:cs="Times New Roman"/>
                  <w:color w:val="FF0000"/>
                  <w:szCs w:val="24"/>
                </w:rPr>
              </w:rPrChange>
            </w:rPr>
            <w:delText>el que este más cercano a 1 o -1 tiene mayor correlación que los demás como es el ejemplo de temperatura.</w:delText>
          </w:r>
        </w:del>
        <w:del w:id="12147" w:author="JHONATAN MAURICIO VILLARREAL CORREDOR" w:date="2023-03-24T18:12:00Z">
          <w:r w:rsidRPr="002B569F" w:rsidDel="00502685">
            <w:rPr>
              <w:rFonts w:cs="Times New Roman"/>
              <w:szCs w:val="24"/>
              <w:rPrChange w:id="12148" w:author="Camilo Andrés Díaz Gómez" w:date="2023-03-28T17:42:00Z">
                <w:rPr>
                  <w:rFonts w:cs="Times New Roman"/>
                  <w:color w:val="FF0000"/>
                  <w:szCs w:val="24"/>
                </w:rPr>
              </w:rPrChange>
            </w:rPr>
            <w:delText xml:space="preserve"> (redacción y un poco más de explicación sobre el diagrama)</w:delText>
          </w:r>
        </w:del>
      </w:ins>
    </w:p>
    <w:p w14:paraId="12432B4B" w14:textId="77777777" w:rsidR="00D44DB4" w:rsidRPr="002B569F" w:rsidRDefault="00D44DB4" w:rsidP="002B569F">
      <w:pPr>
        <w:rPr>
          <w:ins w:id="12149" w:author="JHONATAN MAURICIO VILLARREAL CORREDOR" w:date="2023-03-22T22:25:00Z"/>
          <w:rFonts w:cs="Times New Roman"/>
          <w:szCs w:val="24"/>
        </w:rPr>
      </w:pPr>
    </w:p>
    <w:p w14:paraId="719BF991" w14:textId="2C1685A0" w:rsidR="00B13963" w:rsidRPr="002B569F" w:rsidDel="00D44DB4" w:rsidRDefault="00B13963">
      <w:pPr>
        <w:jc w:val="center"/>
        <w:rPr>
          <w:ins w:id="12150" w:author="JHONATAN MAURICIO VILLARREAL CORREDOR" w:date="2023-03-22T22:25:00Z"/>
          <w:del w:id="12151" w:author="Steff Guzmán" w:date="2023-03-24T14:25:00Z"/>
          <w:rFonts w:cs="Times New Roman"/>
          <w:szCs w:val="24"/>
        </w:rPr>
        <w:pPrChange w:id="12152" w:author="Camilo Andrés Díaz Gómez" w:date="2023-03-28T17:43:00Z">
          <w:pPr/>
        </w:pPrChange>
      </w:pPr>
      <w:ins w:id="12153" w:author="JHONATAN MAURICIO VILLARREAL CORREDOR" w:date="2023-03-22T22:25:00Z">
        <w:r w:rsidRPr="002B569F">
          <w:rPr>
            <w:rFonts w:cs="Times New Roman"/>
            <w:noProof/>
            <w:szCs w:val="24"/>
          </w:rPr>
          <w:lastRenderedPageBreak/>
          <w:drawing>
            <wp:inline distT="0" distB="0" distL="0" distR="0" wp14:anchorId="21DF032F" wp14:editId="62000A67">
              <wp:extent cx="5295900" cy="3439519"/>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4456" cy="3445076"/>
                      </a:xfrm>
                      <a:prstGeom prst="rect">
                        <a:avLst/>
                      </a:prstGeom>
                      <a:noFill/>
                      <a:ln>
                        <a:noFill/>
                      </a:ln>
                    </pic:spPr>
                  </pic:pic>
                </a:graphicData>
              </a:graphic>
            </wp:inline>
          </w:drawing>
        </w:r>
      </w:ins>
    </w:p>
    <w:p w14:paraId="07C22671" w14:textId="77777777" w:rsidR="00B13963" w:rsidRPr="002B569F" w:rsidDel="00D44DB4" w:rsidRDefault="00B13963">
      <w:pPr>
        <w:jc w:val="center"/>
        <w:rPr>
          <w:ins w:id="12154" w:author="JHONATAN MAURICIO VILLARREAL CORREDOR" w:date="2023-03-22T22:25:00Z"/>
          <w:del w:id="12155" w:author="Steff Guzmán" w:date="2023-03-24T14:25:00Z"/>
          <w:rFonts w:cs="Times New Roman"/>
          <w:szCs w:val="24"/>
        </w:rPr>
        <w:pPrChange w:id="12156" w:author="Camilo Andrés Díaz Gómez" w:date="2023-03-28T17:43:00Z">
          <w:pPr/>
        </w:pPrChange>
      </w:pPr>
    </w:p>
    <w:p w14:paraId="3E496CC8" w14:textId="00F12B14" w:rsidR="00B13963" w:rsidRPr="002B569F" w:rsidDel="00D44DB4" w:rsidRDefault="00B13963">
      <w:pPr>
        <w:jc w:val="center"/>
        <w:rPr>
          <w:ins w:id="12157" w:author="JHONATAN MAURICIO VILLARREAL CORREDOR" w:date="2023-03-22T22:25:00Z"/>
          <w:del w:id="12158" w:author="Steff Guzmán" w:date="2023-03-24T14:25:00Z"/>
          <w:rFonts w:cs="Times New Roman"/>
          <w:szCs w:val="24"/>
          <w:rPrChange w:id="12159" w:author="Camilo Andrés Díaz Gómez" w:date="2023-03-28T17:42:00Z">
            <w:rPr>
              <w:ins w:id="12160" w:author="JHONATAN MAURICIO VILLARREAL CORREDOR" w:date="2023-03-22T22:25:00Z"/>
              <w:del w:id="12161" w:author="Steff Guzmán" w:date="2023-03-24T14:25:00Z"/>
              <w:rFonts w:cs="Times New Roman"/>
              <w:color w:val="FF0000"/>
              <w:szCs w:val="24"/>
            </w:rPr>
          </w:rPrChange>
        </w:rPr>
        <w:pPrChange w:id="12162" w:author="Camilo Andrés Díaz Gómez" w:date="2023-03-28T17:43:00Z">
          <w:pPr/>
        </w:pPrChange>
      </w:pPr>
      <w:ins w:id="12163" w:author="JHONATAN MAURICIO VILLARREAL CORREDOR" w:date="2023-03-22T22:25:00Z">
        <w:del w:id="12164" w:author="Steff Guzmán" w:date="2023-03-24T14:25:00Z">
          <w:r w:rsidRPr="002B569F" w:rsidDel="00D44DB4">
            <w:rPr>
              <w:rFonts w:cs="Times New Roman"/>
              <w:szCs w:val="24"/>
              <w:rPrChange w:id="12165" w:author="Camilo Andrés Díaz Gómez" w:date="2023-03-28T17:42:00Z">
                <w:rPr>
                  <w:rFonts w:cs="Times New Roman"/>
                  <w:color w:val="FF0000"/>
                  <w:szCs w:val="24"/>
                </w:rPr>
              </w:rPrChange>
            </w:rPr>
            <w:delText>En el respectivo histograma de correlación se puede evidenciar la correlación de los datos que se utilizan dando a entender que el que este más cercano a 1 o -1 tiene mayor correlación que los demás como es el ejemplo de temperatura. (redacción y un poco más de explicación sobre el diagrama)</w:delText>
          </w:r>
        </w:del>
      </w:ins>
    </w:p>
    <w:p w14:paraId="1AC91754" w14:textId="77777777" w:rsidR="00935104" w:rsidDel="00C602E3" w:rsidRDefault="00935104" w:rsidP="00C602E3">
      <w:pPr>
        <w:rPr>
          <w:del w:id="12166" w:author="Camilo Andrés Díaz Gómez" w:date="2023-05-13T21:39:00Z"/>
          <w:rFonts w:cs="Times New Roman"/>
          <w:szCs w:val="24"/>
        </w:rPr>
      </w:pPr>
    </w:p>
    <w:p w14:paraId="3CEE6532" w14:textId="77777777" w:rsidR="00C602E3" w:rsidRPr="002B569F" w:rsidRDefault="00C602E3">
      <w:pPr>
        <w:rPr>
          <w:ins w:id="12167" w:author="Camilo Andrés Díaz Gómez" w:date="2023-05-13T21:39:00Z"/>
          <w:rFonts w:cs="Times New Roman"/>
          <w:b/>
          <w:bCs/>
          <w:szCs w:val="24"/>
        </w:rPr>
        <w:pPrChange w:id="12168" w:author="Camilo Andrés Díaz Gómez" w:date="2023-03-28T17:43:00Z">
          <w:pPr>
            <w:jc w:val="center"/>
          </w:pPr>
        </w:pPrChange>
      </w:pPr>
    </w:p>
    <w:p w14:paraId="33D6143F" w14:textId="77777777" w:rsidR="006D3013" w:rsidRPr="002B569F" w:rsidRDefault="006D3013">
      <w:pPr>
        <w:rPr>
          <w:rFonts w:cs="Times New Roman"/>
          <w:b/>
          <w:bCs/>
          <w:szCs w:val="24"/>
        </w:rPr>
        <w:pPrChange w:id="12169" w:author="Camilo Andrés Díaz Gómez" w:date="2023-05-13T21:39:00Z">
          <w:pPr>
            <w:jc w:val="center"/>
          </w:pPr>
        </w:pPrChange>
      </w:pPr>
    </w:p>
    <w:p w14:paraId="420A2954" w14:textId="1AE04FD0" w:rsidR="00154CFC" w:rsidRPr="002B569F" w:rsidDel="00C602E3" w:rsidRDefault="00154CFC" w:rsidP="002B569F">
      <w:pPr>
        <w:jc w:val="center"/>
        <w:rPr>
          <w:del w:id="12170" w:author="Camilo Andrés Díaz Gómez" w:date="2023-05-13T21:39:00Z"/>
          <w:rFonts w:cs="Times New Roman"/>
          <w:b/>
          <w:bCs/>
          <w:szCs w:val="24"/>
        </w:rPr>
      </w:pPr>
    </w:p>
    <w:p w14:paraId="2A629F4D" w14:textId="76DD9282" w:rsidR="00154CFC" w:rsidRPr="002B569F" w:rsidDel="00C602E3" w:rsidRDefault="00154CFC" w:rsidP="002B569F">
      <w:pPr>
        <w:jc w:val="center"/>
        <w:rPr>
          <w:del w:id="12171" w:author="Camilo Andrés Díaz Gómez" w:date="2023-05-13T21:39:00Z"/>
          <w:rFonts w:cs="Times New Roman"/>
          <w:b/>
          <w:bCs/>
          <w:szCs w:val="24"/>
        </w:rPr>
      </w:pPr>
    </w:p>
    <w:p w14:paraId="6148AA2C" w14:textId="5DEE3C86" w:rsidR="00785CED" w:rsidRPr="002B569F" w:rsidDel="00B459BD" w:rsidRDefault="00154CFC">
      <w:pPr>
        <w:jc w:val="center"/>
        <w:rPr>
          <w:del w:id="12172" w:author="Steff Guzmán" w:date="2023-03-13T18:13:00Z"/>
          <w:rFonts w:cs="Times New Roman"/>
          <w:b/>
          <w:szCs w:val="24"/>
        </w:rPr>
      </w:pPr>
      <w:bookmarkStart w:id="12173" w:name="_Toc440985144"/>
      <w:del w:id="12174" w:author="Steff Guzmán" w:date="2023-03-13T18:13:00Z">
        <w:r w:rsidRPr="002B569F" w:rsidDel="00B459BD">
          <w:rPr>
            <w:rFonts w:cs="Times New Roman"/>
            <w:b/>
            <w:szCs w:val="24"/>
          </w:rPr>
          <w:delText>Anexo</w:delText>
        </w:r>
        <w:bookmarkEnd w:id="12173"/>
        <w:r w:rsidRPr="002B569F" w:rsidDel="00B459BD">
          <w:rPr>
            <w:rFonts w:cs="Times New Roman"/>
            <w:b/>
            <w:szCs w:val="24"/>
          </w:rPr>
          <w:delText xml:space="preserve"> </w:delText>
        </w:r>
        <w:commentRangeStart w:id="12175"/>
        <w:r w:rsidRPr="002B569F" w:rsidDel="00B459BD">
          <w:rPr>
            <w:rFonts w:cs="Times New Roman"/>
            <w:b/>
            <w:szCs w:val="24"/>
          </w:rPr>
          <w:delText>1</w:delText>
        </w:r>
        <w:commentRangeEnd w:id="12175"/>
        <w:r w:rsidR="00B97524" w:rsidRPr="002B569F" w:rsidDel="00B459BD">
          <w:rPr>
            <w:rStyle w:val="Refdecomentario"/>
            <w:rFonts w:cs="Times New Roman"/>
            <w:sz w:val="24"/>
            <w:szCs w:val="24"/>
            <w:rPrChange w:id="12176" w:author="Camilo Andrés Díaz Gómez" w:date="2023-03-28T17:42:00Z">
              <w:rPr>
                <w:rStyle w:val="Refdecomentario"/>
                <w:rFonts w:cs="Times New Roman"/>
              </w:rPr>
            </w:rPrChange>
          </w:rPr>
          <w:commentReference w:id="12175"/>
        </w:r>
      </w:del>
    </w:p>
    <w:p w14:paraId="76762FA8" w14:textId="5D5F4F1F" w:rsidR="00785CED" w:rsidRPr="002B569F" w:rsidDel="00B459BD" w:rsidRDefault="00785CED">
      <w:pPr>
        <w:jc w:val="center"/>
        <w:rPr>
          <w:del w:id="12177" w:author="Steff Guzmán" w:date="2023-03-13T18:13:00Z"/>
          <w:rFonts w:cs="Times New Roman"/>
          <w:b/>
          <w:szCs w:val="24"/>
        </w:rPr>
      </w:pPr>
      <w:del w:id="12178" w:author="Steff Guzmán" w:date="2023-03-13T18:13:00Z">
        <w:r w:rsidRPr="002B569F" w:rsidDel="00B459BD">
          <w:rPr>
            <w:rFonts w:cs="Times New Roman"/>
            <w:b/>
            <w:bCs/>
            <w:szCs w:val="24"/>
          </w:rPr>
          <w:delText xml:space="preserve">Gestor de citas y referencias de Microsoft Word </w:delText>
        </w:r>
        <w:r w:rsidRPr="002B569F" w:rsidDel="00B459BD">
          <w:rPr>
            <w:rFonts w:cs="Times New Roman"/>
            <w:noProof/>
            <w:szCs w:val="24"/>
          </w:rPr>
          <w:drawing>
            <wp:inline distT="0" distB="0" distL="0" distR="0" wp14:anchorId="04544DD9" wp14:editId="313B3355">
              <wp:extent cx="239442" cy="222637"/>
              <wp:effectExtent l="0" t="0" r="8255" b="6350"/>
              <wp:docPr id="6" name="Imagen 6" descr="Microsoft Wor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rosoft Word - Wikip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6450" cy="229153"/>
                      </a:xfrm>
                      <a:prstGeom prst="rect">
                        <a:avLst/>
                      </a:prstGeom>
                      <a:noFill/>
                      <a:ln>
                        <a:noFill/>
                      </a:ln>
                    </pic:spPr>
                  </pic:pic>
                </a:graphicData>
              </a:graphic>
            </wp:inline>
          </w:drawing>
        </w:r>
      </w:del>
    </w:p>
    <w:p w14:paraId="2F0F2928" w14:textId="4599349A" w:rsidR="00785CED" w:rsidRPr="002B569F" w:rsidDel="00B459BD" w:rsidRDefault="00785CED">
      <w:pPr>
        <w:jc w:val="left"/>
        <w:rPr>
          <w:del w:id="12179" w:author="Steff Guzmán" w:date="2023-03-13T18:13:00Z"/>
          <w:rFonts w:cs="Times New Roman"/>
          <w:b/>
          <w:szCs w:val="24"/>
        </w:rPr>
      </w:pPr>
    </w:p>
    <w:p w14:paraId="73AAB760" w14:textId="48E875E9" w:rsidR="00785CED" w:rsidRPr="002B569F" w:rsidDel="00B459BD" w:rsidRDefault="00785CED">
      <w:pPr>
        <w:jc w:val="center"/>
        <w:rPr>
          <w:del w:id="12180" w:author="Steff Guzmán" w:date="2023-03-13T18:13:00Z"/>
          <w:rFonts w:cs="Times New Roman"/>
          <w:b/>
          <w:szCs w:val="24"/>
        </w:rPr>
      </w:pPr>
      <w:del w:id="12181" w:author="Steff Guzmán" w:date="2023-03-13T18:13:00Z">
        <w:r w:rsidRPr="002B569F" w:rsidDel="00B459BD">
          <w:rPr>
            <w:rFonts w:cs="Times New Roman"/>
            <w:szCs w:val="24"/>
          </w:rPr>
          <w:delText>Ingresar las fuentes: Referencias &gt; Administrar fuentes &gt; Nuevo:</w:delText>
        </w:r>
        <w:r w:rsidRPr="002B569F" w:rsidDel="00B459BD">
          <w:rPr>
            <w:rFonts w:cs="Times New Roman"/>
            <w:noProof/>
            <w:szCs w:val="24"/>
            <w:lang w:eastAsia="es-CO"/>
          </w:rPr>
          <w:drawing>
            <wp:inline distT="0" distB="0" distL="0" distR="0" wp14:anchorId="472D11E1" wp14:editId="2713C1F3">
              <wp:extent cx="3717985" cy="2327892"/>
              <wp:effectExtent l="152400" t="152400" r="358775" b="3587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50860" cy="2348475"/>
                      </a:xfrm>
                      <a:prstGeom prst="rect">
                        <a:avLst/>
                      </a:prstGeom>
                      <a:ln>
                        <a:noFill/>
                      </a:ln>
                      <a:effectLst>
                        <a:outerShdw blurRad="292100" dist="139700" dir="2700000" algn="tl" rotWithShape="0">
                          <a:srgbClr val="333333">
                            <a:alpha val="65000"/>
                          </a:srgbClr>
                        </a:outerShdw>
                      </a:effectLst>
                    </pic:spPr>
                  </pic:pic>
                </a:graphicData>
              </a:graphic>
            </wp:inline>
          </w:drawing>
        </w:r>
      </w:del>
    </w:p>
    <w:p w14:paraId="7749C187" w14:textId="72D2C634" w:rsidR="00785CED" w:rsidRPr="002B569F" w:rsidDel="00B459BD" w:rsidRDefault="00785CED">
      <w:pPr>
        <w:spacing w:after="120"/>
        <w:jc w:val="center"/>
        <w:rPr>
          <w:del w:id="12182" w:author="Steff Guzmán" w:date="2023-03-13T18:13:00Z"/>
          <w:rFonts w:cs="Times New Roman"/>
          <w:b/>
          <w:szCs w:val="24"/>
        </w:rPr>
      </w:pPr>
      <w:del w:id="12183" w:author="Steff Guzmán" w:date="2023-03-13T18:13:00Z">
        <w:r w:rsidRPr="002B569F" w:rsidDel="00B459BD">
          <w:rPr>
            <w:rFonts w:cs="Times New Roman"/>
            <w:szCs w:val="24"/>
          </w:rPr>
          <w:delText>Insertar cita en el texto: Referencias &gt; Insertar cita &gt; Clic en fuente seleccionada:</w:delText>
        </w:r>
        <w:r w:rsidRPr="002B569F" w:rsidDel="00B459BD">
          <w:rPr>
            <w:rFonts w:cs="Times New Roman"/>
            <w:noProof/>
            <w:szCs w:val="24"/>
            <w:lang w:eastAsia="es-CO"/>
          </w:rPr>
          <w:drawing>
            <wp:inline distT="0" distB="0" distL="0" distR="0" wp14:anchorId="3C045F9E" wp14:editId="0ED51029">
              <wp:extent cx="2595626" cy="2180407"/>
              <wp:effectExtent l="171450" t="171450" r="357505" b="35369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0091" t="7843" r="49281" b="46419"/>
                      <a:stretch/>
                    </pic:blipFill>
                    <pic:spPr bwMode="auto">
                      <a:xfrm>
                        <a:off x="0" y="0"/>
                        <a:ext cx="2605065" cy="218833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6392485C" w14:textId="4F3689E4" w:rsidR="00785CED" w:rsidRPr="002B569F" w:rsidDel="00B459BD" w:rsidRDefault="00785CED">
      <w:pPr>
        <w:jc w:val="center"/>
        <w:rPr>
          <w:del w:id="12184" w:author="Steff Guzmán" w:date="2023-03-13T18:13:00Z"/>
          <w:rFonts w:cs="Times New Roman"/>
          <w:szCs w:val="24"/>
        </w:rPr>
      </w:pPr>
      <w:del w:id="12185" w:author="Steff Guzmán" w:date="2023-03-13T18:13:00Z">
        <w:r w:rsidRPr="002B569F" w:rsidDel="00B459BD">
          <w:rPr>
            <w:rFonts w:cs="Times New Roman"/>
            <w:szCs w:val="24"/>
          </w:rPr>
          <w:delText>Cita insertada dentro del texto:</w:delText>
        </w:r>
      </w:del>
    </w:p>
    <w:p w14:paraId="7DEED60C" w14:textId="7A54E011" w:rsidR="00785CED" w:rsidRPr="002B569F" w:rsidDel="00B459BD" w:rsidRDefault="00785CED">
      <w:pPr>
        <w:jc w:val="center"/>
        <w:rPr>
          <w:del w:id="12186" w:author="Steff Guzmán" w:date="2023-03-13T18:13:00Z"/>
          <w:rFonts w:cs="Times New Roman"/>
          <w:szCs w:val="24"/>
        </w:rPr>
      </w:pPr>
    </w:p>
    <w:p w14:paraId="4E968863" w14:textId="0D785071" w:rsidR="00785CED" w:rsidRPr="002B569F" w:rsidDel="00B459BD" w:rsidRDefault="00785CED">
      <w:pPr>
        <w:pStyle w:val="PrrAPA"/>
        <w:rPr>
          <w:del w:id="12187" w:author="Steff Guzmán" w:date="2023-03-13T18:13:00Z"/>
        </w:rPr>
      </w:pPr>
      <w:del w:id="12188" w:author="Steff Guzmán" w:date="2023-03-13T18:13:00Z">
        <w:r w:rsidRPr="002B569F" w:rsidDel="00B459BD">
          <w:delText>Algunas experiencias significativas se han descrito mediante la pedagogía en hospitales con niños en edad preescolar (Alonso et al., 2006).</w:delText>
        </w:r>
      </w:del>
    </w:p>
    <w:p w14:paraId="7FFB2BE2" w14:textId="5BB2B586" w:rsidR="00785CED" w:rsidRPr="002B569F" w:rsidDel="00B459BD" w:rsidRDefault="00785CED">
      <w:pPr>
        <w:jc w:val="center"/>
        <w:rPr>
          <w:del w:id="12189" w:author="Steff Guzmán" w:date="2023-03-13T18:13:00Z"/>
          <w:rFonts w:cs="Times New Roman"/>
          <w:b/>
          <w:szCs w:val="24"/>
        </w:rPr>
      </w:pPr>
    </w:p>
    <w:p w14:paraId="61CF68D9" w14:textId="29A6BBC6" w:rsidR="00785CED" w:rsidRPr="002B569F" w:rsidDel="00B459BD" w:rsidRDefault="00785CED">
      <w:pPr>
        <w:spacing w:after="120"/>
        <w:jc w:val="center"/>
        <w:rPr>
          <w:del w:id="12190" w:author="Steff Guzmán" w:date="2023-03-13T18:13:00Z"/>
          <w:rFonts w:cs="Times New Roman"/>
          <w:b/>
          <w:szCs w:val="24"/>
        </w:rPr>
      </w:pPr>
      <w:del w:id="12191" w:author="Steff Guzmán" w:date="2023-03-13T18:13:00Z">
        <w:r w:rsidRPr="002B569F" w:rsidDel="00B459BD">
          <w:rPr>
            <w:rFonts w:cs="Times New Roman"/>
            <w:szCs w:val="24"/>
          </w:rPr>
          <w:delText>Insertar referencias (bibliografía): Referencias &gt; Bibliografía &gt; Referencias</w:delText>
        </w:r>
        <w:r w:rsidRPr="002B569F" w:rsidDel="00B459BD">
          <w:rPr>
            <w:rFonts w:cs="Times New Roman"/>
            <w:noProof/>
            <w:szCs w:val="24"/>
            <w:lang w:eastAsia="es-CO"/>
          </w:rPr>
          <w:drawing>
            <wp:inline distT="0" distB="0" distL="0" distR="0" wp14:anchorId="1ED9AD9E" wp14:editId="1FE64D22">
              <wp:extent cx="2735249" cy="2699408"/>
              <wp:effectExtent l="171450" t="171450" r="370205" b="3676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0213" t="7842" r="43526" b="28541"/>
                      <a:stretch/>
                    </pic:blipFill>
                    <pic:spPr bwMode="auto">
                      <a:xfrm>
                        <a:off x="0" y="0"/>
                        <a:ext cx="2751987" cy="27159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6CF62E76" w14:textId="04A23E61" w:rsidR="00785CED" w:rsidRPr="002B569F" w:rsidDel="00B459BD" w:rsidRDefault="00785CED">
      <w:pPr>
        <w:jc w:val="center"/>
        <w:rPr>
          <w:del w:id="12192" w:author="Steff Guzmán" w:date="2023-03-13T18:13:00Z"/>
          <w:rFonts w:cs="Times New Roman"/>
          <w:szCs w:val="24"/>
        </w:rPr>
      </w:pPr>
      <w:del w:id="12193" w:author="Steff Guzmán" w:date="2023-03-13T18:13:00Z">
        <w:r w:rsidRPr="002B569F" w:rsidDel="00B459BD">
          <w:rPr>
            <w:rFonts w:cs="Times New Roman"/>
            <w:szCs w:val="24"/>
          </w:rPr>
          <w:delText>Sección Referencias insertada:</w:delText>
        </w:r>
      </w:del>
    </w:p>
    <w:p w14:paraId="3B6158B5" w14:textId="3F89F875" w:rsidR="00785CED" w:rsidRPr="002B569F" w:rsidDel="00B459BD" w:rsidRDefault="00785CED">
      <w:pPr>
        <w:jc w:val="center"/>
        <w:rPr>
          <w:del w:id="12194" w:author="Steff Guzmán" w:date="2023-03-13T18:13:00Z"/>
          <w:rFonts w:cs="Times New Roman"/>
          <w:b/>
          <w:szCs w:val="24"/>
        </w:rPr>
      </w:pPr>
      <w:del w:id="12195" w:author="Steff Guzmán" w:date="2023-03-13T18:13:00Z">
        <w:r w:rsidRPr="002B569F" w:rsidDel="00B459BD">
          <w:rPr>
            <w:rFonts w:cs="Times New Roman"/>
            <w:noProof/>
            <w:szCs w:val="24"/>
            <w:lang w:eastAsia="es-CO"/>
          </w:rPr>
          <w:drawing>
            <wp:inline distT="0" distB="0" distL="0" distR="0" wp14:anchorId="6129D6CF" wp14:editId="1D22ABA7">
              <wp:extent cx="4715124" cy="2387646"/>
              <wp:effectExtent l="152400" t="152400" r="371475" b="35560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27723" cy="2394026"/>
                      </a:xfrm>
                      <a:prstGeom prst="rect">
                        <a:avLst/>
                      </a:prstGeom>
                      <a:ln>
                        <a:noFill/>
                      </a:ln>
                      <a:effectLst>
                        <a:outerShdw blurRad="292100" dist="139700" dir="2700000" algn="tl" rotWithShape="0">
                          <a:srgbClr val="333333">
                            <a:alpha val="65000"/>
                          </a:srgbClr>
                        </a:outerShdw>
                      </a:effectLst>
                    </pic:spPr>
                  </pic:pic>
                </a:graphicData>
              </a:graphic>
            </wp:inline>
          </w:drawing>
        </w:r>
      </w:del>
    </w:p>
    <w:p w14:paraId="2094EAB4" w14:textId="53C599B8" w:rsidR="00785CED" w:rsidRPr="002B569F" w:rsidDel="00B459BD" w:rsidRDefault="00785CED">
      <w:pPr>
        <w:ind w:firstLine="708"/>
        <w:rPr>
          <w:del w:id="12196" w:author="Steff Guzmán" w:date="2023-03-13T18:13:00Z"/>
          <w:rFonts w:cs="Times New Roman"/>
          <w:szCs w:val="24"/>
        </w:rPr>
      </w:pPr>
    </w:p>
    <w:p w14:paraId="748F8ED2" w14:textId="6BA7B0A3" w:rsidR="00785CED" w:rsidRPr="002B569F" w:rsidDel="00B459BD" w:rsidRDefault="00785CED">
      <w:pPr>
        <w:ind w:firstLine="708"/>
        <w:rPr>
          <w:del w:id="12197" w:author="Steff Guzmán" w:date="2023-03-13T18:13:00Z"/>
          <w:rFonts w:cs="Times New Roman"/>
          <w:szCs w:val="24"/>
        </w:rPr>
      </w:pPr>
      <w:del w:id="12198" w:author="Steff Guzmán" w:date="2023-03-13T18:13:00Z">
        <w:r w:rsidRPr="002B569F" w:rsidDel="00B459BD">
          <w:rPr>
            <w:rFonts w:cs="Times New Roman"/>
            <w:szCs w:val="24"/>
          </w:rPr>
          <w:delText xml:space="preserve">Uno de los aspectos que más puede causar confusión en Normas APA es lo referente a la citación de material legal y jurídico; de hecho, la misma American Psychological Association refiere al uso del manual internacional “Bluebook: A Uniform System of Citation”, pues estos dos estilos difieren en su formato de cita y referencia, pues las publicaciones legales citan las referencias al pie de página, en tanto que en el estilo APA se ubican todas las fuentes bibliográficas, incluyendo aquellas de materiales legales, en la lista de referencias. Si deseas conocer y adaptar los lineamientos del Bluebook, puedes consultarlos en </w:delText>
        </w:r>
        <w:r w:rsidR="00AC7859" w:rsidRPr="002B569F" w:rsidDel="00B459BD">
          <w:fldChar w:fldCharType="begin"/>
        </w:r>
        <w:r w:rsidR="00AC7859" w:rsidRPr="002B569F" w:rsidDel="00B459BD">
          <w:rPr>
            <w:rFonts w:cs="Times New Roman"/>
            <w:szCs w:val="24"/>
          </w:rPr>
          <w:delInstrText>HYPERLINK "https://www.legalbluebook.com/"</w:delInstrText>
        </w:r>
        <w:r w:rsidR="00AC7859" w:rsidRPr="002B569F" w:rsidDel="00B459BD">
          <w:fldChar w:fldCharType="separate"/>
        </w:r>
        <w:r w:rsidRPr="002B569F" w:rsidDel="00B459BD">
          <w:rPr>
            <w:rStyle w:val="Hipervnculo"/>
            <w:rFonts w:cs="Times New Roman"/>
            <w:color w:val="auto"/>
            <w:szCs w:val="24"/>
            <w:rPrChange w:id="12199" w:author="Camilo Andrés Díaz Gómez" w:date="2023-03-28T17:42:00Z">
              <w:rPr>
                <w:rStyle w:val="Hipervnculo"/>
                <w:rFonts w:cs="Times New Roman"/>
                <w:szCs w:val="24"/>
              </w:rPr>
            </w:rPrChange>
          </w:rPr>
          <w:delText>https://www.legalbluebook.com/</w:delText>
        </w:r>
        <w:r w:rsidR="00AC7859" w:rsidRPr="002B569F" w:rsidDel="00B459BD">
          <w:rPr>
            <w:rStyle w:val="Hipervnculo"/>
            <w:rFonts w:cs="Times New Roman"/>
            <w:color w:val="auto"/>
            <w:szCs w:val="24"/>
            <w:rPrChange w:id="12200" w:author="Camilo Andrés Díaz Gómez" w:date="2023-03-28T17:42:00Z">
              <w:rPr>
                <w:rStyle w:val="Hipervnculo"/>
                <w:rFonts w:cs="Times New Roman"/>
                <w:szCs w:val="24"/>
              </w:rPr>
            </w:rPrChange>
          </w:rPr>
          <w:fldChar w:fldCharType="end"/>
        </w:r>
        <w:r w:rsidRPr="002B569F" w:rsidDel="00B459BD">
          <w:rPr>
            <w:rFonts w:cs="Times New Roman"/>
            <w:szCs w:val="24"/>
          </w:rPr>
          <w:delText>; asimismo, algunos ejemplos del manual de la APA están basados en el sistema jurídico estadounidense, lo que sin duda podría causar cierto conflicto con el entorno legal colombiano; ambos serán aceptados en los trabajos de grado y tesis de la Universidad de San Buenaventura. Sin embargo, para facilitar y adaptar las citas y referencias al sistema legal y jurídico colombiano, recomendamos los siguientes lineamientos basados en Normas APA como primera alternativa de citación y referenciación de los materiales más comunes en Colombia, a saber, leyes, decretos, sentencias, resoluciones, códigos, constitución política, entre otros. La primera recomendación está basada en el prefijo Colombia. como autor corporativo estatal, luego la subentidad y el año. Ejemplos de citas y referencias (se incluye un ejemplo internacional de España)</w:delText>
        </w:r>
        <w:r w:rsidR="006D3013" w:rsidRPr="002B569F" w:rsidDel="00B459BD">
          <w:rPr>
            <w:rFonts w:cs="Times New Roman"/>
            <w:szCs w:val="24"/>
          </w:rPr>
          <w:delText xml:space="preserve"> </w:delText>
        </w:r>
        <w:r w:rsidRPr="002B569F" w:rsidDel="00B459BD">
          <w:rPr>
            <w:rFonts w:cs="Times New Roman"/>
            <w:szCs w:val="24"/>
          </w:rPr>
          <w:delText xml:space="preserve">(ver Anexo </w:delText>
        </w:r>
        <w:r w:rsidR="00771EC6" w:rsidRPr="002B569F" w:rsidDel="00B459BD">
          <w:rPr>
            <w:rFonts w:cs="Times New Roman"/>
            <w:szCs w:val="24"/>
          </w:rPr>
          <w:delText>2</w:delText>
        </w:r>
        <w:r w:rsidRPr="002B569F" w:rsidDel="00B459BD">
          <w:rPr>
            <w:rFonts w:cs="Times New Roman"/>
            <w:szCs w:val="24"/>
          </w:rPr>
          <w:delText>)</w:delText>
        </w:r>
      </w:del>
    </w:p>
    <w:p w14:paraId="24E3B5C6" w14:textId="1B304957" w:rsidR="00785CED" w:rsidRPr="002B569F" w:rsidDel="00B459BD" w:rsidRDefault="00785CED">
      <w:pPr>
        <w:ind w:firstLine="708"/>
        <w:rPr>
          <w:del w:id="12201" w:author="Steff Guzmán" w:date="2023-03-13T18:13:00Z"/>
          <w:rFonts w:cs="Times New Roman"/>
          <w:szCs w:val="24"/>
        </w:rPr>
      </w:pPr>
    </w:p>
    <w:p w14:paraId="67ADC645" w14:textId="267A4647" w:rsidR="00785CED" w:rsidRPr="002B569F" w:rsidDel="00B459BD" w:rsidRDefault="00785CED">
      <w:pPr>
        <w:ind w:firstLine="708"/>
        <w:rPr>
          <w:del w:id="12202" w:author="Steff Guzmán" w:date="2023-03-13T18:13:00Z"/>
          <w:rFonts w:cs="Times New Roman"/>
          <w:szCs w:val="24"/>
        </w:rPr>
      </w:pPr>
    </w:p>
    <w:p w14:paraId="04C97EF0" w14:textId="3BE6EA0F" w:rsidR="00785CED" w:rsidRPr="002B569F" w:rsidDel="00B459BD" w:rsidRDefault="00785CED">
      <w:pPr>
        <w:ind w:firstLine="708"/>
        <w:rPr>
          <w:del w:id="12203" w:author="Steff Guzmán" w:date="2023-03-13T18:13:00Z"/>
          <w:rFonts w:cs="Times New Roman"/>
          <w:szCs w:val="24"/>
        </w:rPr>
      </w:pPr>
    </w:p>
    <w:p w14:paraId="3BBA1663" w14:textId="24AE1A3E" w:rsidR="00785CED" w:rsidRPr="002B569F" w:rsidDel="00B459BD" w:rsidRDefault="00785CED">
      <w:pPr>
        <w:ind w:firstLine="708"/>
        <w:rPr>
          <w:del w:id="12204" w:author="Steff Guzmán" w:date="2023-03-13T18:13:00Z"/>
          <w:rFonts w:cs="Times New Roman"/>
          <w:szCs w:val="24"/>
        </w:rPr>
      </w:pPr>
    </w:p>
    <w:p w14:paraId="4209EC3E" w14:textId="4631795D" w:rsidR="00785CED" w:rsidRPr="002B569F" w:rsidDel="00B459BD" w:rsidRDefault="00785CED">
      <w:pPr>
        <w:ind w:firstLine="708"/>
        <w:rPr>
          <w:del w:id="12205" w:author="Steff Guzmán" w:date="2023-03-13T18:13:00Z"/>
          <w:rFonts w:cs="Times New Roman"/>
          <w:szCs w:val="24"/>
        </w:rPr>
      </w:pPr>
    </w:p>
    <w:p w14:paraId="7A9E574F" w14:textId="7309D181" w:rsidR="00785CED" w:rsidRPr="002B569F" w:rsidDel="00B459BD" w:rsidRDefault="00785CED">
      <w:pPr>
        <w:ind w:firstLine="708"/>
        <w:rPr>
          <w:del w:id="12206" w:author="Steff Guzmán" w:date="2023-03-13T18:13:00Z"/>
          <w:rFonts w:cs="Times New Roman"/>
          <w:szCs w:val="24"/>
        </w:rPr>
      </w:pPr>
    </w:p>
    <w:p w14:paraId="39585326" w14:textId="5AB73135" w:rsidR="00785CED" w:rsidRPr="002B569F" w:rsidDel="00B459BD" w:rsidRDefault="00785CED">
      <w:pPr>
        <w:ind w:firstLine="708"/>
        <w:rPr>
          <w:del w:id="12207" w:author="Steff Guzmán" w:date="2023-03-13T18:13:00Z"/>
          <w:rFonts w:cs="Times New Roman"/>
          <w:szCs w:val="24"/>
        </w:rPr>
      </w:pPr>
    </w:p>
    <w:p w14:paraId="5AFBCBEA" w14:textId="40E79519" w:rsidR="00785CED" w:rsidRPr="002B569F" w:rsidDel="00B459BD" w:rsidRDefault="00785CED">
      <w:pPr>
        <w:ind w:firstLine="708"/>
        <w:rPr>
          <w:del w:id="12208" w:author="Steff Guzmán" w:date="2023-03-13T18:13:00Z"/>
          <w:rFonts w:cs="Times New Roman"/>
          <w:szCs w:val="24"/>
        </w:rPr>
      </w:pPr>
    </w:p>
    <w:p w14:paraId="617E2007" w14:textId="0F4FA791" w:rsidR="00785CED" w:rsidRPr="002B569F" w:rsidDel="00B459BD" w:rsidRDefault="00785CED">
      <w:pPr>
        <w:ind w:firstLine="708"/>
        <w:rPr>
          <w:del w:id="12209" w:author="Steff Guzmán" w:date="2023-03-13T18:13:00Z"/>
          <w:rFonts w:cs="Times New Roman"/>
          <w:szCs w:val="24"/>
        </w:rPr>
      </w:pPr>
    </w:p>
    <w:p w14:paraId="0D401DBF" w14:textId="7DDC2416" w:rsidR="00785CED" w:rsidRPr="002B569F" w:rsidDel="00B459BD" w:rsidRDefault="00785CED">
      <w:pPr>
        <w:ind w:firstLine="708"/>
        <w:rPr>
          <w:del w:id="12210" w:author="Steff Guzmán" w:date="2023-03-13T18:13:00Z"/>
          <w:rFonts w:cs="Times New Roman"/>
          <w:szCs w:val="24"/>
        </w:rPr>
      </w:pPr>
    </w:p>
    <w:p w14:paraId="7A39692C" w14:textId="01616BF6" w:rsidR="00785CED" w:rsidRPr="002B569F" w:rsidDel="00B459BD" w:rsidRDefault="00785CED">
      <w:pPr>
        <w:ind w:firstLine="708"/>
        <w:rPr>
          <w:del w:id="12211" w:author="Steff Guzmán" w:date="2023-03-13T18:13:00Z"/>
          <w:rFonts w:cs="Times New Roman"/>
          <w:szCs w:val="24"/>
        </w:rPr>
      </w:pPr>
    </w:p>
    <w:p w14:paraId="406576D4" w14:textId="11777B89" w:rsidR="00785CED" w:rsidRPr="002B569F" w:rsidDel="00B459BD" w:rsidRDefault="00785CED">
      <w:pPr>
        <w:ind w:firstLine="708"/>
        <w:rPr>
          <w:del w:id="12212" w:author="Steff Guzmán" w:date="2023-03-13T18:13:00Z"/>
          <w:rFonts w:cs="Times New Roman"/>
          <w:szCs w:val="24"/>
        </w:rPr>
      </w:pPr>
    </w:p>
    <w:p w14:paraId="506126E2" w14:textId="2FCAEEF8" w:rsidR="00785CED" w:rsidRPr="002B569F" w:rsidDel="00B459BD" w:rsidRDefault="00785CED">
      <w:pPr>
        <w:jc w:val="center"/>
        <w:rPr>
          <w:del w:id="12213" w:author="Steff Guzmán" w:date="2023-03-13T18:13:00Z"/>
          <w:rFonts w:cs="Times New Roman"/>
          <w:b/>
          <w:szCs w:val="24"/>
        </w:rPr>
        <w:sectPr w:rsidR="00785CED" w:rsidRPr="002B569F" w:rsidDel="00B459BD" w:rsidSect="006E680E">
          <w:pgSz w:w="12240" w:h="15840"/>
          <w:pgMar w:top="1701" w:right="1701" w:bottom="1701" w:left="1701" w:header="709" w:footer="709" w:gutter="0"/>
          <w:cols w:space="708"/>
          <w:docGrid w:linePitch="360"/>
          <w:sectPrChange w:id="12214" w:author="Steff Guzmán" w:date="2023-03-24T16:10:00Z">
            <w:sectPr w:rsidR="00785CED" w:rsidRPr="002B569F" w:rsidDel="00B459BD" w:rsidSect="006E680E">
              <w:pgMar w:top="1418" w:right="1701" w:bottom="1418" w:left="1701" w:header="709" w:footer="709" w:gutter="0"/>
            </w:sectPr>
          </w:sectPrChange>
        </w:sectPr>
      </w:pPr>
    </w:p>
    <w:p w14:paraId="1E44A46C" w14:textId="50254699" w:rsidR="00785CED" w:rsidRPr="002B569F" w:rsidDel="00B459BD" w:rsidRDefault="00785CED">
      <w:pPr>
        <w:jc w:val="center"/>
        <w:rPr>
          <w:del w:id="12215" w:author="Steff Guzmán" w:date="2023-03-13T18:13:00Z"/>
          <w:rFonts w:cs="Times New Roman"/>
          <w:b/>
          <w:szCs w:val="24"/>
        </w:rPr>
      </w:pPr>
      <w:del w:id="12216" w:author="Steff Guzmán" w:date="2023-03-13T18:13:00Z">
        <w:r w:rsidRPr="002B569F" w:rsidDel="00B459BD">
          <w:rPr>
            <w:rFonts w:cs="Times New Roman"/>
            <w:b/>
            <w:szCs w:val="24"/>
          </w:rPr>
          <w:delText xml:space="preserve">Anexo 2. </w:delText>
        </w:r>
      </w:del>
    </w:p>
    <w:p w14:paraId="4A64979A" w14:textId="7473FC8A" w:rsidR="00785CED" w:rsidRPr="002B569F" w:rsidDel="00B459BD" w:rsidRDefault="00785CED">
      <w:pPr>
        <w:jc w:val="center"/>
        <w:rPr>
          <w:del w:id="12217" w:author="Steff Guzmán" w:date="2023-03-13T18:13:00Z"/>
          <w:rFonts w:cs="Times New Roman"/>
          <w:b/>
          <w:szCs w:val="24"/>
        </w:rPr>
      </w:pPr>
      <w:del w:id="12218" w:author="Steff Guzmán" w:date="2023-03-13T18:13:00Z">
        <w:r w:rsidRPr="002B569F" w:rsidDel="00B459BD">
          <w:rPr>
            <w:rFonts w:cs="Times New Roman"/>
            <w:b/>
            <w:szCs w:val="24"/>
          </w:rPr>
          <w:delText>Citas y referencias de material legal (leyes, decretos, sentencias, etc.)</w:delText>
        </w:r>
      </w:del>
    </w:p>
    <w:p w14:paraId="1BEF2B9D" w14:textId="20AC1F83" w:rsidR="00785CED" w:rsidRPr="002B569F" w:rsidDel="00B459BD" w:rsidRDefault="00785CED">
      <w:pPr>
        <w:ind w:firstLine="708"/>
        <w:rPr>
          <w:del w:id="12219" w:author="Steff Guzmán" w:date="2023-03-13T18:13:00Z"/>
          <w:rFonts w:cs="Times New Roman"/>
          <w:szCs w:val="24"/>
        </w:rPr>
      </w:pPr>
    </w:p>
    <w:tbl>
      <w:tblPr>
        <w:tblStyle w:val="Tablaconcuadrcula"/>
        <w:tblW w:w="12900" w:type="dxa"/>
        <w:tblInd w:w="0" w:type="dxa"/>
        <w:tblLook w:val="04A0" w:firstRow="1" w:lastRow="0" w:firstColumn="1" w:lastColumn="0" w:noHBand="0" w:noVBand="1"/>
      </w:tblPr>
      <w:tblGrid>
        <w:gridCol w:w="4253"/>
        <w:gridCol w:w="8647"/>
      </w:tblGrid>
      <w:tr w:rsidR="002B569F" w:rsidRPr="002B569F" w:rsidDel="00B459BD" w14:paraId="18BB84C9" w14:textId="77777777" w:rsidTr="00162569">
        <w:trPr>
          <w:del w:id="12220" w:author="Steff Guzmán" w:date="2023-03-13T18:13:00Z"/>
        </w:trPr>
        <w:tc>
          <w:tcPr>
            <w:tcW w:w="4253" w:type="dxa"/>
            <w:tcBorders>
              <w:left w:val="nil"/>
              <w:right w:val="nil"/>
            </w:tcBorders>
            <w:vAlign w:val="center"/>
          </w:tcPr>
          <w:p w14:paraId="22B9E8D3" w14:textId="21D4A36A" w:rsidR="00785CED" w:rsidRPr="002B569F" w:rsidDel="00B459BD" w:rsidRDefault="00785CED">
            <w:pPr>
              <w:spacing w:before="60" w:after="60"/>
              <w:jc w:val="center"/>
              <w:rPr>
                <w:del w:id="12221" w:author="Steff Guzmán" w:date="2023-03-13T18:13:00Z"/>
                <w:rFonts w:cs="Times New Roman"/>
                <w:b/>
                <w:sz w:val="20"/>
                <w:szCs w:val="20"/>
              </w:rPr>
              <w:pPrChange w:id="12222" w:author="Camilo Andrés Díaz Gómez" w:date="2023-03-28T17:43:00Z">
                <w:pPr>
                  <w:spacing w:before="60" w:after="60" w:line="276" w:lineRule="auto"/>
                  <w:jc w:val="center"/>
                </w:pPr>
              </w:pPrChange>
            </w:pPr>
            <w:del w:id="12223" w:author="Steff Guzmán" w:date="2023-03-13T18:13:00Z">
              <w:r w:rsidRPr="002B569F" w:rsidDel="00B459BD">
                <w:rPr>
                  <w:rFonts w:cs="Times New Roman"/>
                  <w:b/>
                  <w:sz w:val="20"/>
                  <w:szCs w:val="20"/>
                </w:rPr>
                <w:delText>Cita (al interior del texto)</w:delText>
              </w:r>
            </w:del>
          </w:p>
        </w:tc>
        <w:tc>
          <w:tcPr>
            <w:tcW w:w="8647" w:type="dxa"/>
            <w:tcBorders>
              <w:left w:val="nil"/>
              <w:right w:val="nil"/>
            </w:tcBorders>
            <w:vAlign w:val="center"/>
          </w:tcPr>
          <w:p w14:paraId="5125B135" w14:textId="5C87AB02" w:rsidR="00785CED" w:rsidRPr="002B569F" w:rsidDel="00B459BD" w:rsidRDefault="00785CED">
            <w:pPr>
              <w:spacing w:before="60" w:after="60"/>
              <w:jc w:val="center"/>
              <w:rPr>
                <w:del w:id="12224" w:author="Steff Guzmán" w:date="2023-03-13T18:13:00Z"/>
                <w:rFonts w:cs="Times New Roman"/>
                <w:b/>
                <w:sz w:val="20"/>
                <w:szCs w:val="20"/>
              </w:rPr>
              <w:pPrChange w:id="12225" w:author="Camilo Andrés Díaz Gómez" w:date="2023-03-28T17:43:00Z">
                <w:pPr>
                  <w:spacing w:before="60" w:after="60" w:line="276" w:lineRule="auto"/>
                  <w:jc w:val="center"/>
                </w:pPr>
              </w:pPrChange>
            </w:pPr>
            <w:del w:id="12226" w:author="Steff Guzmán" w:date="2023-03-13T18:13:00Z">
              <w:r w:rsidRPr="002B569F" w:rsidDel="00B459BD">
                <w:rPr>
                  <w:rFonts w:cs="Times New Roman"/>
                  <w:b/>
                  <w:sz w:val="20"/>
                  <w:szCs w:val="20"/>
                </w:rPr>
                <w:delText>Referencias</w:delText>
              </w:r>
            </w:del>
          </w:p>
        </w:tc>
      </w:tr>
      <w:tr w:rsidR="002B569F" w:rsidRPr="002B569F" w:rsidDel="00B459BD" w14:paraId="6CE1D900" w14:textId="77777777" w:rsidTr="00162569">
        <w:trPr>
          <w:del w:id="12227" w:author="Steff Guzmán" w:date="2023-03-13T18:13:00Z"/>
        </w:trPr>
        <w:tc>
          <w:tcPr>
            <w:tcW w:w="4253" w:type="dxa"/>
            <w:tcBorders>
              <w:left w:val="nil"/>
              <w:right w:val="nil"/>
            </w:tcBorders>
            <w:vAlign w:val="center"/>
          </w:tcPr>
          <w:p w14:paraId="1F7B541C" w14:textId="7EC741EC" w:rsidR="00785CED" w:rsidRPr="002B569F" w:rsidDel="00B459BD" w:rsidRDefault="00785CED">
            <w:pPr>
              <w:spacing w:before="60" w:after="60"/>
              <w:jc w:val="left"/>
              <w:rPr>
                <w:del w:id="12228" w:author="Steff Guzmán" w:date="2023-03-13T18:13:00Z"/>
                <w:rFonts w:cs="Times New Roman"/>
                <w:b/>
                <w:sz w:val="20"/>
                <w:szCs w:val="20"/>
              </w:rPr>
              <w:pPrChange w:id="12229" w:author="Camilo Andrés Díaz Gómez" w:date="2023-03-28T17:43:00Z">
                <w:pPr>
                  <w:spacing w:before="60" w:after="60" w:line="276" w:lineRule="auto"/>
                  <w:jc w:val="left"/>
                </w:pPr>
              </w:pPrChange>
            </w:pPr>
            <w:del w:id="12230" w:author="Steff Guzmán" w:date="2023-03-13T18:13:00Z">
              <w:r w:rsidRPr="002B569F" w:rsidDel="00B459BD">
                <w:rPr>
                  <w:rFonts w:cs="Times New Roman"/>
                  <w:sz w:val="20"/>
                  <w:szCs w:val="20"/>
                </w:rPr>
                <w:delText>(Colombia. Presidencia de la República, 1991)</w:delText>
              </w:r>
            </w:del>
          </w:p>
        </w:tc>
        <w:tc>
          <w:tcPr>
            <w:tcW w:w="8647" w:type="dxa"/>
            <w:tcBorders>
              <w:left w:val="nil"/>
              <w:right w:val="nil"/>
            </w:tcBorders>
            <w:vAlign w:val="center"/>
          </w:tcPr>
          <w:p w14:paraId="595684B2" w14:textId="3D3ABC64" w:rsidR="00785CED" w:rsidRPr="002B569F" w:rsidDel="00B459BD" w:rsidRDefault="00785CED">
            <w:pPr>
              <w:widowControl w:val="0"/>
              <w:autoSpaceDE w:val="0"/>
              <w:autoSpaceDN w:val="0"/>
              <w:adjustRightInd w:val="0"/>
              <w:spacing w:before="60" w:after="60"/>
              <w:ind w:left="480" w:hanging="480"/>
              <w:rPr>
                <w:del w:id="12231" w:author="Steff Guzmán" w:date="2023-03-13T18:13:00Z"/>
                <w:rFonts w:cs="Times New Roman"/>
                <w:b/>
                <w:sz w:val="20"/>
                <w:szCs w:val="20"/>
              </w:rPr>
              <w:pPrChange w:id="12232" w:author="Camilo Andrés Díaz Gómez" w:date="2023-03-28T17:43:00Z">
                <w:pPr>
                  <w:widowControl w:val="0"/>
                  <w:autoSpaceDE w:val="0"/>
                  <w:autoSpaceDN w:val="0"/>
                  <w:adjustRightInd w:val="0"/>
                  <w:spacing w:before="60" w:after="60" w:line="276" w:lineRule="auto"/>
                  <w:ind w:left="480" w:hanging="480"/>
                </w:pPr>
              </w:pPrChange>
            </w:pPr>
            <w:del w:id="12233" w:author="Steff Guzmán" w:date="2023-03-13T18:13:00Z">
              <w:r w:rsidRPr="002B569F" w:rsidDel="00B459BD">
                <w:rPr>
                  <w:rFonts w:cs="Times New Roman"/>
                  <w:noProof/>
                  <w:sz w:val="20"/>
                  <w:szCs w:val="20"/>
                </w:rPr>
                <w:delText xml:space="preserve">Colombia. Presidencia de la República. (1991). </w:delText>
              </w:r>
              <w:r w:rsidRPr="002B569F" w:rsidDel="00B459BD">
                <w:rPr>
                  <w:rFonts w:cs="Times New Roman"/>
                  <w:i/>
                  <w:iCs/>
                  <w:noProof/>
                  <w:sz w:val="20"/>
                  <w:szCs w:val="20"/>
                </w:rPr>
                <w:delText>Constitución Política de Colombia.</w:delText>
              </w:r>
              <w:r w:rsidRPr="002B569F" w:rsidDel="00B459BD">
                <w:rPr>
                  <w:rFonts w:cs="Times New Roman"/>
                  <w:noProof/>
                  <w:sz w:val="20"/>
                  <w:szCs w:val="20"/>
                </w:rPr>
                <w:delText xml:space="preserve"> Presidencia de la República.</w:delText>
              </w:r>
            </w:del>
          </w:p>
        </w:tc>
      </w:tr>
      <w:tr w:rsidR="002B569F" w:rsidRPr="002B569F" w:rsidDel="00B459BD" w14:paraId="3C806E9A" w14:textId="77777777" w:rsidTr="00162569">
        <w:trPr>
          <w:del w:id="12234" w:author="Steff Guzmán" w:date="2023-03-13T18:13:00Z"/>
        </w:trPr>
        <w:tc>
          <w:tcPr>
            <w:tcW w:w="4253" w:type="dxa"/>
            <w:tcBorders>
              <w:left w:val="nil"/>
              <w:right w:val="nil"/>
            </w:tcBorders>
            <w:vAlign w:val="center"/>
          </w:tcPr>
          <w:p w14:paraId="58D260BD" w14:textId="643144F0" w:rsidR="00785CED" w:rsidRPr="002B569F" w:rsidDel="00B459BD" w:rsidRDefault="00785CED">
            <w:pPr>
              <w:spacing w:before="60" w:after="60"/>
              <w:jc w:val="left"/>
              <w:rPr>
                <w:del w:id="12235" w:author="Steff Guzmán" w:date="2023-03-13T18:13:00Z"/>
                <w:rFonts w:cs="Times New Roman"/>
                <w:b/>
                <w:sz w:val="20"/>
                <w:szCs w:val="20"/>
              </w:rPr>
              <w:pPrChange w:id="12236" w:author="Camilo Andrés Díaz Gómez" w:date="2023-03-28T17:43:00Z">
                <w:pPr>
                  <w:spacing w:before="60" w:after="60" w:line="276" w:lineRule="auto"/>
                  <w:jc w:val="left"/>
                </w:pPr>
              </w:pPrChange>
            </w:pPr>
            <w:del w:id="12237" w:author="Steff Guzmán" w:date="2023-03-13T18:13:00Z">
              <w:r w:rsidRPr="002B569F" w:rsidDel="00B459BD">
                <w:rPr>
                  <w:rFonts w:cs="Times New Roman"/>
                  <w:sz w:val="20"/>
                  <w:szCs w:val="20"/>
                </w:rPr>
                <w:delText>(Colombia. Congreso de la República, 1994)</w:delText>
              </w:r>
            </w:del>
          </w:p>
        </w:tc>
        <w:tc>
          <w:tcPr>
            <w:tcW w:w="8647" w:type="dxa"/>
            <w:tcBorders>
              <w:left w:val="nil"/>
              <w:right w:val="nil"/>
            </w:tcBorders>
            <w:vAlign w:val="center"/>
          </w:tcPr>
          <w:p w14:paraId="19D6150B" w14:textId="7AF74427" w:rsidR="00785CED" w:rsidRPr="002B569F" w:rsidDel="00B459BD" w:rsidRDefault="00785CED">
            <w:pPr>
              <w:widowControl w:val="0"/>
              <w:autoSpaceDE w:val="0"/>
              <w:autoSpaceDN w:val="0"/>
              <w:adjustRightInd w:val="0"/>
              <w:spacing w:before="60" w:after="60"/>
              <w:ind w:left="480" w:hanging="480"/>
              <w:rPr>
                <w:del w:id="12238" w:author="Steff Guzmán" w:date="2023-03-13T18:13:00Z"/>
                <w:rFonts w:cs="Times New Roman"/>
                <w:b/>
                <w:sz w:val="20"/>
                <w:szCs w:val="20"/>
              </w:rPr>
              <w:pPrChange w:id="12239" w:author="Camilo Andrés Díaz Gómez" w:date="2023-03-28T17:43:00Z">
                <w:pPr>
                  <w:widowControl w:val="0"/>
                  <w:autoSpaceDE w:val="0"/>
                  <w:autoSpaceDN w:val="0"/>
                  <w:adjustRightInd w:val="0"/>
                  <w:spacing w:before="60" w:after="60" w:line="276" w:lineRule="auto"/>
                  <w:ind w:left="480" w:hanging="480"/>
                </w:pPr>
              </w:pPrChange>
            </w:pPr>
            <w:del w:id="12240" w:author="Steff Guzmán" w:date="2023-03-13T18:13:00Z">
              <w:r w:rsidRPr="002B569F" w:rsidDel="00B459BD">
                <w:rPr>
                  <w:rFonts w:cs="Times New Roman"/>
                  <w:noProof/>
                  <w:sz w:val="20"/>
                  <w:szCs w:val="20"/>
                </w:rPr>
                <w:delText xml:space="preserve">Colombia. Congreso de la República. (1994). </w:delText>
              </w:r>
              <w:r w:rsidRPr="002B569F" w:rsidDel="00B459BD">
                <w:rPr>
                  <w:rFonts w:cs="Times New Roman"/>
                  <w:i/>
                  <w:iCs/>
                  <w:noProof/>
                  <w:sz w:val="20"/>
                  <w:szCs w:val="20"/>
                </w:rPr>
                <w:delText>Ley 133 de 1994 (mayo 23): por la cual se desarrolla el Decreto de Libertad Religiosa y de Cultos, reconocido en el artículo 19 de la Constitución Política</w:delText>
              </w:r>
              <w:r w:rsidRPr="002B569F" w:rsidDel="00B459BD">
                <w:rPr>
                  <w:rFonts w:cs="Times New Roman"/>
                  <w:noProof/>
                  <w:sz w:val="20"/>
                  <w:szCs w:val="20"/>
                </w:rPr>
                <w:delText>. Diario Oficial.</w:delText>
              </w:r>
            </w:del>
          </w:p>
        </w:tc>
      </w:tr>
      <w:tr w:rsidR="002B569F" w:rsidRPr="002B569F" w:rsidDel="00B459BD" w14:paraId="261FE955" w14:textId="77777777" w:rsidTr="00162569">
        <w:trPr>
          <w:del w:id="12241" w:author="Steff Guzmán" w:date="2023-03-13T18:13:00Z"/>
        </w:trPr>
        <w:tc>
          <w:tcPr>
            <w:tcW w:w="4253" w:type="dxa"/>
            <w:tcBorders>
              <w:left w:val="nil"/>
              <w:right w:val="nil"/>
            </w:tcBorders>
            <w:vAlign w:val="center"/>
          </w:tcPr>
          <w:p w14:paraId="14FA04EA" w14:textId="050B4114" w:rsidR="00785CED" w:rsidRPr="002B569F" w:rsidDel="00B459BD" w:rsidRDefault="00785CED">
            <w:pPr>
              <w:spacing w:before="60" w:after="60"/>
              <w:jc w:val="left"/>
              <w:rPr>
                <w:del w:id="12242" w:author="Steff Guzmán" w:date="2023-03-13T18:13:00Z"/>
                <w:rFonts w:cs="Times New Roman"/>
                <w:b/>
                <w:sz w:val="20"/>
                <w:szCs w:val="20"/>
              </w:rPr>
              <w:pPrChange w:id="12243" w:author="Camilo Andrés Díaz Gómez" w:date="2023-03-28T17:43:00Z">
                <w:pPr>
                  <w:spacing w:before="60" w:after="60" w:line="276" w:lineRule="auto"/>
                  <w:jc w:val="left"/>
                </w:pPr>
              </w:pPrChange>
            </w:pPr>
            <w:del w:id="12244" w:author="Steff Guzmán" w:date="2023-03-13T18:13:00Z">
              <w:r w:rsidRPr="002B569F" w:rsidDel="00B459BD">
                <w:rPr>
                  <w:rFonts w:cs="Times New Roman"/>
                  <w:sz w:val="20"/>
                  <w:szCs w:val="20"/>
                </w:rPr>
                <w:delText>(Colombia. Presidencia de la República, 1998)</w:delText>
              </w:r>
            </w:del>
          </w:p>
        </w:tc>
        <w:tc>
          <w:tcPr>
            <w:tcW w:w="8647" w:type="dxa"/>
            <w:tcBorders>
              <w:left w:val="nil"/>
              <w:right w:val="nil"/>
            </w:tcBorders>
            <w:vAlign w:val="center"/>
          </w:tcPr>
          <w:p w14:paraId="569B3137" w14:textId="5508BD69" w:rsidR="00785CED" w:rsidRPr="002B569F" w:rsidDel="00B459BD" w:rsidRDefault="00785CED">
            <w:pPr>
              <w:widowControl w:val="0"/>
              <w:autoSpaceDE w:val="0"/>
              <w:autoSpaceDN w:val="0"/>
              <w:adjustRightInd w:val="0"/>
              <w:spacing w:before="60" w:after="60"/>
              <w:ind w:left="480" w:hanging="480"/>
              <w:rPr>
                <w:del w:id="12245" w:author="Steff Guzmán" w:date="2023-03-13T18:13:00Z"/>
                <w:rFonts w:cs="Times New Roman"/>
                <w:b/>
                <w:sz w:val="20"/>
                <w:szCs w:val="20"/>
              </w:rPr>
              <w:pPrChange w:id="12246" w:author="Camilo Andrés Díaz Gómez" w:date="2023-03-28T17:43:00Z">
                <w:pPr>
                  <w:widowControl w:val="0"/>
                  <w:autoSpaceDE w:val="0"/>
                  <w:autoSpaceDN w:val="0"/>
                  <w:adjustRightInd w:val="0"/>
                  <w:spacing w:before="60" w:after="60" w:line="276" w:lineRule="auto"/>
                  <w:ind w:left="480" w:hanging="480"/>
                </w:pPr>
              </w:pPrChange>
            </w:pPr>
            <w:del w:id="12247" w:author="Steff Guzmán" w:date="2023-03-13T18:13:00Z">
              <w:r w:rsidRPr="002B569F" w:rsidDel="00B459BD">
                <w:rPr>
                  <w:rFonts w:cs="Times New Roman"/>
                  <w:noProof/>
                  <w:sz w:val="20"/>
                  <w:szCs w:val="20"/>
                </w:rPr>
                <w:delText xml:space="preserve">Colombia. Presidencia de la República. (1998). </w:delText>
              </w:r>
              <w:r w:rsidRPr="002B569F" w:rsidDel="00B459BD">
                <w:rPr>
                  <w:rFonts w:cs="Times New Roman"/>
                  <w:i/>
                  <w:iCs/>
                  <w:noProof/>
                  <w:sz w:val="20"/>
                  <w:szCs w:val="20"/>
                </w:rPr>
                <w:delText>Decreto 1504 de 1998: por el cual se Reglamenta el Manejo del Espacio Público en los Planes de Ordenamiento Territorial</w:delText>
              </w:r>
              <w:r w:rsidRPr="002B569F" w:rsidDel="00B459BD">
                <w:rPr>
                  <w:rFonts w:cs="Times New Roman"/>
                  <w:noProof/>
                  <w:sz w:val="20"/>
                  <w:szCs w:val="20"/>
                </w:rPr>
                <w:delText>. Diario Oficial.</w:delText>
              </w:r>
            </w:del>
          </w:p>
        </w:tc>
      </w:tr>
      <w:tr w:rsidR="002B569F" w:rsidRPr="002B569F" w:rsidDel="00B459BD" w14:paraId="31471E1F" w14:textId="77777777" w:rsidTr="00162569">
        <w:trPr>
          <w:del w:id="12248" w:author="Steff Guzmán" w:date="2023-03-13T18:13:00Z"/>
        </w:trPr>
        <w:tc>
          <w:tcPr>
            <w:tcW w:w="4253" w:type="dxa"/>
            <w:tcBorders>
              <w:left w:val="nil"/>
              <w:right w:val="nil"/>
            </w:tcBorders>
            <w:vAlign w:val="center"/>
          </w:tcPr>
          <w:p w14:paraId="363D52D7" w14:textId="01DAAF9E" w:rsidR="00785CED" w:rsidRPr="002B569F" w:rsidDel="00B459BD" w:rsidRDefault="00785CED">
            <w:pPr>
              <w:spacing w:before="60" w:after="60"/>
              <w:jc w:val="left"/>
              <w:rPr>
                <w:del w:id="12249" w:author="Steff Guzmán" w:date="2023-03-13T18:13:00Z"/>
                <w:rFonts w:cs="Times New Roman"/>
                <w:b/>
                <w:sz w:val="20"/>
                <w:szCs w:val="20"/>
              </w:rPr>
              <w:pPrChange w:id="12250" w:author="Camilo Andrés Díaz Gómez" w:date="2023-03-28T17:43:00Z">
                <w:pPr>
                  <w:spacing w:before="60" w:after="60" w:line="276" w:lineRule="auto"/>
                  <w:jc w:val="left"/>
                </w:pPr>
              </w:pPrChange>
            </w:pPr>
            <w:del w:id="12251" w:author="Steff Guzmán" w:date="2023-03-13T18:13:00Z">
              <w:r w:rsidRPr="002B569F" w:rsidDel="00B459BD">
                <w:rPr>
                  <w:rFonts w:cs="Times New Roman"/>
                  <w:sz w:val="20"/>
                  <w:szCs w:val="20"/>
                </w:rPr>
                <w:delText>(Colombia. Congreso de la República, 2014)</w:delText>
              </w:r>
            </w:del>
          </w:p>
        </w:tc>
        <w:tc>
          <w:tcPr>
            <w:tcW w:w="8647" w:type="dxa"/>
            <w:tcBorders>
              <w:left w:val="nil"/>
              <w:right w:val="nil"/>
            </w:tcBorders>
            <w:vAlign w:val="center"/>
          </w:tcPr>
          <w:p w14:paraId="699FD25A" w14:textId="42F2FEA7" w:rsidR="00785CED" w:rsidRPr="002B569F" w:rsidDel="00B459BD" w:rsidRDefault="00785CED">
            <w:pPr>
              <w:widowControl w:val="0"/>
              <w:autoSpaceDE w:val="0"/>
              <w:autoSpaceDN w:val="0"/>
              <w:adjustRightInd w:val="0"/>
              <w:spacing w:before="60" w:after="60"/>
              <w:ind w:left="480" w:hanging="480"/>
              <w:rPr>
                <w:del w:id="12252" w:author="Steff Guzmán" w:date="2023-03-13T18:13:00Z"/>
                <w:rFonts w:cs="Times New Roman"/>
                <w:b/>
                <w:sz w:val="20"/>
                <w:szCs w:val="20"/>
              </w:rPr>
              <w:pPrChange w:id="12253" w:author="Camilo Andrés Díaz Gómez" w:date="2023-03-28T17:43:00Z">
                <w:pPr>
                  <w:widowControl w:val="0"/>
                  <w:autoSpaceDE w:val="0"/>
                  <w:autoSpaceDN w:val="0"/>
                  <w:adjustRightInd w:val="0"/>
                  <w:spacing w:before="60" w:after="60" w:line="276" w:lineRule="auto"/>
                  <w:ind w:left="480" w:hanging="480"/>
                </w:pPr>
              </w:pPrChange>
            </w:pPr>
            <w:del w:id="12254" w:author="Steff Guzmán" w:date="2023-03-13T18:13:00Z">
              <w:r w:rsidRPr="002B569F" w:rsidDel="00B459BD">
                <w:rPr>
                  <w:rFonts w:cs="Times New Roman"/>
                  <w:noProof/>
                  <w:sz w:val="20"/>
                  <w:szCs w:val="20"/>
                </w:rPr>
                <w:delText xml:space="preserve">Colombia. Congreso de la República. (2014). </w:delText>
              </w:r>
              <w:r w:rsidRPr="002B569F" w:rsidDel="00B459BD">
                <w:rPr>
                  <w:rFonts w:cs="Times New Roman"/>
                  <w:i/>
                  <w:iCs/>
                  <w:noProof/>
                  <w:sz w:val="20"/>
                  <w:szCs w:val="20"/>
                </w:rPr>
                <w:delText>Ley 1733 de 2014: Ley Consuelo Devis Saavedra, mediante la cual se regulan los servicios de cuidados paliativos para el manejo integral de pacientes con enfermedades terminales, crónicas, degenerativas e irreversibles en cualquier fase de la enfermedad de alto impacto en la calidad de vida</w:delText>
              </w:r>
              <w:r w:rsidRPr="002B569F" w:rsidDel="00B459BD">
                <w:rPr>
                  <w:rFonts w:cs="Times New Roman"/>
                  <w:noProof/>
                  <w:sz w:val="20"/>
                  <w:szCs w:val="20"/>
                </w:rPr>
                <w:delText>. Diario Oficial.</w:delText>
              </w:r>
            </w:del>
          </w:p>
        </w:tc>
      </w:tr>
      <w:tr w:rsidR="002B569F" w:rsidRPr="002B569F" w:rsidDel="00B459BD" w14:paraId="105B669A" w14:textId="77777777" w:rsidTr="00162569">
        <w:trPr>
          <w:del w:id="12255" w:author="Steff Guzmán" w:date="2023-03-13T18:13:00Z"/>
        </w:trPr>
        <w:tc>
          <w:tcPr>
            <w:tcW w:w="4253" w:type="dxa"/>
            <w:tcBorders>
              <w:left w:val="nil"/>
              <w:right w:val="nil"/>
            </w:tcBorders>
            <w:vAlign w:val="center"/>
          </w:tcPr>
          <w:p w14:paraId="7A12F5E0" w14:textId="1B98F649" w:rsidR="00785CED" w:rsidRPr="002B569F" w:rsidDel="00B459BD" w:rsidRDefault="00785CED">
            <w:pPr>
              <w:spacing w:before="60" w:after="60"/>
              <w:jc w:val="left"/>
              <w:rPr>
                <w:del w:id="12256" w:author="Steff Guzmán" w:date="2023-03-13T18:13:00Z"/>
                <w:rFonts w:cs="Times New Roman"/>
                <w:sz w:val="20"/>
                <w:szCs w:val="20"/>
              </w:rPr>
              <w:pPrChange w:id="12257" w:author="Camilo Andrés Díaz Gómez" w:date="2023-03-28T17:43:00Z">
                <w:pPr>
                  <w:spacing w:before="60" w:after="60" w:line="276" w:lineRule="auto"/>
                  <w:jc w:val="left"/>
                </w:pPr>
              </w:pPrChange>
            </w:pPr>
            <w:del w:id="12258" w:author="Steff Guzmán" w:date="2023-03-13T18:13:00Z">
              <w:r w:rsidRPr="002B569F" w:rsidDel="00B459BD">
                <w:rPr>
                  <w:rFonts w:cs="Times New Roman"/>
                  <w:sz w:val="20"/>
                  <w:szCs w:val="20"/>
                </w:rPr>
                <w:delText>(Colombia. Corte Constitucional, 2003a)</w:delText>
              </w:r>
            </w:del>
          </w:p>
        </w:tc>
        <w:tc>
          <w:tcPr>
            <w:tcW w:w="8647" w:type="dxa"/>
            <w:tcBorders>
              <w:left w:val="nil"/>
              <w:right w:val="nil"/>
            </w:tcBorders>
            <w:vAlign w:val="center"/>
          </w:tcPr>
          <w:p w14:paraId="446F7D5F" w14:textId="3DF3B280" w:rsidR="00785CED" w:rsidRPr="002B569F" w:rsidDel="00B459BD" w:rsidRDefault="00785CED">
            <w:pPr>
              <w:widowControl w:val="0"/>
              <w:autoSpaceDE w:val="0"/>
              <w:autoSpaceDN w:val="0"/>
              <w:adjustRightInd w:val="0"/>
              <w:spacing w:before="60" w:after="60"/>
              <w:ind w:left="480" w:hanging="480"/>
              <w:rPr>
                <w:del w:id="12259" w:author="Steff Guzmán" w:date="2023-03-13T18:13:00Z"/>
                <w:rFonts w:cs="Times New Roman"/>
                <w:b/>
                <w:sz w:val="20"/>
                <w:szCs w:val="20"/>
              </w:rPr>
              <w:pPrChange w:id="12260" w:author="Camilo Andrés Díaz Gómez" w:date="2023-03-28T17:43:00Z">
                <w:pPr>
                  <w:widowControl w:val="0"/>
                  <w:autoSpaceDE w:val="0"/>
                  <w:autoSpaceDN w:val="0"/>
                  <w:adjustRightInd w:val="0"/>
                  <w:spacing w:before="60" w:after="60" w:line="276" w:lineRule="auto"/>
                  <w:ind w:left="480" w:hanging="480"/>
                </w:pPr>
              </w:pPrChange>
            </w:pPr>
            <w:del w:id="12261" w:author="Steff Guzmán" w:date="2023-03-13T18:13:00Z">
              <w:r w:rsidRPr="002B569F" w:rsidDel="00B459BD">
                <w:rPr>
                  <w:rFonts w:cs="Times New Roman"/>
                  <w:noProof/>
                  <w:sz w:val="20"/>
                  <w:szCs w:val="20"/>
                </w:rPr>
                <w:delText xml:space="preserve">Colombia. Corte Constitucional. (2003a). </w:delText>
              </w:r>
              <w:r w:rsidRPr="002B569F" w:rsidDel="00B459BD">
                <w:rPr>
                  <w:rFonts w:cs="Times New Roman"/>
                  <w:i/>
                  <w:iCs/>
                  <w:noProof/>
                  <w:sz w:val="20"/>
                  <w:szCs w:val="20"/>
                </w:rPr>
                <w:delText>Sentencia SU.805 de 2003: vía de hecho en proceso de lanzamiento por ocupacion de hecho / debido proceso de querellados - vulneración por actuaciones arbitrarias. M. P. Jaime Córdoba Triviño</w:delText>
              </w:r>
              <w:r w:rsidRPr="002B569F" w:rsidDel="00B459BD">
                <w:rPr>
                  <w:rFonts w:cs="Times New Roman"/>
                  <w:noProof/>
                  <w:sz w:val="20"/>
                  <w:szCs w:val="20"/>
                </w:rPr>
                <w:delText>. Corte Constitucional.</w:delText>
              </w:r>
            </w:del>
          </w:p>
        </w:tc>
      </w:tr>
      <w:tr w:rsidR="002B569F" w:rsidRPr="002B569F" w:rsidDel="00B459BD" w14:paraId="1D7BE588" w14:textId="77777777" w:rsidTr="00162569">
        <w:trPr>
          <w:del w:id="12262" w:author="Steff Guzmán" w:date="2023-03-13T18:13:00Z"/>
        </w:trPr>
        <w:tc>
          <w:tcPr>
            <w:tcW w:w="4253" w:type="dxa"/>
            <w:tcBorders>
              <w:left w:val="nil"/>
              <w:right w:val="nil"/>
            </w:tcBorders>
            <w:vAlign w:val="center"/>
          </w:tcPr>
          <w:p w14:paraId="493AD805" w14:textId="0FC47D0E" w:rsidR="00785CED" w:rsidRPr="002B569F" w:rsidDel="00B459BD" w:rsidRDefault="00785CED">
            <w:pPr>
              <w:spacing w:before="60" w:after="60"/>
              <w:jc w:val="left"/>
              <w:rPr>
                <w:del w:id="12263" w:author="Steff Guzmán" w:date="2023-03-13T18:13:00Z"/>
                <w:rFonts w:cs="Times New Roman"/>
                <w:b/>
                <w:sz w:val="20"/>
                <w:szCs w:val="20"/>
              </w:rPr>
              <w:pPrChange w:id="12264" w:author="Camilo Andrés Díaz Gómez" w:date="2023-03-28T17:43:00Z">
                <w:pPr>
                  <w:spacing w:before="60" w:after="60" w:line="276" w:lineRule="auto"/>
                  <w:jc w:val="left"/>
                </w:pPr>
              </w:pPrChange>
            </w:pPr>
            <w:del w:id="12265" w:author="Steff Guzmán" w:date="2023-03-13T18:13:00Z">
              <w:r w:rsidRPr="002B569F" w:rsidDel="00B459BD">
                <w:rPr>
                  <w:rFonts w:cs="Times New Roman"/>
                  <w:sz w:val="20"/>
                  <w:szCs w:val="20"/>
                </w:rPr>
                <w:delText>(Colombia. Corte Constitucional, 2003b)</w:delText>
              </w:r>
            </w:del>
          </w:p>
        </w:tc>
        <w:tc>
          <w:tcPr>
            <w:tcW w:w="8647" w:type="dxa"/>
            <w:tcBorders>
              <w:left w:val="nil"/>
              <w:right w:val="nil"/>
            </w:tcBorders>
            <w:vAlign w:val="center"/>
          </w:tcPr>
          <w:p w14:paraId="717E0F1B" w14:textId="7A7D8B55" w:rsidR="00785CED" w:rsidRPr="002B569F" w:rsidDel="00B459BD" w:rsidRDefault="00785CED">
            <w:pPr>
              <w:widowControl w:val="0"/>
              <w:autoSpaceDE w:val="0"/>
              <w:autoSpaceDN w:val="0"/>
              <w:adjustRightInd w:val="0"/>
              <w:spacing w:before="60" w:after="60"/>
              <w:ind w:left="480" w:hanging="480"/>
              <w:rPr>
                <w:del w:id="12266" w:author="Steff Guzmán" w:date="2023-03-13T18:13:00Z"/>
                <w:rFonts w:cs="Times New Roman"/>
                <w:b/>
                <w:sz w:val="20"/>
                <w:szCs w:val="20"/>
              </w:rPr>
              <w:pPrChange w:id="12267" w:author="Camilo Andrés Díaz Gómez" w:date="2023-03-28T17:43:00Z">
                <w:pPr>
                  <w:widowControl w:val="0"/>
                  <w:autoSpaceDE w:val="0"/>
                  <w:autoSpaceDN w:val="0"/>
                  <w:adjustRightInd w:val="0"/>
                  <w:spacing w:before="60" w:after="60" w:line="276" w:lineRule="auto"/>
                  <w:ind w:left="480" w:hanging="480"/>
                </w:pPr>
              </w:pPrChange>
            </w:pPr>
            <w:del w:id="12268" w:author="Steff Guzmán" w:date="2023-03-13T18:13:00Z">
              <w:r w:rsidRPr="002B569F" w:rsidDel="00B459BD">
                <w:rPr>
                  <w:rFonts w:cs="Times New Roman"/>
                  <w:noProof/>
                  <w:sz w:val="20"/>
                  <w:szCs w:val="20"/>
                </w:rPr>
                <w:delText xml:space="preserve">Colombia. Corte Constitucional. (2003b). </w:delText>
              </w:r>
              <w:r w:rsidRPr="002B569F" w:rsidDel="00B459BD">
                <w:rPr>
                  <w:rFonts w:cs="Times New Roman"/>
                  <w:i/>
                  <w:iCs/>
                  <w:noProof/>
                  <w:sz w:val="20"/>
                  <w:szCs w:val="20"/>
                </w:rPr>
                <w:delText>Sentencia T-361 de 2003: acción de tutela instaurada por Elkis Patricia Jiménez Castro contra la Universidad Cooperativa de Colombia – Seccional Santa Marta. M. P. Manuel José Cepeda Espinosa</w:delText>
              </w:r>
              <w:r w:rsidRPr="002B569F" w:rsidDel="00B459BD">
                <w:rPr>
                  <w:rFonts w:cs="Times New Roman"/>
                  <w:noProof/>
                  <w:sz w:val="20"/>
                  <w:szCs w:val="20"/>
                </w:rPr>
                <w:delText>. Corte Constitucional.</w:delText>
              </w:r>
            </w:del>
          </w:p>
        </w:tc>
      </w:tr>
      <w:tr w:rsidR="002B569F" w:rsidRPr="002B569F" w:rsidDel="00B459BD" w14:paraId="3521661A" w14:textId="77777777" w:rsidTr="00162569">
        <w:trPr>
          <w:del w:id="12269" w:author="Steff Guzmán" w:date="2023-03-13T18:13:00Z"/>
        </w:trPr>
        <w:tc>
          <w:tcPr>
            <w:tcW w:w="4253" w:type="dxa"/>
            <w:tcBorders>
              <w:left w:val="nil"/>
              <w:right w:val="nil"/>
            </w:tcBorders>
            <w:vAlign w:val="center"/>
          </w:tcPr>
          <w:p w14:paraId="53D7617F" w14:textId="4F03885F" w:rsidR="00785CED" w:rsidRPr="002B569F" w:rsidDel="00B459BD" w:rsidRDefault="00785CED">
            <w:pPr>
              <w:spacing w:before="60" w:after="60"/>
              <w:jc w:val="left"/>
              <w:rPr>
                <w:del w:id="12270" w:author="Steff Guzmán" w:date="2023-03-13T18:13:00Z"/>
                <w:rFonts w:cs="Times New Roman"/>
                <w:b/>
                <w:sz w:val="20"/>
                <w:szCs w:val="20"/>
              </w:rPr>
              <w:pPrChange w:id="12271" w:author="Camilo Andrés Díaz Gómez" w:date="2023-03-28T17:43:00Z">
                <w:pPr>
                  <w:spacing w:before="60" w:after="60" w:line="276" w:lineRule="auto"/>
                  <w:jc w:val="left"/>
                </w:pPr>
              </w:pPrChange>
            </w:pPr>
            <w:del w:id="12272" w:author="Steff Guzmán" w:date="2023-03-13T18:13:00Z">
              <w:r w:rsidRPr="002B569F" w:rsidDel="00B459BD">
                <w:rPr>
                  <w:rFonts w:cs="Times New Roman"/>
                  <w:sz w:val="20"/>
                  <w:szCs w:val="20"/>
                </w:rPr>
                <w:delText>(Colombia. Corte Constitucional, 2006)</w:delText>
              </w:r>
            </w:del>
          </w:p>
        </w:tc>
        <w:tc>
          <w:tcPr>
            <w:tcW w:w="8647" w:type="dxa"/>
            <w:tcBorders>
              <w:left w:val="nil"/>
              <w:right w:val="nil"/>
            </w:tcBorders>
            <w:vAlign w:val="center"/>
          </w:tcPr>
          <w:p w14:paraId="08C42CFE" w14:textId="0CEDF934" w:rsidR="00785CED" w:rsidRPr="002B569F" w:rsidDel="00B459BD" w:rsidRDefault="00785CED">
            <w:pPr>
              <w:widowControl w:val="0"/>
              <w:autoSpaceDE w:val="0"/>
              <w:autoSpaceDN w:val="0"/>
              <w:adjustRightInd w:val="0"/>
              <w:spacing w:before="60" w:after="60"/>
              <w:ind w:left="480" w:hanging="480"/>
              <w:rPr>
                <w:del w:id="12273" w:author="Steff Guzmán" w:date="2023-03-13T18:13:00Z"/>
                <w:rFonts w:cs="Times New Roman"/>
                <w:b/>
                <w:sz w:val="20"/>
                <w:szCs w:val="20"/>
              </w:rPr>
              <w:pPrChange w:id="12274" w:author="Camilo Andrés Díaz Gómez" w:date="2023-03-28T17:43:00Z">
                <w:pPr>
                  <w:widowControl w:val="0"/>
                  <w:autoSpaceDE w:val="0"/>
                  <w:autoSpaceDN w:val="0"/>
                  <w:adjustRightInd w:val="0"/>
                  <w:spacing w:before="60" w:after="60" w:line="276" w:lineRule="auto"/>
                  <w:ind w:left="480" w:hanging="480"/>
                </w:pPr>
              </w:pPrChange>
            </w:pPr>
            <w:del w:id="12275" w:author="Steff Guzmán" w:date="2023-03-13T18:13:00Z">
              <w:r w:rsidRPr="002B569F" w:rsidDel="00B459BD">
                <w:rPr>
                  <w:rFonts w:cs="Times New Roman"/>
                  <w:noProof/>
                  <w:sz w:val="20"/>
                  <w:szCs w:val="20"/>
                </w:rPr>
                <w:delText xml:space="preserve">Colombia. Corte Constitucional. (2006). </w:delText>
              </w:r>
              <w:r w:rsidRPr="002B569F" w:rsidDel="00B459BD">
                <w:rPr>
                  <w:rFonts w:cs="Times New Roman"/>
                  <w:i/>
                  <w:iCs/>
                  <w:noProof/>
                  <w:sz w:val="20"/>
                  <w:szCs w:val="20"/>
                </w:rPr>
                <w:delText>Sentencia T-264 de 2006: acción de tutela instaurada por Fanny Stella Lesmes Galarza, en representación de su menor hijo Paul Andrés Rodríguez Lesmes contra la Universidad de los Andes. M. P. Jaime Araújo Rentería</w:delText>
              </w:r>
              <w:r w:rsidRPr="002B569F" w:rsidDel="00B459BD">
                <w:rPr>
                  <w:rFonts w:cs="Times New Roman"/>
                  <w:noProof/>
                  <w:sz w:val="20"/>
                  <w:szCs w:val="20"/>
                </w:rPr>
                <w:delText>. Corte Constitucional.</w:delText>
              </w:r>
            </w:del>
          </w:p>
        </w:tc>
      </w:tr>
      <w:tr w:rsidR="002B569F" w:rsidRPr="002B569F" w:rsidDel="00B459BD" w14:paraId="5D56C929" w14:textId="77777777" w:rsidTr="00162569">
        <w:trPr>
          <w:del w:id="12276" w:author="Steff Guzmán" w:date="2023-03-13T18:13:00Z"/>
        </w:trPr>
        <w:tc>
          <w:tcPr>
            <w:tcW w:w="4253" w:type="dxa"/>
            <w:tcBorders>
              <w:left w:val="nil"/>
              <w:right w:val="nil"/>
            </w:tcBorders>
            <w:vAlign w:val="center"/>
          </w:tcPr>
          <w:p w14:paraId="0EA4CAB8" w14:textId="7EEF7A79" w:rsidR="00785CED" w:rsidRPr="002B569F" w:rsidDel="00B459BD" w:rsidRDefault="00785CED">
            <w:pPr>
              <w:spacing w:before="60" w:after="60"/>
              <w:jc w:val="left"/>
              <w:rPr>
                <w:del w:id="12277" w:author="Steff Guzmán" w:date="2023-03-13T18:13:00Z"/>
                <w:rFonts w:cs="Times New Roman"/>
                <w:b/>
                <w:sz w:val="20"/>
                <w:szCs w:val="20"/>
              </w:rPr>
              <w:pPrChange w:id="12278" w:author="Camilo Andrés Díaz Gómez" w:date="2023-03-28T17:43:00Z">
                <w:pPr>
                  <w:spacing w:before="60" w:after="60" w:line="276" w:lineRule="auto"/>
                  <w:jc w:val="left"/>
                </w:pPr>
              </w:pPrChange>
            </w:pPr>
            <w:del w:id="12279" w:author="Steff Guzmán" w:date="2023-03-13T18:13:00Z">
              <w:r w:rsidRPr="002B569F" w:rsidDel="00B459BD">
                <w:rPr>
                  <w:rFonts w:cs="Times New Roman"/>
                  <w:sz w:val="20"/>
                  <w:szCs w:val="20"/>
                </w:rPr>
                <w:delText>(Colombia. Ministerio de Salud y Protección Social, 2012)</w:delText>
              </w:r>
            </w:del>
          </w:p>
        </w:tc>
        <w:tc>
          <w:tcPr>
            <w:tcW w:w="8647" w:type="dxa"/>
            <w:tcBorders>
              <w:left w:val="nil"/>
              <w:right w:val="nil"/>
            </w:tcBorders>
            <w:vAlign w:val="center"/>
          </w:tcPr>
          <w:p w14:paraId="6301BC66" w14:textId="17196586" w:rsidR="00785CED" w:rsidRPr="002B569F" w:rsidDel="00B459BD" w:rsidRDefault="00785CED">
            <w:pPr>
              <w:widowControl w:val="0"/>
              <w:autoSpaceDE w:val="0"/>
              <w:autoSpaceDN w:val="0"/>
              <w:adjustRightInd w:val="0"/>
              <w:spacing w:before="60" w:after="60"/>
              <w:ind w:left="480" w:hanging="480"/>
              <w:rPr>
                <w:del w:id="12280" w:author="Steff Guzmán" w:date="2023-03-13T18:13:00Z"/>
                <w:rFonts w:cs="Times New Roman"/>
                <w:b/>
                <w:sz w:val="20"/>
                <w:szCs w:val="20"/>
              </w:rPr>
              <w:pPrChange w:id="12281" w:author="Camilo Andrés Díaz Gómez" w:date="2023-03-28T17:43:00Z">
                <w:pPr>
                  <w:widowControl w:val="0"/>
                  <w:autoSpaceDE w:val="0"/>
                  <w:autoSpaceDN w:val="0"/>
                  <w:adjustRightInd w:val="0"/>
                  <w:spacing w:before="60" w:after="60" w:line="276" w:lineRule="auto"/>
                  <w:ind w:left="480" w:hanging="480"/>
                </w:pPr>
              </w:pPrChange>
            </w:pPr>
            <w:del w:id="12282" w:author="Steff Guzmán" w:date="2023-03-13T18:13:00Z">
              <w:r w:rsidRPr="002B569F" w:rsidDel="00B459BD">
                <w:rPr>
                  <w:rFonts w:cs="Times New Roman"/>
                  <w:noProof/>
                  <w:sz w:val="20"/>
                  <w:szCs w:val="20"/>
                </w:rPr>
                <w:delText xml:space="preserve">Colombia. Ministerio de Salud y Protección Social. (2012). </w:delText>
              </w:r>
              <w:r w:rsidRPr="002B569F" w:rsidDel="00B459BD">
                <w:rPr>
                  <w:rFonts w:cs="Times New Roman"/>
                  <w:i/>
                  <w:iCs/>
                  <w:noProof/>
                  <w:sz w:val="20"/>
                  <w:szCs w:val="20"/>
                </w:rPr>
                <w:delText>Resolución 4331 de 2012 (diciembre 19): por medio de la cual se adiciona y modifica parcialmente la Resolución 3047 de 2008 modificada por la resolución 416 de 2009</w:delText>
              </w:r>
              <w:r w:rsidRPr="002B569F" w:rsidDel="00B459BD">
                <w:rPr>
                  <w:rFonts w:cs="Times New Roman"/>
                  <w:noProof/>
                  <w:sz w:val="20"/>
                  <w:szCs w:val="20"/>
                </w:rPr>
                <w:delText>. Diario Oficial.</w:delText>
              </w:r>
            </w:del>
          </w:p>
        </w:tc>
      </w:tr>
      <w:tr w:rsidR="002B569F" w:rsidRPr="002B569F" w:rsidDel="00B459BD" w14:paraId="6570224D" w14:textId="77777777" w:rsidTr="00162569">
        <w:trPr>
          <w:del w:id="12283" w:author="Steff Guzmán" w:date="2023-03-13T18:13:00Z"/>
        </w:trPr>
        <w:tc>
          <w:tcPr>
            <w:tcW w:w="4253" w:type="dxa"/>
            <w:tcBorders>
              <w:left w:val="nil"/>
              <w:right w:val="nil"/>
            </w:tcBorders>
            <w:vAlign w:val="center"/>
          </w:tcPr>
          <w:p w14:paraId="6C4B19F4" w14:textId="03891BB1" w:rsidR="00785CED" w:rsidRPr="002B569F" w:rsidDel="00B459BD" w:rsidRDefault="00785CED">
            <w:pPr>
              <w:spacing w:before="60" w:after="60"/>
              <w:jc w:val="left"/>
              <w:rPr>
                <w:del w:id="12284" w:author="Steff Guzmán" w:date="2023-03-13T18:13:00Z"/>
                <w:rFonts w:cs="Times New Roman"/>
                <w:b/>
                <w:sz w:val="20"/>
                <w:szCs w:val="20"/>
              </w:rPr>
              <w:pPrChange w:id="12285" w:author="Camilo Andrés Díaz Gómez" w:date="2023-03-28T17:43:00Z">
                <w:pPr>
                  <w:spacing w:before="60" w:after="60" w:line="276" w:lineRule="auto"/>
                  <w:jc w:val="left"/>
                </w:pPr>
              </w:pPrChange>
            </w:pPr>
            <w:del w:id="12286" w:author="Steff Guzmán" w:date="2023-03-13T18:13:00Z">
              <w:r w:rsidRPr="002B569F" w:rsidDel="00B459BD">
                <w:rPr>
                  <w:rFonts w:cs="Times New Roman"/>
                  <w:sz w:val="20"/>
                  <w:szCs w:val="20"/>
                </w:rPr>
                <w:delText>(Colombia. Ministerio de Hacienda y Crédito Público. Superintendencia Financiera, 2006)</w:delText>
              </w:r>
            </w:del>
          </w:p>
        </w:tc>
        <w:tc>
          <w:tcPr>
            <w:tcW w:w="8647" w:type="dxa"/>
            <w:tcBorders>
              <w:left w:val="nil"/>
              <w:right w:val="nil"/>
            </w:tcBorders>
            <w:vAlign w:val="center"/>
          </w:tcPr>
          <w:p w14:paraId="182F8B8C" w14:textId="4B3C9961" w:rsidR="00785CED" w:rsidRPr="002B569F" w:rsidDel="00B459BD" w:rsidRDefault="00785CED">
            <w:pPr>
              <w:widowControl w:val="0"/>
              <w:autoSpaceDE w:val="0"/>
              <w:autoSpaceDN w:val="0"/>
              <w:adjustRightInd w:val="0"/>
              <w:spacing w:before="60" w:after="60"/>
              <w:ind w:left="480" w:hanging="480"/>
              <w:rPr>
                <w:del w:id="12287" w:author="Steff Guzmán" w:date="2023-03-13T18:13:00Z"/>
                <w:rFonts w:cs="Times New Roman"/>
                <w:b/>
                <w:sz w:val="20"/>
                <w:szCs w:val="20"/>
              </w:rPr>
              <w:pPrChange w:id="12288" w:author="Camilo Andrés Díaz Gómez" w:date="2023-03-28T17:43:00Z">
                <w:pPr>
                  <w:widowControl w:val="0"/>
                  <w:autoSpaceDE w:val="0"/>
                  <w:autoSpaceDN w:val="0"/>
                  <w:adjustRightInd w:val="0"/>
                  <w:spacing w:before="60" w:after="60" w:line="276" w:lineRule="auto"/>
                  <w:ind w:left="480" w:hanging="480"/>
                </w:pPr>
              </w:pPrChange>
            </w:pPr>
            <w:del w:id="12289" w:author="Steff Guzmán" w:date="2023-03-13T18:13:00Z">
              <w:r w:rsidRPr="002B569F" w:rsidDel="00B459BD">
                <w:rPr>
                  <w:rFonts w:cs="Times New Roman"/>
                  <w:noProof/>
                  <w:sz w:val="20"/>
                  <w:szCs w:val="20"/>
                </w:rPr>
                <w:delText xml:space="preserve">Colombia. Ministerio de Hacienda y Crédito Público. Superintendencia Financiera. (2006). </w:delText>
              </w:r>
              <w:r w:rsidRPr="002B569F" w:rsidDel="00B459BD">
                <w:rPr>
                  <w:rFonts w:cs="Times New Roman"/>
                  <w:i/>
                  <w:iCs/>
                  <w:noProof/>
                  <w:sz w:val="20"/>
                  <w:szCs w:val="20"/>
                </w:rPr>
                <w:delText>Circular Externa 048 de 2006 (diciembre 22)</w:delText>
              </w:r>
              <w:r w:rsidRPr="002B569F" w:rsidDel="00B459BD">
                <w:rPr>
                  <w:rFonts w:cs="Times New Roman"/>
                  <w:noProof/>
                  <w:sz w:val="20"/>
                  <w:szCs w:val="20"/>
                </w:rPr>
                <w:delText>. Superfinanciera.</w:delText>
              </w:r>
            </w:del>
          </w:p>
        </w:tc>
      </w:tr>
      <w:tr w:rsidR="002B569F" w:rsidRPr="002B569F" w:rsidDel="00B459BD" w14:paraId="19E0E035" w14:textId="77777777" w:rsidTr="00162569">
        <w:trPr>
          <w:del w:id="12290" w:author="Steff Guzmán" w:date="2023-03-13T18:13:00Z"/>
        </w:trPr>
        <w:tc>
          <w:tcPr>
            <w:tcW w:w="4253" w:type="dxa"/>
            <w:tcBorders>
              <w:left w:val="nil"/>
              <w:right w:val="nil"/>
            </w:tcBorders>
            <w:vAlign w:val="center"/>
          </w:tcPr>
          <w:p w14:paraId="424B0BD8" w14:textId="65D12209" w:rsidR="00785CED" w:rsidRPr="002B569F" w:rsidDel="00B459BD" w:rsidRDefault="00785CED">
            <w:pPr>
              <w:spacing w:before="60" w:after="60"/>
              <w:jc w:val="left"/>
              <w:rPr>
                <w:del w:id="12291" w:author="Steff Guzmán" w:date="2023-03-13T18:13:00Z"/>
                <w:rFonts w:cs="Times New Roman"/>
                <w:b/>
                <w:sz w:val="20"/>
                <w:szCs w:val="20"/>
              </w:rPr>
              <w:pPrChange w:id="12292" w:author="Camilo Andrés Díaz Gómez" w:date="2023-03-28T17:43:00Z">
                <w:pPr>
                  <w:spacing w:before="60" w:after="60" w:line="276" w:lineRule="auto"/>
                  <w:jc w:val="left"/>
                </w:pPr>
              </w:pPrChange>
            </w:pPr>
            <w:del w:id="12293" w:author="Steff Guzmán" w:date="2023-03-13T18:13:00Z">
              <w:r w:rsidRPr="002B569F" w:rsidDel="00B459BD">
                <w:rPr>
                  <w:rFonts w:cs="Times New Roman"/>
                  <w:sz w:val="20"/>
                  <w:szCs w:val="20"/>
                </w:rPr>
                <w:delText>(Colombia. Ministerio de Minas y Energía, 2010)</w:delText>
              </w:r>
            </w:del>
          </w:p>
        </w:tc>
        <w:tc>
          <w:tcPr>
            <w:tcW w:w="8647" w:type="dxa"/>
            <w:tcBorders>
              <w:left w:val="nil"/>
              <w:right w:val="nil"/>
            </w:tcBorders>
            <w:vAlign w:val="center"/>
          </w:tcPr>
          <w:p w14:paraId="541241CC" w14:textId="7AA7F526" w:rsidR="00785CED" w:rsidRPr="002B569F" w:rsidDel="00B459BD" w:rsidRDefault="00785CED">
            <w:pPr>
              <w:widowControl w:val="0"/>
              <w:autoSpaceDE w:val="0"/>
              <w:autoSpaceDN w:val="0"/>
              <w:adjustRightInd w:val="0"/>
              <w:spacing w:before="60" w:after="60"/>
              <w:ind w:left="480" w:hanging="480"/>
              <w:rPr>
                <w:del w:id="12294" w:author="Steff Guzmán" w:date="2023-03-13T18:13:00Z"/>
                <w:rFonts w:cs="Times New Roman"/>
                <w:b/>
                <w:sz w:val="20"/>
                <w:szCs w:val="20"/>
              </w:rPr>
              <w:pPrChange w:id="12295" w:author="Camilo Andrés Díaz Gómez" w:date="2023-03-28T17:43:00Z">
                <w:pPr>
                  <w:widowControl w:val="0"/>
                  <w:autoSpaceDE w:val="0"/>
                  <w:autoSpaceDN w:val="0"/>
                  <w:adjustRightInd w:val="0"/>
                  <w:spacing w:before="60" w:after="60" w:line="276" w:lineRule="auto"/>
                  <w:ind w:left="480" w:hanging="480"/>
                </w:pPr>
              </w:pPrChange>
            </w:pPr>
            <w:del w:id="12296" w:author="Steff Guzmán" w:date="2023-03-13T18:13:00Z">
              <w:r w:rsidRPr="002B569F" w:rsidDel="00B459BD">
                <w:rPr>
                  <w:rFonts w:cs="Times New Roman"/>
                  <w:noProof/>
                  <w:sz w:val="20"/>
                  <w:szCs w:val="20"/>
                </w:rPr>
                <w:delText xml:space="preserve">Colombia. Ministerio de Minas y Energía. (2010). </w:delText>
              </w:r>
              <w:r w:rsidRPr="002B569F" w:rsidDel="00B459BD">
                <w:rPr>
                  <w:rFonts w:cs="Times New Roman"/>
                  <w:i/>
                  <w:iCs/>
                  <w:noProof/>
                  <w:sz w:val="20"/>
                  <w:szCs w:val="20"/>
                </w:rPr>
                <w:delText>Reglamento técnico de iluminación y alumbrado público</w:delText>
              </w:r>
              <w:r w:rsidRPr="002B569F" w:rsidDel="00B459BD">
                <w:rPr>
                  <w:rFonts w:cs="Times New Roman"/>
                  <w:noProof/>
                  <w:sz w:val="20"/>
                  <w:szCs w:val="20"/>
                </w:rPr>
                <w:delText>. Ministerio de Minas y Energía.</w:delText>
              </w:r>
            </w:del>
          </w:p>
        </w:tc>
      </w:tr>
      <w:tr w:rsidR="002B569F" w:rsidRPr="002B569F" w:rsidDel="00B459BD" w14:paraId="63060ADF" w14:textId="77777777" w:rsidTr="00162569">
        <w:trPr>
          <w:del w:id="12297" w:author="Steff Guzmán" w:date="2023-03-13T18:13:00Z"/>
        </w:trPr>
        <w:tc>
          <w:tcPr>
            <w:tcW w:w="4253" w:type="dxa"/>
            <w:tcBorders>
              <w:left w:val="nil"/>
              <w:right w:val="nil"/>
            </w:tcBorders>
            <w:vAlign w:val="center"/>
          </w:tcPr>
          <w:p w14:paraId="686A3598" w14:textId="36BF133A" w:rsidR="00785CED" w:rsidRPr="002B569F" w:rsidDel="00B459BD" w:rsidRDefault="00785CED">
            <w:pPr>
              <w:spacing w:before="60" w:after="60"/>
              <w:jc w:val="left"/>
              <w:rPr>
                <w:del w:id="12298" w:author="Steff Guzmán" w:date="2023-03-13T18:13:00Z"/>
                <w:rFonts w:cs="Times New Roman"/>
                <w:b/>
                <w:sz w:val="20"/>
                <w:szCs w:val="20"/>
              </w:rPr>
              <w:pPrChange w:id="12299" w:author="Camilo Andrés Díaz Gómez" w:date="2023-03-28T17:43:00Z">
                <w:pPr>
                  <w:spacing w:before="60" w:after="60" w:line="276" w:lineRule="auto"/>
                  <w:jc w:val="left"/>
                </w:pPr>
              </w:pPrChange>
            </w:pPr>
            <w:del w:id="12300" w:author="Steff Guzmán" w:date="2023-03-13T18:13:00Z">
              <w:r w:rsidRPr="002B569F" w:rsidDel="00B459BD">
                <w:rPr>
                  <w:rFonts w:cs="Times New Roman"/>
                  <w:sz w:val="20"/>
                  <w:szCs w:val="20"/>
                </w:rPr>
                <w:delText>(España. Ministerio de Trabajo y Asuntos Sociales. Instituto Nacional de Seguridad e Higiene en el Trabajo, 1996)</w:delText>
              </w:r>
            </w:del>
          </w:p>
        </w:tc>
        <w:tc>
          <w:tcPr>
            <w:tcW w:w="8647" w:type="dxa"/>
            <w:tcBorders>
              <w:left w:val="nil"/>
              <w:right w:val="nil"/>
            </w:tcBorders>
            <w:vAlign w:val="center"/>
          </w:tcPr>
          <w:p w14:paraId="4D96E488" w14:textId="46CF8691" w:rsidR="00785CED" w:rsidRPr="002B569F" w:rsidDel="00B459BD" w:rsidRDefault="00785CED">
            <w:pPr>
              <w:spacing w:before="60" w:after="60"/>
              <w:ind w:left="482" w:hanging="482"/>
              <w:rPr>
                <w:del w:id="12301" w:author="Steff Guzmán" w:date="2023-03-13T18:13:00Z"/>
                <w:rFonts w:cs="Times New Roman"/>
                <w:b/>
                <w:sz w:val="20"/>
                <w:szCs w:val="20"/>
              </w:rPr>
              <w:pPrChange w:id="12302" w:author="Camilo Andrés Díaz Gómez" w:date="2023-03-28T17:43:00Z">
                <w:pPr>
                  <w:spacing w:before="60" w:after="60" w:line="276" w:lineRule="auto"/>
                  <w:ind w:left="482" w:hanging="482"/>
                </w:pPr>
              </w:pPrChange>
            </w:pPr>
            <w:del w:id="12303" w:author="Steff Guzmán" w:date="2023-03-13T18:13:00Z">
              <w:r w:rsidRPr="002B569F" w:rsidDel="00B459BD">
                <w:rPr>
                  <w:rFonts w:cs="Times New Roman"/>
                  <w:noProof/>
                  <w:sz w:val="20"/>
                  <w:szCs w:val="20"/>
                </w:rPr>
                <w:delText xml:space="preserve">España. Ministerio de Trabajo y Asuntos Sociales. Instituto Nacional de Seguridad e Higiene en el Trabajo. (1996). </w:delText>
              </w:r>
              <w:r w:rsidRPr="002B569F" w:rsidDel="00B459BD">
                <w:rPr>
                  <w:rFonts w:cs="Times New Roman"/>
                  <w:i/>
                  <w:iCs/>
                  <w:noProof/>
                  <w:sz w:val="20"/>
                  <w:szCs w:val="20"/>
                </w:rPr>
                <w:delText>Evaluación de riesgos laborales</w:delText>
              </w:r>
              <w:r w:rsidRPr="002B569F" w:rsidDel="00B459BD">
                <w:rPr>
                  <w:rFonts w:cs="Times New Roman"/>
                  <w:noProof/>
                  <w:sz w:val="20"/>
                  <w:szCs w:val="20"/>
                </w:rPr>
                <w:delText>. INSHT.</w:delText>
              </w:r>
            </w:del>
          </w:p>
        </w:tc>
      </w:tr>
      <w:tr w:rsidR="002B569F" w:rsidRPr="002B569F" w:rsidDel="00B459BD" w14:paraId="79DC00FF" w14:textId="77777777" w:rsidTr="00162569">
        <w:trPr>
          <w:del w:id="12304" w:author="Steff Guzmán" w:date="2023-03-13T18:13:00Z"/>
        </w:trPr>
        <w:tc>
          <w:tcPr>
            <w:tcW w:w="4253" w:type="dxa"/>
            <w:tcBorders>
              <w:left w:val="nil"/>
              <w:right w:val="nil"/>
            </w:tcBorders>
            <w:vAlign w:val="center"/>
          </w:tcPr>
          <w:p w14:paraId="5175C40B" w14:textId="653AD798" w:rsidR="00785CED" w:rsidRPr="002B569F" w:rsidDel="00B459BD" w:rsidRDefault="00785CED">
            <w:pPr>
              <w:spacing w:before="60" w:after="60"/>
              <w:jc w:val="left"/>
              <w:rPr>
                <w:del w:id="12305" w:author="Steff Guzmán" w:date="2023-03-13T18:13:00Z"/>
                <w:rFonts w:cs="Times New Roman"/>
                <w:b/>
                <w:sz w:val="20"/>
                <w:szCs w:val="20"/>
              </w:rPr>
              <w:pPrChange w:id="12306" w:author="Camilo Andrés Díaz Gómez" w:date="2023-03-28T17:43:00Z">
                <w:pPr>
                  <w:spacing w:before="60" w:after="60" w:line="276" w:lineRule="auto"/>
                  <w:jc w:val="left"/>
                </w:pPr>
              </w:pPrChange>
            </w:pPr>
            <w:del w:id="12307" w:author="Steff Guzmán" w:date="2023-03-13T18:13:00Z">
              <w:r w:rsidRPr="002B569F" w:rsidDel="00B459BD">
                <w:rPr>
                  <w:rFonts w:cs="Times New Roman"/>
                  <w:sz w:val="20"/>
                  <w:szCs w:val="20"/>
                </w:rPr>
                <w:delText>(Colombia. Ministerio de Ambiente, Vivienda y Desarrollo Territorial, 2007)</w:delText>
              </w:r>
            </w:del>
          </w:p>
        </w:tc>
        <w:tc>
          <w:tcPr>
            <w:tcW w:w="8647" w:type="dxa"/>
            <w:tcBorders>
              <w:left w:val="nil"/>
              <w:right w:val="nil"/>
            </w:tcBorders>
            <w:vAlign w:val="center"/>
          </w:tcPr>
          <w:p w14:paraId="2DEEB496" w14:textId="0EEFC3C7" w:rsidR="00785CED" w:rsidRPr="002B569F" w:rsidDel="00B459BD" w:rsidRDefault="00785CED">
            <w:pPr>
              <w:widowControl w:val="0"/>
              <w:autoSpaceDE w:val="0"/>
              <w:autoSpaceDN w:val="0"/>
              <w:adjustRightInd w:val="0"/>
              <w:spacing w:before="60" w:after="60"/>
              <w:ind w:left="480" w:hanging="480"/>
              <w:rPr>
                <w:del w:id="12308" w:author="Steff Guzmán" w:date="2023-03-13T18:13:00Z"/>
                <w:rFonts w:cs="Times New Roman"/>
                <w:b/>
                <w:sz w:val="20"/>
                <w:szCs w:val="20"/>
              </w:rPr>
              <w:pPrChange w:id="12309" w:author="Camilo Andrés Díaz Gómez" w:date="2023-03-28T17:43:00Z">
                <w:pPr>
                  <w:widowControl w:val="0"/>
                  <w:autoSpaceDE w:val="0"/>
                  <w:autoSpaceDN w:val="0"/>
                  <w:adjustRightInd w:val="0"/>
                  <w:spacing w:before="60" w:after="60" w:line="276" w:lineRule="auto"/>
                  <w:ind w:left="480" w:hanging="480"/>
                </w:pPr>
              </w:pPrChange>
            </w:pPr>
            <w:del w:id="12310" w:author="Steff Guzmán" w:date="2023-03-13T18:13:00Z">
              <w:r w:rsidRPr="002B569F" w:rsidDel="00B459BD">
                <w:rPr>
                  <w:rFonts w:cs="Times New Roman"/>
                  <w:noProof/>
                  <w:sz w:val="20"/>
                  <w:szCs w:val="20"/>
                </w:rPr>
                <w:delText xml:space="preserve">Colombia. Ministerio de Ambiente, Vivienda y Desarrollo Territorial. (2007). </w:delText>
              </w:r>
              <w:r w:rsidRPr="002B569F" w:rsidDel="00B459BD">
                <w:rPr>
                  <w:rFonts w:cs="Times New Roman"/>
                  <w:i/>
                  <w:iCs/>
                  <w:noProof/>
                  <w:sz w:val="20"/>
                  <w:szCs w:val="20"/>
                </w:rPr>
                <w:delText>Decreto 3600 de 2007: por el cual se Reglamentan las Disposiciones de las Leyes 99 de 1993 y 388 de 1997 Relativas a las Determinantes de Ordenamiento del Suelo Rural y al Desarrollo de Actuaciones Urbanísticas de Parcelación y Edificación  en este tipo de suelo y se adoptan otras disposiciones.</w:delText>
              </w:r>
              <w:r w:rsidRPr="002B569F" w:rsidDel="00B459BD">
                <w:rPr>
                  <w:rFonts w:cs="Times New Roman"/>
                  <w:noProof/>
                  <w:sz w:val="20"/>
                  <w:szCs w:val="20"/>
                </w:rPr>
                <w:delText xml:space="preserve"> Diario Oficial.</w:delText>
              </w:r>
            </w:del>
          </w:p>
        </w:tc>
      </w:tr>
      <w:tr w:rsidR="002B569F" w:rsidRPr="002B569F" w:rsidDel="00B459BD" w14:paraId="081F3DBC" w14:textId="77777777" w:rsidTr="00162569">
        <w:trPr>
          <w:del w:id="12311" w:author="Steff Guzmán" w:date="2023-03-13T18:13:00Z"/>
        </w:trPr>
        <w:tc>
          <w:tcPr>
            <w:tcW w:w="4253" w:type="dxa"/>
            <w:tcBorders>
              <w:left w:val="nil"/>
              <w:right w:val="nil"/>
            </w:tcBorders>
            <w:vAlign w:val="center"/>
          </w:tcPr>
          <w:p w14:paraId="4A6EE0CE" w14:textId="15C28442" w:rsidR="00785CED" w:rsidRPr="002B569F" w:rsidDel="00B459BD" w:rsidRDefault="00785CED">
            <w:pPr>
              <w:spacing w:before="60" w:after="60"/>
              <w:jc w:val="left"/>
              <w:rPr>
                <w:del w:id="12312" w:author="Steff Guzmán" w:date="2023-03-13T18:13:00Z"/>
                <w:rFonts w:cs="Times New Roman"/>
                <w:b/>
                <w:sz w:val="20"/>
                <w:szCs w:val="20"/>
              </w:rPr>
              <w:pPrChange w:id="12313" w:author="Camilo Andrés Díaz Gómez" w:date="2023-03-28T17:43:00Z">
                <w:pPr>
                  <w:spacing w:before="60" w:after="60" w:line="276" w:lineRule="auto"/>
                  <w:jc w:val="left"/>
                </w:pPr>
              </w:pPrChange>
            </w:pPr>
            <w:del w:id="12314" w:author="Steff Guzmán" w:date="2023-03-13T18:13:00Z">
              <w:r w:rsidRPr="002B569F" w:rsidDel="00B459BD">
                <w:rPr>
                  <w:rFonts w:cs="Times New Roman"/>
                  <w:sz w:val="20"/>
                  <w:szCs w:val="20"/>
                </w:rPr>
                <w:delText>(Colombia. Ministerio de Comunicaciones, 2001)</w:delText>
              </w:r>
            </w:del>
          </w:p>
        </w:tc>
        <w:tc>
          <w:tcPr>
            <w:tcW w:w="8647" w:type="dxa"/>
            <w:tcBorders>
              <w:left w:val="nil"/>
              <w:right w:val="nil"/>
            </w:tcBorders>
            <w:vAlign w:val="center"/>
          </w:tcPr>
          <w:p w14:paraId="1AB310CF" w14:textId="47D2A3D2" w:rsidR="00785CED" w:rsidRPr="002B569F" w:rsidDel="00B459BD" w:rsidRDefault="00785CED">
            <w:pPr>
              <w:widowControl w:val="0"/>
              <w:autoSpaceDE w:val="0"/>
              <w:autoSpaceDN w:val="0"/>
              <w:adjustRightInd w:val="0"/>
              <w:spacing w:before="60" w:after="60"/>
              <w:ind w:left="480" w:hanging="480"/>
              <w:rPr>
                <w:del w:id="12315" w:author="Steff Guzmán" w:date="2023-03-13T18:13:00Z"/>
                <w:rFonts w:cs="Times New Roman"/>
                <w:b/>
                <w:sz w:val="20"/>
                <w:szCs w:val="20"/>
              </w:rPr>
              <w:pPrChange w:id="12316" w:author="Camilo Andrés Díaz Gómez" w:date="2023-03-28T17:43:00Z">
                <w:pPr>
                  <w:widowControl w:val="0"/>
                  <w:autoSpaceDE w:val="0"/>
                  <w:autoSpaceDN w:val="0"/>
                  <w:adjustRightInd w:val="0"/>
                  <w:spacing w:before="60" w:after="60" w:line="276" w:lineRule="auto"/>
                  <w:ind w:left="480" w:hanging="480"/>
                </w:pPr>
              </w:pPrChange>
            </w:pPr>
            <w:del w:id="12317" w:author="Steff Guzmán" w:date="2023-03-13T18:13:00Z">
              <w:r w:rsidRPr="002B569F" w:rsidDel="00B459BD">
                <w:rPr>
                  <w:rFonts w:cs="Times New Roman"/>
                  <w:noProof/>
                  <w:sz w:val="20"/>
                  <w:szCs w:val="20"/>
                </w:rPr>
                <w:delText xml:space="preserve">Colombia. Ministerio de Comunicaciones. (2001). </w:delText>
              </w:r>
              <w:r w:rsidRPr="002B569F" w:rsidDel="00B459BD">
                <w:rPr>
                  <w:rFonts w:cs="Times New Roman"/>
                  <w:i/>
                  <w:iCs/>
                  <w:noProof/>
                  <w:sz w:val="20"/>
                  <w:szCs w:val="20"/>
                </w:rPr>
                <w:delText>Resolución 000797 DE 2001 (junio 8): por la cual se atribuyen unas bandas de frecuencias radioeléctricas para su libre utilización dentro del territorio nacional</w:delText>
              </w:r>
              <w:r w:rsidRPr="002B569F" w:rsidDel="00B459BD">
                <w:rPr>
                  <w:rFonts w:cs="Times New Roman"/>
                  <w:noProof/>
                  <w:sz w:val="20"/>
                  <w:szCs w:val="20"/>
                </w:rPr>
                <w:delText>. Diario Oficial.</w:delText>
              </w:r>
            </w:del>
          </w:p>
        </w:tc>
      </w:tr>
      <w:tr w:rsidR="002B569F" w:rsidRPr="002B569F" w:rsidDel="00B459BD" w14:paraId="31901BF5" w14:textId="77777777" w:rsidTr="00162569">
        <w:trPr>
          <w:del w:id="12318" w:author="Steff Guzmán" w:date="2023-03-13T18:13:00Z"/>
        </w:trPr>
        <w:tc>
          <w:tcPr>
            <w:tcW w:w="4253" w:type="dxa"/>
            <w:tcBorders>
              <w:left w:val="nil"/>
              <w:right w:val="nil"/>
            </w:tcBorders>
            <w:vAlign w:val="center"/>
          </w:tcPr>
          <w:p w14:paraId="14DC3730" w14:textId="69CD7B22" w:rsidR="00785CED" w:rsidRPr="002B569F" w:rsidDel="00B459BD" w:rsidRDefault="00785CED">
            <w:pPr>
              <w:spacing w:before="60" w:after="60"/>
              <w:jc w:val="left"/>
              <w:rPr>
                <w:del w:id="12319" w:author="Steff Guzmán" w:date="2023-03-13T18:13:00Z"/>
                <w:rFonts w:cs="Times New Roman"/>
                <w:sz w:val="20"/>
                <w:szCs w:val="20"/>
              </w:rPr>
              <w:pPrChange w:id="12320" w:author="Camilo Andrés Díaz Gómez" w:date="2023-03-28T17:43:00Z">
                <w:pPr>
                  <w:spacing w:before="60" w:after="60" w:line="276" w:lineRule="auto"/>
                  <w:jc w:val="left"/>
                </w:pPr>
              </w:pPrChange>
            </w:pPr>
            <w:del w:id="12321" w:author="Steff Guzmán" w:date="2023-03-13T18:13:00Z">
              <w:r w:rsidRPr="002B569F" w:rsidDel="00B459BD">
                <w:rPr>
                  <w:rFonts w:cs="Times New Roman"/>
                  <w:sz w:val="20"/>
                  <w:szCs w:val="20"/>
                </w:rPr>
                <w:delText>(Colombia. Ministerio de Educación Nacional, 2006)</w:delText>
              </w:r>
            </w:del>
          </w:p>
        </w:tc>
        <w:tc>
          <w:tcPr>
            <w:tcW w:w="8647" w:type="dxa"/>
            <w:tcBorders>
              <w:left w:val="nil"/>
              <w:right w:val="nil"/>
            </w:tcBorders>
            <w:vAlign w:val="center"/>
          </w:tcPr>
          <w:p w14:paraId="5F3DF9B0" w14:textId="398B5AE3" w:rsidR="00785CED" w:rsidRPr="002B569F" w:rsidDel="00B459BD" w:rsidRDefault="00785CED">
            <w:pPr>
              <w:widowControl w:val="0"/>
              <w:autoSpaceDE w:val="0"/>
              <w:autoSpaceDN w:val="0"/>
              <w:adjustRightInd w:val="0"/>
              <w:spacing w:before="60" w:after="60"/>
              <w:ind w:left="480" w:hanging="480"/>
              <w:rPr>
                <w:del w:id="12322" w:author="Steff Guzmán" w:date="2023-03-13T18:13:00Z"/>
                <w:rFonts w:cs="Times New Roman"/>
                <w:b/>
                <w:sz w:val="20"/>
                <w:szCs w:val="20"/>
              </w:rPr>
              <w:pPrChange w:id="12323" w:author="Camilo Andrés Díaz Gómez" w:date="2023-03-28T17:43:00Z">
                <w:pPr>
                  <w:widowControl w:val="0"/>
                  <w:autoSpaceDE w:val="0"/>
                  <w:autoSpaceDN w:val="0"/>
                  <w:adjustRightInd w:val="0"/>
                  <w:spacing w:before="60" w:after="60" w:line="276" w:lineRule="auto"/>
                  <w:ind w:left="480" w:hanging="480"/>
                </w:pPr>
              </w:pPrChange>
            </w:pPr>
            <w:del w:id="12324" w:author="Steff Guzmán" w:date="2023-03-13T18:13:00Z">
              <w:r w:rsidRPr="002B569F" w:rsidDel="00B459BD">
                <w:rPr>
                  <w:rFonts w:cs="Times New Roman"/>
                  <w:noProof/>
                  <w:sz w:val="20"/>
                  <w:szCs w:val="20"/>
                </w:rPr>
                <w:delText xml:space="preserve">Colombia. Ministerio de Educación Nacional. (2006). </w:delText>
              </w:r>
              <w:r w:rsidRPr="002B569F" w:rsidDel="00B459BD">
                <w:rPr>
                  <w:rFonts w:cs="Times New Roman"/>
                  <w:i/>
                  <w:iCs/>
                  <w:noProof/>
                  <w:sz w:val="20"/>
                  <w:szCs w:val="20"/>
                </w:rPr>
                <w:delText>Plan Decenal de Educación 2006-2016: Pacto Social por la Educación</w:delText>
              </w:r>
              <w:r w:rsidRPr="002B569F" w:rsidDel="00B459BD">
                <w:rPr>
                  <w:rFonts w:cs="Times New Roman"/>
                  <w:noProof/>
                  <w:sz w:val="20"/>
                  <w:szCs w:val="20"/>
                </w:rPr>
                <w:delText>. Ministerio de Educación Nacional.</w:delText>
              </w:r>
            </w:del>
          </w:p>
        </w:tc>
      </w:tr>
      <w:tr w:rsidR="002B569F" w:rsidRPr="002B569F" w:rsidDel="00B459BD" w14:paraId="008D4480" w14:textId="77777777" w:rsidTr="00162569">
        <w:trPr>
          <w:del w:id="12325" w:author="Steff Guzmán" w:date="2023-03-13T18:13:00Z"/>
        </w:trPr>
        <w:tc>
          <w:tcPr>
            <w:tcW w:w="4253" w:type="dxa"/>
            <w:tcBorders>
              <w:left w:val="nil"/>
              <w:right w:val="nil"/>
            </w:tcBorders>
            <w:vAlign w:val="center"/>
          </w:tcPr>
          <w:p w14:paraId="1BED67FE" w14:textId="6F6FB396" w:rsidR="00785CED" w:rsidRPr="002B569F" w:rsidDel="00B459BD" w:rsidRDefault="00785CED">
            <w:pPr>
              <w:spacing w:before="60" w:after="60"/>
              <w:jc w:val="left"/>
              <w:rPr>
                <w:del w:id="12326" w:author="Steff Guzmán" w:date="2023-03-13T18:13:00Z"/>
                <w:rFonts w:cs="Times New Roman"/>
                <w:sz w:val="20"/>
                <w:szCs w:val="20"/>
              </w:rPr>
              <w:pPrChange w:id="12327" w:author="Camilo Andrés Díaz Gómez" w:date="2023-03-28T17:43:00Z">
                <w:pPr>
                  <w:spacing w:before="60" w:after="60" w:line="276" w:lineRule="auto"/>
                  <w:jc w:val="left"/>
                </w:pPr>
              </w:pPrChange>
            </w:pPr>
            <w:del w:id="12328" w:author="Steff Guzmán" w:date="2023-03-13T18:13:00Z">
              <w:r w:rsidRPr="002B569F" w:rsidDel="00B459BD">
                <w:rPr>
                  <w:rFonts w:cs="Times New Roman"/>
                  <w:sz w:val="20"/>
                  <w:szCs w:val="20"/>
                </w:rPr>
                <w:delText>(Colombia. Congreso de la República, 2010)</w:delText>
              </w:r>
            </w:del>
          </w:p>
        </w:tc>
        <w:tc>
          <w:tcPr>
            <w:tcW w:w="8647" w:type="dxa"/>
            <w:tcBorders>
              <w:left w:val="nil"/>
              <w:right w:val="nil"/>
            </w:tcBorders>
            <w:vAlign w:val="center"/>
          </w:tcPr>
          <w:p w14:paraId="7DBB30EB" w14:textId="249FDFB2" w:rsidR="00785CED" w:rsidRPr="002B569F" w:rsidDel="00B459BD" w:rsidRDefault="00785CED">
            <w:pPr>
              <w:widowControl w:val="0"/>
              <w:autoSpaceDE w:val="0"/>
              <w:autoSpaceDN w:val="0"/>
              <w:adjustRightInd w:val="0"/>
              <w:spacing w:before="60" w:after="60"/>
              <w:ind w:left="480" w:hanging="480"/>
              <w:rPr>
                <w:del w:id="12329" w:author="Steff Guzmán" w:date="2023-03-13T18:13:00Z"/>
                <w:rFonts w:cs="Times New Roman"/>
                <w:b/>
                <w:sz w:val="20"/>
                <w:szCs w:val="20"/>
              </w:rPr>
              <w:pPrChange w:id="12330" w:author="Camilo Andrés Díaz Gómez" w:date="2023-03-28T17:43:00Z">
                <w:pPr>
                  <w:widowControl w:val="0"/>
                  <w:autoSpaceDE w:val="0"/>
                  <w:autoSpaceDN w:val="0"/>
                  <w:adjustRightInd w:val="0"/>
                  <w:spacing w:before="60" w:after="60" w:line="276" w:lineRule="auto"/>
                  <w:ind w:left="480" w:hanging="480"/>
                </w:pPr>
              </w:pPrChange>
            </w:pPr>
            <w:del w:id="12331" w:author="Steff Guzmán" w:date="2023-03-13T18:13:00Z">
              <w:r w:rsidRPr="002B569F" w:rsidDel="00B459BD">
                <w:rPr>
                  <w:rFonts w:cs="Times New Roman"/>
                  <w:noProof/>
                  <w:sz w:val="20"/>
                  <w:szCs w:val="20"/>
                </w:rPr>
                <w:delText xml:space="preserve">Colombia. Congreso de la República. (2010). </w:delText>
              </w:r>
              <w:r w:rsidRPr="002B569F" w:rsidDel="00B459BD">
                <w:rPr>
                  <w:rFonts w:cs="Times New Roman"/>
                  <w:i/>
                  <w:iCs/>
                  <w:noProof/>
                  <w:sz w:val="20"/>
                  <w:szCs w:val="20"/>
                </w:rPr>
                <w:delText>Código penal y de procedimiento penal anotado</w:delText>
              </w:r>
              <w:r w:rsidRPr="002B569F" w:rsidDel="00B459BD">
                <w:rPr>
                  <w:rFonts w:cs="Times New Roman"/>
                  <w:noProof/>
                  <w:sz w:val="20"/>
                  <w:szCs w:val="20"/>
                </w:rPr>
                <w:delText>. Leyer.</w:delText>
              </w:r>
            </w:del>
          </w:p>
        </w:tc>
      </w:tr>
      <w:tr w:rsidR="002B569F" w:rsidRPr="002B569F" w:rsidDel="00B459BD" w14:paraId="46898258" w14:textId="77777777" w:rsidTr="00162569">
        <w:trPr>
          <w:del w:id="12332" w:author="Steff Guzmán" w:date="2023-03-13T18:13:00Z"/>
        </w:trPr>
        <w:tc>
          <w:tcPr>
            <w:tcW w:w="4253" w:type="dxa"/>
            <w:tcBorders>
              <w:left w:val="nil"/>
              <w:right w:val="nil"/>
            </w:tcBorders>
            <w:vAlign w:val="center"/>
          </w:tcPr>
          <w:p w14:paraId="5E8A0087" w14:textId="3FA665F4" w:rsidR="00785CED" w:rsidRPr="002B569F" w:rsidDel="00B459BD" w:rsidRDefault="00785CED">
            <w:pPr>
              <w:spacing w:before="60" w:after="60"/>
              <w:jc w:val="left"/>
              <w:rPr>
                <w:del w:id="12333" w:author="Steff Guzmán" w:date="2023-03-13T18:13:00Z"/>
                <w:rFonts w:cs="Times New Roman"/>
                <w:sz w:val="20"/>
                <w:szCs w:val="20"/>
              </w:rPr>
              <w:pPrChange w:id="12334" w:author="Camilo Andrés Díaz Gómez" w:date="2023-03-28T17:43:00Z">
                <w:pPr>
                  <w:spacing w:before="60" w:after="60" w:line="276" w:lineRule="auto"/>
                  <w:jc w:val="left"/>
                </w:pPr>
              </w:pPrChange>
            </w:pPr>
            <w:del w:id="12335" w:author="Steff Guzmán" w:date="2023-03-13T18:13:00Z">
              <w:r w:rsidRPr="002B569F" w:rsidDel="00B459BD">
                <w:rPr>
                  <w:rFonts w:cs="Times New Roman"/>
                  <w:sz w:val="20"/>
                  <w:szCs w:val="20"/>
                </w:rPr>
                <w:delText>(Colombia. Congreso de la República, 2006)</w:delText>
              </w:r>
            </w:del>
          </w:p>
        </w:tc>
        <w:tc>
          <w:tcPr>
            <w:tcW w:w="8647" w:type="dxa"/>
            <w:tcBorders>
              <w:left w:val="nil"/>
              <w:right w:val="nil"/>
            </w:tcBorders>
            <w:vAlign w:val="center"/>
          </w:tcPr>
          <w:p w14:paraId="6F431B19" w14:textId="56AC49A6" w:rsidR="00785CED" w:rsidRPr="002B569F" w:rsidDel="00B459BD" w:rsidRDefault="00785CED">
            <w:pPr>
              <w:widowControl w:val="0"/>
              <w:autoSpaceDE w:val="0"/>
              <w:autoSpaceDN w:val="0"/>
              <w:adjustRightInd w:val="0"/>
              <w:spacing w:before="60" w:after="60"/>
              <w:ind w:left="480" w:hanging="480"/>
              <w:rPr>
                <w:del w:id="12336" w:author="Steff Guzmán" w:date="2023-03-13T18:13:00Z"/>
                <w:rFonts w:cs="Times New Roman"/>
                <w:b/>
                <w:sz w:val="20"/>
                <w:szCs w:val="20"/>
              </w:rPr>
              <w:pPrChange w:id="12337" w:author="Camilo Andrés Díaz Gómez" w:date="2023-03-28T17:43:00Z">
                <w:pPr>
                  <w:widowControl w:val="0"/>
                  <w:autoSpaceDE w:val="0"/>
                  <w:autoSpaceDN w:val="0"/>
                  <w:adjustRightInd w:val="0"/>
                  <w:spacing w:before="60" w:after="60" w:line="276" w:lineRule="auto"/>
                  <w:ind w:left="480" w:hanging="480"/>
                </w:pPr>
              </w:pPrChange>
            </w:pPr>
            <w:del w:id="12338" w:author="Steff Guzmán" w:date="2023-03-13T18:13:00Z">
              <w:r w:rsidRPr="002B569F" w:rsidDel="00B459BD">
                <w:rPr>
                  <w:rFonts w:cs="Times New Roman"/>
                  <w:noProof/>
                  <w:sz w:val="20"/>
                  <w:szCs w:val="20"/>
                </w:rPr>
                <w:delText xml:space="preserve">Colombia. Congreso de la República. (2006). </w:delText>
              </w:r>
              <w:r w:rsidRPr="002B569F" w:rsidDel="00B459BD">
                <w:rPr>
                  <w:rFonts w:cs="Times New Roman"/>
                  <w:i/>
                  <w:iCs/>
                  <w:noProof/>
                  <w:sz w:val="20"/>
                  <w:szCs w:val="20"/>
                </w:rPr>
                <w:delText>Ley 1098 de 2006 (noviembre 8): por la cual se expide el Código de la Infancia y la Adolescencia en Colombia</w:delText>
              </w:r>
              <w:r w:rsidRPr="002B569F" w:rsidDel="00B459BD">
                <w:rPr>
                  <w:rFonts w:cs="Times New Roman"/>
                  <w:noProof/>
                  <w:sz w:val="20"/>
                  <w:szCs w:val="20"/>
                </w:rPr>
                <w:delText>. Diario Oficial.</w:delText>
              </w:r>
            </w:del>
          </w:p>
        </w:tc>
      </w:tr>
      <w:tr w:rsidR="002B569F" w:rsidRPr="002B569F" w:rsidDel="00B459BD" w14:paraId="245A4B61" w14:textId="77777777" w:rsidTr="00162569">
        <w:trPr>
          <w:del w:id="12339" w:author="Steff Guzmán" w:date="2023-03-13T18:13:00Z"/>
        </w:trPr>
        <w:tc>
          <w:tcPr>
            <w:tcW w:w="4253" w:type="dxa"/>
            <w:tcBorders>
              <w:left w:val="nil"/>
              <w:right w:val="nil"/>
            </w:tcBorders>
            <w:vAlign w:val="center"/>
          </w:tcPr>
          <w:p w14:paraId="775D2151" w14:textId="03A41C1A" w:rsidR="00785CED" w:rsidRPr="002B569F" w:rsidDel="00B459BD" w:rsidRDefault="00785CED">
            <w:pPr>
              <w:spacing w:before="60" w:after="60"/>
              <w:jc w:val="left"/>
              <w:rPr>
                <w:del w:id="12340" w:author="Steff Guzmán" w:date="2023-03-13T18:13:00Z"/>
                <w:rFonts w:cs="Times New Roman"/>
                <w:sz w:val="20"/>
                <w:szCs w:val="20"/>
              </w:rPr>
              <w:pPrChange w:id="12341" w:author="Camilo Andrés Díaz Gómez" w:date="2023-03-28T17:43:00Z">
                <w:pPr>
                  <w:spacing w:before="60" w:after="60" w:line="276" w:lineRule="auto"/>
                  <w:jc w:val="left"/>
                </w:pPr>
              </w:pPrChange>
            </w:pPr>
            <w:del w:id="12342" w:author="Steff Guzmán" w:date="2023-03-13T18:13:00Z">
              <w:r w:rsidRPr="002B569F" w:rsidDel="00B459BD">
                <w:rPr>
                  <w:rFonts w:cs="Times New Roman"/>
                  <w:sz w:val="20"/>
                  <w:szCs w:val="20"/>
                </w:rPr>
                <w:delText>(Colombia. Contraloría General de la Nación, 2003)</w:delText>
              </w:r>
            </w:del>
          </w:p>
        </w:tc>
        <w:tc>
          <w:tcPr>
            <w:tcW w:w="8647" w:type="dxa"/>
            <w:tcBorders>
              <w:left w:val="nil"/>
              <w:right w:val="nil"/>
            </w:tcBorders>
            <w:vAlign w:val="center"/>
          </w:tcPr>
          <w:p w14:paraId="4AD414CA" w14:textId="71C75498" w:rsidR="00785CED" w:rsidRPr="002B569F" w:rsidDel="00B459BD" w:rsidRDefault="00785CED">
            <w:pPr>
              <w:widowControl w:val="0"/>
              <w:autoSpaceDE w:val="0"/>
              <w:autoSpaceDN w:val="0"/>
              <w:adjustRightInd w:val="0"/>
              <w:spacing w:before="60" w:after="60"/>
              <w:ind w:left="480" w:hanging="480"/>
              <w:rPr>
                <w:del w:id="12343" w:author="Steff Guzmán" w:date="2023-03-13T18:13:00Z"/>
                <w:rFonts w:cs="Times New Roman"/>
                <w:b/>
                <w:sz w:val="20"/>
                <w:szCs w:val="20"/>
              </w:rPr>
              <w:pPrChange w:id="12344" w:author="Camilo Andrés Díaz Gómez" w:date="2023-03-28T17:43:00Z">
                <w:pPr>
                  <w:widowControl w:val="0"/>
                  <w:autoSpaceDE w:val="0"/>
                  <w:autoSpaceDN w:val="0"/>
                  <w:adjustRightInd w:val="0"/>
                  <w:spacing w:before="60" w:after="60" w:line="276" w:lineRule="auto"/>
                  <w:ind w:left="480" w:hanging="480"/>
                </w:pPr>
              </w:pPrChange>
            </w:pPr>
            <w:del w:id="12345" w:author="Steff Guzmán" w:date="2023-03-13T18:13:00Z">
              <w:r w:rsidRPr="002B569F" w:rsidDel="00B459BD">
                <w:rPr>
                  <w:rFonts w:cs="Times New Roman"/>
                  <w:noProof/>
                  <w:sz w:val="20"/>
                  <w:szCs w:val="20"/>
                </w:rPr>
                <w:delText xml:space="preserve">Colombia. Contraloría General de la Nación. (2003). </w:delText>
              </w:r>
              <w:r w:rsidRPr="002B569F" w:rsidDel="00B459BD">
                <w:rPr>
                  <w:rFonts w:cs="Times New Roman"/>
                  <w:i/>
                  <w:iCs/>
                  <w:noProof/>
                  <w:sz w:val="20"/>
                  <w:szCs w:val="20"/>
                </w:rPr>
                <w:delText>La deserción escolar en la educación básica media</w:delText>
              </w:r>
              <w:r w:rsidRPr="002B569F" w:rsidDel="00B459BD">
                <w:rPr>
                  <w:rFonts w:cs="Times New Roman"/>
                  <w:noProof/>
                  <w:sz w:val="20"/>
                  <w:szCs w:val="20"/>
                </w:rPr>
                <w:delText>. Contraloría General de la Nación.</w:delText>
              </w:r>
            </w:del>
          </w:p>
        </w:tc>
      </w:tr>
      <w:tr w:rsidR="002B569F" w:rsidRPr="002B569F" w:rsidDel="00B459BD" w14:paraId="370A8C46" w14:textId="77777777" w:rsidTr="00162569">
        <w:trPr>
          <w:del w:id="12346" w:author="Steff Guzmán" w:date="2023-03-13T18:13:00Z"/>
        </w:trPr>
        <w:tc>
          <w:tcPr>
            <w:tcW w:w="4253" w:type="dxa"/>
            <w:tcBorders>
              <w:left w:val="nil"/>
              <w:right w:val="nil"/>
            </w:tcBorders>
            <w:vAlign w:val="center"/>
          </w:tcPr>
          <w:p w14:paraId="20258D6F" w14:textId="3B2FF724" w:rsidR="00785CED" w:rsidRPr="002B569F" w:rsidDel="00B459BD" w:rsidRDefault="00785CED">
            <w:pPr>
              <w:spacing w:before="60" w:after="60"/>
              <w:jc w:val="left"/>
              <w:rPr>
                <w:del w:id="12347" w:author="Steff Guzmán" w:date="2023-03-13T18:13:00Z"/>
                <w:rFonts w:cs="Times New Roman"/>
                <w:sz w:val="20"/>
                <w:szCs w:val="20"/>
              </w:rPr>
              <w:pPrChange w:id="12348" w:author="Camilo Andrés Díaz Gómez" w:date="2023-03-28T17:43:00Z">
                <w:pPr>
                  <w:spacing w:before="60" w:after="60" w:line="276" w:lineRule="auto"/>
                  <w:jc w:val="left"/>
                </w:pPr>
              </w:pPrChange>
            </w:pPr>
            <w:del w:id="12349" w:author="Steff Guzmán" w:date="2023-03-13T18:13:00Z">
              <w:r w:rsidRPr="002B569F" w:rsidDel="00B459BD">
                <w:rPr>
                  <w:rFonts w:cs="Times New Roman"/>
                  <w:sz w:val="20"/>
                  <w:szCs w:val="20"/>
                </w:rPr>
                <w:delText>(Colombia. Unidad Nacional para la Gestión del Riesgo de Desastres, 2012)</w:delText>
              </w:r>
            </w:del>
          </w:p>
        </w:tc>
        <w:tc>
          <w:tcPr>
            <w:tcW w:w="8647" w:type="dxa"/>
            <w:tcBorders>
              <w:left w:val="nil"/>
              <w:right w:val="nil"/>
            </w:tcBorders>
            <w:vAlign w:val="center"/>
          </w:tcPr>
          <w:p w14:paraId="5BAF9099" w14:textId="6FB97460" w:rsidR="00785CED" w:rsidRPr="002B569F" w:rsidDel="00B459BD" w:rsidRDefault="00785CED">
            <w:pPr>
              <w:widowControl w:val="0"/>
              <w:autoSpaceDE w:val="0"/>
              <w:autoSpaceDN w:val="0"/>
              <w:adjustRightInd w:val="0"/>
              <w:spacing w:before="60" w:after="60"/>
              <w:ind w:left="480" w:hanging="480"/>
              <w:rPr>
                <w:del w:id="12350" w:author="Steff Guzmán" w:date="2023-03-13T18:13:00Z"/>
                <w:rFonts w:cs="Times New Roman"/>
                <w:b/>
                <w:sz w:val="20"/>
                <w:szCs w:val="20"/>
              </w:rPr>
              <w:pPrChange w:id="12351" w:author="Camilo Andrés Díaz Gómez" w:date="2023-03-28T17:43:00Z">
                <w:pPr>
                  <w:widowControl w:val="0"/>
                  <w:autoSpaceDE w:val="0"/>
                  <w:autoSpaceDN w:val="0"/>
                  <w:adjustRightInd w:val="0"/>
                  <w:spacing w:before="60" w:after="60" w:line="276" w:lineRule="auto"/>
                  <w:ind w:left="480" w:hanging="480"/>
                </w:pPr>
              </w:pPrChange>
            </w:pPr>
            <w:del w:id="12352" w:author="Steff Guzmán" w:date="2023-03-13T18:13:00Z">
              <w:r w:rsidRPr="002B569F" w:rsidDel="00B459BD">
                <w:rPr>
                  <w:rFonts w:cs="Times New Roman"/>
                  <w:noProof/>
                  <w:sz w:val="20"/>
                  <w:szCs w:val="20"/>
                </w:rPr>
                <w:delText xml:space="preserve">Colombia. Unidad Nacional para la Gestión del Riesgo de Desastres. (2012). </w:delText>
              </w:r>
              <w:r w:rsidRPr="002B569F" w:rsidDel="00B459BD">
                <w:rPr>
                  <w:rFonts w:cs="Times New Roman"/>
                  <w:i/>
                  <w:iCs/>
                  <w:noProof/>
                  <w:sz w:val="20"/>
                  <w:szCs w:val="20"/>
                </w:rPr>
                <w:delText>Guía para la formulación del Plan Municipal de Gestión del Riesgo de Desastres</w:delText>
              </w:r>
              <w:r w:rsidRPr="002B569F" w:rsidDel="00B459BD">
                <w:rPr>
                  <w:rFonts w:cs="Times New Roman"/>
                  <w:noProof/>
                  <w:sz w:val="20"/>
                  <w:szCs w:val="20"/>
                </w:rPr>
                <w:delText>. Sistema Nacional de Gestión del Riesgo de Desastres.</w:delText>
              </w:r>
            </w:del>
          </w:p>
        </w:tc>
      </w:tr>
      <w:tr w:rsidR="002B569F" w:rsidRPr="002B569F" w:rsidDel="00B459BD" w14:paraId="2AB43093" w14:textId="77777777" w:rsidTr="00162569">
        <w:trPr>
          <w:del w:id="12353" w:author="Steff Guzmán" w:date="2023-03-13T18:13:00Z"/>
        </w:trPr>
        <w:tc>
          <w:tcPr>
            <w:tcW w:w="4253" w:type="dxa"/>
            <w:tcBorders>
              <w:left w:val="nil"/>
              <w:right w:val="nil"/>
            </w:tcBorders>
            <w:vAlign w:val="center"/>
          </w:tcPr>
          <w:p w14:paraId="51A5F235" w14:textId="1EF3E8E2" w:rsidR="00785CED" w:rsidRPr="002B569F" w:rsidDel="00B459BD" w:rsidRDefault="00785CED">
            <w:pPr>
              <w:spacing w:before="60" w:after="60"/>
              <w:jc w:val="left"/>
              <w:rPr>
                <w:del w:id="12354" w:author="Steff Guzmán" w:date="2023-03-13T18:13:00Z"/>
                <w:rFonts w:cs="Times New Roman"/>
                <w:sz w:val="20"/>
                <w:szCs w:val="20"/>
              </w:rPr>
              <w:pPrChange w:id="12355" w:author="Camilo Andrés Díaz Gómez" w:date="2023-03-28T17:43:00Z">
                <w:pPr>
                  <w:spacing w:before="60" w:after="60" w:line="276" w:lineRule="auto"/>
                  <w:jc w:val="left"/>
                </w:pPr>
              </w:pPrChange>
            </w:pPr>
            <w:del w:id="12356" w:author="Steff Guzmán" w:date="2023-03-13T18:13:00Z">
              <w:r w:rsidRPr="002B569F" w:rsidDel="00B459BD">
                <w:rPr>
                  <w:rFonts w:cs="Times New Roman"/>
                  <w:sz w:val="20"/>
                  <w:szCs w:val="20"/>
                </w:rPr>
                <w:delText>(Colombia. Departamento Administrativo Nacional de Estadística, 2011)</w:delText>
              </w:r>
            </w:del>
          </w:p>
        </w:tc>
        <w:tc>
          <w:tcPr>
            <w:tcW w:w="8647" w:type="dxa"/>
            <w:tcBorders>
              <w:left w:val="nil"/>
              <w:right w:val="nil"/>
            </w:tcBorders>
            <w:vAlign w:val="center"/>
          </w:tcPr>
          <w:p w14:paraId="6649B28B" w14:textId="53F8EE3F" w:rsidR="00785CED" w:rsidRPr="002B569F" w:rsidDel="00B459BD" w:rsidRDefault="00785CED">
            <w:pPr>
              <w:widowControl w:val="0"/>
              <w:autoSpaceDE w:val="0"/>
              <w:autoSpaceDN w:val="0"/>
              <w:adjustRightInd w:val="0"/>
              <w:spacing w:before="60" w:after="60"/>
              <w:ind w:left="480" w:hanging="480"/>
              <w:rPr>
                <w:del w:id="12357" w:author="Steff Guzmán" w:date="2023-03-13T18:13:00Z"/>
                <w:rFonts w:cs="Times New Roman"/>
                <w:b/>
                <w:sz w:val="20"/>
                <w:szCs w:val="20"/>
              </w:rPr>
              <w:pPrChange w:id="12358" w:author="Camilo Andrés Díaz Gómez" w:date="2023-03-28T17:43:00Z">
                <w:pPr>
                  <w:widowControl w:val="0"/>
                  <w:autoSpaceDE w:val="0"/>
                  <w:autoSpaceDN w:val="0"/>
                  <w:adjustRightInd w:val="0"/>
                  <w:spacing w:before="60" w:after="60" w:line="276" w:lineRule="auto"/>
                  <w:ind w:left="480" w:hanging="480"/>
                </w:pPr>
              </w:pPrChange>
            </w:pPr>
            <w:del w:id="12359" w:author="Steff Guzmán" w:date="2023-03-13T18:13:00Z">
              <w:r w:rsidRPr="002B569F" w:rsidDel="00B459BD">
                <w:rPr>
                  <w:rFonts w:cs="Times New Roman"/>
                  <w:noProof/>
                  <w:sz w:val="20"/>
                  <w:szCs w:val="20"/>
                </w:rPr>
                <w:delText xml:space="preserve">Colombia. Departamento Administrativo Nacional de Estadística. (2011). </w:delText>
              </w:r>
              <w:r w:rsidRPr="002B569F" w:rsidDel="00B459BD">
                <w:rPr>
                  <w:rFonts w:cs="Times New Roman"/>
                  <w:i/>
                  <w:iCs/>
                  <w:noProof/>
                  <w:sz w:val="20"/>
                  <w:szCs w:val="20"/>
                </w:rPr>
                <w:delText>Encuesta de convivencia escolar y circunstancias que la afectan - ECECA, para estudiantes de 5</w:delText>
              </w:r>
              <w:r w:rsidRPr="002B569F" w:rsidDel="00B459BD">
                <w:rPr>
                  <w:rFonts w:cs="Times New Roman"/>
                  <w:i/>
                  <w:iCs/>
                  <w:noProof/>
                  <w:sz w:val="20"/>
                  <w:szCs w:val="20"/>
                  <w:vertAlign w:val="superscript"/>
                </w:rPr>
                <w:delText>o</w:delText>
              </w:r>
              <w:r w:rsidRPr="002B569F" w:rsidDel="00B459BD">
                <w:rPr>
                  <w:rFonts w:cs="Times New Roman"/>
                  <w:i/>
                  <w:iCs/>
                  <w:noProof/>
                  <w:sz w:val="20"/>
                  <w:szCs w:val="20"/>
                </w:rPr>
                <w:delText xml:space="preserve"> a 11</w:delText>
              </w:r>
              <w:r w:rsidRPr="002B569F" w:rsidDel="00B459BD">
                <w:rPr>
                  <w:rFonts w:cs="Times New Roman"/>
                  <w:i/>
                  <w:iCs/>
                  <w:noProof/>
                  <w:sz w:val="20"/>
                  <w:szCs w:val="20"/>
                  <w:vertAlign w:val="superscript"/>
                </w:rPr>
                <w:delText>o</w:delText>
              </w:r>
              <w:r w:rsidRPr="002B569F" w:rsidDel="00B459BD">
                <w:rPr>
                  <w:rFonts w:cs="Times New Roman"/>
                  <w:i/>
                  <w:iCs/>
                  <w:noProof/>
                  <w:sz w:val="20"/>
                  <w:szCs w:val="20"/>
                </w:rPr>
                <w:delText xml:space="preserve"> de Bogotá</w:delText>
              </w:r>
              <w:r w:rsidRPr="002B569F" w:rsidDel="00B459BD">
                <w:rPr>
                  <w:rFonts w:cs="Times New Roman"/>
                  <w:noProof/>
                  <w:sz w:val="20"/>
                  <w:szCs w:val="20"/>
                </w:rPr>
                <w:delText>. DANE.</w:delText>
              </w:r>
            </w:del>
          </w:p>
        </w:tc>
      </w:tr>
      <w:tr w:rsidR="002B569F" w:rsidRPr="002B569F" w:rsidDel="00B459BD" w14:paraId="5DB83464" w14:textId="77777777" w:rsidTr="00162569">
        <w:trPr>
          <w:del w:id="12360" w:author="Steff Guzmán" w:date="2023-03-13T18:13:00Z"/>
        </w:trPr>
        <w:tc>
          <w:tcPr>
            <w:tcW w:w="4253" w:type="dxa"/>
            <w:tcBorders>
              <w:left w:val="nil"/>
              <w:right w:val="nil"/>
            </w:tcBorders>
            <w:vAlign w:val="center"/>
          </w:tcPr>
          <w:p w14:paraId="7FF4646E" w14:textId="550BC31F" w:rsidR="00785CED" w:rsidRPr="002B569F" w:rsidDel="00B459BD" w:rsidRDefault="00785CED">
            <w:pPr>
              <w:spacing w:before="60" w:after="60"/>
              <w:jc w:val="left"/>
              <w:rPr>
                <w:del w:id="12361" w:author="Steff Guzmán" w:date="2023-03-13T18:13:00Z"/>
                <w:rFonts w:cs="Times New Roman"/>
                <w:sz w:val="20"/>
                <w:szCs w:val="20"/>
              </w:rPr>
              <w:pPrChange w:id="12362" w:author="Camilo Andrés Díaz Gómez" w:date="2023-03-28T17:43:00Z">
                <w:pPr>
                  <w:spacing w:before="60" w:after="60" w:line="276" w:lineRule="auto"/>
                  <w:jc w:val="left"/>
                </w:pPr>
              </w:pPrChange>
            </w:pPr>
            <w:del w:id="12363" w:author="Steff Guzmán" w:date="2023-03-13T18:13:00Z">
              <w:r w:rsidRPr="002B569F" w:rsidDel="00B459BD">
                <w:rPr>
                  <w:rFonts w:cs="Times New Roman"/>
                  <w:sz w:val="20"/>
                  <w:szCs w:val="20"/>
                </w:rPr>
                <w:delText>(Colombia. Departamento Administrativo de Ciencia, Tecnología e Innovación, 2015)</w:delText>
              </w:r>
            </w:del>
          </w:p>
        </w:tc>
        <w:tc>
          <w:tcPr>
            <w:tcW w:w="8647" w:type="dxa"/>
            <w:tcBorders>
              <w:left w:val="nil"/>
              <w:right w:val="nil"/>
            </w:tcBorders>
            <w:vAlign w:val="center"/>
          </w:tcPr>
          <w:p w14:paraId="5DBDDE2C" w14:textId="2D8182DC" w:rsidR="00785CED" w:rsidRPr="002B569F" w:rsidDel="00B459BD" w:rsidRDefault="00785CED">
            <w:pPr>
              <w:widowControl w:val="0"/>
              <w:autoSpaceDE w:val="0"/>
              <w:autoSpaceDN w:val="0"/>
              <w:adjustRightInd w:val="0"/>
              <w:spacing w:before="60" w:after="60"/>
              <w:ind w:left="480" w:hanging="480"/>
              <w:rPr>
                <w:del w:id="12364" w:author="Steff Guzmán" w:date="2023-03-13T18:13:00Z"/>
                <w:rFonts w:cs="Times New Roman"/>
                <w:noProof/>
                <w:sz w:val="20"/>
                <w:szCs w:val="20"/>
              </w:rPr>
              <w:pPrChange w:id="12365" w:author="Camilo Andrés Díaz Gómez" w:date="2023-03-28T17:43:00Z">
                <w:pPr>
                  <w:widowControl w:val="0"/>
                  <w:autoSpaceDE w:val="0"/>
                  <w:autoSpaceDN w:val="0"/>
                  <w:adjustRightInd w:val="0"/>
                  <w:spacing w:before="60" w:after="60" w:line="276" w:lineRule="auto"/>
                  <w:ind w:left="480" w:hanging="480"/>
                </w:pPr>
              </w:pPrChange>
            </w:pPr>
            <w:del w:id="12366" w:author="Steff Guzmán" w:date="2023-03-13T18:13:00Z">
              <w:r w:rsidRPr="002B569F" w:rsidDel="00B459BD">
                <w:rPr>
                  <w:rFonts w:cs="Times New Roman"/>
                  <w:noProof/>
                  <w:sz w:val="20"/>
                  <w:szCs w:val="20"/>
                </w:rPr>
                <w:delText xml:space="preserve">Colombia. Departamento Administrativo de Ciencia Tecnología e Innovación. (2015). </w:delText>
              </w:r>
              <w:r w:rsidRPr="002B569F" w:rsidDel="00B459BD">
                <w:rPr>
                  <w:rFonts w:cs="Times New Roman"/>
                  <w:i/>
                  <w:iCs/>
                  <w:noProof/>
                  <w:sz w:val="20"/>
                  <w:szCs w:val="20"/>
                </w:rPr>
                <w:delText>Resultados finales de la Convocatoria Nacional para el Reconocimiento y Medición de Grupos de Investigación, Desarrollo Tecnológico o de Innovación y para el Reconocimiento de Investigadores del SNCTeI</w:delText>
              </w:r>
              <w:r w:rsidRPr="002B569F" w:rsidDel="00B459BD">
                <w:rPr>
                  <w:rFonts w:cs="Times New Roman"/>
                  <w:noProof/>
                  <w:sz w:val="20"/>
                  <w:szCs w:val="20"/>
                </w:rPr>
                <w:delText>. Colciencias.</w:delText>
              </w:r>
            </w:del>
          </w:p>
        </w:tc>
      </w:tr>
      <w:tr w:rsidR="00785CED" w:rsidRPr="002B569F" w:rsidDel="00B459BD" w14:paraId="6F621964" w14:textId="31A2294F" w:rsidTr="00162569">
        <w:trPr>
          <w:del w:id="12367" w:author="Steff Guzmán" w:date="2023-03-13T18:13:00Z"/>
        </w:trPr>
        <w:tc>
          <w:tcPr>
            <w:tcW w:w="4253" w:type="dxa"/>
            <w:tcBorders>
              <w:left w:val="nil"/>
              <w:right w:val="nil"/>
            </w:tcBorders>
            <w:vAlign w:val="center"/>
          </w:tcPr>
          <w:p w14:paraId="41571925" w14:textId="7846D9AE" w:rsidR="00785CED" w:rsidRPr="002B569F" w:rsidDel="00B459BD" w:rsidRDefault="00785CED">
            <w:pPr>
              <w:spacing w:before="60" w:after="60"/>
              <w:jc w:val="left"/>
              <w:rPr>
                <w:del w:id="12368" w:author="Steff Guzmán" w:date="2023-03-13T18:13:00Z"/>
                <w:rFonts w:cs="Times New Roman"/>
                <w:sz w:val="20"/>
                <w:szCs w:val="20"/>
              </w:rPr>
              <w:pPrChange w:id="12369" w:author="Camilo Andrés Díaz Gómez" w:date="2023-03-28T17:43:00Z">
                <w:pPr>
                  <w:spacing w:before="60" w:after="60" w:line="276" w:lineRule="auto"/>
                  <w:jc w:val="left"/>
                </w:pPr>
              </w:pPrChange>
            </w:pPr>
            <w:del w:id="12370" w:author="Steff Guzmán" w:date="2023-03-13T18:13:00Z">
              <w:r w:rsidRPr="002B569F" w:rsidDel="00B459BD">
                <w:rPr>
                  <w:rFonts w:cs="Times New Roman"/>
                  <w:sz w:val="20"/>
                  <w:szCs w:val="20"/>
                </w:rPr>
                <w:delText>(Colombia. Procuraduría General de la Nación, 2012)</w:delText>
              </w:r>
            </w:del>
          </w:p>
        </w:tc>
        <w:tc>
          <w:tcPr>
            <w:tcW w:w="8647" w:type="dxa"/>
            <w:tcBorders>
              <w:left w:val="nil"/>
              <w:right w:val="nil"/>
            </w:tcBorders>
            <w:vAlign w:val="center"/>
          </w:tcPr>
          <w:p w14:paraId="456C861E" w14:textId="621097F3" w:rsidR="00785CED" w:rsidRPr="002B569F" w:rsidDel="00B459BD" w:rsidRDefault="00785CED">
            <w:pPr>
              <w:widowControl w:val="0"/>
              <w:autoSpaceDE w:val="0"/>
              <w:autoSpaceDN w:val="0"/>
              <w:adjustRightInd w:val="0"/>
              <w:spacing w:before="60" w:after="60"/>
              <w:ind w:left="480" w:hanging="480"/>
              <w:rPr>
                <w:del w:id="12371" w:author="Steff Guzmán" w:date="2023-03-13T18:13:00Z"/>
                <w:rFonts w:cs="Times New Roman"/>
                <w:b/>
                <w:sz w:val="20"/>
                <w:szCs w:val="20"/>
              </w:rPr>
              <w:pPrChange w:id="12372" w:author="Camilo Andrés Díaz Gómez" w:date="2023-03-28T17:43:00Z">
                <w:pPr>
                  <w:widowControl w:val="0"/>
                  <w:autoSpaceDE w:val="0"/>
                  <w:autoSpaceDN w:val="0"/>
                  <w:adjustRightInd w:val="0"/>
                  <w:spacing w:before="60" w:after="60" w:line="276" w:lineRule="auto"/>
                  <w:ind w:left="480" w:hanging="480"/>
                </w:pPr>
              </w:pPrChange>
            </w:pPr>
            <w:del w:id="12373" w:author="Steff Guzmán" w:date="2023-03-13T18:13:00Z">
              <w:r w:rsidRPr="002B569F" w:rsidDel="00B459BD">
                <w:rPr>
                  <w:rFonts w:cs="Times New Roman"/>
                  <w:noProof/>
                  <w:sz w:val="20"/>
                  <w:szCs w:val="20"/>
                </w:rPr>
                <w:delText xml:space="preserve">Colombia. Procuraduría General de la Nación. (2012). </w:delText>
              </w:r>
              <w:r w:rsidRPr="002B569F" w:rsidDel="00B459BD">
                <w:rPr>
                  <w:rFonts w:cs="Times New Roman"/>
                  <w:i/>
                  <w:iCs/>
                  <w:noProof/>
                  <w:sz w:val="20"/>
                  <w:szCs w:val="20"/>
                </w:rPr>
                <w:delText>Financiamiento del Sistema General de Seguridad Social en Salud: seguimiento y control preventivo a las políticas públicas</w:delText>
              </w:r>
              <w:r w:rsidRPr="002B569F" w:rsidDel="00B459BD">
                <w:rPr>
                  <w:rFonts w:cs="Times New Roman"/>
                  <w:noProof/>
                  <w:sz w:val="20"/>
                  <w:szCs w:val="20"/>
                </w:rPr>
                <w:delText>. Procuraduría General de la Nación.</w:delText>
              </w:r>
            </w:del>
          </w:p>
        </w:tc>
      </w:tr>
    </w:tbl>
    <w:p w14:paraId="69B63C16" w14:textId="50A560F4" w:rsidR="00C602E3" w:rsidRDefault="00C602E3" w:rsidP="00C602E3">
      <w:pPr>
        <w:pStyle w:val="Descripcin"/>
        <w:spacing w:line="360" w:lineRule="auto"/>
        <w:rPr>
          <w:rFonts w:cs="Times New Roman"/>
          <w:b w:val="0"/>
          <w:bCs/>
          <w:szCs w:val="24"/>
        </w:rPr>
      </w:pPr>
      <w:ins w:id="12374" w:author="Camilo Andrés Díaz Gómez" w:date="2023-05-13T21:39:00Z">
        <w:r w:rsidRPr="002B569F">
          <w:rPr>
            <w:rFonts w:cs="Times New Roman"/>
            <w:szCs w:val="24"/>
          </w:rPr>
          <w:t xml:space="preserve">Anexo </w:t>
        </w:r>
      </w:ins>
      <w:ins w:id="12375" w:author="Camilo Andrés Díaz Gómez" w:date="2023-05-13T21:40:00Z">
        <w:r w:rsidR="00DF1D3C">
          <w:rPr>
            <w:rFonts w:cs="Times New Roman"/>
            <w:szCs w:val="24"/>
          </w:rPr>
          <w:t>7</w:t>
        </w:r>
      </w:ins>
      <w:ins w:id="12376" w:author="Camilo Andrés Díaz Gómez" w:date="2023-05-13T21:39:00Z">
        <w:r w:rsidRPr="002B569F">
          <w:rPr>
            <w:rFonts w:cs="Times New Roman"/>
            <w:szCs w:val="24"/>
          </w:rPr>
          <w:t>.</w:t>
        </w:r>
        <w:r w:rsidRPr="002B569F">
          <w:rPr>
            <w:rFonts w:cs="Times New Roman"/>
            <w:bCs/>
            <w:szCs w:val="24"/>
          </w:rPr>
          <w:t xml:space="preserve"> </w:t>
        </w:r>
        <w:r w:rsidRPr="00C602E3">
          <w:rPr>
            <w:rFonts w:cs="Times New Roman"/>
            <w:b w:val="0"/>
            <w:bCs/>
            <w:szCs w:val="24"/>
            <w:rPrChange w:id="12377" w:author="Camilo Andrés Díaz Gómez" w:date="2023-05-13T21:39:00Z">
              <w:rPr>
                <w:rFonts w:cs="Times New Roman"/>
                <w:szCs w:val="24"/>
              </w:rPr>
            </w:rPrChange>
          </w:rPr>
          <w:t>Video explicativo del proceso de entrenamiento de los modelos programados</w:t>
        </w:r>
      </w:ins>
    </w:p>
    <w:p w14:paraId="0203702B" w14:textId="77777777" w:rsidR="00026C3C" w:rsidRPr="00026C3C" w:rsidRDefault="00026C3C" w:rsidP="00026C3C">
      <w:pPr>
        <w:rPr>
          <w:ins w:id="12378" w:author="Camilo Andrés Díaz Gómez" w:date="2023-05-13T21:39:00Z"/>
        </w:rPr>
      </w:pPr>
    </w:p>
    <w:p w14:paraId="255F5EB1" w14:textId="640E8295" w:rsidR="00975DD0" w:rsidRDefault="00975DD0" w:rsidP="00975DD0">
      <w:pPr>
        <w:ind w:firstLine="708"/>
        <w:rPr>
          <w:rFonts w:cs="Times New Roman"/>
          <w:szCs w:val="24"/>
        </w:rPr>
      </w:pPr>
      <w:r>
        <w:rPr>
          <w:rFonts w:cs="Times New Roman"/>
          <w:szCs w:val="24"/>
        </w:rPr>
        <w:t xml:space="preserve">A </w:t>
      </w:r>
      <w:r w:rsidR="00026C3C">
        <w:rPr>
          <w:rFonts w:cs="Times New Roman"/>
          <w:szCs w:val="24"/>
        </w:rPr>
        <w:t>continuación,</w:t>
      </w:r>
      <w:r>
        <w:rPr>
          <w:rFonts w:cs="Times New Roman"/>
          <w:szCs w:val="24"/>
        </w:rPr>
        <w:t xml:space="preserve"> encontrará </w:t>
      </w:r>
      <w:ins w:id="12379" w:author="Camilo Andrés Díaz Gómez" w:date="2023-05-13T21:24:00Z">
        <w:r w:rsidR="00F05454">
          <w:rPr>
            <w:rFonts w:cs="Times New Roman"/>
            <w:szCs w:val="24"/>
          </w:rPr>
          <w:t>el video explicativo del paso a paso para el entrenamiento de los diferentes mo</w:t>
        </w:r>
      </w:ins>
      <w:ins w:id="12380" w:author="Camilo Andrés Díaz Gómez" w:date="2023-05-13T21:25:00Z">
        <w:r w:rsidR="00F05454">
          <w:rPr>
            <w:rFonts w:cs="Times New Roman"/>
            <w:szCs w:val="24"/>
          </w:rPr>
          <w:t xml:space="preserve">delos programados: </w:t>
        </w:r>
      </w:ins>
    </w:p>
    <w:p w14:paraId="6AAF99C6" w14:textId="7EA1EF1E" w:rsidR="00162569" w:rsidRPr="008D5AF8" w:rsidRDefault="00975DD0" w:rsidP="00975DD0">
      <w:pPr>
        <w:jc w:val="center"/>
        <w:rPr>
          <w:ins w:id="12381" w:author="Camilo Andrés Díaz Gómez" w:date="2023-05-13T21:05:00Z"/>
          <w:rFonts w:cs="Times New Roman"/>
          <w:szCs w:val="24"/>
        </w:rPr>
      </w:pPr>
      <w:r>
        <w:rPr>
          <w:rFonts w:cs="Times New Roman"/>
          <w:noProof/>
          <w:szCs w:val="24"/>
        </w:rPr>
        <w:drawing>
          <wp:inline distT="0" distB="0" distL="0" distR="0" wp14:anchorId="5E7288A3" wp14:editId="048627FA">
            <wp:extent cx="3314700" cy="2486025"/>
            <wp:effectExtent l="0" t="0" r="0" b="9525"/>
            <wp:docPr id="695469383" name="Vídeo 1" descr="Video explicativo ~ NiOTE">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69383" name="Vídeo 1" descr="Video explicativo ~ NiOTE">
                      <a:hlinkClick r:id="rId80"/>
                    </pic:cNvPr>
                    <pic:cNvPicPr/>
                  </pic:nvPicPr>
                  <pic:blipFill>
                    <a:blip r:embed="rId8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524ow62pRLI?feature=oembed&quot; frameborder=&quot;0&quot; allow=&quot;accelerometer; autoplay; clipboard-write; encrypted-media; gyroscope; picture-in-picture; web-share&quot; allowfullscreen=&quot;&quot; title=&quot;Video explicativo ~ NiOTE&quot; sandbox=&quot;allow-scripts allow-same-origin allow-popups&quot;&gt;&lt;/iframe&gt;" h="113" w="200"/>
                        </a:ext>
                      </a:extLst>
                    </a:blip>
                    <a:stretch>
                      <a:fillRect/>
                    </a:stretch>
                  </pic:blipFill>
                  <pic:spPr>
                    <a:xfrm>
                      <a:off x="0" y="0"/>
                      <a:ext cx="3316412" cy="2487309"/>
                    </a:xfrm>
                    <a:prstGeom prst="rect">
                      <a:avLst/>
                    </a:prstGeom>
                  </pic:spPr>
                </pic:pic>
              </a:graphicData>
            </a:graphic>
          </wp:inline>
        </w:drawing>
      </w:r>
    </w:p>
    <w:p w14:paraId="3BB5C39D" w14:textId="716DA81D" w:rsidR="00587923" w:rsidRPr="00D56345" w:rsidRDefault="00587923" w:rsidP="00D56345">
      <w:pPr>
        <w:ind w:firstLine="708"/>
        <w:rPr>
          <w:rFonts w:cs="Times New Roman"/>
          <w:i/>
          <w:iCs/>
          <w:szCs w:val="24"/>
        </w:rPr>
      </w:pPr>
      <w:r w:rsidRPr="00587923">
        <w:rPr>
          <w:rFonts w:cs="Times New Roman"/>
          <w:i/>
          <w:iCs/>
          <w:szCs w:val="24"/>
        </w:rPr>
        <w:t xml:space="preserve">Fuente: Elaboración propia </w:t>
      </w:r>
    </w:p>
    <w:p w14:paraId="21DF5921" w14:textId="13813BE2" w:rsidR="00DF553C" w:rsidRDefault="00DF553C" w:rsidP="00DF553C">
      <w:pPr>
        <w:pStyle w:val="Descripcin"/>
        <w:spacing w:line="360" w:lineRule="auto"/>
        <w:rPr>
          <w:rFonts w:cs="Times New Roman"/>
          <w:b w:val="0"/>
          <w:bCs/>
          <w:szCs w:val="24"/>
        </w:rPr>
      </w:pPr>
      <w:ins w:id="12382" w:author="Camilo Andrés Díaz Gómez" w:date="2023-05-13T21:39:00Z">
        <w:r w:rsidRPr="002B569F">
          <w:rPr>
            <w:rFonts w:cs="Times New Roman"/>
            <w:szCs w:val="24"/>
          </w:rPr>
          <w:lastRenderedPageBreak/>
          <w:t xml:space="preserve">Anexo </w:t>
        </w:r>
      </w:ins>
      <w:r>
        <w:rPr>
          <w:rFonts w:cs="Times New Roman"/>
          <w:szCs w:val="24"/>
        </w:rPr>
        <w:t>8</w:t>
      </w:r>
      <w:ins w:id="12383" w:author="Camilo Andrés Díaz Gómez" w:date="2023-05-13T21:39:00Z">
        <w:r w:rsidRPr="002B569F">
          <w:rPr>
            <w:rFonts w:cs="Times New Roman"/>
            <w:szCs w:val="24"/>
          </w:rPr>
          <w:t>.</w:t>
        </w:r>
        <w:r w:rsidRPr="002B569F">
          <w:rPr>
            <w:rFonts w:cs="Times New Roman"/>
            <w:bCs/>
            <w:szCs w:val="24"/>
          </w:rPr>
          <w:t xml:space="preserve"> </w:t>
        </w:r>
      </w:ins>
      <w:r>
        <w:rPr>
          <w:rFonts w:cs="Times New Roman"/>
          <w:b w:val="0"/>
          <w:bCs/>
          <w:szCs w:val="24"/>
        </w:rPr>
        <w:t>Repositorio del proyecto</w:t>
      </w:r>
    </w:p>
    <w:p w14:paraId="7743F5E1" w14:textId="77777777" w:rsidR="00026C3C" w:rsidRPr="00026C3C" w:rsidRDefault="00026C3C" w:rsidP="00026C3C"/>
    <w:p w14:paraId="5C1CC70B" w14:textId="12AFF508" w:rsidR="00DF553C" w:rsidDel="00DF1D3C" w:rsidRDefault="00975DD0" w:rsidP="004858E2">
      <w:pPr>
        <w:ind w:firstLine="708"/>
        <w:rPr>
          <w:del w:id="12384" w:author="Steff Guzmán" w:date="2023-03-13T18:13:00Z"/>
          <w:rFonts w:cs="Times New Roman"/>
          <w:szCs w:val="24"/>
        </w:rPr>
      </w:pPr>
      <w:r>
        <w:t xml:space="preserve">En el siguiente </w:t>
      </w:r>
      <w:ins w:id="12385" w:author="Camilo Andrés Díaz Gómez" w:date="2023-05-13T21:23:00Z">
        <w:r w:rsidR="00DF553C">
          <w:rPr>
            <w:rFonts w:cs="Times New Roman"/>
            <w:szCs w:val="24"/>
          </w:rPr>
          <w:t>Link en</w:t>
        </w:r>
      </w:ins>
      <w:r>
        <w:rPr>
          <w:rFonts w:cs="Times New Roman"/>
          <w:szCs w:val="24"/>
        </w:rPr>
        <w:t xml:space="preserve">contrará </w:t>
      </w:r>
      <w:ins w:id="12386" w:author="Camilo Andrés Díaz Gómez" w:date="2023-05-13T21:24:00Z">
        <w:r w:rsidR="00DF553C">
          <w:rPr>
            <w:rFonts w:cs="Times New Roman"/>
            <w:szCs w:val="24"/>
          </w:rPr>
          <w:t>el</w:t>
        </w:r>
      </w:ins>
      <w:r w:rsidR="00DF553C">
        <w:rPr>
          <w:rFonts w:cs="Times New Roman"/>
          <w:szCs w:val="24"/>
        </w:rPr>
        <w:t xml:space="preserve"> repositorio con todos los códigos del proceso de ETL </w:t>
      </w:r>
      <w:r w:rsidR="00587923">
        <w:rPr>
          <w:rFonts w:cs="Times New Roman"/>
          <w:szCs w:val="24"/>
        </w:rPr>
        <w:t xml:space="preserve">que </w:t>
      </w:r>
      <w:r w:rsidR="00DF553C">
        <w:rPr>
          <w:rFonts w:cs="Times New Roman"/>
          <w:szCs w:val="24"/>
        </w:rPr>
        <w:t>el posterior cargue de los datos generados por los modelos a MySQL</w:t>
      </w:r>
      <w:ins w:id="12387" w:author="Camilo Andrés Díaz Gómez" w:date="2023-05-13T21:25:00Z">
        <w:r w:rsidR="00DF553C">
          <w:rPr>
            <w:rFonts w:cs="Times New Roman"/>
            <w:szCs w:val="24"/>
          </w:rPr>
          <w:t xml:space="preserve">: </w:t>
        </w:r>
      </w:ins>
      <w:r>
        <w:rPr>
          <w:rFonts w:cs="Times New Roman"/>
          <w:szCs w:val="24"/>
        </w:rPr>
        <w:fldChar w:fldCharType="begin"/>
      </w:r>
      <w:r>
        <w:rPr>
          <w:rFonts w:cs="Times New Roman"/>
          <w:szCs w:val="24"/>
        </w:rPr>
        <w:instrText xml:space="preserve"> HYPERLINK "https://github.com/CamiloAndresDG/NIOTE." </w:instrText>
      </w:r>
      <w:r>
        <w:rPr>
          <w:rFonts w:cs="Times New Roman"/>
          <w:szCs w:val="24"/>
        </w:rPr>
      </w:r>
      <w:r>
        <w:rPr>
          <w:rFonts w:cs="Times New Roman"/>
          <w:szCs w:val="24"/>
        </w:rPr>
        <w:fldChar w:fldCharType="separate"/>
      </w:r>
      <w:r w:rsidRPr="00D56345">
        <w:rPr>
          <w:rStyle w:val="Hipervnculo"/>
          <w:rFonts w:cs="Times New Roman"/>
          <w:color w:val="000000" w:themeColor="text1"/>
          <w:szCs w:val="24"/>
          <w:u w:val="none"/>
        </w:rPr>
        <w:t>https://github.com/CamiloAndresDG/NIOTE</w:t>
      </w:r>
      <w:r w:rsidRPr="00975DD0">
        <w:rPr>
          <w:rStyle w:val="Hipervnculo"/>
          <w:rFonts w:cs="Times New Roman"/>
          <w:szCs w:val="24"/>
        </w:rPr>
        <w:t>.</w:t>
      </w:r>
      <w:r>
        <w:rPr>
          <w:rFonts w:cs="Times New Roman"/>
          <w:szCs w:val="24"/>
        </w:rPr>
        <w:fldChar w:fldCharType="end"/>
      </w:r>
    </w:p>
    <w:p w14:paraId="1CE41AFB" w14:textId="44EBE2C3" w:rsidR="00785CED" w:rsidRPr="002B569F" w:rsidDel="00B459BD" w:rsidRDefault="00785CED" w:rsidP="004858E2">
      <w:pPr>
        <w:ind w:firstLine="708"/>
        <w:jc w:val="center"/>
        <w:rPr>
          <w:del w:id="12388" w:author="Steff Guzmán" w:date="2023-03-13T18:13:00Z"/>
          <w:rFonts w:cs="Times New Roman"/>
          <w:b/>
          <w:bCs/>
          <w:szCs w:val="24"/>
        </w:rPr>
      </w:pPr>
    </w:p>
    <w:p w14:paraId="70E25BB4" w14:textId="28673260" w:rsidR="00785CED" w:rsidRPr="002B569F" w:rsidDel="00B459BD" w:rsidRDefault="00785CED" w:rsidP="004858E2">
      <w:pPr>
        <w:ind w:firstLine="708"/>
        <w:jc w:val="center"/>
        <w:rPr>
          <w:del w:id="12389" w:author="Steff Guzmán" w:date="2023-03-13T18:13:00Z"/>
          <w:rFonts w:cs="Times New Roman"/>
          <w:b/>
          <w:bCs/>
          <w:szCs w:val="24"/>
        </w:rPr>
      </w:pPr>
    </w:p>
    <w:p w14:paraId="06E73640" w14:textId="1A04570F" w:rsidR="00785CED" w:rsidRPr="002B569F" w:rsidDel="00B459BD" w:rsidRDefault="00785CED" w:rsidP="004858E2">
      <w:pPr>
        <w:ind w:firstLine="708"/>
        <w:jc w:val="center"/>
        <w:rPr>
          <w:del w:id="12390" w:author="Steff Guzmán" w:date="2023-03-13T18:13:00Z"/>
          <w:rFonts w:cs="Times New Roman"/>
          <w:b/>
          <w:bCs/>
          <w:szCs w:val="24"/>
        </w:rPr>
      </w:pPr>
    </w:p>
    <w:p w14:paraId="2C1A7CEC" w14:textId="338C872F" w:rsidR="00785CED" w:rsidRPr="002B569F" w:rsidDel="00B459BD" w:rsidRDefault="00785CED" w:rsidP="004858E2">
      <w:pPr>
        <w:ind w:firstLine="708"/>
        <w:jc w:val="center"/>
        <w:rPr>
          <w:del w:id="12391" w:author="Steff Guzmán" w:date="2023-03-13T18:13:00Z"/>
          <w:rFonts w:cs="Times New Roman"/>
          <w:b/>
          <w:bCs/>
          <w:szCs w:val="24"/>
        </w:rPr>
      </w:pPr>
    </w:p>
    <w:p w14:paraId="53149382" w14:textId="312ADA69" w:rsidR="00785CED" w:rsidRPr="002B569F" w:rsidDel="00B459BD" w:rsidRDefault="00785CED" w:rsidP="004858E2">
      <w:pPr>
        <w:ind w:firstLine="708"/>
        <w:jc w:val="center"/>
        <w:rPr>
          <w:del w:id="12392" w:author="Steff Guzmán" w:date="2023-03-13T18:13:00Z"/>
          <w:rFonts w:cs="Times New Roman"/>
          <w:b/>
          <w:bCs/>
          <w:szCs w:val="24"/>
        </w:rPr>
      </w:pPr>
    </w:p>
    <w:p w14:paraId="5D878DE9" w14:textId="5409BACC" w:rsidR="00785CED" w:rsidRPr="002B569F" w:rsidDel="00B459BD" w:rsidRDefault="00785CED" w:rsidP="004858E2">
      <w:pPr>
        <w:ind w:firstLine="708"/>
        <w:jc w:val="center"/>
        <w:rPr>
          <w:del w:id="12393" w:author="Steff Guzmán" w:date="2023-03-13T18:13:00Z"/>
          <w:rFonts w:cs="Times New Roman"/>
          <w:b/>
          <w:bCs/>
          <w:szCs w:val="24"/>
        </w:rPr>
      </w:pPr>
    </w:p>
    <w:p w14:paraId="4C9BDBBB" w14:textId="144FF6FC" w:rsidR="00785CED" w:rsidRPr="002B569F" w:rsidDel="00B459BD" w:rsidRDefault="00785CED" w:rsidP="004858E2">
      <w:pPr>
        <w:ind w:firstLine="708"/>
        <w:jc w:val="center"/>
        <w:rPr>
          <w:del w:id="12394" w:author="Steff Guzmán" w:date="2023-03-13T18:13:00Z"/>
          <w:rFonts w:cs="Times New Roman"/>
          <w:b/>
          <w:bCs/>
          <w:szCs w:val="24"/>
        </w:rPr>
      </w:pPr>
    </w:p>
    <w:p w14:paraId="250C0089" w14:textId="5AC2D0FA" w:rsidR="00785CED" w:rsidRPr="002B569F" w:rsidDel="00B459BD" w:rsidRDefault="00785CED" w:rsidP="004858E2">
      <w:pPr>
        <w:ind w:firstLine="708"/>
        <w:jc w:val="center"/>
        <w:rPr>
          <w:del w:id="12395" w:author="Steff Guzmán" w:date="2023-03-13T18:13:00Z"/>
          <w:rFonts w:cs="Times New Roman"/>
          <w:b/>
          <w:bCs/>
          <w:szCs w:val="24"/>
        </w:rPr>
      </w:pPr>
    </w:p>
    <w:p w14:paraId="5B89C130" w14:textId="7ED7DFD5" w:rsidR="00785CED" w:rsidRPr="002B569F" w:rsidDel="00B459BD" w:rsidRDefault="00785CED" w:rsidP="004858E2">
      <w:pPr>
        <w:ind w:firstLine="708"/>
        <w:jc w:val="center"/>
        <w:rPr>
          <w:del w:id="12396" w:author="Steff Guzmán" w:date="2023-03-13T18:13:00Z"/>
          <w:rFonts w:cs="Times New Roman"/>
          <w:b/>
          <w:bCs/>
          <w:szCs w:val="24"/>
        </w:rPr>
      </w:pPr>
    </w:p>
    <w:p w14:paraId="0152C7AB" w14:textId="3AB2E67D" w:rsidR="00785CED" w:rsidRPr="002B569F" w:rsidDel="00B459BD" w:rsidRDefault="00785CED" w:rsidP="004858E2">
      <w:pPr>
        <w:ind w:firstLine="708"/>
        <w:jc w:val="center"/>
        <w:rPr>
          <w:del w:id="12397" w:author="Steff Guzmán" w:date="2023-03-13T18:13:00Z"/>
          <w:rFonts w:cs="Times New Roman"/>
          <w:b/>
          <w:bCs/>
          <w:szCs w:val="24"/>
        </w:rPr>
      </w:pPr>
    </w:p>
    <w:p w14:paraId="4A05D157" w14:textId="7C4129D7" w:rsidR="00785CED" w:rsidRPr="002B569F" w:rsidDel="00B459BD" w:rsidRDefault="00785CED" w:rsidP="004858E2">
      <w:pPr>
        <w:ind w:firstLine="708"/>
        <w:jc w:val="center"/>
        <w:rPr>
          <w:del w:id="12398" w:author="Steff Guzmán" w:date="2023-03-13T18:13:00Z"/>
          <w:rFonts w:cs="Times New Roman"/>
          <w:b/>
          <w:bCs/>
          <w:szCs w:val="24"/>
        </w:rPr>
      </w:pPr>
    </w:p>
    <w:p w14:paraId="229CE808" w14:textId="6AEF148A" w:rsidR="00785CED" w:rsidRPr="002B569F" w:rsidDel="00B459BD" w:rsidRDefault="00785CED" w:rsidP="004858E2">
      <w:pPr>
        <w:ind w:firstLine="708"/>
        <w:jc w:val="center"/>
        <w:rPr>
          <w:del w:id="12399" w:author="Steff Guzmán" w:date="2023-03-13T18:13:00Z"/>
          <w:rFonts w:cs="Times New Roman"/>
          <w:b/>
          <w:bCs/>
          <w:szCs w:val="24"/>
        </w:rPr>
      </w:pPr>
    </w:p>
    <w:p w14:paraId="1C1F5344" w14:textId="70F3E0A6" w:rsidR="00785CED" w:rsidRPr="002B569F" w:rsidDel="00B459BD" w:rsidRDefault="00785CED" w:rsidP="004858E2">
      <w:pPr>
        <w:ind w:firstLine="708"/>
        <w:jc w:val="center"/>
        <w:rPr>
          <w:del w:id="12400" w:author="Steff Guzmán" w:date="2023-03-13T18:13:00Z"/>
          <w:rFonts w:cs="Times New Roman"/>
          <w:b/>
          <w:bCs/>
          <w:szCs w:val="24"/>
        </w:rPr>
      </w:pPr>
    </w:p>
    <w:p w14:paraId="7DE749AB" w14:textId="56FE3D82" w:rsidR="00785CED" w:rsidRPr="002B569F" w:rsidDel="00B459BD" w:rsidRDefault="00785CED" w:rsidP="004858E2">
      <w:pPr>
        <w:ind w:firstLine="708"/>
        <w:jc w:val="center"/>
        <w:rPr>
          <w:del w:id="12401" w:author="Steff Guzmán" w:date="2023-03-13T18:13:00Z"/>
          <w:rFonts w:cs="Times New Roman"/>
          <w:b/>
          <w:bCs/>
          <w:szCs w:val="24"/>
        </w:rPr>
      </w:pPr>
    </w:p>
    <w:p w14:paraId="0E2BD2FC" w14:textId="798356F4" w:rsidR="00785CED" w:rsidRPr="002B569F" w:rsidDel="00323D57" w:rsidRDefault="00785CED" w:rsidP="004858E2">
      <w:pPr>
        <w:ind w:firstLine="708"/>
        <w:jc w:val="center"/>
        <w:rPr>
          <w:del w:id="12402" w:author="Steff Guzmán" w:date="2023-03-13T19:12:00Z"/>
          <w:rFonts w:cs="Times New Roman"/>
          <w:b/>
          <w:bCs/>
          <w:szCs w:val="24"/>
        </w:rPr>
        <w:sectPr w:rsidR="00785CED" w:rsidRPr="002B569F" w:rsidDel="00323D57" w:rsidSect="006E680E">
          <w:pgSz w:w="12240" w:h="15840" w:orient="portrait"/>
          <w:pgMar w:top="1701" w:right="1701" w:bottom="1701" w:left="1701" w:header="709" w:footer="709" w:gutter="0"/>
          <w:cols w:space="708"/>
          <w:docGrid w:linePitch="360"/>
          <w:sectPrChange w:id="12403" w:author="Steff Guzmán" w:date="2023-03-24T16:10:00Z">
            <w:sectPr w:rsidR="00785CED" w:rsidRPr="002B569F" w:rsidDel="00323D57" w:rsidSect="006E680E">
              <w:pgSz w:w="15840" w:h="12240" w:orient="landscape"/>
              <w:pgMar w:top="1701" w:right="1418" w:bottom="1701" w:left="1418" w:header="709" w:footer="709" w:gutter="0"/>
            </w:sectPr>
          </w:sectPrChange>
        </w:sectPr>
      </w:pPr>
    </w:p>
    <w:p w14:paraId="53F59EBC" w14:textId="607B8298" w:rsidR="00785CED" w:rsidRPr="002B569F" w:rsidDel="00323D57" w:rsidRDefault="00785CED" w:rsidP="004858E2">
      <w:pPr>
        <w:ind w:firstLine="708"/>
        <w:jc w:val="center"/>
        <w:rPr>
          <w:del w:id="12404" w:author="Steff Guzmán" w:date="2023-03-13T19:12:00Z"/>
          <w:rFonts w:cs="Times New Roman"/>
          <w:b/>
        </w:rPr>
      </w:pPr>
      <w:del w:id="12405" w:author="Steff Guzmán" w:date="2023-03-13T19:12:00Z">
        <w:r w:rsidRPr="002B569F" w:rsidDel="00323D57">
          <w:rPr>
            <w:rFonts w:cs="Times New Roman"/>
            <w:b/>
          </w:rPr>
          <w:delText xml:space="preserve">Anexo 3. </w:delText>
        </w:r>
      </w:del>
    </w:p>
    <w:p w14:paraId="6AEA8591" w14:textId="2FC83563" w:rsidR="00785CED" w:rsidRPr="002B569F" w:rsidDel="00323D57" w:rsidRDefault="00785CED" w:rsidP="004858E2">
      <w:pPr>
        <w:ind w:firstLine="708"/>
        <w:jc w:val="center"/>
        <w:rPr>
          <w:del w:id="12406" w:author="Steff Guzmán" w:date="2023-03-13T19:12:00Z"/>
          <w:rFonts w:cs="Times New Roman"/>
        </w:rPr>
      </w:pPr>
      <w:del w:id="12407" w:author="Steff Guzmán" w:date="2023-03-13T19:12:00Z">
        <w:r w:rsidRPr="002B569F" w:rsidDel="00323D57">
          <w:rPr>
            <w:rFonts w:cs="Times New Roman"/>
            <w:b/>
          </w:rPr>
          <w:delText>Ortografía y gramática</w:delText>
        </w:r>
      </w:del>
    </w:p>
    <w:p w14:paraId="4212F643" w14:textId="2EB4F3A7" w:rsidR="00785CED" w:rsidRPr="002B569F" w:rsidDel="00323D57" w:rsidRDefault="00785CED" w:rsidP="004858E2">
      <w:pPr>
        <w:ind w:firstLine="708"/>
        <w:rPr>
          <w:del w:id="12408" w:author="Steff Guzmán" w:date="2023-03-13T19:12:00Z"/>
          <w:rFonts w:cs="Times New Roman"/>
        </w:rPr>
      </w:pPr>
    </w:p>
    <w:p w14:paraId="6C7E3DD5" w14:textId="232E840E" w:rsidR="00785CED" w:rsidRPr="002B569F" w:rsidDel="00323D57" w:rsidRDefault="00785CED" w:rsidP="004858E2">
      <w:pPr>
        <w:ind w:firstLine="708"/>
        <w:rPr>
          <w:del w:id="12409" w:author="Steff Guzmán" w:date="2023-03-13T19:12:00Z"/>
          <w:rFonts w:cs="Times New Roman"/>
          <w:szCs w:val="24"/>
        </w:rPr>
      </w:pPr>
      <w:del w:id="12410" w:author="Steff Guzmán" w:date="2023-03-13T19:12:00Z">
        <w:r w:rsidRPr="002B569F" w:rsidDel="00323D57">
          <w:rPr>
            <w:rFonts w:cs="Times New Roman"/>
          </w:rPr>
          <w:delText>L</w:delText>
        </w:r>
        <w:r w:rsidRPr="002B569F" w:rsidDel="00323D57">
          <w:rPr>
            <w:rFonts w:cs="Times New Roman"/>
            <w:szCs w:val="24"/>
          </w:rPr>
          <w:delText xml:space="preserve">a ortografía y la gramática hacen parte fundamental del trabajo de grado; al finalizar la redacción de tu escrito, realiza una revisión ortográfica de todo el documento. En todo caso, siempre será recomendada y preferible la labor de un corrector de estilo que corrija redacción, ortografía, sintaxis, coherencia, citas, referencias y demás aspectos de estilo. En Microsoft Word, oprime la tecla </w:delText>
        </w:r>
        <w:r w:rsidRPr="002B569F" w:rsidDel="00323D57">
          <w:rPr>
            <w:rFonts w:cs="Times New Roman"/>
            <w:sz w:val="32"/>
            <w:szCs w:val="32"/>
          </w:rPr>
          <w:delText>F7</w:delText>
        </w:r>
        <w:r w:rsidRPr="002B569F" w:rsidDel="00323D57">
          <w:rPr>
            <w:rFonts w:cs="Times New Roman"/>
            <w:szCs w:val="24"/>
          </w:rPr>
          <w:delText>. Tendrá dos tipos de sugerencias: Gramática y Ortografía, donde tendrás la opción de:</w:delText>
        </w:r>
      </w:del>
    </w:p>
    <w:p w14:paraId="4216F7E2" w14:textId="4A8CC26F" w:rsidR="00785CED" w:rsidRPr="002B569F" w:rsidDel="00323D57" w:rsidRDefault="00785CED">
      <w:pPr>
        <w:ind w:firstLine="708"/>
        <w:rPr>
          <w:del w:id="12411" w:author="Steff Guzmán" w:date="2023-03-13T19:12:00Z"/>
          <w:rFonts w:cs="Times New Roman"/>
          <w:b/>
          <w:szCs w:val="24"/>
        </w:rPr>
        <w:pPrChange w:id="12412" w:author="Camilo Andrés Díaz Gómez" w:date="2023-03-28T17:43:00Z">
          <w:pPr>
            <w:jc w:val="center"/>
          </w:pPr>
        </w:pPrChange>
      </w:pPr>
    </w:p>
    <w:p w14:paraId="06307B56" w14:textId="0A81537C" w:rsidR="00785CED" w:rsidRPr="002B569F" w:rsidDel="00323D57" w:rsidRDefault="00785CED" w:rsidP="004858E2">
      <w:pPr>
        <w:pStyle w:val="Prrafodelista"/>
        <w:numPr>
          <w:ilvl w:val="0"/>
          <w:numId w:val="7"/>
        </w:numPr>
        <w:ind w:left="0" w:firstLine="708"/>
        <w:rPr>
          <w:del w:id="12413" w:author="Steff Guzmán" w:date="2023-03-13T19:12:00Z"/>
          <w:rFonts w:cs="Times New Roman"/>
          <w:szCs w:val="24"/>
        </w:rPr>
      </w:pPr>
      <w:del w:id="12414" w:author="Steff Guzmán" w:date="2023-03-13T19:12:00Z">
        <w:r w:rsidRPr="002B569F" w:rsidDel="00323D57">
          <w:rPr>
            <w:rFonts w:cs="Times New Roman"/>
            <w:szCs w:val="24"/>
          </w:rPr>
          <w:delText>“Cambiar”, si consideras que efectivamente había un error, ejemplo (mas, sin tilde):</w:delText>
        </w:r>
      </w:del>
    </w:p>
    <w:p w14:paraId="3249718F" w14:textId="12732A11" w:rsidR="00785CED" w:rsidRPr="002B569F" w:rsidDel="00323D57" w:rsidRDefault="00785CED">
      <w:pPr>
        <w:ind w:firstLine="708"/>
        <w:rPr>
          <w:del w:id="12415" w:author="Steff Guzmán" w:date="2023-03-13T19:14:00Z"/>
          <w:rFonts w:cs="Times New Roman"/>
          <w:b/>
          <w:bCs/>
          <w:szCs w:val="24"/>
        </w:rPr>
        <w:pPrChange w:id="12416" w:author="Camilo Andrés Díaz Gómez" w:date="2023-03-28T17:43:00Z">
          <w:pPr>
            <w:jc w:val="center"/>
          </w:pPr>
        </w:pPrChange>
      </w:pPr>
      <w:del w:id="12417" w:author="Steff Guzmán" w:date="2023-03-13T19:12:00Z">
        <w:r w:rsidRPr="002B569F" w:rsidDel="00323D57">
          <w:rPr>
            <w:rFonts w:cs="Times New Roman"/>
            <w:noProof/>
            <w:lang w:eastAsia="es-CO"/>
          </w:rPr>
          <w:drawing>
            <wp:inline distT="0" distB="0" distL="0" distR="0" wp14:anchorId="606E72EB" wp14:editId="2EEC563E">
              <wp:extent cx="1777042" cy="2362734"/>
              <wp:effectExtent l="171450" t="171450" r="356870" b="3619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7049" t="8437" b="3474"/>
                      <a:stretch/>
                    </pic:blipFill>
                    <pic:spPr bwMode="auto">
                      <a:xfrm>
                        <a:off x="0" y="0"/>
                        <a:ext cx="1788401" cy="23778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33912D21" w14:textId="03F69BDD" w:rsidR="00785CED" w:rsidRPr="002B569F" w:rsidDel="00323D57" w:rsidRDefault="00785CED" w:rsidP="004858E2">
      <w:pPr>
        <w:pStyle w:val="Prrafodelista"/>
        <w:numPr>
          <w:ilvl w:val="0"/>
          <w:numId w:val="7"/>
        </w:numPr>
        <w:ind w:left="0" w:firstLine="708"/>
        <w:rPr>
          <w:del w:id="12418" w:author="Steff Guzmán" w:date="2023-03-13T19:12:00Z"/>
          <w:rFonts w:cs="Times New Roman"/>
          <w:b/>
          <w:szCs w:val="24"/>
        </w:rPr>
      </w:pPr>
      <w:del w:id="12419" w:author="Steff Guzmán" w:date="2023-03-13T19:12:00Z">
        <w:r w:rsidRPr="002B569F" w:rsidDel="00323D57">
          <w:rPr>
            <w:rFonts w:cs="Times New Roman"/>
            <w:szCs w:val="24"/>
          </w:rPr>
          <w:delText>“Omitir”, si a pesar de la sugerencia consideras que está correctamente, ejemplo (desadaptativos):</w:delText>
        </w:r>
      </w:del>
    </w:p>
    <w:p w14:paraId="637D17B7" w14:textId="7E230B15" w:rsidR="00785CED" w:rsidRPr="002B569F" w:rsidDel="00323D57" w:rsidRDefault="00785CED">
      <w:pPr>
        <w:ind w:firstLine="708"/>
        <w:rPr>
          <w:del w:id="12420" w:author="Steff Guzmán" w:date="2023-03-13T19:12:00Z"/>
          <w:rFonts w:cs="Times New Roman"/>
          <w:b/>
          <w:szCs w:val="24"/>
        </w:rPr>
        <w:pPrChange w:id="12421" w:author="Camilo Andrés Díaz Gómez" w:date="2023-03-28T17:43:00Z">
          <w:pPr>
            <w:jc w:val="center"/>
          </w:pPr>
        </w:pPrChange>
      </w:pPr>
      <w:del w:id="12422" w:author="Steff Guzmán" w:date="2023-03-13T19:12:00Z">
        <w:r w:rsidRPr="002B569F" w:rsidDel="00323D57">
          <w:rPr>
            <w:rFonts w:cs="Times New Roman"/>
            <w:noProof/>
            <w:lang w:eastAsia="es-CO"/>
          </w:rPr>
          <w:drawing>
            <wp:inline distT="0" distB="0" distL="0" distR="0" wp14:anchorId="6904B735" wp14:editId="1D771A66">
              <wp:extent cx="1598982" cy="2078966"/>
              <wp:effectExtent l="171450" t="171450" r="363220" b="3600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9877" t="4217" r="4004" b="4572"/>
                      <a:stretch/>
                    </pic:blipFill>
                    <pic:spPr bwMode="auto">
                      <a:xfrm>
                        <a:off x="0" y="0"/>
                        <a:ext cx="1625424" cy="21133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5103A152" w14:textId="3A328898" w:rsidR="00785CED" w:rsidRPr="002B569F" w:rsidDel="00323D57" w:rsidRDefault="00785CED" w:rsidP="004858E2">
      <w:pPr>
        <w:pStyle w:val="Prrafodelista"/>
        <w:numPr>
          <w:ilvl w:val="0"/>
          <w:numId w:val="7"/>
        </w:numPr>
        <w:ind w:left="0" w:firstLine="708"/>
        <w:rPr>
          <w:del w:id="12423" w:author="Steff Guzmán" w:date="2023-03-13T19:12:00Z"/>
          <w:rFonts w:cs="Times New Roman"/>
          <w:szCs w:val="24"/>
        </w:rPr>
      </w:pPr>
      <w:del w:id="12424" w:author="Steff Guzmán" w:date="2023-03-13T19:12:00Z">
        <w:r w:rsidRPr="002B569F" w:rsidDel="00323D57">
          <w:rPr>
            <w:rFonts w:cs="Times New Roman"/>
            <w:szCs w:val="24"/>
          </w:rPr>
          <w:delText>“Omitir todo” si deseas ignorar la sugerencia de esa palabra u oración en todo el texto.</w:delText>
        </w:r>
      </w:del>
    </w:p>
    <w:p w14:paraId="13509877" w14:textId="36D36EF4" w:rsidR="00785CED" w:rsidRPr="002B569F" w:rsidDel="00323D57" w:rsidRDefault="00785CED" w:rsidP="004858E2">
      <w:pPr>
        <w:pStyle w:val="Prrafodelista"/>
        <w:numPr>
          <w:ilvl w:val="0"/>
          <w:numId w:val="7"/>
        </w:numPr>
        <w:ind w:left="0" w:firstLine="708"/>
        <w:rPr>
          <w:del w:id="12425" w:author="Steff Guzmán" w:date="2023-03-13T19:12:00Z"/>
          <w:rFonts w:cs="Times New Roman"/>
          <w:szCs w:val="24"/>
        </w:rPr>
      </w:pPr>
      <w:del w:id="12426" w:author="Steff Guzmán" w:date="2023-03-13T19:12:00Z">
        <w:r w:rsidRPr="002B569F" w:rsidDel="00323D57">
          <w:rPr>
            <w:rFonts w:cs="Times New Roman"/>
            <w:szCs w:val="24"/>
          </w:rPr>
          <w:delText>“Agregar” si deseas incluir esa palabra en el diccionario en futuras revisiones.</w:delText>
        </w:r>
      </w:del>
    </w:p>
    <w:p w14:paraId="15F5C042" w14:textId="600F349C" w:rsidR="00785CED" w:rsidRPr="002B569F" w:rsidDel="00323D57" w:rsidRDefault="00785CED">
      <w:pPr>
        <w:ind w:firstLine="708"/>
        <w:rPr>
          <w:del w:id="12427" w:author="Steff Guzmán" w:date="2023-03-13T19:12:00Z"/>
          <w:rFonts w:cs="Times New Roman"/>
          <w:b/>
          <w:szCs w:val="24"/>
        </w:rPr>
        <w:pPrChange w:id="12428" w:author="Camilo Andrés Díaz Gómez" w:date="2023-03-28T17:43:00Z">
          <w:pPr>
            <w:jc w:val="center"/>
          </w:pPr>
        </w:pPrChange>
      </w:pPr>
      <w:del w:id="12429" w:author="Steff Guzmán" w:date="2023-03-13T19:12:00Z">
        <w:r w:rsidRPr="002B569F" w:rsidDel="00323D57">
          <w:rPr>
            <w:rFonts w:cs="Times New Roman"/>
            <w:noProof/>
            <w:lang w:eastAsia="es-CO"/>
          </w:rPr>
          <w:drawing>
            <wp:inline distT="0" distB="0" distL="0" distR="0" wp14:anchorId="00F9339C" wp14:editId="566A1E29">
              <wp:extent cx="1690778" cy="2124472"/>
              <wp:effectExtent l="152400" t="152400" r="367030" b="3524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00185" cy="2136292"/>
                      </a:xfrm>
                      <a:prstGeom prst="rect">
                        <a:avLst/>
                      </a:prstGeom>
                      <a:ln>
                        <a:noFill/>
                      </a:ln>
                      <a:effectLst>
                        <a:outerShdw blurRad="292100" dist="139700" dir="2700000" algn="tl" rotWithShape="0">
                          <a:srgbClr val="333333">
                            <a:alpha val="65000"/>
                          </a:srgbClr>
                        </a:outerShdw>
                      </a:effectLst>
                    </pic:spPr>
                  </pic:pic>
                </a:graphicData>
              </a:graphic>
            </wp:inline>
          </w:drawing>
        </w:r>
      </w:del>
    </w:p>
    <w:p w14:paraId="0FDD7234" w14:textId="3A1A5446" w:rsidR="00785CED" w:rsidRPr="002B569F" w:rsidDel="00323D57" w:rsidRDefault="00785CED" w:rsidP="004858E2">
      <w:pPr>
        <w:ind w:firstLine="708"/>
        <w:rPr>
          <w:del w:id="12430" w:author="Steff Guzmán" w:date="2023-03-13T19:12:00Z"/>
          <w:rFonts w:cs="Times New Roman"/>
          <w:szCs w:val="24"/>
        </w:rPr>
      </w:pPr>
      <w:del w:id="12431" w:author="Steff Guzmán" w:date="2023-03-13T19:12:00Z">
        <w:r w:rsidRPr="002B569F" w:rsidDel="00323D57">
          <w:rPr>
            <w:rFonts w:cs="Times New Roman"/>
            <w:szCs w:val="24"/>
          </w:rPr>
          <w:tab/>
          <w:delText>Ten precaución en aceptar cambios sugeridos, pues Microsoft Word no tiene la capacidad completa de interpretar con precisión algunos aspectos de la redacción o gramática en lengua española.</w:delText>
        </w:r>
      </w:del>
    </w:p>
    <w:p w14:paraId="3D7300A5" w14:textId="1F1FD9D9" w:rsidR="00785CED" w:rsidRPr="002B569F" w:rsidDel="00323D57" w:rsidRDefault="00785CED" w:rsidP="004858E2">
      <w:pPr>
        <w:ind w:firstLine="708"/>
        <w:rPr>
          <w:del w:id="12432" w:author="Steff Guzmán" w:date="2023-03-13T19:12:00Z"/>
          <w:rFonts w:cs="Times New Roman"/>
          <w:b/>
          <w:szCs w:val="24"/>
        </w:rPr>
      </w:pPr>
    </w:p>
    <w:p w14:paraId="7FEC85EA" w14:textId="23F51A33" w:rsidR="00785CED" w:rsidRPr="002B569F" w:rsidDel="00323D57" w:rsidRDefault="00785CED" w:rsidP="004858E2">
      <w:pPr>
        <w:ind w:firstLine="708"/>
        <w:rPr>
          <w:del w:id="12433" w:author="Steff Guzmán" w:date="2023-03-13T19:12:00Z"/>
          <w:rFonts w:cs="Times New Roman"/>
          <w:b/>
          <w:szCs w:val="24"/>
        </w:rPr>
      </w:pPr>
    </w:p>
    <w:p w14:paraId="2FDA6941" w14:textId="0CFACB21" w:rsidR="00785CED" w:rsidRPr="002B569F" w:rsidDel="00323D57" w:rsidRDefault="00785CED" w:rsidP="004858E2">
      <w:pPr>
        <w:ind w:firstLine="708"/>
        <w:rPr>
          <w:del w:id="12434" w:author="Steff Guzmán" w:date="2023-03-13T19:12:00Z"/>
          <w:rFonts w:cs="Times New Roman"/>
          <w:b/>
          <w:szCs w:val="24"/>
        </w:rPr>
      </w:pPr>
    </w:p>
    <w:p w14:paraId="3AC79AFD" w14:textId="0C4F7819" w:rsidR="00785CED" w:rsidRPr="002B569F" w:rsidDel="00323D57" w:rsidRDefault="00785CED" w:rsidP="004858E2">
      <w:pPr>
        <w:ind w:firstLine="708"/>
        <w:rPr>
          <w:del w:id="12435" w:author="Steff Guzmán" w:date="2023-03-13T19:12:00Z"/>
          <w:rFonts w:cs="Times New Roman"/>
          <w:b/>
          <w:szCs w:val="24"/>
        </w:rPr>
      </w:pPr>
    </w:p>
    <w:p w14:paraId="4B0650F9" w14:textId="5FBF1904" w:rsidR="003A3C4F" w:rsidRPr="002B569F" w:rsidDel="00323D57" w:rsidRDefault="003A3C4F">
      <w:pPr>
        <w:ind w:firstLine="708"/>
        <w:rPr>
          <w:del w:id="12436" w:author="Steff Guzmán" w:date="2023-03-13T19:12:00Z"/>
          <w:rFonts w:cs="Times New Roman"/>
          <w:b/>
          <w:szCs w:val="24"/>
        </w:rPr>
        <w:pPrChange w:id="12437" w:author="Camilo Andrés Díaz Gómez" w:date="2023-03-28T17:43:00Z">
          <w:pPr>
            <w:jc w:val="center"/>
          </w:pPr>
        </w:pPrChange>
      </w:pPr>
    </w:p>
    <w:p w14:paraId="29FD6565" w14:textId="5C663F0C" w:rsidR="003064BF" w:rsidRPr="002B569F" w:rsidDel="00323D57" w:rsidRDefault="00785CED">
      <w:pPr>
        <w:ind w:firstLine="708"/>
        <w:rPr>
          <w:del w:id="12438" w:author="Steff Guzmán" w:date="2023-03-13T19:12:00Z"/>
          <w:rFonts w:cs="Times New Roman"/>
          <w:b/>
          <w:szCs w:val="24"/>
        </w:rPr>
        <w:pPrChange w:id="12439" w:author="Camilo Andrés Díaz Gómez" w:date="2023-03-28T17:43:00Z">
          <w:pPr>
            <w:jc w:val="center"/>
          </w:pPr>
        </w:pPrChange>
      </w:pPr>
      <w:del w:id="12440" w:author="Steff Guzmán" w:date="2023-03-13T19:12:00Z">
        <w:r w:rsidRPr="002B569F" w:rsidDel="00323D57">
          <w:rPr>
            <w:rFonts w:cs="Times New Roman"/>
            <w:b/>
            <w:szCs w:val="24"/>
          </w:rPr>
          <w:delText>Anexo 4.</w:delText>
        </w:r>
      </w:del>
    </w:p>
    <w:p w14:paraId="4017617B" w14:textId="292DD4A9" w:rsidR="00785CED" w:rsidRPr="002B569F" w:rsidDel="00323D57" w:rsidRDefault="00785CED">
      <w:pPr>
        <w:ind w:firstLine="708"/>
        <w:rPr>
          <w:del w:id="12441" w:author="Steff Guzmán" w:date="2023-03-13T19:12:00Z"/>
          <w:rFonts w:cs="Times New Roman"/>
          <w:b/>
          <w:szCs w:val="24"/>
        </w:rPr>
        <w:pPrChange w:id="12442" w:author="Camilo Andrés Díaz Gómez" w:date="2023-03-28T17:43:00Z">
          <w:pPr>
            <w:jc w:val="center"/>
          </w:pPr>
        </w:pPrChange>
      </w:pPr>
      <w:del w:id="12443" w:author="Steff Guzmán" w:date="2023-03-13T19:12:00Z">
        <w:r w:rsidRPr="002B569F" w:rsidDel="00323D57">
          <w:rPr>
            <w:rFonts w:cs="Times New Roman"/>
            <w:b/>
            <w:szCs w:val="24"/>
          </w:rPr>
          <w:delText>Buscar, reemplazar y eliminar espacios (o palabras)</w:delText>
        </w:r>
      </w:del>
    </w:p>
    <w:p w14:paraId="5C037257" w14:textId="5E443055" w:rsidR="00785CED" w:rsidRPr="002B569F" w:rsidDel="00323D57" w:rsidRDefault="00785CED" w:rsidP="004858E2">
      <w:pPr>
        <w:ind w:firstLine="708"/>
        <w:rPr>
          <w:del w:id="12444" w:author="Steff Guzmán" w:date="2023-03-13T19:12:00Z"/>
          <w:rFonts w:cs="Times New Roman"/>
          <w:szCs w:val="24"/>
        </w:rPr>
      </w:pPr>
    </w:p>
    <w:p w14:paraId="0B465876" w14:textId="30D94F6A" w:rsidR="00785CED" w:rsidRPr="002B569F" w:rsidDel="00323D57" w:rsidRDefault="00785CED">
      <w:pPr>
        <w:ind w:firstLine="708"/>
        <w:rPr>
          <w:del w:id="12445" w:author="Steff Guzmán" w:date="2023-03-13T19:12:00Z"/>
          <w:rFonts w:cs="Times New Roman"/>
          <w:szCs w:val="24"/>
        </w:rPr>
      </w:pPr>
      <w:del w:id="12446" w:author="Steff Guzmán" w:date="2023-03-13T19:12:00Z">
        <w:r w:rsidRPr="002B569F" w:rsidDel="00323D57">
          <w:rPr>
            <w:rFonts w:cs="Times New Roman"/>
            <w:szCs w:val="24"/>
          </w:rPr>
          <w:delText>Uno de los errores más comunes al redactar un texto es incluir dobles, triples o cuádruples espacios, que en esencia son casi imperceptibles pero que afectan la distribución del documento. Para eliminar dobles espacios, realiza estos pasos: Ctrl + L (Reemplazar) &gt; Digita 2 espacios en “Buscar” &gt; Digita 1 espacio en “Reemplazar” &gt; Clic en “Reemplazar todos”.</w:delText>
        </w:r>
      </w:del>
    </w:p>
    <w:p w14:paraId="24BC6D14" w14:textId="1534B80C" w:rsidR="00785CED" w:rsidRPr="002B569F" w:rsidDel="00323D57" w:rsidRDefault="00785CED">
      <w:pPr>
        <w:ind w:firstLine="708"/>
        <w:rPr>
          <w:del w:id="12447" w:author="Steff Guzmán" w:date="2023-03-13T19:12:00Z"/>
          <w:rFonts w:cs="Times New Roman"/>
          <w:szCs w:val="24"/>
        </w:rPr>
      </w:pPr>
      <w:del w:id="12448" w:author="Steff Guzmán" w:date="2023-03-13T19:12:00Z">
        <w:r w:rsidRPr="002B569F" w:rsidDel="00323D57">
          <w:rPr>
            <w:rFonts w:cs="Times New Roman"/>
            <w:noProof/>
            <w:lang w:eastAsia="es-CO"/>
          </w:rPr>
          <w:drawing>
            <wp:inline distT="0" distB="0" distL="0" distR="0" wp14:anchorId="4FCD30C0" wp14:editId="0DD42612">
              <wp:extent cx="4451230" cy="1811253"/>
              <wp:effectExtent l="190500" t="190500" r="197485" b="18923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3673" t="54111" r="40053" b="19646"/>
                      <a:stretch/>
                    </pic:blipFill>
                    <pic:spPr bwMode="auto">
                      <a:xfrm>
                        <a:off x="0" y="0"/>
                        <a:ext cx="4512927" cy="18363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6BB1534F" w14:textId="76B1BF51" w:rsidR="00785CED" w:rsidRPr="002B569F" w:rsidDel="00323D57" w:rsidRDefault="00785CED">
      <w:pPr>
        <w:ind w:firstLine="708"/>
        <w:rPr>
          <w:del w:id="12449" w:author="Steff Guzmán" w:date="2023-03-13T19:12:00Z"/>
          <w:rFonts w:cs="Times New Roman"/>
          <w:szCs w:val="24"/>
        </w:rPr>
      </w:pPr>
      <w:del w:id="12450" w:author="Steff Guzmán" w:date="2023-03-13T19:12:00Z">
        <w:r w:rsidRPr="002B569F" w:rsidDel="00323D57">
          <w:rPr>
            <w:rFonts w:cs="Times New Roman"/>
            <w:szCs w:val="24"/>
          </w:rPr>
          <w:delText>Word notificará cuántos espacios dobles se eliminaron y se han reemplazado por un espacio.</w:delText>
        </w:r>
      </w:del>
    </w:p>
    <w:p w14:paraId="0CD5DCA3" w14:textId="44C32216" w:rsidR="00785CED" w:rsidRPr="002B569F" w:rsidDel="00323D57" w:rsidRDefault="00785CED">
      <w:pPr>
        <w:ind w:firstLine="708"/>
        <w:rPr>
          <w:del w:id="12451" w:author="Steff Guzmán" w:date="2023-03-13T19:12:00Z"/>
          <w:rFonts w:cs="Times New Roman"/>
          <w:szCs w:val="24"/>
        </w:rPr>
        <w:pPrChange w:id="12452" w:author="Camilo Andrés Díaz Gómez" w:date="2023-03-28T17:43:00Z">
          <w:pPr>
            <w:ind w:firstLine="708"/>
            <w:jc w:val="center"/>
          </w:pPr>
        </w:pPrChange>
      </w:pPr>
      <w:del w:id="12453" w:author="Steff Guzmán" w:date="2023-03-13T19:12:00Z">
        <w:r w:rsidRPr="002B569F" w:rsidDel="00323D57">
          <w:rPr>
            <w:rFonts w:cs="Times New Roman"/>
            <w:noProof/>
            <w:lang w:eastAsia="es-CO"/>
          </w:rPr>
          <w:drawing>
            <wp:inline distT="0" distB="0" distL="0" distR="0" wp14:anchorId="1EC53EBB" wp14:editId="10045CA2">
              <wp:extent cx="3217652" cy="1116880"/>
              <wp:effectExtent l="190500" t="190500" r="192405" b="1981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1519" t="38261" r="46343" b="48076"/>
                      <a:stretch/>
                    </pic:blipFill>
                    <pic:spPr bwMode="auto">
                      <a:xfrm>
                        <a:off x="0" y="0"/>
                        <a:ext cx="3253433" cy="11293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037E1217" w14:textId="34979382" w:rsidR="00785CED" w:rsidRPr="002B569F" w:rsidDel="00323D57" w:rsidRDefault="00785CED">
      <w:pPr>
        <w:ind w:firstLine="708"/>
        <w:rPr>
          <w:del w:id="12454" w:author="Steff Guzmán" w:date="2023-03-13T19:12:00Z"/>
          <w:rFonts w:cs="Times New Roman"/>
          <w:szCs w:val="24"/>
        </w:rPr>
      </w:pPr>
      <w:del w:id="12455" w:author="Steff Guzmán" w:date="2023-03-13T19:12:00Z">
        <w:r w:rsidRPr="002B569F" w:rsidDel="00323D57">
          <w:rPr>
            <w:rFonts w:cs="Times New Roman"/>
            <w:szCs w:val="24"/>
          </w:rPr>
          <w:delText>Haz clic en “Reemplazar todos” para eliminar dobles espacios que quedan, por ejemplo, de triples o cuádruples espacios anteriores, hasta que aparezca este mensaje:</w:delText>
        </w:r>
      </w:del>
    </w:p>
    <w:p w14:paraId="1688AAAA" w14:textId="17AF1DA0" w:rsidR="00785CED" w:rsidRPr="002B569F" w:rsidDel="00323D57" w:rsidRDefault="00785CED">
      <w:pPr>
        <w:ind w:firstLine="708"/>
        <w:rPr>
          <w:del w:id="12456" w:author="Steff Guzmán" w:date="2023-03-13T19:12:00Z"/>
          <w:rFonts w:cs="Times New Roman"/>
          <w:szCs w:val="24"/>
        </w:rPr>
        <w:pPrChange w:id="12457" w:author="Camilo Andrés Díaz Gómez" w:date="2023-03-28T17:43:00Z">
          <w:pPr>
            <w:ind w:firstLine="708"/>
            <w:jc w:val="center"/>
          </w:pPr>
        </w:pPrChange>
      </w:pPr>
      <w:del w:id="12458" w:author="Steff Guzmán" w:date="2023-03-13T19:12:00Z">
        <w:r w:rsidRPr="002B569F" w:rsidDel="00323D57">
          <w:rPr>
            <w:rFonts w:cs="Times New Roman"/>
            <w:noProof/>
            <w:lang w:eastAsia="es-CO"/>
          </w:rPr>
          <w:drawing>
            <wp:inline distT="0" distB="0" distL="0" distR="0" wp14:anchorId="12627E62" wp14:editId="67972CAC">
              <wp:extent cx="3183147" cy="1110712"/>
              <wp:effectExtent l="190500" t="190500" r="189230" b="1847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50021" t="38577" r="28876" b="48331"/>
                      <a:stretch/>
                    </pic:blipFill>
                    <pic:spPr bwMode="auto">
                      <a:xfrm>
                        <a:off x="0" y="0"/>
                        <a:ext cx="3244551" cy="113213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505AC014" w14:textId="3B7BA9D8" w:rsidR="003064BF" w:rsidRPr="002B569F" w:rsidDel="00323D57" w:rsidRDefault="00785CED">
      <w:pPr>
        <w:ind w:firstLine="708"/>
        <w:rPr>
          <w:del w:id="12459" w:author="Steff Guzmán" w:date="2023-03-13T19:12:00Z"/>
          <w:rFonts w:cs="Times New Roman"/>
          <w:b/>
          <w:szCs w:val="24"/>
        </w:rPr>
        <w:pPrChange w:id="12460" w:author="Camilo Andrés Díaz Gómez" w:date="2023-03-28T17:43:00Z">
          <w:pPr>
            <w:jc w:val="center"/>
          </w:pPr>
        </w:pPrChange>
      </w:pPr>
      <w:del w:id="12461" w:author="Steff Guzmán" w:date="2023-03-13T19:12:00Z">
        <w:r w:rsidRPr="002B569F" w:rsidDel="00323D57">
          <w:rPr>
            <w:rFonts w:cs="Times New Roman"/>
            <w:b/>
            <w:szCs w:val="24"/>
          </w:rPr>
          <w:delText>Anexo 5.</w:delText>
        </w:r>
      </w:del>
    </w:p>
    <w:p w14:paraId="10E751A9" w14:textId="453A4DD3" w:rsidR="00785CED" w:rsidRPr="002B569F" w:rsidDel="00323D57" w:rsidRDefault="00785CED">
      <w:pPr>
        <w:ind w:firstLine="708"/>
        <w:rPr>
          <w:del w:id="12462" w:author="Steff Guzmán" w:date="2023-03-13T19:12:00Z"/>
          <w:rFonts w:cs="Times New Roman"/>
          <w:b/>
          <w:szCs w:val="24"/>
        </w:rPr>
        <w:pPrChange w:id="12463" w:author="Camilo Andrés Díaz Gómez" w:date="2023-03-28T17:43:00Z">
          <w:pPr>
            <w:jc w:val="center"/>
          </w:pPr>
        </w:pPrChange>
      </w:pPr>
      <w:del w:id="12464" w:author="Steff Guzmán" w:date="2023-03-13T19:12:00Z">
        <w:r w:rsidRPr="002B569F" w:rsidDel="00323D57">
          <w:rPr>
            <w:rFonts w:cs="Times New Roman"/>
            <w:b/>
            <w:szCs w:val="24"/>
          </w:rPr>
          <w:delText>Atajos de teclado útiles en Microsoft Word</w:delText>
        </w:r>
      </w:del>
    </w:p>
    <w:p w14:paraId="2DAFB930" w14:textId="26E041DA" w:rsidR="00785CED" w:rsidRPr="002B569F" w:rsidDel="00323D57" w:rsidRDefault="00785CED" w:rsidP="004858E2">
      <w:pPr>
        <w:ind w:firstLine="708"/>
        <w:rPr>
          <w:del w:id="12465" w:author="Steff Guzmán" w:date="2023-03-13T19:14:00Z"/>
          <w:rFonts w:cs="Times New Roman"/>
          <w:b/>
          <w:szCs w:val="24"/>
        </w:rPr>
      </w:pPr>
      <w:del w:id="12466" w:author="Steff Guzmán" w:date="2023-03-13T19:12:00Z">
        <w:r w:rsidRPr="002B569F" w:rsidDel="00323D57">
          <w:rPr>
            <w:rFonts w:cs="Times New Roman"/>
            <w:b/>
            <w:szCs w:val="24"/>
          </w:rPr>
          <w:delText>Ctrl +</w:delText>
        </w:r>
        <w:r w:rsidR="003A3C4F" w:rsidRPr="002B569F" w:rsidDel="00323D57">
          <w:rPr>
            <w:rFonts w:cs="Times New Roman"/>
            <w:b/>
            <w:szCs w:val="24"/>
          </w:rPr>
          <w:delText xml:space="preserve">                                                           </w:delText>
        </w:r>
        <w:r w:rsidRPr="002B569F" w:rsidDel="00323D57">
          <w:rPr>
            <w:rFonts w:cs="Times New Roman"/>
            <w:szCs w:val="24"/>
          </w:rPr>
          <w:delText>A= Abrir</w:delText>
        </w:r>
      </w:del>
    </w:p>
    <w:p w14:paraId="49602155" w14:textId="5AA07BC1" w:rsidR="00785CED" w:rsidRPr="002B569F" w:rsidDel="00323D57" w:rsidRDefault="00785CED">
      <w:pPr>
        <w:ind w:firstLine="708"/>
        <w:rPr>
          <w:del w:id="12467" w:author="Steff Guzmán" w:date="2023-03-13T19:12:00Z"/>
          <w:rFonts w:cs="Times New Roman"/>
          <w:szCs w:val="24"/>
        </w:rPr>
        <w:pPrChange w:id="12468" w:author="Camilo Andrés Díaz Gómez" w:date="2023-03-28T17:43:00Z">
          <w:pPr>
            <w:jc w:val="center"/>
          </w:pPr>
        </w:pPrChange>
      </w:pPr>
      <w:del w:id="12469" w:author="Steff Guzmán" w:date="2023-03-13T19:12:00Z">
        <w:r w:rsidRPr="002B569F" w:rsidDel="00323D57">
          <w:rPr>
            <w:rFonts w:cs="Times New Roman"/>
            <w:szCs w:val="24"/>
          </w:rPr>
          <w:delText>B= Buscar</w:delText>
        </w:r>
      </w:del>
    </w:p>
    <w:p w14:paraId="07EB8AE1" w14:textId="17232705" w:rsidR="00785CED" w:rsidRPr="002B569F" w:rsidDel="00323D57" w:rsidRDefault="00785CED">
      <w:pPr>
        <w:ind w:firstLine="708"/>
        <w:rPr>
          <w:del w:id="12470" w:author="Steff Guzmán" w:date="2023-03-13T19:12:00Z"/>
          <w:rFonts w:cs="Times New Roman"/>
          <w:szCs w:val="24"/>
        </w:rPr>
        <w:pPrChange w:id="12471" w:author="Camilo Andrés Díaz Gómez" w:date="2023-03-28T17:43:00Z">
          <w:pPr>
            <w:jc w:val="center"/>
          </w:pPr>
        </w:pPrChange>
      </w:pPr>
      <w:del w:id="12472" w:author="Steff Guzmán" w:date="2023-03-13T19:12:00Z">
        <w:r w:rsidRPr="002B569F" w:rsidDel="00323D57">
          <w:rPr>
            <w:rFonts w:cs="Times New Roman"/>
            <w:szCs w:val="24"/>
          </w:rPr>
          <w:delText>C= Copiar</w:delText>
        </w:r>
      </w:del>
    </w:p>
    <w:p w14:paraId="723B9AC6" w14:textId="2565F570" w:rsidR="00785CED" w:rsidRPr="002B569F" w:rsidDel="00323D57" w:rsidRDefault="00785CED">
      <w:pPr>
        <w:ind w:firstLine="708"/>
        <w:rPr>
          <w:del w:id="12473" w:author="Steff Guzmán" w:date="2023-03-13T19:12:00Z"/>
          <w:rFonts w:cs="Times New Roman"/>
          <w:szCs w:val="24"/>
        </w:rPr>
        <w:pPrChange w:id="12474" w:author="Camilo Andrés Díaz Gómez" w:date="2023-03-28T17:43:00Z">
          <w:pPr>
            <w:jc w:val="center"/>
          </w:pPr>
        </w:pPrChange>
      </w:pPr>
      <w:del w:id="12475" w:author="Steff Guzmán" w:date="2023-03-13T19:12:00Z">
        <w:r w:rsidRPr="002B569F" w:rsidDel="00323D57">
          <w:rPr>
            <w:rFonts w:cs="Times New Roman"/>
            <w:szCs w:val="24"/>
          </w:rPr>
          <w:delText>D= Alinear derecha</w:delText>
        </w:r>
      </w:del>
    </w:p>
    <w:p w14:paraId="73AD913E" w14:textId="4586AA41" w:rsidR="00785CED" w:rsidRPr="002B569F" w:rsidDel="00323D57" w:rsidRDefault="00785CED">
      <w:pPr>
        <w:ind w:firstLine="708"/>
        <w:rPr>
          <w:del w:id="12476" w:author="Steff Guzmán" w:date="2023-03-13T19:12:00Z"/>
          <w:rFonts w:cs="Times New Roman"/>
          <w:szCs w:val="24"/>
        </w:rPr>
        <w:pPrChange w:id="12477" w:author="Camilo Andrés Díaz Gómez" w:date="2023-03-28T17:43:00Z">
          <w:pPr>
            <w:jc w:val="center"/>
          </w:pPr>
        </w:pPrChange>
      </w:pPr>
      <w:del w:id="12478" w:author="Steff Guzmán" w:date="2023-03-13T19:12:00Z">
        <w:r w:rsidRPr="002B569F" w:rsidDel="00323D57">
          <w:rPr>
            <w:rFonts w:cs="Times New Roman"/>
            <w:szCs w:val="24"/>
          </w:rPr>
          <w:delText>E= Seleccionar todo</w:delText>
        </w:r>
      </w:del>
    </w:p>
    <w:p w14:paraId="64A9E657" w14:textId="24FA88D0" w:rsidR="00785CED" w:rsidRPr="002B569F" w:rsidDel="00323D57" w:rsidRDefault="00785CED">
      <w:pPr>
        <w:ind w:firstLine="708"/>
        <w:rPr>
          <w:del w:id="12479" w:author="Steff Guzmán" w:date="2023-03-13T19:12:00Z"/>
          <w:rFonts w:cs="Times New Roman"/>
          <w:szCs w:val="24"/>
        </w:rPr>
        <w:pPrChange w:id="12480" w:author="Camilo Andrés Díaz Gómez" w:date="2023-03-28T17:43:00Z">
          <w:pPr>
            <w:jc w:val="center"/>
          </w:pPr>
        </w:pPrChange>
      </w:pPr>
      <w:del w:id="12481" w:author="Steff Guzmán" w:date="2023-03-13T19:12:00Z">
        <w:r w:rsidRPr="002B569F" w:rsidDel="00323D57">
          <w:rPr>
            <w:rFonts w:cs="Times New Roman"/>
            <w:szCs w:val="24"/>
          </w:rPr>
          <w:delText>G= Guardar</w:delText>
        </w:r>
      </w:del>
    </w:p>
    <w:p w14:paraId="64F68A52" w14:textId="79E39ADD" w:rsidR="00785CED" w:rsidRPr="002B569F" w:rsidDel="00323D57" w:rsidRDefault="00785CED">
      <w:pPr>
        <w:ind w:firstLine="708"/>
        <w:rPr>
          <w:del w:id="12482" w:author="Steff Guzmán" w:date="2023-03-13T19:12:00Z"/>
          <w:rFonts w:cs="Times New Roman"/>
          <w:szCs w:val="24"/>
        </w:rPr>
        <w:pPrChange w:id="12483" w:author="Camilo Andrés Díaz Gómez" w:date="2023-03-28T17:43:00Z">
          <w:pPr>
            <w:jc w:val="center"/>
          </w:pPr>
        </w:pPrChange>
      </w:pPr>
      <w:del w:id="12484" w:author="Steff Guzmán" w:date="2023-03-13T19:12:00Z">
        <w:r w:rsidRPr="002B569F" w:rsidDel="00323D57">
          <w:rPr>
            <w:rFonts w:cs="Times New Roman"/>
            <w:szCs w:val="24"/>
          </w:rPr>
          <w:delText>H= Sangría</w:delText>
        </w:r>
      </w:del>
    </w:p>
    <w:p w14:paraId="61254926" w14:textId="739DF578" w:rsidR="00785CED" w:rsidRPr="002B569F" w:rsidDel="00323D57" w:rsidRDefault="00785CED">
      <w:pPr>
        <w:ind w:firstLine="708"/>
        <w:rPr>
          <w:del w:id="12485" w:author="Steff Guzmán" w:date="2023-03-13T19:12:00Z"/>
          <w:rFonts w:cs="Times New Roman"/>
          <w:szCs w:val="24"/>
        </w:rPr>
        <w:pPrChange w:id="12486" w:author="Camilo Andrés Díaz Gómez" w:date="2023-03-28T17:43:00Z">
          <w:pPr>
            <w:jc w:val="center"/>
          </w:pPr>
        </w:pPrChange>
      </w:pPr>
      <w:del w:id="12487" w:author="Steff Guzmán" w:date="2023-03-13T19:12:00Z">
        <w:r w:rsidRPr="002B569F" w:rsidDel="00323D57">
          <w:rPr>
            <w:rFonts w:cs="Times New Roman"/>
            <w:szCs w:val="24"/>
          </w:rPr>
          <w:delText>I= Ir a página</w:delText>
        </w:r>
      </w:del>
    </w:p>
    <w:p w14:paraId="6E741D14" w14:textId="3AEEB9F6" w:rsidR="00785CED" w:rsidRPr="002B569F" w:rsidDel="00323D57" w:rsidRDefault="00785CED">
      <w:pPr>
        <w:ind w:firstLine="708"/>
        <w:rPr>
          <w:del w:id="12488" w:author="Steff Guzmán" w:date="2023-03-13T19:12:00Z"/>
          <w:rFonts w:cs="Times New Roman"/>
          <w:szCs w:val="24"/>
        </w:rPr>
        <w:pPrChange w:id="12489" w:author="Camilo Andrés Díaz Gómez" w:date="2023-03-28T17:43:00Z">
          <w:pPr>
            <w:jc w:val="center"/>
          </w:pPr>
        </w:pPrChange>
      </w:pPr>
      <w:del w:id="12490" w:author="Steff Guzmán" w:date="2023-03-13T19:12:00Z">
        <w:r w:rsidRPr="002B569F" w:rsidDel="00323D57">
          <w:rPr>
            <w:rFonts w:cs="Times New Roman"/>
            <w:szCs w:val="24"/>
          </w:rPr>
          <w:delText>J= Justificar</w:delText>
        </w:r>
      </w:del>
    </w:p>
    <w:p w14:paraId="778C8624" w14:textId="69D68D77" w:rsidR="00785CED" w:rsidRPr="002B569F" w:rsidDel="00323D57" w:rsidRDefault="00785CED">
      <w:pPr>
        <w:ind w:firstLine="708"/>
        <w:rPr>
          <w:del w:id="12491" w:author="Steff Guzmán" w:date="2023-03-13T19:12:00Z"/>
          <w:rFonts w:cs="Times New Roman"/>
          <w:szCs w:val="24"/>
        </w:rPr>
        <w:pPrChange w:id="12492" w:author="Camilo Andrés Díaz Gómez" w:date="2023-03-28T17:43:00Z">
          <w:pPr>
            <w:jc w:val="center"/>
          </w:pPr>
        </w:pPrChange>
      </w:pPr>
      <w:del w:id="12493" w:author="Steff Guzmán" w:date="2023-03-13T19:12:00Z">
        <w:r w:rsidRPr="002B569F" w:rsidDel="00323D57">
          <w:rPr>
            <w:rFonts w:cs="Times New Roman"/>
            <w:szCs w:val="24"/>
          </w:rPr>
          <w:delText>K= Cursiva</w:delText>
        </w:r>
      </w:del>
    </w:p>
    <w:p w14:paraId="65031946" w14:textId="388B6BE1" w:rsidR="00785CED" w:rsidRPr="002B569F" w:rsidDel="00323D57" w:rsidRDefault="00785CED">
      <w:pPr>
        <w:ind w:firstLine="708"/>
        <w:rPr>
          <w:del w:id="12494" w:author="Steff Guzmán" w:date="2023-03-13T19:12:00Z"/>
          <w:rFonts w:cs="Times New Roman"/>
          <w:szCs w:val="24"/>
        </w:rPr>
        <w:pPrChange w:id="12495" w:author="Camilo Andrés Díaz Gómez" w:date="2023-03-28T17:43:00Z">
          <w:pPr>
            <w:jc w:val="center"/>
          </w:pPr>
        </w:pPrChange>
      </w:pPr>
      <w:del w:id="12496" w:author="Steff Guzmán" w:date="2023-03-13T19:12:00Z">
        <w:r w:rsidRPr="002B569F" w:rsidDel="00323D57">
          <w:rPr>
            <w:rFonts w:cs="Times New Roman"/>
            <w:szCs w:val="24"/>
          </w:rPr>
          <w:delText>L= Reemplazar</w:delText>
        </w:r>
      </w:del>
    </w:p>
    <w:p w14:paraId="42ED788F" w14:textId="0DCD26A6" w:rsidR="00785CED" w:rsidRPr="002B569F" w:rsidDel="00323D57" w:rsidRDefault="00785CED">
      <w:pPr>
        <w:ind w:firstLine="708"/>
        <w:rPr>
          <w:del w:id="12497" w:author="Steff Guzmán" w:date="2023-03-13T19:12:00Z"/>
          <w:rFonts w:cs="Times New Roman"/>
          <w:szCs w:val="24"/>
        </w:rPr>
        <w:pPrChange w:id="12498" w:author="Camilo Andrés Díaz Gómez" w:date="2023-03-28T17:43:00Z">
          <w:pPr>
            <w:jc w:val="center"/>
          </w:pPr>
        </w:pPrChange>
      </w:pPr>
      <w:del w:id="12499" w:author="Steff Guzmán" w:date="2023-03-13T19:12:00Z">
        <w:r w:rsidRPr="002B569F" w:rsidDel="00323D57">
          <w:rPr>
            <w:rFonts w:cs="Times New Roman"/>
            <w:szCs w:val="24"/>
          </w:rPr>
          <w:delText>M= Formato</w:delText>
        </w:r>
      </w:del>
    </w:p>
    <w:p w14:paraId="2B36CF88" w14:textId="2EF25C48" w:rsidR="00785CED" w:rsidRPr="002B569F" w:rsidDel="00323D57" w:rsidRDefault="00785CED">
      <w:pPr>
        <w:ind w:firstLine="708"/>
        <w:rPr>
          <w:del w:id="12500" w:author="Steff Guzmán" w:date="2023-03-13T19:12:00Z"/>
          <w:rFonts w:cs="Times New Roman"/>
          <w:szCs w:val="24"/>
        </w:rPr>
        <w:pPrChange w:id="12501" w:author="Camilo Andrés Díaz Gómez" w:date="2023-03-28T17:43:00Z">
          <w:pPr>
            <w:jc w:val="center"/>
          </w:pPr>
        </w:pPrChange>
      </w:pPr>
      <w:del w:id="12502" w:author="Steff Guzmán" w:date="2023-03-13T19:12:00Z">
        <w:r w:rsidRPr="002B569F" w:rsidDel="00323D57">
          <w:rPr>
            <w:rFonts w:cs="Times New Roman"/>
            <w:szCs w:val="24"/>
          </w:rPr>
          <w:delText>N= Negrilla</w:delText>
        </w:r>
      </w:del>
    </w:p>
    <w:p w14:paraId="70C4561E" w14:textId="5FB0A3A8" w:rsidR="00785CED" w:rsidRPr="002B569F" w:rsidDel="00323D57" w:rsidRDefault="00785CED">
      <w:pPr>
        <w:ind w:firstLine="708"/>
        <w:rPr>
          <w:del w:id="12503" w:author="Steff Guzmán" w:date="2023-03-13T19:12:00Z"/>
          <w:rFonts w:cs="Times New Roman"/>
          <w:szCs w:val="24"/>
        </w:rPr>
        <w:pPrChange w:id="12504" w:author="Camilo Andrés Díaz Gómez" w:date="2023-03-28T17:43:00Z">
          <w:pPr>
            <w:jc w:val="center"/>
          </w:pPr>
        </w:pPrChange>
      </w:pPr>
      <w:del w:id="12505" w:author="Steff Guzmán" w:date="2023-03-13T19:12:00Z">
        <w:r w:rsidRPr="002B569F" w:rsidDel="00323D57">
          <w:rPr>
            <w:rFonts w:cs="Times New Roman"/>
            <w:szCs w:val="24"/>
          </w:rPr>
          <w:delText>O= Disminuir tamaño</w:delText>
        </w:r>
      </w:del>
    </w:p>
    <w:p w14:paraId="3728A234" w14:textId="0EE57BC2" w:rsidR="00785CED" w:rsidRPr="002B569F" w:rsidDel="00323D57" w:rsidRDefault="00785CED">
      <w:pPr>
        <w:ind w:firstLine="708"/>
        <w:rPr>
          <w:del w:id="12506" w:author="Steff Guzmán" w:date="2023-03-13T19:12:00Z"/>
          <w:rFonts w:cs="Times New Roman"/>
          <w:szCs w:val="24"/>
        </w:rPr>
        <w:pPrChange w:id="12507" w:author="Camilo Andrés Díaz Gómez" w:date="2023-03-28T17:43:00Z">
          <w:pPr>
            <w:jc w:val="center"/>
          </w:pPr>
        </w:pPrChange>
      </w:pPr>
      <w:del w:id="12508" w:author="Steff Guzmán" w:date="2023-03-13T19:12:00Z">
        <w:r w:rsidRPr="002B569F" w:rsidDel="00323D57">
          <w:rPr>
            <w:rFonts w:cs="Times New Roman"/>
            <w:szCs w:val="24"/>
          </w:rPr>
          <w:delText>P= Imprimir</w:delText>
        </w:r>
      </w:del>
    </w:p>
    <w:p w14:paraId="2CE36E8C" w14:textId="10D797F6" w:rsidR="00785CED" w:rsidRPr="002B569F" w:rsidDel="00323D57" w:rsidRDefault="00785CED">
      <w:pPr>
        <w:ind w:firstLine="708"/>
        <w:rPr>
          <w:del w:id="12509" w:author="Steff Guzmán" w:date="2023-03-13T19:12:00Z"/>
          <w:rFonts w:cs="Times New Roman"/>
          <w:szCs w:val="24"/>
        </w:rPr>
        <w:pPrChange w:id="12510" w:author="Camilo Andrés Díaz Gómez" w:date="2023-03-28T17:43:00Z">
          <w:pPr>
            <w:jc w:val="center"/>
          </w:pPr>
        </w:pPrChange>
      </w:pPr>
      <w:del w:id="12511" w:author="Steff Guzmán" w:date="2023-03-13T19:12:00Z">
        <w:r w:rsidRPr="002B569F" w:rsidDel="00323D57">
          <w:rPr>
            <w:rFonts w:cs="Times New Roman"/>
            <w:szCs w:val="24"/>
          </w:rPr>
          <w:delText>Q= Alinear izquierda</w:delText>
        </w:r>
      </w:del>
    </w:p>
    <w:p w14:paraId="2C14B98B" w14:textId="64ADEADF" w:rsidR="00785CED" w:rsidRPr="002B569F" w:rsidDel="00323D57" w:rsidRDefault="00785CED">
      <w:pPr>
        <w:ind w:firstLine="708"/>
        <w:rPr>
          <w:del w:id="12512" w:author="Steff Guzmán" w:date="2023-03-13T19:12:00Z"/>
          <w:rFonts w:cs="Times New Roman"/>
          <w:szCs w:val="24"/>
        </w:rPr>
        <w:pPrChange w:id="12513" w:author="Camilo Andrés Díaz Gómez" w:date="2023-03-28T17:43:00Z">
          <w:pPr>
            <w:jc w:val="center"/>
          </w:pPr>
        </w:pPrChange>
      </w:pPr>
      <w:del w:id="12514" w:author="Steff Guzmán" w:date="2023-03-13T19:12:00Z">
        <w:r w:rsidRPr="002B569F" w:rsidDel="00323D57">
          <w:rPr>
            <w:rFonts w:cs="Times New Roman"/>
            <w:szCs w:val="24"/>
          </w:rPr>
          <w:delText>R= Cerrar documento</w:delText>
        </w:r>
      </w:del>
    </w:p>
    <w:p w14:paraId="321EC451" w14:textId="33CAD96B" w:rsidR="00785CED" w:rsidRPr="002B569F" w:rsidDel="00323D57" w:rsidRDefault="00785CED">
      <w:pPr>
        <w:ind w:firstLine="708"/>
        <w:rPr>
          <w:del w:id="12515" w:author="Steff Guzmán" w:date="2023-03-13T19:12:00Z"/>
          <w:rFonts w:cs="Times New Roman"/>
          <w:szCs w:val="24"/>
        </w:rPr>
        <w:pPrChange w:id="12516" w:author="Camilo Andrés Díaz Gómez" w:date="2023-03-28T17:43:00Z">
          <w:pPr>
            <w:jc w:val="center"/>
          </w:pPr>
        </w:pPrChange>
      </w:pPr>
      <w:del w:id="12517" w:author="Steff Guzmán" w:date="2023-03-13T19:12:00Z">
        <w:r w:rsidRPr="002B569F" w:rsidDel="00323D57">
          <w:rPr>
            <w:rFonts w:cs="Times New Roman"/>
            <w:szCs w:val="24"/>
          </w:rPr>
          <w:delText>S= Subrayado</w:delText>
        </w:r>
      </w:del>
    </w:p>
    <w:p w14:paraId="615E2174" w14:textId="0EF6D1F6" w:rsidR="00785CED" w:rsidRPr="002B569F" w:rsidDel="00323D57" w:rsidRDefault="00785CED">
      <w:pPr>
        <w:ind w:firstLine="708"/>
        <w:rPr>
          <w:del w:id="12518" w:author="Steff Guzmán" w:date="2023-03-13T19:12:00Z"/>
          <w:rFonts w:cs="Times New Roman"/>
          <w:szCs w:val="24"/>
        </w:rPr>
        <w:pPrChange w:id="12519" w:author="Camilo Andrés Díaz Gómez" w:date="2023-03-28T17:43:00Z">
          <w:pPr>
            <w:jc w:val="center"/>
          </w:pPr>
        </w:pPrChange>
      </w:pPr>
      <w:del w:id="12520" w:author="Steff Guzmán" w:date="2023-03-13T19:12:00Z">
        <w:r w:rsidRPr="002B569F" w:rsidDel="00323D57">
          <w:rPr>
            <w:rFonts w:cs="Times New Roman"/>
            <w:szCs w:val="24"/>
          </w:rPr>
          <w:delText>T= Centrar</w:delText>
        </w:r>
      </w:del>
    </w:p>
    <w:p w14:paraId="73364AA9" w14:textId="3DF0814A" w:rsidR="00785CED" w:rsidRPr="002B569F" w:rsidDel="00323D57" w:rsidRDefault="00785CED">
      <w:pPr>
        <w:ind w:firstLine="708"/>
        <w:rPr>
          <w:del w:id="12521" w:author="Steff Guzmán" w:date="2023-03-13T19:12:00Z"/>
          <w:rFonts w:cs="Times New Roman"/>
          <w:szCs w:val="24"/>
        </w:rPr>
        <w:pPrChange w:id="12522" w:author="Camilo Andrés Díaz Gómez" w:date="2023-03-28T17:43:00Z">
          <w:pPr>
            <w:jc w:val="center"/>
          </w:pPr>
        </w:pPrChange>
      </w:pPr>
      <w:del w:id="12523" w:author="Steff Guzmán" w:date="2023-03-13T19:12:00Z">
        <w:r w:rsidRPr="002B569F" w:rsidDel="00323D57">
          <w:rPr>
            <w:rFonts w:cs="Times New Roman"/>
            <w:szCs w:val="24"/>
          </w:rPr>
          <w:delText>U= Nuevo documento</w:delText>
        </w:r>
      </w:del>
    </w:p>
    <w:p w14:paraId="04DB2857" w14:textId="6F25B40B" w:rsidR="00785CED" w:rsidRPr="002B569F" w:rsidDel="00323D57" w:rsidRDefault="00785CED">
      <w:pPr>
        <w:ind w:firstLine="708"/>
        <w:rPr>
          <w:del w:id="12524" w:author="Steff Guzmán" w:date="2023-03-13T19:12:00Z"/>
          <w:rFonts w:cs="Times New Roman"/>
          <w:szCs w:val="24"/>
        </w:rPr>
        <w:pPrChange w:id="12525" w:author="Camilo Andrés Díaz Gómez" w:date="2023-03-28T17:43:00Z">
          <w:pPr>
            <w:jc w:val="center"/>
          </w:pPr>
        </w:pPrChange>
      </w:pPr>
      <w:del w:id="12526" w:author="Steff Guzmán" w:date="2023-03-13T19:12:00Z">
        <w:r w:rsidRPr="002B569F" w:rsidDel="00323D57">
          <w:rPr>
            <w:rFonts w:cs="Times New Roman"/>
            <w:szCs w:val="24"/>
          </w:rPr>
          <w:delText>V= Pegar</w:delText>
        </w:r>
      </w:del>
    </w:p>
    <w:p w14:paraId="66A7374B" w14:textId="7F2D9EDD" w:rsidR="00785CED" w:rsidRPr="002B569F" w:rsidDel="00323D57" w:rsidRDefault="00785CED">
      <w:pPr>
        <w:ind w:firstLine="708"/>
        <w:rPr>
          <w:del w:id="12527" w:author="Steff Guzmán" w:date="2023-03-13T19:12:00Z"/>
          <w:rFonts w:cs="Times New Roman"/>
          <w:szCs w:val="24"/>
        </w:rPr>
        <w:pPrChange w:id="12528" w:author="Camilo Andrés Díaz Gómez" w:date="2023-03-28T17:43:00Z">
          <w:pPr>
            <w:jc w:val="center"/>
          </w:pPr>
        </w:pPrChange>
      </w:pPr>
      <w:del w:id="12529" w:author="Steff Guzmán" w:date="2023-03-13T19:12:00Z">
        <w:r w:rsidRPr="002B569F" w:rsidDel="00323D57">
          <w:rPr>
            <w:rFonts w:cs="Times New Roman"/>
            <w:szCs w:val="24"/>
          </w:rPr>
          <w:delText>X=Cortar</w:delText>
        </w:r>
      </w:del>
    </w:p>
    <w:p w14:paraId="38012019" w14:textId="3E699A1F" w:rsidR="00785CED" w:rsidRPr="002B569F" w:rsidDel="00323D57" w:rsidRDefault="00785CED">
      <w:pPr>
        <w:ind w:firstLine="708"/>
        <w:rPr>
          <w:del w:id="12530" w:author="Steff Guzmán" w:date="2023-03-13T19:12:00Z"/>
          <w:rFonts w:cs="Times New Roman"/>
          <w:szCs w:val="24"/>
        </w:rPr>
        <w:pPrChange w:id="12531" w:author="Camilo Andrés Díaz Gómez" w:date="2023-03-28T17:43:00Z">
          <w:pPr>
            <w:jc w:val="center"/>
          </w:pPr>
        </w:pPrChange>
      </w:pPr>
      <w:del w:id="12532" w:author="Steff Guzmán" w:date="2023-03-13T19:12:00Z">
        <w:r w:rsidRPr="002B569F" w:rsidDel="00323D57">
          <w:rPr>
            <w:rFonts w:cs="Times New Roman"/>
            <w:szCs w:val="24"/>
          </w:rPr>
          <w:delText>Y= Rehacer</w:delText>
        </w:r>
      </w:del>
    </w:p>
    <w:p w14:paraId="1E392F7C" w14:textId="63AE88F9" w:rsidR="00785CED" w:rsidRPr="002B569F" w:rsidDel="00323D57" w:rsidRDefault="00785CED">
      <w:pPr>
        <w:ind w:firstLine="708"/>
        <w:rPr>
          <w:del w:id="12533" w:author="Steff Guzmán" w:date="2023-03-13T19:12:00Z"/>
          <w:rFonts w:cs="Times New Roman"/>
          <w:szCs w:val="24"/>
        </w:rPr>
        <w:pPrChange w:id="12534" w:author="Camilo Andrés Díaz Gómez" w:date="2023-03-28T17:43:00Z">
          <w:pPr>
            <w:ind w:firstLine="708"/>
            <w:jc w:val="center"/>
          </w:pPr>
        </w:pPrChange>
      </w:pPr>
      <w:del w:id="12535" w:author="Steff Guzmán" w:date="2023-03-13T19:12:00Z">
        <w:r w:rsidRPr="002B569F" w:rsidDel="00323D57">
          <w:rPr>
            <w:rFonts w:cs="Times New Roman"/>
            <w:szCs w:val="24"/>
          </w:rPr>
          <w:delText>Z= Deshacer</w:delText>
        </w:r>
      </w:del>
    </w:p>
    <w:p w14:paraId="5D4A487A" w14:textId="08795732" w:rsidR="003A3C4F" w:rsidRPr="002B569F" w:rsidDel="00323D57" w:rsidRDefault="003A3C4F">
      <w:pPr>
        <w:ind w:firstLine="708"/>
        <w:rPr>
          <w:del w:id="12536" w:author="Steff Guzmán" w:date="2023-03-13T19:12:00Z"/>
          <w:rFonts w:cs="Times New Roman"/>
          <w:szCs w:val="24"/>
        </w:rPr>
        <w:pPrChange w:id="12537" w:author="Camilo Andrés Díaz Gómez" w:date="2023-03-28T17:43:00Z">
          <w:pPr>
            <w:ind w:firstLine="708"/>
            <w:jc w:val="center"/>
          </w:pPr>
        </w:pPrChange>
      </w:pPr>
      <w:del w:id="12538" w:author="Steff Guzmán" w:date="2023-03-13T19:12:00Z">
        <w:r w:rsidRPr="002B569F" w:rsidDel="00323D57">
          <w:rPr>
            <w:rFonts w:cs="Times New Roman"/>
            <w:szCs w:val="24"/>
          </w:rPr>
          <w:delText>Lista completa de atajos https://bit.ly/3oHliCj</w:delText>
        </w:r>
      </w:del>
    </w:p>
    <w:p w14:paraId="12DF57B4" w14:textId="4D7704F4" w:rsidR="00785CED" w:rsidRPr="002B569F" w:rsidDel="00323D57" w:rsidRDefault="00785CED">
      <w:pPr>
        <w:ind w:firstLine="708"/>
        <w:rPr>
          <w:del w:id="12539" w:author="Steff Guzmán" w:date="2023-03-13T19:14:00Z"/>
          <w:rFonts w:cs="Times New Roman"/>
          <w:szCs w:val="24"/>
        </w:rPr>
        <w:sectPr w:rsidR="00785CED" w:rsidRPr="002B569F" w:rsidDel="00323D57" w:rsidSect="006E680E">
          <w:type w:val="nextPage"/>
          <w:pgSz w:w="12240" w:h="15840"/>
          <w:pgMar w:top="1701" w:right="1701" w:bottom="1701" w:left="1701" w:header="709" w:footer="709" w:gutter="0"/>
          <w:cols w:space="708"/>
          <w:docGrid w:linePitch="360"/>
          <w:sectPrChange w:id="12540" w:author="Steff Guzmán" w:date="2023-03-24T16:10:00Z">
            <w:sectPr w:rsidR="00785CED" w:rsidRPr="002B569F" w:rsidDel="00323D57" w:rsidSect="006E680E">
              <w:type w:val="continuous"/>
              <w:pgMar w:top="1418" w:right="1418" w:bottom="1418" w:left="1418" w:header="709" w:footer="709" w:gutter="0"/>
            </w:sectPr>
          </w:sectPrChange>
        </w:sectPr>
        <w:pPrChange w:id="12541" w:author="Camilo Andrés Díaz Gómez" w:date="2023-03-28T17:43:00Z">
          <w:pPr>
            <w:ind w:firstLine="708"/>
            <w:jc w:val="center"/>
          </w:pPr>
        </w:pPrChange>
      </w:pPr>
    </w:p>
    <w:p w14:paraId="5048CFC3" w14:textId="1CA6FDF7" w:rsidR="003A3C4F" w:rsidRPr="002B569F" w:rsidDel="00323D57" w:rsidRDefault="00785CED">
      <w:pPr>
        <w:ind w:firstLine="708"/>
        <w:rPr>
          <w:del w:id="12542" w:author="Steff Guzmán" w:date="2023-03-13T19:12:00Z"/>
          <w:rFonts w:cs="Times New Roman"/>
          <w:b/>
          <w:szCs w:val="24"/>
        </w:rPr>
        <w:pPrChange w:id="12543" w:author="Camilo Andrés Díaz Gómez" w:date="2023-03-28T17:43:00Z">
          <w:pPr>
            <w:jc w:val="center"/>
          </w:pPr>
        </w:pPrChange>
      </w:pPr>
      <w:del w:id="12544" w:author="Steff Guzmán" w:date="2023-03-13T19:12:00Z">
        <w:r w:rsidRPr="002B569F" w:rsidDel="00323D57">
          <w:rPr>
            <w:rFonts w:cs="Times New Roman"/>
            <w:b/>
            <w:szCs w:val="24"/>
          </w:rPr>
          <w:delText xml:space="preserve">Anexo 6. </w:delText>
        </w:r>
      </w:del>
    </w:p>
    <w:p w14:paraId="65B37778" w14:textId="68A6DDC0" w:rsidR="00785CED" w:rsidRPr="002B569F" w:rsidDel="00323D57" w:rsidRDefault="00785CED">
      <w:pPr>
        <w:ind w:firstLine="708"/>
        <w:rPr>
          <w:del w:id="12545" w:author="Steff Guzmán" w:date="2023-03-13T19:12:00Z"/>
          <w:rFonts w:cs="Times New Roman"/>
          <w:b/>
          <w:szCs w:val="24"/>
        </w:rPr>
        <w:pPrChange w:id="12546" w:author="Camilo Andrés Díaz Gómez" w:date="2023-03-28T17:43:00Z">
          <w:pPr>
            <w:jc w:val="center"/>
          </w:pPr>
        </w:pPrChange>
      </w:pPr>
      <w:del w:id="12547" w:author="Steff Guzmán" w:date="2023-03-13T19:12:00Z">
        <w:r w:rsidRPr="002B569F" w:rsidDel="00323D57">
          <w:rPr>
            <w:rFonts w:cs="Times New Roman"/>
            <w:b/>
            <w:szCs w:val="24"/>
          </w:rPr>
          <w:delText>Sinónimos y antónimos</w:delText>
        </w:r>
      </w:del>
    </w:p>
    <w:p w14:paraId="30FB2D6E" w14:textId="6496031D" w:rsidR="00785CED" w:rsidRPr="002B569F" w:rsidDel="00323D57" w:rsidRDefault="00785CED">
      <w:pPr>
        <w:ind w:firstLine="708"/>
        <w:rPr>
          <w:del w:id="12548" w:author="Steff Guzmán" w:date="2023-03-13T19:12:00Z"/>
          <w:rFonts w:cs="Times New Roman"/>
          <w:szCs w:val="24"/>
        </w:rPr>
        <w:pPrChange w:id="12549" w:author="Camilo Andrés Díaz Gómez" w:date="2023-03-28T17:43:00Z">
          <w:pPr>
            <w:ind w:firstLine="708"/>
            <w:jc w:val="center"/>
          </w:pPr>
        </w:pPrChange>
      </w:pPr>
    </w:p>
    <w:p w14:paraId="2F0AB1F3" w14:textId="754713B9" w:rsidR="00785CED" w:rsidRPr="002B569F" w:rsidDel="00323D57" w:rsidRDefault="00785CED">
      <w:pPr>
        <w:ind w:firstLine="708"/>
        <w:rPr>
          <w:del w:id="12550" w:author="Steff Guzmán" w:date="2023-03-13T19:12:00Z"/>
          <w:rFonts w:cs="Times New Roman"/>
          <w:szCs w:val="24"/>
        </w:rPr>
      </w:pPr>
      <w:del w:id="12551" w:author="Steff Guzmán" w:date="2023-03-13T19:12:00Z">
        <w:r w:rsidRPr="002B569F" w:rsidDel="00323D57">
          <w:rPr>
            <w:rFonts w:cs="Times New Roman"/>
            <w:szCs w:val="24"/>
          </w:rPr>
          <w:delText>Constantemente surgen inconvenientes al redactar una oración, al no tener la palabra adecuada, un sinónimo o un antónimo. Microsoft Word apoya estas inquietudes, así:</w:delText>
        </w:r>
      </w:del>
    </w:p>
    <w:p w14:paraId="48597AB6" w14:textId="3C7EF447" w:rsidR="00785CED" w:rsidRPr="002B569F" w:rsidDel="00323D57" w:rsidRDefault="00785CED">
      <w:pPr>
        <w:ind w:firstLine="708"/>
        <w:rPr>
          <w:del w:id="12552" w:author="Steff Guzmán" w:date="2023-03-13T19:14:00Z"/>
          <w:rFonts w:cs="Times New Roman"/>
          <w:szCs w:val="24"/>
        </w:rPr>
        <w:pPrChange w:id="12553" w:author="Camilo Andrés Díaz Gómez" w:date="2023-03-28T17:43:00Z">
          <w:pPr>
            <w:jc w:val="right"/>
          </w:pPr>
        </w:pPrChange>
      </w:pPr>
      <w:del w:id="12554" w:author="Steff Guzmán" w:date="2023-03-13T19:14:00Z">
        <w:r w:rsidRPr="002B569F" w:rsidDel="00323D57">
          <w:rPr>
            <w:rFonts w:cs="Times New Roman"/>
            <w:noProof/>
            <w:szCs w:val="24"/>
            <w:lang w:eastAsia="es-CO"/>
          </w:rPr>
          <mc:AlternateContent>
            <mc:Choice Requires="wps">
              <w:drawing>
                <wp:anchor distT="45720" distB="45720" distL="114300" distR="114300" simplePos="0" relativeHeight="251657728" behindDoc="0" locked="0" layoutInCell="1" allowOverlap="1" wp14:anchorId="2D99AFBB" wp14:editId="7BF76C53">
                  <wp:simplePos x="0" y="0"/>
                  <wp:positionH relativeFrom="margin">
                    <wp:posOffset>3679825</wp:posOffset>
                  </wp:positionH>
                  <wp:positionV relativeFrom="paragraph">
                    <wp:posOffset>3492129</wp:posOffset>
                  </wp:positionV>
                  <wp:extent cx="2363470" cy="3131185"/>
                  <wp:effectExtent l="0" t="0" r="0" b="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3131185"/>
                          </a:xfrm>
                          <a:prstGeom prst="rect">
                            <a:avLst/>
                          </a:prstGeom>
                          <a:solidFill>
                            <a:srgbClr val="FFFFFF"/>
                          </a:solidFill>
                          <a:ln w="9525">
                            <a:noFill/>
                            <a:miter lim="800000"/>
                            <a:headEnd/>
                            <a:tailEnd/>
                          </a:ln>
                        </wps:spPr>
                        <wps:txbx>
                          <w:txbxContent>
                            <w:p w14:paraId="5801D8CE" w14:textId="74EBB552" w:rsidR="00785CED" w:rsidRDefault="00785CED" w:rsidP="00785CED">
                              <w:del w:id="12555" w:author="Steff Guzmán" w:date="2023-03-13T19:12:00Z">
                                <w:r w:rsidDel="00323D57">
                                  <w:rPr>
                                    <w:noProof/>
                                    <w:lang w:eastAsia="es-CO"/>
                                  </w:rPr>
                                  <w:drawing>
                                    <wp:inline distT="0" distB="0" distL="0" distR="0" wp14:anchorId="1981BDA3" wp14:editId="11981376">
                                      <wp:extent cx="1891937" cy="2769079"/>
                                      <wp:effectExtent l="190500" t="190500" r="184785" b="1841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79939" t="21424" b="26373"/>
                                              <a:stretch/>
                                            </pic:blipFill>
                                            <pic:spPr bwMode="auto">
                                              <a:xfrm>
                                                <a:off x="0" y="0"/>
                                                <a:ext cx="1920209" cy="28104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99AFBB" id="_x0000_t202" coordsize="21600,21600" o:spt="202" path="m,l,21600r21600,l21600,xe">
                  <v:stroke joinstyle="miter"/>
                  <v:path gradientshapeok="t" o:connecttype="rect"/>
                </v:shapetype>
                <v:shape id="Cuadro de texto 2" o:spid="_x0000_s1026" type="#_x0000_t202" style="position:absolute;left:0;text-align:left;margin-left:289.75pt;margin-top:274.95pt;width:186.1pt;height:246.55pt;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" stroked="f">
                  <v:textbox>
                    <w:txbxContent>
                      <w:p w14:paraId="5801D8CE" w14:textId="74EBB552" w:rsidR="00785CED" w:rsidRDefault="00785CED" w:rsidP="00785CED">
                        <w:del w:id="13120" w:author="Steff Guzmán" w:date="2023-03-13T19:12:00Z">
                          <w:r w:rsidDel="00323D57">
                            <w:rPr>
                              <w:noProof/>
                              <w:lang w:eastAsia="es-CO"/>
                            </w:rPr>
                            <w:drawing>
                              <wp:inline distT="0" distB="0" distL="0" distR="0" wp14:anchorId="1981BDA3" wp14:editId="11981376">
                                <wp:extent cx="1891937" cy="2769079"/>
                                <wp:effectExtent l="190500" t="190500" r="184785" b="1841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79939" t="21424" b="26373"/>
                                        <a:stretch/>
                                      </pic:blipFill>
                                      <pic:spPr bwMode="auto">
                                        <a:xfrm>
                                          <a:off x="0" y="0"/>
                                          <a:ext cx="1920209" cy="28104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v:textbox>
                  <w10:wrap type="square" anchorx="margin"/>
                </v:shape>
              </w:pict>
            </mc:Fallback>
          </mc:AlternateContent>
        </w:r>
      </w:del>
      <w:del w:id="12556" w:author="Steff Guzmán" w:date="2023-03-13T19:13:00Z">
        <w:r w:rsidRPr="002B569F" w:rsidDel="00323D57">
          <w:rPr>
            <w:rFonts w:cs="Times New Roman"/>
            <w:noProof/>
            <w:szCs w:val="24"/>
            <w:lang w:eastAsia="es-CO"/>
          </w:rPr>
          <mc:AlternateContent>
            <mc:Choice Requires="wps">
              <w:drawing>
                <wp:anchor distT="45720" distB="45720" distL="114300" distR="114300" simplePos="0" relativeHeight="251654656" behindDoc="0" locked="0" layoutInCell="1" allowOverlap="1" wp14:anchorId="5E03B2B9" wp14:editId="22D710CC">
                  <wp:simplePos x="0" y="0"/>
                  <wp:positionH relativeFrom="margin">
                    <wp:posOffset>0</wp:posOffset>
                  </wp:positionH>
                  <wp:positionV relativeFrom="paragraph">
                    <wp:posOffset>467995</wp:posOffset>
                  </wp:positionV>
                  <wp:extent cx="3467100" cy="5607050"/>
                  <wp:effectExtent l="0" t="0" r="0" b="0"/>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5607050"/>
                          </a:xfrm>
                          <a:prstGeom prst="rect">
                            <a:avLst/>
                          </a:prstGeom>
                          <a:solidFill>
                            <a:srgbClr val="FFFFFF"/>
                          </a:solidFill>
                          <a:ln w="9525">
                            <a:noFill/>
                            <a:miter lim="800000"/>
                            <a:headEnd/>
                            <a:tailEnd/>
                          </a:ln>
                        </wps:spPr>
                        <wps:txbx>
                          <w:txbxContent>
                            <w:p w14:paraId="4EFDC3A0" w14:textId="77777777" w:rsidR="00785CED" w:rsidRDefault="00785CED" w:rsidP="00785CED">
                              <w:pPr>
                                <w:ind w:left="-113"/>
                                <w:rPr>
                                  <w:rFonts w:cs="Times New Roman"/>
                                  <w:szCs w:val="24"/>
                                </w:rPr>
                              </w:pPr>
                              <w:r w:rsidRPr="00B41170">
                                <w:rPr>
                                  <w:rFonts w:cs="Times New Roman"/>
                                  <w:szCs w:val="24"/>
                                </w:rPr>
                                <w:t xml:space="preserve">Selecciona la palabra </w:t>
                              </w:r>
                              <w:r>
                                <w:rPr>
                                  <w:rFonts w:cs="Times New Roman"/>
                                  <w:szCs w:val="24"/>
                                </w:rPr>
                                <w:t xml:space="preserve">(en este ejemplo “colocar”) </w:t>
                              </w:r>
                              <w:r w:rsidRPr="00B41170">
                                <w:rPr>
                                  <w:rFonts w:cs="Times New Roman"/>
                                  <w:szCs w:val="24"/>
                                </w:rPr>
                                <w:t>&gt; Clic derecho &gt; “Sinónimos”</w:t>
                              </w:r>
                              <w:r>
                                <w:rPr>
                                  <w:rFonts w:cs="Times New Roman"/>
                                  <w:szCs w:val="24"/>
                                </w:rPr>
                                <w:t>.</w:t>
                              </w:r>
                            </w:p>
                            <w:p w14:paraId="7846A86A" w14:textId="77777777" w:rsidR="00785CED" w:rsidRPr="00B41170" w:rsidRDefault="00785CED" w:rsidP="00785CED">
                              <w:pPr>
                                <w:ind w:left="-113"/>
                                <w:rPr>
                                  <w:rFonts w:cs="Times New Roman"/>
                                  <w:szCs w:val="24"/>
                                </w:rPr>
                              </w:pPr>
                            </w:p>
                            <w:p w14:paraId="49B7DBCD" w14:textId="77777777" w:rsidR="00785CED" w:rsidRDefault="00785CED" w:rsidP="00785CED">
                              <w:pPr>
                                <w:ind w:left="-113"/>
                                <w:rPr>
                                  <w:rFonts w:cs="Times New Roman"/>
                                  <w:szCs w:val="24"/>
                                </w:rPr>
                              </w:pPr>
                            </w:p>
                            <w:p w14:paraId="2D781387" w14:textId="77777777" w:rsidR="00785CED" w:rsidRPr="00B41170" w:rsidRDefault="00785CED" w:rsidP="00785CED">
                              <w:pPr>
                                <w:ind w:left="-113"/>
                                <w:rPr>
                                  <w:rFonts w:cs="Times New Roman"/>
                                  <w:szCs w:val="24"/>
                                </w:rPr>
                              </w:pPr>
                              <w:r w:rsidRPr="00B41170">
                                <w:rPr>
                                  <w:rFonts w:cs="Times New Roman"/>
                                  <w:szCs w:val="24"/>
                                </w:rPr>
                                <w:t>Inmediatamente aparecen las sugerencias más usadas.</w:t>
                              </w:r>
                              <w:r>
                                <w:rPr>
                                  <w:rFonts w:cs="Times New Roman"/>
                                  <w:szCs w:val="24"/>
                                </w:rPr>
                                <w:t xml:space="preserve"> </w:t>
                              </w:r>
                              <w:r w:rsidRPr="00B41170">
                                <w:rPr>
                                  <w:rFonts w:cs="Times New Roman"/>
                                  <w:szCs w:val="24"/>
                                </w:rPr>
                                <w:t>Si no es suficiente</w:t>
                              </w:r>
                              <w:r>
                                <w:rPr>
                                  <w:rFonts w:cs="Times New Roman"/>
                                  <w:szCs w:val="24"/>
                                </w:rPr>
                                <w:t xml:space="preserve"> y se requieren más alternativas</w:t>
                              </w:r>
                              <w:r w:rsidRPr="00B41170">
                                <w:rPr>
                                  <w:rFonts w:cs="Times New Roman"/>
                                  <w:szCs w:val="24"/>
                                </w:rPr>
                                <w:t xml:space="preserve">: </w:t>
                              </w:r>
                            </w:p>
                            <w:p w14:paraId="7291E387" w14:textId="77777777" w:rsidR="00785CED" w:rsidRDefault="00785CED" w:rsidP="00785CED">
                              <w:pPr>
                                <w:ind w:left="-113"/>
                                <w:rPr>
                                  <w:rFonts w:cs="Times New Roman"/>
                                  <w:szCs w:val="24"/>
                                </w:rPr>
                              </w:pPr>
                            </w:p>
                            <w:p w14:paraId="61D2A8CD" w14:textId="77777777" w:rsidR="00785CED" w:rsidRDefault="00785CED" w:rsidP="00785CED">
                              <w:pPr>
                                <w:ind w:left="-113"/>
                                <w:rPr>
                                  <w:rFonts w:cs="Times New Roman"/>
                                  <w:szCs w:val="24"/>
                                </w:rPr>
                              </w:pPr>
                            </w:p>
                            <w:p w14:paraId="69A2BCED" w14:textId="77777777" w:rsidR="00785CED" w:rsidRDefault="00785CED" w:rsidP="00785CED">
                              <w:pPr>
                                <w:ind w:left="-113"/>
                                <w:rPr>
                                  <w:rFonts w:cs="Times New Roman"/>
                                  <w:szCs w:val="24"/>
                                </w:rPr>
                              </w:pPr>
                            </w:p>
                            <w:p w14:paraId="2336C4FD" w14:textId="77777777" w:rsidR="00785CED" w:rsidRDefault="00785CED" w:rsidP="00785CED">
                              <w:pPr>
                                <w:ind w:left="-113"/>
                                <w:rPr>
                                  <w:rFonts w:cs="Times New Roman"/>
                                  <w:szCs w:val="24"/>
                                </w:rPr>
                              </w:pPr>
                            </w:p>
                            <w:p w14:paraId="072FDF2D" w14:textId="77777777" w:rsidR="00785CED" w:rsidRDefault="00785CED" w:rsidP="00785CED">
                              <w:pPr>
                                <w:ind w:left="-113"/>
                                <w:rPr>
                                  <w:rFonts w:cs="Times New Roman"/>
                                  <w:szCs w:val="24"/>
                                </w:rPr>
                              </w:pPr>
                            </w:p>
                            <w:p w14:paraId="52917CD7" w14:textId="77777777" w:rsidR="00785CED" w:rsidRPr="00B41170" w:rsidRDefault="00785CED" w:rsidP="00785CED">
                              <w:pPr>
                                <w:ind w:left="-113"/>
                                <w:rPr>
                                  <w:rFonts w:cs="Times New Roman"/>
                                  <w:szCs w:val="24"/>
                                </w:rPr>
                              </w:pPr>
                            </w:p>
                            <w:p w14:paraId="326F267D" w14:textId="77777777" w:rsidR="00785CED" w:rsidRDefault="00785CED" w:rsidP="00785CED">
                              <w:pPr>
                                <w:ind w:left="-113"/>
                                <w:rPr>
                                  <w:rFonts w:cs="Times New Roman"/>
                                  <w:szCs w:val="24"/>
                                </w:rPr>
                              </w:pPr>
                            </w:p>
                            <w:p w14:paraId="6D244FD7" w14:textId="77777777" w:rsidR="00785CED" w:rsidRPr="00B41170" w:rsidRDefault="00785CED" w:rsidP="00785CED">
                              <w:pPr>
                                <w:ind w:left="-113"/>
                                <w:rPr>
                                  <w:rFonts w:cs="Times New Roman"/>
                                  <w:szCs w:val="24"/>
                                </w:rPr>
                              </w:pPr>
                              <w:r w:rsidRPr="00B41170">
                                <w:rPr>
                                  <w:rFonts w:cs="Times New Roman"/>
                                  <w:szCs w:val="24"/>
                                </w:rPr>
                                <w:t>Clic de nuevo en “Sinónimos”, donde aparecen más opciones y los antónimos</w:t>
                              </w:r>
                              <w:r>
                                <w:rPr>
                                  <w:rFonts w:cs="Times New Roman"/>
                                  <w:szCs w:val="24"/>
                                </w:rPr>
                                <w:t xml:space="preserve"> de esa palabra seleccionada.</w:t>
                              </w:r>
                            </w:p>
                            <w:p w14:paraId="2517E16B" w14:textId="77777777" w:rsidR="00785CED" w:rsidRDefault="00785CED" w:rsidP="00785CE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3B2B9" id="_x0000_s1027" type="#_x0000_t202" style="position:absolute;left:0;text-align:left;margin-left:0;margin-top:36.85pt;width:273pt;height:441.5pt;z-index:25165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" stroked="f">
                  <v:textbox>
                    <w:txbxContent>
                      <w:p w14:paraId="4EFDC3A0" w14:textId="77777777" w:rsidR="00785CED" w:rsidRDefault="00785CED" w:rsidP="00785CED">
                        <w:pPr>
                          <w:ind w:left="-113"/>
                          <w:rPr>
                            <w:rFonts w:cs="Times New Roman"/>
                            <w:szCs w:val="24"/>
                          </w:rPr>
                        </w:pPr>
                        <w:r w:rsidRPr="00B41170">
                          <w:rPr>
                            <w:rFonts w:cs="Times New Roman"/>
                            <w:szCs w:val="24"/>
                          </w:rPr>
                          <w:t xml:space="preserve">Selecciona la palabra </w:t>
                        </w:r>
                        <w:r>
                          <w:rPr>
                            <w:rFonts w:cs="Times New Roman"/>
                            <w:szCs w:val="24"/>
                          </w:rPr>
                          <w:t xml:space="preserve">(en este ejemplo “colocar”) </w:t>
                        </w:r>
                        <w:r w:rsidRPr="00B41170">
                          <w:rPr>
                            <w:rFonts w:cs="Times New Roman"/>
                            <w:szCs w:val="24"/>
                          </w:rPr>
                          <w:t>&gt; Clic derecho &gt; “Sinónimos”</w:t>
                        </w:r>
                        <w:r>
                          <w:rPr>
                            <w:rFonts w:cs="Times New Roman"/>
                            <w:szCs w:val="24"/>
                          </w:rPr>
                          <w:t>.</w:t>
                        </w:r>
                      </w:p>
                      <w:p w14:paraId="7846A86A" w14:textId="77777777" w:rsidR="00785CED" w:rsidRPr="00B41170" w:rsidRDefault="00785CED" w:rsidP="00785CED">
                        <w:pPr>
                          <w:ind w:left="-113"/>
                          <w:rPr>
                            <w:rFonts w:cs="Times New Roman"/>
                            <w:szCs w:val="24"/>
                          </w:rPr>
                        </w:pPr>
                      </w:p>
                      <w:p w14:paraId="49B7DBCD" w14:textId="77777777" w:rsidR="00785CED" w:rsidRDefault="00785CED" w:rsidP="00785CED">
                        <w:pPr>
                          <w:ind w:left="-113"/>
                          <w:rPr>
                            <w:rFonts w:cs="Times New Roman"/>
                            <w:szCs w:val="24"/>
                          </w:rPr>
                        </w:pPr>
                      </w:p>
                      <w:p w14:paraId="2D781387" w14:textId="77777777" w:rsidR="00785CED" w:rsidRPr="00B41170" w:rsidRDefault="00785CED" w:rsidP="00785CED">
                        <w:pPr>
                          <w:ind w:left="-113"/>
                          <w:rPr>
                            <w:rFonts w:cs="Times New Roman"/>
                            <w:szCs w:val="24"/>
                          </w:rPr>
                        </w:pPr>
                        <w:r w:rsidRPr="00B41170">
                          <w:rPr>
                            <w:rFonts w:cs="Times New Roman"/>
                            <w:szCs w:val="24"/>
                          </w:rPr>
                          <w:t>Inmediatamente aparecen las sugerencias más usadas.</w:t>
                        </w:r>
                        <w:r>
                          <w:rPr>
                            <w:rFonts w:cs="Times New Roman"/>
                            <w:szCs w:val="24"/>
                          </w:rPr>
                          <w:t xml:space="preserve"> </w:t>
                        </w:r>
                        <w:r w:rsidRPr="00B41170">
                          <w:rPr>
                            <w:rFonts w:cs="Times New Roman"/>
                            <w:szCs w:val="24"/>
                          </w:rPr>
                          <w:t>Si no es suficiente</w:t>
                        </w:r>
                        <w:r>
                          <w:rPr>
                            <w:rFonts w:cs="Times New Roman"/>
                            <w:szCs w:val="24"/>
                          </w:rPr>
                          <w:t xml:space="preserve"> y se requieren más alternativas</w:t>
                        </w:r>
                        <w:r w:rsidRPr="00B41170">
                          <w:rPr>
                            <w:rFonts w:cs="Times New Roman"/>
                            <w:szCs w:val="24"/>
                          </w:rPr>
                          <w:t xml:space="preserve">: </w:t>
                        </w:r>
                      </w:p>
                      <w:p w14:paraId="7291E387" w14:textId="77777777" w:rsidR="00785CED" w:rsidRDefault="00785CED" w:rsidP="00785CED">
                        <w:pPr>
                          <w:ind w:left="-113"/>
                          <w:rPr>
                            <w:rFonts w:cs="Times New Roman"/>
                            <w:szCs w:val="24"/>
                          </w:rPr>
                        </w:pPr>
                      </w:p>
                      <w:p w14:paraId="61D2A8CD" w14:textId="77777777" w:rsidR="00785CED" w:rsidRDefault="00785CED" w:rsidP="00785CED">
                        <w:pPr>
                          <w:ind w:left="-113"/>
                          <w:rPr>
                            <w:rFonts w:cs="Times New Roman"/>
                            <w:szCs w:val="24"/>
                          </w:rPr>
                        </w:pPr>
                      </w:p>
                      <w:p w14:paraId="69A2BCED" w14:textId="77777777" w:rsidR="00785CED" w:rsidRDefault="00785CED" w:rsidP="00785CED">
                        <w:pPr>
                          <w:ind w:left="-113"/>
                          <w:rPr>
                            <w:rFonts w:cs="Times New Roman"/>
                            <w:szCs w:val="24"/>
                          </w:rPr>
                        </w:pPr>
                      </w:p>
                      <w:p w14:paraId="2336C4FD" w14:textId="77777777" w:rsidR="00785CED" w:rsidRDefault="00785CED" w:rsidP="00785CED">
                        <w:pPr>
                          <w:ind w:left="-113"/>
                          <w:rPr>
                            <w:rFonts w:cs="Times New Roman"/>
                            <w:szCs w:val="24"/>
                          </w:rPr>
                        </w:pPr>
                      </w:p>
                      <w:p w14:paraId="072FDF2D" w14:textId="77777777" w:rsidR="00785CED" w:rsidRDefault="00785CED" w:rsidP="00785CED">
                        <w:pPr>
                          <w:ind w:left="-113"/>
                          <w:rPr>
                            <w:rFonts w:cs="Times New Roman"/>
                            <w:szCs w:val="24"/>
                          </w:rPr>
                        </w:pPr>
                      </w:p>
                      <w:p w14:paraId="52917CD7" w14:textId="77777777" w:rsidR="00785CED" w:rsidRPr="00B41170" w:rsidRDefault="00785CED" w:rsidP="00785CED">
                        <w:pPr>
                          <w:ind w:left="-113"/>
                          <w:rPr>
                            <w:rFonts w:cs="Times New Roman"/>
                            <w:szCs w:val="24"/>
                          </w:rPr>
                        </w:pPr>
                      </w:p>
                      <w:p w14:paraId="326F267D" w14:textId="77777777" w:rsidR="00785CED" w:rsidRDefault="00785CED" w:rsidP="00785CED">
                        <w:pPr>
                          <w:ind w:left="-113"/>
                          <w:rPr>
                            <w:rFonts w:cs="Times New Roman"/>
                            <w:szCs w:val="24"/>
                          </w:rPr>
                        </w:pPr>
                      </w:p>
                      <w:p w14:paraId="6D244FD7" w14:textId="77777777" w:rsidR="00785CED" w:rsidRPr="00B41170" w:rsidRDefault="00785CED" w:rsidP="00785CED">
                        <w:pPr>
                          <w:ind w:left="-113"/>
                          <w:rPr>
                            <w:rFonts w:cs="Times New Roman"/>
                            <w:szCs w:val="24"/>
                          </w:rPr>
                        </w:pPr>
                        <w:r w:rsidRPr="00B41170">
                          <w:rPr>
                            <w:rFonts w:cs="Times New Roman"/>
                            <w:szCs w:val="24"/>
                          </w:rPr>
                          <w:t>Clic de nuevo en “Sinónimos”, donde aparecen más opciones y los antónimos</w:t>
                        </w:r>
                        <w:r>
                          <w:rPr>
                            <w:rFonts w:cs="Times New Roman"/>
                            <w:szCs w:val="24"/>
                          </w:rPr>
                          <w:t xml:space="preserve"> de esa palabra seleccionada.</w:t>
                        </w:r>
                      </w:p>
                      <w:p w14:paraId="2517E16B" w14:textId="77777777" w:rsidR="00785CED" w:rsidRDefault="00785CED" w:rsidP="00785CED"/>
                    </w:txbxContent>
                  </v:textbox>
                  <w10:wrap type="square" anchorx="margin"/>
                </v:shape>
              </w:pict>
            </mc:Fallback>
          </mc:AlternateContent>
        </w:r>
      </w:del>
      <w:del w:id="12557" w:author="Steff Guzmán" w:date="2023-03-13T19:14:00Z">
        <w:r w:rsidRPr="002B569F" w:rsidDel="00323D57">
          <w:rPr>
            <w:rFonts w:cs="Times New Roman"/>
            <w:noProof/>
            <w:szCs w:val="24"/>
            <w:lang w:eastAsia="es-CO"/>
          </w:rPr>
          <mc:AlternateContent>
            <mc:Choice Requires="wps">
              <w:drawing>
                <wp:anchor distT="45720" distB="45720" distL="114300" distR="114300" simplePos="0" relativeHeight="251660800" behindDoc="0" locked="0" layoutInCell="1" allowOverlap="1" wp14:anchorId="593C3807" wp14:editId="763E529C">
                  <wp:simplePos x="0" y="0"/>
                  <wp:positionH relativeFrom="margin">
                    <wp:posOffset>3671570</wp:posOffset>
                  </wp:positionH>
                  <wp:positionV relativeFrom="paragraph">
                    <wp:posOffset>188859</wp:posOffset>
                  </wp:positionV>
                  <wp:extent cx="2397760" cy="3096260"/>
                  <wp:effectExtent l="0" t="0" r="2540" b="8890"/>
                  <wp:wrapSquare wrapText="bothSides"/>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7760" cy="3096260"/>
                          </a:xfrm>
                          <a:prstGeom prst="rect">
                            <a:avLst/>
                          </a:prstGeom>
                          <a:solidFill>
                            <a:srgbClr val="FFFFFF"/>
                          </a:solidFill>
                          <a:ln w="9525">
                            <a:noFill/>
                            <a:miter lim="800000"/>
                            <a:headEnd/>
                            <a:tailEnd/>
                          </a:ln>
                        </wps:spPr>
                        <wps:txbx>
                          <w:txbxContent>
                            <w:p w14:paraId="5CFAE734" w14:textId="11AE6685" w:rsidR="00785CED" w:rsidRDefault="00785CED" w:rsidP="00785CED">
                              <w:del w:id="12558" w:author="Steff Guzmán" w:date="2023-03-13T19:12:00Z">
                                <w:r w:rsidDel="00323D57">
                                  <w:rPr>
                                    <w:noProof/>
                                    <w:lang w:eastAsia="es-CO"/>
                                  </w:rPr>
                                  <w:drawing>
                                    <wp:inline distT="0" distB="0" distL="0" distR="0" wp14:anchorId="1A4576B1" wp14:editId="6A9FAAFF">
                                      <wp:extent cx="1899620" cy="2789125"/>
                                      <wp:effectExtent l="190500" t="190500" r="196215" b="1828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867" t="30779" r="76748" b="13398"/>
                                              <a:stretch/>
                                            </pic:blipFill>
                                            <pic:spPr bwMode="auto">
                                              <a:xfrm>
                                                <a:off x="0" y="0"/>
                                                <a:ext cx="1921192" cy="282079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C3807" id="_x0000_s1028" type="#_x0000_t202" style="position:absolute;left:0;text-align:left;margin-left:289.1pt;margin-top:14.85pt;width:188.8pt;height:243.8pt;z-index:25166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" stroked="f">
                  <v:textbox>
                    <w:txbxContent>
                      <w:p w14:paraId="5CFAE734" w14:textId="11AE6685" w:rsidR="00785CED" w:rsidRDefault="00785CED" w:rsidP="00785CED">
                        <w:del w:id="13124" w:author="Steff Guzmán" w:date="2023-03-13T19:12:00Z">
                          <w:r w:rsidDel="00323D57">
                            <w:rPr>
                              <w:noProof/>
                              <w:lang w:eastAsia="es-CO"/>
                            </w:rPr>
                            <w:drawing>
                              <wp:inline distT="0" distB="0" distL="0" distR="0" wp14:anchorId="1A4576B1" wp14:editId="6A9FAAFF">
                                <wp:extent cx="1899620" cy="2789125"/>
                                <wp:effectExtent l="190500" t="190500" r="196215" b="1828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867" t="30779" r="76748" b="13398"/>
                                        <a:stretch/>
                                      </pic:blipFill>
                                      <pic:spPr bwMode="auto">
                                        <a:xfrm>
                                          <a:off x="0" y="0"/>
                                          <a:ext cx="1921192" cy="282079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v:textbox>
                  <w10:wrap type="square" anchorx="margin"/>
                </v:shape>
              </w:pict>
            </mc:Fallback>
          </mc:AlternateContent>
        </w:r>
      </w:del>
    </w:p>
    <w:p w14:paraId="2BC5843E" w14:textId="0A324BE5" w:rsidR="00785CED" w:rsidRPr="002B569F" w:rsidDel="00323D57" w:rsidRDefault="00785CED">
      <w:pPr>
        <w:ind w:firstLine="708"/>
        <w:rPr>
          <w:del w:id="12559" w:author="Steff Guzmán" w:date="2023-03-13T19:14:00Z"/>
          <w:rFonts w:cs="Times New Roman"/>
          <w:szCs w:val="24"/>
        </w:rPr>
        <w:pPrChange w:id="12560" w:author="Camilo Andrés Díaz Gómez" w:date="2023-03-28T17:43:00Z">
          <w:pPr>
            <w:ind w:firstLine="708"/>
            <w:jc w:val="right"/>
          </w:pPr>
        </w:pPrChange>
      </w:pPr>
    </w:p>
    <w:p w14:paraId="536EF61F" w14:textId="46963B80" w:rsidR="00785CED" w:rsidRPr="002B569F" w:rsidDel="00323D57" w:rsidRDefault="00785CED">
      <w:pPr>
        <w:ind w:firstLine="708"/>
        <w:rPr>
          <w:del w:id="12561" w:author="Steff Guzmán" w:date="2023-03-13T19:14:00Z"/>
          <w:rFonts w:cs="Times New Roman"/>
          <w:szCs w:val="24"/>
        </w:rPr>
      </w:pPr>
    </w:p>
    <w:p w14:paraId="54A6AA33" w14:textId="28039B97" w:rsidR="00785CED" w:rsidRPr="002B569F" w:rsidDel="00323D57" w:rsidRDefault="00785CED">
      <w:pPr>
        <w:ind w:firstLine="708"/>
        <w:rPr>
          <w:del w:id="12562" w:author="Steff Guzmán" w:date="2023-03-13T19:13:00Z"/>
          <w:rFonts w:cs="Times New Roman"/>
          <w:b/>
          <w:szCs w:val="24"/>
        </w:rPr>
        <w:pPrChange w:id="12563" w:author="Camilo Andrés Díaz Gómez" w:date="2023-03-28T17:43:00Z">
          <w:pPr>
            <w:jc w:val="center"/>
          </w:pPr>
        </w:pPrChange>
      </w:pPr>
      <w:del w:id="12564" w:author="Steff Guzmán" w:date="2023-03-13T19:13:00Z">
        <w:r w:rsidRPr="002B569F" w:rsidDel="00323D57">
          <w:rPr>
            <w:rFonts w:cs="Times New Roman"/>
            <w:b/>
            <w:szCs w:val="24"/>
          </w:rPr>
          <w:delText>Anexo 7.</w:delText>
        </w:r>
      </w:del>
    </w:p>
    <w:p w14:paraId="395E2F92" w14:textId="7E87048F" w:rsidR="00785CED" w:rsidRPr="002B569F" w:rsidDel="00323D57" w:rsidRDefault="00785CED">
      <w:pPr>
        <w:ind w:firstLine="708"/>
        <w:rPr>
          <w:del w:id="12565" w:author="Steff Guzmán" w:date="2023-03-13T19:13:00Z"/>
          <w:rFonts w:cs="Times New Roman"/>
          <w:b/>
          <w:szCs w:val="24"/>
        </w:rPr>
        <w:pPrChange w:id="12566" w:author="Camilo Andrés Díaz Gómez" w:date="2023-03-28T17:43:00Z">
          <w:pPr>
            <w:jc w:val="center"/>
          </w:pPr>
        </w:pPrChange>
      </w:pPr>
      <w:del w:id="12567" w:author="Steff Guzmán" w:date="2023-03-13T19:13:00Z">
        <w:r w:rsidRPr="002B569F" w:rsidDel="00323D57">
          <w:rPr>
            <w:rFonts w:cs="Times New Roman"/>
            <w:b/>
            <w:szCs w:val="24"/>
          </w:rPr>
          <w:delText>Copiar y pegar sin formato</w:delText>
        </w:r>
      </w:del>
    </w:p>
    <w:p w14:paraId="6D53D4FE" w14:textId="1CC6CDEC" w:rsidR="00785CED" w:rsidRPr="002B569F" w:rsidDel="00323D57" w:rsidRDefault="00785CED">
      <w:pPr>
        <w:ind w:firstLine="708"/>
        <w:rPr>
          <w:del w:id="12568" w:author="Steff Guzmán" w:date="2023-03-13T19:13:00Z"/>
          <w:rFonts w:cs="Times New Roman"/>
          <w:szCs w:val="24"/>
        </w:rPr>
        <w:pPrChange w:id="12569" w:author="Camilo Andrés Díaz Gómez" w:date="2023-03-28T17:43:00Z">
          <w:pPr>
            <w:ind w:firstLine="708"/>
            <w:jc w:val="center"/>
          </w:pPr>
        </w:pPrChange>
      </w:pPr>
    </w:p>
    <w:p w14:paraId="441F1620" w14:textId="74ACF181" w:rsidR="00785CED" w:rsidRPr="002B569F" w:rsidDel="00323D57" w:rsidRDefault="00785CED">
      <w:pPr>
        <w:ind w:firstLine="708"/>
        <w:rPr>
          <w:del w:id="12570" w:author="Steff Guzmán" w:date="2023-03-13T19:13:00Z"/>
          <w:rFonts w:cs="Times New Roman"/>
          <w:szCs w:val="24"/>
        </w:rPr>
      </w:pPr>
      <w:del w:id="12571" w:author="Steff Guzmán" w:date="2023-03-13T19:13:00Z">
        <w:r w:rsidRPr="002B569F" w:rsidDel="00323D57">
          <w:rPr>
            <w:rFonts w:cs="Times New Roman"/>
            <w:szCs w:val="24"/>
          </w:rPr>
          <w:delText>En ocasiones copiamos y pegamos objetos o texto desde páginas web u otras fuentes hacia Word con el conocido Ctrl + C y Ctrl + V; sin embargo, se conservan colores, tipos de letras, tablas, y otros formatos indeseados. Para pegar solo el texto y sin formato alguno, clic derecho &gt; “Mantener solo texto (T)”</w:delText>
        </w:r>
      </w:del>
    </w:p>
    <w:p w14:paraId="25E78DF8" w14:textId="1454A44D" w:rsidR="00785CED" w:rsidRPr="002B569F" w:rsidDel="00323D57" w:rsidRDefault="00785CED">
      <w:pPr>
        <w:ind w:firstLine="708"/>
        <w:rPr>
          <w:del w:id="12572" w:author="Steff Guzmán" w:date="2023-03-13T19:14:00Z"/>
          <w:rFonts w:cs="Times New Roman"/>
          <w:szCs w:val="24"/>
        </w:rPr>
      </w:pPr>
      <w:del w:id="12573" w:author="Steff Guzmán" w:date="2023-03-13T19:13:00Z">
        <w:r w:rsidRPr="002B569F" w:rsidDel="00323D57">
          <w:rPr>
            <w:rFonts w:cs="Times New Roman"/>
            <w:noProof/>
            <w:lang w:eastAsia="es-CO"/>
          </w:rPr>
          <w:drawing>
            <wp:inline distT="0" distB="0" distL="0" distR="0" wp14:anchorId="4C92C999" wp14:editId="1C29211B">
              <wp:extent cx="2769079" cy="3842803"/>
              <wp:effectExtent l="190500" t="190500" r="184150" b="1962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6334" t="41943" r="37033" b="17019"/>
                      <a:stretch/>
                    </pic:blipFill>
                    <pic:spPr bwMode="auto">
                      <a:xfrm>
                        <a:off x="0" y="0"/>
                        <a:ext cx="2785933" cy="386619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0E2AE282" w14:textId="115ED70E" w:rsidR="00785CED" w:rsidRPr="002B569F" w:rsidDel="00323D57" w:rsidRDefault="00785CED">
      <w:pPr>
        <w:ind w:firstLine="708"/>
        <w:rPr>
          <w:del w:id="12574" w:author="Steff Guzmán" w:date="2023-03-13T19:14:00Z"/>
          <w:rFonts w:cs="Times New Roman"/>
          <w:b/>
          <w:szCs w:val="24"/>
        </w:rPr>
        <w:pPrChange w:id="12575" w:author="Camilo Andrés Díaz Gómez" w:date="2023-03-28T17:43:00Z">
          <w:pPr>
            <w:jc w:val="left"/>
          </w:pPr>
        </w:pPrChange>
      </w:pPr>
    </w:p>
    <w:p w14:paraId="218B6613" w14:textId="7E6CFFD6" w:rsidR="00785CED" w:rsidRPr="002B569F" w:rsidDel="00323D57" w:rsidRDefault="00785CED">
      <w:pPr>
        <w:ind w:firstLine="708"/>
        <w:rPr>
          <w:del w:id="12576" w:author="Steff Guzmán" w:date="2023-03-13T19:14:00Z"/>
          <w:rFonts w:cs="Times New Roman"/>
          <w:b/>
          <w:szCs w:val="24"/>
        </w:rPr>
        <w:pPrChange w:id="12577" w:author="Camilo Andrés Díaz Gómez" w:date="2023-03-28T17:43:00Z">
          <w:pPr>
            <w:jc w:val="left"/>
          </w:pPr>
        </w:pPrChange>
      </w:pPr>
    </w:p>
    <w:p w14:paraId="1DC53950" w14:textId="369FA715" w:rsidR="00785CED" w:rsidRPr="002B569F" w:rsidDel="00323D57" w:rsidRDefault="00785CED">
      <w:pPr>
        <w:ind w:firstLine="708"/>
        <w:rPr>
          <w:del w:id="12578" w:author="Steff Guzmán" w:date="2023-03-13T19:14:00Z"/>
          <w:rFonts w:cs="Times New Roman"/>
          <w:b/>
          <w:szCs w:val="24"/>
        </w:rPr>
        <w:pPrChange w:id="12579" w:author="Camilo Andrés Díaz Gómez" w:date="2023-03-28T17:43:00Z">
          <w:pPr>
            <w:jc w:val="left"/>
          </w:pPr>
        </w:pPrChange>
      </w:pPr>
    </w:p>
    <w:p w14:paraId="1FE5E845" w14:textId="25D9B1AA" w:rsidR="00785CED" w:rsidRPr="002B569F" w:rsidDel="00323D57" w:rsidRDefault="00785CED">
      <w:pPr>
        <w:ind w:firstLine="708"/>
        <w:rPr>
          <w:del w:id="12580" w:author="Steff Guzmán" w:date="2023-03-13T19:14:00Z"/>
          <w:rFonts w:cs="Times New Roman"/>
          <w:b/>
          <w:szCs w:val="24"/>
        </w:rPr>
        <w:pPrChange w:id="12581" w:author="Camilo Andrés Díaz Gómez" w:date="2023-03-28T17:43:00Z">
          <w:pPr>
            <w:jc w:val="left"/>
          </w:pPr>
        </w:pPrChange>
      </w:pPr>
    </w:p>
    <w:p w14:paraId="42F1B4AE" w14:textId="2B8182DA" w:rsidR="00785CED" w:rsidRPr="002B569F" w:rsidDel="00323D57" w:rsidRDefault="00785CED">
      <w:pPr>
        <w:ind w:firstLine="708"/>
        <w:rPr>
          <w:del w:id="12582" w:author="Steff Guzmán" w:date="2023-03-13T19:14:00Z"/>
          <w:rFonts w:cs="Times New Roman"/>
          <w:b/>
          <w:szCs w:val="24"/>
        </w:rPr>
        <w:pPrChange w:id="12583" w:author="Camilo Andrés Díaz Gómez" w:date="2023-03-28T17:43:00Z">
          <w:pPr>
            <w:jc w:val="left"/>
          </w:pPr>
        </w:pPrChange>
      </w:pPr>
    </w:p>
    <w:p w14:paraId="0A988D97" w14:textId="2285B299" w:rsidR="00785CED" w:rsidRPr="002B569F" w:rsidDel="00323D57" w:rsidRDefault="00785CED">
      <w:pPr>
        <w:ind w:firstLine="708"/>
        <w:rPr>
          <w:del w:id="12584" w:author="Steff Guzmán" w:date="2023-03-13T19:14:00Z"/>
          <w:rFonts w:cs="Times New Roman"/>
          <w:b/>
          <w:szCs w:val="24"/>
        </w:rPr>
        <w:pPrChange w:id="12585" w:author="Camilo Andrés Díaz Gómez" w:date="2023-03-28T17:43:00Z">
          <w:pPr>
            <w:jc w:val="left"/>
          </w:pPr>
        </w:pPrChange>
      </w:pPr>
    </w:p>
    <w:p w14:paraId="5C9CACA6" w14:textId="7E216368" w:rsidR="00785CED" w:rsidRPr="002B569F" w:rsidDel="00323D57" w:rsidRDefault="00785CED">
      <w:pPr>
        <w:ind w:firstLine="708"/>
        <w:rPr>
          <w:del w:id="12586" w:author="Steff Guzmán" w:date="2023-03-13T19:14:00Z"/>
          <w:rFonts w:cs="Times New Roman"/>
          <w:b/>
          <w:szCs w:val="24"/>
        </w:rPr>
        <w:pPrChange w:id="12587" w:author="Camilo Andrés Díaz Gómez" w:date="2023-03-28T17:43:00Z">
          <w:pPr>
            <w:jc w:val="left"/>
          </w:pPr>
        </w:pPrChange>
      </w:pPr>
    </w:p>
    <w:p w14:paraId="6551A0B3" w14:textId="3AA88A06" w:rsidR="00785CED" w:rsidRPr="002B569F" w:rsidDel="00323D57" w:rsidRDefault="00785CED">
      <w:pPr>
        <w:ind w:firstLine="708"/>
        <w:rPr>
          <w:del w:id="12588" w:author="Steff Guzmán" w:date="2023-03-13T19:13:00Z"/>
          <w:rFonts w:cs="Times New Roman"/>
          <w:b/>
          <w:szCs w:val="24"/>
        </w:rPr>
        <w:pPrChange w:id="12589" w:author="Camilo Andrés Díaz Gómez" w:date="2023-03-28T17:43:00Z">
          <w:pPr>
            <w:jc w:val="center"/>
          </w:pPr>
        </w:pPrChange>
      </w:pPr>
      <w:del w:id="12590" w:author="Steff Guzmán" w:date="2023-03-13T19:13:00Z">
        <w:r w:rsidRPr="002B569F" w:rsidDel="00323D57">
          <w:rPr>
            <w:rFonts w:cs="Times New Roman"/>
            <w:b/>
            <w:szCs w:val="24"/>
          </w:rPr>
          <w:delText>Anexo 8.</w:delText>
        </w:r>
      </w:del>
    </w:p>
    <w:p w14:paraId="4DF0DDFC" w14:textId="6BA02D0A" w:rsidR="00785CED" w:rsidRPr="002B569F" w:rsidDel="00323D57" w:rsidRDefault="00785CED">
      <w:pPr>
        <w:ind w:firstLine="708"/>
        <w:rPr>
          <w:del w:id="12591" w:author="Steff Guzmán" w:date="2023-03-13T19:13:00Z"/>
          <w:rFonts w:cs="Times New Roman"/>
          <w:b/>
          <w:szCs w:val="24"/>
        </w:rPr>
        <w:pPrChange w:id="12592" w:author="Camilo Andrés Díaz Gómez" w:date="2023-03-28T17:43:00Z">
          <w:pPr>
            <w:jc w:val="center"/>
          </w:pPr>
        </w:pPrChange>
      </w:pPr>
      <w:del w:id="12593" w:author="Steff Guzmán" w:date="2023-03-13T19:13:00Z">
        <w:r w:rsidRPr="002B569F" w:rsidDel="00323D57">
          <w:rPr>
            <w:rFonts w:cs="Times New Roman"/>
            <w:b/>
            <w:szCs w:val="24"/>
          </w:rPr>
          <w:delText>Comparar dos documentos</w:delText>
        </w:r>
      </w:del>
    </w:p>
    <w:p w14:paraId="2C80EABC" w14:textId="7AECBD42" w:rsidR="00785CED" w:rsidRPr="002B569F" w:rsidDel="00323D57" w:rsidRDefault="00785CED">
      <w:pPr>
        <w:ind w:firstLine="708"/>
        <w:rPr>
          <w:del w:id="12594" w:author="Steff Guzmán" w:date="2023-03-13T19:13:00Z"/>
          <w:rFonts w:cs="Times New Roman"/>
          <w:szCs w:val="24"/>
        </w:rPr>
        <w:pPrChange w:id="12595" w:author="Camilo Andrés Díaz Gómez" w:date="2023-03-28T17:43:00Z">
          <w:pPr>
            <w:ind w:firstLine="708"/>
            <w:jc w:val="left"/>
          </w:pPr>
        </w:pPrChange>
      </w:pPr>
    </w:p>
    <w:p w14:paraId="68B9EE22" w14:textId="372CA6ED" w:rsidR="00785CED" w:rsidRPr="002B569F" w:rsidDel="00323D57" w:rsidRDefault="00785CED">
      <w:pPr>
        <w:ind w:firstLine="708"/>
        <w:rPr>
          <w:del w:id="12596" w:author="Steff Guzmán" w:date="2023-03-13T19:13:00Z"/>
          <w:rFonts w:cs="Times New Roman"/>
          <w:szCs w:val="24"/>
        </w:rPr>
      </w:pPr>
      <w:del w:id="12597" w:author="Steff Guzmán" w:date="2023-03-13T19:13:00Z">
        <w:r w:rsidRPr="002B569F" w:rsidDel="00323D57">
          <w:rPr>
            <w:rFonts w:cs="Times New Roman"/>
            <w:szCs w:val="24"/>
          </w:rPr>
          <w:delText>Frecuentemente tenemos inconvenientes al tener más de una versión de un mismo trabajo escrito y se desean conocer los cambios hechos en el documento 1 respecto del documento 2. Realiza estos pasos: Revisar &gt; Comparar &gt; Comparar...  Compara dos versiones de un documento (estilo jurídico).</w:delText>
        </w:r>
      </w:del>
    </w:p>
    <w:p w14:paraId="3FF18543" w14:textId="0FF1CEB7" w:rsidR="00785CED" w:rsidRPr="002B569F" w:rsidDel="00323D57" w:rsidRDefault="00785CED">
      <w:pPr>
        <w:ind w:firstLine="708"/>
        <w:rPr>
          <w:del w:id="12598" w:author="Steff Guzmán" w:date="2023-03-13T19:13:00Z"/>
          <w:rFonts w:cs="Times New Roman"/>
          <w:szCs w:val="24"/>
        </w:rPr>
        <w:pPrChange w:id="12599" w:author="Camilo Andrés Díaz Gómez" w:date="2023-03-28T17:43:00Z">
          <w:pPr>
            <w:ind w:firstLine="708"/>
            <w:jc w:val="center"/>
          </w:pPr>
        </w:pPrChange>
      </w:pPr>
      <w:del w:id="12600" w:author="Steff Guzmán" w:date="2023-03-13T19:13:00Z">
        <w:r w:rsidRPr="002B569F" w:rsidDel="00323D57">
          <w:rPr>
            <w:rFonts w:cs="Times New Roman"/>
            <w:noProof/>
            <w:lang w:eastAsia="es-CO"/>
          </w:rPr>
          <w:drawing>
            <wp:inline distT="0" distB="0" distL="0" distR="0" wp14:anchorId="50FD1558" wp14:editId="25EE0DEF">
              <wp:extent cx="1367624" cy="1193034"/>
              <wp:effectExtent l="190500" t="190500" r="194945" b="1981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66701" t="10260" r="17345" b="64997"/>
                      <a:stretch/>
                    </pic:blipFill>
                    <pic:spPr bwMode="auto">
                      <a:xfrm>
                        <a:off x="0" y="0"/>
                        <a:ext cx="1394307" cy="121631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2F923F4C" w14:textId="1280E4F2" w:rsidR="00785CED" w:rsidRPr="002B569F" w:rsidDel="00323D57" w:rsidRDefault="00785CED">
      <w:pPr>
        <w:ind w:firstLine="708"/>
        <w:rPr>
          <w:del w:id="12601" w:author="Steff Guzmán" w:date="2023-03-13T19:13:00Z"/>
          <w:rFonts w:cs="Times New Roman"/>
          <w:szCs w:val="24"/>
        </w:rPr>
      </w:pPr>
      <w:del w:id="12602" w:author="Steff Guzmán" w:date="2023-03-13T19:13:00Z">
        <w:r w:rsidRPr="002B569F" w:rsidDel="00323D57">
          <w:rPr>
            <w:rFonts w:cs="Times New Roman"/>
            <w:szCs w:val="24"/>
          </w:rPr>
          <w:delText>Busca la ruta en tu dispositivo donde se encuentra el documento original (izquierda) y luego el mismo procedimiento con el documento revisado (derecha). &gt; clic en Aceptar.</w:delText>
        </w:r>
      </w:del>
    </w:p>
    <w:p w14:paraId="189305ED" w14:textId="4CC9C09B" w:rsidR="00785CED" w:rsidRPr="002B569F" w:rsidDel="00323D57" w:rsidRDefault="00785CED">
      <w:pPr>
        <w:ind w:firstLine="708"/>
        <w:rPr>
          <w:del w:id="12603" w:author="Steff Guzmán" w:date="2023-03-13T19:14:00Z"/>
          <w:rFonts w:cs="Times New Roman"/>
          <w:szCs w:val="24"/>
        </w:rPr>
        <w:pPrChange w:id="12604" w:author="Camilo Andrés Díaz Gómez" w:date="2023-03-28T17:43:00Z">
          <w:pPr>
            <w:ind w:firstLine="708"/>
            <w:jc w:val="center"/>
          </w:pPr>
        </w:pPrChange>
      </w:pPr>
      <w:del w:id="12605" w:author="Steff Guzmán" w:date="2023-03-13T19:13:00Z">
        <w:r w:rsidRPr="002B569F" w:rsidDel="00323D57">
          <w:rPr>
            <w:rFonts w:cs="Times New Roman"/>
            <w:noProof/>
            <w:lang w:eastAsia="es-CO"/>
          </w:rPr>
          <w:drawing>
            <wp:inline distT="0" distB="0" distL="0" distR="0" wp14:anchorId="6DBA1B83" wp14:editId="11C04B3F">
              <wp:extent cx="2846567" cy="910323"/>
              <wp:effectExtent l="190500" t="190500" r="182880" b="1949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3265" t="41038" r="33300" b="39952"/>
                      <a:stretch/>
                    </pic:blipFill>
                    <pic:spPr bwMode="auto">
                      <a:xfrm>
                        <a:off x="0" y="0"/>
                        <a:ext cx="2883893" cy="9222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5B571B3B" w14:textId="1753FF59" w:rsidR="00785CED" w:rsidRPr="002B569F" w:rsidDel="00323D57" w:rsidRDefault="00785CED">
      <w:pPr>
        <w:ind w:firstLine="708"/>
        <w:rPr>
          <w:del w:id="12606" w:author="Steff Guzmán" w:date="2023-03-13T19:13:00Z"/>
          <w:rFonts w:cs="Times New Roman"/>
          <w:szCs w:val="24"/>
        </w:rPr>
      </w:pPr>
      <w:del w:id="12607" w:author="Steff Guzmán" w:date="2023-03-13T19:13:00Z">
        <w:r w:rsidRPr="002B569F" w:rsidDel="00323D57">
          <w:rPr>
            <w:rFonts w:cs="Times New Roman"/>
            <w:szCs w:val="24"/>
          </w:rPr>
          <w:delText>Posteriormente aparece el informe con la cantidad de revisiones hechas en el documento:</w:delText>
        </w:r>
      </w:del>
    </w:p>
    <w:p w14:paraId="37BC80DF" w14:textId="596AF7EA" w:rsidR="00785CED" w:rsidRPr="002B569F" w:rsidDel="00323D57" w:rsidRDefault="00785CED">
      <w:pPr>
        <w:ind w:firstLine="708"/>
        <w:rPr>
          <w:del w:id="12608" w:author="Steff Guzmán" w:date="2023-03-13T19:14:00Z"/>
          <w:rFonts w:cs="Times New Roman"/>
          <w:szCs w:val="24"/>
        </w:rPr>
        <w:pPrChange w:id="12609" w:author="Camilo Andrés Díaz Gómez" w:date="2023-03-28T17:43:00Z">
          <w:pPr>
            <w:ind w:firstLine="708"/>
            <w:jc w:val="center"/>
          </w:pPr>
        </w:pPrChange>
      </w:pPr>
      <w:del w:id="12610" w:author="Steff Guzmán" w:date="2023-03-13T19:13:00Z">
        <w:r w:rsidRPr="002B569F" w:rsidDel="00323D57">
          <w:rPr>
            <w:rFonts w:cs="Times New Roman"/>
            <w:noProof/>
            <w:szCs w:val="24"/>
            <w:lang w:eastAsia="es-CO"/>
          </w:rPr>
          <w:drawing>
            <wp:inline distT="0" distB="0" distL="0" distR="0" wp14:anchorId="7DB267AB" wp14:editId="772866C6">
              <wp:extent cx="3530379" cy="1903761"/>
              <wp:effectExtent l="190500" t="190500" r="184785" b="191770"/>
              <wp:docPr id="43" name="Imagen 43" descr="C:\Users\coord.referencia\Dropbox\AACorreccionEstilo\Terminados\PabloPerilla\567_Correcciones_Peri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rd.referencia\Dropbox\AACorreccionEstilo\Terminados\PabloPerilla\567_Correcciones_Perilla.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72059" cy="1926237"/>
                      </a:xfrm>
                      <a:prstGeom prst="rect">
                        <a:avLst/>
                      </a:prstGeom>
                      <a:ln>
                        <a:noFill/>
                      </a:ln>
                      <a:effectLst>
                        <a:outerShdw blurRad="190500" algn="tl" rotWithShape="0">
                          <a:srgbClr val="000000">
                            <a:alpha val="70000"/>
                          </a:srgbClr>
                        </a:outerShdw>
                      </a:effectLst>
                    </pic:spPr>
                  </pic:pic>
                </a:graphicData>
              </a:graphic>
            </wp:inline>
          </w:drawing>
        </w:r>
      </w:del>
    </w:p>
    <w:p w14:paraId="55A8CE11" w14:textId="10B91CAB" w:rsidR="00785CED" w:rsidRPr="002B569F" w:rsidDel="00323D57" w:rsidRDefault="00785CED">
      <w:pPr>
        <w:ind w:firstLine="708"/>
        <w:rPr>
          <w:del w:id="12611" w:author="Steff Guzmán" w:date="2023-03-13T19:14:00Z"/>
          <w:rFonts w:cs="Times New Roman"/>
          <w:b/>
          <w:szCs w:val="24"/>
        </w:rPr>
        <w:pPrChange w:id="12612" w:author="Camilo Andrés Díaz Gómez" w:date="2023-03-28T17:43:00Z">
          <w:pPr>
            <w:jc w:val="left"/>
          </w:pPr>
        </w:pPrChange>
      </w:pPr>
    </w:p>
    <w:p w14:paraId="3E4303DA" w14:textId="376994DB" w:rsidR="00785CED" w:rsidRPr="002B569F" w:rsidDel="00323D57" w:rsidRDefault="00785CED">
      <w:pPr>
        <w:ind w:firstLine="708"/>
        <w:rPr>
          <w:del w:id="12613" w:author="Steff Guzmán" w:date="2023-03-13T19:13:00Z"/>
          <w:rFonts w:cs="Times New Roman"/>
          <w:b/>
          <w:szCs w:val="24"/>
        </w:rPr>
        <w:pPrChange w:id="12614" w:author="Camilo Andrés Díaz Gómez" w:date="2023-03-28T17:43:00Z">
          <w:pPr>
            <w:jc w:val="center"/>
          </w:pPr>
        </w:pPrChange>
      </w:pPr>
      <w:del w:id="12615" w:author="Steff Guzmán" w:date="2023-03-13T19:13:00Z">
        <w:r w:rsidRPr="002B569F" w:rsidDel="00323D57">
          <w:rPr>
            <w:rFonts w:cs="Times New Roman"/>
            <w:b/>
            <w:szCs w:val="24"/>
          </w:rPr>
          <w:delText xml:space="preserve">Anexo 9. </w:delText>
        </w:r>
      </w:del>
    </w:p>
    <w:p w14:paraId="47F640F6" w14:textId="2016868F" w:rsidR="00785CED" w:rsidRPr="002B569F" w:rsidDel="00323D57" w:rsidRDefault="00785CED">
      <w:pPr>
        <w:ind w:firstLine="708"/>
        <w:rPr>
          <w:del w:id="12616" w:author="Steff Guzmán" w:date="2023-03-13T19:13:00Z"/>
          <w:rFonts w:cs="Times New Roman"/>
          <w:b/>
          <w:szCs w:val="24"/>
        </w:rPr>
        <w:pPrChange w:id="12617" w:author="Camilo Andrés Díaz Gómez" w:date="2023-03-28T17:43:00Z">
          <w:pPr>
            <w:jc w:val="center"/>
          </w:pPr>
        </w:pPrChange>
      </w:pPr>
      <w:del w:id="12618" w:author="Steff Guzmán" w:date="2023-03-13T19:13:00Z">
        <w:r w:rsidRPr="002B569F" w:rsidDel="00323D57">
          <w:rPr>
            <w:rFonts w:cs="Times New Roman"/>
            <w:b/>
            <w:szCs w:val="24"/>
          </w:rPr>
          <w:delText>Control de cambios</w:delText>
        </w:r>
      </w:del>
    </w:p>
    <w:p w14:paraId="4D26EE97" w14:textId="1B34E6F4" w:rsidR="00785CED" w:rsidRPr="002B569F" w:rsidDel="00323D57" w:rsidRDefault="00785CED">
      <w:pPr>
        <w:ind w:firstLine="708"/>
        <w:rPr>
          <w:del w:id="12619" w:author="Steff Guzmán" w:date="2023-03-13T19:13:00Z"/>
          <w:rFonts w:cs="Times New Roman"/>
          <w:szCs w:val="24"/>
        </w:rPr>
        <w:pPrChange w:id="12620" w:author="Camilo Andrés Díaz Gómez" w:date="2023-03-28T17:43:00Z">
          <w:pPr>
            <w:ind w:firstLine="708"/>
            <w:jc w:val="center"/>
          </w:pPr>
        </w:pPrChange>
      </w:pPr>
    </w:p>
    <w:p w14:paraId="699BECCC" w14:textId="134EAB8E" w:rsidR="00785CED" w:rsidRPr="002B569F" w:rsidDel="00323D57" w:rsidRDefault="00785CED">
      <w:pPr>
        <w:ind w:firstLine="708"/>
        <w:rPr>
          <w:del w:id="12621" w:author="Steff Guzmán" w:date="2023-03-13T19:13:00Z"/>
          <w:rFonts w:cs="Times New Roman"/>
          <w:szCs w:val="24"/>
        </w:rPr>
      </w:pPr>
      <w:del w:id="12622" w:author="Steff Guzmán" w:date="2023-03-13T19:13:00Z">
        <w:r w:rsidRPr="002B569F" w:rsidDel="00323D57">
          <w:rPr>
            <w:rFonts w:cs="Times New Roman"/>
            <w:szCs w:val="24"/>
          </w:rPr>
          <w:delText>Es una de las funciones más útiles, especialmente cuando se desea vigilar, revisar y aceptar cualquier cambio en un documento. Supongamos la interacción entre un estudiante que elabora la tesis y su asesor. El asesor considera que hay que hacer cambios, pero no desea modificar sin que el estudiante se entere y que, por consiguiente, acepte o rechace los cambios y aprenda de las sugerencias. Activa esta opción, así: Revisar &gt; Control de Cambios.</w:delText>
        </w:r>
      </w:del>
    </w:p>
    <w:p w14:paraId="1DD83510" w14:textId="77777777" w:rsidR="00785CED" w:rsidRPr="002B569F" w:rsidDel="00323D57" w:rsidRDefault="00785CED">
      <w:pPr>
        <w:ind w:firstLine="708"/>
        <w:rPr>
          <w:del w:id="12623" w:author="Steff Guzmán" w:date="2023-03-13T19:13:00Z"/>
          <w:rFonts w:cs="Times New Roman"/>
          <w:szCs w:val="24"/>
        </w:rPr>
      </w:pPr>
    </w:p>
    <w:p w14:paraId="0A787052" w14:textId="288D73C3" w:rsidR="00785CED" w:rsidRPr="002B569F" w:rsidDel="00323D57" w:rsidRDefault="00785CED" w:rsidP="004858E2">
      <w:pPr>
        <w:ind w:firstLine="708"/>
        <w:rPr>
          <w:del w:id="12624" w:author="Steff Guzmán" w:date="2023-03-13T19:14:00Z"/>
          <w:rFonts w:cs="Times New Roman"/>
          <w:szCs w:val="24"/>
        </w:rPr>
      </w:pPr>
      <w:del w:id="12625" w:author="Steff Guzmán" w:date="2023-03-13T19:13:00Z">
        <w:r w:rsidRPr="002B569F" w:rsidDel="00323D57">
          <w:rPr>
            <w:rFonts w:cs="Times New Roman"/>
            <w:b/>
            <w:szCs w:val="24"/>
          </w:rPr>
          <w:delText>Modo asesor:</w:delText>
        </w:r>
        <w:r w:rsidRPr="002B569F" w:rsidDel="00323D57">
          <w:rPr>
            <w:rFonts w:cs="Times New Roman"/>
            <w:szCs w:val="24"/>
          </w:rPr>
          <w:delText xml:space="preserve"> el asesor corrige los errores; es visible lo que se pretende eliminar con tachado guion medio (color rojo) y la sugerencia con guion bajo (color verde):</w:delText>
        </w:r>
      </w:del>
    </w:p>
    <w:p w14:paraId="4979B488" w14:textId="484BE719" w:rsidR="00785CED" w:rsidRPr="002B569F" w:rsidDel="00323D57" w:rsidRDefault="00785CED">
      <w:pPr>
        <w:ind w:firstLine="708"/>
        <w:rPr>
          <w:del w:id="12626" w:author="Steff Guzmán" w:date="2023-03-13T19:14:00Z"/>
          <w:rFonts w:cs="Times New Roman"/>
          <w:szCs w:val="24"/>
        </w:rPr>
        <w:pPrChange w:id="12627" w:author="Camilo Andrés Díaz Gómez" w:date="2023-03-28T17:43:00Z">
          <w:pPr>
            <w:ind w:firstLine="708"/>
            <w:jc w:val="center"/>
          </w:pPr>
        </w:pPrChange>
      </w:pPr>
      <w:del w:id="12628" w:author="Steff Guzmán" w:date="2023-03-13T19:14:00Z">
        <w:r w:rsidRPr="002B569F" w:rsidDel="00323D57">
          <w:rPr>
            <w:rFonts w:cs="Times New Roman"/>
            <w:noProof/>
            <w:lang w:eastAsia="es-CO"/>
          </w:rPr>
          <w:drawing>
            <wp:inline distT="0" distB="0" distL="0" distR="0" wp14:anchorId="72D16E8D" wp14:editId="6B7E2806">
              <wp:extent cx="4382219" cy="1978714"/>
              <wp:effectExtent l="190500" t="190500" r="189865" b="1930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1229" t="8198" r="30977" b="61461"/>
                      <a:stretch/>
                    </pic:blipFill>
                    <pic:spPr bwMode="auto">
                      <a:xfrm>
                        <a:off x="0" y="0"/>
                        <a:ext cx="4434201" cy="200218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5D0FAED4" w14:textId="35F02682" w:rsidR="00785CED" w:rsidRPr="002B569F" w:rsidDel="00323D57" w:rsidRDefault="00785CED" w:rsidP="004858E2">
      <w:pPr>
        <w:ind w:firstLine="708"/>
        <w:rPr>
          <w:del w:id="12629" w:author="Steff Guzmán" w:date="2023-03-13T19:14:00Z"/>
          <w:rFonts w:cs="Times New Roman"/>
          <w:szCs w:val="24"/>
        </w:rPr>
      </w:pPr>
      <w:del w:id="12630" w:author="Steff Guzmán" w:date="2023-03-13T19:14:00Z">
        <w:r w:rsidRPr="002B569F" w:rsidDel="00323D57">
          <w:rPr>
            <w:rFonts w:cs="Times New Roman"/>
            <w:b/>
            <w:szCs w:val="24"/>
          </w:rPr>
          <w:delText>Modo estudiante:</w:delText>
        </w:r>
        <w:r w:rsidRPr="002B569F" w:rsidDel="00323D57">
          <w:rPr>
            <w:rFonts w:cs="Times New Roman"/>
            <w:szCs w:val="24"/>
          </w:rPr>
          <w:delText xml:space="preserve"> estudiante recibe archivo con sugerencias (el botón “Control de cambios” debe estar activo), clic en “Siguiente” y tiene la opción de “Aceptar” o “Rechazar” una a una las sugerencias visibles del asesor. </w:delText>
        </w:r>
      </w:del>
    </w:p>
    <w:p w14:paraId="49B591BD" w14:textId="3BA45C84" w:rsidR="00785CED" w:rsidRPr="002B569F" w:rsidDel="00323D57" w:rsidRDefault="00785CED">
      <w:pPr>
        <w:ind w:firstLine="708"/>
        <w:rPr>
          <w:del w:id="12631" w:author="Steff Guzmán" w:date="2023-03-13T19:14:00Z"/>
          <w:rFonts w:cs="Times New Roman"/>
          <w:szCs w:val="24"/>
        </w:rPr>
        <w:pPrChange w:id="12632" w:author="Camilo Andrés Díaz Gómez" w:date="2023-03-28T17:43:00Z">
          <w:pPr>
            <w:ind w:firstLine="708"/>
            <w:jc w:val="center"/>
          </w:pPr>
        </w:pPrChange>
      </w:pPr>
      <w:del w:id="12633" w:author="Steff Guzmán" w:date="2023-03-13T19:14:00Z">
        <w:r w:rsidRPr="002B569F" w:rsidDel="00323D57">
          <w:rPr>
            <w:rFonts w:cs="Times New Roman"/>
            <w:noProof/>
            <w:lang w:eastAsia="es-CO"/>
          </w:rPr>
          <w:drawing>
            <wp:inline distT="0" distB="0" distL="0" distR="0" wp14:anchorId="5BEF3ADC" wp14:editId="3A3A1531">
              <wp:extent cx="3207336" cy="1224232"/>
              <wp:effectExtent l="190500" t="190500" r="184150" b="1860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1227" t="7925" r="24066" b="61736"/>
                      <a:stretch/>
                    </pic:blipFill>
                    <pic:spPr bwMode="auto">
                      <a:xfrm>
                        <a:off x="0" y="0"/>
                        <a:ext cx="3274476" cy="124985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639439D0" w14:textId="2FD897CB" w:rsidR="00785CED" w:rsidRPr="002B569F" w:rsidDel="00323D57" w:rsidRDefault="00785CED">
      <w:pPr>
        <w:ind w:firstLine="708"/>
        <w:rPr>
          <w:del w:id="12634" w:author="Steff Guzmán" w:date="2023-03-13T19:14:00Z"/>
          <w:rFonts w:cs="Times New Roman"/>
          <w:b/>
          <w:szCs w:val="24"/>
        </w:rPr>
        <w:pPrChange w:id="12635" w:author="Camilo Andrés Díaz Gómez" w:date="2023-03-28T17:43:00Z">
          <w:pPr>
            <w:jc w:val="center"/>
          </w:pPr>
        </w:pPrChange>
      </w:pPr>
      <w:del w:id="12636" w:author="Steff Guzmán" w:date="2023-03-13T19:14:00Z">
        <w:r w:rsidRPr="002B569F" w:rsidDel="00323D57">
          <w:rPr>
            <w:rFonts w:cs="Times New Roman"/>
            <w:b/>
            <w:szCs w:val="24"/>
          </w:rPr>
          <w:delText>Anexo 10.</w:delText>
        </w:r>
      </w:del>
    </w:p>
    <w:p w14:paraId="13E1219A" w14:textId="07582F88" w:rsidR="00785CED" w:rsidRPr="002B569F" w:rsidDel="00323D57" w:rsidRDefault="00785CED">
      <w:pPr>
        <w:ind w:firstLine="708"/>
        <w:rPr>
          <w:del w:id="12637" w:author="Steff Guzmán" w:date="2023-03-13T19:14:00Z"/>
          <w:rFonts w:cs="Times New Roman"/>
          <w:b/>
          <w:szCs w:val="24"/>
        </w:rPr>
        <w:pPrChange w:id="12638" w:author="Camilo Andrés Díaz Gómez" w:date="2023-03-28T17:43:00Z">
          <w:pPr>
            <w:jc w:val="center"/>
          </w:pPr>
        </w:pPrChange>
      </w:pPr>
      <w:del w:id="12639" w:author="Steff Guzmán" w:date="2023-03-13T19:14:00Z">
        <w:r w:rsidRPr="002B569F" w:rsidDel="00323D57">
          <w:rPr>
            <w:rFonts w:cs="Times New Roman"/>
            <w:b/>
            <w:szCs w:val="24"/>
          </w:rPr>
          <w:delText xml:space="preserve"> Insertar salto de página</w:delText>
        </w:r>
      </w:del>
    </w:p>
    <w:p w14:paraId="06E0DBD5" w14:textId="5D241F7D" w:rsidR="00785CED" w:rsidRPr="002B569F" w:rsidDel="00323D57" w:rsidRDefault="00785CED">
      <w:pPr>
        <w:ind w:firstLine="708"/>
        <w:rPr>
          <w:del w:id="12640" w:author="Steff Guzmán" w:date="2023-03-13T19:14:00Z"/>
          <w:rFonts w:cs="Times New Roman"/>
          <w:szCs w:val="24"/>
        </w:rPr>
      </w:pPr>
    </w:p>
    <w:p w14:paraId="3536A6E2" w14:textId="6CED7C4D" w:rsidR="00785CED" w:rsidRPr="002B569F" w:rsidDel="00323D57" w:rsidRDefault="00785CED">
      <w:pPr>
        <w:ind w:firstLine="708"/>
        <w:rPr>
          <w:del w:id="12641" w:author="Steff Guzmán" w:date="2023-03-13T19:14:00Z"/>
          <w:rFonts w:cs="Times New Roman"/>
          <w:szCs w:val="24"/>
        </w:rPr>
      </w:pPr>
      <w:del w:id="12642" w:author="Steff Guzmán" w:date="2023-03-13T19:14:00Z">
        <w:r w:rsidRPr="002B569F" w:rsidDel="00323D57">
          <w:rPr>
            <w:rFonts w:cs="Times New Roman"/>
            <w:szCs w:val="24"/>
          </w:rPr>
          <w:delText>Existe una sencilla función llamada “Salto de página” que ahorra tiempo en la estructura del texto, cuando se requiere iniciar en una nueva página en blanco, sin necesidad de insertar “Enter” una y otra vez en cada línea: Insertar &gt; Salto de página. Su método abreviado con el teclado es: Ctrl + Enter.</w:delText>
        </w:r>
      </w:del>
    </w:p>
    <w:p w14:paraId="0CAD02DF" w14:textId="60FAE39C" w:rsidR="00785CED" w:rsidRPr="002B569F" w:rsidDel="00323D57" w:rsidRDefault="00785CED">
      <w:pPr>
        <w:ind w:firstLine="708"/>
        <w:rPr>
          <w:del w:id="12643" w:author="Steff Guzmán" w:date="2023-03-13T19:14:00Z"/>
          <w:rFonts w:cs="Times New Roman"/>
          <w:szCs w:val="24"/>
        </w:rPr>
        <w:pPrChange w:id="12644" w:author="Camilo Andrés Díaz Gómez" w:date="2023-03-28T17:43:00Z">
          <w:pPr>
            <w:ind w:firstLine="708"/>
            <w:jc w:val="center"/>
          </w:pPr>
        </w:pPrChange>
      </w:pPr>
      <w:del w:id="12645" w:author="Steff Guzmán" w:date="2023-03-13T19:14:00Z">
        <w:r w:rsidRPr="002B569F" w:rsidDel="00323D57">
          <w:rPr>
            <w:rFonts w:cs="Times New Roman"/>
            <w:noProof/>
            <w:lang w:eastAsia="es-CO"/>
          </w:rPr>
          <w:drawing>
            <wp:inline distT="0" distB="0" distL="0" distR="0" wp14:anchorId="5E3E7630" wp14:editId="296C626F">
              <wp:extent cx="2252777" cy="1173461"/>
              <wp:effectExtent l="190500" t="190500" r="186055" b="1987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7485" r="87109" b="80576"/>
                      <a:stretch/>
                    </pic:blipFill>
                    <pic:spPr bwMode="auto">
                      <a:xfrm>
                        <a:off x="0" y="0"/>
                        <a:ext cx="2333795" cy="121566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6453E586" w14:textId="77777777" w:rsidR="00785CED" w:rsidRPr="002B569F" w:rsidDel="00323D57" w:rsidRDefault="00785CED">
      <w:pPr>
        <w:ind w:firstLine="708"/>
        <w:rPr>
          <w:del w:id="12646" w:author="Steff Guzmán" w:date="2023-03-13T19:14:00Z"/>
          <w:rFonts w:cs="Times New Roman"/>
          <w:szCs w:val="24"/>
        </w:rPr>
        <w:pPrChange w:id="12647" w:author="Camilo Andrés Díaz Gómez" w:date="2023-03-28T17:43:00Z">
          <w:pPr>
            <w:ind w:firstLine="708"/>
            <w:jc w:val="left"/>
          </w:pPr>
        </w:pPrChange>
      </w:pPr>
    </w:p>
    <w:p w14:paraId="66B8E03D" w14:textId="77777777" w:rsidR="00785CED" w:rsidRPr="002B569F" w:rsidDel="00323D57" w:rsidRDefault="00785CED">
      <w:pPr>
        <w:ind w:firstLine="708"/>
        <w:rPr>
          <w:del w:id="12648" w:author="Steff Guzmán" w:date="2023-03-13T19:14:00Z"/>
          <w:rFonts w:cs="Times New Roman"/>
          <w:b/>
          <w:szCs w:val="24"/>
        </w:rPr>
        <w:pPrChange w:id="12649" w:author="Camilo Andrés Díaz Gómez" w:date="2023-03-28T17:43:00Z">
          <w:pPr>
            <w:jc w:val="left"/>
          </w:pPr>
        </w:pPrChange>
      </w:pPr>
    </w:p>
    <w:p w14:paraId="7C1D6276" w14:textId="77777777" w:rsidR="00785CED" w:rsidRPr="002B569F" w:rsidDel="00323D57" w:rsidRDefault="00785CED">
      <w:pPr>
        <w:ind w:firstLine="708"/>
        <w:rPr>
          <w:del w:id="12650" w:author="Steff Guzmán" w:date="2023-03-13T19:14:00Z"/>
          <w:rFonts w:cs="Times New Roman"/>
          <w:b/>
          <w:szCs w:val="24"/>
        </w:rPr>
        <w:pPrChange w:id="12651" w:author="Camilo Andrés Díaz Gómez" w:date="2023-03-28T17:43:00Z">
          <w:pPr>
            <w:jc w:val="left"/>
          </w:pPr>
        </w:pPrChange>
      </w:pPr>
    </w:p>
    <w:p w14:paraId="41FD72EE" w14:textId="77777777" w:rsidR="00785CED" w:rsidRPr="002B569F" w:rsidDel="00323D57" w:rsidRDefault="00785CED">
      <w:pPr>
        <w:ind w:firstLine="708"/>
        <w:rPr>
          <w:del w:id="12652" w:author="Steff Guzmán" w:date="2023-03-13T19:14:00Z"/>
          <w:rFonts w:cs="Times New Roman"/>
          <w:b/>
          <w:szCs w:val="24"/>
        </w:rPr>
        <w:pPrChange w:id="12653" w:author="Camilo Andrés Díaz Gómez" w:date="2023-03-28T17:43:00Z">
          <w:pPr>
            <w:jc w:val="left"/>
          </w:pPr>
        </w:pPrChange>
      </w:pPr>
    </w:p>
    <w:p w14:paraId="2917418E" w14:textId="77777777" w:rsidR="00785CED" w:rsidRPr="002B569F" w:rsidDel="00323D57" w:rsidRDefault="00785CED">
      <w:pPr>
        <w:ind w:firstLine="708"/>
        <w:rPr>
          <w:del w:id="12654" w:author="Steff Guzmán" w:date="2023-03-13T19:14:00Z"/>
          <w:rFonts w:cs="Times New Roman"/>
          <w:b/>
          <w:szCs w:val="24"/>
        </w:rPr>
        <w:pPrChange w:id="12655" w:author="Camilo Andrés Díaz Gómez" w:date="2023-03-28T17:43:00Z">
          <w:pPr>
            <w:jc w:val="left"/>
          </w:pPr>
        </w:pPrChange>
      </w:pPr>
    </w:p>
    <w:p w14:paraId="70108229" w14:textId="77777777" w:rsidR="00785CED" w:rsidRPr="002B569F" w:rsidDel="00323D57" w:rsidRDefault="00785CED">
      <w:pPr>
        <w:ind w:firstLine="708"/>
        <w:rPr>
          <w:del w:id="12656" w:author="Steff Guzmán" w:date="2023-03-13T19:14:00Z"/>
          <w:rFonts w:cs="Times New Roman"/>
          <w:b/>
          <w:szCs w:val="24"/>
        </w:rPr>
        <w:pPrChange w:id="12657" w:author="Camilo Andrés Díaz Gómez" w:date="2023-03-28T17:43:00Z">
          <w:pPr>
            <w:jc w:val="left"/>
          </w:pPr>
        </w:pPrChange>
      </w:pPr>
    </w:p>
    <w:p w14:paraId="7305D8BE" w14:textId="77777777" w:rsidR="00785CED" w:rsidRPr="002B569F" w:rsidDel="00323D57" w:rsidRDefault="00785CED">
      <w:pPr>
        <w:ind w:firstLine="708"/>
        <w:rPr>
          <w:del w:id="12658" w:author="Steff Guzmán" w:date="2023-03-13T19:14:00Z"/>
          <w:rFonts w:cs="Times New Roman"/>
          <w:b/>
          <w:szCs w:val="24"/>
        </w:rPr>
        <w:pPrChange w:id="12659" w:author="Camilo Andrés Díaz Gómez" w:date="2023-03-28T17:43:00Z">
          <w:pPr>
            <w:jc w:val="left"/>
          </w:pPr>
        </w:pPrChange>
      </w:pPr>
    </w:p>
    <w:p w14:paraId="64DE2146" w14:textId="77777777" w:rsidR="00785CED" w:rsidRPr="002B569F" w:rsidDel="00323D57" w:rsidRDefault="00785CED">
      <w:pPr>
        <w:ind w:firstLine="708"/>
        <w:rPr>
          <w:del w:id="12660" w:author="Steff Guzmán" w:date="2023-03-13T19:14:00Z"/>
          <w:rFonts w:cs="Times New Roman"/>
          <w:b/>
          <w:szCs w:val="24"/>
        </w:rPr>
        <w:pPrChange w:id="12661" w:author="Camilo Andrés Díaz Gómez" w:date="2023-03-28T17:43:00Z">
          <w:pPr>
            <w:jc w:val="left"/>
          </w:pPr>
        </w:pPrChange>
      </w:pPr>
    </w:p>
    <w:p w14:paraId="3A014413" w14:textId="77777777" w:rsidR="00785CED" w:rsidRPr="002B569F" w:rsidDel="00323D57" w:rsidRDefault="00785CED">
      <w:pPr>
        <w:ind w:firstLine="708"/>
        <w:rPr>
          <w:del w:id="12662" w:author="Steff Guzmán" w:date="2023-03-13T19:14:00Z"/>
          <w:rFonts w:cs="Times New Roman"/>
          <w:b/>
          <w:szCs w:val="24"/>
        </w:rPr>
        <w:pPrChange w:id="12663" w:author="Camilo Andrés Díaz Gómez" w:date="2023-03-28T17:43:00Z">
          <w:pPr>
            <w:jc w:val="left"/>
          </w:pPr>
        </w:pPrChange>
      </w:pPr>
    </w:p>
    <w:p w14:paraId="7947C688" w14:textId="77777777" w:rsidR="00785CED" w:rsidRPr="002B569F" w:rsidDel="00323D57" w:rsidRDefault="00785CED">
      <w:pPr>
        <w:ind w:firstLine="708"/>
        <w:rPr>
          <w:del w:id="12664" w:author="Steff Guzmán" w:date="2023-03-13T19:14:00Z"/>
          <w:rFonts w:cs="Times New Roman"/>
          <w:b/>
          <w:szCs w:val="24"/>
        </w:rPr>
        <w:pPrChange w:id="12665" w:author="Camilo Andrés Díaz Gómez" w:date="2023-03-28T17:43:00Z">
          <w:pPr>
            <w:jc w:val="left"/>
          </w:pPr>
        </w:pPrChange>
      </w:pPr>
    </w:p>
    <w:p w14:paraId="583927C4" w14:textId="77777777" w:rsidR="00785CED" w:rsidRPr="002B569F" w:rsidDel="00323D57" w:rsidRDefault="00785CED">
      <w:pPr>
        <w:ind w:firstLine="708"/>
        <w:rPr>
          <w:del w:id="12666" w:author="Steff Guzmán" w:date="2023-03-13T19:14:00Z"/>
          <w:rFonts w:cs="Times New Roman"/>
          <w:b/>
          <w:szCs w:val="24"/>
        </w:rPr>
        <w:pPrChange w:id="12667" w:author="Camilo Andrés Díaz Gómez" w:date="2023-03-28T17:43:00Z">
          <w:pPr>
            <w:jc w:val="left"/>
          </w:pPr>
        </w:pPrChange>
      </w:pPr>
    </w:p>
    <w:p w14:paraId="4C7A77B2" w14:textId="77777777" w:rsidR="00785CED" w:rsidRPr="002B569F" w:rsidDel="00323D57" w:rsidRDefault="00785CED">
      <w:pPr>
        <w:ind w:firstLine="708"/>
        <w:rPr>
          <w:del w:id="12668" w:author="Steff Guzmán" w:date="2023-03-13T19:14:00Z"/>
          <w:rFonts w:cs="Times New Roman"/>
          <w:b/>
          <w:szCs w:val="24"/>
        </w:rPr>
        <w:pPrChange w:id="12669" w:author="Camilo Andrés Díaz Gómez" w:date="2023-03-28T17:43:00Z">
          <w:pPr>
            <w:jc w:val="left"/>
          </w:pPr>
        </w:pPrChange>
      </w:pPr>
    </w:p>
    <w:p w14:paraId="1542A4F6" w14:textId="77777777" w:rsidR="00785CED" w:rsidRPr="002B569F" w:rsidDel="00323D57" w:rsidRDefault="00785CED">
      <w:pPr>
        <w:ind w:firstLine="708"/>
        <w:rPr>
          <w:del w:id="12670" w:author="Steff Guzmán" w:date="2023-03-13T19:14:00Z"/>
          <w:rFonts w:cs="Times New Roman"/>
          <w:b/>
          <w:szCs w:val="24"/>
        </w:rPr>
        <w:pPrChange w:id="12671" w:author="Camilo Andrés Díaz Gómez" w:date="2023-03-28T17:43:00Z">
          <w:pPr>
            <w:jc w:val="left"/>
          </w:pPr>
        </w:pPrChange>
      </w:pPr>
    </w:p>
    <w:p w14:paraId="18EF58E4" w14:textId="77777777" w:rsidR="00785CED" w:rsidRPr="002B569F" w:rsidDel="00323D57" w:rsidRDefault="00785CED">
      <w:pPr>
        <w:ind w:firstLine="708"/>
        <w:rPr>
          <w:del w:id="12672" w:author="Steff Guzmán" w:date="2023-03-13T19:14:00Z"/>
          <w:rFonts w:cs="Times New Roman"/>
          <w:b/>
          <w:szCs w:val="24"/>
        </w:rPr>
        <w:pPrChange w:id="12673" w:author="Camilo Andrés Díaz Gómez" w:date="2023-03-28T17:43:00Z">
          <w:pPr>
            <w:jc w:val="left"/>
          </w:pPr>
        </w:pPrChange>
      </w:pPr>
    </w:p>
    <w:p w14:paraId="63A8F575" w14:textId="77777777" w:rsidR="00785CED" w:rsidRPr="002B569F" w:rsidDel="00323D57" w:rsidRDefault="00785CED">
      <w:pPr>
        <w:ind w:firstLine="708"/>
        <w:rPr>
          <w:del w:id="12674" w:author="Steff Guzmán" w:date="2023-03-13T19:14:00Z"/>
          <w:rFonts w:cs="Times New Roman"/>
          <w:b/>
          <w:szCs w:val="24"/>
        </w:rPr>
        <w:pPrChange w:id="12675" w:author="Camilo Andrés Díaz Gómez" w:date="2023-03-28T17:43:00Z">
          <w:pPr>
            <w:jc w:val="left"/>
          </w:pPr>
        </w:pPrChange>
      </w:pPr>
    </w:p>
    <w:p w14:paraId="42F06DD5" w14:textId="044B1B72" w:rsidR="00785CED" w:rsidRPr="002B569F" w:rsidDel="00323D57" w:rsidRDefault="00785CED">
      <w:pPr>
        <w:ind w:firstLine="708"/>
        <w:rPr>
          <w:del w:id="12676" w:author="Steff Guzmán" w:date="2023-03-13T19:14:00Z"/>
          <w:rFonts w:cs="Times New Roman"/>
          <w:b/>
          <w:szCs w:val="24"/>
        </w:rPr>
        <w:pPrChange w:id="12677" w:author="Camilo Andrés Díaz Gómez" w:date="2023-03-28T17:43:00Z">
          <w:pPr>
            <w:jc w:val="left"/>
          </w:pPr>
        </w:pPrChange>
      </w:pPr>
    </w:p>
    <w:p w14:paraId="04509F70" w14:textId="282160FD" w:rsidR="00785CED" w:rsidRPr="002B569F" w:rsidDel="00323D57" w:rsidRDefault="00785CED">
      <w:pPr>
        <w:ind w:firstLine="708"/>
        <w:rPr>
          <w:del w:id="12678" w:author="Steff Guzmán" w:date="2023-03-13T19:14:00Z"/>
          <w:rFonts w:cs="Times New Roman"/>
          <w:b/>
          <w:szCs w:val="24"/>
        </w:rPr>
        <w:pPrChange w:id="12679" w:author="Camilo Andrés Díaz Gómez" w:date="2023-03-28T17:43:00Z">
          <w:pPr>
            <w:jc w:val="left"/>
          </w:pPr>
        </w:pPrChange>
      </w:pPr>
    </w:p>
    <w:p w14:paraId="604E0F81" w14:textId="1AED25E0" w:rsidR="00785CED" w:rsidRPr="002B569F" w:rsidDel="00323D57" w:rsidRDefault="00785CED">
      <w:pPr>
        <w:ind w:firstLine="708"/>
        <w:rPr>
          <w:del w:id="12680" w:author="Steff Guzmán" w:date="2023-03-13T19:14:00Z"/>
          <w:rFonts w:cs="Times New Roman"/>
          <w:b/>
          <w:szCs w:val="24"/>
        </w:rPr>
        <w:pPrChange w:id="12681" w:author="Camilo Andrés Díaz Gómez" w:date="2023-03-28T17:43:00Z">
          <w:pPr>
            <w:jc w:val="center"/>
          </w:pPr>
        </w:pPrChange>
      </w:pPr>
      <w:del w:id="12682" w:author="Steff Guzmán" w:date="2023-03-13T19:14:00Z">
        <w:r w:rsidRPr="002B569F" w:rsidDel="00323D57">
          <w:rPr>
            <w:rFonts w:cs="Times New Roman"/>
            <w:b/>
            <w:szCs w:val="24"/>
          </w:rPr>
          <w:delText>Anexo 11.</w:delText>
        </w:r>
      </w:del>
    </w:p>
    <w:p w14:paraId="01992E95" w14:textId="2C9CFD9C" w:rsidR="00785CED" w:rsidRPr="002B569F" w:rsidDel="00323D57" w:rsidRDefault="00785CED">
      <w:pPr>
        <w:ind w:firstLine="708"/>
        <w:rPr>
          <w:del w:id="12683" w:author="Steff Guzmán" w:date="2023-03-13T19:14:00Z"/>
          <w:rFonts w:cs="Times New Roman"/>
          <w:b/>
          <w:szCs w:val="24"/>
        </w:rPr>
        <w:pPrChange w:id="12684" w:author="Camilo Andrés Díaz Gómez" w:date="2023-03-28T17:43:00Z">
          <w:pPr>
            <w:jc w:val="center"/>
          </w:pPr>
        </w:pPrChange>
      </w:pPr>
      <w:del w:id="12685" w:author="Steff Guzmán" w:date="2023-03-13T19:14:00Z">
        <w:r w:rsidRPr="002B569F" w:rsidDel="00323D57">
          <w:rPr>
            <w:rFonts w:cs="Times New Roman"/>
            <w:b/>
            <w:szCs w:val="24"/>
          </w:rPr>
          <w:delText>Recortar y abreviar direcciones web largas</w:delText>
        </w:r>
      </w:del>
    </w:p>
    <w:p w14:paraId="6C9CC8FE" w14:textId="1DBA1AD2" w:rsidR="00785CED" w:rsidRPr="002B569F" w:rsidDel="00323D57" w:rsidRDefault="00785CED">
      <w:pPr>
        <w:ind w:firstLine="708"/>
        <w:rPr>
          <w:del w:id="12686" w:author="Steff Guzmán" w:date="2023-03-13T19:14:00Z"/>
          <w:rFonts w:cs="Times New Roman"/>
          <w:szCs w:val="24"/>
        </w:rPr>
        <w:pPrChange w:id="12687" w:author="Camilo Andrés Díaz Gómez" w:date="2023-03-28T17:43:00Z">
          <w:pPr>
            <w:ind w:firstLine="708"/>
            <w:jc w:val="left"/>
          </w:pPr>
        </w:pPrChange>
      </w:pPr>
    </w:p>
    <w:p w14:paraId="55D7A153" w14:textId="40F2EDA3" w:rsidR="00785CED" w:rsidRPr="002B569F" w:rsidDel="00323D57" w:rsidRDefault="00785CED">
      <w:pPr>
        <w:ind w:firstLine="708"/>
        <w:rPr>
          <w:del w:id="12688" w:author="Steff Guzmán" w:date="2023-03-13T19:14:00Z"/>
          <w:rFonts w:cs="Times New Roman"/>
          <w:szCs w:val="24"/>
        </w:rPr>
      </w:pPr>
      <w:del w:id="12689" w:author="Steff Guzmán" w:date="2023-03-13T19:14:00Z">
        <w:r w:rsidRPr="002B569F" w:rsidDel="00323D57">
          <w:rPr>
            <w:rFonts w:cs="Times New Roman"/>
            <w:szCs w:val="24"/>
          </w:rPr>
          <w:delText>Eventualmente utilizamos páginas web, imágenes, documentos en línea, entre otros, y es necesario citarlas o mencionarlas en el texto; sin embargo, esos enlaces son supremamente largos, lo que le resta estética a la presentación del documento, ejemplo:</w:delText>
        </w:r>
      </w:del>
    </w:p>
    <w:p w14:paraId="4C54C57E" w14:textId="6182DE1F" w:rsidR="00785CED" w:rsidRPr="002B569F" w:rsidDel="00323D57" w:rsidRDefault="00785CED">
      <w:pPr>
        <w:ind w:firstLine="708"/>
        <w:rPr>
          <w:del w:id="12690" w:author="Steff Guzmán" w:date="2023-03-13T19:14:00Z"/>
          <w:rFonts w:cs="Times New Roman"/>
          <w:szCs w:val="24"/>
        </w:rPr>
        <w:pPrChange w:id="12691" w:author="Camilo Andrés Díaz Gómez" w:date="2023-03-28T17:43:00Z">
          <w:pPr>
            <w:jc w:val="left"/>
          </w:pPr>
        </w:pPrChange>
      </w:pPr>
      <w:del w:id="12692" w:author="Steff Guzmán" w:date="2023-03-13T19:14:00Z">
        <w:r w:rsidRPr="002B569F" w:rsidDel="00323D57">
          <w:rPr>
            <w:rFonts w:cs="Times New Roman"/>
            <w:b/>
            <w:bCs/>
            <w:szCs w:val="24"/>
          </w:rPr>
          <w:delText>Largo</w:delText>
        </w:r>
        <w:r w:rsidRPr="002B569F" w:rsidDel="00323D57">
          <w:rPr>
            <w:rFonts w:cs="Times New Roman"/>
            <w:szCs w:val="24"/>
          </w:rPr>
          <w:delText>: https://www.youtube.com/watch?reload=9&amp;v=tRH59E1aybE&amp;feature=youtu.be</w:delText>
        </w:r>
      </w:del>
    </w:p>
    <w:p w14:paraId="6B295288" w14:textId="3537BFBA" w:rsidR="00785CED" w:rsidRPr="002B569F" w:rsidDel="00323D57" w:rsidRDefault="00785CED" w:rsidP="004858E2">
      <w:pPr>
        <w:ind w:firstLine="708"/>
        <w:rPr>
          <w:del w:id="12693" w:author="Steff Guzmán" w:date="2023-03-13T19:14:00Z"/>
          <w:rFonts w:cs="Times New Roman"/>
          <w:szCs w:val="24"/>
        </w:rPr>
      </w:pPr>
      <w:del w:id="12694" w:author="Steff Guzmán" w:date="2023-03-13T19:14:00Z">
        <w:r w:rsidRPr="002B569F" w:rsidDel="00323D57">
          <w:rPr>
            <w:rFonts w:cs="Times New Roman"/>
            <w:b/>
            <w:bCs/>
            <w:szCs w:val="24"/>
          </w:rPr>
          <w:delText>Corto</w:delText>
        </w:r>
        <w:r w:rsidRPr="002B569F" w:rsidDel="00323D57">
          <w:rPr>
            <w:rFonts w:cs="Times New Roman"/>
            <w:szCs w:val="24"/>
          </w:rPr>
          <w:delText>: https://bit.ly/3abhsgE</w:delText>
        </w:r>
      </w:del>
    </w:p>
    <w:p w14:paraId="2B500A7E" w14:textId="74319051" w:rsidR="00785CED" w:rsidRPr="002B569F" w:rsidDel="00323D57" w:rsidRDefault="00785CED">
      <w:pPr>
        <w:ind w:firstLine="708"/>
        <w:rPr>
          <w:del w:id="12695" w:author="Steff Guzmán" w:date="2023-03-13T19:14:00Z"/>
          <w:rFonts w:cs="Times New Roman"/>
          <w:szCs w:val="24"/>
        </w:rPr>
      </w:pPr>
      <w:del w:id="12696" w:author="Steff Guzmán" w:date="2023-03-13T19:14:00Z">
        <w:r w:rsidRPr="002B569F" w:rsidDel="00323D57">
          <w:rPr>
            <w:rFonts w:cs="Times New Roman"/>
            <w:szCs w:val="24"/>
          </w:rPr>
          <w:delText>Utiliza una herramienta en línea para hacer de este enlace mucho más corto. Existe gran variedad de ellos, recomendamos algunos.</w:delText>
        </w:r>
      </w:del>
    </w:p>
    <w:p w14:paraId="38AF4A95" w14:textId="2C7A6757" w:rsidR="00785CED" w:rsidRPr="002B569F" w:rsidDel="00323D57" w:rsidRDefault="00785CED">
      <w:pPr>
        <w:ind w:firstLine="708"/>
        <w:rPr>
          <w:del w:id="12697" w:author="Steff Guzmán" w:date="2023-03-13T19:14:00Z"/>
          <w:rFonts w:cs="Times New Roman"/>
          <w:szCs w:val="24"/>
        </w:rPr>
      </w:pPr>
    </w:p>
    <w:p w14:paraId="37CD028E" w14:textId="6E5D3D15" w:rsidR="00785CED" w:rsidRPr="002B569F" w:rsidDel="00323D57" w:rsidRDefault="00785CED">
      <w:pPr>
        <w:ind w:firstLine="708"/>
        <w:rPr>
          <w:del w:id="12698" w:author="Steff Guzmán" w:date="2023-03-13T19:14:00Z"/>
          <w:rFonts w:cs="Times New Roman"/>
          <w:szCs w:val="24"/>
        </w:rPr>
        <w:pPrChange w:id="12699" w:author="Camilo Andrés Díaz Gómez" w:date="2023-03-28T17:43:00Z">
          <w:pPr>
            <w:jc w:val="left"/>
          </w:pPr>
        </w:pPrChange>
      </w:pPr>
      <w:del w:id="12700" w:author="Steff Guzmán" w:date="2023-03-13T19:14:00Z">
        <w:r w:rsidRPr="002B569F" w:rsidDel="00323D57">
          <w:rPr>
            <w:rFonts w:cs="Times New Roman"/>
            <w:szCs w:val="24"/>
          </w:rPr>
          <w:delText>https://cutt.ly/</w:delText>
        </w:r>
        <w:r w:rsidRPr="002B569F" w:rsidDel="00323D57">
          <w:rPr>
            <w:rFonts w:cs="Times New Roman"/>
            <w:szCs w:val="24"/>
          </w:rPr>
          <w:tab/>
        </w:r>
        <w:r w:rsidRPr="002B569F" w:rsidDel="00323D57">
          <w:rPr>
            <w:rFonts w:cs="Times New Roman"/>
            <w:szCs w:val="24"/>
          </w:rPr>
          <w:tab/>
          <w:delText>https://bitly.com/</w:delText>
        </w:r>
        <w:r w:rsidRPr="002B569F" w:rsidDel="00323D57">
          <w:rPr>
            <w:rFonts w:cs="Times New Roman"/>
            <w:szCs w:val="24"/>
          </w:rPr>
          <w:tab/>
          <w:delText xml:space="preserve"> https://tiny.cc/</w:delText>
        </w:r>
        <w:r w:rsidRPr="002B569F" w:rsidDel="00323D57">
          <w:rPr>
            <w:rFonts w:cs="Times New Roman"/>
            <w:szCs w:val="24"/>
          </w:rPr>
          <w:tab/>
          <w:delText>https://tinyurl.com/</w:delText>
        </w:r>
      </w:del>
    </w:p>
    <w:p w14:paraId="4EE7E5EA" w14:textId="09FD4E89" w:rsidR="00785CED" w:rsidRPr="002B569F" w:rsidDel="00323D57" w:rsidRDefault="00785CED">
      <w:pPr>
        <w:ind w:firstLine="708"/>
        <w:rPr>
          <w:del w:id="12701" w:author="Steff Guzmán" w:date="2023-03-13T19:14:00Z"/>
          <w:rFonts w:cs="Times New Roman"/>
          <w:szCs w:val="24"/>
        </w:rPr>
        <w:pPrChange w:id="12702" w:author="Camilo Andrés Díaz Gómez" w:date="2023-03-28T17:43:00Z">
          <w:pPr>
            <w:jc w:val="center"/>
          </w:pPr>
        </w:pPrChange>
      </w:pPr>
    </w:p>
    <w:p w14:paraId="316C242A" w14:textId="445A56D7" w:rsidR="00785CED" w:rsidRPr="002B569F" w:rsidDel="00323D57" w:rsidRDefault="00785CED">
      <w:pPr>
        <w:ind w:firstLine="708"/>
        <w:rPr>
          <w:del w:id="12703" w:author="Steff Guzmán" w:date="2023-03-13T19:14:00Z"/>
          <w:rFonts w:cs="Times New Roman"/>
          <w:szCs w:val="24"/>
        </w:rPr>
        <w:pPrChange w:id="12704" w:author="Camilo Andrés Díaz Gómez" w:date="2023-03-28T17:43:00Z">
          <w:pPr>
            <w:jc w:val="center"/>
          </w:pPr>
        </w:pPrChange>
      </w:pPr>
      <w:del w:id="12705" w:author="Steff Guzmán" w:date="2023-03-13T19:14:00Z">
        <w:r w:rsidRPr="002B569F" w:rsidDel="00323D57">
          <w:rPr>
            <w:rFonts w:cs="Times New Roman"/>
            <w:szCs w:val="24"/>
          </w:rPr>
          <w:delText>Ejemplo realizado con Bitly https://bitly.com/</w:delText>
        </w:r>
      </w:del>
    </w:p>
    <w:p w14:paraId="1CB43727" w14:textId="58C25065" w:rsidR="00785CED" w:rsidRPr="002B569F" w:rsidDel="00323D57" w:rsidRDefault="00785CED">
      <w:pPr>
        <w:ind w:firstLine="708"/>
        <w:rPr>
          <w:del w:id="12706" w:author="Steff Guzmán" w:date="2023-03-13T19:14:00Z"/>
          <w:rFonts w:cs="Times New Roman"/>
          <w:szCs w:val="24"/>
        </w:rPr>
        <w:pPrChange w:id="12707" w:author="Camilo Andrés Díaz Gómez" w:date="2023-03-28T17:43:00Z">
          <w:pPr>
            <w:jc w:val="center"/>
          </w:pPr>
        </w:pPrChange>
      </w:pPr>
    </w:p>
    <w:p w14:paraId="48B4891E" w14:textId="30ADBC8B" w:rsidR="00785CED" w:rsidRPr="002B569F" w:rsidDel="00323D57" w:rsidRDefault="00785CED">
      <w:pPr>
        <w:ind w:firstLine="708"/>
        <w:rPr>
          <w:del w:id="12708" w:author="Steff Guzmán" w:date="2023-03-13T19:14:00Z"/>
        </w:rPr>
        <w:pPrChange w:id="12709" w:author="Camilo Andrés Díaz Gómez" w:date="2023-03-28T17:43:00Z">
          <w:pPr>
            <w:pStyle w:val="PrrAPA"/>
          </w:pPr>
        </w:pPrChange>
      </w:pPr>
      <w:del w:id="12710" w:author="Steff Guzmán" w:date="2023-03-13T19:14:00Z">
        <w:r w:rsidRPr="002B569F" w:rsidDel="00323D57">
          <w:rPr>
            <w:rFonts w:cs="Times New Roman"/>
          </w:rPr>
          <w:delText>Copiar y pega la URL larga en la casilla Shorten your link &gt; Clic en Shorten &gt; Posteriormente aparece la nueva URL corta &gt; Clic en Copy &gt; Pégala en el lugar del texto que la necesites.</w:delText>
        </w:r>
      </w:del>
    </w:p>
    <w:p w14:paraId="7C83235F" w14:textId="1426FDA3" w:rsidR="00785CED" w:rsidRPr="002B569F" w:rsidDel="00323D57" w:rsidRDefault="00785CED">
      <w:pPr>
        <w:ind w:firstLine="708"/>
        <w:rPr>
          <w:del w:id="12711" w:author="Steff Guzmán" w:date="2023-03-13T19:14:00Z"/>
          <w:rFonts w:cs="Times New Roman"/>
          <w:szCs w:val="24"/>
        </w:rPr>
      </w:pPr>
    </w:p>
    <w:p w14:paraId="77A09B38" w14:textId="36DD0139" w:rsidR="00785CED" w:rsidRPr="002B569F" w:rsidDel="00323D57" w:rsidRDefault="00785CED">
      <w:pPr>
        <w:ind w:firstLine="708"/>
        <w:rPr>
          <w:del w:id="12712" w:author="Steff Guzmán" w:date="2023-03-13T19:14:00Z"/>
          <w:rFonts w:cs="Times New Roman"/>
          <w:szCs w:val="24"/>
        </w:rPr>
      </w:pPr>
    </w:p>
    <w:p w14:paraId="48D9D2AA" w14:textId="5784CB96" w:rsidR="00785CED" w:rsidRPr="002B569F" w:rsidDel="00323D57" w:rsidRDefault="00785CED" w:rsidP="004858E2">
      <w:pPr>
        <w:ind w:firstLine="708"/>
        <w:rPr>
          <w:del w:id="12713" w:author="Steff Guzmán" w:date="2023-03-13T19:14:00Z"/>
          <w:rFonts w:cs="Times New Roman"/>
          <w:b/>
          <w:szCs w:val="24"/>
        </w:rPr>
      </w:pPr>
    </w:p>
    <w:p w14:paraId="53C47A35" w14:textId="77777777" w:rsidR="00785CED" w:rsidRPr="002B569F" w:rsidRDefault="00785CED">
      <w:pPr>
        <w:ind w:firstLine="708"/>
        <w:rPr>
          <w:rFonts w:cs="Times New Roman"/>
          <w:b/>
          <w:bCs/>
          <w:szCs w:val="24"/>
        </w:rPr>
        <w:pPrChange w:id="12714" w:author="Camilo Andrés Díaz Gómez" w:date="2023-03-28T17:43:00Z">
          <w:pPr>
            <w:jc w:val="center"/>
          </w:pPr>
        </w:pPrChange>
      </w:pPr>
    </w:p>
    <w:sectPr w:rsidR="00785CED" w:rsidRPr="002B569F" w:rsidSect="00887032">
      <w:pgSz w:w="12240" w:h="15840"/>
      <w:pgMar w:top="1701" w:right="1701" w:bottom="170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96" w:author="DIANA CAROLINA CANDIA HERRERA" w:date="2023-03-07T09:34:00Z" w:initials="DCCH">
    <w:p w14:paraId="4C595D0F" w14:textId="77777777" w:rsidR="00843772" w:rsidRDefault="00843772" w:rsidP="007A4D28">
      <w:pPr>
        <w:pStyle w:val="Textocomentario"/>
        <w:jc w:val="left"/>
      </w:pPr>
      <w:r>
        <w:rPr>
          <w:rStyle w:val="Refdecomentario"/>
        </w:rPr>
        <w:annotationRef/>
      </w:r>
      <w:r>
        <w:t>¿Qué tipo de estaciones?</w:t>
      </w:r>
    </w:p>
  </w:comment>
  <w:comment w:id="1994" w:author="DIANA CAROLINA CANDIA HERRERA" w:date="2023-03-07T09:35:00Z" w:initials="DCCH">
    <w:p w14:paraId="036FA05A" w14:textId="77777777" w:rsidR="00843772" w:rsidRDefault="00843772" w:rsidP="00FE5628">
      <w:pPr>
        <w:pStyle w:val="Textocomentario"/>
        <w:jc w:val="left"/>
      </w:pPr>
      <w:r>
        <w:rPr>
          <w:rStyle w:val="Refdecomentario"/>
        </w:rPr>
        <w:annotationRef/>
      </w:r>
      <w:r>
        <w:t>Mejorar la redacción e ilación de las ideas en este párrafo.</w:t>
      </w:r>
    </w:p>
  </w:comment>
  <w:comment w:id="2074" w:author="DIANA CAROLINA CANDIA HERRERA" w:date="2023-03-07T09:38:00Z" w:initials="DCCH">
    <w:p w14:paraId="01CD1BC4" w14:textId="77777777" w:rsidR="00843772" w:rsidRDefault="00843772" w:rsidP="00B147BA">
      <w:pPr>
        <w:pStyle w:val="Textocomentario"/>
        <w:jc w:val="left"/>
      </w:pPr>
      <w:r>
        <w:rPr>
          <w:rStyle w:val="Refdecomentario"/>
        </w:rPr>
        <w:annotationRef/>
      </w:r>
      <w:r>
        <w:t>Pueden indicar cuales por dar contexto ya que se trata del planteamiento del problema.</w:t>
      </w:r>
    </w:p>
  </w:comment>
  <w:comment w:id="10582" w:author="Nikolay Lenin Reyes Jalizev" w:date="2023-03-08T15:00:00Z" w:initials="NLRJ">
    <w:p w14:paraId="4CCE3FAD" w14:textId="203C0C24" w:rsidR="00884042" w:rsidRDefault="00884042" w:rsidP="007A678C">
      <w:pPr>
        <w:pStyle w:val="Textocomentario"/>
        <w:jc w:val="left"/>
      </w:pPr>
      <w:r>
        <w:rPr>
          <w:rStyle w:val="Refdecomentario"/>
        </w:rPr>
        <w:annotationRef/>
      </w:r>
      <w:r>
        <w:t xml:space="preserve">Recuerden de poner la fuente y/o origen de las </w:t>
      </w:r>
      <w:r w:rsidR="00D56345">
        <w:t>gráficas</w:t>
      </w:r>
      <w:r>
        <w:t>, aun cuando sean de fuente propia</w:t>
      </w:r>
    </w:p>
  </w:comment>
  <w:comment w:id="10712" w:author="DIANA CAROLINA CANDIA HERRERA" w:date="2023-03-07T10:22:00Z" w:initials="DCCH">
    <w:p w14:paraId="7B1FD24E" w14:textId="77777777" w:rsidR="00365E74" w:rsidRDefault="00365E74" w:rsidP="00E34F42">
      <w:pPr>
        <w:pStyle w:val="Textocomentario"/>
        <w:jc w:val="left"/>
      </w:pPr>
      <w:r>
        <w:rPr>
          <w:rStyle w:val="Refdecomentario"/>
        </w:rPr>
        <w:annotationRef/>
      </w:r>
      <w:r>
        <w:t>Esta imagen sin un contexto e interpretación no brinda información relevante, se debe ajustar.</w:t>
      </w:r>
    </w:p>
  </w:comment>
  <w:comment w:id="10768" w:author="DIANA CAROLINA CANDIA HERRERA" w:date="2023-03-07T10:23:00Z" w:initials="DCCH">
    <w:p w14:paraId="6B4D8A07" w14:textId="77777777" w:rsidR="00365E74" w:rsidRDefault="00365E74" w:rsidP="008C1FB9">
      <w:pPr>
        <w:pStyle w:val="Textocomentario"/>
        <w:jc w:val="left"/>
      </w:pPr>
      <w:r>
        <w:rPr>
          <w:rStyle w:val="Refdecomentario"/>
        </w:rPr>
        <w:annotationRef/>
      </w:r>
      <w:r>
        <w:t>Esto no se aprecia en los resultados.</w:t>
      </w:r>
    </w:p>
  </w:comment>
  <w:comment w:id="12175" w:author="DIANA CAROLINA CANDIA HERRERA" w:date="2023-03-07T10:31:00Z" w:initials="DCCH">
    <w:p w14:paraId="0EE61232" w14:textId="77777777" w:rsidR="00B97524" w:rsidRDefault="00B97524" w:rsidP="00983E82">
      <w:pPr>
        <w:pStyle w:val="Textocomentario"/>
        <w:jc w:val="left"/>
      </w:pPr>
      <w:r>
        <w:rPr>
          <w:rStyle w:val="Refdecomentario"/>
        </w:rPr>
        <w:annotationRef/>
      </w:r>
      <w:r>
        <w:t>Esto no es necesario, se asume que ya lo saben hacer.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595D0F" w15:done="0"/>
  <w15:commentEx w15:paraId="036FA05A" w15:done="0"/>
  <w15:commentEx w15:paraId="01CD1BC4" w15:done="0"/>
  <w15:commentEx w15:paraId="4CCE3FAD" w15:done="0"/>
  <w15:commentEx w15:paraId="7B1FD24E" w15:done="0"/>
  <w15:commentEx w15:paraId="6B4D8A07" w15:done="0"/>
  <w15:commentEx w15:paraId="0EE612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183B7" w16cex:dateUtc="2023-03-07T14:34:00Z"/>
  <w16cex:commentExtensible w16cex:durableId="27B183ED" w16cex:dateUtc="2023-03-07T14:35:00Z"/>
  <w16cex:commentExtensible w16cex:durableId="27B1849D" w16cex:dateUtc="2023-03-07T14:38:00Z"/>
  <w16cex:commentExtensible w16cex:durableId="27B3217F" w16cex:dateUtc="2023-03-08T20:00:00Z"/>
  <w16cex:commentExtensible w16cex:durableId="27B18EE3" w16cex:dateUtc="2023-03-07T15:22:00Z"/>
  <w16cex:commentExtensible w16cex:durableId="27B18F16" w16cex:dateUtc="2023-03-07T15:23:00Z"/>
  <w16cex:commentExtensible w16cex:durableId="27B190E6" w16cex:dateUtc="2023-03-07T15: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595D0F" w16cid:durableId="27B183B7"/>
  <w16cid:commentId w16cid:paraId="036FA05A" w16cid:durableId="27B183ED"/>
  <w16cid:commentId w16cid:paraId="01CD1BC4" w16cid:durableId="27B1849D"/>
  <w16cid:commentId w16cid:paraId="4CCE3FAD" w16cid:durableId="27B3217F"/>
  <w16cid:commentId w16cid:paraId="7B1FD24E" w16cid:durableId="27B18EE3"/>
  <w16cid:commentId w16cid:paraId="6B4D8A07" w16cid:durableId="27B18F16"/>
  <w16cid:commentId w16cid:paraId="0EE61232" w16cid:durableId="27B190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8F1B6F" w14:textId="77777777" w:rsidR="00D95FB8" w:rsidRDefault="00D95FB8" w:rsidP="00AC054D">
      <w:pPr>
        <w:spacing w:line="240" w:lineRule="auto"/>
      </w:pPr>
      <w:r>
        <w:separator/>
      </w:r>
    </w:p>
  </w:endnote>
  <w:endnote w:type="continuationSeparator" w:id="0">
    <w:p w14:paraId="51DEF115" w14:textId="77777777" w:rsidR="00D95FB8" w:rsidRDefault="00D95FB8" w:rsidP="00AC05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6CC1D" w14:textId="77777777" w:rsidR="001F25C4" w:rsidRDefault="001F25C4" w:rsidP="001F25C4">
    <w:pPr>
      <w:pStyle w:val="Piedepgina"/>
      <w:rPr>
        <w:ins w:id="1964" w:author="Camilo Andrés Díaz Gómez" w:date="2023-03-12T18:02:00Z"/>
      </w:rPr>
    </w:pPr>
    <w:ins w:id="1965" w:author="Camilo Andrés Díaz Gómez" w:date="2023-03-12T18:02:00Z">
      <w:r w:rsidRPr="0089532F">
        <w:rPr>
          <w:vertAlign w:val="superscript"/>
        </w:rPr>
        <w:t>1</w:t>
      </w:r>
      <w:r w:rsidRPr="002C2956">
        <w:t>Según Amazon, el término</w:t>
      </w:r>
      <w:r>
        <w:t xml:space="preserve"> (en español</w:t>
      </w:r>
      <w:r w:rsidRPr="002C2956">
        <w:t xml:space="preserve"> Internet de las </w:t>
      </w:r>
      <w:r>
        <w:t>C</w:t>
      </w:r>
      <w:r w:rsidRPr="002C2956">
        <w:t>osas</w:t>
      </w:r>
      <w:r>
        <w:t>)</w:t>
      </w:r>
      <w:r w:rsidRPr="002C2956">
        <w:t xml:space="preserve"> hace referencia a </w:t>
      </w:r>
      <w:r>
        <w:t>“</w:t>
      </w:r>
      <w:r w:rsidRPr="002C2956">
        <w:t>la interconexión de dispositivos y a la tecnología que permite la comunicación entre ellos y con la nube. De esta forma, los dispositivos pueden interactuar y compartir información de manera autónoma, sin intervención humana directa.</w:t>
      </w:r>
      <w:r>
        <w:t>”</w:t>
      </w:r>
    </w:ins>
  </w:p>
  <w:p w14:paraId="70270A6E" w14:textId="77777777" w:rsidR="001F25C4" w:rsidRDefault="001F25C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8CBFF" w14:textId="41E8D5F8" w:rsidR="0026198E" w:rsidRDefault="00711D19">
    <w:pPr>
      <w:pStyle w:val="Piedepgina"/>
    </w:pPr>
    <w:ins w:id="1966" w:author="Camilo Andrés Díaz Gómez" w:date="2023-03-12T17:34:00Z">
      <w:r w:rsidRPr="00711D19">
        <w:rPr>
          <w:vertAlign w:val="superscript"/>
          <w:rPrChange w:id="1967" w:author="Camilo Andrés Díaz Gómez" w:date="2023-03-12T17:37:00Z">
            <w:rPr/>
          </w:rPrChange>
        </w:rPr>
        <w:t>1</w:t>
      </w:r>
    </w:ins>
    <w:ins w:id="1968" w:author="Camilo Andrés Díaz Gómez" w:date="2023-03-12T18:02:00Z">
      <w:r w:rsidR="001F25C4">
        <w:t>SAP</w: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A3525" w14:textId="77777777" w:rsidR="00D95FB8" w:rsidRDefault="00D95FB8" w:rsidP="00AC054D">
      <w:pPr>
        <w:spacing w:line="240" w:lineRule="auto"/>
      </w:pPr>
      <w:r>
        <w:separator/>
      </w:r>
    </w:p>
  </w:footnote>
  <w:footnote w:type="continuationSeparator" w:id="0">
    <w:p w14:paraId="2291BF5B" w14:textId="77777777" w:rsidR="00D95FB8" w:rsidRDefault="00D95FB8" w:rsidP="00AC054D">
      <w:pPr>
        <w:spacing w:line="240" w:lineRule="auto"/>
      </w:pPr>
      <w:r>
        <w:continuationSeparator/>
      </w:r>
    </w:p>
  </w:footnote>
  <w:footnote w:id="1">
    <w:p w14:paraId="6F17322E" w14:textId="039E7F84" w:rsidR="00935104" w:rsidRDefault="00935104">
      <w:pPr>
        <w:pStyle w:val="Textonotapie"/>
      </w:pPr>
      <w:ins w:id="1976" w:author="Camilo Andrés Díaz Gómez" w:date="2023-03-22T13:50:00Z">
        <w:r>
          <w:rPr>
            <w:rStyle w:val="Refdenotaalpie"/>
          </w:rPr>
          <w:footnoteRef/>
        </w:r>
        <w:r>
          <w:t xml:space="preserve"> En español, Internet de las cosas</w:t>
        </w:r>
      </w:ins>
      <w:ins w:id="1977" w:author="Camilo Andrés Díaz Gómez" w:date="2023-03-22T13:53:00Z">
        <w:r w:rsidR="00E57649">
          <w:t>.</w:t>
        </w:r>
      </w:ins>
    </w:p>
  </w:footnote>
  <w:footnote w:id="2">
    <w:p w14:paraId="7AF8C758" w14:textId="0A527034" w:rsidR="00405EF3" w:rsidRDefault="00405EF3">
      <w:pPr>
        <w:pStyle w:val="Textonotapie"/>
      </w:pPr>
      <w:ins w:id="2091" w:author="Camilo Andrés Díaz Gómez" w:date="2023-03-28T15:30:00Z">
        <w:r>
          <w:rPr>
            <w:rStyle w:val="Refdenotaalpie"/>
          </w:rPr>
          <w:footnoteRef/>
        </w:r>
        <w:r>
          <w:t xml:space="preserve"> </w:t>
        </w:r>
      </w:ins>
      <w:ins w:id="2092" w:author="Camilo Andrés Díaz Gómez" w:date="2023-03-28T15:31:00Z">
        <w:r w:rsidRPr="00405EF3">
          <w:t>SAP</w:t>
        </w:r>
        <w:r>
          <w:t xml:space="preserve"> en español (</w:t>
        </w:r>
      </w:ins>
      <w:ins w:id="2093" w:author="Camilo Andrés Díaz Gómez" w:date="2023-03-28T15:32:00Z">
        <w:r>
          <w:t>D</w:t>
        </w:r>
        <w:r w:rsidRPr="00405EF3">
          <w:t xml:space="preserve">esarrollo de </w:t>
        </w:r>
        <w:r>
          <w:t>P</w:t>
        </w:r>
        <w:r w:rsidRPr="00405EF3">
          <w:t xml:space="preserve">rogramas de </w:t>
        </w:r>
        <w:r>
          <w:t>S</w:t>
        </w:r>
        <w:r w:rsidRPr="00405EF3">
          <w:t xml:space="preserve">istemas de </w:t>
        </w:r>
        <w:r>
          <w:t>A</w:t>
        </w:r>
        <w:r w:rsidRPr="00405EF3">
          <w:t>nálisis</w:t>
        </w:r>
      </w:ins>
      <w:ins w:id="2094" w:author="Camilo Andrés Díaz Gómez" w:date="2023-03-28T15:31:00Z">
        <w:r>
          <w:t>)</w:t>
        </w:r>
        <w:r w:rsidRPr="00405EF3">
          <w:t xml:space="preserve">, </w:t>
        </w:r>
        <w:r>
          <w:t xml:space="preserve">es </w:t>
        </w:r>
        <w:r w:rsidRPr="00405EF3">
          <w:t>uno de los principales productores mundiales de software para la gestión de procesos empresariales.</w:t>
        </w:r>
      </w:ins>
    </w:p>
  </w:footnote>
  <w:footnote w:id="3">
    <w:p w14:paraId="6CF62D0D" w14:textId="7678A00C" w:rsidR="00405EF3" w:rsidRDefault="00405EF3">
      <w:pPr>
        <w:pStyle w:val="Textonotapie"/>
      </w:pPr>
      <w:ins w:id="2712" w:author="Camilo Andrés Díaz Gómez" w:date="2023-03-28T15:33:00Z">
        <w:r>
          <w:rPr>
            <w:rStyle w:val="Refdenotaalpie"/>
          </w:rPr>
          <w:footnoteRef/>
        </w:r>
        <w:r>
          <w:t xml:space="preserve"> </w:t>
        </w:r>
      </w:ins>
      <w:ins w:id="2713" w:author="Camilo Andrés Díaz Gómez" w:date="2023-03-28T15:35:00Z">
        <w:r w:rsidR="00245F28" w:rsidRPr="00245F28">
          <w:t>El informe Industry 4.0 de Deloitte</w:t>
        </w:r>
        <w:r w:rsidR="00245F28">
          <w:t>,</w:t>
        </w:r>
        <w:r w:rsidR="00245F28" w:rsidRPr="00245F28">
          <w:t xml:space="preserve"> es un estudio que tiene como objetivo analizar y describir la cuarta revolución industrial que se está produciendo a nivel mundial.</w:t>
        </w:r>
        <w:r w:rsidR="00245F28">
          <w:t xml:space="preserve"> </w:t>
        </w:r>
      </w:ins>
      <w:ins w:id="2714" w:author="Camilo Andrés Díaz Gómez" w:date="2023-03-28T15:36:00Z">
        <w:r w:rsidR="00245F28">
          <w:t xml:space="preserve">Explica como las nuevas tecnologías están y continuaran transformando los negocios en la actualidad. </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1EA4E" w14:textId="5C008264" w:rsidR="00BB53D7" w:rsidRDefault="00BB53D7" w:rsidP="003E24BD">
    <w:pPr>
      <w:jc w:val="right"/>
    </w:pPr>
  </w:p>
  <w:p w14:paraId="3D76976A" w14:textId="77777777" w:rsidR="00BB53D7" w:rsidRDefault="00BB53D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78239" w14:textId="77777777" w:rsidR="00AC0534" w:rsidRDefault="00AC0534" w:rsidP="00BB53D7">
    <w:pPr>
      <w:jc w:val="left"/>
      <w:rPr>
        <w:b/>
      </w:rPr>
    </w:pPr>
    <w:r w:rsidRPr="003E24BD">
      <w:rPr>
        <w:bCs/>
        <w:sz w:val="20"/>
        <w:szCs w:val="20"/>
      </w:rPr>
      <w:t>SIMULADOR DE DATOS CLIMÁTICOS PARA EL DESARROLLO DE PROYECTOS IOT</w:t>
    </w:r>
    <w:r>
      <w:rPr>
        <w:b/>
      </w:rPr>
      <w:t xml:space="preserve"> </w:t>
    </w:r>
  </w:p>
  <w:p w14:paraId="01DBC0F1" w14:textId="77777777" w:rsidR="00AC0534" w:rsidRDefault="00AC0534" w:rsidP="003E24BD">
    <w:pPr>
      <w:jc w:val="right"/>
    </w:pPr>
    <w:r>
      <w:rPr>
        <w:b/>
      </w:rPr>
      <w:t xml:space="preserve">          </w:t>
    </w:r>
    <w:r w:rsidRPr="003E24BD">
      <w:t xml:space="preserve">                            </w:t>
    </w:r>
    <w:sdt>
      <w:sdtPr>
        <w:id w:val="1504084576"/>
        <w:docPartObj>
          <w:docPartGallery w:val="Page Numbers (Top of Page)"/>
          <w:docPartUnique/>
        </w:docPartObj>
      </w:sdtPr>
      <w:sdtContent>
        <w:r>
          <w:t xml:space="preserve"> </w:t>
        </w:r>
        <w:r>
          <w:fldChar w:fldCharType="begin"/>
        </w:r>
        <w:r>
          <w:instrText>PAGE   \* MERGEFORMAT</w:instrText>
        </w:r>
        <w:r>
          <w:fldChar w:fldCharType="separate"/>
        </w:r>
        <w:r>
          <w:rPr>
            <w:lang w:val="es-ES"/>
          </w:rPr>
          <w:t>2</w:t>
        </w:r>
        <w:r>
          <w:fldChar w:fldCharType="end"/>
        </w:r>
      </w:sdtContent>
    </w:sdt>
  </w:p>
  <w:p w14:paraId="66859752" w14:textId="77777777" w:rsidR="00AC0534" w:rsidRDefault="00AC053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C67F2"/>
    <w:multiLevelType w:val="hybridMultilevel"/>
    <w:tmpl w:val="3D600E74"/>
    <w:lvl w:ilvl="0" w:tplc="240A0001">
      <w:start w:val="1"/>
      <w:numFmt w:val="bullet"/>
      <w:lvlText w:val=""/>
      <w:lvlJc w:val="left"/>
      <w:pPr>
        <w:ind w:left="1069" w:hanging="360"/>
      </w:pPr>
      <w:rPr>
        <w:rFonts w:ascii="Symbol" w:hAnsi="Symbol" w:hint="default"/>
      </w:rPr>
    </w:lvl>
    <w:lvl w:ilvl="1" w:tplc="240A0003">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 w15:restartNumberingAfterBreak="0">
    <w:nsid w:val="0F4B6036"/>
    <w:multiLevelType w:val="hybridMultilevel"/>
    <w:tmpl w:val="6CFA24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045661F"/>
    <w:multiLevelType w:val="hybridMultilevel"/>
    <w:tmpl w:val="DCF658F8"/>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 w15:restartNumberingAfterBreak="0">
    <w:nsid w:val="17386367"/>
    <w:multiLevelType w:val="hybridMultilevel"/>
    <w:tmpl w:val="839EA672"/>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2924" w:hanging="360"/>
      </w:pPr>
      <w:rPr>
        <w:rFonts w:ascii="Courier New" w:hAnsi="Courier New" w:cs="Courier New" w:hint="default"/>
      </w:rPr>
    </w:lvl>
    <w:lvl w:ilvl="2" w:tplc="240A0005">
      <w:start w:val="1"/>
      <w:numFmt w:val="bullet"/>
      <w:lvlText w:val=""/>
      <w:lvlJc w:val="left"/>
      <w:pPr>
        <w:ind w:left="3644" w:hanging="360"/>
      </w:pPr>
      <w:rPr>
        <w:rFonts w:ascii="Wingdings" w:hAnsi="Wingdings" w:hint="default"/>
      </w:rPr>
    </w:lvl>
    <w:lvl w:ilvl="3" w:tplc="240A0001">
      <w:start w:val="1"/>
      <w:numFmt w:val="bullet"/>
      <w:lvlText w:val=""/>
      <w:lvlJc w:val="left"/>
      <w:pPr>
        <w:ind w:left="4364" w:hanging="360"/>
      </w:pPr>
      <w:rPr>
        <w:rFonts w:ascii="Symbol" w:hAnsi="Symbol" w:hint="default"/>
      </w:rPr>
    </w:lvl>
    <w:lvl w:ilvl="4" w:tplc="240A0003">
      <w:start w:val="1"/>
      <w:numFmt w:val="bullet"/>
      <w:lvlText w:val="o"/>
      <w:lvlJc w:val="left"/>
      <w:pPr>
        <w:ind w:left="5084" w:hanging="360"/>
      </w:pPr>
      <w:rPr>
        <w:rFonts w:ascii="Courier New" w:hAnsi="Courier New" w:cs="Courier New" w:hint="default"/>
      </w:rPr>
    </w:lvl>
    <w:lvl w:ilvl="5" w:tplc="240A0005">
      <w:start w:val="1"/>
      <w:numFmt w:val="bullet"/>
      <w:lvlText w:val=""/>
      <w:lvlJc w:val="left"/>
      <w:pPr>
        <w:ind w:left="5804" w:hanging="360"/>
      </w:pPr>
      <w:rPr>
        <w:rFonts w:ascii="Wingdings" w:hAnsi="Wingdings" w:hint="default"/>
      </w:rPr>
    </w:lvl>
    <w:lvl w:ilvl="6" w:tplc="240A0001">
      <w:start w:val="1"/>
      <w:numFmt w:val="bullet"/>
      <w:lvlText w:val=""/>
      <w:lvlJc w:val="left"/>
      <w:pPr>
        <w:ind w:left="6524" w:hanging="360"/>
      </w:pPr>
      <w:rPr>
        <w:rFonts w:ascii="Symbol" w:hAnsi="Symbol" w:hint="default"/>
      </w:rPr>
    </w:lvl>
    <w:lvl w:ilvl="7" w:tplc="240A0003">
      <w:start w:val="1"/>
      <w:numFmt w:val="bullet"/>
      <w:lvlText w:val="o"/>
      <w:lvlJc w:val="left"/>
      <w:pPr>
        <w:ind w:left="7244" w:hanging="360"/>
      </w:pPr>
      <w:rPr>
        <w:rFonts w:ascii="Courier New" w:hAnsi="Courier New" w:cs="Courier New" w:hint="default"/>
      </w:rPr>
    </w:lvl>
    <w:lvl w:ilvl="8" w:tplc="240A0005">
      <w:start w:val="1"/>
      <w:numFmt w:val="bullet"/>
      <w:lvlText w:val=""/>
      <w:lvlJc w:val="left"/>
      <w:pPr>
        <w:ind w:left="7964" w:hanging="360"/>
      </w:pPr>
      <w:rPr>
        <w:rFonts w:ascii="Wingdings" w:hAnsi="Wingdings" w:hint="default"/>
      </w:rPr>
    </w:lvl>
  </w:abstractNum>
  <w:abstractNum w:abstractNumId="4" w15:restartNumberingAfterBreak="0">
    <w:nsid w:val="184D7BDD"/>
    <w:multiLevelType w:val="hybridMultilevel"/>
    <w:tmpl w:val="5D5CEC30"/>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5" w15:restartNumberingAfterBreak="0">
    <w:nsid w:val="18B21094"/>
    <w:multiLevelType w:val="hybridMultilevel"/>
    <w:tmpl w:val="9DE631AE"/>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506" w:hanging="360"/>
      </w:pPr>
      <w:rPr>
        <w:rFonts w:ascii="Courier New" w:hAnsi="Courier New" w:cs="Courier New" w:hint="default"/>
      </w:rPr>
    </w:lvl>
    <w:lvl w:ilvl="2" w:tplc="240A0005">
      <w:start w:val="1"/>
      <w:numFmt w:val="bullet"/>
      <w:lvlText w:val=""/>
      <w:lvlJc w:val="left"/>
      <w:pPr>
        <w:ind w:left="2226" w:hanging="360"/>
      </w:pPr>
      <w:rPr>
        <w:rFonts w:ascii="Wingdings" w:hAnsi="Wingdings" w:hint="default"/>
      </w:rPr>
    </w:lvl>
    <w:lvl w:ilvl="3" w:tplc="240A0001">
      <w:start w:val="1"/>
      <w:numFmt w:val="bullet"/>
      <w:lvlText w:val=""/>
      <w:lvlJc w:val="left"/>
      <w:pPr>
        <w:ind w:left="2946" w:hanging="360"/>
      </w:pPr>
      <w:rPr>
        <w:rFonts w:ascii="Symbol" w:hAnsi="Symbol" w:hint="default"/>
      </w:rPr>
    </w:lvl>
    <w:lvl w:ilvl="4" w:tplc="240A0003">
      <w:start w:val="1"/>
      <w:numFmt w:val="bullet"/>
      <w:lvlText w:val="o"/>
      <w:lvlJc w:val="left"/>
      <w:pPr>
        <w:ind w:left="3666" w:hanging="360"/>
      </w:pPr>
      <w:rPr>
        <w:rFonts w:ascii="Courier New" w:hAnsi="Courier New" w:cs="Courier New" w:hint="default"/>
      </w:rPr>
    </w:lvl>
    <w:lvl w:ilvl="5" w:tplc="240A0005">
      <w:start w:val="1"/>
      <w:numFmt w:val="bullet"/>
      <w:lvlText w:val=""/>
      <w:lvlJc w:val="left"/>
      <w:pPr>
        <w:ind w:left="4386" w:hanging="360"/>
      </w:pPr>
      <w:rPr>
        <w:rFonts w:ascii="Wingdings" w:hAnsi="Wingdings" w:hint="default"/>
      </w:rPr>
    </w:lvl>
    <w:lvl w:ilvl="6" w:tplc="240A0001">
      <w:start w:val="1"/>
      <w:numFmt w:val="bullet"/>
      <w:lvlText w:val=""/>
      <w:lvlJc w:val="left"/>
      <w:pPr>
        <w:ind w:left="5106" w:hanging="360"/>
      </w:pPr>
      <w:rPr>
        <w:rFonts w:ascii="Symbol" w:hAnsi="Symbol" w:hint="default"/>
      </w:rPr>
    </w:lvl>
    <w:lvl w:ilvl="7" w:tplc="240A0003">
      <w:start w:val="1"/>
      <w:numFmt w:val="bullet"/>
      <w:lvlText w:val="o"/>
      <w:lvlJc w:val="left"/>
      <w:pPr>
        <w:ind w:left="5826" w:hanging="360"/>
      </w:pPr>
      <w:rPr>
        <w:rFonts w:ascii="Courier New" w:hAnsi="Courier New" w:cs="Courier New" w:hint="default"/>
      </w:rPr>
    </w:lvl>
    <w:lvl w:ilvl="8" w:tplc="240A0005">
      <w:start w:val="1"/>
      <w:numFmt w:val="bullet"/>
      <w:lvlText w:val=""/>
      <w:lvlJc w:val="left"/>
      <w:pPr>
        <w:ind w:left="6546" w:hanging="360"/>
      </w:pPr>
      <w:rPr>
        <w:rFonts w:ascii="Wingdings" w:hAnsi="Wingdings" w:hint="default"/>
      </w:rPr>
    </w:lvl>
  </w:abstractNum>
  <w:abstractNum w:abstractNumId="6" w15:restartNumberingAfterBreak="0">
    <w:nsid w:val="1F6E70F3"/>
    <w:multiLevelType w:val="hybridMultilevel"/>
    <w:tmpl w:val="D1486AA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7" w15:restartNumberingAfterBreak="0">
    <w:nsid w:val="27103A60"/>
    <w:multiLevelType w:val="hybridMultilevel"/>
    <w:tmpl w:val="7E54E264"/>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8" w15:restartNumberingAfterBreak="0">
    <w:nsid w:val="29AD180D"/>
    <w:multiLevelType w:val="hybridMultilevel"/>
    <w:tmpl w:val="C852821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A1F13E1"/>
    <w:multiLevelType w:val="hybridMultilevel"/>
    <w:tmpl w:val="35F2F20A"/>
    <w:lvl w:ilvl="0" w:tplc="E7F2F16A">
      <w:start w:val="1"/>
      <w:numFmt w:val="bullet"/>
      <w:lvlText w:val=""/>
      <w:lvlJc w:val="left"/>
      <w:pPr>
        <w:ind w:left="1211" w:hanging="360"/>
      </w:pPr>
      <w:rPr>
        <w:rFonts w:ascii="Symbol" w:hAnsi="Symbol" w:hint="default"/>
        <w:color w:val="auto"/>
      </w:rPr>
    </w:lvl>
    <w:lvl w:ilvl="1" w:tplc="240A0003" w:tentative="1">
      <w:start w:val="1"/>
      <w:numFmt w:val="bullet"/>
      <w:lvlText w:val="o"/>
      <w:lvlJc w:val="left"/>
      <w:pPr>
        <w:ind w:left="1931" w:hanging="360"/>
      </w:pPr>
      <w:rPr>
        <w:rFonts w:ascii="Courier New" w:hAnsi="Courier New" w:cs="Courier New" w:hint="default"/>
      </w:rPr>
    </w:lvl>
    <w:lvl w:ilvl="2" w:tplc="240A0005" w:tentative="1">
      <w:start w:val="1"/>
      <w:numFmt w:val="bullet"/>
      <w:lvlText w:val=""/>
      <w:lvlJc w:val="left"/>
      <w:pPr>
        <w:ind w:left="2651" w:hanging="360"/>
      </w:pPr>
      <w:rPr>
        <w:rFonts w:ascii="Wingdings" w:hAnsi="Wingdings" w:hint="default"/>
      </w:rPr>
    </w:lvl>
    <w:lvl w:ilvl="3" w:tplc="240A0001" w:tentative="1">
      <w:start w:val="1"/>
      <w:numFmt w:val="bullet"/>
      <w:lvlText w:val=""/>
      <w:lvlJc w:val="left"/>
      <w:pPr>
        <w:ind w:left="3371" w:hanging="360"/>
      </w:pPr>
      <w:rPr>
        <w:rFonts w:ascii="Symbol" w:hAnsi="Symbol" w:hint="default"/>
      </w:rPr>
    </w:lvl>
    <w:lvl w:ilvl="4" w:tplc="240A0003" w:tentative="1">
      <w:start w:val="1"/>
      <w:numFmt w:val="bullet"/>
      <w:lvlText w:val="o"/>
      <w:lvlJc w:val="left"/>
      <w:pPr>
        <w:ind w:left="4091" w:hanging="360"/>
      </w:pPr>
      <w:rPr>
        <w:rFonts w:ascii="Courier New" w:hAnsi="Courier New" w:cs="Courier New" w:hint="default"/>
      </w:rPr>
    </w:lvl>
    <w:lvl w:ilvl="5" w:tplc="240A0005" w:tentative="1">
      <w:start w:val="1"/>
      <w:numFmt w:val="bullet"/>
      <w:lvlText w:val=""/>
      <w:lvlJc w:val="left"/>
      <w:pPr>
        <w:ind w:left="4811" w:hanging="360"/>
      </w:pPr>
      <w:rPr>
        <w:rFonts w:ascii="Wingdings" w:hAnsi="Wingdings" w:hint="default"/>
      </w:rPr>
    </w:lvl>
    <w:lvl w:ilvl="6" w:tplc="240A0001" w:tentative="1">
      <w:start w:val="1"/>
      <w:numFmt w:val="bullet"/>
      <w:lvlText w:val=""/>
      <w:lvlJc w:val="left"/>
      <w:pPr>
        <w:ind w:left="5531" w:hanging="360"/>
      </w:pPr>
      <w:rPr>
        <w:rFonts w:ascii="Symbol" w:hAnsi="Symbol" w:hint="default"/>
      </w:rPr>
    </w:lvl>
    <w:lvl w:ilvl="7" w:tplc="240A0003" w:tentative="1">
      <w:start w:val="1"/>
      <w:numFmt w:val="bullet"/>
      <w:lvlText w:val="o"/>
      <w:lvlJc w:val="left"/>
      <w:pPr>
        <w:ind w:left="6251" w:hanging="360"/>
      </w:pPr>
      <w:rPr>
        <w:rFonts w:ascii="Courier New" w:hAnsi="Courier New" w:cs="Courier New" w:hint="default"/>
      </w:rPr>
    </w:lvl>
    <w:lvl w:ilvl="8" w:tplc="240A0005" w:tentative="1">
      <w:start w:val="1"/>
      <w:numFmt w:val="bullet"/>
      <w:lvlText w:val=""/>
      <w:lvlJc w:val="left"/>
      <w:pPr>
        <w:ind w:left="6971" w:hanging="360"/>
      </w:pPr>
      <w:rPr>
        <w:rFonts w:ascii="Wingdings" w:hAnsi="Wingdings" w:hint="default"/>
      </w:rPr>
    </w:lvl>
  </w:abstractNum>
  <w:abstractNum w:abstractNumId="10" w15:restartNumberingAfterBreak="0">
    <w:nsid w:val="343B7EB9"/>
    <w:multiLevelType w:val="hybridMultilevel"/>
    <w:tmpl w:val="943A1CDC"/>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11" w15:restartNumberingAfterBreak="0">
    <w:nsid w:val="3A8D6016"/>
    <w:multiLevelType w:val="hybridMultilevel"/>
    <w:tmpl w:val="036C9DAE"/>
    <w:lvl w:ilvl="0" w:tplc="240A0005">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3DCD34F8"/>
    <w:multiLevelType w:val="hybridMultilevel"/>
    <w:tmpl w:val="A9D00118"/>
    <w:lvl w:ilvl="0" w:tplc="240A0005">
      <w:start w:val="1"/>
      <w:numFmt w:val="bullet"/>
      <w:lvlText w:val=""/>
      <w:lvlJc w:val="left"/>
      <w:pPr>
        <w:ind w:left="1494" w:hanging="360"/>
      </w:pPr>
      <w:rPr>
        <w:rFonts w:ascii="Wingdings" w:hAnsi="Wingdings"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13" w15:restartNumberingAfterBreak="0">
    <w:nsid w:val="42C71008"/>
    <w:multiLevelType w:val="hybridMultilevel"/>
    <w:tmpl w:val="87986D70"/>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14" w15:restartNumberingAfterBreak="0">
    <w:nsid w:val="45631E17"/>
    <w:multiLevelType w:val="hybridMultilevel"/>
    <w:tmpl w:val="29366434"/>
    <w:lvl w:ilvl="0" w:tplc="240A0001">
      <w:start w:val="1"/>
      <w:numFmt w:val="bullet"/>
      <w:lvlText w:val=""/>
      <w:lvlJc w:val="left"/>
      <w:pPr>
        <w:ind w:left="720" w:hanging="360"/>
      </w:pPr>
      <w:rPr>
        <w:rFonts w:ascii="Symbol" w:hAnsi="Symbol" w:hint="default"/>
      </w:rPr>
    </w:lvl>
    <w:lvl w:ilvl="1" w:tplc="240A0005">
      <w:start w:val="1"/>
      <w:numFmt w:val="bullet"/>
      <w:lvlText w:val=""/>
      <w:lvlJc w:val="left"/>
      <w:pPr>
        <w:ind w:left="927" w:hanging="360"/>
      </w:pPr>
      <w:rPr>
        <w:rFonts w:ascii="Wingdings" w:hAnsi="Wingding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45FB635C"/>
    <w:multiLevelType w:val="hybridMultilevel"/>
    <w:tmpl w:val="09020F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9591BF3"/>
    <w:multiLevelType w:val="hybridMultilevel"/>
    <w:tmpl w:val="FBEE6C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260673F"/>
    <w:multiLevelType w:val="hybridMultilevel"/>
    <w:tmpl w:val="3A8451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C5208A9"/>
    <w:multiLevelType w:val="hybridMultilevel"/>
    <w:tmpl w:val="C9264386"/>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9" w15:restartNumberingAfterBreak="0">
    <w:nsid w:val="617816E1"/>
    <w:multiLevelType w:val="hybridMultilevel"/>
    <w:tmpl w:val="C6A8ACFC"/>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69E425CA"/>
    <w:multiLevelType w:val="hybridMultilevel"/>
    <w:tmpl w:val="E03ABA04"/>
    <w:lvl w:ilvl="0" w:tplc="240A000F">
      <w:start w:val="1"/>
      <w:numFmt w:val="decimal"/>
      <w:lvlText w:val="%1."/>
      <w:lvlJc w:val="left"/>
      <w:pPr>
        <w:ind w:left="1920" w:hanging="360"/>
      </w:pPr>
    </w:lvl>
    <w:lvl w:ilvl="1" w:tplc="240A0019" w:tentative="1">
      <w:start w:val="1"/>
      <w:numFmt w:val="lowerLetter"/>
      <w:lvlText w:val="%2."/>
      <w:lvlJc w:val="left"/>
      <w:pPr>
        <w:ind w:left="2640" w:hanging="360"/>
      </w:pPr>
    </w:lvl>
    <w:lvl w:ilvl="2" w:tplc="240A001B" w:tentative="1">
      <w:start w:val="1"/>
      <w:numFmt w:val="lowerRoman"/>
      <w:lvlText w:val="%3."/>
      <w:lvlJc w:val="right"/>
      <w:pPr>
        <w:ind w:left="3360" w:hanging="180"/>
      </w:pPr>
    </w:lvl>
    <w:lvl w:ilvl="3" w:tplc="240A000F" w:tentative="1">
      <w:start w:val="1"/>
      <w:numFmt w:val="decimal"/>
      <w:lvlText w:val="%4."/>
      <w:lvlJc w:val="left"/>
      <w:pPr>
        <w:ind w:left="4080" w:hanging="360"/>
      </w:pPr>
    </w:lvl>
    <w:lvl w:ilvl="4" w:tplc="240A0019" w:tentative="1">
      <w:start w:val="1"/>
      <w:numFmt w:val="lowerLetter"/>
      <w:lvlText w:val="%5."/>
      <w:lvlJc w:val="left"/>
      <w:pPr>
        <w:ind w:left="4800" w:hanging="360"/>
      </w:pPr>
    </w:lvl>
    <w:lvl w:ilvl="5" w:tplc="240A001B" w:tentative="1">
      <w:start w:val="1"/>
      <w:numFmt w:val="lowerRoman"/>
      <w:lvlText w:val="%6."/>
      <w:lvlJc w:val="right"/>
      <w:pPr>
        <w:ind w:left="5520" w:hanging="180"/>
      </w:pPr>
    </w:lvl>
    <w:lvl w:ilvl="6" w:tplc="240A000F" w:tentative="1">
      <w:start w:val="1"/>
      <w:numFmt w:val="decimal"/>
      <w:lvlText w:val="%7."/>
      <w:lvlJc w:val="left"/>
      <w:pPr>
        <w:ind w:left="6240" w:hanging="360"/>
      </w:pPr>
    </w:lvl>
    <w:lvl w:ilvl="7" w:tplc="240A0019" w:tentative="1">
      <w:start w:val="1"/>
      <w:numFmt w:val="lowerLetter"/>
      <w:lvlText w:val="%8."/>
      <w:lvlJc w:val="left"/>
      <w:pPr>
        <w:ind w:left="6960" w:hanging="360"/>
      </w:pPr>
    </w:lvl>
    <w:lvl w:ilvl="8" w:tplc="240A001B" w:tentative="1">
      <w:start w:val="1"/>
      <w:numFmt w:val="lowerRoman"/>
      <w:lvlText w:val="%9."/>
      <w:lvlJc w:val="right"/>
      <w:pPr>
        <w:ind w:left="7680" w:hanging="180"/>
      </w:pPr>
    </w:lvl>
  </w:abstractNum>
  <w:abstractNum w:abstractNumId="21" w15:restartNumberingAfterBreak="0">
    <w:nsid w:val="6B655BA1"/>
    <w:multiLevelType w:val="multilevel"/>
    <w:tmpl w:val="22CA262C"/>
    <w:lvl w:ilvl="0">
      <w:start w:val="1"/>
      <w:numFmt w:val="decimal"/>
      <w:lvlText w:val="%1."/>
      <w:lvlJc w:val="left"/>
      <w:pPr>
        <w:ind w:left="360" w:hanging="360"/>
      </w:pPr>
    </w:lvl>
    <w:lvl w:ilvl="1">
      <w:start w:val="1"/>
      <w:numFmt w:val="bullet"/>
      <w:lvlText w:val=""/>
      <w:lvlJc w:val="left"/>
      <w:pPr>
        <w:ind w:left="1424"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C9C6111"/>
    <w:multiLevelType w:val="hybridMultilevel"/>
    <w:tmpl w:val="0E9E278E"/>
    <w:lvl w:ilvl="0" w:tplc="240A0001">
      <w:start w:val="1"/>
      <w:numFmt w:val="bullet"/>
      <w:lvlText w:val=""/>
      <w:lvlJc w:val="left"/>
      <w:pPr>
        <w:ind w:left="2345" w:hanging="360"/>
      </w:pPr>
      <w:rPr>
        <w:rFonts w:ascii="Symbol" w:hAnsi="Symbol" w:hint="default"/>
      </w:rPr>
    </w:lvl>
    <w:lvl w:ilvl="1" w:tplc="240A0003" w:tentative="1">
      <w:start w:val="1"/>
      <w:numFmt w:val="bullet"/>
      <w:lvlText w:val="o"/>
      <w:lvlJc w:val="left"/>
      <w:pPr>
        <w:ind w:left="2640" w:hanging="360"/>
      </w:pPr>
      <w:rPr>
        <w:rFonts w:ascii="Courier New" w:hAnsi="Courier New" w:cs="Courier New" w:hint="default"/>
      </w:rPr>
    </w:lvl>
    <w:lvl w:ilvl="2" w:tplc="240A0005" w:tentative="1">
      <w:start w:val="1"/>
      <w:numFmt w:val="bullet"/>
      <w:lvlText w:val=""/>
      <w:lvlJc w:val="left"/>
      <w:pPr>
        <w:ind w:left="3360" w:hanging="360"/>
      </w:pPr>
      <w:rPr>
        <w:rFonts w:ascii="Wingdings" w:hAnsi="Wingdings" w:hint="default"/>
      </w:rPr>
    </w:lvl>
    <w:lvl w:ilvl="3" w:tplc="240A0001" w:tentative="1">
      <w:start w:val="1"/>
      <w:numFmt w:val="bullet"/>
      <w:lvlText w:val=""/>
      <w:lvlJc w:val="left"/>
      <w:pPr>
        <w:ind w:left="4080" w:hanging="360"/>
      </w:pPr>
      <w:rPr>
        <w:rFonts w:ascii="Symbol" w:hAnsi="Symbol" w:hint="default"/>
      </w:rPr>
    </w:lvl>
    <w:lvl w:ilvl="4" w:tplc="240A0003" w:tentative="1">
      <w:start w:val="1"/>
      <w:numFmt w:val="bullet"/>
      <w:lvlText w:val="o"/>
      <w:lvlJc w:val="left"/>
      <w:pPr>
        <w:ind w:left="4800" w:hanging="360"/>
      </w:pPr>
      <w:rPr>
        <w:rFonts w:ascii="Courier New" w:hAnsi="Courier New" w:cs="Courier New" w:hint="default"/>
      </w:rPr>
    </w:lvl>
    <w:lvl w:ilvl="5" w:tplc="240A0005" w:tentative="1">
      <w:start w:val="1"/>
      <w:numFmt w:val="bullet"/>
      <w:lvlText w:val=""/>
      <w:lvlJc w:val="left"/>
      <w:pPr>
        <w:ind w:left="5520" w:hanging="360"/>
      </w:pPr>
      <w:rPr>
        <w:rFonts w:ascii="Wingdings" w:hAnsi="Wingdings" w:hint="default"/>
      </w:rPr>
    </w:lvl>
    <w:lvl w:ilvl="6" w:tplc="240A0001" w:tentative="1">
      <w:start w:val="1"/>
      <w:numFmt w:val="bullet"/>
      <w:lvlText w:val=""/>
      <w:lvlJc w:val="left"/>
      <w:pPr>
        <w:ind w:left="6240" w:hanging="360"/>
      </w:pPr>
      <w:rPr>
        <w:rFonts w:ascii="Symbol" w:hAnsi="Symbol" w:hint="default"/>
      </w:rPr>
    </w:lvl>
    <w:lvl w:ilvl="7" w:tplc="240A0003" w:tentative="1">
      <w:start w:val="1"/>
      <w:numFmt w:val="bullet"/>
      <w:lvlText w:val="o"/>
      <w:lvlJc w:val="left"/>
      <w:pPr>
        <w:ind w:left="6960" w:hanging="360"/>
      </w:pPr>
      <w:rPr>
        <w:rFonts w:ascii="Courier New" w:hAnsi="Courier New" w:cs="Courier New" w:hint="default"/>
      </w:rPr>
    </w:lvl>
    <w:lvl w:ilvl="8" w:tplc="240A0005" w:tentative="1">
      <w:start w:val="1"/>
      <w:numFmt w:val="bullet"/>
      <w:lvlText w:val=""/>
      <w:lvlJc w:val="left"/>
      <w:pPr>
        <w:ind w:left="7680" w:hanging="360"/>
      </w:pPr>
      <w:rPr>
        <w:rFonts w:ascii="Wingdings" w:hAnsi="Wingdings" w:hint="default"/>
      </w:rPr>
    </w:lvl>
  </w:abstractNum>
  <w:abstractNum w:abstractNumId="23" w15:restartNumberingAfterBreak="0">
    <w:nsid w:val="7238139A"/>
    <w:multiLevelType w:val="hybridMultilevel"/>
    <w:tmpl w:val="3CD4F58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75964322"/>
    <w:multiLevelType w:val="hybridMultilevel"/>
    <w:tmpl w:val="82CE9650"/>
    <w:lvl w:ilvl="0" w:tplc="240A0001">
      <w:start w:val="1"/>
      <w:numFmt w:val="bullet"/>
      <w:lvlText w:val=""/>
      <w:lvlJc w:val="left"/>
      <w:pPr>
        <w:ind w:left="644" w:hanging="360"/>
      </w:pPr>
      <w:rPr>
        <w:rFonts w:ascii="Symbol" w:hAnsi="Symbol" w:cs="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25" w15:restartNumberingAfterBreak="0">
    <w:nsid w:val="7B750EC0"/>
    <w:multiLevelType w:val="hybridMultilevel"/>
    <w:tmpl w:val="0CAA24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7729984">
    <w:abstractNumId w:val="15"/>
  </w:num>
  <w:num w:numId="2" w16cid:durableId="1558317160">
    <w:abstractNumId w:val="0"/>
  </w:num>
  <w:num w:numId="3" w16cid:durableId="52386627">
    <w:abstractNumId w:val="17"/>
  </w:num>
  <w:num w:numId="4" w16cid:durableId="1750230414">
    <w:abstractNumId w:val="25"/>
  </w:num>
  <w:num w:numId="5" w16cid:durableId="285283210">
    <w:abstractNumId w:val="23"/>
  </w:num>
  <w:num w:numId="6" w16cid:durableId="392772462">
    <w:abstractNumId w:val="21"/>
  </w:num>
  <w:num w:numId="7" w16cid:durableId="1243103583">
    <w:abstractNumId w:val="16"/>
  </w:num>
  <w:num w:numId="8" w16cid:durableId="1512720781">
    <w:abstractNumId w:val="5"/>
  </w:num>
  <w:num w:numId="9" w16cid:durableId="797533163">
    <w:abstractNumId w:val="10"/>
  </w:num>
  <w:num w:numId="10" w16cid:durableId="309556501">
    <w:abstractNumId w:val="24"/>
  </w:num>
  <w:num w:numId="11" w16cid:durableId="874586306">
    <w:abstractNumId w:val="3"/>
  </w:num>
  <w:num w:numId="12" w16cid:durableId="417673021">
    <w:abstractNumId w:val="7"/>
  </w:num>
  <w:num w:numId="13" w16cid:durableId="63771027">
    <w:abstractNumId w:val="13"/>
  </w:num>
  <w:num w:numId="14" w16cid:durableId="712733211">
    <w:abstractNumId w:val="1"/>
  </w:num>
  <w:num w:numId="15" w16cid:durableId="1388795024">
    <w:abstractNumId w:val="12"/>
  </w:num>
  <w:num w:numId="16" w16cid:durableId="1024095525">
    <w:abstractNumId w:val="19"/>
  </w:num>
  <w:num w:numId="17" w16cid:durableId="54282116">
    <w:abstractNumId w:val="8"/>
  </w:num>
  <w:num w:numId="18" w16cid:durableId="1947733262">
    <w:abstractNumId w:val="14"/>
  </w:num>
  <w:num w:numId="19" w16cid:durableId="496729164">
    <w:abstractNumId w:val="11"/>
  </w:num>
  <w:num w:numId="20" w16cid:durableId="1456364299">
    <w:abstractNumId w:val="15"/>
  </w:num>
  <w:num w:numId="21" w16cid:durableId="1610894624">
    <w:abstractNumId w:val="22"/>
  </w:num>
  <w:num w:numId="22" w16cid:durableId="219559467">
    <w:abstractNumId w:val="20"/>
  </w:num>
  <w:num w:numId="23" w16cid:durableId="1818763401">
    <w:abstractNumId w:val="4"/>
  </w:num>
  <w:num w:numId="24" w16cid:durableId="111441284">
    <w:abstractNumId w:val="2"/>
  </w:num>
  <w:num w:numId="25" w16cid:durableId="1483545743">
    <w:abstractNumId w:val="9"/>
  </w:num>
  <w:num w:numId="26" w16cid:durableId="909196507">
    <w:abstractNumId w:val="6"/>
  </w:num>
  <w:num w:numId="27" w16cid:durableId="747266849">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milo Andrés Díaz Gómez">
    <w15:presenceInfo w15:providerId="Windows Live" w15:userId="0ae0bfa1070be200"/>
  </w15:person>
  <w15:person w15:author="Steff Guzmán">
    <w15:presenceInfo w15:providerId="Windows Live" w15:userId="f851fb9d874fde86"/>
  </w15:person>
  <w15:person w15:author="JHONATAN MAURICIO VILLARREAL CORREDOR">
    <w15:presenceInfo w15:providerId="AD" w15:userId="S::jmvillarealc@academia.usbbog.edu.co::863fa26b-9bb8-4451-aae4-68397e2df0a3"/>
  </w15:person>
  <w15:person w15:author="DIANA CAROLINA CANDIA HERRERA">
    <w15:presenceInfo w15:providerId="AD" w15:userId="S::diana.candia@ibero.edu.co::3843b8ef-bcfa-44e4-a413-c1fc180ceaaa"/>
  </w15:person>
  <w15:person w15:author="JUAN ESTEBAN CONTRERAS DIAZ">
    <w15:presenceInfo w15:providerId="AD" w15:userId="S::jecontrerasd@academia.usbbog.edu.co::1b6289cc-ff01-45cd-bbc6-d30edf827bea"/>
  </w15:person>
  <w15:person w15:author="Nikolay Lenin Reyes Jalizev">
    <w15:presenceInfo w15:providerId="AD" w15:userId="S::p.nreyes@academia.usbbog.edu.co::c7ddea46-00c3-4283-b3b6-3fe129a5e2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9A4"/>
    <w:rsid w:val="00004BB8"/>
    <w:rsid w:val="00026C3C"/>
    <w:rsid w:val="00034F0D"/>
    <w:rsid w:val="00041288"/>
    <w:rsid w:val="000438AB"/>
    <w:rsid w:val="000602C2"/>
    <w:rsid w:val="00060BB7"/>
    <w:rsid w:val="00061295"/>
    <w:rsid w:val="000717E0"/>
    <w:rsid w:val="00074D5B"/>
    <w:rsid w:val="00076F39"/>
    <w:rsid w:val="0009606A"/>
    <w:rsid w:val="00096C90"/>
    <w:rsid w:val="000A2F1B"/>
    <w:rsid w:val="000D1684"/>
    <w:rsid w:val="000D40F7"/>
    <w:rsid w:val="000E1688"/>
    <w:rsid w:val="000E36C6"/>
    <w:rsid w:val="000F282E"/>
    <w:rsid w:val="000F72EA"/>
    <w:rsid w:val="001023B2"/>
    <w:rsid w:val="00104D00"/>
    <w:rsid w:val="001138BE"/>
    <w:rsid w:val="00124BF5"/>
    <w:rsid w:val="00127098"/>
    <w:rsid w:val="00154CFC"/>
    <w:rsid w:val="00162569"/>
    <w:rsid w:val="00166BA6"/>
    <w:rsid w:val="00173BDD"/>
    <w:rsid w:val="00195997"/>
    <w:rsid w:val="001A7BEA"/>
    <w:rsid w:val="001B191D"/>
    <w:rsid w:val="001B5115"/>
    <w:rsid w:val="001C4568"/>
    <w:rsid w:val="001D5052"/>
    <w:rsid w:val="001D72EC"/>
    <w:rsid w:val="001F25C4"/>
    <w:rsid w:val="00210F92"/>
    <w:rsid w:val="0021407E"/>
    <w:rsid w:val="00215A76"/>
    <w:rsid w:val="00227468"/>
    <w:rsid w:val="0023220F"/>
    <w:rsid w:val="00244CE1"/>
    <w:rsid w:val="00245F28"/>
    <w:rsid w:val="00247AA5"/>
    <w:rsid w:val="00247E6E"/>
    <w:rsid w:val="002503E2"/>
    <w:rsid w:val="0026198E"/>
    <w:rsid w:val="00261A6D"/>
    <w:rsid w:val="0027258A"/>
    <w:rsid w:val="00274ACD"/>
    <w:rsid w:val="00285C66"/>
    <w:rsid w:val="00287D6C"/>
    <w:rsid w:val="0029481E"/>
    <w:rsid w:val="002B11D4"/>
    <w:rsid w:val="002B569F"/>
    <w:rsid w:val="002B5985"/>
    <w:rsid w:val="002C2956"/>
    <w:rsid w:val="002D6B97"/>
    <w:rsid w:val="002E28E0"/>
    <w:rsid w:val="002E5D5A"/>
    <w:rsid w:val="003064BF"/>
    <w:rsid w:val="00311749"/>
    <w:rsid w:val="003128E3"/>
    <w:rsid w:val="00323D57"/>
    <w:rsid w:val="00330818"/>
    <w:rsid w:val="003317CC"/>
    <w:rsid w:val="00337CA2"/>
    <w:rsid w:val="0034220E"/>
    <w:rsid w:val="0035001A"/>
    <w:rsid w:val="00352D18"/>
    <w:rsid w:val="0035773E"/>
    <w:rsid w:val="003653E0"/>
    <w:rsid w:val="00365E74"/>
    <w:rsid w:val="003830C4"/>
    <w:rsid w:val="003966D0"/>
    <w:rsid w:val="003A3C4F"/>
    <w:rsid w:val="003A469E"/>
    <w:rsid w:val="003B3DC1"/>
    <w:rsid w:val="003B4886"/>
    <w:rsid w:val="003D0229"/>
    <w:rsid w:val="003D4F76"/>
    <w:rsid w:val="003E1A28"/>
    <w:rsid w:val="003E24BD"/>
    <w:rsid w:val="003E2519"/>
    <w:rsid w:val="003F1CBB"/>
    <w:rsid w:val="00401A7C"/>
    <w:rsid w:val="00405EF3"/>
    <w:rsid w:val="00424606"/>
    <w:rsid w:val="00425604"/>
    <w:rsid w:val="00440B06"/>
    <w:rsid w:val="004441E7"/>
    <w:rsid w:val="004660EF"/>
    <w:rsid w:val="00472E02"/>
    <w:rsid w:val="00473DA3"/>
    <w:rsid w:val="00475EDD"/>
    <w:rsid w:val="00482888"/>
    <w:rsid w:val="00482E84"/>
    <w:rsid w:val="00485448"/>
    <w:rsid w:val="004858E2"/>
    <w:rsid w:val="004A5C40"/>
    <w:rsid w:val="004C4EDB"/>
    <w:rsid w:val="004D6B6A"/>
    <w:rsid w:val="004D6CBA"/>
    <w:rsid w:val="004D7820"/>
    <w:rsid w:val="004E3955"/>
    <w:rsid w:val="00502685"/>
    <w:rsid w:val="00507115"/>
    <w:rsid w:val="00510C2D"/>
    <w:rsid w:val="00511483"/>
    <w:rsid w:val="0052249A"/>
    <w:rsid w:val="00522BFA"/>
    <w:rsid w:val="0052426F"/>
    <w:rsid w:val="0052580A"/>
    <w:rsid w:val="00530057"/>
    <w:rsid w:val="00530C45"/>
    <w:rsid w:val="00534D76"/>
    <w:rsid w:val="0054236C"/>
    <w:rsid w:val="005632BE"/>
    <w:rsid w:val="00563D8E"/>
    <w:rsid w:val="00564FB9"/>
    <w:rsid w:val="00567F5D"/>
    <w:rsid w:val="005814B4"/>
    <w:rsid w:val="00583F4A"/>
    <w:rsid w:val="00587923"/>
    <w:rsid w:val="005A4444"/>
    <w:rsid w:val="005C4C59"/>
    <w:rsid w:val="005E4089"/>
    <w:rsid w:val="005E654F"/>
    <w:rsid w:val="0061091D"/>
    <w:rsid w:val="00614520"/>
    <w:rsid w:val="00616790"/>
    <w:rsid w:val="0062064A"/>
    <w:rsid w:val="006300A7"/>
    <w:rsid w:val="00635654"/>
    <w:rsid w:val="00637A82"/>
    <w:rsid w:val="00655B27"/>
    <w:rsid w:val="00682C23"/>
    <w:rsid w:val="006864DA"/>
    <w:rsid w:val="006B2B91"/>
    <w:rsid w:val="006C7FDD"/>
    <w:rsid w:val="006D2CBC"/>
    <w:rsid w:val="006D3013"/>
    <w:rsid w:val="006E680E"/>
    <w:rsid w:val="006E7BA5"/>
    <w:rsid w:val="006F513C"/>
    <w:rsid w:val="00703E7F"/>
    <w:rsid w:val="00704945"/>
    <w:rsid w:val="00704F4F"/>
    <w:rsid w:val="00711D19"/>
    <w:rsid w:val="0071484C"/>
    <w:rsid w:val="0071672E"/>
    <w:rsid w:val="00716C25"/>
    <w:rsid w:val="00717998"/>
    <w:rsid w:val="00717F4F"/>
    <w:rsid w:val="00721499"/>
    <w:rsid w:val="00730C1C"/>
    <w:rsid w:val="00731CFB"/>
    <w:rsid w:val="007422E2"/>
    <w:rsid w:val="00771EC6"/>
    <w:rsid w:val="00773FA4"/>
    <w:rsid w:val="007743C4"/>
    <w:rsid w:val="007760E0"/>
    <w:rsid w:val="00776339"/>
    <w:rsid w:val="0078443C"/>
    <w:rsid w:val="00785CED"/>
    <w:rsid w:val="00787DED"/>
    <w:rsid w:val="007A2EAF"/>
    <w:rsid w:val="007A5D17"/>
    <w:rsid w:val="007A700C"/>
    <w:rsid w:val="007B4083"/>
    <w:rsid w:val="007C2C63"/>
    <w:rsid w:val="007D4E2B"/>
    <w:rsid w:val="007E1986"/>
    <w:rsid w:val="007E2CE8"/>
    <w:rsid w:val="007E72E0"/>
    <w:rsid w:val="007F0032"/>
    <w:rsid w:val="007F08E5"/>
    <w:rsid w:val="007F28DA"/>
    <w:rsid w:val="00800E27"/>
    <w:rsid w:val="00811FFA"/>
    <w:rsid w:val="00836B69"/>
    <w:rsid w:val="008429A4"/>
    <w:rsid w:val="00842F9D"/>
    <w:rsid w:val="00843772"/>
    <w:rsid w:val="0085500C"/>
    <w:rsid w:val="00855783"/>
    <w:rsid w:val="0087118D"/>
    <w:rsid w:val="0087174B"/>
    <w:rsid w:val="00871796"/>
    <w:rsid w:val="00876DB9"/>
    <w:rsid w:val="00882EC9"/>
    <w:rsid w:val="00884042"/>
    <w:rsid w:val="00887032"/>
    <w:rsid w:val="008A15AC"/>
    <w:rsid w:val="008C0260"/>
    <w:rsid w:val="008C19D9"/>
    <w:rsid w:val="008D3197"/>
    <w:rsid w:val="008D3D27"/>
    <w:rsid w:val="008E714E"/>
    <w:rsid w:val="008F2E62"/>
    <w:rsid w:val="008F5D5A"/>
    <w:rsid w:val="00920203"/>
    <w:rsid w:val="00925111"/>
    <w:rsid w:val="00935104"/>
    <w:rsid w:val="009514A2"/>
    <w:rsid w:val="00952EC4"/>
    <w:rsid w:val="00956AE0"/>
    <w:rsid w:val="00961E4C"/>
    <w:rsid w:val="00975DD0"/>
    <w:rsid w:val="00987997"/>
    <w:rsid w:val="0099390D"/>
    <w:rsid w:val="0099534E"/>
    <w:rsid w:val="00996369"/>
    <w:rsid w:val="009B6777"/>
    <w:rsid w:val="009E31D3"/>
    <w:rsid w:val="00A023DA"/>
    <w:rsid w:val="00A0414F"/>
    <w:rsid w:val="00A13A1C"/>
    <w:rsid w:val="00A17136"/>
    <w:rsid w:val="00A251FC"/>
    <w:rsid w:val="00A2571A"/>
    <w:rsid w:val="00A27A2A"/>
    <w:rsid w:val="00A3385F"/>
    <w:rsid w:val="00A42751"/>
    <w:rsid w:val="00A715B1"/>
    <w:rsid w:val="00A75A3A"/>
    <w:rsid w:val="00A77CC0"/>
    <w:rsid w:val="00A83442"/>
    <w:rsid w:val="00A84241"/>
    <w:rsid w:val="00A858A6"/>
    <w:rsid w:val="00A935E9"/>
    <w:rsid w:val="00A968A5"/>
    <w:rsid w:val="00AA1CC1"/>
    <w:rsid w:val="00AC0534"/>
    <w:rsid w:val="00AC054D"/>
    <w:rsid w:val="00AC67EC"/>
    <w:rsid w:val="00AC7859"/>
    <w:rsid w:val="00AE0D6C"/>
    <w:rsid w:val="00AE3134"/>
    <w:rsid w:val="00B02FFC"/>
    <w:rsid w:val="00B048F9"/>
    <w:rsid w:val="00B11711"/>
    <w:rsid w:val="00B13963"/>
    <w:rsid w:val="00B15157"/>
    <w:rsid w:val="00B1585C"/>
    <w:rsid w:val="00B21BAF"/>
    <w:rsid w:val="00B222FE"/>
    <w:rsid w:val="00B372B4"/>
    <w:rsid w:val="00B40FCE"/>
    <w:rsid w:val="00B4494C"/>
    <w:rsid w:val="00B454D4"/>
    <w:rsid w:val="00B459BD"/>
    <w:rsid w:val="00B46685"/>
    <w:rsid w:val="00B7041A"/>
    <w:rsid w:val="00B97524"/>
    <w:rsid w:val="00BA5E14"/>
    <w:rsid w:val="00BB2A66"/>
    <w:rsid w:val="00BB53D7"/>
    <w:rsid w:val="00BC3B73"/>
    <w:rsid w:val="00BC48D4"/>
    <w:rsid w:val="00BD156E"/>
    <w:rsid w:val="00BD3055"/>
    <w:rsid w:val="00BD6B2C"/>
    <w:rsid w:val="00BE50D1"/>
    <w:rsid w:val="00BF20AD"/>
    <w:rsid w:val="00BF5DAF"/>
    <w:rsid w:val="00C01A29"/>
    <w:rsid w:val="00C038A4"/>
    <w:rsid w:val="00C04ECF"/>
    <w:rsid w:val="00C136C9"/>
    <w:rsid w:val="00C159D3"/>
    <w:rsid w:val="00C3334A"/>
    <w:rsid w:val="00C513D5"/>
    <w:rsid w:val="00C52F7B"/>
    <w:rsid w:val="00C602E3"/>
    <w:rsid w:val="00C8629C"/>
    <w:rsid w:val="00C87243"/>
    <w:rsid w:val="00C87BD4"/>
    <w:rsid w:val="00C91454"/>
    <w:rsid w:val="00C96C4B"/>
    <w:rsid w:val="00CA69E4"/>
    <w:rsid w:val="00CE074B"/>
    <w:rsid w:val="00CF6FBB"/>
    <w:rsid w:val="00D00CDF"/>
    <w:rsid w:val="00D22914"/>
    <w:rsid w:val="00D24BD1"/>
    <w:rsid w:val="00D3228C"/>
    <w:rsid w:val="00D44DB4"/>
    <w:rsid w:val="00D5049C"/>
    <w:rsid w:val="00D543AC"/>
    <w:rsid w:val="00D54697"/>
    <w:rsid w:val="00D56345"/>
    <w:rsid w:val="00D66BB6"/>
    <w:rsid w:val="00D843F5"/>
    <w:rsid w:val="00D85674"/>
    <w:rsid w:val="00D87C98"/>
    <w:rsid w:val="00D904FD"/>
    <w:rsid w:val="00D95FB8"/>
    <w:rsid w:val="00DA0116"/>
    <w:rsid w:val="00DA2FEC"/>
    <w:rsid w:val="00DA6908"/>
    <w:rsid w:val="00DA6BE6"/>
    <w:rsid w:val="00DB0B24"/>
    <w:rsid w:val="00DB7D3C"/>
    <w:rsid w:val="00DC078A"/>
    <w:rsid w:val="00DD010B"/>
    <w:rsid w:val="00DF131A"/>
    <w:rsid w:val="00DF1D3C"/>
    <w:rsid w:val="00DF553C"/>
    <w:rsid w:val="00E0623D"/>
    <w:rsid w:val="00E07D42"/>
    <w:rsid w:val="00E30F2C"/>
    <w:rsid w:val="00E33EFD"/>
    <w:rsid w:val="00E37D52"/>
    <w:rsid w:val="00E4143F"/>
    <w:rsid w:val="00E45F01"/>
    <w:rsid w:val="00E57649"/>
    <w:rsid w:val="00E94FEB"/>
    <w:rsid w:val="00EC2EEF"/>
    <w:rsid w:val="00EC3473"/>
    <w:rsid w:val="00ED1460"/>
    <w:rsid w:val="00ED18B0"/>
    <w:rsid w:val="00EE49B4"/>
    <w:rsid w:val="00EE67FE"/>
    <w:rsid w:val="00EF7707"/>
    <w:rsid w:val="00F0205D"/>
    <w:rsid w:val="00F05454"/>
    <w:rsid w:val="00F06B7C"/>
    <w:rsid w:val="00F37A51"/>
    <w:rsid w:val="00F44EC0"/>
    <w:rsid w:val="00F504C8"/>
    <w:rsid w:val="00F66BD8"/>
    <w:rsid w:val="00F84DD3"/>
    <w:rsid w:val="00F91A33"/>
    <w:rsid w:val="00F96BAA"/>
    <w:rsid w:val="00F974D3"/>
    <w:rsid w:val="00F978D4"/>
    <w:rsid w:val="00FA2335"/>
    <w:rsid w:val="00FA3B96"/>
    <w:rsid w:val="00FC0531"/>
    <w:rsid w:val="00FC3B69"/>
    <w:rsid w:val="00FC60AD"/>
    <w:rsid w:val="00FD1BAF"/>
    <w:rsid w:val="00FE36F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3B6D82"/>
  <w15:chartTrackingRefBased/>
  <w15:docId w15:val="{8513E178-83F5-409C-8EA6-7C1C0F5EF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29A4"/>
    <w:pPr>
      <w:spacing w:after="0" w:line="360" w:lineRule="auto"/>
      <w:jc w:val="both"/>
    </w:pPr>
    <w:rPr>
      <w:rFonts w:ascii="Times New Roman" w:hAnsi="Times New Roman"/>
      <w:sz w:val="24"/>
    </w:rPr>
  </w:style>
  <w:style w:type="paragraph" w:styleId="Ttulo1">
    <w:name w:val="heading 1"/>
    <w:basedOn w:val="Normal"/>
    <w:next w:val="Normal"/>
    <w:link w:val="Ttulo1Car"/>
    <w:uiPriority w:val="9"/>
    <w:qFormat/>
    <w:rsid w:val="00836B6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aliases w:val="Nivel 2 APA"/>
    <w:basedOn w:val="Normal"/>
    <w:next w:val="Normal"/>
    <w:link w:val="Ttulo2Car"/>
    <w:uiPriority w:val="9"/>
    <w:unhideWhenUsed/>
    <w:qFormat/>
    <w:rsid w:val="007A700C"/>
    <w:pPr>
      <w:keepNext/>
      <w:keepLines/>
      <w:spacing w:after="360"/>
      <w:jc w:val="left"/>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7A700C"/>
    <w:pPr>
      <w:keepNext/>
      <w:keepLines/>
      <w:spacing w:before="4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unhideWhenUsed/>
    <w:qFormat/>
    <w:rsid w:val="007A700C"/>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287D6C"/>
    <w:pPr>
      <w:keepNext/>
      <w:keepLines/>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287D6C"/>
    <w:pPr>
      <w:keepNext/>
      <w:keepLines/>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A42751"/>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stilo2">
    <w:name w:val="Estilo2"/>
    <w:basedOn w:val="Fuentedeprrafopredeter"/>
    <w:uiPriority w:val="1"/>
    <w:rsid w:val="008429A4"/>
    <w:rPr>
      <w:rFonts w:ascii="Times New Roman" w:hAnsi="Times New Roman"/>
      <w:sz w:val="24"/>
    </w:rPr>
  </w:style>
  <w:style w:type="character" w:customStyle="1" w:styleId="Estilo3">
    <w:name w:val="Estilo3"/>
    <w:basedOn w:val="Fuentedeprrafopredeter"/>
    <w:uiPriority w:val="1"/>
    <w:rsid w:val="008429A4"/>
    <w:rPr>
      <w:rFonts w:ascii="Times New Roman" w:hAnsi="Times New Roman"/>
      <w:sz w:val="24"/>
    </w:rPr>
  </w:style>
  <w:style w:type="character" w:customStyle="1" w:styleId="Estilo7">
    <w:name w:val="Estilo7"/>
    <w:basedOn w:val="Fuentedeprrafopredeter"/>
    <w:uiPriority w:val="1"/>
    <w:rsid w:val="008429A4"/>
    <w:rPr>
      <w:rFonts w:ascii="Times New Roman" w:hAnsi="Times New Roman"/>
      <w:sz w:val="24"/>
    </w:rPr>
  </w:style>
  <w:style w:type="character" w:customStyle="1" w:styleId="Estilo8">
    <w:name w:val="Estilo8"/>
    <w:basedOn w:val="Fuentedeprrafopredeter"/>
    <w:uiPriority w:val="1"/>
    <w:rsid w:val="008429A4"/>
    <w:rPr>
      <w:rFonts w:ascii="Times New Roman" w:hAnsi="Times New Roman"/>
      <w:sz w:val="24"/>
    </w:rPr>
  </w:style>
  <w:style w:type="paragraph" w:styleId="Textocomentario">
    <w:name w:val="annotation text"/>
    <w:basedOn w:val="Normal"/>
    <w:link w:val="TextocomentarioCar"/>
    <w:uiPriority w:val="99"/>
    <w:unhideWhenUsed/>
    <w:rsid w:val="008429A4"/>
    <w:pPr>
      <w:spacing w:line="240" w:lineRule="auto"/>
    </w:pPr>
    <w:rPr>
      <w:sz w:val="20"/>
      <w:szCs w:val="20"/>
    </w:rPr>
  </w:style>
  <w:style w:type="character" w:customStyle="1" w:styleId="TextocomentarioCar">
    <w:name w:val="Texto comentario Car"/>
    <w:basedOn w:val="Fuentedeprrafopredeter"/>
    <w:link w:val="Textocomentario"/>
    <w:uiPriority w:val="99"/>
    <w:rsid w:val="008429A4"/>
    <w:rPr>
      <w:rFonts w:ascii="Times New Roman" w:hAnsi="Times New Roman"/>
      <w:sz w:val="20"/>
      <w:szCs w:val="20"/>
    </w:rPr>
  </w:style>
  <w:style w:type="character" w:styleId="Refdenotaalfinal">
    <w:name w:val="endnote reference"/>
    <w:basedOn w:val="Fuentedeprrafopredeter"/>
    <w:uiPriority w:val="99"/>
    <w:semiHidden/>
    <w:unhideWhenUsed/>
    <w:rsid w:val="008429A4"/>
    <w:rPr>
      <w:vertAlign w:val="superscript"/>
    </w:rPr>
  </w:style>
  <w:style w:type="paragraph" w:customStyle="1" w:styleId="PrrAPA">
    <w:name w:val="Párr.APA"/>
    <w:basedOn w:val="Normal"/>
    <w:link w:val="PrrAPACar"/>
    <w:qFormat/>
    <w:rsid w:val="008429A4"/>
    <w:pPr>
      <w:ind w:firstLine="709"/>
    </w:pPr>
    <w:rPr>
      <w:rFonts w:cs="Times New Roman"/>
      <w:szCs w:val="24"/>
    </w:rPr>
  </w:style>
  <w:style w:type="character" w:customStyle="1" w:styleId="PrrAPACar">
    <w:name w:val="Párr.APA Car"/>
    <w:basedOn w:val="Fuentedeprrafopredeter"/>
    <w:link w:val="PrrAPA"/>
    <w:rsid w:val="008429A4"/>
    <w:rPr>
      <w:rFonts w:ascii="Times New Roman" w:hAnsi="Times New Roman" w:cs="Times New Roman"/>
      <w:sz w:val="24"/>
      <w:szCs w:val="24"/>
    </w:rPr>
  </w:style>
  <w:style w:type="character" w:styleId="Refdecomentario">
    <w:name w:val="annotation reference"/>
    <w:basedOn w:val="Fuentedeprrafopredeter"/>
    <w:uiPriority w:val="99"/>
    <w:semiHidden/>
    <w:unhideWhenUsed/>
    <w:rsid w:val="00530057"/>
    <w:rPr>
      <w:sz w:val="16"/>
      <w:szCs w:val="16"/>
    </w:rPr>
  </w:style>
  <w:style w:type="character" w:customStyle="1" w:styleId="Estilo10">
    <w:name w:val="Estilo10"/>
    <w:basedOn w:val="Fuentedeprrafopredeter"/>
    <w:uiPriority w:val="1"/>
    <w:rsid w:val="00530057"/>
    <w:rPr>
      <w:rFonts w:ascii="Times New Roman" w:hAnsi="Times New Roman" w:cs="Times New Roman" w:hint="default"/>
      <w:sz w:val="20"/>
    </w:rPr>
  </w:style>
  <w:style w:type="table" w:styleId="Tablaconcuadrcula">
    <w:name w:val="Table Grid"/>
    <w:basedOn w:val="Tablanormal"/>
    <w:uiPriority w:val="39"/>
    <w:rsid w:val="00530057"/>
    <w:pPr>
      <w:spacing w:after="0" w:line="240" w:lineRule="auto"/>
    </w:pPr>
    <w:rPr>
      <w:rFonts w:ascii="Times New Roman" w:hAnsi="Times New Roman"/>
      <w:sz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5D17"/>
    <w:pPr>
      <w:spacing w:before="100" w:beforeAutospacing="1" w:after="100" w:afterAutospacing="1" w:line="240" w:lineRule="auto"/>
      <w:jc w:val="left"/>
    </w:pPr>
    <w:rPr>
      <w:rFonts w:eastAsia="Times New Roman" w:cs="Times New Roman"/>
      <w:szCs w:val="24"/>
      <w:lang w:eastAsia="es-CO"/>
    </w:rPr>
  </w:style>
  <w:style w:type="paragraph" w:styleId="Encabezado">
    <w:name w:val="header"/>
    <w:basedOn w:val="Normal"/>
    <w:link w:val="EncabezadoCar"/>
    <w:uiPriority w:val="99"/>
    <w:unhideWhenUsed/>
    <w:rsid w:val="00AC054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AC054D"/>
    <w:rPr>
      <w:rFonts w:ascii="Times New Roman" w:hAnsi="Times New Roman"/>
      <w:sz w:val="24"/>
    </w:rPr>
  </w:style>
  <w:style w:type="paragraph" w:styleId="Piedepgina">
    <w:name w:val="footer"/>
    <w:basedOn w:val="Normal"/>
    <w:link w:val="PiedepginaCar"/>
    <w:uiPriority w:val="99"/>
    <w:unhideWhenUsed/>
    <w:rsid w:val="00AC054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AC054D"/>
    <w:rPr>
      <w:rFonts w:ascii="Times New Roman" w:hAnsi="Times New Roman"/>
      <w:sz w:val="24"/>
    </w:rPr>
  </w:style>
  <w:style w:type="paragraph" w:styleId="Prrafodelista">
    <w:name w:val="List Paragraph"/>
    <w:basedOn w:val="Normal"/>
    <w:uiPriority w:val="34"/>
    <w:qFormat/>
    <w:rsid w:val="00AC054D"/>
    <w:pPr>
      <w:contextualSpacing/>
    </w:pPr>
  </w:style>
  <w:style w:type="character" w:styleId="Textoennegrita">
    <w:name w:val="Strong"/>
    <w:basedOn w:val="Fuentedeprrafopredeter"/>
    <w:uiPriority w:val="22"/>
    <w:qFormat/>
    <w:rsid w:val="00B048F9"/>
    <w:rPr>
      <w:b/>
      <w:bCs/>
    </w:rPr>
  </w:style>
  <w:style w:type="paragraph" w:styleId="Descripcin">
    <w:name w:val="caption"/>
    <w:basedOn w:val="Normal"/>
    <w:next w:val="Normal"/>
    <w:uiPriority w:val="35"/>
    <w:unhideWhenUsed/>
    <w:qFormat/>
    <w:rsid w:val="0052249A"/>
    <w:pPr>
      <w:spacing w:after="120" w:line="240" w:lineRule="auto"/>
      <w:jc w:val="left"/>
    </w:pPr>
    <w:rPr>
      <w:b/>
      <w:iCs/>
      <w:szCs w:val="18"/>
    </w:rPr>
  </w:style>
  <w:style w:type="table" w:styleId="Tablaconcuadrcula4-nfasis2">
    <w:name w:val="Grid Table 4 Accent 2"/>
    <w:basedOn w:val="Tablanormal"/>
    <w:uiPriority w:val="49"/>
    <w:rsid w:val="00D5049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5oscura">
    <w:name w:val="Grid Table 5 Dark"/>
    <w:basedOn w:val="Tablanormal"/>
    <w:uiPriority w:val="50"/>
    <w:rsid w:val="003E251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Sinespaciado">
    <w:name w:val="No Spacing"/>
    <w:uiPriority w:val="1"/>
    <w:qFormat/>
    <w:rsid w:val="00A17136"/>
    <w:pPr>
      <w:spacing w:after="0" w:line="240" w:lineRule="auto"/>
    </w:pPr>
    <w:rPr>
      <w:rFonts w:ascii="Calibri" w:eastAsia="Calibri" w:hAnsi="Calibri" w:cs="Times New Roman"/>
    </w:rPr>
  </w:style>
  <w:style w:type="paragraph" w:customStyle="1" w:styleId="Normal1">
    <w:name w:val="Normal1"/>
    <w:basedOn w:val="Normal"/>
    <w:link w:val="normalCar"/>
    <w:qFormat/>
    <w:rsid w:val="00A17136"/>
    <w:pPr>
      <w:spacing w:after="160" w:line="259" w:lineRule="auto"/>
      <w:jc w:val="left"/>
    </w:pPr>
  </w:style>
  <w:style w:type="character" w:customStyle="1" w:styleId="normalCar">
    <w:name w:val="normal Car"/>
    <w:basedOn w:val="Fuentedeprrafopredeter"/>
    <w:link w:val="Normal1"/>
    <w:rsid w:val="00A17136"/>
    <w:rPr>
      <w:rFonts w:ascii="Times New Roman" w:hAnsi="Times New Roman"/>
      <w:sz w:val="24"/>
    </w:rPr>
  </w:style>
  <w:style w:type="paragraph" w:styleId="Bibliografa">
    <w:name w:val="Bibliography"/>
    <w:basedOn w:val="Normal"/>
    <w:next w:val="Normal"/>
    <w:uiPriority w:val="37"/>
    <w:unhideWhenUsed/>
    <w:rsid w:val="00154CFC"/>
  </w:style>
  <w:style w:type="character" w:styleId="Hipervnculo">
    <w:name w:val="Hyperlink"/>
    <w:basedOn w:val="Fuentedeprrafopredeter"/>
    <w:uiPriority w:val="99"/>
    <w:unhideWhenUsed/>
    <w:rsid w:val="00785CED"/>
    <w:rPr>
      <w:color w:val="0563C1" w:themeColor="hyperlink"/>
      <w:u w:val="single"/>
    </w:rPr>
  </w:style>
  <w:style w:type="character" w:customStyle="1" w:styleId="Ttulo2Car">
    <w:name w:val="Título 2 Car"/>
    <w:aliases w:val="Nivel 2 APA Car"/>
    <w:basedOn w:val="Fuentedeprrafopredeter"/>
    <w:link w:val="Ttulo2"/>
    <w:uiPriority w:val="9"/>
    <w:rsid w:val="007A700C"/>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rsid w:val="007A700C"/>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7A700C"/>
    <w:rPr>
      <w:rFonts w:asciiTheme="majorHAnsi" w:eastAsiaTheme="majorEastAsia" w:hAnsiTheme="majorHAnsi" w:cstheme="majorBidi"/>
      <w:i/>
      <w:iCs/>
      <w:color w:val="2F5496" w:themeColor="accent1" w:themeShade="BF"/>
      <w:sz w:val="24"/>
    </w:rPr>
  </w:style>
  <w:style w:type="paragraph" w:customStyle="1" w:styleId="Cita40">
    <w:name w:val="Cita+40"/>
    <w:basedOn w:val="Textocomentario"/>
    <w:link w:val="Cita40Car"/>
    <w:qFormat/>
    <w:rsid w:val="007A700C"/>
    <w:pPr>
      <w:spacing w:line="360" w:lineRule="auto"/>
      <w:ind w:left="709"/>
    </w:pPr>
    <w:rPr>
      <w:sz w:val="24"/>
    </w:rPr>
  </w:style>
  <w:style w:type="character" w:customStyle="1" w:styleId="Cita40Car">
    <w:name w:val="Cita+40 Car"/>
    <w:basedOn w:val="Fuentedeprrafopredeter"/>
    <w:link w:val="Cita40"/>
    <w:rsid w:val="007A700C"/>
    <w:rPr>
      <w:rFonts w:ascii="Times New Roman" w:hAnsi="Times New Roman"/>
      <w:sz w:val="24"/>
      <w:szCs w:val="20"/>
    </w:rPr>
  </w:style>
  <w:style w:type="character" w:customStyle="1" w:styleId="normaltextrun">
    <w:name w:val="normaltextrun"/>
    <w:basedOn w:val="Fuentedeprrafopredeter"/>
    <w:rsid w:val="007A700C"/>
  </w:style>
  <w:style w:type="character" w:customStyle="1" w:styleId="Ttulo1Car">
    <w:name w:val="Título 1 Car"/>
    <w:basedOn w:val="Fuentedeprrafopredeter"/>
    <w:link w:val="Ttulo1"/>
    <w:uiPriority w:val="9"/>
    <w:rsid w:val="00836B69"/>
    <w:rPr>
      <w:rFonts w:asciiTheme="majorHAnsi" w:eastAsiaTheme="majorEastAsia" w:hAnsiTheme="majorHAnsi" w:cstheme="majorBidi"/>
      <w:color w:val="2F5496" w:themeColor="accent1" w:themeShade="BF"/>
      <w:sz w:val="32"/>
      <w:szCs w:val="32"/>
    </w:rPr>
  </w:style>
  <w:style w:type="paragraph" w:styleId="Revisin">
    <w:name w:val="Revision"/>
    <w:hidden/>
    <w:uiPriority w:val="99"/>
    <w:semiHidden/>
    <w:rsid w:val="008D3197"/>
    <w:pPr>
      <w:spacing w:after="0" w:line="240" w:lineRule="auto"/>
    </w:pPr>
    <w:rPr>
      <w:rFonts w:ascii="Times New Roman" w:hAnsi="Times New Roman"/>
      <w:sz w:val="24"/>
    </w:rPr>
  </w:style>
  <w:style w:type="paragraph" w:styleId="Asuntodelcomentario">
    <w:name w:val="annotation subject"/>
    <w:basedOn w:val="Textocomentario"/>
    <w:next w:val="Textocomentario"/>
    <w:link w:val="AsuntodelcomentarioCar"/>
    <w:uiPriority w:val="99"/>
    <w:semiHidden/>
    <w:unhideWhenUsed/>
    <w:rsid w:val="008D3197"/>
    <w:rPr>
      <w:b/>
      <w:bCs/>
    </w:rPr>
  </w:style>
  <w:style w:type="character" w:customStyle="1" w:styleId="AsuntodelcomentarioCar">
    <w:name w:val="Asunto del comentario Car"/>
    <w:basedOn w:val="TextocomentarioCar"/>
    <w:link w:val="Asuntodelcomentario"/>
    <w:uiPriority w:val="99"/>
    <w:semiHidden/>
    <w:rsid w:val="008D3197"/>
    <w:rPr>
      <w:rFonts w:ascii="Times New Roman" w:hAnsi="Times New Roman"/>
      <w:b/>
      <w:bCs/>
      <w:sz w:val="20"/>
      <w:szCs w:val="20"/>
    </w:rPr>
  </w:style>
  <w:style w:type="paragraph" w:styleId="TtuloTDC">
    <w:name w:val="TOC Heading"/>
    <w:basedOn w:val="Ttulo1"/>
    <w:next w:val="Normal"/>
    <w:uiPriority w:val="39"/>
    <w:unhideWhenUsed/>
    <w:qFormat/>
    <w:rsid w:val="00B454D4"/>
    <w:pPr>
      <w:spacing w:line="259" w:lineRule="auto"/>
      <w:jc w:val="left"/>
      <w:outlineLvl w:val="9"/>
    </w:pPr>
    <w:rPr>
      <w:lang w:eastAsia="es-CO"/>
    </w:rPr>
  </w:style>
  <w:style w:type="paragraph" w:styleId="TDC1">
    <w:name w:val="toc 1"/>
    <w:basedOn w:val="Normal"/>
    <w:next w:val="Normal"/>
    <w:autoRedefine/>
    <w:uiPriority w:val="39"/>
    <w:unhideWhenUsed/>
    <w:rsid w:val="00B454D4"/>
    <w:pPr>
      <w:spacing w:after="100"/>
    </w:pPr>
  </w:style>
  <w:style w:type="paragraph" w:styleId="TDC2">
    <w:name w:val="toc 2"/>
    <w:basedOn w:val="Normal"/>
    <w:next w:val="Normal"/>
    <w:autoRedefine/>
    <w:uiPriority w:val="39"/>
    <w:unhideWhenUsed/>
    <w:rsid w:val="009514A2"/>
    <w:pPr>
      <w:tabs>
        <w:tab w:val="right" w:leader="dot" w:pos="8828"/>
      </w:tabs>
      <w:spacing w:after="100"/>
      <w:pPrChange w:id="0" w:author="Camilo Andrés Díaz Gómez" w:date="2023-03-24T17:32:00Z">
        <w:pPr>
          <w:tabs>
            <w:tab w:val="right" w:leader="dot" w:pos="8828"/>
          </w:tabs>
          <w:spacing w:after="100" w:line="360" w:lineRule="auto"/>
          <w:jc w:val="both"/>
        </w:pPr>
      </w:pPrChange>
    </w:pPr>
    <w:rPr>
      <w:rPrChange w:id="0" w:author="Camilo Andrés Díaz Gómez" w:date="2023-03-24T17:32:00Z">
        <w:rPr>
          <w:rFonts w:eastAsiaTheme="minorHAnsi" w:cstheme="minorBidi"/>
          <w:sz w:val="24"/>
          <w:szCs w:val="22"/>
          <w:lang w:val="es-CO" w:eastAsia="en-US" w:bidi="ar-SA"/>
        </w:rPr>
      </w:rPrChange>
    </w:rPr>
  </w:style>
  <w:style w:type="paragraph" w:styleId="TDC3">
    <w:name w:val="toc 3"/>
    <w:basedOn w:val="Normal"/>
    <w:next w:val="Normal"/>
    <w:autoRedefine/>
    <w:uiPriority w:val="39"/>
    <w:unhideWhenUsed/>
    <w:rsid w:val="0062064A"/>
    <w:pPr>
      <w:tabs>
        <w:tab w:val="right" w:leader="dot" w:pos="8828"/>
      </w:tabs>
      <w:spacing w:after="100"/>
      <w:ind w:left="480"/>
      <w:pPrChange w:id="1" w:author="Camilo Andrés Díaz Gómez" w:date="2023-03-28T18:16:00Z">
        <w:pPr>
          <w:tabs>
            <w:tab w:val="right" w:leader="dot" w:pos="8828"/>
          </w:tabs>
          <w:spacing w:after="100" w:line="360" w:lineRule="auto"/>
          <w:ind w:left="480"/>
          <w:jc w:val="both"/>
        </w:pPr>
      </w:pPrChange>
    </w:pPr>
    <w:rPr>
      <w:rPrChange w:id="1" w:author="Camilo Andrés Díaz Gómez" w:date="2023-03-28T18:16:00Z">
        <w:rPr>
          <w:rFonts w:eastAsiaTheme="minorHAnsi" w:cstheme="minorBidi"/>
          <w:sz w:val="24"/>
          <w:szCs w:val="22"/>
          <w:lang w:val="es-CO" w:eastAsia="en-US" w:bidi="ar-SA"/>
        </w:rPr>
      </w:rPrChange>
    </w:rPr>
  </w:style>
  <w:style w:type="paragraph" w:styleId="Tabladeilustraciones">
    <w:name w:val="table of figures"/>
    <w:basedOn w:val="Normal"/>
    <w:next w:val="Normal"/>
    <w:uiPriority w:val="99"/>
    <w:unhideWhenUsed/>
    <w:rsid w:val="00C87243"/>
  </w:style>
  <w:style w:type="character" w:customStyle="1" w:styleId="Ttulo5Car">
    <w:name w:val="Título 5 Car"/>
    <w:basedOn w:val="Fuentedeprrafopredeter"/>
    <w:link w:val="Ttulo5"/>
    <w:uiPriority w:val="9"/>
    <w:rsid w:val="00287D6C"/>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rsid w:val="00287D6C"/>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rsid w:val="00A42751"/>
    <w:rPr>
      <w:rFonts w:asciiTheme="majorHAnsi" w:eastAsiaTheme="majorEastAsia" w:hAnsiTheme="majorHAnsi" w:cstheme="majorBidi"/>
      <w:i/>
      <w:iCs/>
      <w:color w:val="1F3763" w:themeColor="accent1" w:themeShade="7F"/>
      <w:sz w:val="24"/>
    </w:rPr>
  </w:style>
  <w:style w:type="paragraph" w:styleId="Textonotapie">
    <w:name w:val="footnote text"/>
    <w:basedOn w:val="Normal"/>
    <w:link w:val="TextonotapieCar"/>
    <w:uiPriority w:val="99"/>
    <w:semiHidden/>
    <w:unhideWhenUsed/>
    <w:rsid w:val="00935104"/>
    <w:pPr>
      <w:spacing w:line="240" w:lineRule="auto"/>
    </w:pPr>
    <w:rPr>
      <w:sz w:val="20"/>
      <w:szCs w:val="20"/>
    </w:rPr>
  </w:style>
  <w:style w:type="character" w:customStyle="1" w:styleId="TextonotapieCar">
    <w:name w:val="Texto nota pie Car"/>
    <w:basedOn w:val="Fuentedeprrafopredeter"/>
    <w:link w:val="Textonotapie"/>
    <w:uiPriority w:val="99"/>
    <w:semiHidden/>
    <w:rsid w:val="00935104"/>
    <w:rPr>
      <w:rFonts w:ascii="Times New Roman" w:hAnsi="Times New Roman"/>
      <w:sz w:val="20"/>
      <w:szCs w:val="20"/>
    </w:rPr>
  </w:style>
  <w:style w:type="character" w:styleId="Refdenotaalpie">
    <w:name w:val="footnote reference"/>
    <w:basedOn w:val="Fuentedeprrafopredeter"/>
    <w:uiPriority w:val="99"/>
    <w:semiHidden/>
    <w:unhideWhenUsed/>
    <w:rsid w:val="00935104"/>
    <w:rPr>
      <w:vertAlign w:val="superscript"/>
    </w:rPr>
  </w:style>
  <w:style w:type="paragraph" w:styleId="Textodeglobo">
    <w:name w:val="Balloon Text"/>
    <w:basedOn w:val="Normal"/>
    <w:link w:val="TextodegloboCar"/>
    <w:uiPriority w:val="99"/>
    <w:semiHidden/>
    <w:unhideWhenUsed/>
    <w:rsid w:val="00637A82"/>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37A82"/>
    <w:rPr>
      <w:rFonts w:ascii="Segoe UI" w:hAnsi="Segoe UI" w:cs="Segoe UI"/>
      <w:sz w:val="18"/>
      <w:szCs w:val="18"/>
    </w:rPr>
  </w:style>
  <w:style w:type="character" w:styleId="Mencinsinresolver">
    <w:name w:val="Unresolved Mention"/>
    <w:basedOn w:val="Fuentedeprrafopredeter"/>
    <w:uiPriority w:val="99"/>
    <w:semiHidden/>
    <w:unhideWhenUsed/>
    <w:rsid w:val="00975DD0"/>
    <w:rPr>
      <w:color w:val="605E5C"/>
      <w:shd w:val="clear" w:color="auto" w:fill="E1DFDD"/>
    </w:rPr>
  </w:style>
  <w:style w:type="character" w:styleId="Hipervnculovisitado">
    <w:name w:val="FollowedHyperlink"/>
    <w:basedOn w:val="Fuentedeprrafopredeter"/>
    <w:uiPriority w:val="99"/>
    <w:semiHidden/>
    <w:unhideWhenUsed/>
    <w:rsid w:val="00026C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81200">
      <w:bodyDiv w:val="1"/>
      <w:marLeft w:val="0"/>
      <w:marRight w:val="0"/>
      <w:marTop w:val="0"/>
      <w:marBottom w:val="0"/>
      <w:divBdr>
        <w:top w:val="none" w:sz="0" w:space="0" w:color="auto"/>
        <w:left w:val="none" w:sz="0" w:space="0" w:color="auto"/>
        <w:bottom w:val="none" w:sz="0" w:space="0" w:color="auto"/>
        <w:right w:val="none" w:sz="0" w:space="0" w:color="auto"/>
      </w:divBdr>
    </w:div>
    <w:div w:id="44838648">
      <w:bodyDiv w:val="1"/>
      <w:marLeft w:val="0"/>
      <w:marRight w:val="0"/>
      <w:marTop w:val="0"/>
      <w:marBottom w:val="0"/>
      <w:divBdr>
        <w:top w:val="none" w:sz="0" w:space="0" w:color="auto"/>
        <w:left w:val="none" w:sz="0" w:space="0" w:color="auto"/>
        <w:bottom w:val="none" w:sz="0" w:space="0" w:color="auto"/>
        <w:right w:val="none" w:sz="0" w:space="0" w:color="auto"/>
      </w:divBdr>
    </w:div>
    <w:div w:id="67122253">
      <w:bodyDiv w:val="1"/>
      <w:marLeft w:val="0"/>
      <w:marRight w:val="0"/>
      <w:marTop w:val="0"/>
      <w:marBottom w:val="0"/>
      <w:divBdr>
        <w:top w:val="none" w:sz="0" w:space="0" w:color="auto"/>
        <w:left w:val="none" w:sz="0" w:space="0" w:color="auto"/>
        <w:bottom w:val="none" w:sz="0" w:space="0" w:color="auto"/>
        <w:right w:val="none" w:sz="0" w:space="0" w:color="auto"/>
      </w:divBdr>
    </w:div>
    <w:div w:id="93020059">
      <w:bodyDiv w:val="1"/>
      <w:marLeft w:val="0"/>
      <w:marRight w:val="0"/>
      <w:marTop w:val="0"/>
      <w:marBottom w:val="0"/>
      <w:divBdr>
        <w:top w:val="none" w:sz="0" w:space="0" w:color="auto"/>
        <w:left w:val="none" w:sz="0" w:space="0" w:color="auto"/>
        <w:bottom w:val="none" w:sz="0" w:space="0" w:color="auto"/>
        <w:right w:val="none" w:sz="0" w:space="0" w:color="auto"/>
      </w:divBdr>
    </w:div>
    <w:div w:id="96799476">
      <w:bodyDiv w:val="1"/>
      <w:marLeft w:val="0"/>
      <w:marRight w:val="0"/>
      <w:marTop w:val="0"/>
      <w:marBottom w:val="0"/>
      <w:divBdr>
        <w:top w:val="none" w:sz="0" w:space="0" w:color="auto"/>
        <w:left w:val="none" w:sz="0" w:space="0" w:color="auto"/>
        <w:bottom w:val="none" w:sz="0" w:space="0" w:color="auto"/>
        <w:right w:val="none" w:sz="0" w:space="0" w:color="auto"/>
      </w:divBdr>
    </w:div>
    <w:div w:id="132066060">
      <w:bodyDiv w:val="1"/>
      <w:marLeft w:val="0"/>
      <w:marRight w:val="0"/>
      <w:marTop w:val="0"/>
      <w:marBottom w:val="0"/>
      <w:divBdr>
        <w:top w:val="none" w:sz="0" w:space="0" w:color="auto"/>
        <w:left w:val="none" w:sz="0" w:space="0" w:color="auto"/>
        <w:bottom w:val="none" w:sz="0" w:space="0" w:color="auto"/>
        <w:right w:val="none" w:sz="0" w:space="0" w:color="auto"/>
      </w:divBdr>
    </w:div>
    <w:div w:id="178543150">
      <w:bodyDiv w:val="1"/>
      <w:marLeft w:val="0"/>
      <w:marRight w:val="0"/>
      <w:marTop w:val="0"/>
      <w:marBottom w:val="0"/>
      <w:divBdr>
        <w:top w:val="none" w:sz="0" w:space="0" w:color="auto"/>
        <w:left w:val="none" w:sz="0" w:space="0" w:color="auto"/>
        <w:bottom w:val="none" w:sz="0" w:space="0" w:color="auto"/>
        <w:right w:val="none" w:sz="0" w:space="0" w:color="auto"/>
      </w:divBdr>
    </w:div>
    <w:div w:id="191041428">
      <w:bodyDiv w:val="1"/>
      <w:marLeft w:val="0"/>
      <w:marRight w:val="0"/>
      <w:marTop w:val="0"/>
      <w:marBottom w:val="0"/>
      <w:divBdr>
        <w:top w:val="none" w:sz="0" w:space="0" w:color="auto"/>
        <w:left w:val="none" w:sz="0" w:space="0" w:color="auto"/>
        <w:bottom w:val="none" w:sz="0" w:space="0" w:color="auto"/>
        <w:right w:val="none" w:sz="0" w:space="0" w:color="auto"/>
      </w:divBdr>
    </w:div>
    <w:div w:id="191261020">
      <w:bodyDiv w:val="1"/>
      <w:marLeft w:val="0"/>
      <w:marRight w:val="0"/>
      <w:marTop w:val="0"/>
      <w:marBottom w:val="0"/>
      <w:divBdr>
        <w:top w:val="none" w:sz="0" w:space="0" w:color="auto"/>
        <w:left w:val="none" w:sz="0" w:space="0" w:color="auto"/>
        <w:bottom w:val="none" w:sz="0" w:space="0" w:color="auto"/>
        <w:right w:val="none" w:sz="0" w:space="0" w:color="auto"/>
      </w:divBdr>
    </w:div>
    <w:div w:id="191311988">
      <w:bodyDiv w:val="1"/>
      <w:marLeft w:val="0"/>
      <w:marRight w:val="0"/>
      <w:marTop w:val="0"/>
      <w:marBottom w:val="0"/>
      <w:divBdr>
        <w:top w:val="none" w:sz="0" w:space="0" w:color="auto"/>
        <w:left w:val="none" w:sz="0" w:space="0" w:color="auto"/>
        <w:bottom w:val="none" w:sz="0" w:space="0" w:color="auto"/>
        <w:right w:val="none" w:sz="0" w:space="0" w:color="auto"/>
      </w:divBdr>
    </w:div>
    <w:div w:id="264273485">
      <w:bodyDiv w:val="1"/>
      <w:marLeft w:val="0"/>
      <w:marRight w:val="0"/>
      <w:marTop w:val="0"/>
      <w:marBottom w:val="0"/>
      <w:divBdr>
        <w:top w:val="none" w:sz="0" w:space="0" w:color="auto"/>
        <w:left w:val="none" w:sz="0" w:space="0" w:color="auto"/>
        <w:bottom w:val="none" w:sz="0" w:space="0" w:color="auto"/>
        <w:right w:val="none" w:sz="0" w:space="0" w:color="auto"/>
      </w:divBdr>
    </w:div>
    <w:div w:id="310599118">
      <w:bodyDiv w:val="1"/>
      <w:marLeft w:val="0"/>
      <w:marRight w:val="0"/>
      <w:marTop w:val="0"/>
      <w:marBottom w:val="0"/>
      <w:divBdr>
        <w:top w:val="none" w:sz="0" w:space="0" w:color="auto"/>
        <w:left w:val="none" w:sz="0" w:space="0" w:color="auto"/>
        <w:bottom w:val="none" w:sz="0" w:space="0" w:color="auto"/>
        <w:right w:val="none" w:sz="0" w:space="0" w:color="auto"/>
      </w:divBdr>
    </w:div>
    <w:div w:id="340742761">
      <w:bodyDiv w:val="1"/>
      <w:marLeft w:val="0"/>
      <w:marRight w:val="0"/>
      <w:marTop w:val="0"/>
      <w:marBottom w:val="0"/>
      <w:divBdr>
        <w:top w:val="none" w:sz="0" w:space="0" w:color="auto"/>
        <w:left w:val="none" w:sz="0" w:space="0" w:color="auto"/>
        <w:bottom w:val="none" w:sz="0" w:space="0" w:color="auto"/>
        <w:right w:val="none" w:sz="0" w:space="0" w:color="auto"/>
      </w:divBdr>
    </w:div>
    <w:div w:id="358942193">
      <w:bodyDiv w:val="1"/>
      <w:marLeft w:val="0"/>
      <w:marRight w:val="0"/>
      <w:marTop w:val="0"/>
      <w:marBottom w:val="0"/>
      <w:divBdr>
        <w:top w:val="none" w:sz="0" w:space="0" w:color="auto"/>
        <w:left w:val="none" w:sz="0" w:space="0" w:color="auto"/>
        <w:bottom w:val="none" w:sz="0" w:space="0" w:color="auto"/>
        <w:right w:val="none" w:sz="0" w:space="0" w:color="auto"/>
      </w:divBdr>
      <w:divsChild>
        <w:div w:id="888103006">
          <w:marLeft w:val="0"/>
          <w:marRight w:val="0"/>
          <w:marTop w:val="0"/>
          <w:marBottom w:val="0"/>
          <w:divBdr>
            <w:top w:val="none" w:sz="0" w:space="0" w:color="auto"/>
            <w:left w:val="none" w:sz="0" w:space="0" w:color="auto"/>
            <w:bottom w:val="none" w:sz="0" w:space="0" w:color="auto"/>
            <w:right w:val="none" w:sz="0" w:space="0" w:color="auto"/>
          </w:divBdr>
          <w:divsChild>
            <w:div w:id="42704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27371">
      <w:bodyDiv w:val="1"/>
      <w:marLeft w:val="0"/>
      <w:marRight w:val="0"/>
      <w:marTop w:val="0"/>
      <w:marBottom w:val="0"/>
      <w:divBdr>
        <w:top w:val="none" w:sz="0" w:space="0" w:color="auto"/>
        <w:left w:val="none" w:sz="0" w:space="0" w:color="auto"/>
        <w:bottom w:val="none" w:sz="0" w:space="0" w:color="auto"/>
        <w:right w:val="none" w:sz="0" w:space="0" w:color="auto"/>
      </w:divBdr>
    </w:div>
    <w:div w:id="362097006">
      <w:bodyDiv w:val="1"/>
      <w:marLeft w:val="0"/>
      <w:marRight w:val="0"/>
      <w:marTop w:val="0"/>
      <w:marBottom w:val="0"/>
      <w:divBdr>
        <w:top w:val="none" w:sz="0" w:space="0" w:color="auto"/>
        <w:left w:val="none" w:sz="0" w:space="0" w:color="auto"/>
        <w:bottom w:val="none" w:sz="0" w:space="0" w:color="auto"/>
        <w:right w:val="none" w:sz="0" w:space="0" w:color="auto"/>
      </w:divBdr>
    </w:div>
    <w:div w:id="366878216">
      <w:bodyDiv w:val="1"/>
      <w:marLeft w:val="0"/>
      <w:marRight w:val="0"/>
      <w:marTop w:val="0"/>
      <w:marBottom w:val="0"/>
      <w:divBdr>
        <w:top w:val="none" w:sz="0" w:space="0" w:color="auto"/>
        <w:left w:val="none" w:sz="0" w:space="0" w:color="auto"/>
        <w:bottom w:val="none" w:sz="0" w:space="0" w:color="auto"/>
        <w:right w:val="none" w:sz="0" w:space="0" w:color="auto"/>
      </w:divBdr>
    </w:div>
    <w:div w:id="403383244">
      <w:bodyDiv w:val="1"/>
      <w:marLeft w:val="0"/>
      <w:marRight w:val="0"/>
      <w:marTop w:val="0"/>
      <w:marBottom w:val="0"/>
      <w:divBdr>
        <w:top w:val="none" w:sz="0" w:space="0" w:color="auto"/>
        <w:left w:val="none" w:sz="0" w:space="0" w:color="auto"/>
        <w:bottom w:val="none" w:sz="0" w:space="0" w:color="auto"/>
        <w:right w:val="none" w:sz="0" w:space="0" w:color="auto"/>
      </w:divBdr>
    </w:div>
    <w:div w:id="496380992">
      <w:bodyDiv w:val="1"/>
      <w:marLeft w:val="0"/>
      <w:marRight w:val="0"/>
      <w:marTop w:val="0"/>
      <w:marBottom w:val="0"/>
      <w:divBdr>
        <w:top w:val="none" w:sz="0" w:space="0" w:color="auto"/>
        <w:left w:val="none" w:sz="0" w:space="0" w:color="auto"/>
        <w:bottom w:val="none" w:sz="0" w:space="0" w:color="auto"/>
        <w:right w:val="none" w:sz="0" w:space="0" w:color="auto"/>
      </w:divBdr>
    </w:div>
    <w:div w:id="500006568">
      <w:bodyDiv w:val="1"/>
      <w:marLeft w:val="0"/>
      <w:marRight w:val="0"/>
      <w:marTop w:val="0"/>
      <w:marBottom w:val="0"/>
      <w:divBdr>
        <w:top w:val="none" w:sz="0" w:space="0" w:color="auto"/>
        <w:left w:val="none" w:sz="0" w:space="0" w:color="auto"/>
        <w:bottom w:val="none" w:sz="0" w:space="0" w:color="auto"/>
        <w:right w:val="none" w:sz="0" w:space="0" w:color="auto"/>
      </w:divBdr>
    </w:div>
    <w:div w:id="507136467">
      <w:bodyDiv w:val="1"/>
      <w:marLeft w:val="0"/>
      <w:marRight w:val="0"/>
      <w:marTop w:val="0"/>
      <w:marBottom w:val="0"/>
      <w:divBdr>
        <w:top w:val="none" w:sz="0" w:space="0" w:color="auto"/>
        <w:left w:val="none" w:sz="0" w:space="0" w:color="auto"/>
        <w:bottom w:val="none" w:sz="0" w:space="0" w:color="auto"/>
        <w:right w:val="none" w:sz="0" w:space="0" w:color="auto"/>
      </w:divBdr>
    </w:div>
    <w:div w:id="541288594">
      <w:bodyDiv w:val="1"/>
      <w:marLeft w:val="0"/>
      <w:marRight w:val="0"/>
      <w:marTop w:val="0"/>
      <w:marBottom w:val="0"/>
      <w:divBdr>
        <w:top w:val="none" w:sz="0" w:space="0" w:color="auto"/>
        <w:left w:val="none" w:sz="0" w:space="0" w:color="auto"/>
        <w:bottom w:val="none" w:sz="0" w:space="0" w:color="auto"/>
        <w:right w:val="none" w:sz="0" w:space="0" w:color="auto"/>
      </w:divBdr>
    </w:div>
    <w:div w:id="541745077">
      <w:bodyDiv w:val="1"/>
      <w:marLeft w:val="0"/>
      <w:marRight w:val="0"/>
      <w:marTop w:val="0"/>
      <w:marBottom w:val="0"/>
      <w:divBdr>
        <w:top w:val="none" w:sz="0" w:space="0" w:color="auto"/>
        <w:left w:val="none" w:sz="0" w:space="0" w:color="auto"/>
        <w:bottom w:val="none" w:sz="0" w:space="0" w:color="auto"/>
        <w:right w:val="none" w:sz="0" w:space="0" w:color="auto"/>
      </w:divBdr>
    </w:div>
    <w:div w:id="668673360">
      <w:bodyDiv w:val="1"/>
      <w:marLeft w:val="0"/>
      <w:marRight w:val="0"/>
      <w:marTop w:val="0"/>
      <w:marBottom w:val="0"/>
      <w:divBdr>
        <w:top w:val="none" w:sz="0" w:space="0" w:color="auto"/>
        <w:left w:val="none" w:sz="0" w:space="0" w:color="auto"/>
        <w:bottom w:val="none" w:sz="0" w:space="0" w:color="auto"/>
        <w:right w:val="none" w:sz="0" w:space="0" w:color="auto"/>
      </w:divBdr>
    </w:div>
    <w:div w:id="672492392">
      <w:bodyDiv w:val="1"/>
      <w:marLeft w:val="0"/>
      <w:marRight w:val="0"/>
      <w:marTop w:val="0"/>
      <w:marBottom w:val="0"/>
      <w:divBdr>
        <w:top w:val="none" w:sz="0" w:space="0" w:color="auto"/>
        <w:left w:val="none" w:sz="0" w:space="0" w:color="auto"/>
        <w:bottom w:val="none" w:sz="0" w:space="0" w:color="auto"/>
        <w:right w:val="none" w:sz="0" w:space="0" w:color="auto"/>
      </w:divBdr>
    </w:div>
    <w:div w:id="682706274">
      <w:bodyDiv w:val="1"/>
      <w:marLeft w:val="0"/>
      <w:marRight w:val="0"/>
      <w:marTop w:val="0"/>
      <w:marBottom w:val="0"/>
      <w:divBdr>
        <w:top w:val="none" w:sz="0" w:space="0" w:color="auto"/>
        <w:left w:val="none" w:sz="0" w:space="0" w:color="auto"/>
        <w:bottom w:val="none" w:sz="0" w:space="0" w:color="auto"/>
        <w:right w:val="none" w:sz="0" w:space="0" w:color="auto"/>
      </w:divBdr>
    </w:div>
    <w:div w:id="683750010">
      <w:bodyDiv w:val="1"/>
      <w:marLeft w:val="0"/>
      <w:marRight w:val="0"/>
      <w:marTop w:val="0"/>
      <w:marBottom w:val="0"/>
      <w:divBdr>
        <w:top w:val="none" w:sz="0" w:space="0" w:color="auto"/>
        <w:left w:val="none" w:sz="0" w:space="0" w:color="auto"/>
        <w:bottom w:val="none" w:sz="0" w:space="0" w:color="auto"/>
        <w:right w:val="none" w:sz="0" w:space="0" w:color="auto"/>
      </w:divBdr>
    </w:div>
    <w:div w:id="703286285">
      <w:bodyDiv w:val="1"/>
      <w:marLeft w:val="0"/>
      <w:marRight w:val="0"/>
      <w:marTop w:val="0"/>
      <w:marBottom w:val="0"/>
      <w:divBdr>
        <w:top w:val="none" w:sz="0" w:space="0" w:color="auto"/>
        <w:left w:val="none" w:sz="0" w:space="0" w:color="auto"/>
        <w:bottom w:val="none" w:sz="0" w:space="0" w:color="auto"/>
        <w:right w:val="none" w:sz="0" w:space="0" w:color="auto"/>
      </w:divBdr>
    </w:div>
    <w:div w:id="799222262">
      <w:bodyDiv w:val="1"/>
      <w:marLeft w:val="0"/>
      <w:marRight w:val="0"/>
      <w:marTop w:val="0"/>
      <w:marBottom w:val="0"/>
      <w:divBdr>
        <w:top w:val="none" w:sz="0" w:space="0" w:color="auto"/>
        <w:left w:val="none" w:sz="0" w:space="0" w:color="auto"/>
        <w:bottom w:val="none" w:sz="0" w:space="0" w:color="auto"/>
        <w:right w:val="none" w:sz="0" w:space="0" w:color="auto"/>
      </w:divBdr>
      <w:divsChild>
        <w:div w:id="156921678">
          <w:marLeft w:val="0"/>
          <w:marRight w:val="0"/>
          <w:marTop w:val="0"/>
          <w:marBottom w:val="0"/>
          <w:divBdr>
            <w:top w:val="none" w:sz="0" w:space="0" w:color="auto"/>
            <w:left w:val="none" w:sz="0" w:space="0" w:color="auto"/>
            <w:bottom w:val="none" w:sz="0" w:space="0" w:color="auto"/>
            <w:right w:val="none" w:sz="0" w:space="0" w:color="auto"/>
          </w:divBdr>
          <w:divsChild>
            <w:div w:id="177347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46359">
      <w:bodyDiv w:val="1"/>
      <w:marLeft w:val="0"/>
      <w:marRight w:val="0"/>
      <w:marTop w:val="0"/>
      <w:marBottom w:val="0"/>
      <w:divBdr>
        <w:top w:val="none" w:sz="0" w:space="0" w:color="auto"/>
        <w:left w:val="none" w:sz="0" w:space="0" w:color="auto"/>
        <w:bottom w:val="none" w:sz="0" w:space="0" w:color="auto"/>
        <w:right w:val="none" w:sz="0" w:space="0" w:color="auto"/>
      </w:divBdr>
    </w:div>
    <w:div w:id="817965046">
      <w:bodyDiv w:val="1"/>
      <w:marLeft w:val="0"/>
      <w:marRight w:val="0"/>
      <w:marTop w:val="0"/>
      <w:marBottom w:val="0"/>
      <w:divBdr>
        <w:top w:val="none" w:sz="0" w:space="0" w:color="auto"/>
        <w:left w:val="none" w:sz="0" w:space="0" w:color="auto"/>
        <w:bottom w:val="none" w:sz="0" w:space="0" w:color="auto"/>
        <w:right w:val="none" w:sz="0" w:space="0" w:color="auto"/>
      </w:divBdr>
    </w:div>
    <w:div w:id="857039338">
      <w:bodyDiv w:val="1"/>
      <w:marLeft w:val="0"/>
      <w:marRight w:val="0"/>
      <w:marTop w:val="0"/>
      <w:marBottom w:val="0"/>
      <w:divBdr>
        <w:top w:val="none" w:sz="0" w:space="0" w:color="auto"/>
        <w:left w:val="none" w:sz="0" w:space="0" w:color="auto"/>
        <w:bottom w:val="none" w:sz="0" w:space="0" w:color="auto"/>
        <w:right w:val="none" w:sz="0" w:space="0" w:color="auto"/>
      </w:divBdr>
    </w:div>
    <w:div w:id="896278115">
      <w:bodyDiv w:val="1"/>
      <w:marLeft w:val="0"/>
      <w:marRight w:val="0"/>
      <w:marTop w:val="0"/>
      <w:marBottom w:val="0"/>
      <w:divBdr>
        <w:top w:val="none" w:sz="0" w:space="0" w:color="auto"/>
        <w:left w:val="none" w:sz="0" w:space="0" w:color="auto"/>
        <w:bottom w:val="none" w:sz="0" w:space="0" w:color="auto"/>
        <w:right w:val="none" w:sz="0" w:space="0" w:color="auto"/>
      </w:divBdr>
    </w:div>
    <w:div w:id="929235920">
      <w:bodyDiv w:val="1"/>
      <w:marLeft w:val="0"/>
      <w:marRight w:val="0"/>
      <w:marTop w:val="0"/>
      <w:marBottom w:val="0"/>
      <w:divBdr>
        <w:top w:val="none" w:sz="0" w:space="0" w:color="auto"/>
        <w:left w:val="none" w:sz="0" w:space="0" w:color="auto"/>
        <w:bottom w:val="none" w:sz="0" w:space="0" w:color="auto"/>
        <w:right w:val="none" w:sz="0" w:space="0" w:color="auto"/>
      </w:divBdr>
    </w:div>
    <w:div w:id="948701749">
      <w:bodyDiv w:val="1"/>
      <w:marLeft w:val="0"/>
      <w:marRight w:val="0"/>
      <w:marTop w:val="0"/>
      <w:marBottom w:val="0"/>
      <w:divBdr>
        <w:top w:val="none" w:sz="0" w:space="0" w:color="auto"/>
        <w:left w:val="none" w:sz="0" w:space="0" w:color="auto"/>
        <w:bottom w:val="none" w:sz="0" w:space="0" w:color="auto"/>
        <w:right w:val="none" w:sz="0" w:space="0" w:color="auto"/>
      </w:divBdr>
    </w:div>
    <w:div w:id="963076551">
      <w:bodyDiv w:val="1"/>
      <w:marLeft w:val="0"/>
      <w:marRight w:val="0"/>
      <w:marTop w:val="0"/>
      <w:marBottom w:val="0"/>
      <w:divBdr>
        <w:top w:val="none" w:sz="0" w:space="0" w:color="auto"/>
        <w:left w:val="none" w:sz="0" w:space="0" w:color="auto"/>
        <w:bottom w:val="none" w:sz="0" w:space="0" w:color="auto"/>
        <w:right w:val="none" w:sz="0" w:space="0" w:color="auto"/>
      </w:divBdr>
    </w:div>
    <w:div w:id="1007446676">
      <w:bodyDiv w:val="1"/>
      <w:marLeft w:val="0"/>
      <w:marRight w:val="0"/>
      <w:marTop w:val="0"/>
      <w:marBottom w:val="0"/>
      <w:divBdr>
        <w:top w:val="none" w:sz="0" w:space="0" w:color="auto"/>
        <w:left w:val="none" w:sz="0" w:space="0" w:color="auto"/>
        <w:bottom w:val="none" w:sz="0" w:space="0" w:color="auto"/>
        <w:right w:val="none" w:sz="0" w:space="0" w:color="auto"/>
      </w:divBdr>
    </w:div>
    <w:div w:id="1049842098">
      <w:bodyDiv w:val="1"/>
      <w:marLeft w:val="0"/>
      <w:marRight w:val="0"/>
      <w:marTop w:val="0"/>
      <w:marBottom w:val="0"/>
      <w:divBdr>
        <w:top w:val="none" w:sz="0" w:space="0" w:color="auto"/>
        <w:left w:val="none" w:sz="0" w:space="0" w:color="auto"/>
        <w:bottom w:val="none" w:sz="0" w:space="0" w:color="auto"/>
        <w:right w:val="none" w:sz="0" w:space="0" w:color="auto"/>
      </w:divBdr>
    </w:div>
    <w:div w:id="1059790950">
      <w:bodyDiv w:val="1"/>
      <w:marLeft w:val="0"/>
      <w:marRight w:val="0"/>
      <w:marTop w:val="0"/>
      <w:marBottom w:val="0"/>
      <w:divBdr>
        <w:top w:val="none" w:sz="0" w:space="0" w:color="auto"/>
        <w:left w:val="none" w:sz="0" w:space="0" w:color="auto"/>
        <w:bottom w:val="none" w:sz="0" w:space="0" w:color="auto"/>
        <w:right w:val="none" w:sz="0" w:space="0" w:color="auto"/>
      </w:divBdr>
    </w:div>
    <w:div w:id="1067414333">
      <w:bodyDiv w:val="1"/>
      <w:marLeft w:val="0"/>
      <w:marRight w:val="0"/>
      <w:marTop w:val="0"/>
      <w:marBottom w:val="0"/>
      <w:divBdr>
        <w:top w:val="none" w:sz="0" w:space="0" w:color="auto"/>
        <w:left w:val="none" w:sz="0" w:space="0" w:color="auto"/>
        <w:bottom w:val="none" w:sz="0" w:space="0" w:color="auto"/>
        <w:right w:val="none" w:sz="0" w:space="0" w:color="auto"/>
      </w:divBdr>
    </w:div>
    <w:div w:id="1092822441">
      <w:bodyDiv w:val="1"/>
      <w:marLeft w:val="0"/>
      <w:marRight w:val="0"/>
      <w:marTop w:val="0"/>
      <w:marBottom w:val="0"/>
      <w:divBdr>
        <w:top w:val="none" w:sz="0" w:space="0" w:color="auto"/>
        <w:left w:val="none" w:sz="0" w:space="0" w:color="auto"/>
        <w:bottom w:val="none" w:sz="0" w:space="0" w:color="auto"/>
        <w:right w:val="none" w:sz="0" w:space="0" w:color="auto"/>
      </w:divBdr>
    </w:div>
    <w:div w:id="1096827057">
      <w:bodyDiv w:val="1"/>
      <w:marLeft w:val="0"/>
      <w:marRight w:val="0"/>
      <w:marTop w:val="0"/>
      <w:marBottom w:val="0"/>
      <w:divBdr>
        <w:top w:val="none" w:sz="0" w:space="0" w:color="auto"/>
        <w:left w:val="none" w:sz="0" w:space="0" w:color="auto"/>
        <w:bottom w:val="none" w:sz="0" w:space="0" w:color="auto"/>
        <w:right w:val="none" w:sz="0" w:space="0" w:color="auto"/>
      </w:divBdr>
    </w:div>
    <w:div w:id="1101293024">
      <w:bodyDiv w:val="1"/>
      <w:marLeft w:val="0"/>
      <w:marRight w:val="0"/>
      <w:marTop w:val="0"/>
      <w:marBottom w:val="0"/>
      <w:divBdr>
        <w:top w:val="none" w:sz="0" w:space="0" w:color="auto"/>
        <w:left w:val="none" w:sz="0" w:space="0" w:color="auto"/>
        <w:bottom w:val="none" w:sz="0" w:space="0" w:color="auto"/>
        <w:right w:val="none" w:sz="0" w:space="0" w:color="auto"/>
      </w:divBdr>
    </w:div>
    <w:div w:id="1108430113">
      <w:bodyDiv w:val="1"/>
      <w:marLeft w:val="0"/>
      <w:marRight w:val="0"/>
      <w:marTop w:val="0"/>
      <w:marBottom w:val="0"/>
      <w:divBdr>
        <w:top w:val="none" w:sz="0" w:space="0" w:color="auto"/>
        <w:left w:val="none" w:sz="0" w:space="0" w:color="auto"/>
        <w:bottom w:val="none" w:sz="0" w:space="0" w:color="auto"/>
        <w:right w:val="none" w:sz="0" w:space="0" w:color="auto"/>
      </w:divBdr>
    </w:div>
    <w:div w:id="1109157109">
      <w:bodyDiv w:val="1"/>
      <w:marLeft w:val="0"/>
      <w:marRight w:val="0"/>
      <w:marTop w:val="0"/>
      <w:marBottom w:val="0"/>
      <w:divBdr>
        <w:top w:val="none" w:sz="0" w:space="0" w:color="auto"/>
        <w:left w:val="none" w:sz="0" w:space="0" w:color="auto"/>
        <w:bottom w:val="none" w:sz="0" w:space="0" w:color="auto"/>
        <w:right w:val="none" w:sz="0" w:space="0" w:color="auto"/>
      </w:divBdr>
    </w:div>
    <w:div w:id="1110785750">
      <w:bodyDiv w:val="1"/>
      <w:marLeft w:val="0"/>
      <w:marRight w:val="0"/>
      <w:marTop w:val="0"/>
      <w:marBottom w:val="0"/>
      <w:divBdr>
        <w:top w:val="none" w:sz="0" w:space="0" w:color="auto"/>
        <w:left w:val="none" w:sz="0" w:space="0" w:color="auto"/>
        <w:bottom w:val="none" w:sz="0" w:space="0" w:color="auto"/>
        <w:right w:val="none" w:sz="0" w:space="0" w:color="auto"/>
      </w:divBdr>
    </w:div>
    <w:div w:id="1139031697">
      <w:bodyDiv w:val="1"/>
      <w:marLeft w:val="0"/>
      <w:marRight w:val="0"/>
      <w:marTop w:val="0"/>
      <w:marBottom w:val="0"/>
      <w:divBdr>
        <w:top w:val="none" w:sz="0" w:space="0" w:color="auto"/>
        <w:left w:val="none" w:sz="0" w:space="0" w:color="auto"/>
        <w:bottom w:val="none" w:sz="0" w:space="0" w:color="auto"/>
        <w:right w:val="none" w:sz="0" w:space="0" w:color="auto"/>
      </w:divBdr>
      <w:divsChild>
        <w:div w:id="1956133200">
          <w:marLeft w:val="0"/>
          <w:marRight w:val="0"/>
          <w:marTop w:val="0"/>
          <w:marBottom w:val="0"/>
          <w:divBdr>
            <w:top w:val="none" w:sz="0" w:space="0" w:color="auto"/>
            <w:left w:val="none" w:sz="0" w:space="0" w:color="auto"/>
            <w:bottom w:val="none" w:sz="0" w:space="0" w:color="auto"/>
            <w:right w:val="none" w:sz="0" w:space="0" w:color="auto"/>
          </w:divBdr>
          <w:divsChild>
            <w:div w:id="16855491">
              <w:marLeft w:val="0"/>
              <w:marRight w:val="0"/>
              <w:marTop w:val="0"/>
              <w:marBottom w:val="0"/>
              <w:divBdr>
                <w:top w:val="none" w:sz="0" w:space="0" w:color="auto"/>
                <w:left w:val="none" w:sz="0" w:space="0" w:color="auto"/>
                <w:bottom w:val="none" w:sz="0" w:space="0" w:color="auto"/>
                <w:right w:val="none" w:sz="0" w:space="0" w:color="auto"/>
              </w:divBdr>
            </w:div>
            <w:div w:id="389231924">
              <w:marLeft w:val="0"/>
              <w:marRight w:val="0"/>
              <w:marTop w:val="0"/>
              <w:marBottom w:val="0"/>
              <w:divBdr>
                <w:top w:val="none" w:sz="0" w:space="0" w:color="auto"/>
                <w:left w:val="none" w:sz="0" w:space="0" w:color="auto"/>
                <w:bottom w:val="none" w:sz="0" w:space="0" w:color="auto"/>
                <w:right w:val="none" w:sz="0" w:space="0" w:color="auto"/>
              </w:divBdr>
            </w:div>
            <w:div w:id="511266809">
              <w:marLeft w:val="0"/>
              <w:marRight w:val="0"/>
              <w:marTop w:val="0"/>
              <w:marBottom w:val="0"/>
              <w:divBdr>
                <w:top w:val="none" w:sz="0" w:space="0" w:color="auto"/>
                <w:left w:val="none" w:sz="0" w:space="0" w:color="auto"/>
                <w:bottom w:val="none" w:sz="0" w:space="0" w:color="auto"/>
                <w:right w:val="none" w:sz="0" w:space="0" w:color="auto"/>
              </w:divBdr>
            </w:div>
            <w:div w:id="82404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32605">
      <w:bodyDiv w:val="1"/>
      <w:marLeft w:val="0"/>
      <w:marRight w:val="0"/>
      <w:marTop w:val="0"/>
      <w:marBottom w:val="0"/>
      <w:divBdr>
        <w:top w:val="none" w:sz="0" w:space="0" w:color="auto"/>
        <w:left w:val="none" w:sz="0" w:space="0" w:color="auto"/>
        <w:bottom w:val="none" w:sz="0" w:space="0" w:color="auto"/>
        <w:right w:val="none" w:sz="0" w:space="0" w:color="auto"/>
      </w:divBdr>
    </w:div>
    <w:div w:id="1153256062">
      <w:bodyDiv w:val="1"/>
      <w:marLeft w:val="0"/>
      <w:marRight w:val="0"/>
      <w:marTop w:val="0"/>
      <w:marBottom w:val="0"/>
      <w:divBdr>
        <w:top w:val="none" w:sz="0" w:space="0" w:color="auto"/>
        <w:left w:val="none" w:sz="0" w:space="0" w:color="auto"/>
        <w:bottom w:val="none" w:sz="0" w:space="0" w:color="auto"/>
        <w:right w:val="none" w:sz="0" w:space="0" w:color="auto"/>
      </w:divBdr>
    </w:div>
    <w:div w:id="1154879655">
      <w:bodyDiv w:val="1"/>
      <w:marLeft w:val="0"/>
      <w:marRight w:val="0"/>
      <w:marTop w:val="0"/>
      <w:marBottom w:val="0"/>
      <w:divBdr>
        <w:top w:val="none" w:sz="0" w:space="0" w:color="auto"/>
        <w:left w:val="none" w:sz="0" w:space="0" w:color="auto"/>
        <w:bottom w:val="none" w:sz="0" w:space="0" w:color="auto"/>
        <w:right w:val="none" w:sz="0" w:space="0" w:color="auto"/>
      </w:divBdr>
    </w:div>
    <w:div w:id="1156724709">
      <w:bodyDiv w:val="1"/>
      <w:marLeft w:val="0"/>
      <w:marRight w:val="0"/>
      <w:marTop w:val="0"/>
      <w:marBottom w:val="0"/>
      <w:divBdr>
        <w:top w:val="none" w:sz="0" w:space="0" w:color="auto"/>
        <w:left w:val="none" w:sz="0" w:space="0" w:color="auto"/>
        <w:bottom w:val="none" w:sz="0" w:space="0" w:color="auto"/>
        <w:right w:val="none" w:sz="0" w:space="0" w:color="auto"/>
      </w:divBdr>
    </w:div>
    <w:div w:id="1179083144">
      <w:bodyDiv w:val="1"/>
      <w:marLeft w:val="0"/>
      <w:marRight w:val="0"/>
      <w:marTop w:val="0"/>
      <w:marBottom w:val="0"/>
      <w:divBdr>
        <w:top w:val="none" w:sz="0" w:space="0" w:color="auto"/>
        <w:left w:val="none" w:sz="0" w:space="0" w:color="auto"/>
        <w:bottom w:val="none" w:sz="0" w:space="0" w:color="auto"/>
        <w:right w:val="none" w:sz="0" w:space="0" w:color="auto"/>
      </w:divBdr>
    </w:div>
    <w:div w:id="1187452649">
      <w:bodyDiv w:val="1"/>
      <w:marLeft w:val="0"/>
      <w:marRight w:val="0"/>
      <w:marTop w:val="0"/>
      <w:marBottom w:val="0"/>
      <w:divBdr>
        <w:top w:val="none" w:sz="0" w:space="0" w:color="auto"/>
        <w:left w:val="none" w:sz="0" w:space="0" w:color="auto"/>
        <w:bottom w:val="none" w:sz="0" w:space="0" w:color="auto"/>
        <w:right w:val="none" w:sz="0" w:space="0" w:color="auto"/>
      </w:divBdr>
    </w:div>
    <w:div w:id="1201938974">
      <w:bodyDiv w:val="1"/>
      <w:marLeft w:val="0"/>
      <w:marRight w:val="0"/>
      <w:marTop w:val="0"/>
      <w:marBottom w:val="0"/>
      <w:divBdr>
        <w:top w:val="none" w:sz="0" w:space="0" w:color="auto"/>
        <w:left w:val="none" w:sz="0" w:space="0" w:color="auto"/>
        <w:bottom w:val="none" w:sz="0" w:space="0" w:color="auto"/>
        <w:right w:val="none" w:sz="0" w:space="0" w:color="auto"/>
      </w:divBdr>
    </w:div>
    <w:div w:id="1232932632">
      <w:bodyDiv w:val="1"/>
      <w:marLeft w:val="0"/>
      <w:marRight w:val="0"/>
      <w:marTop w:val="0"/>
      <w:marBottom w:val="0"/>
      <w:divBdr>
        <w:top w:val="none" w:sz="0" w:space="0" w:color="auto"/>
        <w:left w:val="none" w:sz="0" w:space="0" w:color="auto"/>
        <w:bottom w:val="none" w:sz="0" w:space="0" w:color="auto"/>
        <w:right w:val="none" w:sz="0" w:space="0" w:color="auto"/>
      </w:divBdr>
    </w:div>
    <w:div w:id="1234317579">
      <w:bodyDiv w:val="1"/>
      <w:marLeft w:val="0"/>
      <w:marRight w:val="0"/>
      <w:marTop w:val="0"/>
      <w:marBottom w:val="0"/>
      <w:divBdr>
        <w:top w:val="none" w:sz="0" w:space="0" w:color="auto"/>
        <w:left w:val="none" w:sz="0" w:space="0" w:color="auto"/>
        <w:bottom w:val="none" w:sz="0" w:space="0" w:color="auto"/>
        <w:right w:val="none" w:sz="0" w:space="0" w:color="auto"/>
      </w:divBdr>
    </w:div>
    <w:div w:id="1280068690">
      <w:bodyDiv w:val="1"/>
      <w:marLeft w:val="0"/>
      <w:marRight w:val="0"/>
      <w:marTop w:val="0"/>
      <w:marBottom w:val="0"/>
      <w:divBdr>
        <w:top w:val="none" w:sz="0" w:space="0" w:color="auto"/>
        <w:left w:val="none" w:sz="0" w:space="0" w:color="auto"/>
        <w:bottom w:val="none" w:sz="0" w:space="0" w:color="auto"/>
        <w:right w:val="none" w:sz="0" w:space="0" w:color="auto"/>
      </w:divBdr>
    </w:div>
    <w:div w:id="1302808505">
      <w:bodyDiv w:val="1"/>
      <w:marLeft w:val="0"/>
      <w:marRight w:val="0"/>
      <w:marTop w:val="0"/>
      <w:marBottom w:val="0"/>
      <w:divBdr>
        <w:top w:val="none" w:sz="0" w:space="0" w:color="auto"/>
        <w:left w:val="none" w:sz="0" w:space="0" w:color="auto"/>
        <w:bottom w:val="none" w:sz="0" w:space="0" w:color="auto"/>
        <w:right w:val="none" w:sz="0" w:space="0" w:color="auto"/>
      </w:divBdr>
    </w:div>
    <w:div w:id="1320814478">
      <w:bodyDiv w:val="1"/>
      <w:marLeft w:val="0"/>
      <w:marRight w:val="0"/>
      <w:marTop w:val="0"/>
      <w:marBottom w:val="0"/>
      <w:divBdr>
        <w:top w:val="none" w:sz="0" w:space="0" w:color="auto"/>
        <w:left w:val="none" w:sz="0" w:space="0" w:color="auto"/>
        <w:bottom w:val="none" w:sz="0" w:space="0" w:color="auto"/>
        <w:right w:val="none" w:sz="0" w:space="0" w:color="auto"/>
      </w:divBdr>
    </w:div>
    <w:div w:id="1360201499">
      <w:bodyDiv w:val="1"/>
      <w:marLeft w:val="0"/>
      <w:marRight w:val="0"/>
      <w:marTop w:val="0"/>
      <w:marBottom w:val="0"/>
      <w:divBdr>
        <w:top w:val="none" w:sz="0" w:space="0" w:color="auto"/>
        <w:left w:val="none" w:sz="0" w:space="0" w:color="auto"/>
        <w:bottom w:val="none" w:sz="0" w:space="0" w:color="auto"/>
        <w:right w:val="none" w:sz="0" w:space="0" w:color="auto"/>
      </w:divBdr>
    </w:div>
    <w:div w:id="1361008158">
      <w:bodyDiv w:val="1"/>
      <w:marLeft w:val="0"/>
      <w:marRight w:val="0"/>
      <w:marTop w:val="0"/>
      <w:marBottom w:val="0"/>
      <w:divBdr>
        <w:top w:val="none" w:sz="0" w:space="0" w:color="auto"/>
        <w:left w:val="none" w:sz="0" w:space="0" w:color="auto"/>
        <w:bottom w:val="none" w:sz="0" w:space="0" w:color="auto"/>
        <w:right w:val="none" w:sz="0" w:space="0" w:color="auto"/>
      </w:divBdr>
    </w:div>
    <w:div w:id="1402602874">
      <w:bodyDiv w:val="1"/>
      <w:marLeft w:val="0"/>
      <w:marRight w:val="0"/>
      <w:marTop w:val="0"/>
      <w:marBottom w:val="0"/>
      <w:divBdr>
        <w:top w:val="none" w:sz="0" w:space="0" w:color="auto"/>
        <w:left w:val="none" w:sz="0" w:space="0" w:color="auto"/>
        <w:bottom w:val="none" w:sz="0" w:space="0" w:color="auto"/>
        <w:right w:val="none" w:sz="0" w:space="0" w:color="auto"/>
      </w:divBdr>
    </w:div>
    <w:div w:id="1405713973">
      <w:bodyDiv w:val="1"/>
      <w:marLeft w:val="0"/>
      <w:marRight w:val="0"/>
      <w:marTop w:val="0"/>
      <w:marBottom w:val="0"/>
      <w:divBdr>
        <w:top w:val="none" w:sz="0" w:space="0" w:color="auto"/>
        <w:left w:val="none" w:sz="0" w:space="0" w:color="auto"/>
        <w:bottom w:val="none" w:sz="0" w:space="0" w:color="auto"/>
        <w:right w:val="none" w:sz="0" w:space="0" w:color="auto"/>
      </w:divBdr>
    </w:div>
    <w:div w:id="1492134354">
      <w:bodyDiv w:val="1"/>
      <w:marLeft w:val="0"/>
      <w:marRight w:val="0"/>
      <w:marTop w:val="0"/>
      <w:marBottom w:val="0"/>
      <w:divBdr>
        <w:top w:val="none" w:sz="0" w:space="0" w:color="auto"/>
        <w:left w:val="none" w:sz="0" w:space="0" w:color="auto"/>
        <w:bottom w:val="none" w:sz="0" w:space="0" w:color="auto"/>
        <w:right w:val="none" w:sz="0" w:space="0" w:color="auto"/>
      </w:divBdr>
    </w:div>
    <w:div w:id="1507600599">
      <w:bodyDiv w:val="1"/>
      <w:marLeft w:val="0"/>
      <w:marRight w:val="0"/>
      <w:marTop w:val="0"/>
      <w:marBottom w:val="0"/>
      <w:divBdr>
        <w:top w:val="none" w:sz="0" w:space="0" w:color="auto"/>
        <w:left w:val="none" w:sz="0" w:space="0" w:color="auto"/>
        <w:bottom w:val="none" w:sz="0" w:space="0" w:color="auto"/>
        <w:right w:val="none" w:sz="0" w:space="0" w:color="auto"/>
      </w:divBdr>
    </w:div>
    <w:div w:id="1508524020">
      <w:bodyDiv w:val="1"/>
      <w:marLeft w:val="0"/>
      <w:marRight w:val="0"/>
      <w:marTop w:val="0"/>
      <w:marBottom w:val="0"/>
      <w:divBdr>
        <w:top w:val="none" w:sz="0" w:space="0" w:color="auto"/>
        <w:left w:val="none" w:sz="0" w:space="0" w:color="auto"/>
        <w:bottom w:val="none" w:sz="0" w:space="0" w:color="auto"/>
        <w:right w:val="none" w:sz="0" w:space="0" w:color="auto"/>
      </w:divBdr>
    </w:div>
    <w:div w:id="1541085950">
      <w:bodyDiv w:val="1"/>
      <w:marLeft w:val="0"/>
      <w:marRight w:val="0"/>
      <w:marTop w:val="0"/>
      <w:marBottom w:val="0"/>
      <w:divBdr>
        <w:top w:val="none" w:sz="0" w:space="0" w:color="auto"/>
        <w:left w:val="none" w:sz="0" w:space="0" w:color="auto"/>
        <w:bottom w:val="none" w:sz="0" w:space="0" w:color="auto"/>
        <w:right w:val="none" w:sz="0" w:space="0" w:color="auto"/>
      </w:divBdr>
    </w:div>
    <w:div w:id="1549218657">
      <w:bodyDiv w:val="1"/>
      <w:marLeft w:val="0"/>
      <w:marRight w:val="0"/>
      <w:marTop w:val="0"/>
      <w:marBottom w:val="0"/>
      <w:divBdr>
        <w:top w:val="none" w:sz="0" w:space="0" w:color="auto"/>
        <w:left w:val="none" w:sz="0" w:space="0" w:color="auto"/>
        <w:bottom w:val="none" w:sz="0" w:space="0" w:color="auto"/>
        <w:right w:val="none" w:sz="0" w:space="0" w:color="auto"/>
      </w:divBdr>
    </w:div>
    <w:div w:id="1550264034">
      <w:bodyDiv w:val="1"/>
      <w:marLeft w:val="0"/>
      <w:marRight w:val="0"/>
      <w:marTop w:val="0"/>
      <w:marBottom w:val="0"/>
      <w:divBdr>
        <w:top w:val="none" w:sz="0" w:space="0" w:color="auto"/>
        <w:left w:val="none" w:sz="0" w:space="0" w:color="auto"/>
        <w:bottom w:val="none" w:sz="0" w:space="0" w:color="auto"/>
        <w:right w:val="none" w:sz="0" w:space="0" w:color="auto"/>
      </w:divBdr>
    </w:div>
    <w:div w:id="1581207166">
      <w:bodyDiv w:val="1"/>
      <w:marLeft w:val="0"/>
      <w:marRight w:val="0"/>
      <w:marTop w:val="0"/>
      <w:marBottom w:val="0"/>
      <w:divBdr>
        <w:top w:val="none" w:sz="0" w:space="0" w:color="auto"/>
        <w:left w:val="none" w:sz="0" w:space="0" w:color="auto"/>
        <w:bottom w:val="none" w:sz="0" w:space="0" w:color="auto"/>
        <w:right w:val="none" w:sz="0" w:space="0" w:color="auto"/>
      </w:divBdr>
    </w:div>
    <w:div w:id="1600528579">
      <w:bodyDiv w:val="1"/>
      <w:marLeft w:val="0"/>
      <w:marRight w:val="0"/>
      <w:marTop w:val="0"/>
      <w:marBottom w:val="0"/>
      <w:divBdr>
        <w:top w:val="none" w:sz="0" w:space="0" w:color="auto"/>
        <w:left w:val="none" w:sz="0" w:space="0" w:color="auto"/>
        <w:bottom w:val="none" w:sz="0" w:space="0" w:color="auto"/>
        <w:right w:val="none" w:sz="0" w:space="0" w:color="auto"/>
      </w:divBdr>
    </w:div>
    <w:div w:id="1631862055">
      <w:bodyDiv w:val="1"/>
      <w:marLeft w:val="0"/>
      <w:marRight w:val="0"/>
      <w:marTop w:val="0"/>
      <w:marBottom w:val="0"/>
      <w:divBdr>
        <w:top w:val="none" w:sz="0" w:space="0" w:color="auto"/>
        <w:left w:val="none" w:sz="0" w:space="0" w:color="auto"/>
        <w:bottom w:val="none" w:sz="0" w:space="0" w:color="auto"/>
        <w:right w:val="none" w:sz="0" w:space="0" w:color="auto"/>
      </w:divBdr>
      <w:divsChild>
        <w:div w:id="121919730">
          <w:marLeft w:val="0"/>
          <w:marRight w:val="0"/>
          <w:marTop w:val="0"/>
          <w:marBottom w:val="0"/>
          <w:divBdr>
            <w:top w:val="none" w:sz="0" w:space="0" w:color="auto"/>
            <w:left w:val="none" w:sz="0" w:space="0" w:color="auto"/>
            <w:bottom w:val="none" w:sz="0" w:space="0" w:color="auto"/>
            <w:right w:val="none" w:sz="0" w:space="0" w:color="auto"/>
          </w:divBdr>
          <w:divsChild>
            <w:div w:id="138262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555547">
      <w:bodyDiv w:val="1"/>
      <w:marLeft w:val="0"/>
      <w:marRight w:val="0"/>
      <w:marTop w:val="0"/>
      <w:marBottom w:val="0"/>
      <w:divBdr>
        <w:top w:val="none" w:sz="0" w:space="0" w:color="auto"/>
        <w:left w:val="none" w:sz="0" w:space="0" w:color="auto"/>
        <w:bottom w:val="none" w:sz="0" w:space="0" w:color="auto"/>
        <w:right w:val="none" w:sz="0" w:space="0" w:color="auto"/>
      </w:divBdr>
    </w:div>
    <w:div w:id="1642467154">
      <w:bodyDiv w:val="1"/>
      <w:marLeft w:val="0"/>
      <w:marRight w:val="0"/>
      <w:marTop w:val="0"/>
      <w:marBottom w:val="0"/>
      <w:divBdr>
        <w:top w:val="none" w:sz="0" w:space="0" w:color="auto"/>
        <w:left w:val="none" w:sz="0" w:space="0" w:color="auto"/>
        <w:bottom w:val="none" w:sz="0" w:space="0" w:color="auto"/>
        <w:right w:val="none" w:sz="0" w:space="0" w:color="auto"/>
      </w:divBdr>
      <w:divsChild>
        <w:div w:id="1065566255">
          <w:marLeft w:val="0"/>
          <w:marRight w:val="0"/>
          <w:marTop w:val="0"/>
          <w:marBottom w:val="0"/>
          <w:divBdr>
            <w:top w:val="none" w:sz="0" w:space="0" w:color="auto"/>
            <w:left w:val="none" w:sz="0" w:space="0" w:color="auto"/>
            <w:bottom w:val="none" w:sz="0" w:space="0" w:color="auto"/>
            <w:right w:val="none" w:sz="0" w:space="0" w:color="auto"/>
          </w:divBdr>
          <w:divsChild>
            <w:div w:id="128307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92687">
      <w:bodyDiv w:val="1"/>
      <w:marLeft w:val="0"/>
      <w:marRight w:val="0"/>
      <w:marTop w:val="0"/>
      <w:marBottom w:val="0"/>
      <w:divBdr>
        <w:top w:val="none" w:sz="0" w:space="0" w:color="auto"/>
        <w:left w:val="none" w:sz="0" w:space="0" w:color="auto"/>
        <w:bottom w:val="none" w:sz="0" w:space="0" w:color="auto"/>
        <w:right w:val="none" w:sz="0" w:space="0" w:color="auto"/>
      </w:divBdr>
    </w:div>
    <w:div w:id="1663657333">
      <w:bodyDiv w:val="1"/>
      <w:marLeft w:val="0"/>
      <w:marRight w:val="0"/>
      <w:marTop w:val="0"/>
      <w:marBottom w:val="0"/>
      <w:divBdr>
        <w:top w:val="none" w:sz="0" w:space="0" w:color="auto"/>
        <w:left w:val="none" w:sz="0" w:space="0" w:color="auto"/>
        <w:bottom w:val="none" w:sz="0" w:space="0" w:color="auto"/>
        <w:right w:val="none" w:sz="0" w:space="0" w:color="auto"/>
      </w:divBdr>
    </w:div>
    <w:div w:id="1691683194">
      <w:bodyDiv w:val="1"/>
      <w:marLeft w:val="0"/>
      <w:marRight w:val="0"/>
      <w:marTop w:val="0"/>
      <w:marBottom w:val="0"/>
      <w:divBdr>
        <w:top w:val="none" w:sz="0" w:space="0" w:color="auto"/>
        <w:left w:val="none" w:sz="0" w:space="0" w:color="auto"/>
        <w:bottom w:val="none" w:sz="0" w:space="0" w:color="auto"/>
        <w:right w:val="none" w:sz="0" w:space="0" w:color="auto"/>
      </w:divBdr>
    </w:div>
    <w:div w:id="1692682345">
      <w:bodyDiv w:val="1"/>
      <w:marLeft w:val="0"/>
      <w:marRight w:val="0"/>
      <w:marTop w:val="0"/>
      <w:marBottom w:val="0"/>
      <w:divBdr>
        <w:top w:val="none" w:sz="0" w:space="0" w:color="auto"/>
        <w:left w:val="none" w:sz="0" w:space="0" w:color="auto"/>
        <w:bottom w:val="none" w:sz="0" w:space="0" w:color="auto"/>
        <w:right w:val="none" w:sz="0" w:space="0" w:color="auto"/>
      </w:divBdr>
    </w:div>
    <w:div w:id="1717048042">
      <w:bodyDiv w:val="1"/>
      <w:marLeft w:val="0"/>
      <w:marRight w:val="0"/>
      <w:marTop w:val="0"/>
      <w:marBottom w:val="0"/>
      <w:divBdr>
        <w:top w:val="none" w:sz="0" w:space="0" w:color="auto"/>
        <w:left w:val="none" w:sz="0" w:space="0" w:color="auto"/>
        <w:bottom w:val="none" w:sz="0" w:space="0" w:color="auto"/>
        <w:right w:val="none" w:sz="0" w:space="0" w:color="auto"/>
      </w:divBdr>
    </w:div>
    <w:div w:id="1746418138">
      <w:bodyDiv w:val="1"/>
      <w:marLeft w:val="0"/>
      <w:marRight w:val="0"/>
      <w:marTop w:val="0"/>
      <w:marBottom w:val="0"/>
      <w:divBdr>
        <w:top w:val="none" w:sz="0" w:space="0" w:color="auto"/>
        <w:left w:val="none" w:sz="0" w:space="0" w:color="auto"/>
        <w:bottom w:val="none" w:sz="0" w:space="0" w:color="auto"/>
        <w:right w:val="none" w:sz="0" w:space="0" w:color="auto"/>
      </w:divBdr>
    </w:div>
    <w:div w:id="1757826176">
      <w:bodyDiv w:val="1"/>
      <w:marLeft w:val="0"/>
      <w:marRight w:val="0"/>
      <w:marTop w:val="0"/>
      <w:marBottom w:val="0"/>
      <w:divBdr>
        <w:top w:val="none" w:sz="0" w:space="0" w:color="auto"/>
        <w:left w:val="none" w:sz="0" w:space="0" w:color="auto"/>
        <w:bottom w:val="none" w:sz="0" w:space="0" w:color="auto"/>
        <w:right w:val="none" w:sz="0" w:space="0" w:color="auto"/>
      </w:divBdr>
    </w:div>
    <w:div w:id="1782071079">
      <w:bodyDiv w:val="1"/>
      <w:marLeft w:val="0"/>
      <w:marRight w:val="0"/>
      <w:marTop w:val="0"/>
      <w:marBottom w:val="0"/>
      <w:divBdr>
        <w:top w:val="none" w:sz="0" w:space="0" w:color="auto"/>
        <w:left w:val="none" w:sz="0" w:space="0" w:color="auto"/>
        <w:bottom w:val="none" w:sz="0" w:space="0" w:color="auto"/>
        <w:right w:val="none" w:sz="0" w:space="0" w:color="auto"/>
      </w:divBdr>
    </w:div>
    <w:div w:id="1789083100">
      <w:bodyDiv w:val="1"/>
      <w:marLeft w:val="0"/>
      <w:marRight w:val="0"/>
      <w:marTop w:val="0"/>
      <w:marBottom w:val="0"/>
      <w:divBdr>
        <w:top w:val="none" w:sz="0" w:space="0" w:color="auto"/>
        <w:left w:val="none" w:sz="0" w:space="0" w:color="auto"/>
        <w:bottom w:val="none" w:sz="0" w:space="0" w:color="auto"/>
        <w:right w:val="none" w:sz="0" w:space="0" w:color="auto"/>
      </w:divBdr>
    </w:div>
    <w:div w:id="1815368446">
      <w:bodyDiv w:val="1"/>
      <w:marLeft w:val="0"/>
      <w:marRight w:val="0"/>
      <w:marTop w:val="0"/>
      <w:marBottom w:val="0"/>
      <w:divBdr>
        <w:top w:val="none" w:sz="0" w:space="0" w:color="auto"/>
        <w:left w:val="none" w:sz="0" w:space="0" w:color="auto"/>
        <w:bottom w:val="none" w:sz="0" w:space="0" w:color="auto"/>
        <w:right w:val="none" w:sz="0" w:space="0" w:color="auto"/>
      </w:divBdr>
    </w:div>
    <w:div w:id="1874925156">
      <w:bodyDiv w:val="1"/>
      <w:marLeft w:val="0"/>
      <w:marRight w:val="0"/>
      <w:marTop w:val="0"/>
      <w:marBottom w:val="0"/>
      <w:divBdr>
        <w:top w:val="none" w:sz="0" w:space="0" w:color="auto"/>
        <w:left w:val="none" w:sz="0" w:space="0" w:color="auto"/>
        <w:bottom w:val="none" w:sz="0" w:space="0" w:color="auto"/>
        <w:right w:val="none" w:sz="0" w:space="0" w:color="auto"/>
      </w:divBdr>
    </w:div>
    <w:div w:id="1889415733">
      <w:bodyDiv w:val="1"/>
      <w:marLeft w:val="0"/>
      <w:marRight w:val="0"/>
      <w:marTop w:val="0"/>
      <w:marBottom w:val="0"/>
      <w:divBdr>
        <w:top w:val="none" w:sz="0" w:space="0" w:color="auto"/>
        <w:left w:val="none" w:sz="0" w:space="0" w:color="auto"/>
        <w:bottom w:val="none" w:sz="0" w:space="0" w:color="auto"/>
        <w:right w:val="none" w:sz="0" w:space="0" w:color="auto"/>
      </w:divBdr>
    </w:div>
    <w:div w:id="1909925463">
      <w:bodyDiv w:val="1"/>
      <w:marLeft w:val="0"/>
      <w:marRight w:val="0"/>
      <w:marTop w:val="0"/>
      <w:marBottom w:val="0"/>
      <w:divBdr>
        <w:top w:val="none" w:sz="0" w:space="0" w:color="auto"/>
        <w:left w:val="none" w:sz="0" w:space="0" w:color="auto"/>
        <w:bottom w:val="none" w:sz="0" w:space="0" w:color="auto"/>
        <w:right w:val="none" w:sz="0" w:space="0" w:color="auto"/>
      </w:divBdr>
    </w:div>
    <w:div w:id="1928273481">
      <w:bodyDiv w:val="1"/>
      <w:marLeft w:val="0"/>
      <w:marRight w:val="0"/>
      <w:marTop w:val="0"/>
      <w:marBottom w:val="0"/>
      <w:divBdr>
        <w:top w:val="none" w:sz="0" w:space="0" w:color="auto"/>
        <w:left w:val="none" w:sz="0" w:space="0" w:color="auto"/>
        <w:bottom w:val="none" w:sz="0" w:space="0" w:color="auto"/>
        <w:right w:val="none" w:sz="0" w:space="0" w:color="auto"/>
      </w:divBdr>
    </w:div>
    <w:div w:id="1937129992">
      <w:bodyDiv w:val="1"/>
      <w:marLeft w:val="0"/>
      <w:marRight w:val="0"/>
      <w:marTop w:val="0"/>
      <w:marBottom w:val="0"/>
      <w:divBdr>
        <w:top w:val="none" w:sz="0" w:space="0" w:color="auto"/>
        <w:left w:val="none" w:sz="0" w:space="0" w:color="auto"/>
        <w:bottom w:val="none" w:sz="0" w:space="0" w:color="auto"/>
        <w:right w:val="none" w:sz="0" w:space="0" w:color="auto"/>
      </w:divBdr>
    </w:div>
    <w:div w:id="1937444894">
      <w:bodyDiv w:val="1"/>
      <w:marLeft w:val="0"/>
      <w:marRight w:val="0"/>
      <w:marTop w:val="0"/>
      <w:marBottom w:val="0"/>
      <w:divBdr>
        <w:top w:val="none" w:sz="0" w:space="0" w:color="auto"/>
        <w:left w:val="none" w:sz="0" w:space="0" w:color="auto"/>
        <w:bottom w:val="none" w:sz="0" w:space="0" w:color="auto"/>
        <w:right w:val="none" w:sz="0" w:space="0" w:color="auto"/>
      </w:divBdr>
    </w:div>
    <w:div w:id="1949846112">
      <w:bodyDiv w:val="1"/>
      <w:marLeft w:val="0"/>
      <w:marRight w:val="0"/>
      <w:marTop w:val="0"/>
      <w:marBottom w:val="0"/>
      <w:divBdr>
        <w:top w:val="none" w:sz="0" w:space="0" w:color="auto"/>
        <w:left w:val="none" w:sz="0" w:space="0" w:color="auto"/>
        <w:bottom w:val="none" w:sz="0" w:space="0" w:color="auto"/>
        <w:right w:val="none" w:sz="0" w:space="0" w:color="auto"/>
      </w:divBdr>
    </w:div>
    <w:div w:id="1976792573">
      <w:bodyDiv w:val="1"/>
      <w:marLeft w:val="0"/>
      <w:marRight w:val="0"/>
      <w:marTop w:val="0"/>
      <w:marBottom w:val="0"/>
      <w:divBdr>
        <w:top w:val="none" w:sz="0" w:space="0" w:color="auto"/>
        <w:left w:val="none" w:sz="0" w:space="0" w:color="auto"/>
        <w:bottom w:val="none" w:sz="0" w:space="0" w:color="auto"/>
        <w:right w:val="none" w:sz="0" w:space="0" w:color="auto"/>
      </w:divBdr>
    </w:div>
    <w:div w:id="1996452496">
      <w:bodyDiv w:val="1"/>
      <w:marLeft w:val="0"/>
      <w:marRight w:val="0"/>
      <w:marTop w:val="0"/>
      <w:marBottom w:val="0"/>
      <w:divBdr>
        <w:top w:val="none" w:sz="0" w:space="0" w:color="auto"/>
        <w:left w:val="none" w:sz="0" w:space="0" w:color="auto"/>
        <w:bottom w:val="none" w:sz="0" w:space="0" w:color="auto"/>
        <w:right w:val="none" w:sz="0" w:space="0" w:color="auto"/>
      </w:divBdr>
    </w:div>
    <w:div w:id="2027054936">
      <w:bodyDiv w:val="1"/>
      <w:marLeft w:val="0"/>
      <w:marRight w:val="0"/>
      <w:marTop w:val="0"/>
      <w:marBottom w:val="0"/>
      <w:divBdr>
        <w:top w:val="none" w:sz="0" w:space="0" w:color="auto"/>
        <w:left w:val="none" w:sz="0" w:space="0" w:color="auto"/>
        <w:bottom w:val="none" w:sz="0" w:space="0" w:color="auto"/>
        <w:right w:val="none" w:sz="0" w:space="0" w:color="auto"/>
      </w:divBdr>
    </w:div>
    <w:div w:id="2028366969">
      <w:bodyDiv w:val="1"/>
      <w:marLeft w:val="0"/>
      <w:marRight w:val="0"/>
      <w:marTop w:val="0"/>
      <w:marBottom w:val="0"/>
      <w:divBdr>
        <w:top w:val="none" w:sz="0" w:space="0" w:color="auto"/>
        <w:left w:val="none" w:sz="0" w:space="0" w:color="auto"/>
        <w:bottom w:val="none" w:sz="0" w:space="0" w:color="auto"/>
        <w:right w:val="none" w:sz="0" w:space="0" w:color="auto"/>
      </w:divBdr>
    </w:div>
    <w:div w:id="2049908121">
      <w:bodyDiv w:val="1"/>
      <w:marLeft w:val="0"/>
      <w:marRight w:val="0"/>
      <w:marTop w:val="0"/>
      <w:marBottom w:val="0"/>
      <w:divBdr>
        <w:top w:val="none" w:sz="0" w:space="0" w:color="auto"/>
        <w:left w:val="none" w:sz="0" w:space="0" w:color="auto"/>
        <w:bottom w:val="none" w:sz="0" w:space="0" w:color="auto"/>
        <w:right w:val="none" w:sz="0" w:space="0" w:color="auto"/>
      </w:divBdr>
    </w:div>
    <w:div w:id="2055613946">
      <w:bodyDiv w:val="1"/>
      <w:marLeft w:val="0"/>
      <w:marRight w:val="0"/>
      <w:marTop w:val="0"/>
      <w:marBottom w:val="0"/>
      <w:divBdr>
        <w:top w:val="none" w:sz="0" w:space="0" w:color="auto"/>
        <w:left w:val="none" w:sz="0" w:space="0" w:color="auto"/>
        <w:bottom w:val="none" w:sz="0" w:space="0" w:color="auto"/>
        <w:right w:val="none" w:sz="0" w:space="0" w:color="auto"/>
      </w:divBdr>
    </w:div>
    <w:div w:id="2056738663">
      <w:bodyDiv w:val="1"/>
      <w:marLeft w:val="0"/>
      <w:marRight w:val="0"/>
      <w:marTop w:val="0"/>
      <w:marBottom w:val="0"/>
      <w:divBdr>
        <w:top w:val="none" w:sz="0" w:space="0" w:color="auto"/>
        <w:left w:val="none" w:sz="0" w:space="0" w:color="auto"/>
        <w:bottom w:val="none" w:sz="0" w:space="0" w:color="auto"/>
        <w:right w:val="none" w:sz="0" w:space="0" w:color="auto"/>
      </w:divBdr>
      <w:divsChild>
        <w:div w:id="945382257">
          <w:marLeft w:val="0"/>
          <w:marRight w:val="0"/>
          <w:marTop w:val="0"/>
          <w:marBottom w:val="0"/>
          <w:divBdr>
            <w:top w:val="none" w:sz="0" w:space="0" w:color="auto"/>
            <w:left w:val="none" w:sz="0" w:space="0" w:color="auto"/>
            <w:bottom w:val="none" w:sz="0" w:space="0" w:color="auto"/>
            <w:right w:val="none" w:sz="0" w:space="0" w:color="auto"/>
          </w:divBdr>
          <w:divsChild>
            <w:div w:id="2130464268">
              <w:marLeft w:val="0"/>
              <w:marRight w:val="0"/>
              <w:marTop w:val="0"/>
              <w:marBottom w:val="0"/>
              <w:divBdr>
                <w:top w:val="none" w:sz="0" w:space="0" w:color="auto"/>
                <w:left w:val="none" w:sz="0" w:space="0" w:color="auto"/>
                <w:bottom w:val="none" w:sz="0" w:space="0" w:color="auto"/>
                <w:right w:val="none" w:sz="0" w:space="0" w:color="auto"/>
              </w:divBdr>
              <w:divsChild>
                <w:div w:id="98724843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608272">
      <w:bodyDiv w:val="1"/>
      <w:marLeft w:val="0"/>
      <w:marRight w:val="0"/>
      <w:marTop w:val="0"/>
      <w:marBottom w:val="0"/>
      <w:divBdr>
        <w:top w:val="none" w:sz="0" w:space="0" w:color="auto"/>
        <w:left w:val="none" w:sz="0" w:space="0" w:color="auto"/>
        <w:bottom w:val="none" w:sz="0" w:space="0" w:color="auto"/>
        <w:right w:val="none" w:sz="0" w:space="0" w:color="auto"/>
      </w:divBdr>
    </w:div>
    <w:div w:id="2145465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00.png"/><Relationship Id="rId16" Type="http://schemas.microsoft.com/office/2011/relationships/commentsExtended" Target="commentsExtended.xml"/><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theme" Target="theme/theme1.xml"/><Relationship Id="rId5" Type="http://schemas.openxmlformats.org/officeDocument/2006/relationships/styles" Target="styles.xml"/><Relationship Id="rId90" Type="http://schemas.openxmlformats.org/officeDocument/2006/relationships/image" Target="media/image71.png"/><Relationship Id="rId95" Type="http://schemas.openxmlformats.org/officeDocument/2006/relationships/image" Target="media/image75.jpe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hyperlink" Target="https://www.youtube.com/embed/524ow62pRLI?feature=oembed" TargetMode="External"/><Relationship Id="rId85" Type="http://schemas.openxmlformats.org/officeDocument/2006/relationships/image" Target="media/image67.png"/><Relationship Id="rId12" Type="http://schemas.openxmlformats.org/officeDocument/2006/relationships/header" Target="header1.xml"/><Relationship Id="rId17" Type="http://schemas.microsoft.com/office/2016/09/relationships/commentsIds" Target="commentsId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10.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comments" Target="comments.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3.jpg"/><Relationship Id="rId86" Type="http://schemas.openxmlformats.org/officeDocument/2006/relationships/image" Target="media/image68.png"/><Relationship Id="rId94" Type="http://schemas.openxmlformats.org/officeDocument/2006/relationships/image" Target="media/image74.png"/><Relationship Id="rId99" Type="http://schemas.openxmlformats.org/officeDocument/2006/relationships/fontTable" Target="fontTable.xml"/><Relationship Id="rId101"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microsoft.com/office/2018/08/relationships/commentsExtensible" Target="commentsExtensible.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7.png"/><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eader" Target="header2.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microsoft.com/office/2011/relationships/people" Target="people.xm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customXml" Target="../customXml/item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375BE81668045A2B4AF49ACBA3935E8"/>
        <w:category>
          <w:name w:val="General"/>
          <w:gallery w:val="placeholder"/>
        </w:category>
        <w:types>
          <w:type w:val="bbPlcHdr"/>
        </w:types>
        <w:behaviors>
          <w:behavior w:val="content"/>
        </w:behaviors>
        <w:guid w:val="{D536D1FD-F3E2-4275-8183-A4BBFF2DCDF4}"/>
      </w:docPartPr>
      <w:docPartBody>
        <w:p w:rsidR="00DA7538" w:rsidRDefault="00DF5692" w:rsidP="00DF5692">
          <w:pPr>
            <w:pStyle w:val="7375BE81668045A2B4AF49ACBA3935E8"/>
          </w:pPr>
          <w:r w:rsidRPr="007A2281">
            <w:rPr>
              <w:rStyle w:val="Textodelmarcadordeposicin"/>
            </w:rPr>
            <w:t>Elija un elemento.</w:t>
          </w:r>
        </w:p>
      </w:docPartBody>
    </w:docPart>
    <w:docPart>
      <w:docPartPr>
        <w:name w:val="D3FD3F23610E44BFAA439A5460675C82"/>
        <w:category>
          <w:name w:val="General"/>
          <w:gallery w:val="placeholder"/>
        </w:category>
        <w:types>
          <w:type w:val="bbPlcHdr"/>
        </w:types>
        <w:behaviors>
          <w:behavior w:val="content"/>
        </w:behaviors>
        <w:guid w:val="{E784B47E-6F75-435E-A0A6-A8807E450C2C}"/>
      </w:docPartPr>
      <w:docPartBody>
        <w:p w:rsidR="00DA7538" w:rsidRDefault="00DF5692" w:rsidP="00DF5692">
          <w:pPr>
            <w:pStyle w:val="D3FD3F23610E44BFAA439A5460675C82"/>
          </w:pPr>
          <w:r w:rsidRPr="00F63384">
            <w:rPr>
              <w:rStyle w:val="Textodelmarcadordeposicin"/>
              <w:rFonts w:cs="Times New Roman"/>
              <w:szCs w:val="24"/>
            </w:rPr>
            <w:t>Elija un elemento.</w:t>
          </w:r>
        </w:p>
      </w:docPartBody>
    </w:docPart>
    <w:docPart>
      <w:docPartPr>
        <w:name w:val="493F71E793074E0D960E6CA7A48C9CF2"/>
        <w:category>
          <w:name w:val="General"/>
          <w:gallery w:val="placeholder"/>
        </w:category>
        <w:types>
          <w:type w:val="bbPlcHdr"/>
        </w:types>
        <w:behaviors>
          <w:behavior w:val="content"/>
        </w:behaviors>
        <w:guid w:val="{E79C7B2F-46E9-484C-AE10-82893C5D0542}"/>
      </w:docPartPr>
      <w:docPartBody>
        <w:p w:rsidR="00DA7538" w:rsidRDefault="00DF5692" w:rsidP="00DF5692">
          <w:pPr>
            <w:pStyle w:val="493F71E793074E0D960E6CA7A48C9CF2"/>
          </w:pPr>
          <w:r w:rsidRPr="005F0241">
            <w:rPr>
              <w:rStyle w:val="Textodelmarcadordeposicin"/>
            </w:rPr>
            <w:t>Elija un elemento.</w:t>
          </w:r>
        </w:p>
      </w:docPartBody>
    </w:docPart>
    <w:docPart>
      <w:docPartPr>
        <w:name w:val="4C39B68975C54CA99811BFD5E8F57666"/>
        <w:category>
          <w:name w:val="General"/>
          <w:gallery w:val="placeholder"/>
        </w:category>
        <w:types>
          <w:type w:val="bbPlcHdr"/>
        </w:types>
        <w:behaviors>
          <w:behavior w:val="content"/>
        </w:behaviors>
        <w:guid w:val="{6A177880-FFC9-4A21-B86E-3EA1D9F2D8DC}"/>
      </w:docPartPr>
      <w:docPartBody>
        <w:p w:rsidR="00DA7538" w:rsidRDefault="00DF5692" w:rsidP="00DF5692">
          <w:pPr>
            <w:pStyle w:val="4C39B68975C54CA99811BFD5E8F57666"/>
          </w:pPr>
          <w:r w:rsidRPr="007A2281">
            <w:rPr>
              <w:rStyle w:val="Textodelmarcadordeposicin"/>
            </w:rPr>
            <w:t>Elija un elemento.</w:t>
          </w:r>
        </w:p>
      </w:docPartBody>
    </w:docPart>
    <w:docPart>
      <w:docPartPr>
        <w:name w:val="FDC6D5D9476B4755A9073E72E3B6B6B9"/>
        <w:category>
          <w:name w:val="General"/>
          <w:gallery w:val="placeholder"/>
        </w:category>
        <w:types>
          <w:type w:val="bbPlcHdr"/>
        </w:types>
        <w:behaviors>
          <w:behavior w:val="content"/>
        </w:behaviors>
        <w:guid w:val="{0B68BF9D-CC79-4B9C-BF4E-F20C374AF6B9}"/>
      </w:docPartPr>
      <w:docPartBody>
        <w:p w:rsidR="00DA7538" w:rsidRDefault="00DF5692" w:rsidP="00DF5692">
          <w:pPr>
            <w:pStyle w:val="FDC6D5D9476B4755A9073E72E3B6B6B9"/>
          </w:pPr>
          <w:r w:rsidRPr="007A2281">
            <w:rPr>
              <w:rStyle w:val="Textodelmarcadordeposicin"/>
            </w:rPr>
            <w:t>Elija un elemento.</w:t>
          </w:r>
        </w:p>
      </w:docPartBody>
    </w:docPart>
    <w:docPart>
      <w:docPartPr>
        <w:name w:val="CA6C7F585A2A4CE8ABDFCF2D39CE6ED8"/>
        <w:category>
          <w:name w:val="General"/>
          <w:gallery w:val="placeholder"/>
        </w:category>
        <w:types>
          <w:type w:val="bbPlcHdr"/>
        </w:types>
        <w:behaviors>
          <w:behavior w:val="content"/>
        </w:behaviors>
        <w:guid w:val="{E9EBA92B-2FDB-4489-BE75-9F1C26F572D0}"/>
      </w:docPartPr>
      <w:docPartBody>
        <w:p w:rsidR="00DA7538" w:rsidRDefault="00DF5692" w:rsidP="00DF5692">
          <w:pPr>
            <w:pStyle w:val="CA6C7F585A2A4CE8ABDFCF2D39CE6ED8"/>
          </w:pPr>
          <w:r w:rsidRPr="007A2281">
            <w:rPr>
              <w:rStyle w:val="Textodelmarcadordeposicin"/>
            </w:rPr>
            <w:t>Elija un elemento.</w:t>
          </w:r>
        </w:p>
      </w:docPartBody>
    </w:docPart>
    <w:docPart>
      <w:docPartPr>
        <w:name w:val="5F4E84D2FA1C4342858D14FDBB38C406"/>
        <w:category>
          <w:name w:val="General"/>
          <w:gallery w:val="placeholder"/>
        </w:category>
        <w:types>
          <w:type w:val="bbPlcHdr"/>
        </w:types>
        <w:behaviors>
          <w:behavior w:val="content"/>
        </w:behaviors>
        <w:guid w:val="{E418568D-6260-423F-B946-04EF45B6ED7E}"/>
      </w:docPartPr>
      <w:docPartBody>
        <w:p w:rsidR="00DA7538" w:rsidRDefault="00DF5692" w:rsidP="00DF5692">
          <w:pPr>
            <w:pStyle w:val="5F4E84D2FA1C4342858D14FDBB38C406"/>
          </w:pPr>
          <w:r w:rsidRPr="007A2281">
            <w:rPr>
              <w:rStyle w:val="Textodelmarcadordeposicin"/>
            </w:rPr>
            <w:t>Elija un elemento.</w:t>
          </w:r>
        </w:p>
      </w:docPartBody>
    </w:docPart>
    <w:docPart>
      <w:docPartPr>
        <w:name w:val="95839E04E2EE47619829A125AB26885F"/>
        <w:category>
          <w:name w:val="General"/>
          <w:gallery w:val="placeholder"/>
        </w:category>
        <w:types>
          <w:type w:val="bbPlcHdr"/>
        </w:types>
        <w:behaviors>
          <w:behavior w:val="content"/>
        </w:behaviors>
        <w:guid w:val="{F1DF4934-D526-44FB-B7BC-91870517B30C}"/>
      </w:docPartPr>
      <w:docPartBody>
        <w:p w:rsidR="005957D6" w:rsidRDefault="00825C3F" w:rsidP="00825C3F">
          <w:pPr>
            <w:pStyle w:val="95839E04E2EE47619829A125AB26885F"/>
          </w:pPr>
          <w:r>
            <w:rPr>
              <w:rStyle w:val="Textodelmarcadordeposicin"/>
            </w:rPr>
            <w:t>Elija un elemento.</w:t>
          </w:r>
        </w:p>
      </w:docPartBody>
    </w:docPart>
    <w:docPart>
      <w:docPartPr>
        <w:name w:val="CF19A121E262478BB7F571A1607B807A"/>
        <w:category>
          <w:name w:val="General"/>
          <w:gallery w:val="placeholder"/>
        </w:category>
        <w:types>
          <w:type w:val="bbPlcHdr"/>
        </w:types>
        <w:behaviors>
          <w:behavior w:val="content"/>
        </w:behaviors>
        <w:guid w:val="{AA5B92AE-84BA-448B-9AAE-C34336DFA7E6}"/>
      </w:docPartPr>
      <w:docPartBody>
        <w:p w:rsidR="005957D6" w:rsidRDefault="00825C3F" w:rsidP="00825C3F">
          <w:pPr>
            <w:pStyle w:val="CF19A121E262478BB7F571A1607B807A"/>
          </w:pPr>
          <w:r>
            <w:rPr>
              <w:rStyle w:val="Textodelmarcadordeposicin"/>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692"/>
    <w:rsid w:val="0000644A"/>
    <w:rsid w:val="0001481D"/>
    <w:rsid w:val="00031884"/>
    <w:rsid w:val="0006354D"/>
    <w:rsid w:val="001B5111"/>
    <w:rsid w:val="001E282C"/>
    <w:rsid w:val="002012C9"/>
    <w:rsid w:val="00212A72"/>
    <w:rsid w:val="002A71DF"/>
    <w:rsid w:val="003E07F6"/>
    <w:rsid w:val="00420FCD"/>
    <w:rsid w:val="005064AC"/>
    <w:rsid w:val="005422EC"/>
    <w:rsid w:val="00557868"/>
    <w:rsid w:val="005957D6"/>
    <w:rsid w:val="00597BD3"/>
    <w:rsid w:val="005F08EC"/>
    <w:rsid w:val="00651DE6"/>
    <w:rsid w:val="00655095"/>
    <w:rsid w:val="0068266E"/>
    <w:rsid w:val="006B70A2"/>
    <w:rsid w:val="006C5376"/>
    <w:rsid w:val="007011AA"/>
    <w:rsid w:val="007776C4"/>
    <w:rsid w:val="007A5AC6"/>
    <w:rsid w:val="007D2992"/>
    <w:rsid w:val="007D6DD5"/>
    <w:rsid w:val="007D6DEC"/>
    <w:rsid w:val="007F457B"/>
    <w:rsid w:val="00813110"/>
    <w:rsid w:val="00825C3F"/>
    <w:rsid w:val="0083282D"/>
    <w:rsid w:val="00854932"/>
    <w:rsid w:val="00887666"/>
    <w:rsid w:val="00912F46"/>
    <w:rsid w:val="00971CF7"/>
    <w:rsid w:val="009A4D13"/>
    <w:rsid w:val="009C2584"/>
    <w:rsid w:val="009C6E8A"/>
    <w:rsid w:val="009E23CC"/>
    <w:rsid w:val="00A415A5"/>
    <w:rsid w:val="00A77AC6"/>
    <w:rsid w:val="00AD252D"/>
    <w:rsid w:val="00AF6986"/>
    <w:rsid w:val="00B02113"/>
    <w:rsid w:val="00B3146D"/>
    <w:rsid w:val="00B61C82"/>
    <w:rsid w:val="00BD157C"/>
    <w:rsid w:val="00BE4B77"/>
    <w:rsid w:val="00BF0840"/>
    <w:rsid w:val="00C80865"/>
    <w:rsid w:val="00CC4176"/>
    <w:rsid w:val="00D61487"/>
    <w:rsid w:val="00DA7538"/>
    <w:rsid w:val="00DB7021"/>
    <w:rsid w:val="00DC30CC"/>
    <w:rsid w:val="00DF5692"/>
    <w:rsid w:val="00E22972"/>
    <w:rsid w:val="00E60FBF"/>
    <w:rsid w:val="00E91882"/>
    <w:rsid w:val="00E97FAE"/>
    <w:rsid w:val="00EB7ED2"/>
    <w:rsid w:val="00EF3170"/>
    <w:rsid w:val="00F26602"/>
    <w:rsid w:val="00FE3B15"/>
    <w:rsid w:val="00FF794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25C3F"/>
  </w:style>
  <w:style w:type="paragraph" w:customStyle="1" w:styleId="7375BE81668045A2B4AF49ACBA3935E8">
    <w:name w:val="7375BE81668045A2B4AF49ACBA3935E8"/>
    <w:rsid w:val="00DF5692"/>
  </w:style>
  <w:style w:type="paragraph" w:customStyle="1" w:styleId="D3FD3F23610E44BFAA439A5460675C82">
    <w:name w:val="D3FD3F23610E44BFAA439A5460675C82"/>
    <w:rsid w:val="00DF5692"/>
  </w:style>
  <w:style w:type="paragraph" w:customStyle="1" w:styleId="493F71E793074E0D960E6CA7A48C9CF2">
    <w:name w:val="493F71E793074E0D960E6CA7A48C9CF2"/>
    <w:rsid w:val="00DF5692"/>
  </w:style>
  <w:style w:type="paragraph" w:customStyle="1" w:styleId="4C39B68975C54CA99811BFD5E8F57666">
    <w:name w:val="4C39B68975C54CA99811BFD5E8F57666"/>
    <w:rsid w:val="00DF5692"/>
  </w:style>
  <w:style w:type="paragraph" w:customStyle="1" w:styleId="FDC6D5D9476B4755A9073E72E3B6B6B9">
    <w:name w:val="FDC6D5D9476B4755A9073E72E3B6B6B9"/>
    <w:rsid w:val="00DF5692"/>
  </w:style>
  <w:style w:type="paragraph" w:customStyle="1" w:styleId="CA6C7F585A2A4CE8ABDFCF2D39CE6ED8">
    <w:name w:val="CA6C7F585A2A4CE8ABDFCF2D39CE6ED8"/>
    <w:rsid w:val="00DF5692"/>
  </w:style>
  <w:style w:type="paragraph" w:customStyle="1" w:styleId="5F4E84D2FA1C4342858D14FDBB38C406">
    <w:name w:val="5F4E84D2FA1C4342858D14FDBB38C406"/>
    <w:rsid w:val="00DF5692"/>
  </w:style>
  <w:style w:type="paragraph" w:customStyle="1" w:styleId="95839E04E2EE47619829A125AB26885F">
    <w:name w:val="95839E04E2EE47619829A125AB26885F"/>
    <w:rsid w:val="00825C3F"/>
    <w:rPr>
      <w:kern w:val="2"/>
      <w14:ligatures w14:val="standardContextual"/>
    </w:rPr>
  </w:style>
  <w:style w:type="paragraph" w:customStyle="1" w:styleId="CF19A121E262478BB7F571A1607B807A">
    <w:name w:val="CF19A121E262478BB7F571A1607B807A"/>
    <w:rsid w:val="00825C3F"/>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BB512A7C58F4BC48820FE6633CD53E08" ma:contentTypeVersion="5" ma:contentTypeDescription="Crear nuevo documento." ma:contentTypeScope="" ma:versionID="648ffe10b5f7dfd8b14e717761096c77">
  <xsd:schema xmlns:xsd="http://www.w3.org/2001/XMLSchema" xmlns:xs="http://www.w3.org/2001/XMLSchema" xmlns:p="http://schemas.microsoft.com/office/2006/metadata/properties" xmlns:ns2="8cdbdd18-4aaf-440e-a513-66b7cd85233e" targetNamespace="http://schemas.microsoft.com/office/2006/metadata/properties" ma:root="true" ma:fieldsID="fd7c9d59c2911956cd2f16872ab05992" ns2:_="">
    <xsd:import namespace="8cdbdd18-4aaf-440e-a513-66b7cd85233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dbdd18-4aaf-440e-a513-66b7cd8523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San13</b:Tag>
    <b:SourceType>Report</b:SourceType>
    <b:Guid>{36E4B50B-FF6C-4353-9099-5985245A99B7}</b:Guid>
    <b:Author>
      <b:Author>
        <b:NameList>
          <b:Person>
            <b:Last>Sandy E. Abasolo</b:Last>
            <b:First>Michelle</b:First>
            <b:Middle>A. Carrera, Rodolfo X. Gordillo, Carlos G. Romero</b:Middle>
          </b:Person>
        </b:NameList>
      </b:Author>
    </b:Author>
    <b:Title>Evaluación del modelo de referencia de “Internet of Things” (IoT), mediante la implantación de arquitecturas basadas en plataformas comerciales, open hardware y conectividad IPv6</b:Title>
    <b:Year>2013</b:Year>
    <b:RefOrder>36</b:RefOrder>
  </b:Source>
  <b:Source>
    <b:Tag>IBM</b:Tag>
    <b:SourceType>InternetSite</b:SourceType>
    <b:Guid>{005333AE-38ED-4CFB-A387-57536C475EEB}</b:Guid>
    <b:Title>IBM </b:Title>
    <b:InternetSiteTitle>IBM </b:InternetSiteTitle>
    <b:URL>https://www.ibm.com/es-es/cloud?</b:URL>
    <b:RefOrder>1</b:RefOrder>
  </b:Source>
  <b:Source>
    <b:Tag>Har</b:Tag>
    <b:SourceType>InternetSite</b:SourceType>
    <b:Guid>{93265A3E-02CA-4757-AD68-A6924213FC0F}</b:Guid>
    <b:Title>Hardwarelibre</b:Title>
    <b:InternetSiteTitle>Hardwarelibre</b:InternetSiteTitle>
    <b:URL>https://www.hwlibre.com/iotify-servicio-web-desarrolladores-hardware-libre/#:~:text=As%C3%AD%20hace%20poco%20hemos%20conocido,compatible%20con%20cualquier%20hardware%20libre.</b:URL>
    <b:RefOrder>2</b:RefOrder>
  </b:Source>
  <b:Source>
    <b:Tag>Cre18</b:Tag>
    <b:SourceType>InternetSite</b:SourceType>
    <b:Guid>{DEACD0B6-14B8-410E-B35F-B986487221E6}</b:Guid>
    <b:Title>Aprendiendo Arduino</b:Title>
    <b:InternetSiteTitle>Arquitecturas IoT</b:InternetSiteTitle>
    <b:Year>2018</b:Year>
    <b:Month>Noviembre</b:Month>
    <b:Day>11</b:Day>
    <b:URL>https://aprendiendoarduino.wordpress.com/2018/11/11/arquitecturas-iot/</b:URL>
    <b:YearAccessed>2020</b:YearAccessed>
    <b:MonthAccessed>Abril</b:MonthAccessed>
    <b:DayAccessed>2</b:DayAccessed>
    <b:Author>
      <b:Author>
        <b:NameList>
          <b:Person>
            <b:Last>Crespo Moreno</b:Last>
            <b:Middle>Enrique</b:Middle>
            <b:First>José</b:First>
          </b:Person>
        </b:NameList>
      </b:Author>
    </b:Author>
    <b:RefOrder>5</b:RefOrder>
  </b:Source>
  <b:Source>
    <b:Tag>Sis17</b:Tag>
    <b:SourceType>Report</b:SourceType>
    <b:Guid>{311C2CA4-5F70-416C-9077-1920F06EFA30}</b:Guid>
    <b:Title>Sistema de Monitoreo de variables medioambientales usando una red de sensores inalámbricos y plataformas de Internet de las Cosas</b:Title>
    <b:Year>2017</b:Year>
    <b:URL>http://scielo.senescyt.gob.ec/scielo.php?script=sci_arttext&amp;pid=S1390-65422017000100329</b:URL>
    <b:City>Loja</b:City>
    <b:Department>Departamento de Ingeniería</b:Department>
    <b:Institution>Universidad Técnica Particular de Loja</b:Institution>
    <b:StandardNumber>1390-9363</b:StandardNumber>
    <b:YearAccessed>2020</b:YearAccessed>
    <b:MonthAccessed>Abril</b:MonthAccessed>
    <b:DayAccessed>14</b:DayAccessed>
    <b:Author>
      <b:Author>
        <b:NameList>
          <b:Person>
            <b:Last>Quiñones Cuenca</b:Last>
            <b:First>Manuel</b:First>
          </b:Person>
          <b:Person>
            <b:Last>González Jaramillo</b:Last>
            <b:First>Víctor</b:First>
          </b:Person>
          <b:Person>
            <b:Last>Torres</b:Last>
            <b:First>Rommel</b:First>
          </b:Person>
          <b:Person>
            <b:Last>Miguel </b:Last>
            <b:First>Jumbo</b:First>
          </b:Person>
        </b:NameList>
      </b:Author>
    </b:Author>
    <b:RefOrder>6</b:RefOrder>
  </b:Source>
  <b:Source>
    <b:Tag>Gib12</b:Tag>
    <b:SourceType>Book</b:SourceType>
    <b:Guid>{D7B40E47-C0F8-4022-91D9-FAD9B4A63FD5}</b:Guid>
    <b:Title>Analisis de datos en investigaciones cualitativas </b:Title>
    <b:Year>2012</b:Year>
    <b:Publisher>Ediciones Morata</b:Publisher>
    <b:Author>
      <b:Author>
        <b:NameList>
          <b:Person>
            <b:Last>Gibbs</b:Last>
            <b:First>Gabriel </b:First>
          </b:Person>
        </b:NameList>
      </b:Author>
    </b:Author>
    <b:RefOrder>7</b:RefOrder>
  </b:Source>
  <b:Source>
    <b:Tag>ibe06</b:Tag>
    <b:SourceType>InternetSite</b:SourceType>
    <b:Guid>{B4EC34E1-09AD-44E0-9C00-DFA2859BC6F8}</b:Guid>
    <b:Title>ibertech</b:Title>
    <b:InternetSiteTitle>ibertech</b:InternetSiteTitle>
    <b:Year>2006</b:Year>
    <b:Month>06</b:Month>
    <b:Day>45</b:Day>
    <b:URL>https://www.ibertech.org/analitica-descriptiva-predictiva-y-prescriptiva/</b:URL>
    <b:RefOrder>8</b:RefOrder>
  </b:Source>
  <b:Source>
    <b:Tag>joy19</b:Tag>
    <b:SourceType>Book</b:SourceType>
    <b:Guid>{FD367BE7-6344-4963-AF09-A6542C6F8DC7}</b:Guid>
    <b:Title>Inteligencia de negocios y anlitica de datos</b:Title>
    <b:Year>29 de mayo del 2019</b:Year>
    <b:City>Bogota</b:City>
    <b:Publisher>Alfaomega</b:Publisher>
    <b:Author>
      <b:Author>
        <b:NameList>
          <b:Person>
            <b:Last>Joyanes Aguilar</b:Last>
            <b:First>Luis</b:First>
          </b:Person>
        </b:NameList>
      </b:Author>
    </b:Author>
    <b:RefOrder>9</b:RefOrder>
  </b:Source>
  <b:Source>
    <b:Tag>Gom14</b:Tag>
    <b:SourceType>JournalArticle</b:SourceType>
    <b:Guid>{94D544A8-0304-4D82-BDAB-710185BA6392}</b:Guid>
    <b:Title>Analitica visual en learning</b:Title>
    <b:Year>2014</b:Year>
    <b:Pages>23(3)</b:Pages>
    <b:JournalName>El profesional de la informatica </b:JournalName>
    <b:Author>
      <b:Author>
        <b:NameList>
          <b:Person>
            <b:Last>Gomez-Aguilar</b:Last>
            <b:First>Daniel</b:First>
          </b:Person>
          <b:Person>
            <b:Last>Garcia-Peñalvo</b:Last>
            <b:First>Felipe</b:First>
          </b:Person>
          <b:Person>
            <b:Last>Theron</b:Last>
            <b:First>Ramiro</b:First>
          </b:Person>
        </b:NameList>
      </b:Author>
    </b:Author>
    <b:RefOrder>10</b:RefOrder>
  </b:Source>
  <b:Source>
    <b:Tag>Qui06</b:Tag>
    <b:SourceType>JournalArticle</b:SourceType>
    <b:Guid>{001B5AE4-06B9-4B4A-82F1-CEC471BEF3A8}</b:Guid>
    <b:Title>La cadena de valor : Una herramienta de pensamiento estraegico</b:Title>
    <b:Year>2006</b:Year>
    <b:JournalName>Telos</b:JournalName>
    <b:Pages>14</b:Pages>
    <b:Author>
      <b:Author>
        <b:NameList>
          <b:Person>
            <b:Last>Quintero</b:Last>
            <b:First>Jhoana</b:First>
          </b:Person>
        </b:NameList>
      </b:Author>
    </b:Author>
    <b:RefOrder>11</b:RefOrder>
  </b:Source>
  <b:Source>
    <b:Tag>Her89</b:Tag>
    <b:SourceType>JournalArticle</b:SourceType>
    <b:Guid>{48DD2761-6DE5-41F5-8270-92B6D4B37510}</b:Guid>
    <b:Title>Datos contables para el analisis de la cadena de valor </b:Title>
    <b:JournalName>Diario de gestion estrategica</b:JournalName>
    <b:Year>1989</b:Year>
    <b:Pages>10(29,175-188</b:Pages>
    <b:Author>
      <b:Author>
        <b:NameList>
          <b:Person>
            <b:Last>Hergert</b:Last>
            <b:First>Manuel</b:First>
          </b:Person>
          <b:Person>
            <b:Last>Morris</b:Last>
            <b:First>Diels</b:First>
          </b:Person>
        </b:NameList>
      </b:Author>
    </b:Author>
    <b:RefOrder>12</b:RefOrder>
  </b:Source>
  <b:Source>
    <b:Tag>Xia12</b:Tag>
    <b:SourceType>Report</b:SourceType>
    <b:Guid>{4D2C57A9-7635-4E16-B760-88F0AB7B8F5D}</b:Guid>
    <b:Title>Internet of Things</b:Title>
    <b:Year>2012</b:Year>
    <b:Pages>1-2</b:Pages>
    <b:Author>
      <b:Author>
        <b:NameList>
          <b:Person>
            <b:Last>Xia</b:Last>
            <b:First>Feng</b:First>
          </b:Person>
          <b:Person>
            <b:Last>Yang</b:Last>
            <b:First>Laurence</b:First>
          </b:Person>
          <b:Person>
            <b:Last>Wang</b:Last>
            <b:First>Lizhe</b:First>
          </b:Person>
          <b:Person>
            <b:Last>Vinel</b:Last>
            <b:First>Alexey</b:First>
          </b:Person>
        </b:NameList>
      </b:Author>
    </b:Author>
    <b:Institution>International journal of communication systems</b:Institution>
    <b:YearAccessed>2020</b:YearAccessed>
    <b:MonthAccessed>marzo</b:MonthAccessed>
    <b:DayAccessed>13</b:DayAccessed>
    <b:URL>https://s3.amazonaws.com/academia.edu.documents/40650301/danainfo.acppwiszgmk2n0u279qu76contentserver.pdf?response-content-disposition=inline%3B%20filename%3DDanainfo_acppwiszgmk2n0u279qu76contentse.pdf&amp;X-Amz-Algorithm=AWS4-HMAC-SHA256&amp;X-Amz-Credential=AK</b:URL>
    <b:DOI>10.1002/dac.2417</b:DOI>
    <b:RefOrder>3</b:RefOrder>
  </b:Source>
  <b:Source>
    <b:Tag>Lou11</b:Tag>
    <b:SourceType>Book</b:SourceType>
    <b:Guid>{FE84F269-9723-4081-96B2-3DC00385AB84}</b:Guid>
    <b:Title>¿Que es la ciencia de datos?</b:Title>
    <b:Year>2011</b:Year>
    <b:Publisher>O'Reilly Media, Inc</b:Publisher>
    <b:Author>
      <b:Author>
        <b:NameList>
          <b:Person>
            <b:Last>Loukides</b:Last>
            <b:First>Mike</b:First>
          </b:Person>
        </b:NameList>
      </b:Author>
    </b:Author>
    <b:RefOrder>14</b:RefOrder>
  </b:Source>
  <b:Source>
    <b:Tag>Her13</b:Tag>
    <b:SourceType>Book</b:SourceType>
    <b:Guid>{41C802AA-D0D1-428B-8CE1-D18E779971B8}</b:Guid>
    <b:Title>Datos abiertos y repositorios de datos </b:Title>
    <b:Year>2013</b:Year>
    <b:Publisher>nuevo reto para los bibliotecarios</b:Publisher>
    <b:Author>
      <b:Author>
        <b:NameList>
          <b:Person>
            <b:Last>Hernandez Perez</b:Last>
            <b:First>Andres</b:First>
          </b:Person>
        </b:NameList>
      </b:Author>
    </b:Author>
    <b:RefOrder>15</b:RefOrder>
  </b:Source>
  <b:Source>
    <b:Tag>Dia02</b:Tag>
    <b:SourceType>JournalArticle</b:SourceType>
    <b:Guid>{09CE4F38-1E68-4D26-87D2-CB8E53AC6E53}</b:Guid>
    <b:Title>La base de datos BD</b:Title>
    <b:Year>2002</b:Year>
    <b:JournalName>MORES. Revista de Economia Aplicada</b:JournalName>
    <b:Pages>165-184</b:Pages>
    <b:Author>
      <b:Author>
        <b:NameList>
          <b:Person>
            <b:Last>Diaz</b:Last>
            <b:First>Tatiana</b:First>
          </b:Person>
          <b:Person>
            <b:Last>Escriba</b:Last>
            <b:First>Fernanda</b:First>
          </b:Person>
          <b:Person>
            <b:Last>Murgui</b:Last>
            <b:First>Mauricio</b:First>
          </b:Person>
        </b:NameList>
      </b:Author>
    </b:Author>
    <b:RefOrder>16</b:RefOrder>
  </b:Source>
  <b:Source>
    <b:Tag>Her08</b:Tag>
    <b:SourceType>JournalArticle</b:SourceType>
    <b:Guid>{50645D67-A64F-4C16-B473-71309FC15C4B}</b:Guid>
    <b:Author>
      <b:Author>
        <b:NameList>
          <b:Person>
            <b:Last>Hernandez</b:Last>
            <b:First>Camilo</b:First>
          </b:Person>
          <b:Person>
            <b:Last>Rodriguez</b:Last>
            <b:First>Jose</b:First>
          </b:Person>
        </b:NameList>
      </b:Author>
    </b:Author>
    <b:Title>Preprocesamiento de datos estructurados</b:Title>
    <b:JournalName>Vinculos</b:JournalName>
    <b:Year>2008</b:Year>
    <b:Pages>27-48</b:Pages>
    <b:RefOrder>17</b:RefOrder>
  </b:Source>
  <b:Source>
    <b:Tag>Has18</b:Tag>
    <b:SourceType>JournalArticle</b:SourceType>
    <b:Guid>{C719E4CA-FDF7-45B8-9FB7-A00CCAF4A2C3}</b:Guid>
    <b:Author>
      <b:Author>
        <b:NameList>
          <b:Person>
            <b:Last>Hassan</b:Last>
            <b:First>Fernando</b:First>
          </b:Person>
          <b:Person>
            <b:Last>Domingo-Ferrer</b:Last>
            <b:First>Jesus</b:First>
          </b:Person>
          <b:Person>
            <b:Last>Soria-comas</b:Last>
            <b:First>Jaime</b:First>
          </b:Person>
        </b:NameList>
      </b:Author>
    </b:Author>
    <b:Title>Anominacion de datos no estrucutrados a traves del reconocimiento de entidades nominadas</b:Title>
    <b:JournalName>Actas de la XV Reunni Espaola sobre Criptologa y Seguridad de la informcin-RECSI</b:JournalName>
    <b:Year>2018</b:Year>
    <b:Pages>102-106</b:Pages>
    <b:RefOrder>18</b:RefOrder>
  </b:Source>
  <b:Source>
    <b:Tag>Rap07</b:Tag>
    <b:SourceType>Book</b:SourceType>
    <b:Guid>{08EBDAD3-BAC5-46E2-8515-ED3167199D9A}</b:Guid>
    <b:Title>Tecnicas de mantenimeiento automatico de programas envoltorio para fuentes de datos web semiestrucuturadas</b:Title>
    <b:Year>2007</b:Year>
    <b:Author>
      <b:Author>
        <b:NameList>
          <b:Person>
            <b:Last>Raposo</b:Last>
            <b:First>Jesson</b:First>
          </b:Person>
        </b:NameList>
      </b:Author>
    </b:Author>
    <b:City>Coruña</b:City>
    <b:Publisher>Doctoral dissertation</b:Publisher>
    <b:RefOrder>19</b:RefOrder>
  </b:Source>
  <b:Source>
    <b:Tag>Ana18</b:Tag>
    <b:SourceType>InternetSite</b:SourceType>
    <b:Guid>{FA3C14E0-2628-42ED-BE40-18DC3CC5D5C1}</b:Guid>
    <b:Author>
      <b:Author>
        <b:Corporate>cuatro tipos de analítica de retail que todo comercio necesita en 2018</b:Corporate>
      </b:Author>
    </b:Author>
    <b:Year>2018</b:Year>
    <b:Month>Agosto</b:Month>
    <b:Day>7</b:Day>
    <b:URL>http://analiticaderetail.com/tipos-de-analitica-de-retail/</b:URL>
    <b:Title>Analitica de retail</b:Title>
    <b:InternetSiteTitle>Analitica de retail</b:InternetSiteTitle>
    <b:RefOrder>20</b:RefOrder>
  </b:Source>
  <b:Source>
    <b:Tag>Gar</b:Tag>
    <b:SourceType>Report</b:SourceType>
    <b:Guid>{C0BBE1C3-F43C-4688-A34F-76FC62BE9BA0}</b:Guid>
    <b:Title>TECNICAS DE ANALITICA</b:Title>
    <b:Author>
      <b:Author>
        <b:NameList>
          <b:Person>
            <b:Last>Garcia</b:Last>
            <b:First>Pablo</b:First>
          </b:Person>
        </b:NameList>
      </b:Author>
    </b:Author>
    <b:Year>2006</b:Year>
    <b:RefOrder>21</b:RefOrder>
  </b:Source>
  <b:Source>
    <b:Tag>Sno12</b:Tag>
    <b:SourceType>JournalArticle</b:SourceType>
    <b:Guid>{0311ED5C-0AB7-4A29-ABD0-B1CFC5C6E520}</b:Guid>
    <b:Title>Practica y optimizacion de algoritmos de aprendizaje automatico</b:Title>
    <b:Year>2012</b:Year>
    <b:JournalName>Avances en sistemas de procesamiento de informacion neuronal</b:JournalName>
    <b:Pages>2951-2959</b:Pages>
    <b:Author>
      <b:Author>
        <b:NameList>
          <b:Person>
            <b:Last>Snoke</b:Last>
            <b:First>Josep</b:First>
          </b:Person>
          <b:Person>
            <b:First>HalanLarochelle</b:First>
          </b:Person>
        </b:NameList>
      </b:Author>
    </b:Author>
    <b:RefOrder>37</b:RefOrder>
  </b:Source>
  <b:Source>
    <b:Tag>Mic</b:Tag>
    <b:SourceType>InternetSite</b:SourceType>
    <b:Guid>{15ADD24D-6300-4ABC-B87C-BEB7EA44632C}</b:Guid>
    <b:Title>Micrsoft</b:Title>
    <b:Author>
      <b:Author>
        <b:NameList>
          <b:Person>
            <b:Last>Micrsoft</b:Last>
          </b:Person>
        </b:NameList>
      </b:Author>
    </b:Author>
    <b:URL>https://azure.microsoft.com/es-es/overview/machine-learning-algorithms/#overview</b:URL>
    <b:RefOrder>38</b:RefOrder>
  </b:Source>
  <b:Source>
    <b:Tag>Cor09</b:Tag>
    <b:SourceType>Report</b:SourceType>
    <b:Guid>{6CA50280-F776-471E-B2C0-9B72442C13B6}</b:Guid>
    <b:Title>Aplicacion de algoritmos de clasificacion sepervisan y no supervisada usando Weka</b:Title>
    <b:Year>2009</b:Year>
    <b:City>cordoba</b:City>
    <b:Publisher>Universidad Tecnologi Nacional</b:Publisher>
    <b:Author>
      <b:Author>
        <b:NameList>
          <b:Person>
            <b:Last>Corso</b:Last>
            <b:First>Camila</b:First>
          </b:Person>
          <b:Person>
            <b:Last>Lorena</b:Last>
            <b:First>Carolina</b:First>
          </b:Person>
        </b:NameList>
      </b:Author>
    </b:Author>
    <b:RefOrder>39</b:RefOrder>
  </b:Source>
  <b:Source>
    <b:Tag>Cas06</b:Tag>
    <b:SourceType>JournalArticle</b:SourceType>
    <b:Guid>{DE81B7C4-7D4A-4598-AC78-A9867C0042D8}</b:Guid>
    <b:Title>Utilización de herramientas software para el modelado y la simulación de redes de comunicaciones</b:Title>
    <b:JournalName>GTI</b:JournalName>
    <b:Year>2006</b:Year>
    <b:Author>
      <b:Author>
        <b:NameList>
          <b:Person>
            <b:Last>Castellanos Hernández</b:Last>
            <b:Middle>Eduardo</b:Middle>
            <b:First>Wilder</b:First>
          </b:Person>
          <b:Person>
            <b:Last>Chacon Osorio</b:Last>
            <b:Middle>Edith</b:Middle>
            <b:First>Mónica</b:First>
          </b:Person>
        </b:NameList>
      </b:Author>
    </b:Author>
    <b:City>Bucaramanga</b:City>
    <b:Month>Abril</b:Month>
    <b:Day>17</b:Day>
    <b:Volume>V</b:Volume>
    <b:Issue>11</b:Issue>
    <b:ShortTitle>Utilización de herramientas software</b:ShortTitle>
    <b:YearAccessed>2020</b:YearAccessed>
    <b:MonthAccessed>Marzo</b:MonthAccessed>
    <b:DayAccessed>26</b:DayAccessed>
    <b:URL>https://revistas.uis.edu.co/index.php/revistagti/article/view/1624/2014</b:URL>
    <b:StandardNumber>1657-8236</b:StandardNumber>
    <b:Pages>74-75</b:Pages>
    <b:RefOrder>23</b:RefOrder>
  </b:Source>
  <b:Source>
    <b:Tag>Gar06</b:Tag>
    <b:SourceType>Report</b:SourceType>
    <b:Guid>{024848BA-CCB7-4DBA-81D3-2E767D6FE992}</b:Guid>
    <b:Title>Introducción a la simulación de sistemas discretos</b:Title>
    <b:Year>2006</b:Year>
    <b:Author>
      <b:Author>
        <b:NameList>
          <b:Person>
            <b:Last>García Sánchez</b:Last>
            <b:First>Álvaro</b:First>
          </b:Person>
          <b:Person>
            <b:Last>Ortega Mier</b:Last>
            <b:First>Miguel</b:First>
          </b:Person>
        </b:NameList>
      </b:Author>
    </b:Author>
    <b:ShortTitle>Simulación de sistemas discretos</b:ShortTitle>
    <b:YearAccessed>2020</b:YearAccessed>
    <b:MonthAccessed>Marzo</b:MonthAccessed>
    <b:DayAccessed>25</b:DayAccessed>
    <b:URL>http://www.iol.etsii.upm.es/arch/intro_simulacion.pdf</b:URL>
    <b:Pages>2-10</b:Pages>
    <b:RefOrder>24</b:RefOrder>
  </b:Source>
  <b:Source>
    <b:Tag>Cos03</b:Tag>
    <b:SourceType>Book</b:SourceType>
    <b:Guid>{5E81EEAE-7D29-4FEF-A36B-F0AA266AE529}</b:Guid>
    <b:Title>Simulación un enfoque practico</b:Title>
    <b:Year>2003</b:Year>
    <b:Publisher>Limusa</b:Publisher>
    <b:City>Monterrey</b:City>
    <b:CountryRegion>Mexico</b:CountryRegion>
    <b:StandardNumber>968-18-1506-8</b:StandardNumber>
    <b:YearAccessed>2020</b:YearAccessed>
    <b:MonthAccessed>Marzo</b:MonthAccessed>
    <b:DayAccessed>25</b:DayAccessed>
    <b:URL>https://books.google.es/books?hl=es&amp;lr=&amp;id=iY6dI3E0FNUC&amp;oi=fnd&amp;pg=PA11&amp;dq=simulacion&amp;ots=uKV85h0Scu&amp;sig=fMdImFTXdSYn3HghHIZ7HbFXQhg#v=onepage&amp;q=simulacion&amp;f=false</b:URL>
    <b:Author>
      <b:Author>
        <b:NameList>
          <b:Person>
            <b:Last>Coss Bu</b:Last>
            <b:First>Raul</b:First>
          </b:Person>
        </b:NameList>
      </b:Author>
    </b:Author>
    <b:Pages>11-18</b:Pages>
    <b:RefOrder>25</b:RefOrder>
  </b:Source>
  <b:Source>
    <b:Tag>Myr91</b:Tag>
    <b:SourceType>JournalArticle</b:SourceType>
    <b:Guid>{2F89F2EA-18FE-460C-A5B9-410AB385094F}</b:Guid>
    <b:Author>
      <b:Author>
        <b:NameList>
          <b:Person>
            <b:Last>Myriam Muñoz de ózak</b:Last>
            <b:First>Sergio</b:First>
            <b:Middle>Fajardo</b:Middle>
          </b:Person>
        </b:NameList>
      </b:Author>
    </b:Author>
    <b:Title>PROCESOS ESTOCÁSTICOS CON DOS PARÁMETROS I</b:Title>
    <b:Year>1991</b:Year>
    <b:City>Bogotá</b:City>
    <b:CountryRegion>Colombia</b:CountryRegion>
    <b:Pages>72-74</b:Pages>
    <b:URL>https://revistas.unal.edu.co/index.php/estad/article/viewFile/9955/10486</b:URL>
    <b:RefOrder>26</b:RefOrder>
  </b:Source>
  <b:Source>
    <b:Tag>Edu13</b:Tag>
    <b:SourceType>Book</b:SourceType>
    <b:Guid>{0BF0F751-734B-4603-AE30-D7391773AAB5}</b:Guid>
    <b:Title>Simulación y análisis de sistemas con ProModel</b:Title>
    <b:Year>2013</b:Year>
    <b:Pages>1-114</b:Pages>
    <b:Author>
      <b:Author>
        <b:NameList>
          <b:Person>
            <b:Last>Eduardo García Dunna</b:Last>
            <b:First>Heriberto</b:First>
            <b:Middle>García Reyes, Leopoldo E. Cárdenas Barrón</b:Middle>
          </b:Person>
        </b:NameList>
      </b:Author>
    </b:Author>
    <b:City>Naucalpan d e Juárez</b:City>
    <b:Publisher>PEARSON</b:Publisher>
    <b:StateProvince>Estado de México </b:StateProvince>
    <b:CountryRegion>México </b:CountryRegion>
    <b:URL>https://jrvargas.files.wordpress.com/2015/04/libro-simulacic3b3n-y-anc3a1lisis-de-sistemas-2da-edicic3b3n.pdf</b:URL>
    <b:RefOrder>27</b:RefOrder>
  </b:Source>
  <b:Source>
    <b:Tag>Leó00</b:Tag>
    <b:SourceType>Book</b:SourceType>
    <b:Guid>{682461BC-8F06-4D65-A4D7-7344FA491A48}</b:Guid>
    <b:Author>
      <b:Author>
        <b:NameList>
          <b:Person>
            <b:Last>Leónardo Darío Bello Parias</b:Last>
            <b:First>Luis</b:First>
            <b:Middle>Carlos Franco</b:Middle>
          </b:Person>
        </b:NameList>
      </b:Author>
    </b:Author>
    <b:Title>Libro de estadística descriptiva</b:Title>
    <b:Year>2000</b:Year>
    <b:City>Medellin</b:City>
    <b:Publisher>Editorial Amistad  ISBN</b:Publisher>
    <b:StateProvince>Antioquia</b:StateProvince>
    <b:CountryRegion>Colombia</b:CountryRegion>
    <b:Pages>1</b:Pages>
    <b:URL>http://aprendeenlinea.udea.edu.co/lms/moodle/pluginfile.php/128508/mod_resource/content/0/Tema_4/Modelos_probabilisticos_Caucasia.pdf</b:URL>
    <b:RefOrder>28</b:RefOrder>
  </b:Source>
  <b:Source>
    <b:Tag>Car15</b:Tag>
    <b:SourceType>Book</b:SourceType>
    <b:Guid>{3A56BE36-7496-416C-B65F-FE9D2F2DA3AB}</b:Guid>
    <b:Author>
      <b:Author>
        <b:NameList>
          <b:Person>
            <b:Last>Carlos Gamero Burón</b:Last>
            <b:First>José</b:First>
            <b:Middle>Luis Iranzo Acosta</b:Middle>
          </b:Person>
        </b:NameList>
      </b:Author>
    </b:Author>
    <b:Title>Modelos probabilísticos para Variables aleatorias continuas</b:Title>
    <b:Year>2015</b:Year>
    <b:City>Malaga</b:City>
    <b:CountryRegion>España</b:CountryRegion>
    <b:Pages>3</b:Pages>
    <b:RefOrder>29</b:RefOrder>
  </b:Source>
  <b:Source>
    <b:Tag>IoT181</b:Tag>
    <b:SourceType>InternetSite</b:SourceType>
    <b:Guid>{39533CFF-E1EA-47A5-8DB5-CACDA51E31F7}</b:Guid>
    <b:Title>CambioDigital</b:Title>
    <b:InternetSiteTitle>IoT: Qué necesitan saber los profesionales de la red</b:InternetSiteTitle>
    <b:Year>2018</b:Year>
    <b:Month>diciembre</b:Month>
    <b:Day>12</b:Day>
    <b:URL>https://cambiodigital-ol.com/2018/12/iot-que-necesitan-saber-los-profesionales-de-la-red/</b:URL>
    <b:YearAccessed>2020</b:YearAccessed>
    <b:MonthAccessed>marzo</b:MonthAccessed>
    <b:DayAccessed>13</b:DayAccessed>
    <b:RefOrder>4</b:RefOrder>
  </b:Source>
  <b:Source>
    <b:Tag>Uni19</b:Tag>
    <b:SourceType>InternetSite</b:SourceType>
    <b:Guid>{6E9FAEAD-BF54-4CF8-B1C9-BDC2A0D5019E}</b:Guid>
    <b:Title>¿Por qué actualmente es tan importante el IoT?</b:Title>
    <b:InternetSiteTitle>Máster en industria 4.0</b:InternetSiteTitle>
    <b:Year>2019</b:Year>
    <b:URL>https://www.masterindustria40.com/importancia-iot-master/</b:URL>
    <b:Author>
      <b:Author>
        <b:Corporate>Universidad de Alcalá</b:Corporate>
      </b:Author>
    </b:Author>
    <b:City>Madrid</b:City>
    <b:YearAccessed>2020</b:YearAccessed>
    <b:MonthAccessed>marzo</b:MonthAccessed>
    <b:DayAccessed>13</b:DayAccessed>
    <b:ShortTitle>Importancia del IoT</b:ShortTitle>
    <b:RefOrder>40</b:RefOrder>
  </b:Source>
  <b:Source>
    <b:Tag>Ora22</b:Tag>
    <b:SourceType>InternetSite</b:SourceType>
    <b:Guid>{0C97EED7-61C7-4427-A2B9-4B3113F387CE}</b:Guid>
    <b:Title>www.oracle.com</b:Title>
    <b:Year>2022</b:Year>
    <b:LCID>es-CO</b:LCID>
    <b:Author>
      <b:Author>
        <b:Corporate>Oracle</b:Corporate>
      </b:Author>
    </b:Author>
    <b:URL>https://www.oracle.com/co/artificial-intelligence/what-is-ai/</b:URL>
    <b:RefOrder>30</b:RefOrder>
  </b:Source>
  <b:Source>
    <b:Tag>Uni22</b:Tag>
    <b:SourceType>InternetSite</b:SourceType>
    <b:Guid>{5A797D39-014F-4701-ACA8-A86C38F0F398}</b:Guid>
    <b:Author>
      <b:Author>
        <b:NameList>
          <b:Person>
            <b:Last>Carlemany</b:Last>
            <b:First>Universitat</b:First>
          </b:Person>
        </b:NameList>
      </b:Author>
    </b:Author>
    <b:Title>universitatcarlemany</b:Title>
    <b:Year>2022</b:Year>
    <b:Month>7</b:Month>
    <b:Day>19</b:Day>
    <b:URL>https://www.universitatcarlemany.com/actualidad/cual-es-la-diferencia-entre-inteligencia-artificial-y-machine-learning#:~:text=La%20IA%2C%20se%20puede%20decir,all%C3%A1%20de%20la%20inteligencia%20humana.</b:URL>
    <b:RefOrder>31</b:RefOrder>
  </b:Source>
  <b:Source>
    <b:Tag>Lil18</b:Tag>
    <b:SourceType>ArticleInAPeriodical</b:SourceType>
    <b:Guid>{14692C37-D06C-4F9D-8EE9-C1057C40795D}</b:Guid>
    <b:Title>ALGORITMOS DE APRENDIZAJE AUTOMÁTICO PARA ANÁLISIS Y</b:Title>
    <b:Year>2018</b:Year>
    <b:Month>4</b:Month>
    <b:Day>16</b:Day>
    <b:Author>
      <b:Author>
        <b:NameList>
          <b:Person>
            <b:Last>Sandoval</b:Last>
            <b:First>Lilian</b:First>
            <b:Middle>Judith</b:Middle>
          </b:Person>
        </b:NameList>
      </b:Author>
    </b:Author>
    <b:PeriodicalTitle>ITCA FEPADE</b:PeriodicalTitle>
    <b:Pages>36-40</b:Pages>
    <b:RefOrder>32</b:RefOrder>
  </b:Source>
  <b:Source>
    <b:Tag>Dra20</b:Tag>
    <b:SourceType>DocumentFromInternetSite</b:SourceType>
    <b:Guid>{CC17DEDD-B733-4C89-AB2E-CB4470C30E69}</b:Guid>
    <b:Title>Revista Medica Sinergia</b:Title>
    <b:Year>2020</b:Year>
    <b:Month>8</b:Month>
    <b:Day>8</b:Day>
    <b:Author>
      <b:Author>
        <b:NameList>
          <b:Person>
            <b:Last>Dra. Marianella Álvarez Vega</b:Last>
            <b:First>Dra.</b:First>
            <b:Middle>Laura María Quirós Mora, Dra. Mónica Valeria Cortés Badilla</b:Middle>
          </b:Person>
        </b:NameList>
      </b:Author>
    </b:Author>
    <b:URL>https://www.revistamedicasinergia.com/index.php/rms/article/view/557/923</b:URL>
    <b:RefOrder>33</b:RefOrder>
  </b:Source>
  <b:Source>
    <b:Tag>San17</b:Tag>
    <b:SourceType>Book</b:SourceType>
    <b:Guid>{51AB4483-19E6-4F77-BA4D-23B13EA72582}</b:Guid>
    <b:Author>
      <b:Author>
        <b:NameList>
          <b:Person>
            <b:Last>Peña</b:Last>
            <b:First>Sandra</b:First>
          </b:Person>
        </b:NameList>
      </b:Author>
    </b:Author>
    <b:Title>Análisis de Datos</b:Title>
    <b:Year>2017</b:Year>
    <b:City>Bogota D.C</b:City>
    <b:Publisher>Areandino</b:Publisher>
    <b:RefOrder>41</b:RefOrder>
  </b:Source>
  <b:Source>
    <b:Tag>Jav</b:Tag>
    <b:SourceType>InternetSite</b:SourceType>
    <b:Guid>{2EF15423-91A4-4D8E-9E07-97FFA375944B}</b:Guid>
    <b:Title>VALTX</b:Title>
    <b:Author>
      <b:Author>
        <b:NameList>
          <b:Person>
            <b:Last>Prado</b:Last>
            <b:First>Javier</b:First>
          </b:Person>
        </b:NameList>
      </b:Author>
    </b:Author>
    <b:InternetSiteTitle>VALTX</b:InternetSiteTitle>
    <b:URL>https://www.valtx.pe/blog/que-es-la-analitica-de-datos-y-como-puede-impactar-positivamente-en-tu-negocio</b:URL>
    <b:RefOrder>42</b:RefOrder>
  </b:Source>
  <b:Source>
    <b:Tag>Tim16</b:Tag>
    <b:SourceType>Book</b:SourceType>
    <b:Guid>{02ED1F45-232C-4366-B390-0D6B22321BCC}</b:Guid>
    <b:Title>The Process of Knowledge Discovery on Databases </b:Title>
    <b:Year>2016</b:Year>
    <b:Author>
      <b:Author>
        <b:NameList>
          <b:Person>
            <b:Last>Timarán-Pereira</b:Last>
          </b:Person>
        </b:NameList>
      </b:Author>
    </b:Author>
    <b:City>Bogota </b:City>
    <b:Publisher>Ediciones </b:Publisher>
    <b:RefOrder>43</b:RefOrder>
  </b:Source>
  <b:Source>
    <b:Tag>Mat</b:Tag>
    <b:SourceType>InternetSite</b:SourceType>
    <b:Guid>{E8AB39BC-4DFA-4837-A628-58E93E9E8803}</b:Guid>
    <b:Title>MathWorks</b:Title>
    <b:InternetSiteTitle>MathWorks</b:InternetSiteTitle>
    <b:URL>https://www.mathworks.com/solutions/internet-of-things.html</b:URL>
    <b:RefOrder>44</b:RefOrder>
  </b:Source>
  <b:Source>
    <b:Tag>Sán19</b:Tag>
    <b:SourceType>Report</b:SourceType>
    <b:Guid>{59FFA8BD-F9C4-4614-97FE-6F071C943C7A}</b:Guid>
    <b:Title>Emulador para desarrollo de proyectos IoT y analiticas</b:Title>
    <b:Year>2019</b:Year>
    <b:Author>
      <b:Author>
        <b:NameList>
          <b:Person>
            <b:Last>Sánchez Martín</b:Last>
            <b:Middle>Armando</b:Middle>
            <b:First>Andrés</b:First>
          </b:Person>
          <b:Person>
            <b:Last>Barreto Santamaría</b:Last>
            <b:Middle>Eduardo</b:Middle>
            <b:First>Luis</b:First>
          </b:Person>
          <b:Person>
            <b:Last>Ochoa Ortiz</b:Last>
            <b:Middle>José</b:Middle>
            <b:First>Juan</b:First>
          </b:Person>
          <b:Person>
            <b:Last>Villanueva Navarro</b:Last>
            <b:Middle>Enrique</b:Middle>
            <b:First>Sebastián</b:First>
          </b:Person>
        </b:NameList>
      </b:Author>
    </b:Author>
    <b:City>Bogotá</b:City>
    <b:Institution>Universidad Distrital Francisco José de Caldas</b:Institution>
    <b:Pages>151-166</b:Pages>
    <b:ThesisType>PREGUNTAR</b:ThesisType>
    <b:ShortTitle>Emulador para IoT</b:ShortTitle>
    <b:StandardNumber>978-958-44-5254-2 Vol.13</b:StandardNumber>
    <b:YearAccessed>2020</b:YearAccessed>
    <b:MonthAccessed>marzo</b:MonthAccessed>
    <b:DayAccessed>13</b:DayAccessed>
    <b:RefOrder>45</b:RefOrder>
  </b:Source>
  <b:Source>
    <b:Tag>Nig04</b:Tag>
    <b:SourceType>Book</b:SourceType>
    <b:Guid>{3AF7625C-700C-4EFA-9BE4-29B7536A9AF7}</b:Guid>
    <b:Title>Knowledge Discovery in Databases</b:Title>
    <b:Year>2004</b:Year>
    <b:Publisher>Un proceso centrado ene el usuario. In VI Woorkshop de investigadores en Ciencias de lamComputacion</b:Publisher>
    <b:Author>
      <b:Author>
        <b:NameList>
          <b:Person>
            <b:Last>Nigro</b:Last>
            <b:First>Oscar</b:First>
          </b:Person>
          <b:Person>
            <b:Last>Corti</b:Last>
            <b:First>Diego</b:First>
          </b:Person>
          <b:Person>
            <b:Last>Terren</b:Last>
            <b:First>Daniels</b:First>
          </b:Person>
        </b:NameList>
      </b:Author>
    </b:Author>
    <b:RefOrder>46</b:RefOrder>
  </b:Source>
  <b:Source>
    <b:Tag>edi18</b:Tag>
    <b:SourceType>InternetSite</b:SourceType>
    <b:Guid>{4D30D7FB-F1C6-4238-A3C1-BFEEE5C6C36E}</b:Guid>
    <b:Title>REPORTEGIGITAL</b:Title>
    <b:Year>2018</b:Year>
    <b:InternetSiteTitle>REPORTEGIGITAL</b:InternetSiteTitle>
    <b:Month>Noviembre</b:Month>
    <b:Day>1</b:Day>
    <b:URL>https://reportedigital.com/cloud/analitica-de-datos/</b:URL>
    <b:Author>
      <b:Author>
        <b:NameList>
          <b:Person>
            <b:Last>editorial</b:Last>
            <b:First>Equipo</b:First>
          </b:Person>
        </b:NameList>
      </b:Author>
    </b:Author>
    <b:RefOrder>47</b:RefOrder>
  </b:Source>
  <b:Source>
    <b:Tag>Yac20</b:Tag>
    <b:SourceType>Book</b:SourceType>
    <b:Guid>{9E8D2D14-7661-4321-B2BC-2F5EF2A065DC}</b:Guid>
    <b:Title>Smart IoT Gateway For Heterogeneous Devices Interoperability</b:Title>
    <b:Publisher>IEEE Latin America Transactions</b:Publisher>
    <b:Pages>3900-3906</b:Pages>
    <b:StandardNumber>1548-0992</b:StandardNumber>
    <b:YearAccessed>2020</b:YearAccessed>
    <b:MonthAccessed>Marzo</b:MonthAccessed>
    <b:DayAccessed>25</b:DayAccessed>
    <b:URL>https://ieeexplore.ieee.org/abstract/document/7786378</b:URL>
    <b:DOI>10.1109/TLA.2016.7786378</b:DOI>
    <b:InternetSiteTitle>IEEE Xplore</b:InternetSiteTitle>
    <b:Author>
      <b:Author>
        <b:NameList>
          <b:Person>
            <b:Last>Yacchirema Vargas</b:Last>
            <b:Middle>Cecilia</b:Middle>
            <b:First>Diana</b:First>
          </b:Person>
          <b:Person>
            <b:Last>Palau Salvador</b:Last>
            <b:Middle>Enrique</b:Middle>
            <b:First>Carlos</b:First>
          </b:Person>
        </b:NameList>
      </b:Author>
    </b:Author>
    <b:Volume>14</b:Volume>
    <b:Edition>Octava</b:Edition>
    <b:RefOrder>48</b:RefOrder>
  </b:Source>
  <b:Source>
    <b:Tag>Sem16</b:Tag>
    <b:SourceType>JournalArticle</b:SourceType>
    <b:Guid>{BDA79CA4-A962-43F9-A6F3-036D071C5545}</b:Guid>
    <b:Title>Protocolos IIoT para considerar</b:Title>
    <b:Year>2016</b:Year>
    <b:Pages>32-35</b:Pages>
    <b:Comments>Protocolos IoT</b:Comments>
    <b:YearAccessed>2020</b:YearAccessed>
    <b:MonthAccessed>Marzo</b:MonthAccessed>
    <b:DayAccessed>25</b:DayAccessed>
    <b:URL>https://editores-srl.com.ar/sites/default/files/aa2_semle_protocolos_ilot.pdf</b:URL>
    <b:JournalName>AADECA Revista</b:JournalName>
    <b:Month>Septiembre</b:Month>
    <b:Author>
      <b:Author>
        <b:NameList>
          <b:Person>
            <b:Last> Semle</b:Last>
            <b:First>Aron</b:First>
          </b:Person>
        </b:NameList>
      </b:Author>
    </b:Author>
    <b:RefOrder>49</b:RefOrder>
  </b:Source>
  <b:Source>
    <b:Tag>Rod17</b:Tag>
    <b:SourceType>Report</b:SourceType>
    <b:Guid>{28B8F6A1-C865-42BC-97E5-1E1BF05E85F9}</b:Guid>
    <b:Title>Diseño e implmentación de un sistema inteligente para un edificio</b:Title>
    <b:Year>2017</b:Year>
    <b:Pages>14-24</b:Pages>
    <b:City>Bogotá</b:City>
    <b:Department>Facultad de Ingeniería</b:Department>
    <b:Institution>Universidad Francisco Jose de Caldas</b:Institution>
    <b:ThesisType>Tesis de grado</b:ThesisType>
    <b:YearAccessed>2020</b:YearAccessed>
    <b:MonthAccessed>Marzo</b:MonthAccessed>
    <b:DayAccessed>25</b:DayAccessed>
    <b:Author>
      <b:Author>
        <b:NameList>
          <b:Person>
            <b:Last>Rodríguez Moreno</b:Last>
            <b:Middle>Stiven </b:Middle>
            <b:First>Edward</b:First>
          </b:Person>
          <b:Person>
            <b:Last>López Ordoñez</b:Last>
            <b:Middle>Felipe</b:Middle>
            <b:First>Víctor</b:First>
          </b:Person>
        </b:NameList>
      </b:Author>
    </b:Author>
    <b:RefOrder>50</b:RefOrder>
  </b:Source>
  <b:Source>
    <b:Tag>Rol07</b:Tag>
    <b:SourceType>Report</b:SourceType>
    <b:Guid>{02DE25B3-9FFB-449B-90BD-842439F93958}</b:Guid>
    <b:Title>Emulador de Gameboy para dispositivos móviles</b:Title>
    <b:Year>2007</b:Year>
    <b:City>Ciudad Real</b:City>
    <b:Department>Departamento de Informática</b:Department>
    <b:Institution>Escuela Superior de Ingeniería Informática</b:Institution>
    <b:ThesisType>Tesis</b:ThesisType>
    <b:YearAccessed>2020</b:YearAccessed>
    <b:MonthAccessed>Marzo</b:MonthAccessed>
    <b:DayAccessed>25</b:DayAccessed>
    <b:URL>https://www.esi.uclm.es/www/cglez/downloads/pfc/pfcaroldan.pdf</b:URL>
    <b:Author>
      <b:Author>
        <b:NameList>
          <b:Person>
            <b:Last>Roldán Carrasco</b:Last>
            <b:First>Ángel</b:First>
          </b:Person>
        </b:NameList>
      </b:Author>
    </b:Author>
    <b:Pages>19-26</b:Pages>
    <b:RefOrder>51</b:RefOrder>
  </b:Source>
  <b:Source>
    <b:Tag>Tor16</b:Tag>
    <b:SourceType>Report</b:SourceType>
    <b:Guid>{8B8F0B71-0EE0-4EB9-8D8B-C8798149FD46}</b:Guid>
    <b:Title>Desarrollo de una solucion para la simulacion de entornos IoT</b:Title>
    <b:Year>2016</b:Year>
    <b:Author>
      <b:Author>
        <b:NameList>
          <b:Person>
            <b:Last>Torres Bataller</b:Last>
            <b:First>Julio</b:First>
          </b:Person>
        </b:NameList>
      </b:Author>
    </b:Author>
    <b:RefOrder>52</b:RefOrder>
  </b:Source>
  <b:Source>
    <b:Tag>Var16</b:Tag>
    <b:SourceType>Report</b:SourceType>
    <b:Guid>{46CFB7FC-5815-4CC0-B65A-2EA35E6EE6BA}</b:Guid>
    <b:Title>In Modeling and tools for network simulation</b:Title>
    <b:Year>2016</b:Year>
    <b:Publisher>Springer</b:Publisher>
    <b:City>Berlin,Heidelberg</b:City>
    <b:Author>
      <b:Author>
        <b:NameList>
          <b:Person>
            <b:Last>Varga</b:Last>
            <b:First>Andras</b:First>
          </b:Person>
        </b:NameList>
      </b:Author>
    </b:Author>
    <b:RefOrder>53</b:RefOrder>
  </b:Source>
  <b:Source>
    <b:Tag>Lev03</b:Tag>
    <b:SourceType>Report</b:SourceType>
    <b:Guid>{7EB871CF-463F-4987-8591-9F4CC46C9C40}</b:Guid>
    <b:Title>TOSSIM: Accurate and scalable simulation of entire Tinyos applcations</b:Title>
    <b:Year>2003</b:Year>
    <b:Publisher>In Proceedings of the 1st international conference on Embedded networked sensor systems.ACM.</b:Publisher>
    <b:Author>
      <b:Author>
        <b:NameList>
          <b:Person>
            <b:Last>Levis</b:Last>
            <b:First>Philip</b:First>
          </b:Person>
          <b:Person>
            <b:Last>Lee</b:Last>
            <b:First>Nelson</b:First>
          </b:Person>
          <b:Person>
            <b:Last>Welsh</b:Last>
            <b:First>Matt</b:First>
          </b:Person>
          <b:Person>
            <b:Last>Culler</b:Last>
            <b:First>David</b:First>
          </b:Person>
        </b:NameList>
      </b:Author>
    </b:Author>
    <b:RefOrder>54</b:RefOrder>
  </b:Source>
  <b:Source>
    <b:Tag>Hua18</b:Tag>
    <b:SourceType>Report</b:SourceType>
    <b:Guid>{898FDB87-3252-4130-A45D-80E9B4B2EC94}</b:Guid>
    <b:Title>A prototype IOT based wireless sensor network for traffic information monitoring</b:Title>
    <b:Year>2018</b:Year>
    <b:Publisher>International Journal of Pavement Research &amp; Technology</b:Publisher>
    <b:Author>
      <b:Author>
        <b:NameList>
          <b:Person>
            <b:Last>Huang</b:Last>
            <b:First>Yucheng</b:First>
          </b:Person>
          <b:Person>
            <b:Last>Wang</b:Last>
            <b:First>Linbing</b:First>
          </b:Person>
          <b:Person>
            <b:Last>Hou</b:Last>
            <b:First>Yue</b:First>
          </b:Person>
          <b:Person>
            <b:Last>Zhang</b:Last>
            <b:First>Wei</b:First>
          </b:Person>
          <b:Person>
            <b:Last>Zhang</b:Last>
            <b:First>Yinning</b:First>
          </b:Person>
        </b:NameList>
      </b:Author>
    </b:Author>
    <b:RefOrder>55</b:RefOrder>
  </b:Source>
  <b:Source>
    <b:Tag>Gan17</b:Tag>
    <b:SourceType>Report</b:SourceType>
    <b:Guid>{04690052-9BC4-48D5-BCD5-B2D845880340}</b:Guid>
    <b:Title>An IoT simulator in NS3 and a key-based authentication architecture for IoT devices using blockchain</b:Title>
    <b:Year>2017</b:Year>
    <b:City>Kanpur</b:City>
    <b:Department>Ciencias informáticas e ingeniería</b:Department>
    <b:Institution>Instituto Indio de Tecnología Kanpur</b:Institution>
    <b:Pages>1-59</b:Pages>
    <b:ThesisType>Tesis</b:ThesisType>
    <b:YearAccessed>2020</b:YearAccessed>
    <b:MonthAccessed>Abril</b:MonthAccessed>
    <b:DayAccessed>2</b:DayAccessed>
    <b:URL>https://security.cse.iitk.ac.in/sites/default/files/12807624_0.pdf</b:URL>
    <b:Author>
      <b:Author>
        <b:NameList>
          <b:Person>
            <b:Last>Gan</b:Last>
            <b:First>Saptarshi</b:First>
          </b:Person>
        </b:NameList>
      </b:Author>
    </b:Author>
    <b:RefOrder>56</b:RefOrder>
  </b:Source>
  <b:Source>
    <b:Tag>Ami19</b:Tag>
    <b:SourceType>ConferenceProceedings</b:SourceType>
    <b:Guid>{AA3E54BB-D095-45FD-A60E-46AE16F7ECDA}</b:Guid>
    <b:Title>A Versatile Emulator of MitM for the identification of vulnerabilities of IoT devices, a case of study: smartphones</b:Title>
    <b:Year>2019</b:Year>
    <b:City>Paris</b:City>
    <b:Department>3rd International Conference on Future Networks and Distributed Systems.</b:Department>
    <b:Institution>Conference on Future Networks and Distributed Systems</b:Institution>
    <b:Pages>1-6</b:Pages>
    <b:StandardNumber>978-1-4503-7163-6</b:StandardNumber>
    <b:YearAccessed>2020</b:YearAccessed>
    <b:MonthAccessed>Abril</b:MonthAccessed>
    <b:DayAccessed>2</b:DayAccessed>
    <b:URL>https://dl.acm.org/doi/pdf/10.1145/3341325.3342019</b:URL>
    <b:Author>
      <b:Author>
        <b:NameList>
          <b:Person>
            <b:Last>Amine Khelif</b:Last>
            <b:First>Mohamed</b:First>
          </b:Person>
          <b:Person>
            <b:Last>Lorandel</b:Last>
            <b:First>Jordane</b:First>
          </b:Person>
          <b:Person>
            <b:Last>Romain</b:Last>
            <b:First>Olivier</b:First>
          </b:Person>
          <b:Person>
            <b:Last>Regnery</b:Last>
            <b:First>Matthieu</b:First>
          </b:Person>
          <b:Person>
            <b:Last>Baheux</b:Last>
            <b:First>Denis</b:First>
          </b:Person>
        </b:NameList>
      </b:Author>
      <b:Editor>
        <b:NameList>
          <b:Person>
            <b:Last>Machinery</b:Last>
            <b:First>Association</b:First>
            <b:Middle>for Computing</b:Middle>
          </b:Person>
        </b:NameList>
      </b:Editor>
    </b:Author>
    <b:ConferenceName>3rd International Conference on Future Networks and Distributed Systems</b:ConferenceName>
    <b:RefOrder>57</b:RefOrder>
  </b:Source>
  <b:Source>
    <b:Tag>NSN11</b:Tag>
    <b:SourceType>InternetSite</b:SourceType>
    <b:Guid>{C66D6E9C-9499-48EA-8EE6-BF07C1FC66D7}</b:Guid>
    <b:Title>NS-3 Network Simulator</b:Title>
    <b:Year>2011</b:Year>
    <b:Author>
      <b:Author>
        <b:Corporate>NSNAM</b:Corporate>
      </b:Author>
    </b:Author>
    <b:YearAccessed>2020</b:YearAccessed>
    <b:MonthAccessed>Abril</b:MonthAccessed>
    <b:DayAccessed>2</b:DayAccessed>
    <b:URL>https://www.nsnam.org/</b:URL>
    <b:InternetSiteTitle>NS-3</b:InternetSiteTitle>
    <b:RefOrder>58</b:RefOrder>
  </b:Source>
  <b:Source>
    <b:Tag>IoT18</b:Tag>
    <b:SourceType>InternetSite</b:SourceType>
    <b:Guid>{C8DDD466-134B-4A2A-A567-2AFC6F299C78}</b:Guid>
    <b:Title>itop</b:Title>
    <b:InternetSiteTitle>IoT: origen, importancia en el presente y perspectiva de futuro</b:InternetSiteTitle>
    <b:Year>2018</b:Year>
    <b:Month>agosto</b:Month>
    <b:Day>20</b:Day>
    <b:URL>https://www.itop.es/blog/item/iot-origen-importancia-en-el-presente-y-perspectiva-de-futuro.html</b:URL>
    <b:YearAccessed>2020</b:YearAccessed>
    <b:MonthAccessed>marzo</b:MonthAccessed>
    <b:DayAccessed>13</b:DayAccessed>
    <b:RefOrder>59</b:RefOrder>
  </b:Source>
  <b:Source>
    <b:Tag>Meh</b:Tag>
    <b:SourceType>Report</b:SourceType>
    <b:Guid>{5813C547-A41A-4AD9-9AFB-9A0CF4BAE48F}</b:Guid>
    <b:Author>
      <b:Author>
        <b:NameList>
          <b:Person>
            <b:Last>Mehmood</b:Last>
            <b:First>Tayyab</b:First>
          </b:Person>
        </b:NameList>
      </b:Author>
    </b:Author>
    <b:Title>COOJA Network Simulator</b:Title>
    <b:Pages>1-7</b:Pages>
    <b:City>Islamabad</b:City>
    <b:URL>https://arxiv.org/ftp/arxiv/papers/1712/1712.08303.pdf</b:URL>
    <b:RefOrder>60</b:RefOrder>
  </b:Source>
  <b:Source>
    <b:Tag>ISA19</b:Tag>
    <b:SourceType>Report</b:SourceType>
    <b:Guid>{FEE095E0-8F97-47D2-A850-21F22FC0A97B}</b:Guid>
    <b:Author>
      <b:Author>
        <b:NameList>
          <b:Person>
            <b:Last>Isaac Lera</b:Last>
            <b:First>Carlos</b:First>
            <b:Middle>Guerrero, Carlos Juiz</b:Middle>
          </b:Person>
        </b:NameList>
      </b:Author>
    </b:Author>
    <b:Title>YAFS</b:Title>
    <b:Year>2019</b:Year>
    <b:City>Palma</b:City>
    <b:URL>https://ieeexplore.ieee.org/stamp/stamp.jsp?tp=&amp;arnumber=8758823</b:URL>
    <b:RefOrder>61</b:RefOrder>
  </b:Source>
  <b:Source>
    <b:Tag>Mäk16</b:Tag>
    <b:SourceType>Report</b:SourceType>
    <b:Guid>{A4D2A2AE-5D24-4B43-BE4B-5D4DED88F7D5}</b:Guid>
    <b:Author>
      <b:Author>
        <b:NameList>
          <b:Person>
            <b:Last>Mäkinen</b:Last>
            <b:First>Alli</b:First>
          </b:Person>
        </b:NameList>
      </b:Author>
    </b:Author>
    <b:Title>Emulation of IoT Devices</b:Title>
    <b:Year>2016</b:Year>
    <b:City>Espoo</b:City>
    <b:URL>https://aaltodoc.aalto.fi/bitstream/handle/123456789/23951/master_M%c3%a4kinen_Alli_2016.pdf?sequence=1&amp;isAllowed=y</b:URL>
    <b:RefOrder>62</b:RefOrder>
  </b:Source>
  <b:Source>
    <b:Tag>Dun11</b:Tag>
    <b:SourceType>InternetSite</b:SourceType>
    <b:Guid>{876268A6-12FC-4342-89C4-C54238E361F3}</b:Guid>
    <b:Title>The contiki os: The operating system for the internet of things.</b:Title>
    <b:InternetSiteTitle>Online</b:InternetSiteTitle>
    <b:Year>2011</b:Year>
    <b:URL>http://www. contikios. org</b:URL>
    <b:Author>
      <b:Author>
        <b:NameList>
          <b:Person>
            <b:Last>Dunkles</b:Last>
            <b:First>Adam</b:First>
          </b:Person>
          <b:Person>
            <b:Last>Schmidt</b:Last>
            <b:First>Oliver</b:First>
          </b:Person>
          <b:Person>
            <b:Last>Finne</b:Last>
            <b:First>Niclas </b:First>
          </b:Person>
          <b:Person>
            <b:Last>Erikson</b:Last>
            <b:First>Joajim</b:First>
          </b:Person>
          <b:Person>
            <b:Last>Osterlind</b:Last>
            <b:First>Fredrik</b:First>
          </b:Person>
          <b:Person>
            <b:Last>Tsiftes</b:Last>
            <b:First>Nicolas </b:First>
          </b:Person>
          <b:Person>
            <b:Last>Durvy</b:Last>
            <b:First>Mathilde</b:First>
          </b:Person>
        </b:NameList>
      </b:Author>
    </b:Author>
    <b:RefOrder>63</b:RefOrder>
  </b:Source>
  <b:Source>
    <b:Tag>Riv17</b:Tag>
    <b:SourceType>InternetSite</b:SourceType>
    <b:Guid>{87DF5290-76EA-42FD-AF10-C9379DF307E6}</b:Guid>
    <b:Author>
      <b:Author>
        <b:Corporate>Riverder Tecnologies</b:Corporate>
      </b:Author>
    </b:Author>
    <b:Title>opnet simulator</b:Title>
    <b:Year>2017</b:Year>
    <b:URL>https://www.riverbed.com/in/products/steelcentral/opnet.html</b:URL>
    <b:RefOrder>64</b:RefOrder>
  </b:Source>
  <b:Source>
    <b:Tag>Tet17</b:Tag>
    <b:SourceType>InternetSite</b:SourceType>
    <b:Guid>{69B7CA85-8E51-4CD7-AC43-31B5D9ECB12F}</b:Guid>
    <b:Author>
      <b:Author>
        <b:Corporate>Tetcos</b:Corporate>
      </b:Author>
    </b:Author>
    <b:Title>Netsim emulator</b:Title>
    <b:Year>2017</b:Year>
    <b:URL>http://tetcos.com/</b:URL>
    <b:RefOrder>65</b:RefOrder>
  </b:Source>
  <b:Source>
    <b:Tag>Ahr08</b:Tag>
    <b:SourceType>JournalArticle</b:SourceType>
    <b:Guid>{CDB6310B-4E4E-4EDA-95E2-2409C10CE2B1}</b:Guid>
    <b:Title>A real-time network emulator.In Military Communications Conference</b:Title>
    <b:Year>2008</b:Year>
    <b:JournalName>MILCON</b:JournalName>
    <b:Pages>1-7</b:Pages>
    <b:Author>
      <b:Author>
        <b:NameList>
          <b:Person>
            <b:Last>Ahrenholz</b:Last>
            <b:First>Jeff</b:First>
          </b:Person>
          <b:Person>
            <b:Last>Danilov</b:Last>
            <b:First>Caudiu</b:First>
          </b:Person>
          <b:Person>
            <b:Last>Herderson</b:Last>
            <b:First>Thomas</b:First>
          </b:Person>
          <b:Person>
            <b:Last>Kim</b:Last>
            <b:First>Jae</b:First>
          </b:Person>
        </b:NameList>
      </b:Author>
    </b:Author>
    <b:RefOrder>66</b:RefOrder>
  </b:Source>
  <b:Source>
    <b:Tag>NEO20</b:Tag>
    <b:SourceType>InternetSite</b:SourceType>
    <b:Guid>{A72BC84D-69F4-419E-9448-063BA8C427CA}</b:Guid>
    <b:Title>Protocolos de transporte</b:Title>
    <b:InternetSiteTitle>Herramientas WEB para la enseñanza de protocolos de comunicación</b:InternetSiteTitle>
    <b:URL>http://neo.lcc.uma.es/evirtual/cdd/tutorial/transporte/protrans.html</b:URL>
    <b:Author>
      <b:Author>
        <b:Corporate>NEO.LCC</b:Corporate>
      </b:Author>
    </b:Author>
    <b:YearAccessed>2020</b:YearAccessed>
    <b:MonthAccessed>Abril</b:MonthAccessed>
    <b:DayAccessed>14</b:DayAccessed>
    <b:RefOrder>67</b:RefOrder>
  </b:Source>
  <b:Source>
    <b:Tag>Apr18</b:Tag>
    <b:SourceType>InternetSite</b:SourceType>
    <b:Guid>{8D10F700-F9A8-4E35-B6C9-A54CE508D3F0}</b:Guid>
    <b:Title>Protocolos IoT Capa Aplicación</b:Title>
    <b:InternetSiteTitle>Aprendiendo Arduino</b:InternetSiteTitle>
    <b:Year>2018</b:Year>
    <b:Month>Noviembre</b:Month>
    <b:Day>17</b:Day>
    <b:URL>https://aprendiendoarduino.wordpress.com/2018/11/17/protocolos-iot-capa-aplicacion/</b:URL>
    <b:Author>
      <b:Author>
        <b:Corporate>AprendiendoArduino</b:Corporate>
      </b:Author>
    </b:Author>
    <b:YearAccessed>2020</b:YearAccessed>
    <b:MonthAccessed>Abril</b:MonthAccessed>
    <b:DayAccessed>14</b:DayAccessed>
    <b:RefOrder>68</b:RefOrder>
  </b:Source>
  <b:Source>
    <b:Tag>Bar21</b:Tag>
    <b:SourceType>InternetSite</b:SourceType>
    <b:Guid>{E6E956FC-61D1-4A09-BA43-5CBCF8CD6D00}</b:Guid>
    <b:Title>barbara</b:Title>
    <b:Year>2021</b:Year>
    <b:Author>
      <b:Author>
        <b:Corporate>Barbara IoT</b:Corporate>
      </b:Author>
    </b:Author>
    <b:InternetSiteTitle>Protocolos de comunicación en IoT que deberías conocer</b:InternetSiteTitle>
    <b:Month>Abril</b:Month>
    <b:Day>29</b:Day>
    <b:URL>https://barbaraiot.com/blog/protocolos-iot-que-deberias-conocer/</b:URL>
    <b:RefOrder>69</b:RefOrder>
  </b:Source>
  <b:Source>
    <b:Tag>AWS</b:Tag>
    <b:SourceType>InternetSite</b:SourceType>
    <b:Guid>{6E14600D-CD29-4F3A-BD58-6B23D2F5161B}</b:Guid>
    <b:Author>
      <b:Author>
        <b:Corporate>AWS</b:Corporate>
      </b:Author>
    </b:Author>
    <b:Title>IoT Device Simulator</b:Title>
    <b:InternetSiteTitle>IoT Device Simulator</b:InternetSiteTitle>
    <b:URL>https://aws.amazon.com/es/solutions/implementations/iot-device-simulator/</b:URL>
    <b:RefOrder>70</b:RefOrder>
  </b:Source>
  <b:Source>
    <b:Tag>Rob21</b:Tag>
    <b:SourceType>DocumentFromInternetSite</b:SourceType>
    <b:Guid>{928D5F22-5978-435C-9F7B-E6543B76A088}</b:Guid>
    <b:Title>Repositorio Digital</b:Title>
    <b:InternetSiteTitle>Control y simulación de una planta piloto de laboratorio docente con integración de plataformas IoT para subida de datos a la nube</b:InternetSiteTitle>
    <b:Year>2021</b:Year>
    <b:Month>Marzo</b:Month>
    <b:URL>https://repositorio.upct.es/handle/10317/9259</b:URL>
    <b:Author>
      <b:Author>
        <b:NameList>
          <b:Person>
            <b:Last>Robles Solano</b:Last>
            <b:First>Daniel</b:First>
          </b:Person>
        </b:NameList>
      </b:Author>
    </b:Author>
    <b:RefOrder>71</b:RefOrder>
  </b:Source>
  <b:Source>
    <b:Tag>Ruz21</b:Tag>
    <b:SourceType>DocumentFromInternetSite</b:SourceType>
    <b:Guid>{6C473926-DE40-4600-B529-0F825A9AD657}</b:Guid>
    <b:Title>Repositorio Digital</b:Title>
    <b:InternetSiteTitle>Simulación realista de comunicaciones IoT en entornos urbanos</b:InternetSiteTitle>
    <b:Year>2021</b:Year>
    <b:URL>https://repositorio.upct.es/handle/10317/9646</b:URL>
    <b:Author>
      <b:Author>
        <b:NameList>
          <b:Person>
            <b:Last>Ruz Nieto</b:Last>
            <b:First>Andrés</b:First>
          </b:Person>
        </b:NameList>
      </b:Author>
    </b:Author>
    <b:RefOrder>72</b:RefOrder>
  </b:Source>
  <b:Source>
    <b:Tag>Mar19</b:Tag>
    <b:SourceType>DocumentFromInternetSite</b:SourceType>
    <b:Guid>{38A75C0B-D932-48B3-B74C-A55FE5FF6E4D}</b:Guid>
    <b:Title>Archivo Digital UPM</b:Title>
    <b:InternetSiteTitle>Análisis de la simulación de dispositivos, circuitos y sistemas electrónicos para Internet de las cosas (IoT)</b:InternetSiteTitle>
    <b:Year>2019</b:Year>
    <b:Month>Febrero</b:Month>
    <b:URL>https://oa.upm.es/54136/</b:URL>
    <b:Author>
      <b:Author>
        <b:NameList>
          <b:Person>
            <b:Last>Martin Iglesia</b:Last>
            <b:First>Mario</b:First>
          </b:Person>
        </b:NameList>
      </b:Author>
    </b:Author>
    <b:RefOrder>73</b:RefOrder>
  </b:Source>
  <b:Source>
    <b:Tag>Del</b:Tag>
    <b:SourceType>InternetSite</b:SourceType>
    <b:Guid>{1BF33F36-5088-4330-9D2E-98FA70F9AAD2}</b:Guid>
    <b:Author>
      <b:Author>
        <b:Corporate>Deloitte</b:Corporate>
      </b:Author>
    </b:Author>
    <b:Title>IoT - Internet Of Things</b:Title>
    <b:InternetSiteTitle>Deloitte</b:InternetSiteTitle>
    <b:URL>https://www2.deloitte.com/es/es/pages/technology/articles/IoT-internet-of-things.html</b:URL>
    <b:RefOrder>74</b:RefOrder>
  </b:Source>
  <b:Source>
    <b:Tag>ibe061</b:Tag>
    <b:SourceType>InternetSite</b:SourceType>
    <b:Guid>{16AF3D5A-091E-40E0-B524-EEC8184C8D3E}</b:Guid>
    <b:Title>ibertech</b:Title>
    <b:InternetSiteTitle>ibertech</b:InternetSiteTitle>
    <b:Year>2006</b:Year>
    <b:Month>06</b:Month>
    <b:Day>18</b:Day>
    <b:URL>https://www.ibertech.org/analitica-descriptiva-predictiva-y-prescriptiva/</b:URL>
    <b:RefOrder>75</b:RefOrder>
  </b:Source>
  <b:Source>
    <b:Tag>Gon15</b:Tag>
    <b:SourceType>ArticleInAPeriodical</b:SourceType>
    <b:Guid>{B0F53879-1130-40A4-90D8-58EAEDD51CA6}</b:Guid>
    <b:Author>
      <b:Author>
        <b:NameList>
          <b:Person>
            <b:Last>González</b:Last>
            <b:First>Fabio</b:First>
            <b:Middle>A.</b:Middle>
          </b:Person>
        </b:NameList>
      </b:Author>
    </b:Author>
    <b:Title>Modelos de aprendizaje computacional en</b:Title>
    <b:Year>2015</b:Year>
    <b:Month>2</b:Month>
    <b:Day>22</b:Day>
    <b:PeriodicalTitle>Revista Colombiana de Reumatologia</b:PeriodicalTitle>
    <b:Pages>77-78</b:Pages>
    <b:RefOrder>34</b:RefOrder>
  </b:Source>
  <b:Source>
    <b:Tag>Sof21</b:Tag>
    <b:SourceType>InternetSite</b:SourceType>
    <b:Guid>{D52A3CB4-F57D-4D13-B675-E522A0CE82E8}</b:Guid>
    <b:Title>softtek.eu</b:Title>
    <b:Year>2021</b:Year>
    <b:Month>9</b:Month>
    <b:Day>2</b:Day>
    <b:Author>
      <b:Author>
        <b:NameList>
          <b:Person>
            <b:Last>Softtek</b:Last>
          </b:Person>
        </b:NameList>
      </b:Author>
    </b:Author>
    <b:InternetSiteTitle>La Reducción de Dimensionalidad en el Machine Learning</b:InternetSiteTitle>
    <b:URL>https://softtek.eu/tech-magazine/artificial-intelligence/la-reduccion-de-dimensionalidad-en-el-machine-learning/</b:URL>
    <b:RefOrder>35</b:RefOrder>
  </b:Source>
  <b:Source>
    <b:Tag>Muñ19</b:Tag>
    <b:SourceType>InternetSite</b:SourceType>
    <b:Guid>{F859A643-5F4E-49C7-88F1-FB0C3847AFB6}</b:Guid>
    <b:Author>
      <b:Author>
        <b:NameList>
          <b:Person>
            <b:Last>Muñoz</b:Last>
            <b:First>Gemma</b:First>
          </b:Person>
        </b:NameList>
      </b:Author>
    </b:Author>
    <b:Title>¿Dónde está Avinash cuando se le necesita?</b:Title>
    <b:InternetSiteTitle>¿Dónde está Avinash cuando se le necesita?</b:InternetSiteTitle>
    <b:Year>2019</b:Year>
    <b:Month>septiembre</b:Month>
    <b:Day>14</b:Day>
    <b:URL>http://dondeestaavinashcuandoselenecesita.com/herramientas/</b:URL>
    <b:RefOrder>13</b:RefOrder>
  </b:Source>
  <b:Source>
    <b:Tag>EOI07</b:Tag>
    <b:SourceType>Book</b:SourceType>
    <b:Guid>{96328F54-3B13-4DBC-BEBB-C8B22581C29A}</b:Guid>
    <b:Title>TÉCNICAS ANALÍTICAS</b:Title>
    <b:Year>2007</b:Year>
    <b:Author>
      <b:Author>
        <b:Corporate>EOI</b:Corporate>
      </b:Author>
    </b:Author>
    <b:Publisher>(Ley de Propiedad Intelectual del 17 de noviembre de 1987 y Reales Decretos)</b:Publisher>
    <b:RefOrder>22</b:RefOrder>
  </b:Source>
  <b:Source>
    <b:Tag>AWS1</b:Tag>
    <b:SourceType>InternetSite</b:SourceType>
    <b:Guid>{3214CF1A-8191-4DF3-8EEA-6A6B6B18F546}</b:Guid>
    <b:Title>¿Qué es IoT?</b:Title>
    <b:Year>2023</b:Year>
    <b:Author>
      <b:Author>
        <b:Corporate>Amazon Web Services</b:Corporate>
      </b:Author>
    </b:Author>
    <b:InternetSiteTitle>¿Qué es el Internet de las cosas (IoT)?</b:InternetSiteTitle>
    <b:URL>https://aws.amazon.com/es/what-is/iot/#:~:text=El%20término%20IoT%2C%20o%20Internet,como%20entre%20los%20propios%20dispositivos</b:URL>
    <b:RefOrder>76</b:RefOrder>
  </b:Source>
</b:Sources>
</file>

<file path=customXml/itemProps1.xml><?xml version="1.0" encoding="utf-8"?>
<ds:datastoreItem xmlns:ds="http://schemas.openxmlformats.org/officeDocument/2006/customXml" ds:itemID="{1AAE8746-ADD7-4ECC-9A69-3F412F7963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dbdd18-4aaf-440e-a513-66b7cd8523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4B36F5F-3BB5-4060-8167-04C3C5EF8001}">
  <ds:schemaRefs>
    <ds:schemaRef ds:uri="http://schemas.microsoft.com/sharepoint/v3/contenttype/forms"/>
  </ds:schemaRefs>
</ds:datastoreItem>
</file>

<file path=customXml/itemProps3.xml><?xml version="1.0" encoding="utf-8"?>
<ds:datastoreItem xmlns:ds="http://schemas.openxmlformats.org/officeDocument/2006/customXml" ds:itemID="{3BF74259-90A2-483D-AE5B-4AB79F61A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122</Pages>
  <Words>30558</Words>
  <Characters>168073</Characters>
  <Application>Microsoft Office Word</Application>
  <DocSecurity>0</DocSecurity>
  <Lines>1400</Lines>
  <Paragraphs>396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198235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Steff Guzmán</dc:creator>
  <cp:keywords/>
  <dc:description/>
  <cp:lastModifiedBy>Camilo Andrés Díaz Gómez</cp:lastModifiedBy>
  <cp:revision>16</cp:revision>
  <dcterms:created xsi:type="dcterms:W3CDTF">2023-05-09T15:41:00Z</dcterms:created>
  <dcterms:modified xsi:type="dcterms:W3CDTF">2023-05-15T19:24:00Z</dcterms:modified>
</cp:coreProperties>
</file>